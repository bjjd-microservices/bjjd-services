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3E570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3E570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3E570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0"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Point the git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0" w:author="rkbansal" w:date="2020-04-27T23:22:00Z"/>
          <w:rFonts w:ascii="Segoe UI" w:hAnsi="Segoe UI" w:cs="Segoe UI"/>
          <w:color w:val="000000"/>
        </w:rPr>
      </w:pPr>
      <w:r>
        <w:rPr>
          <w:rFonts w:ascii="Segoe UI" w:hAnsi="Segoe UI" w:cs="Segoe UI"/>
          <w:color w:val="000000"/>
        </w:rPr>
        <w:t>Create one file called </w:t>
      </w:r>
      <w:del w:id="221" w:author="rkbansal" w:date="2020-04-27T23:21:00Z">
        <w:r w:rsidDel="005E1A99">
          <w:rPr>
            <w:rStyle w:val="HTMLCode"/>
            <w:rFonts w:ascii="Consolas" w:hAnsi="Consolas"/>
            <w:color w:val="FF0779"/>
            <w:sz w:val="21"/>
            <w:szCs w:val="21"/>
          </w:rPr>
          <w:delText>bootstrap</w:delText>
        </w:r>
      </w:del>
      <w:ins w:id="222"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3" w:author="rkbansal" w:date="2020-04-27T23:22:00Z">
          <w:pPr>
            <w:pStyle w:val="NormalWeb"/>
            <w:shd w:val="clear" w:color="auto" w:fill="FFFFFF"/>
            <w:spacing w:before="150" w:beforeAutospacing="0" w:after="240" w:afterAutospacing="0"/>
            <w:ind w:left="600"/>
          </w:pPr>
        </w:pPrChange>
      </w:pPr>
      <w:ins w:id="224"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6">
          <w:tblGrid>
            <w:gridCol w:w="14925"/>
          </w:tblGrid>
        </w:tblGridChange>
      </w:tblGrid>
      <w:tr w:rsidR="00AB3BB5" w:rsidDel="00CF1FB3" w14:paraId="3C4E86DB" w14:textId="12ABBF48" w:rsidTr="005E1A99">
        <w:trPr>
          <w:del w:id="227" w:author="rkbansal" w:date="2020-04-27T23:22:00Z"/>
        </w:trPr>
        <w:tc>
          <w:tcPr>
            <w:tcW w:w="14895" w:type="dxa"/>
            <w:vAlign w:val="center"/>
            <w:tcPrChange w:id="228" w:author="rkbansal" w:date="2020-04-27T23:21:00Z">
              <w:tcPr>
                <w:tcW w:w="14895" w:type="dxa"/>
                <w:vAlign w:val="center"/>
              </w:tcPr>
            </w:tcPrChange>
          </w:tcPr>
          <w:p w14:paraId="740875FB" w14:textId="07533E78" w:rsidR="00AB3BB5" w:rsidDel="005E1A99" w:rsidRDefault="00AB3BB5" w:rsidP="00806F79">
            <w:pPr>
              <w:rPr>
                <w:del w:id="229" w:author="rkbansal" w:date="2020-04-27T23:21:00Z"/>
                <w:rFonts w:ascii="Times New Roman" w:hAnsi="Times New Roman" w:cs="Times New Roman"/>
              </w:rPr>
            </w:pPr>
            <w:del w:id="230"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1" w:author="rkbansal" w:date="2020-04-27T23:21:00Z"/>
              </w:rPr>
            </w:pPr>
            <w:del w:id="232"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3" w:author="rkbansal" w:date="2020-04-27T23:21:00Z"/>
              </w:rPr>
            </w:pPr>
            <w:del w:id="234" w:author="rkbansal" w:date="2020-04-27T23:21:00Z">
              <w:r w:rsidDel="005E1A99">
                <w:delText> </w:delText>
              </w:r>
            </w:del>
          </w:p>
          <w:p w14:paraId="5D09C2E2" w14:textId="6A60D219" w:rsidR="00AB3BB5" w:rsidDel="005E1A99" w:rsidRDefault="00AB3BB5" w:rsidP="00806F79">
            <w:pPr>
              <w:rPr>
                <w:del w:id="235" w:author="rkbansal" w:date="2020-04-27T23:21:00Z"/>
              </w:rPr>
            </w:pPr>
            <w:del w:id="236"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39" w:author="rkbansal" w:date="2020-04-27T23:21:00Z"/>
              </w:rPr>
            </w:pPr>
            <w:del w:id="240" w:author="rkbansal" w:date="2020-04-27T23:21:00Z">
              <w:r w:rsidDel="005E1A99">
                <w:delText> </w:delText>
              </w:r>
            </w:del>
          </w:p>
          <w:p w14:paraId="2689FCD4" w14:textId="5C79DDEE" w:rsidR="00AB3BB5" w:rsidDel="005E1A99" w:rsidRDefault="00AB3BB5" w:rsidP="00806F79">
            <w:pPr>
              <w:rPr>
                <w:del w:id="241" w:author="rkbansal" w:date="2020-04-27T23:21:00Z"/>
              </w:rPr>
            </w:pPr>
            <w:del w:id="242"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3" w:author="rkbansal" w:date="2020-04-27T23:22:00Z"/>
              </w:rPr>
            </w:pPr>
            <w:del w:id="244"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5" w:author="rkbansal" w:date="2020-04-27T23:17:00Z">
            <w:rPr>
              <w:rFonts w:ascii="Segoe UI" w:hAnsi="Segoe UI" w:cs="Segoe UI"/>
              <w:color w:val="000000"/>
              <w:sz w:val="29"/>
              <w:szCs w:val="29"/>
            </w:rPr>
          </w:rPrChange>
        </w:rPr>
        <w:pPrChange w:id="246" w:author="rkbansal" w:date="2020-04-27T23:17:00Z">
          <w:pPr>
            <w:pStyle w:val="Heading6"/>
          </w:pPr>
        </w:pPrChange>
      </w:pPr>
      <w:r w:rsidRPr="00310466">
        <w:rPr>
          <w:rFonts w:ascii="Segoe UI" w:hAnsi="Segoe UI" w:cs="Segoe UI"/>
          <w:b/>
          <w:bCs/>
          <w:color w:val="000000"/>
          <w:rPrChange w:id="247" w:author="rkbansal" w:date="2020-04-27T23:17:00Z">
            <w:rPr>
              <w:rFonts w:ascii="Segoe UI" w:hAnsi="Segoe UI" w:cs="Segoe UI"/>
              <w:color w:val="000000"/>
              <w:sz w:val="29"/>
              <w:szCs w:val="29"/>
            </w:rPr>
          </w:rPrChange>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48"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49"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0" w:author="rkbansal" w:date="2020-04-27T23:23:00Z"/>
        </w:trPr>
        <w:tc>
          <w:tcPr>
            <w:tcW w:w="14895" w:type="dxa"/>
            <w:vAlign w:val="center"/>
            <w:hideMark/>
          </w:tcPr>
          <w:p w14:paraId="2468FF84" w14:textId="674DBF0B" w:rsidR="00AB3BB5" w:rsidDel="00CF1FB3" w:rsidRDefault="00AB3BB5">
            <w:pPr>
              <w:divId w:val="479467583"/>
              <w:rPr>
                <w:del w:id="251" w:author="rkbansal" w:date="2020-04-27T23:23:00Z"/>
                <w:rFonts w:ascii="Times New Roman" w:hAnsi="Times New Roman" w:cs="Times New Roman"/>
              </w:rPr>
            </w:pPr>
            <w:del w:id="252"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ins w:id="253"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4" w:author="rkbansal" w:date="2020-04-27T23:25:00Z">
            <w:rPr/>
          </w:rPrChange>
        </w:rPr>
      </w:pPr>
      <w:r w:rsidRPr="00900B9F">
        <w:rPr>
          <w:b/>
          <w:bCs/>
          <w:sz w:val="32"/>
          <w:szCs w:val="32"/>
          <w:rPrChange w:id="255" w:author="rkbansal" w:date="2020-04-27T23:25:00Z">
            <w:rPr/>
          </w:rPrChange>
        </w:rPr>
        <w:t xml:space="preserve">Config Server – </w:t>
      </w:r>
      <w:del w:id="256" w:author="rkbansal" w:date="2020-04-27T23:23:00Z">
        <w:r w:rsidRPr="00900B9F" w:rsidDel="00034ABA">
          <w:rPr>
            <w:b/>
            <w:bCs/>
            <w:sz w:val="32"/>
            <w:szCs w:val="32"/>
            <w:rPrChange w:id="257" w:author="rkbansal" w:date="2020-04-27T23:25:00Z">
              <w:rPr/>
            </w:rPrChange>
          </w:rPr>
          <w:delText>Client Side</w:delText>
        </w:r>
      </w:del>
      <w:ins w:id="258" w:author="rkbansal" w:date="2020-04-27T23:23:00Z">
        <w:r w:rsidR="00034ABA" w:rsidRPr="00900B9F">
          <w:rPr>
            <w:b/>
            <w:bCs/>
            <w:sz w:val="32"/>
            <w:szCs w:val="32"/>
            <w:rPrChange w:id="259" w:author="rkbansal" w:date="2020-04-27T23:25:00Z">
              <w:rPr>
                <w:rFonts w:ascii="Segoe UI" w:hAnsi="Segoe UI" w:cs="Segoe UI"/>
                <w:b/>
                <w:bCs/>
                <w:color w:val="000000"/>
              </w:rPr>
            </w:rPrChange>
          </w:rPr>
          <w:t>Client-Side</w:t>
        </w:r>
      </w:ins>
      <w:r w:rsidRPr="00900B9F">
        <w:rPr>
          <w:b/>
          <w:bCs/>
          <w:sz w:val="32"/>
          <w:szCs w:val="32"/>
          <w:rPrChange w:id="260" w:author="rkbansal" w:date="2020-04-27T23:25:00Z">
            <w:rPr/>
          </w:rPrChange>
        </w:rPr>
        <w:t xml:space="preserve"> Configuration</w:t>
      </w:r>
    </w:p>
    <w:p w14:paraId="4E8B9D02" w14:textId="77777777" w:rsidR="00AB3BB5" w:rsidRDefault="00AB3BB5">
      <w:pPr>
        <w:pPrChange w:id="261" w:author="rkbansal" w:date="2020-04-27T23:26:00Z">
          <w:pPr>
            <w:pStyle w:val="NormalWeb"/>
            <w:shd w:val="clear" w:color="auto" w:fill="FFFFFF"/>
            <w:spacing w:before="150" w:beforeAutospacing="0" w:after="240" w:afterAutospacing="0"/>
          </w:pPr>
        </w:pPrChange>
      </w:pPr>
      <w:r>
        <w:t>Now we will proceed to the client side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2" w:author="rkbansal" w:date="2020-04-27T23:30:00Z">
            <w:rPr>
              <w:rFonts w:ascii="Segoe UI" w:hAnsi="Segoe UI" w:cs="Segoe UI"/>
              <w:color w:val="000000"/>
              <w:sz w:val="29"/>
              <w:szCs w:val="29"/>
            </w:rPr>
          </w:rPrChange>
        </w:rPr>
        <w:pPrChange w:id="263" w:author="rkbansal" w:date="2020-04-27T23:29:00Z">
          <w:pPr>
            <w:pStyle w:val="Heading6"/>
          </w:pPr>
        </w:pPrChange>
      </w:pPr>
      <w:r w:rsidRPr="00FB1F80">
        <w:rPr>
          <w:rFonts w:ascii="Segoe UI" w:hAnsi="Segoe UI" w:cs="Segoe UI"/>
          <w:b/>
          <w:bCs/>
          <w:color w:val="000000"/>
          <w:rPrChange w:id="264"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5"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6"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7"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8"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69"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0"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1"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2" w:author="rkbansal" w:date="2020-04-27T23:32:00Z"/>
          <w:rFonts w:ascii="Segoe UI" w:hAnsi="Segoe UI" w:cs="Segoe UI"/>
          <w:color w:val="000000"/>
        </w:rPr>
      </w:pPr>
      <w:ins w:id="273"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4" w:author="rkbansal" w:date="2020-04-27T23:32:00Z">
            <w:rPr>
              <w:rFonts w:ascii="Segoe UI" w:hAnsi="Segoe UI" w:cs="Segoe UI"/>
              <w:color w:val="000000"/>
              <w:sz w:val="29"/>
              <w:szCs w:val="29"/>
            </w:rPr>
          </w:rPrChange>
        </w:rPr>
        <w:pPrChange w:id="275" w:author="rkbansal" w:date="2020-04-27T23:32:00Z">
          <w:pPr>
            <w:pStyle w:val="Heading6"/>
          </w:pPr>
        </w:pPrChange>
      </w:pPr>
      <w:r w:rsidRPr="00792A42">
        <w:rPr>
          <w:rFonts w:ascii="Segoe UI" w:hAnsi="Segoe UI" w:cs="Segoe UI"/>
          <w:b/>
          <w:bCs/>
          <w:color w:val="000000"/>
          <w:rPrChange w:id="276"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77" w:author="rkbansal" w:date="2020-04-27T23:33:00Z"/>
          <w:rFonts w:ascii="Segoe UI" w:hAnsi="Segoe UI" w:cs="Segoe UI"/>
          <w:color w:val="000000"/>
        </w:rPr>
      </w:pPr>
      <w:r>
        <w:rPr>
          <w:rFonts w:ascii="Segoe UI" w:hAnsi="Segoe UI" w:cs="Segoe UI"/>
          <w:color w:val="000000"/>
        </w:rPr>
        <w:t>Add one </w:t>
      </w:r>
      <w:hyperlink r:id="rId28"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29"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78"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79" w:author="rkbansal" w:date="2020-04-27T23:33:00Z"/>
        </w:trPr>
        <w:tc>
          <w:tcPr>
            <w:tcW w:w="14895" w:type="dxa"/>
            <w:vAlign w:val="center"/>
            <w:hideMark/>
          </w:tcPr>
          <w:p w14:paraId="1E7EA9D6" w14:textId="43CAAC39" w:rsidR="00AB3BB5" w:rsidDel="005037DA" w:rsidRDefault="00AB3BB5" w:rsidP="00806F79">
            <w:pPr>
              <w:rPr>
                <w:del w:id="280" w:author="rkbansal" w:date="2020-04-27T23:33:00Z"/>
                <w:rFonts w:ascii="Times New Roman" w:hAnsi="Times New Roman" w:cs="Times New Roman"/>
              </w:rPr>
            </w:pPr>
            <w:del w:id="281"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2" w:author="rkbansal" w:date="2020-04-27T23:33:00Z"/>
              </w:rPr>
            </w:pPr>
            <w:del w:id="283" w:author="rkbansal" w:date="2020-04-27T23:33:00Z">
              <w:r w:rsidDel="005037DA">
                <w:delText> </w:delText>
              </w:r>
            </w:del>
          </w:p>
          <w:p w14:paraId="2B38D33B" w14:textId="73045A31" w:rsidR="00AB3BB5" w:rsidDel="005037DA" w:rsidRDefault="00AB3BB5" w:rsidP="00806F79">
            <w:pPr>
              <w:rPr>
                <w:del w:id="284" w:author="rkbansal" w:date="2020-04-27T23:33:00Z"/>
              </w:rPr>
            </w:pPr>
            <w:del w:id="28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86" w:author="rkbansal" w:date="2020-04-27T23:33:00Z"/>
              </w:rPr>
            </w:pPr>
            <w:del w:id="28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296" w:author="rkbansal" w:date="2020-04-27T23:33:00Z"/>
              </w:rPr>
            </w:pPr>
            <w:del w:id="297" w:author="rkbansal" w:date="2020-04-27T23:33:00Z">
              <w:r w:rsidDel="005037DA">
                <w:delText> </w:delText>
              </w:r>
            </w:del>
          </w:p>
          <w:p w14:paraId="4310D885" w14:textId="22BCBAFB" w:rsidR="00AB3BB5" w:rsidDel="005037DA" w:rsidRDefault="00AB3BB5" w:rsidP="00806F79">
            <w:pPr>
              <w:rPr>
                <w:del w:id="298" w:author="rkbansal" w:date="2020-04-27T23:33:00Z"/>
              </w:rPr>
            </w:pPr>
            <w:del w:id="299"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0" w:author="rkbansal" w:date="2020-04-27T23:33:00Z"/>
              </w:rPr>
            </w:pPr>
            <w:del w:id="301"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2" w:author="rkbansal" w:date="2020-04-27T23:33:00Z"/>
              </w:rPr>
            </w:pPr>
            <w:del w:id="303" w:author="rkbansal" w:date="2020-04-27T23:33:00Z">
              <w:r w:rsidDel="005037DA">
                <w:delText> </w:delText>
              </w:r>
            </w:del>
          </w:p>
          <w:p w14:paraId="7E0422CF" w14:textId="7807B595" w:rsidR="00AB3BB5" w:rsidDel="005037DA" w:rsidRDefault="00AB3BB5" w:rsidP="00806F79">
            <w:pPr>
              <w:rPr>
                <w:del w:id="304" w:author="rkbansal" w:date="2020-04-27T23:33:00Z"/>
              </w:rPr>
            </w:pPr>
            <w:del w:id="305"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06" w:author="rkbansal" w:date="2020-04-27T23:33:00Z"/>
              </w:rPr>
            </w:pPr>
            <w:del w:id="307"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0" w:author="rkbansal" w:date="2020-04-27T23:33:00Z"/>
              </w:rPr>
            </w:pPr>
            <w:del w:id="311" w:author="rkbansal" w:date="2020-04-27T23:33:00Z">
              <w:r w:rsidDel="005037DA">
                <w:rPr>
                  <w:rStyle w:val="HTMLCode"/>
                  <w:rFonts w:eastAsiaTheme="minorHAnsi"/>
                </w:rPr>
                <w:delText>}</w:delText>
              </w:r>
            </w:del>
          </w:p>
          <w:p w14:paraId="6B160786" w14:textId="1C7D2C51" w:rsidR="00AB3BB5" w:rsidDel="005037DA" w:rsidRDefault="00AB3BB5" w:rsidP="00806F79">
            <w:pPr>
              <w:rPr>
                <w:del w:id="312" w:author="rkbansal" w:date="2020-04-27T23:33:00Z"/>
              </w:rPr>
            </w:pPr>
            <w:del w:id="313" w:author="rkbansal" w:date="2020-04-27T23:33:00Z">
              <w:r w:rsidDel="005037DA">
                <w:delText> </w:delText>
              </w:r>
            </w:del>
          </w:p>
          <w:p w14:paraId="472B9923" w14:textId="415A7B75" w:rsidR="00AB3BB5" w:rsidDel="005037DA" w:rsidRDefault="00AB3BB5" w:rsidP="00806F79">
            <w:pPr>
              <w:rPr>
                <w:del w:id="314" w:author="rkbansal" w:date="2020-04-27T23:33:00Z"/>
              </w:rPr>
            </w:pPr>
            <w:del w:id="315"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16" w:author="rkbansal" w:date="2020-04-27T23:33:00Z"/>
              </w:rPr>
            </w:pPr>
            <w:del w:id="317"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0" w:author="rkbansal" w:date="2020-04-27T23:33:00Z"/>
              </w:rPr>
            </w:pPr>
            <w:del w:id="321" w:author="rkbansal" w:date="2020-04-27T23:33:00Z">
              <w:r w:rsidDel="005037DA">
                <w:delText> </w:delText>
              </w:r>
            </w:del>
          </w:p>
          <w:p w14:paraId="14465D34" w14:textId="54DF1E54" w:rsidR="00AB3BB5" w:rsidDel="005037DA" w:rsidRDefault="00AB3BB5" w:rsidP="00806F79">
            <w:pPr>
              <w:rPr>
                <w:del w:id="322" w:author="rkbansal" w:date="2020-04-27T23:33:00Z"/>
              </w:rPr>
            </w:pPr>
            <w:del w:id="323"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4" w:author="rkbansal" w:date="2020-04-27T23:33:00Z"/>
              </w:rPr>
            </w:pPr>
            <w:del w:id="325"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26" w:author="rkbansal" w:date="2020-04-27T23:33:00Z"/>
              </w:rPr>
            </w:pPr>
            <w:del w:id="327" w:author="rkbansal" w:date="2020-04-27T23:33:00Z">
              <w:r w:rsidDel="005037DA">
                <w:delText> </w:delText>
              </w:r>
            </w:del>
          </w:p>
          <w:p w14:paraId="3DF9D1CD" w14:textId="42AC958F" w:rsidR="00AB3BB5" w:rsidDel="005037DA" w:rsidRDefault="00AB3BB5" w:rsidP="00806F79">
            <w:pPr>
              <w:rPr>
                <w:del w:id="328" w:author="rkbansal" w:date="2020-04-27T23:33:00Z"/>
              </w:rPr>
            </w:pPr>
            <w:del w:id="329"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0" w:author="rkbansal" w:date="2020-04-27T23:33:00Z"/>
              </w:rPr>
            </w:pPr>
            <w:del w:id="331"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36" w:author="rkbansal" w:date="2020-04-27T23:33:00Z"/>
              </w:rPr>
            </w:pPr>
            <w:del w:id="337"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38" w:author="rkbansal" w:date="2020-04-27T23:33:00Z"/>
          <w:rFonts w:ascii="Segoe UI" w:hAnsi="Segoe UI" w:cs="Segoe UI"/>
          <w:b/>
          <w:bCs/>
          <w:color w:val="000000"/>
        </w:rPr>
      </w:pPr>
      <w:r w:rsidRPr="00FF420F">
        <w:rPr>
          <w:rFonts w:ascii="Segoe UI" w:hAnsi="Segoe UI" w:cs="Segoe UI"/>
          <w:b/>
          <w:bCs/>
          <w:color w:val="000000"/>
          <w:rPrChange w:id="339"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0" w:author="rkbansal" w:date="2020-04-27T23:33:00Z"/>
          <w:rPrChange w:id="341" w:author="rkbansal" w:date="2020-04-27T23:33:00Z">
            <w:rPr>
              <w:del w:id="342" w:author="rkbansal" w:date="2020-04-27T23:33:00Z"/>
              <w:rFonts w:ascii="Segoe UI" w:hAnsi="Segoe UI" w:cs="Segoe UI"/>
              <w:color w:val="000000"/>
              <w:sz w:val="29"/>
              <w:szCs w:val="29"/>
            </w:rPr>
          </w:rPrChange>
        </w:rPr>
        <w:pPrChange w:id="343"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4" w:author="rkbansal" w:date="2020-04-27T23:35:00Z"/>
          <w:rFonts w:ascii="Segoe UI" w:hAnsi="Segoe UI" w:cs="Segoe UI"/>
          <w:color w:val="000000"/>
        </w:rPr>
      </w:pPr>
      <w:del w:id="345" w:author="rkbansal" w:date="2020-04-27T23:33:00Z">
        <w:r w:rsidDel="00FF420F">
          <w:rPr>
            <w:rFonts w:ascii="Segoe UI" w:hAnsi="Segoe UI" w:cs="Segoe UI"/>
            <w:color w:val="000000"/>
          </w:rPr>
          <w:delText>C</w:delText>
        </w:r>
      </w:del>
      <w:ins w:id="346" w:author="rkbansal" w:date="2020-04-27T23:33:00Z">
        <w:r w:rsidR="00FF420F">
          <w:rPr>
            <w:rFonts w:ascii="Segoe UI" w:hAnsi="Segoe UI" w:cs="Segoe UI"/>
            <w:color w:val="000000"/>
          </w:rPr>
          <w:t>C</w:t>
        </w:r>
      </w:ins>
      <w:r>
        <w:rPr>
          <w:rFonts w:ascii="Segoe UI" w:hAnsi="Segoe UI" w:cs="Segoe UI"/>
          <w:color w:val="000000"/>
        </w:rPr>
        <w:t>reate one file called </w:t>
      </w:r>
      <w:del w:id="347" w:author="rkbansal" w:date="2020-04-27T23:34:00Z">
        <w:r w:rsidDel="00A545C7">
          <w:rPr>
            <w:rStyle w:val="HTMLCode"/>
            <w:rFonts w:ascii="Consolas" w:hAnsi="Consolas"/>
            <w:color w:val="FF0779"/>
            <w:sz w:val="21"/>
            <w:szCs w:val="21"/>
          </w:rPr>
          <w:delText>bootstrap</w:delText>
        </w:r>
      </w:del>
      <w:ins w:id="348"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49" w:author="rkbansal" w:date="2020-04-27T23:33:00Z">
          <w:pPr>
            <w:pStyle w:val="NormalWeb"/>
            <w:shd w:val="clear" w:color="auto" w:fill="FFFFFF"/>
            <w:spacing w:before="150" w:beforeAutospacing="0" w:after="240" w:afterAutospacing="0"/>
            <w:ind w:left="600"/>
          </w:pPr>
        </w:pPrChange>
      </w:pPr>
      <w:ins w:id="350"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1" w:author="rkbansal" w:date="2020-04-27T23:35:00Z"/>
        </w:trPr>
        <w:tc>
          <w:tcPr>
            <w:tcW w:w="14895" w:type="dxa"/>
            <w:vAlign w:val="center"/>
            <w:hideMark/>
          </w:tcPr>
          <w:p w14:paraId="67A3D491" w14:textId="27C5819C" w:rsidR="00AB3BB5" w:rsidDel="00A545C7" w:rsidRDefault="00AB3BB5" w:rsidP="00806F79">
            <w:pPr>
              <w:rPr>
                <w:del w:id="352" w:author="rkbansal" w:date="2020-04-27T23:35:00Z"/>
                <w:rFonts w:ascii="Times New Roman" w:hAnsi="Times New Roman" w:cs="Times New Roman"/>
              </w:rPr>
            </w:pPr>
            <w:del w:id="353"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4" w:author="rkbansal" w:date="2020-04-27T23:35:00Z"/>
              </w:rPr>
            </w:pPr>
            <w:del w:id="355" w:author="rkbansal" w:date="2020-04-27T23:35:00Z">
              <w:r w:rsidDel="00A545C7">
                <w:delText> </w:delText>
              </w:r>
            </w:del>
          </w:p>
          <w:p w14:paraId="1815AE65" w14:textId="56D9BFBE" w:rsidR="00AB3BB5" w:rsidDel="00A545C7" w:rsidRDefault="00AB3BB5" w:rsidP="00806F79">
            <w:pPr>
              <w:rPr>
                <w:del w:id="356" w:author="rkbansal" w:date="2020-04-27T23:35:00Z"/>
              </w:rPr>
            </w:pPr>
            <w:del w:id="357"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58" w:author="rkbansal" w:date="2020-04-27T23:35:00Z"/>
              </w:rPr>
            </w:pPr>
            <w:del w:id="359"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2" w:author="rkbansal" w:date="2020-04-27T23:35:00Z"/>
              </w:rPr>
            </w:pPr>
            <w:del w:id="363" w:author="rkbansal" w:date="2020-04-27T23:35:00Z">
              <w:r w:rsidDel="00A545C7">
                <w:delText> </w:delText>
              </w:r>
            </w:del>
          </w:p>
          <w:p w14:paraId="48649FDE" w14:textId="37A940A1" w:rsidR="00AB3BB5" w:rsidDel="00A545C7" w:rsidRDefault="00AB3BB5" w:rsidP="00806F79">
            <w:pPr>
              <w:rPr>
                <w:del w:id="364" w:author="rkbansal" w:date="2020-04-27T23:35:00Z"/>
              </w:rPr>
            </w:pPr>
            <w:del w:id="365"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66" w:author="rkbansal" w:date="2020-04-27T23:35:00Z"/>
              </w:rPr>
            </w:pPr>
            <w:del w:id="367" w:author="rkbansal" w:date="2020-04-27T23:35:00Z">
              <w:r w:rsidDel="00A545C7">
                <w:delText> </w:delText>
              </w:r>
            </w:del>
          </w:p>
          <w:p w14:paraId="170B4F50" w14:textId="67999B0C" w:rsidR="00AB3BB5" w:rsidDel="00A545C7" w:rsidRDefault="00AB3BB5" w:rsidP="00806F79">
            <w:pPr>
              <w:rPr>
                <w:del w:id="368" w:author="rkbansal" w:date="2020-04-27T23:35:00Z"/>
              </w:rPr>
            </w:pPr>
            <w:del w:id="369"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0" w:author="rkbansal" w:date="2020-04-27T23:35:00Z"/>
              </w:rPr>
            </w:pPr>
            <w:del w:id="371" w:author="rkbansal" w:date="2020-04-27T23:35:00Z">
              <w:r w:rsidDel="00A545C7">
                <w:delText> </w:delText>
              </w:r>
            </w:del>
          </w:p>
          <w:p w14:paraId="03C02505" w14:textId="495CE280" w:rsidR="00AB3BB5" w:rsidDel="00A545C7" w:rsidRDefault="00AB3BB5" w:rsidP="00806F79">
            <w:pPr>
              <w:rPr>
                <w:del w:id="372" w:author="rkbansal" w:date="2020-04-27T23:35:00Z"/>
              </w:rPr>
            </w:pPr>
            <w:del w:id="373"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4" w:author="rkbansal" w:date="2020-04-27T23:35:00Z"/>
              </w:rPr>
            </w:pPr>
            <w:del w:id="375" w:author="rkbansal" w:date="2020-04-27T23:35:00Z">
              <w:r w:rsidDel="00A545C7">
                <w:delText> </w:delText>
              </w:r>
            </w:del>
          </w:p>
          <w:p w14:paraId="541B9B5C" w14:textId="3B2DA6FC" w:rsidR="00AB3BB5" w:rsidDel="00A545C7" w:rsidRDefault="00AB3BB5" w:rsidP="00806F79">
            <w:pPr>
              <w:rPr>
                <w:del w:id="376" w:author="rkbansal" w:date="2020-04-27T23:35:00Z"/>
              </w:rPr>
            </w:pPr>
            <w:del w:id="377"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78"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79" w:author="rkbansal" w:date="2020-04-27T23:35:00Z">
            <w:rPr>
              <w:rFonts w:ascii="Segoe UI" w:hAnsi="Segoe UI" w:cs="Segoe UI"/>
              <w:color w:val="000000"/>
              <w:sz w:val="29"/>
              <w:szCs w:val="29"/>
            </w:rPr>
          </w:rPrChange>
        </w:rPr>
        <w:pPrChange w:id="380" w:author="rkbansal" w:date="2020-04-27T23:35:00Z">
          <w:pPr>
            <w:pStyle w:val="Heading6"/>
          </w:pPr>
        </w:pPrChange>
      </w:pPr>
      <w:r w:rsidRPr="00FF14EF">
        <w:rPr>
          <w:rFonts w:ascii="Segoe UI" w:hAnsi="Segoe UI" w:cs="Segoe UI"/>
          <w:b/>
          <w:bCs/>
          <w:color w:val="000000"/>
          <w:rPrChange w:id="381"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2" w:author="rkbansal" w:date="2020-04-27T23:36:00Z">
            <w:rPr/>
          </w:rPrChange>
        </w:rPr>
      </w:pPr>
      <w:r w:rsidRPr="006E5C05">
        <w:rPr>
          <w:b/>
          <w:bCs/>
          <w:sz w:val="32"/>
          <w:szCs w:val="32"/>
          <w:rPrChange w:id="383"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4" w:author="rkbansal" w:date="2020-04-27T23:37:00Z">
        <w:r w:rsidDel="00053086">
          <w:rPr>
            <w:rFonts w:ascii="Segoe UI" w:hAnsi="Segoe UI" w:cs="Segoe UI"/>
            <w:color w:val="000000"/>
          </w:rPr>
          <w:delText>Lets</w:delText>
        </w:r>
      </w:del>
      <w:ins w:id="385"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86" w:author="rkbansal" w:date="2020-04-27T23:37:00Z">
            <w:rPr>
              <w:rFonts w:ascii="Segoe UI" w:hAnsi="Segoe UI" w:cs="Segoe UI"/>
              <w:color w:val="000000"/>
              <w:sz w:val="29"/>
              <w:szCs w:val="29"/>
            </w:rPr>
          </w:rPrChange>
        </w:rPr>
        <w:pPrChange w:id="387" w:author="rkbansal" w:date="2020-04-27T23:37:00Z">
          <w:pPr>
            <w:pStyle w:val="Heading6"/>
          </w:pPr>
        </w:pPrChange>
      </w:pPr>
      <w:r w:rsidRPr="008714D3">
        <w:rPr>
          <w:rFonts w:ascii="Segoe UI" w:hAnsi="Segoe UI" w:cs="Segoe UI"/>
          <w:b/>
          <w:bCs/>
          <w:color w:val="000000"/>
          <w:rPrChange w:id="388"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89" w:author="rkbansal" w:date="2020-04-27T23:38:00Z">
            <w:rPr>
              <w:rFonts w:ascii="Segoe UI" w:hAnsi="Segoe UI" w:cs="Segoe UI"/>
              <w:color w:val="000000"/>
            </w:rPr>
          </w:rPrChange>
        </w:rPr>
      </w:pPr>
      <w:r w:rsidRPr="00B931CE">
        <w:rPr>
          <w:rFonts w:asciiTheme="minorHAnsi" w:hAnsiTheme="minorHAnsi" w:cstheme="minorHAnsi"/>
          <w:color w:val="000000"/>
          <w:rPrChange w:id="390"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1"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2"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393"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394"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395"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396"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397"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398"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9" w:author="rkbansal" w:date="2020-04-27T23:38:00Z">
            <w:rPr>
              <w:rFonts w:ascii="Segoe UI" w:hAnsi="Segoe UI" w:cs="Segoe UI"/>
              <w:color w:val="000000"/>
            </w:rPr>
          </w:rPrChange>
        </w:rPr>
      </w:pPr>
      <w:r w:rsidRPr="00B931CE">
        <w:rPr>
          <w:rFonts w:asciiTheme="minorHAnsi" w:hAnsiTheme="minorHAnsi" w:cstheme="minorHAnsi"/>
          <w:color w:val="000000"/>
          <w:rPrChange w:id="400"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1" w:author="rkbansal" w:date="2020-04-27T23:37:00Z">
            <w:rPr>
              <w:rFonts w:ascii="Segoe UI" w:hAnsi="Segoe UI" w:cs="Segoe UI"/>
              <w:color w:val="000000"/>
              <w:sz w:val="29"/>
              <w:szCs w:val="29"/>
            </w:rPr>
          </w:rPrChange>
        </w:rPr>
        <w:pPrChange w:id="402" w:author="rkbansal" w:date="2020-04-27T23:37:00Z">
          <w:pPr>
            <w:pStyle w:val="Heading6"/>
          </w:pPr>
        </w:pPrChange>
      </w:pPr>
      <w:r w:rsidRPr="008714D3">
        <w:rPr>
          <w:rFonts w:ascii="Segoe UI" w:hAnsi="Segoe UI" w:cs="Segoe UI"/>
          <w:b/>
          <w:bCs/>
          <w:color w:val="000000"/>
          <w:rPrChange w:id="403"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4" w:author="rkbansal" w:date="2020-04-27T23:38:00Z">
            <w:rPr>
              <w:rFonts w:ascii="Segoe UI" w:hAnsi="Segoe UI" w:cs="Segoe UI"/>
              <w:color w:val="000000"/>
            </w:rPr>
          </w:rPrChange>
        </w:rPr>
      </w:pPr>
      <w:r w:rsidRPr="00B931CE">
        <w:rPr>
          <w:rFonts w:asciiTheme="minorHAnsi" w:hAnsiTheme="minorHAnsi" w:cstheme="minorHAnsi"/>
          <w:color w:val="000000"/>
          <w:rPrChange w:id="405"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06"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07" w:author="rkbansal" w:date="2020-04-27T23:38:00Z">
            <w:rPr>
              <w:rFonts w:ascii="Segoe UI" w:hAnsi="Segoe UI" w:cs="Segoe UI"/>
              <w:color w:val="000000"/>
            </w:rPr>
          </w:rPrChange>
        </w:rPr>
        <w:t> folder and run </w:t>
      </w:r>
      <w:r w:rsidRPr="00B931CE">
        <w:rPr>
          <w:rStyle w:val="HTMLCode"/>
          <w:rFonts w:asciiTheme="minorHAnsi" w:hAnsiTheme="minorHAnsi" w:cstheme="minorHAnsi"/>
          <w:color w:val="FF0779"/>
          <w:sz w:val="21"/>
          <w:szCs w:val="21"/>
          <w:rPrChange w:id="408" w:author="rkbansal" w:date="2020-04-27T23:38:00Z">
            <w:rPr>
              <w:rStyle w:val="HTMLCode"/>
              <w:rFonts w:ascii="Consolas" w:hAnsi="Consolas"/>
              <w:color w:val="FF0779"/>
              <w:sz w:val="21"/>
              <w:szCs w:val="21"/>
            </w:rPr>
          </w:rPrChange>
        </w:rPr>
        <w:t>mvn clean install</w:t>
      </w:r>
      <w:r w:rsidRPr="00B931CE">
        <w:rPr>
          <w:rFonts w:asciiTheme="minorHAnsi" w:hAnsiTheme="minorHAnsi" w:cstheme="minorHAnsi"/>
          <w:color w:val="000000"/>
          <w:rPrChange w:id="409"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0"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1"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2"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3"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14"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15" w:author="rkbansal" w:date="2020-04-27T23:37:00Z">
            <w:rPr>
              <w:rFonts w:ascii="Segoe UI" w:hAnsi="Segoe UI" w:cs="Segoe UI"/>
              <w:color w:val="000000"/>
              <w:sz w:val="29"/>
              <w:szCs w:val="29"/>
            </w:rPr>
          </w:rPrChange>
        </w:rPr>
        <w:pPrChange w:id="416" w:author="rkbansal" w:date="2020-04-27T23:37:00Z">
          <w:pPr>
            <w:pStyle w:val="Heading6"/>
          </w:pPr>
        </w:pPrChange>
      </w:pPr>
      <w:r w:rsidRPr="008714D3">
        <w:rPr>
          <w:rFonts w:ascii="Segoe UI" w:hAnsi="Segoe UI" w:cs="Segoe UI"/>
          <w:b/>
          <w:bCs/>
          <w:color w:val="000000"/>
          <w:rPrChange w:id="417"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18" w:author="rkbansal" w:date="2020-04-27T23:38:00Z">
            <w:rPr>
              <w:rFonts w:ascii="Segoe UI" w:hAnsi="Segoe UI" w:cs="Segoe UI"/>
              <w:color w:val="000000"/>
            </w:rPr>
          </w:rPrChange>
        </w:rPr>
      </w:pPr>
      <w:r w:rsidRPr="00F706D4">
        <w:rPr>
          <w:rFonts w:asciiTheme="minorHAnsi" w:hAnsiTheme="minorHAnsi" w:cstheme="minorHAnsi"/>
          <w:color w:val="000000"/>
          <w:rPrChange w:id="419"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0" w:author="rkbansal" w:date="2020-04-27T23:38:00Z">
            <w:rPr>
              <w:rStyle w:val="HTMLCode"/>
              <w:rFonts w:ascii="Consolas" w:hAnsi="Consolas"/>
              <w:color w:val="FF0779"/>
              <w:sz w:val="21"/>
              <w:szCs w:val="21"/>
            </w:rPr>
          </w:rPrChange>
        </w:rPr>
        <w:t>/msg</w:t>
      </w:r>
      <w:r w:rsidRPr="00F706D4">
        <w:rPr>
          <w:rFonts w:asciiTheme="minorHAnsi" w:hAnsiTheme="minorHAnsi" w:cstheme="minorHAnsi"/>
          <w:color w:val="000000"/>
          <w:rPrChange w:id="421" w:author="rkbansal" w:date="2020-04-27T23:38:00Z">
            <w:rPr>
              <w:rFonts w:ascii="Segoe UI" w:hAnsi="Segoe UI" w:cs="Segoe UI"/>
              <w:color w:val="000000"/>
            </w:rPr>
          </w:rPrChange>
        </w:rPr>
        <w:t> rest endpoint by browsing the url </w:t>
      </w:r>
      <w:r w:rsidRPr="00F706D4">
        <w:rPr>
          <w:rStyle w:val="HTMLCode"/>
          <w:rFonts w:asciiTheme="minorHAnsi" w:hAnsiTheme="minorHAnsi" w:cstheme="minorHAnsi"/>
          <w:color w:val="FF0779"/>
          <w:sz w:val="21"/>
          <w:szCs w:val="21"/>
          <w:rPrChange w:id="422"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23"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24"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25"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26" w:author="rkbansal" w:date="2020-04-27T23:38:00Z">
            <w:rPr>
              <w:rStyle w:val="HTMLCode"/>
              <w:rFonts w:ascii="Consolas" w:hAnsi="Consolas"/>
              <w:color w:val="FF0779"/>
              <w:sz w:val="21"/>
              <w:szCs w:val="21"/>
            </w:rPr>
          </w:rPrChange>
        </w:rPr>
        <w:t>config-server-client-development.properties</w:t>
      </w:r>
      <w:r w:rsidRPr="00F706D4">
        <w:rPr>
          <w:rFonts w:asciiTheme="minorHAnsi" w:hAnsiTheme="minorHAnsi" w:cstheme="minorHAnsi"/>
          <w:color w:val="000000"/>
          <w:rPrChange w:id="427"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28" w:author="rkbansal" w:date="2020-04-27T23:38:00Z">
            <w:rPr>
              <w:rFonts w:ascii="Segoe UI" w:hAnsi="Segoe UI" w:cs="Segoe UI"/>
              <w:color w:val="000000"/>
              <w:sz w:val="29"/>
              <w:szCs w:val="29"/>
            </w:rPr>
          </w:rPrChange>
        </w:rPr>
        <w:pPrChange w:id="429" w:author="rkbansal" w:date="2020-04-27T23:38:00Z">
          <w:pPr>
            <w:pStyle w:val="Heading6"/>
          </w:pPr>
        </w:pPrChange>
      </w:pPr>
      <w:r w:rsidRPr="008714D3">
        <w:rPr>
          <w:rFonts w:ascii="Segoe UI" w:hAnsi="Segoe UI" w:cs="Segoe UI"/>
          <w:b/>
          <w:bCs/>
          <w:color w:val="000000"/>
          <w:rPrChange w:id="430"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31" w:author="rkbansal" w:date="2020-04-27T23:38:00Z">
            <w:rPr>
              <w:rFonts w:ascii="Segoe UI" w:hAnsi="Segoe UI" w:cs="Segoe UI"/>
              <w:color w:val="000000"/>
            </w:rPr>
          </w:rPrChange>
        </w:rPr>
      </w:pPr>
      <w:r w:rsidRPr="00880B47">
        <w:rPr>
          <w:rFonts w:asciiTheme="minorHAnsi" w:hAnsiTheme="minorHAnsi" w:cstheme="minorHAnsi"/>
          <w:color w:val="000000"/>
          <w:rPrChange w:id="432"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33" w:author="rkbansal" w:date="2020-04-27T23:38:00Z">
            <w:rPr>
              <w:rFonts w:ascii="Segoe UI" w:hAnsi="Segoe UI" w:cs="Segoe UI"/>
              <w:color w:val="000000"/>
            </w:rPr>
          </w:rPrChange>
        </w:rPr>
        <w:br/>
        <w:t>Do some change, in the value of the </w:t>
      </w:r>
      <w:r w:rsidRPr="00880B47">
        <w:rPr>
          <w:rStyle w:val="HTMLCode"/>
          <w:rFonts w:asciiTheme="minorHAnsi" w:hAnsiTheme="minorHAnsi" w:cstheme="minorHAnsi"/>
          <w:color w:val="FF0779"/>
          <w:sz w:val="21"/>
          <w:szCs w:val="21"/>
          <w:rPrChange w:id="434" w:author="rkbansal" w:date="2020-04-27T23:38:00Z">
            <w:rPr>
              <w:rStyle w:val="HTMLCode"/>
              <w:rFonts w:ascii="Consolas" w:hAnsi="Consolas"/>
              <w:color w:val="FF0779"/>
              <w:sz w:val="21"/>
              <w:szCs w:val="21"/>
            </w:rPr>
          </w:rPrChange>
        </w:rPr>
        <w:t>msg</w:t>
      </w:r>
      <w:r w:rsidRPr="00880B47">
        <w:rPr>
          <w:rFonts w:asciiTheme="minorHAnsi" w:hAnsiTheme="minorHAnsi" w:cstheme="minorHAnsi"/>
          <w:color w:val="000000"/>
          <w:rPrChange w:id="435"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36" w:author="rkbansal" w:date="2020-04-27T23:38:00Z">
            <w:rPr>
              <w:rStyle w:val="HTMLCode"/>
              <w:rFonts w:ascii="Consolas" w:hAnsi="Consolas"/>
              <w:color w:val="FF0779"/>
              <w:sz w:val="21"/>
              <w:szCs w:val="21"/>
            </w:rPr>
          </w:rPrChange>
        </w:rPr>
        <w:t>config-server-client-development.properties </w:t>
      </w:r>
      <w:r w:rsidRPr="00880B47">
        <w:rPr>
          <w:rFonts w:asciiTheme="minorHAnsi" w:hAnsiTheme="minorHAnsi" w:cstheme="minorHAnsi"/>
          <w:color w:val="000000"/>
          <w:rPrChange w:id="437"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38"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39"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40" w:author="rkbansal" w:date="2020-04-27T23:38:00Z">
            <w:rPr>
              <w:rFonts w:ascii="Segoe UI" w:hAnsi="Segoe UI" w:cs="Segoe UI"/>
              <w:color w:val="000000"/>
            </w:rPr>
          </w:rPrChange>
        </w:rPr>
      </w:pPr>
      <w:r w:rsidRPr="00880B47">
        <w:rPr>
          <w:rFonts w:asciiTheme="minorHAnsi" w:hAnsiTheme="minorHAnsi" w:cstheme="minorHAnsi"/>
          <w:color w:val="000000"/>
          <w:rPrChange w:id="441"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42"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43"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45"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47"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48"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49"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0" w:author="rkbansal" w:date="2020-04-27T23:38:00Z">
            <w:rPr>
              <w:rFonts w:ascii="Segoe UI" w:hAnsi="Segoe UI" w:cs="Segoe UI"/>
              <w:color w:val="000000"/>
            </w:rPr>
          </w:rPrChange>
        </w:rPr>
      </w:pPr>
      <w:r w:rsidRPr="00880B47">
        <w:rPr>
          <w:rFonts w:asciiTheme="minorHAnsi" w:hAnsiTheme="minorHAnsi" w:cstheme="minorHAnsi"/>
          <w:color w:val="000000"/>
          <w:rPrChange w:id="451"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52" w:author="rkbansal" w:date="2020-04-27T23:38:00Z">
            <w:rPr/>
          </w:rPrChange>
        </w:rPr>
        <w:fldChar w:fldCharType="begin"/>
      </w:r>
      <w:r w:rsidR="00624B71" w:rsidRPr="00880B47">
        <w:rPr>
          <w:rFonts w:asciiTheme="minorHAnsi" w:hAnsiTheme="minorHAnsi" w:cstheme="minorHAnsi"/>
          <w:rPrChange w:id="453"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54"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55"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56"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57"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58" w:author="rkbansal" w:date="2020-04-27T23:39:00Z">
            <w:rPr/>
          </w:rPrChange>
        </w:rPr>
      </w:pPr>
      <w:r w:rsidRPr="009934C3">
        <w:rPr>
          <w:b/>
          <w:bCs/>
          <w:sz w:val="32"/>
          <w:szCs w:val="32"/>
          <w:rPrChange w:id="459"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60"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61" w:author="rkbansal" w:date="2020-04-27T23:39:00Z">
          <w:pPr>
            <w:numPr>
              <w:numId w:val="44"/>
            </w:numPr>
            <w:shd w:val="clear" w:color="auto" w:fill="FFFFFF"/>
            <w:tabs>
              <w:tab w:val="num" w:pos="720"/>
            </w:tabs>
            <w:spacing w:before="60" w:after="100" w:afterAutospacing="1" w:line="240" w:lineRule="auto"/>
            <w:ind w:left="600" w:hanging="360"/>
          </w:pPr>
        </w:pPrChange>
      </w:pPr>
      <w:ins w:id="462"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63"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3E570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3E570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3E570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3E570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3E570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3E570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3E570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64" w:author="Rajiv Bansal" w:date="2019-08-04T14:23:00Z"/>
          <w:rStyle w:val="Strong"/>
          <w:rFonts w:ascii="Georgia" w:hAnsi="Georgia" w:cs="Lucida Sans Unicode"/>
          <w:i w:val="0"/>
          <w:iCs w:val="0"/>
          <w:spacing w:val="-3"/>
        </w:rPr>
      </w:pPr>
      <w:ins w:id="465"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66" w:author="Rajiv Bansal" w:date="2019-08-04T14:23:00Z"/>
          <w:spacing w:val="-1"/>
          <w:shd w:val="clear" w:color="auto" w:fill="FFFFFF"/>
        </w:rPr>
      </w:pPr>
      <w:ins w:id="467"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68" w:author="Rajiv Bansal" w:date="2019-08-04T14:23:00Z"/>
          <w:rFonts w:eastAsia="Times New Roman" w:cs="Times New Roman"/>
          <w:spacing w:val="-1"/>
          <w:lang w:eastAsia="en-IN"/>
        </w:rPr>
      </w:pPr>
      <w:ins w:id="469"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70" w:author="Rajiv Bansal" w:date="2019-08-04T14:23:00Z"/>
          <w:rFonts w:eastAsia="Times New Roman" w:cs="Times New Roman"/>
          <w:spacing w:val="-1"/>
          <w:lang w:eastAsia="en-IN"/>
        </w:rPr>
      </w:pPr>
      <w:ins w:id="471"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72" w:author="Rajiv Bansal" w:date="2019-08-04T14:23:00Z"/>
          <w:rStyle w:val="Strong"/>
          <w:rFonts w:cs="Lucida Sans Unicode"/>
          <w:spacing w:val="-3"/>
        </w:rPr>
      </w:pPr>
    </w:p>
    <w:p w14:paraId="277436CA" w14:textId="77777777" w:rsidR="00E23802" w:rsidRPr="00412979" w:rsidRDefault="00E23802" w:rsidP="00E23802">
      <w:pPr>
        <w:ind w:firstLine="360"/>
        <w:rPr>
          <w:ins w:id="473" w:author="Rajiv Bansal" w:date="2019-08-04T14:23:00Z"/>
          <w:i/>
          <w:iCs/>
        </w:rPr>
      </w:pPr>
      <w:ins w:id="474"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75" w:author="Rajiv Bansal" w:date="2019-08-04T14:23:00Z"/>
          <w:rFonts w:ascii="Georgia" w:hAnsi="Georgia"/>
          <w:spacing w:val="-1"/>
        </w:rPr>
      </w:pPr>
      <w:ins w:id="476"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77" w:author="Rajiv Bansal" w:date="2019-08-04T14:23:00Z"/>
          <w:rFonts w:ascii="Georgia" w:hAnsi="Georgia"/>
          <w:spacing w:val="-1"/>
        </w:rPr>
      </w:pPr>
      <w:ins w:id="478"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79" w:author="Rajiv Bansal" w:date="2019-08-04T14:23:00Z"/>
          <w:rFonts w:ascii="Georgia" w:hAnsi="Georgia"/>
          <w:spacing w:val="-1"/>
        </w:rPr>
      </w:pPr>
      <w:ins w:id="480"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81" w:author="Rajiv Bansal" w:date="2019-08-04T14:23:00Z"/>
          <w:rFonts w:ascii="Georgia" w:hAnsi="Georgia" w:cs="Segoe UI"/>
          <w:spacing w:val="-1"/>
        </w:rPr>
      </w:pPr>
      <w:ins w:id="482"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83" w:author="Rajiv Bansal" w:date="2019-08-04T14:23:00Z"/>
          <w:rFonts w:ascii="Georgia" w:hAnsi="Georgia" w:cs="Segoe UI"/>
          <w:spacing w:val="-1"/>
        </w:rPr>
      </w:pPr>
      <w:ins w:id="484"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85" w:author="Rajiv Bansal" w:date="2019-11-29T09:15:00Z"/>
          <w:rFonts w:ascii="Georgia" w:hAnsi="Georgia" w:cs="Segoe UI"/>
          <w:spacing w:val="-1"/>
        </w:rPr>
      </w:pPr>
      <w:ins w:id="486"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87" w:author="Rajiv Bansal" w:date="2019-11-29T09:15:00Z"/>
          <w:rStyle w:val="Emphasis"/>
          <w:b/>
          <w:bCs/>
          <w:sz w:val="28"/>
          <w:szCs w:val="28"/>
          <w:rPrChange w:id="488" w:author="Rajiv Bansal" w:date="2019-11-29T09:16:00Z">
            <w:rPr>
              <w:ins w:id="489" w:author="Rajiv Bansal" w:date="2019-11-29T09:15:00Z"/>
              <w:rFonts w:ascii="Georgia" w:hAnsi="Georgia" w:cs="Segoe UI"/>
              <w:color w:val="8EAADB" w:themeColor="accent1" w:themeTint="99"/>
              <w:spacing w:val="-1"/>
            </w:rPr>
          </w:rPrChange>
        </w:rPr>
        <w:pPrChange w:id="490"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491" w:author="Rajiv Bansal" w:date="2019-11-29T09:15:00Z">
        <w:r w:rsidRPr="00DC3A15">
          <w:rPr>
            <w:rStyle w:val="Emphasis"/>
            <w:rFonts w:cs="Segoe UI"/>
            <w:b/>
            <w:bCs/>
            <w:sz w:val="28"/>
            <w:szCs w:val="28"/>
            <w:rPrChange w:id="492"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493" w:author="Rajiv Bansal" w:date="2019-08-04T14:23:00Z"/>
          <w:rFonts w:ascii="Georgia" w:hAnsi="Georgia" w:cs="Segoe UI"/>
          <w:spacing w:val="-1"/>
        </w:rPr>
        <w:pPrChange w:id="494"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495"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496" w:author="Rajiv Bansal" w:date="2019-08-04T14:23:00Z"/>
          <w:rStyle w:val="Emphasis"/>
          <w:color w:val="FF0000"/>
          <w:spacing w:val="-1"/>
          <w:shd w:val="clear" w:color="auto" w:fill="FFFFFF"/>
        </w:rPr>
      </w:pPr>
      <w:ins w:id="497"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498" w:author="Rajiv Bansal" w:date="2019-08-04T14:23:00Z"/>
          <w:rStyle w:val="Strong"/>
          <w:rFonts w:cs="Lucida Sans Unicode"/>
          <w:spacing w:val="-3"/>
        </w:rPr>
      </w:pPr>
      <w:ins w:id="499"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00" w:author="Rajiv Bansal" w:date="2019-08-04T14:23:00Z"/>
          <w:rFonts w:eastAsia="Times New Roman" w:cs="Segoe UI"/>
          <w:b/>
          <w:bCs/>
          <w:color w:val="000000"/>
          <w:lang w:eastAsia="en-IN"/>
        </w:rPr>
      </w:pPr>
      <w:ins w:id="501"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502"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03" w:author="Rajiv Bansal" w:date="2019-08-04T14:23:00Z"/>
          <w:rFonts w:ascii="Segoe UI" w:hAnsi="Segoe UI" w:cs="Segoe UI"/>
          <w:color w:val="000000"/>
        </w:rPr>
      </w:pPr>
      <w:ins w:id="504"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05" w:author="Rajiv Bansal" w:date="2019-08-04T14:23:00Z"/>
          <w:rFonts w:ascii="Times New Roman" w:hAnsi="Times New Roman" w:cs="Times New Roman"/>
        </w:rPr>
      </w:pPr>
      <w:ins w:id="506"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07" w:author="Rajiv Bansal" w:date="2019-08-04T14:23:00Z"/>
        </w:rPr>
      </w:pPr>
      <w:ins w:id="508"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09" w:author="Rajiv Bansal" w:date="2019-08-04T14:23:00Z"/>
          <w:rFonts w:ascii="Segoe UI" w:hAnsi="Segoe UI" w:cs="Segoe UI"/>
          <w:color w:val="000000"/>
        </w:rPr>
      </w:pPr>
      <w:ins w:id="510"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11" w:author="Rajiv Bansal" w:date="2019-08-04T14:23:00Z"/>
          <w:rFonts w:ascii="Segoe UI" w:hAnsi="Segoe UI" w:cs="Segoe UI"/>
          <w:color w:val="000000"/>
        </w:rPr>
      </w:pPr>
      <w:ins w:id="512"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13" w:author="Rajiv Bansal" w:date="2019-08-04T14:23:00Z"/>
          <w:rFonts w:ascii="Segoe UI" w:hAnsi="Segoe UI" w:cs="Segoe UI"/>
          <w:color w:val="000000"/>
        </w:rPr>
      </w:pPr>
      <w:ins w:id="514"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15" w:author="Rajiv Bansal" w:date="2019-08-04T14:23:00Z"/>
          <w:rFonts w:ascii="Segoe UI" w:hAnsi="Segoe UI" w:cs="Segoe UI"/>
          <w:color w:val="000000"/>
        </w:rPr>
      </w:pPr>
      <w:ins w:id="516"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17" w:author="Rajiv Bansal" w:date="2019-08-04T14:23:00Z"/>
          <w:rFonts w:ascii="Segoe UI" w:hAnsi="Segoe UI" w:cs="Segoe UI"/>
          <w:color w:val="000000"/>
        </w:rPr>
      </w:pPr>
      <w:ins w:id="518"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19" w:author="Rajiv Bansal" w:date="2019-08-04T14:23:00Z"/>
          <w:rFonts w:ascii="Times New Roman" w:hAnsi="Times New Roman" w:cs="Times New Roman"/>
        </w:rPr>
      </w:pPr>
      <w:ins w:id="520"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21" w:author="Rajiv Bansal" w:date="2019-08-04T14:23:00Z"/>
          <w:b/>
          <w:bCs/>
        </w:rPr>
      </w:pPr>
      <w:ins w:id="522"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523" w:author="Rajiv Bansal" w:date="2019-08-04T14:23:00Z"/>
          <w:rFonts w:ascii="Segoe UI" w:hAnsi="Segoe UI" w:cs="Segoe UI"/>
          <w:color w:val="000000"/>
        </w:rPr>
      </w:pPr>
      <w:ins w:id="524"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27" w:author="Rajiv Bansal" w:date="2019-08-04T14:23:00Z"/>
          <w:rFonts w:ascii="Segoe UI" w:hAnsi="Segoe UI" w:cs="Segoe UI"/>
          <w:color w:val="000000"/>
        </w:rPr>
      </w:pPr>
      <w:ins w:id="528"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29" w:author="Rajiv Bansal" w:date="2019-08-04T14:23:00Z"/>
          <w:rFonts w:ascii="Segoe UI" w:hAnsi="Segoe UI" w:cs="Segoe UI"/>
          <w:color w:val="000000"/>
        </w:rPr>
      </w:pPr>
      <w:ins w:id="530"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31" w:author="Rajiv Bansal" w:date="2019-08-04T14:23:00Z"/>
          <w:rFonts w:ascii="Segoe UI" w:hAnsi="Segoe UI" w:cs="Segoe UI"/>
          <w:color w:val="000000"/>
        </w:rPr>
      </w:pPr>
      <w:ins w:id="532"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33" w:author="Rajiv Bansal" w:date="2019-08-04T14:23:00Z"/>
          <w:rFonts w:ascii="Segoe UI" w:hAnsi="Segoe UI" w:cs="Segoe UI"/>
          <w:color w:val="000000"/>
        </w:rPr>
      </w:pPr>
      <w:ins w:id="534"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35" w:author="Rajiv Bansal" w:date="2019-08-04T14:23:00Z"/>
          <w:rFonts w:ascii="Segoe UI" w:hAnsi="Segoe UI" w:cs="Segoe UI"/>
          <w:color w:val="000000"/>
        </w:rPr>
      </w:pPr>
      <w:ins w:id="536"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37" w:author="Rajiv Bansal" w:date="2019-08-04T14:23:00Z"/>
          <w:rFonts w:ascii="Segoe UI" w:hAnsi="Segoe UI" w:cs="Segoe UI"/>
          <w:color w:val="000000"/>
        </w:rPr>
      </w:pPr>
      <w:ins w:id="538"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39" w:author="Rajiv Bansal" w:date="2019-08-04T14:23:00Z"/>
          <w:rFonts w:ascii="Segoe UI" w:hAnsi="Segoe UI" w:cs="Segoe UI"/>
          <w:color w:val="000000"/>
        </w:rPr>
      </w:pPr>
      <w:ins w:id="540"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41" w:author="Rajiv Bansal" w:date="2019-08-04T14:23:00Z"/>
          <w:rFonts w:ascii="Segoe UI" w:hAnsi="Segoe UI" w:cs="Segoe UI"/>
          <w:color w:val="000000"/>
        </w:rPr>
      </w:pPr>
      <w:ins w:id="542"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543" w:author="Rajiv Bansal" w:date="2019-08-04T14:23:00Z"/>
        </w:rPr>
      </w:pPr>
      <w:ins w:id="544"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45" w:author="Rajiv Bansal" w:date="2019-08-04T14:23:00Z"/>
          <w:rFonts w:ascii="Segoe UI" w:hAnsi="Segoe UI" w:cs="Segoe UI"/>
          <w:color w:val="000000"/>
        </w:rPr>
      </w:pPr>
      <w:ins w:id="546"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47" w:author="Rajiv Bansal" w:date="2019-08-04T14:23:00Z"/>
          <w:rFonts w:ascii="Segoe UI" w:hAnsi="Segoe UI" w:cs="Segoe UI"/>
          <w:color w:val="000000"/>
        </w:rPr>
      </w:pPr>
      <w:ins w:id="548"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49" w:author="Rajiv Bansal" w:date="2019-08-04T14:23:00Z"/>
          <w:rFonts w:ascii="Segoe UI" w:hAnsi="Segoe UI" w:cs="Segoe UI"/>
          <w:color w:val="000000"/>
        </w:rPr>
      </w:pPr>
      <w:ins w:id="550"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51" w:author="Rajiv Bansal" w:date="2019-08-04T14:23:00Z"/>
          <w:rFonts w:ascii="Segoe UI" w:hAnsi="Segoe UI" w:cs="Segoe UI"/>
          <w:color w:val="000000"/>
        </w:rPr>
      </w:pPr>
      <w:ins w:id="552"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53" w:author="Rajiv Bansal" w:date="2019-08-04T14:23:00Z"/>
          <w:rFonts w:ascii="Segoe UI" w:hAnsi="Segoe UI" w:cs="Segoe UI"/>
          <w:color w:val="000000"/>
        </w:rPr>
      </w:pPr>
      <w:ins w:id="554"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55" w:author="Rajiv Bansal" w:date="2019-08-04T14:23:00Z"/>
          <w:b/>
          <w:bCs/>
        </w:rPr>
      </w:pPr>
      <w:ins w:id="556"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57" w:author="Rajiv Bansal" w:date="2019-08-04T14:23:00Z"/>
          <w:rFonts w:ascii="Segoe UI" w:hAnsi="Segoe UI" w:cs="Segoe UI"/>
          <w:color w:val="000000"/>
        </w:rPr>
      </w:pPr>
      <w:ins w:id="558"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559" w:author="Rajiv Bansal" w:date="2019-08-04T14:23:00Z"/>
        </w:rPr>
      </w:pPr>
      <w:ins w:id="560"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61" w:author="Rajiv Bansal" w:date="2019-08-04T14:23:00Z"/>
          <w:rFonts w:ascii="Segoe UI" w:hAnsi="Segoe UI" w:cs="Segoe UI"/>
          <w:color w:val="000000"/>
        </w:rPr>
      </w:pPr>
      <w:ins w:id="562"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63" w:author="Rajiv Bansal" w:date="2019-08-04T14:23:00Z"/>
          <w:rFonts w:ascii="Times New Roman" w:hAnsi="Times New Roman" w:cs="Times New Roman"/>
        </w:rPr>
      </w:pPr>
      <w:ins w:id="564"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65" w:author="Rajiv Bansal" w:date="2019-08-04T14:23:00Z"/>
          <w:rFonts w:ascii="Segoe UI" w:hAnsi="Segoe UI" w:cs="Segoe UI"/>
          <w:color w:val="000000"/>
        </w:rPr>
      </w:pPr>
      <w:ins w:id="566"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567" w:author="Rajiv Bansal" w:date="2019-08-04T14:23:00Z"/>
        </w:rPr>
      </w:pPr>
      <w:ins w:id="568"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69" w:author="Rajiv Bansal" w:date="2019-08-04T14:23:00Z"/>
          <w:rFonts w:ascii="Segoe UI" w:hAnsi="Segoe UI" w:cs="Segoe UI"/>
          <w:color w:val="000000"/>
        </w:rPr>
      </w:pPr>
      <w:ins w:id="570"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71" w:author="Rajiv Bansal" w:date="2019-08-04T14:23:00Z"/>
          <w:rFonts w:ascii="Segoe UI" w:hAnsi="Segoe UI" w:cs="Segoe UI"/>
          <w:color w:val="000000"/>
        </w:rPr>
      </w:pPr>
      <w:ins w:id="572"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73" w:author="Rajiv Bansal" w:date="2019-08-04T14:23:00Z"/>
        </w:trPr>
        <w:tc>
          <w:tcPr>
            <w:tcW w:w="15495" w:type="dxa"/>
            <w:vAlign w:val="center"/>
            <w:hideMark/>
          </w:tcPr>
          <w:p w14:paraId="453222F9" w14:textId="77777777" w:rsidR="00E23802" w:rsidRDefault="00E23802" w:rsidP="00732FE7">
            <w:pPr>
              <w:rPr>
                <w:ins w:id="574" w:author="Rajiv Bansal" w:date="2019-08-04T14:23:00Z"/>
                <w:rFonts w:ascii="Times New Roman" w:hAnsi="Times New Roman" w:cs="Times New Roman"/>
              </w:rPr>
            </w:pPr>
            <w:ins w:id="575"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576" w:author="Rajiv Bansal" w:date="2019-08-04T14:23:00Z"/>
              </w:rPr>
            </w:pPr>
            <w:ins w:id="577" w:author="Rajiv Bansal" w:date="2019-08-04T14:23:00Z">
              <w:r>
                <w:t> </w:t>
              </w:r>
            </w:ins>
          </w:p>
          <w:p w14:paraId="24322737" w14:textId="77777777" w:rsidR="00E23802" w:rsidRDefault="00E23802" w:rsidP="00732FE7">
            <w:pPr>
              <w:rPr>
                <w:ins w:id="578" w:author="Rajiv Bansal" w:date="2019-08-04T14:23:00Z"/>
              </w:rPr>
            </w:pPr>
            <w:ins w:id="579"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580" w:author="Rajiv Bansal" w:date="2019-08-04T14:23:00Z"/>
              </w:rPr>
            </w:pPr>
            <w:ins w:id="581"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582" w:author="Rajiv Bansal" w:date="2019-08-04T14:23:00Z"/>
              </w:rPr>
            </w:pPr>
            <w:ins w:id="583"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584" w:author="Rajiv Bansal" w:date="2019-08-04T14:23:00Z"/>
              </w:rPr>
            </w:pPr>
            <w:ins w:id="585"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588" w:author="Rajiv Bansal" w:date="2019-08-04T14:23:00Z"/>
              </w:rPr>
            </w:pPr>
            <w:ins w:id="589"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590" w:author="Rajiv Bansal" w:date="2019-08-04T14:23:00Z"/>
              </w:rPr>
            </w:pPr>
            <w:ins w:id="591" w:author="Rajiv Bansal" w:date="2019-08-04T14:23:00Z">
              <w:r>
                <w:t> </w:t>
              </w:r>
            </w:ins>
          </w:p>
          <w:p w14:paraId="2AB948EB" w14:textId="77777777" w:rsidR="00E23802" w:rsidRDefault="00E23802" w:rsidP="00732FE7">
            <w:pPr>
              <w:rPr>
                <w:ins w:id="592" w:author="Rajiv Bansal" w:date="2019-08-04T14:23:00Z"/>
              </w:rPr>
            </w:pPr>
            <w:ins w:id="593" w:author="Rajiv Bansal" w:date="2019-08-04T14:23:00Z">
              <w:r>
                <w:rPr>
                  <w:rStyle w:val="HTMLCode"/>
                  <w:rFonts w:eastAsiaTheme="minorHAnsi"/>
                </w:rPr>
                <w:t>@RestController</w:t>
              </w:r>
            </w:ins>
          </w:p>
          <w:p w14:paraId="212F358A" w14:textId="77777777" w:rsidR="00E23802" w:rsidRDefault="00E23802" w:rsidP="00732FE7">
            <w:pPr>
              <w:rPr>
                <w:ins w:id="594" w:author="Rajiv Bansal" w:date="2019-08-04T14:23:00Z"/>
              </w:rPr>
            </w:pPr>
            <w:ins w:id="595" w:author="Rajiv Bansal" w:date="2019-08-04T14:23:00Z">
              <w:r>
                <w:rPr>
                  <w:rStyle w:val="HTMLCode"/>
                  <w:rFonts w:eastAsiaTheme="minorHAnsi"/>
                </w:rPr>
                <w:t>@SpringBootApplication</w:t>
              </w:r>
            </w:ins>
          </w:p>
          <w:p w14:paraId="2B25C4A1" w14:textId="77777777" w:rsidR="00E23802" w:rsidRDefault="00E23802" w:rsidP="00732FE7">
            <w:pPr>
              <w:rPr>
                <w:ins w:id="596" w:author="Rajiv Bansal" w:date="2019-08-04T14:23:00Z"/>
              </w:rPr>
            </w:pPr>
            <w:ins w:id="597"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598" w:author="Rajiv Bansal" w:date="2019-08-04T14:23:00Z"/>
              </w:rPr>
            </w:pPr>
            <w:ins w:id="599" w:author="Rajiv Bansal" w:date="2019-08-04T14:23:00Z">
              <w:r>
                <w:rPr>
                  <w:rStyle w:val="HTMLCode"/>
                  <w:rFonts w:eastAsiaTheme="minorHAnsi"/>
                </w:rPr>
                <w:t>{</w:t>
              </w:r>
            </w:ins>
          </w:p>
          <w:p w14:paraId="6EB22FB7"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602" w:author="Rajiv Bansal" w:date="2019-08-04T14:23:00Z"/>
              </w:rPr>
            </w:pPr>
            <w:ins w:id="60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10" w:author="Rajiv Bansal" w:date="2019-08-04T14:23:00Z"/>
              </w:rPr>
            </w:pPr>
            <w:ins w:id="611" w:author="Rajiv Bansal" w:date="2019-08-04T14:23:00Z">
              <w:r>
                <w:t> </w:t>
              </w:r>
            </w:ins>
          </w:p>
          <w:p w14:paraId="01E46B72"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22" w:author="Rajiv Bansal" w:date="2019-08-04T14:23:00Z"/>
              </w:rPr>
            </w:pPr>
            <w:ins w:id="623" w:author="Rajiv Bansal" w:date="2019-08-04T14:23:00Z">
              <w:r>
                <w:t> </w:t>
              </w:r>
            </w:ins>
          </w:p>
          <w:p w14:paraId="21DD7635"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32" w:author="Rajiv Bansal" w:date="2019-08-04T14:23:00Z"/>
              </w:rPr>
            </w:pPr>
            <w:ins w:id="633" w:author="Rajiv Bansal" w:date="2019-08-04T14:23:00Z">
              <w:r>
                <w:rPr>
                  <w:rStyle w:val="HTMLCode"/>
                  <w:rFonts w:eastAsiaTheme="minorHAnsi"/>
                </w:rPr>
                <w:t>}</w:t>
              </w:r>
            </w:ins>
          </w:p>
          <w:p w14:paraId="531C6443" w14:textId="77777777" w:rsidR="00E23802" w:rsidRDefault="00E23802" w:rsidP="00732FE7">
            <w:pPr>
              <w:rPr>
                <w:ins w:id="634" w:author="Rajiv Bansal" w:date="2019-08-04T14:23:00Z"/>
              </w:rPr>
            </w:pPr>
            <w:ins w:id="635" w:author="Rajiv Bansal" w:date="2019-08-04T14:23:00Z">
              <w:r>
                <w:t> </w:t>
              </w:r>
            </w:ins>
          </w:p>
          <w:p w14:paraId="033F466B" w14:textId="77777777" w:rsidR="00E23802" w:rsidRDefault="00E23802" w:rsidP="00732FE7">
            <w:pPr>
              <w:rPr>
                <w:ins w:id="636" w:author="Rajiv Bansal" w:date="2019-08-04T14:23:00Z"/>
              </w:rPr>
            </w:pPr>
            <w:ins w:id="637"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38" w:author="Rajiv Bansal" w:date="2019-08-04T14:23:00Z"/>
              </w:rPr>
            </w:pPr>
            <w:ins w:id="639" w:author="Rajiv Bansal" w:date="2019-08-04T14:23:00Z">
              <w:r>
                <w:rPr>
                  <w:rStyle w:val="HTMLCode"/>
                  <w:rFonts w:eastAsiaTheme="minorHAnsi"/>
                </w:rPr>
                <w:t>{</w:t>
              </w:r>
            </w:ins>
          </w:p>
          <w:p w14:paraId="37863638" w14:textId="77777777" w:rsidR="00E23802" w:rsidRDefault="00E23802" w:rsidP="00732FE7">
            <w:pPr>
              <w:rPr>
                <w:ins w:id="640" w:author="Rajiv Bansal" w:date="2019-08-04T14:23:00Z"/>
              </w:rPr>
            </w:pPr>
            <w:ins w:id="641"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42" w:author="Rajiv Bansal" w:date="2019-08-04T14:23:00Z"/>
              </w:rPr>
            </w:pPr>
            <w:ins w:id="643"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44" w:author="Rajiv Bansal" w:date="2019-08-04T14:23:00Z"/>
              </w:rPr>
            </w:pPr>
            <w:ins w:id="645"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646" w:author="Rajiv Bansal" w:date="2019-08-04T14:23:00Z"/>
              </w:rPr>
            </w:pPr>
            <w:ins w:id="647" w:author="Rajiv Bansal" w:date="2019-08-04T14:23:00Z">
              <w:r>
                <w:t> </w:t>
              </w:r>
            </w:ins>
          </w:p>
          <w:p w14:paraId="0075B057" w14:textId="77777777" w:rsidR="00E23802" w:rsidRDefault="00E23802" w:rsidP="00732FE7">
            <w:pPr>
              <w:rPr>
                <w:ins w:id="648" w:author="Rajiv Bansal" w:date="2019-08-04T14:23:00Z"/>
              </w:rPr>
            </w:pPr>
            <w:ins w:id="64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650" w:author="Rajiv Bansal" w:date="2019-08-04T14:23:00Z"/>
              </w:rPr>
            </w:pPr>
            <w:ins w:id="651"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54" w:author="Rajiv Bansal" w:date="2019-08-04T14:23:00Z"/>
              </w:rPr>
            </w:pPr>
            <w:ins w:id="655"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656" w:author="Rajiv Bansal" w:date="2019-08-04T14:23:00Z"/>
              </w:rPr>
            </w:pPr>
            <w:ins w:id="657"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658" w:author="Rajiv Bansal" w:date="2019-08-04T14:23:00Z"/>
              </w:rPr>
            </w:pPr>
            <w:ins w:id="659"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60" w:author="Rajiv Bansal" w:date="2019-08-04T14:23:00Z"/>
              </w:rPr>
            </w:pPr>
            <w:ins w:id="661" w:author="Rajiv Bansal" w:date="2019-08-04T14:23:00Z">
              <w:r>
                <w:t> </w:t>
              </w:r>
            </w:ins>
          </w:p>
          <w:p w14:paraId="34160D0D"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68" w:author="Rajiv Bansal" w:date="2019-08-04T14:23:00Z"/>
              </w:rPr>
            </w:pPr>
            <w:ins w:id="669" w:author="Rajiv Bansal" w:date="2019-08-04T14:23:00Z">
              <w:r>
                <w:t> </w:t>
              </w:r>
            </w:ins>
          </w:p>
          <w:p w14:paraId="3994AEEF" w14:textId="77777777" w:rsidR="00E23802" w:rsidRDefault="00E23802" w:rsidP="00732FE7">
            <w:pPr>
              <w:rPr>
                <w:ins w:id="670" w:author="Rajiv Bansal" w:date="2019-08-04T14:23:00Z"/>
              </w:rPr>
            </w:pPr>
            <w:ins w:id="6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672" w:author="Rajiv Bansal" w:date="2019-08-04T14:23:00Z"/>
              </w:rPr>
            </w:pPr>
            <w:ins w:id="67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76" w:author="Rajiv Bansal" w:date="2019-08-04T14:23:00Z"/>
              </w:rPr>
            </w:pPr>
            <w:ins w:id="677" w:author="Rajiv Bansal" w:date="2019-08-04T14:23:00Z">
              <w:r>
                <w:t> </w:t>
              </w:r>
            </w:ins>
          </w:p>
          <w:p w14:paraId="3F7F50F8" w14:textId="77777777" w:rsidR="00E23802" w:rsidRDefault="00E23802" w:rsidP="00732FE7">
            <w:pPr>
              <w:rPr>
                <w:ins w:id="678" w:author="Rajiv Bansal" w:date="2019-08-04T14:23:00Z"/>
              </w:rPr>
            </w:pPr>
            <w:ins w:id="6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680" w:author="Rajiv Bansal" w:date="2019-08-04T14:23:00Z"/>
              </w:rPr>
            </w:pPr>
            <w:ins w:id="6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84" w:author="Rajiv Bansal" w:date="2019-08-04T14:23:00Z"/>
              </w:rPr>
            </w:pPr>
            <w:ins w:id="685" w:author="Rajiv Bansal" w:date="2019-08-04T14:23:00Z">
              <w:r>
                <w:rPr>
                  <w:rStyle w:val="HTMLCode"/>
                  <w:rFonts w:eastAsiaTheme="minorHAnsi"/>
                </w:rPr>
                <w:t>}</w:t>
              </w:r>
            </w:ins>
          </w:p>
        </w:tc>
      </w:tr>
    </w:tbl>
    <w:p w14:paraId="4CD9897F" w14:textId="77777777" w:rsidR="00E23802" w:rsidRDefault="00E23802" w:rsidP="00E23802">
      <w:pPr>
        <w:pStyle w:val="Heading6"/>
        <w:rPr>
          <w:ins w:id="686" w:author="Rajiv Bansal" w:date="2019-08-04T14:23:00Z"/>
        </w:rPr>
      </w:pPr>
      <w:ins w:id="687"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688" w:author="Rajiv Bansal" w:date="2019-08-04T14:23:00Z"/>
          <w:rFonts w:ascii="Segoe UI" w:hAnsi="Segoe UI" w:cs="Segoe UI"/>
          <w:color w:val="000000"/>
        </w:rPr>
      </w:pPr>
      <w:ins w:id="689"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690" w:author="Rajiv Bansal" w:date="2019-08-04T14:23:00Z"/>
        </w:trPr>
        <w:tc>
          <w:tcPr>
            <w:tcW w:w="15495" w:type="dxa"/>
            <w:vAlign w:val="center"/>
            <w:hideMark/>
          </w:tcPr>
          <w:p w14:paraId="5B187FBB" w14:textId="77777777" w:rsidR="00E23802" w:rsidRDefault="00E23802" w:rsidP="00732FE7">
            <w:pPr>
              <w:rPr>
                <w:ins w:id="691" w:author="Rajiv Bansal" w:date="2019-08-04T14:23:00Z"/>
                <w:rFonts w:ascii="Times New Roman" w:hAnsi="Times New Roman" w:cs="Times New Roman"/>
              </w:rPr>
            </w:pPr>
            <w:ins w:id="692" w:author="Rajiv Bansal" w:date="2019-08-04T14:23:00Z">
              <w:r>
                <w:rPr>
                  <w:rStyle w:val="HTMLCode"/>
                  <w:rFonts w:eastAsiaTheme="minorHAnsi"/>
                </w:rPr>
                <w:t>spring.application.name=student</w:t>
              </w:r>
            </w:ins>
          </w:p>
          <w:p w14:paraId="55E905EB" w14:textId="77777777" w:rsidR="00E23802" w:rsidRDefault="00E23802" w:rsidP="00732FE7">
            <w:pPr>
              <w:rPr>
                <w:ins w:id="693" w:author="Rajiv Bansal" w:date="2019-08-04T14:23:00Z"/>
              </w:rPr>
            </w:pPr>
            <w:ins w:id="694"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695" w:author="Rajiv Bansal" w:date="2019-08-04T14:23:00Z"/>
          <w:rFonts w:ascii="Segoe UI" w:hAnsi="Segoe UI" w:cs="Segoe UI"/>
          <w:color w:val="000000"/>
        </w:rPr>
      </w:pPr>
      <w:ins w:id="696"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697" w:author="Rajiv Bansal" w:date="2019-08-04T14:23:00Z"/>
        </w:rPr>
      </w:pPr>
      <w:ins w:id="698"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699" w:author="Rajiv Bansal" w:date="2019-08-04T14:23:00Z"/>
          <w:rFonts w:ascii="Segoe UI" w:hAnsi="Segoe UI" w:cs="Segoe UI"/>
          <w:color w:val="000000"/>
        </w:rPr>
      </w:pPr>
      <w:ins w:id="700"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01" w:author="Rajiv Bansal" w:date="2019-08-04T14:23:00Z"/>
          <w:rFonts w:ascii="Segoe UI" w:hAnsi="Segoe UI" w:cs="Segoe UI"/>
          <w:color w:val="000000"/>
        </w:rPr>
      </w:pPr>
      <w:ins w:id="702"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03" w:author="Rajiv Bansal" w:date="2019-08-04T14:23:00Z"/>
          <w:rFonts w:ascii="Times New Roman" w:hAnsi="Times New Roman" w:cs="Times New Roman"/>
        </w:rPr>
      </w:pPr>
      <w:ins w:id="704"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05" w:author="Rajiv Bansal" w:date="2019-08-04T14:23:00Z"/>
          <w:rFonts w:ascii="Segoe UI" w:hAnsi="Segoe UI" w:cs="Segoe UI"/>
          <w:color w:val="000000"/>
        </w:rPr>
      </w:pPr>
      <w:ins w:id="706"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07" w:author="Rajiv Bansal" w:date="2019-08-04T14:23:00Z"/>
          <w:rFonts w:ascii="Times New Roman" w:hAnsi="Times New Roman" w:cs="Times New Roman"/>
        </w:rPr>
      </w:pPr>
      <w:ins w:id="708"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09" w:author="Rajiv Bansal" w:date="2019-08-04T14:23:00Z"/>
          <w:rFonts w:ascii="Segoe UI" w:hAnsi="Segoe UI" w:cs="Segoe UI"/>
          <w:color w:val="000000"/>
        </w:rPr>
      </w:pPr>
      <w:ins w:id="710"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11" w:author="Rajiv Bansal" w:date="2019-08-04T14:23:00Z"/>
        </w:rPr>
      </w:pPr>
      <w:ins w:id="712"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13" w:author="Rajiv Bansal" w:date="2019-08-04T14:23:00Z"/>
          <w:rFonts w:ascii="Segoe UI" w:hAnsi="Segoe UI" w:cs="Segoe UI"/>
          <w:color w:val="000000"/>
        </w:rPr>
      </w:pPr>
      <w:ins w:id="714"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15" w:author="Rajiv Bansal" w:date="2019-08-04T14:23:00Z"/>
        </w:rPr>
      </w:pPr>
      <w:ins w:id="716"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17" w:author="Rajiv Bansal" w:date="2019-08-04T14:23:00Z"/>
          <w:rFonts w:ascii="Segoe UI" w:hAnsi="Segoe UI" w:cs="Segoe UI"/>
          <w:color w:val="000000"/>
        </w:rPr>
      </w:pPr>
      <w:ins w:id="71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19" w:author="Rajiv Bansal" w:date="2019-08-04T14:23:00Z"/>
          <w:rFonts w:ascii="Times New Roman" w:hAnsi="Times New Roman" w:cs="Times New Roman"/>
        </w:rPr>
      </w:pPr>
      <w:ins w:id="720"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21" w:author="Rajiv Bansal" w:date="2019-08-04T14:23:00Z"/>
          <w:rFonts w:ascii="Segoe UI" w:hAnsi="Segoe UI" w:cs="Segoe UI"/>
          <w:color w:val="000000"/>
        </w:rPr>
      </w:pPr>
      <w:ins w:id="722"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723" w:author="Rajiv Bansal" w:date="2019-08-04T14:23:00Z"/>
        </w:rPr>
      </w:pPr>
      <w:ins w:id="724"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25" w:author="Rajiv Bansal" w:date="2019-08-04T14:23:00Z"/>
          <w:rFonts w:ascii="Segoe UI" w:hAnsi="Segoe UI" w:cs="Segoe UI"/>
          <w:color w:val="000000"/>
        </w:rPr>
      </w:pPr>
      <w:ins w:id="726"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27" w:author="Rajiv Bansal" w:date="2019-08-04T14:23:00Z"/>
        </w:trPr>
        <w:tc>
          <w:tcPr>
            <w:tcW w:w="15495" w:type="dxa"/>
            <w:vAlign w:val="center"/>
            <w:hideMark/>
          </w:tcPr>
          <w:p w14:paraId="1A247BF8" w14:textId="77777777" w:rsidR="00E23802" w:rsidRDefault="00E23802" w:rsidP="00732FE7">
            <w:pPr>
              <w:rPr>
                <w:ins w:id="728" w:author="Rajiv Bansal" w:date="2019-08-04T14:23:00Z"/>
                <w:rFonts w:ascii="Times New Roman" w:hAnsi="Times New Roman" w:cs="Times New Roman"/>
              </w:rPr>
            </w:pPr>
            <w:ins w:id="729"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730" w:author="Rajiv Bansal" w:date="2019-08-04T14:23:00Z"/>
              </w:rPr>
            </w:pPr>
            <w:ins w:id="731" w:author="Rajiv Bansal" w:date="2019-08-04T14:23:00Z">
              <w:r>
                <w:t> </w:t>
              </w:r>
            </w:ins>
          </w:p>
          <w:p w14:paraId="212204F1" w14:textId="77777777" w:rsidR="00E23802" w:rsidRDefault="00E23802" w:rsidP="00732FE7">
            <w:pPr>
              <w:rPr>
                <w:ins w:id="732" w:author="Rajiv Bansal" w:date="2019-08-04T14:23:00Z"/>
              </w:rPr>
            </w:pPr>
            <w:ins w:id="733"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734" w:author="Rajiv Bansal" w:date="2019-08-04T14:23:00Z"/>
              </w:rPr>
            </w:pPr>
            <w:ins w:id="735"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736" w:author="Rajiv Bansal" w:date="2019-08-04T14:23:00Z"/>
              </w:rPr>
            </w:pPr>
            <w:ins w:id="737"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738" w:author="Rajiv Bansal" w:date="2019-08-04T14:23:00Z"/>
              </w:rPr>
            </w:pPr>
            <w:ins w:id="739"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740" w:author="Rajiv Bansal" w:date="2019-08-04T14:23:00Z"/>
              </w:rPr>
            </w:pPr>
            <w:ins w:id="741"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742" w:author="Rajiv Bansal" w:date="2019-08-04T14:23:00Z"/>
              </w:rPr>
            </w:pPr>
            <w:ins w:id="743"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748" w:author="Rajiv Bansal" w:date="2019-08-04T14:23:00Z"/>
              </w:rPr>
            </w:pPr>
            <w:ins w:id="749" w:author="Rajiv Bansal" w:date="2019-08-04T14:23:00Z">
              <w:r>
                <w:t> </w:t>
              </w:r>
            </w:ins>
          </w:p>
          <w:p w14:paraId="64DF3F98" w14:textId="77777777" w:rsidR="00E23802" w:rsidRDefault="00E23802" w:rsidP="00732FE7">
            <w:pPr>
              <w:rPr>
                <w:ins w:id="750" w:author="Rajiv Bansal" w:date="2019-08-04T14:23:00Z"/>
              </w:rPr>
            </w:pPr>
            <w:ins w:id="751" w:author="Rajiv Bansal" w:date="2019-08-04T14:23:00Z">
              <w:r>
                <w:rPr>
                  <w:rStyle w:val="HTMLCode"/>
                  <w:rFonts w:eastAsiaTheme="minorHAnsi"/>
                </w:rPr>
                <w:t>@SpringBootApplication</w:t>
              </w:r>
            </w:ins>
          </w:p>
          <w:p w14:paraId="63978421" w14:textId="77777777" w:rsidR="00E23802" w:rsidRDefault="00E23802" w:rsidP="00732FE7">
            <w:pPr>
              <w:rPr>
                <w:ins w:id="752" w:author="Rajiv Bansal" w:date="2019-08-04T14:23:00Z"/>
              </w:rPr>
            </w:pPr>
            <w:ins w:id="753" w:author="Rajiv Bansal" w:date="2019-08-04T14:23:00Z">
              <w:r>
                <w:rPr>
                  <w:rStyle w:val="HTMLCode"/>
                  <w:rFonts w:eastAsiaTheme="minorHAnsi"/>
                </w:rPr>
                <w:t>@EnableZuulProxy</w:t>
              </w:r>
            </w:ins>
          </w:p>
          <w:p w14:paraId="46B4E4FE" w14:textId="77777777" w:rsidR="00E23802" w:rsidRDefault="00E23802" w:rsidP="00732FE7">
            <w:pPr>
              <w:rPr>
                <w:ins w:id="754" w:author="Rajiv Bansal" w:date="2019-08-04T14:23:00Z"/>
              </w:rPr>
            </w:pPr>
            <w:ins w:id="75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756" w:author="Rajiv Bansal" w:date="2019-08-04T14:23:00Z"/>
              </w:rPr>
            </w:pPr>
            <w:ins w:id="757" w:author="Rajiv Bansal" w:date="2019-08-04T14:23:00Z">
              <w:r>
                <w:lastRenderedPageBreak/>
                <w:t> </w:t>
              </w:r>
            </w:ins>
          </w:p>
          <w:p w14:paraId="36F7D819" w14:textId="77777777" w:rsidR="00E23802" w:rsidRDefault="00E23802" w:rsidP="00732FE7">
            <w:pPr>
              <w:rPr>
                <w:ins w:id="758" w:author="Rajiv Bansal" w:date="2019-08-04T14:23:00Z"/>
              </w:rPr>
            </w:pPr>
            <w:ins w:id="7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760" w:author="Rajiv Bansal" w:date="2019-08-04T14:23:00Z"/>
              </w:rPr>
            </w:pPr>
            <w:ins w:id="761"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762" w:author="Rajiv Bansal" w:date="2019-08-04T14:23:00Z"/>
              </w:rPr>
            </w:pPr>
            <w:ins w:id="763"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64" w:author="Rajiv Bansal" w:date="2019-08-04T14:23:00Z"/>
              </w:rPr>
            </w:pPr>
            <w:ins w:id="765" w:author="Rajiv Bansal" w:date="2019-08-04T14:23:00Z">
              <w:r>
                <w:t> </w:t>
              </w:r>
            </w:ins>
          </w:p>
          <w:p w14:paraId="00AE5090" w14:textId="77777777" w:rsidR="00E23802" w:rsidRDefault="00E23802" w:rsidP="00732FE7">
            <w:pPr>
              <w:rPr>
                <w:ins w:id="766" w:author="Rajiv Bansal" w:date="2019-08-04T14:23:00Z"/>
              </w:rPr>
            </w:pPr>
            <w:ins w:id="767"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68" w:author="Rajiv Bansal" w:date="2019-08-04T14:23:00Z"/>
              </w:rPr>
            </w:pPr>
            <w:ins w:id="7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772" w:author="Rajiv Bansal" w:date="2019-08-04T14:23:00Z"/>
              </w:rPr>
            </w:pPr>
            <w:ins w:id="773"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74" w:author="Rajiv Bansal" w:date="2019-08-04T14:23:00Z"/>
              </w:rPr>
            </w:pPr>
            <w:ins w:id="775"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76" w:author="Rajiv Bansal" w:date="2019-08-04T14:23:00Z"/>
              </w:rPr>
            </w:pPr>
            <w:ins w:id="77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798" w:author="Rajiv Bansal" w:date="2019-08-04T14:23:00Z"/>
              </w:rPr>
            </w:pPr>
            <w:ins w:id="799" w:author="Rajiv Bansal" w:date="2019-08-04T14:23:00Z">
              <w:r>
                <w:rPr>
                  <w:rStyle w:val="HTMLCode"/>
                  <w:rFonts w:eastAsiaTheme="minorHAnsi"/>
                </w:rPr>
                <w:t>}</w:t>
              </w:r>
            </w:ins>
          </w:p>
        </w:tc>
      </w:tr>
    </w:tbl>
    <w:p w14:paraId="63ACD7B6" w14:textId="77777777" w:rsidR="00E23802" w:rsidRDefault="00E23802" w:rsidP="00E23802">
      <w:pPr>
        <w:pStyle w:val="Heading6"/>
        <w:rPr>
          <w:ins w:id="800" w:author="Rajiv Bansal" w:date="2019-08-04T14:23:00Z"/>
        </w:rPr>
      </w:pPr>
      <w:ins w:id="801"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02" w:author="Rajiv Bansal" w:date="2019-08-04T14:23:00Z"/>
          <w:rFonts w:ascii="Segoe UI" w:hAnsi="Segoe UI" w:cs="Segoe UI"/>
          <w:color w:val="000000"/>
        </w:rPr>
      </w:pPr>
      <w:ins w:id="803"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04" w:author="Rajiv Bansal" w:date="2019-08-04T14:23:00Z"/>
        </w:trPr>
        <w:tc>
          <w:tcPr>
            <w:tcW w:w="15495" w:type="dxa"/>
            <w:vAlign w:val="center"/>
            <w:hideMark/>
          </w:tcPr>
          <w:p w14:paraId="381B8925" w14:textId="77777777" w:rsidR="00E23802" w:rsidRDefault="00E23802" w:rsidP="00732FE7">
            <w:pPr>
              <w:rPr>
                <w:ins w:id="805" w:author="Rajiv Bansal" w:date="2019-08-04T14:23:00Z"/>
                <w:rFonts w:ascii="Times New Roman" w:hAnsi="Times New Roman" w:cs="Times New Roman"/>
              </w:rPr>
            </w:pPr>
            <w:ins w:id="806"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07" w:author="Rajiv Bansal" w:date="2019-08-04T14:23:00Z"/>
              </w:rPr>
            </w:pPr>
            <w:ins w:id="808" w:author="Rajiv Bansal" w:date="2019-08-04T14:23:00Z">
              <w:r>
                <w:rPr>
                  <w:rStyle w:val="HTMLCode"/>
                  <w:rFonts w:eastAsiaTheme="minorHAnsi"/>
                </w:rPr>
                <w:t>zuul.routes.student.url=http://localhost:8090</w:t>
              </w:r>
            </w:ins>
          </w:p>
          <w:p w14:paraId="43A7A7EA" w14:textId="77777777" w:rsidR="00E23802" w:rsidRDefault="00E23802" w:rsidP="00732FE7">
            <w:pPr>
              <w:rPr>
                <w:ins w:id="809" w:author="Rajiv Bansal" w:date="2019-08-04T14:23:00Z"/>
              </w:rPr>
            </w:pPr>
            <w:ins w:id="810" w:author="Rajiv Bansal" w:date="2019-08-04T14:23:00Z">
              <w:r>
                <w:t> </w:t>
              </w:r>
            </w:ins>
          </w:p>
          <w:p w14:paraId="11E1A3F0" w14:textId="77777777" w:rsidR="00E23802" w:rsidRDefault="00E23802" w:rsidP="00732FE7">
            <w:pPr>
              <w:rPr>
                <w:ins w:id="811" w:author="Rajiv Bansal" w:date="2019-08-04T14:23:00Z"/>
              </w:rPr>
            </w:pPr>
            <w:ins w:id="812"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13" w:author="Rajiv Bansal" w:date="2019-08-04T14:23:00Z"/>
              </w:rPr>
            </w:pPr>
            <w:ins w:id="814" w:author="Rajiv Bansal" w:date="2019-08-04T14:23:00Z">
              <w:r>
                <w:rPr>
                  <w:rStyle w:val="HTMLCode"/>
                  <w:rFonts w:eastAsiaTheme="minorHAnsi"/>
                </w:rPr>
                <w:t>ribbon.eureka.enabled=false</w:t>
              </w:r>
            </w:ins>
          </w:p>
          <w:p w14:paraId="71312CB2" w14:textId="77777777" w:rsidR="00E23802" w:rsidRDefault="00E23802" w:rsidP="00732FE7">
            <w:pPr>
              <w:rPr>
                <w:ins w:id="815" w:author="Rajiv Bansal" w:date="2019-08-04T14:23:00Z"/>
              </w:rPr>
            </w:pPr>
            <w:ins w:id="816" w:author="Rajiv Bansal" w:date="2019-08-04T14:23:00Z">
              <w:r>
                <w:t> </w:t>
              </w:r>
            </w:ins>
          </w:p>
          <w:p w14:paraId="068C96F6" w14:textId="77777777" w:rsidR="00E23802" w:rsidRDefault="00E23802" w:rsidP="00732FE7">
            <w:pPr>
              <w:rPr>
                <w:ins w:id="817" w:author="Rajiv Bansal" w:date="2019-08-04T14:23:00Z"/>
              </w:rPr>
            </w:pPr>
            <w:ins w:id="818" w:author="Rajiv Bansal" w:date="2019-08-04T14:23:00Z">
              <w:r>
                <w:rPr>
                  <w:rStyle w:val="HTMLCode"/>
                  <w:rFonts w:eastAsiaTheme="minorHAnsi"/>
                </w:rPr>
                <w:t>#Will start the gateway server @8080</w:t>
              </w:r>
            </w:ins>
          </w:p>
          <w:p w14:paraId="5A881D3A" w14:textId="77777777" w:rsidR="00E23802" w:rsidRDefault="00E23802" w:rsidP="00732FE7">
            <w:pPr>
              <w:rPr>
                <w:ins w:id="819" w:author="Rajiv Bansal" w:date="2019-08-04T14:23:00Z"/>
              </w:rPr>
            </w:pPr>
            <w:ins w:id="820"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21" w:author="Rajiv Bansal" w:date="2019-08-04T14:23:00Z"/>
          <w:rFonts w:ascii="Georgia" w:hAnsi="Georgia" w:cs="Segoe UI"/>
          <w:color w:val="000000"/>
        </w:rPr>
      </w:pPr>
      <w:ins w:id="822"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23" w:author="Rajiv Bansal" w:date="2019-08-04T14:23:00Z"/>
          <w:rFonts w:ascii="Georgia" w:hAnsi="Georgia"/>
        </w:rPr>
      </w:pPr>
      <w:ins w:id="824"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25" w:author="Rajiv Bansal" w:date="2019-08-04T14:23:00Z"/>
          <w:rFonts w:ascii="Georgia" w:hAnsi="Georgia" w:cs="Segoe UI"/>
          <w:color w:val="000000"/>
        </w:rPr>
      </w:pPr>
      <w:ins w:id="826"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27" w:author="Rajiv Bansal" w:date="2019-08-04T14:23:00Z"/>
          <w:rFonts w:ascii="Georgia" w:hAnsi="Georgia" w:cs="Segoe UI"/>
          <w:color w:val="000000"/>
        </w:rPr>
      </w:pPr>
      <w:ins w:id="828"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29" w:author="Rajiv Bansal" w:date="2019-08-04T14:23:00Z"/>
          <w:rFonts w:cs="Segoe UI"/>
          <w:color w:val="000000"/>
        </w:rPr>
      </w:pPr>
      <w:ins w:id="830"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1" w:author="Rajiv Bansal" w:date="2019-08-04T14:23:00Z"/>
          <w:rFonts w:cs="Segoe UI"/>
          <w:color w:val="000000"/>
        </w:rPr>
      </w:pPr>
      <w:ins w:id="832"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3" w:author="Rajiv Bansal" w:date="2019-08-04T14:23:00Z"/>
          <w:rFonts w:cs="Segoe UI"/>
          <w:color w:val="000000"/>
        </w:rPr>
      </w:pPr>
      <w:ins w:id="834"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35" w:author="Rajiv Bansal" w:date="2019-08-04T14:23:00Z"/>
          <w:rFonts w:cs="Segoe UI"/>
          <w:color w:val="000000"/>
        </w:rPr>
      </w:pPr>
      <w:ins w:id="836"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37" w:author="Rajiv Bansal" w:date="2019-08-04T14:23:00Z"/>
          <w:rFonts w:ascii="Georgia" w:hAnsi="Georgia" w:cs="Segoe UI"/>
          <w:color w:val="000000"/>
        </w:rPr>
      </w:pPr>
      <w:ins w:id="838"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39" w:author="Rajiv Bansal" w:date="2019-08-04T14:23:00Z"/>
        </w:trPr>
        <w:tc>
          <w:tcPr>
            <w:tcW w:w="15495" w:type="dxa"/>
            <w:vAlign w:val="center"/>
            <w:hideMark/>
          </w:tcPr>
          <w:p w14:paraId="35AE7D90" w14:textId="77777777" w:rsidR="00E23802" w:rsidRDefault="00E23802" w:rsidP="00732FE7">
            <w:pPr>
              <w:rPr>
                <w:ins w:id="840" w:author="Rajiv Bansal" w:date="2019-08-04T14:23:00Z"/>
                <w:rFonts w:ascii="Times New Roman" w:hAnsi="Times New Roman" w:cs="Times New Roman"/>
              </w:rPr>
            </w:pPr>
            <w:ins w:id="841"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842" w:author="Rajiv Bansal" w:date="2019-08-04T14:23:00Z"/>
              </w:rPr>
            </w:pPr>
            <w:ins w:id="843" w:author="Rajiv Bansal" w:date="2019-08-04T14:23:00Z">
              <w:r>
                <w:t> </w:t>
              </w:r>
            </w:ins>
          </w:p>
          <w:p w14:paraId="4A57D133" w14:textId="77777777" w:rsidR="00E23802" w:rsidRDefault="00E23802" w:rsidP="00732FE7">
            <w:pPr>
              <w:rPr>
                <w:ins w:id="844" w:author="Rajiv Bansal" w:date="2019-08-04T14:23:00Z"/>
              </w:rPr>
            </w:pPr>
            <w:ins w:id="845"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846" w:author="Rajiv Bansal" w:date="2019-08-04T14:23:00Z"/>
              </w:rPr>
            </w:pPr>
            <w:ins w:id="847"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848" w:author="Rajiv Bansal" w:date="2019-08-04T14:23:00Z"/>
              </w:rPr>
            </w:pPr>
            <w:ins w:id="849"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850" w:author="Rajiv Bansal" w:date="2019-08-04T14:23:00Z"/>
              </w:rPr>
            </w:pPr>
            <w:ins w:id="851" w:author="Rajiv Bansal" w:date="2019-08-04T14:23:00Z">
              <w:r>
                <w:t> </w:t>
              </w:r>
            </w:ins>
          </w:p>
          <w:p w14:paraId="3CAA1FA3" w14:textId="77777777" w:rsidR="00E23802" w:rsidRDefault="00E23802" w:rsidP="00732FE7">
            <w:pPr>
              <w:rPr>
                <w:ins w:id="852" w:author="Rajiv Bansal" w:date="2019-08-04T14:23:00Z"/>
              </w:rPr>
            </w:pPr>
            <w:ins w:id="85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854" w:author="Rajiv Bansal" w:date="2019-08-04T14:23:00Z"/>
              </w:rPr>
            </w:pPr>
            <w:ins w:id="855" w:author="Rajiv Bansal" w:date="2019-08-04T14:23:00Z">
              <w:r>
                <w:t> </w:t>
              </w:r>
            </w:ins>
          </w:p>
          <w:p w14:paraId="58577243" w14:textId="77777777" w:rsidR="00E23802" w:rsidRDefault="00E23802" w:rsidP="00732FE7">
            <w:pPr>
              <w:rPr>
                <w:ins w:id="856" w:author="Rajiv Bansal" w:date="2019-08-04T14:23:00Z"/>
              </w:rPr>
            </w:pPr>
            <w:ins w:id="857"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58" w:author="Rajiv Bansal" w:date="2019-08-04T14:23:00Z"/>
              </w:rPr>
            </w:pPr>
            <w:ins w:id="85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860" w:author="Rajiv Bansal" w:date="2019-08-04T14:23:00Z"/>
              </w:rPr>
            </w:pPr>
            <w:ins w:id="86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62" w:author="Rajiv Bansal" w:date="2019-08-04T14:23:00Z"/>
              </w:rPr>
            </w:pPr>
            <w:ins w:id="863"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64" w:author="Rajiv Bansal" w:date="2019-08-04T14:23:00Z"/>
              </w:rPr>
            </w:pPr>
            <w:ins w:id="865" w:author="Rajiv Bansal" w:date="2019-08-04T14:23:00Z">
              <w:r>
                <w:t> </w:t>
              </w:r>
            </w:ins>
          </w:p>
          <w:p w14:paraId="3A7C36D2" w14:textId="77777777" w:rsidR="00E23802" w:rsidRDefault="00E23802" w:rsidP="00732FE7">
            <w:pPr>
              <w:rPr>
                <w:ins w:id="866" w:author="Rajiv Bansal" w:date="2019-08-04T14:23:00Z"/>
              </w:rPr>
            </w:pPr>
            <w:ins w:id="867"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72" w:author="Rajiv Bansal" w:date="2019-08-04T14:23:00Z"/>
              </w:rPr>
            </w:pPr>
            <w:ins w:id="873"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74" w:author="Rajiv Bansal" w:date="2019-08-04T14:23:00Z"/>
              </w:rPr>
            </w:pPr>
            <w:ins w:id="875" w:author="Rajiv Bansal" w:date="2019-08-04T14:23:00Z">
              <w:r>
                <w:t> </w:t>
              </w:r>
            </w:ins>
          </w:p>
          <w:p w14:paraId="37CA0A9B" w14:textId="77777777" w:rsidR="00E23802" w:rsidRDefault="00E23802" w:rsidP="00732FE7">
            <w:pPr>
              <w:rPr>
                <w:ins w:id="876" w:author="Rajiv Bansal" w:date="2019-08-04T14:23:00Z"/>
              </w:rPr>
            </w:pPr>
            <w:ins w:id="877"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82" w:author="Rajiv Bansal" w:date="2019-08-04T14:23:00Z"/>
              </w:rPr>
            </w:pPr>
            <w:ins w:id="883"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84" w:author="Rajiv Bansal" w:date="2019-08-04T14:23:00Z"/>
              </w:rPr>
            </w:pPr>
            <w:ins w:id="885" w:author="Rajiv Bansal" w:date="2019-08-04T14:23:00Z">
              <w:r>
                <w:t> </w:t>
              </w:r>
            </w:ins>
          </w:p>
          <w:p w14:paraId="6E3D2556" w14:textId="77777777" w:rsidR="00E23802" w:rsidRDefault="00E23802" w:rsidP="00732FE7">
            <w:pPr>
              <w:rPr>
                <w:ins w:id="886" w:author="Rajiv Bansal" w:date="2019-08-04T14:23:00Z"/>
              </w:rPr>
            </w:pPr>
            <w:ins w:id="887"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892" w:author="Rajiv Bansal" w:date="2019-08-04T14:23:00Z"/>
              </w:rPr>
            </w:pPr>
            <w:ins w:id="893"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894" w:author="Rajiv Bansal" w:date="2019-08-04T14:23:00Z"/>
              </w:rPr>
            </w:pPr>
            <w:ins w:id="895" w:author="Rajiv Bansal" w:date="2019-08-04T14:23:00Z">
              <w:r>
                <w:t> </w:t>
              </w:r>
            </w:ins>
          </w:p>
          <w:p w14:paraId="61BC9410" w14:textId="77777777" w:rsidR="00E23802" w:rsidRDefault="00E23802" w:rsidP="00732FE7">
            <w:pPr>
              <w:rPr>
                <w:ins w:id="896" w:author="Rajiv Bansal" w:date="2019-08-04T14:23:00Z"/>
              </w:rPr>
            </w:pPr>
            <w:ins w:id="897"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02" w:author="Rajiv Bansal" w:date="2019-08-04T14:23:00Z"/>
              </w:rPr>
            </w:pPr>
            <w:ins w:id="903"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04" w:author="Rajiv Bansal" w:date="2019-08-04T14:23:00Z"/>
          <w:rFonts w:ascii="Segoe UI" w:hAnsi="Segoe UI" w:cs="Segoe UI"/>
          <w:color w:val="000000"/>
        </w:rPr>
      </w:pPr>
      <w:ins w:id="905"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06" w:author="Rajiv Bansal" w:date="2019-08-04T14:23:00Z"/>
        </w:trPr>
        <w:tc>
          <w:tcPr>
            <w:tcW w:w="15495" w:type="dxa"/>
            <w:vAlign w:val="center"/>
            <w:hideMark/>
          </w:tcPr>
          <w:p w14:paraId="0435A93C" w14:textId="77777777" w:rsidR="00E23802" w:rsidRDefault="00E23802" w:rsidP="00732FE7">
            <w:pPr>
              <w:rPr>
                <w:ins w:id="907" w:author="Rajiv Bansal" w:date="2019-08-04T14:23:00Z"/>
                <w:rFonts w:ascii="Times New Roman" w:hAnsi="Times New Roman" w:cs="Times New Roman"/>
              </w:rPr>
            </w:pPr>
            <w:ins w:id="908"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909" w:author="Rajiv Bansal" w:date="2019-08-04T14:23:00Z"/>
              </w:rPr>
            </w:pPr>
            <w:ins w:id="910" w:author="Rajiv Bansal" w:date="2019-08-04T14:23:00Z">
              <w:r>
                <w:t> </w:t>
              </w:r>
            </w:ins>
          </w:p>
          <w:p w14:paraId="2C171942" w14:textId="77777777" w:rsidR="00E23802" w:rsidRDefault="00E23802" w:rsidP="00732FE7">
            <w:pPr>
              <w:rPr>
                <w:ins w:id="911" w:author="Rajiv Bansal" w:date="2019-08-04T14:23:00Z"/>
              </w:rPr>
            </w:pPr>
            <w:ins w:id="912"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913" w:author="Rajiv Bansal" w:date="2019-08-04T14:23:00Z"/>
              </w:rPr>
            </w:pPr>
            <w:ins w:id="914" w:author="Rajiv Bansal" w:date="2019-08-04T14:23:00Z">
              <w:r>
                <w:t> </w:t>
              </w:r>
            </w:ins>
          </w:p>
          <w:p w14:paraId="2592E7E9" w14:textId="77777777" w:rsidR="00E23802" w:rsidRDefault="00E23802" w:rsidP="00732FE7">
            <w:pPr>
              <w:rPr>
                <w:ins w:id="915" w:author="Rajiv Bansal" w:date="2019-08-04T14:23:00Z"/>
              </w:rPr>
            </w:pPr>
            <w:ins w:id="916"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917" w:author="Rajiv Bansal" w:date="2019-08-04T14:23:00Z"/>
              </w:rPr>
            </w:pPr>
            <w:ins w:id="918" w:author="Rajiv Bansal" w:date="2019-08-04T14:23:00Z">
              <w:r>
                <w:t> </w:t>
              </w:r>
            </w:ins>
          </w:p>
          <w:p w14:paraId="5C356A9A" w14:textId="77777777" w:rsidR="00E23802" w:rsidRDefault="00E23802" w:rsidP="00732FE7">
            <w:pPr>
              <w:rPr>
                <w:ins w:id="919" w:author="Rajiv Bansal" w:date="2019-08-04T14:23:00Z"/>
              </w:rPr>
            </w:pPr>
            <w:ins w:id="920"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21" w:author="Rajiv Bansal" w:date="2019-08-04T14:23:00Z"/>
              </w:rPr>
            </w:pPr>
            <w:ins w:id="92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923" w:author="Rajiv Bansal" w:date="2019-08-04T14:23:00Z"/>
              </w:rPr>
            </w:pPr>
            <w:ins w:id="92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25" w:author="Rajiv Bansal" w:date="2019-08-04T14:23:00Z"/>
              </w:rPr>
            </w:pPr>
            <w:ins w:id="926"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27" w:author="Rajiv Bansal" w:date="2019-08-04T14:23:00Z"/>
              </w:rPr>
            </w:pPr>
            <w:ins w:id="928" w:author="Rajiv Bansal" w:date="2019-08-04T14:23:00Z">
              <w:r>
                <w:t> </w:t>
              </w:r>
            </w:ins>
          </w:p>
          <w:p w14:paraId="354030F9" w14:textId="77777777" w:rsidR="00E23802" w:rsidRDefault="00E23802" w:rsidP="00732FE7">
            <w:pPr>
              <w:rPr>
                <w:ins w:id="929" w:author="Rajiv Bansal" w:date="2019-08-04T14:23:00Z"/>
              </w:rPr>
            </w:pPr>
            <w:ins w:id="930"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35" w:author="Rajiv Bansal" w:date="2019-08-04T14:23:00Z"/>
              </w:rPr>
            </w:pPr>
            <w:ins w:id="936"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37" w:author="Rajiv Bansal" w:date="2019-08-04T14:23:00Z"/>
              </w:rPr>
            </w:pPr>
            <w:ins w:id="938" w:author="Rajiv Bansal" w:date="2019-08-04T14:23:00Z">
              <w:r>
                <w:t> </w:t>
              </w:r>
            </w:ins>
          </w:p>
          <w:p w14:paraId="0C0E5C1C" w14:textId="77777777" w:rsidR="00E23802" w:rsidRDefault="00E23802" w:rsidP="00732FE7">
            <w:pPr>
              <w:rPr>
                <w:ins w:id="939" w:author="Rajiv Bansal" w:date="2019-08-04T14:23:00Z"/>
              </w:rPr>
            </w:pPr>
            <w:ins w:id="940"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45" w:author="Rajiv Bansal" w:date="2019-08-04T14:23:00Z"/>
              </w:rPr>
            </w:pPr>
            <w:ins w:id="946"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47" w:author="Rajiv Bansal" w:date="2019-08-04T14:23:00Z"/>
              </w:rPr>
            </w:pPr>
            <w:ins w:id="948" w:author="Rajiv Bansal" w:date="2019-08-04T14:23:00Z">
              <w:r>
                <w:t> </w:t>
              </w:r>
            </w:ins>
          </w:p>
          <w:p w14:paraId="2A8C7074" w14:textId="77777777" w:rsidR="00E23802" w:rsidRDefault="00E23802" w:rsidP="00732FE7">
            <w:pPr>
              <w:rPr>
                <w:ins w:id="949" w:author="Rajiv Bansal" w:date="2019-08-04T14:23:00Z"/>
              </w:rPr>
            </w:pPr>
            <w:ins w:id="950"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955" w:author="Rajiv Bansal" w:date="2019-08-04T14:23:00Z"/>
              </w:rPr>
            </w:pPr>
            <w:ins w:id="956" w:author="Rajiv Bansal" w:date="2019-08-04T14:23:00Z">
              <w:r>
                <w:t> </w:t>
              </w:r>
            </w:ins>
          </w:p>
          <w:p w14:paraId="323B13F2" w14:textId="77777777" w:rsidR="00E23802" w:rsidRDefault="00E23802" w:rsidP="00732FE7">
            <w:pPr>
              <w:rPr>
                <w:ins w:id="957" w:author="Rajiv Bansal" w:date="2019-08-04T14:23:00Z"/>
              </w:rPr>
            </w:pPr>
            <w:ins w:id="958"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59" w:author="Rajiv Bansal" w:date="2019-08-04T14:23:00Z"/>
              </w:rPr>
            </w:pPr>
            <w:ins w:id="960"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61" w:author="Rajiv Bansal" w:date="2019-08-04T14:23:00Z"/>
              </w:rPr>
            </w:pPr>
            <w:ins w:id="962"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63" w:author="Rajiv Bansal" w:date="2019-08-04T14:23:00Z"/>
          <w:rFonts w:ascii="Segoe UI" w:hAnsi="Segoe UI" w:cs="Segoe UI"/>
          <w:color w:val="000000"/>
        </w:rPr>
      </w:pPr>
      <w:ins w:id="964"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65" w:author="Rajiv Bansal" w:date="2019-08-04T14:23:00Z"/>
        </w:trPr>
        <w:tc>
          <w:tcPr>
            <w:tcW w:w="15495" w:type="dxa"/>
            <w:vAlign w:val="center"/>
            <w:hideMark/>
          </w:tcPr>
          <w:p w14:paraId="4A50CAE1" w14:textId="77777777" w:rsidR="00E23802" w:rsidRDefault="00E23802" w:rsidP="00732FE7">
            <w:pPr>
              <w:rPr>
                <w:ins w:id="966" w:author="Rajiv Bansal" w:date="2019-08-04T14:23:00Z"/>
                <w:rFonts w:ascii="Times New Roman" w:hAnsi="Times New Roman" w:cs="Times New Roman"/>
              </w:rPr>
            </w:pPr>
            <w:ins w:id="967"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968" w:author="Rajiv Bansal" w:date="2019-08-04T14:23:00Z"/>
              </w:rPr>
            </w:pPr>
            <w:ins w:id="969" w:author="Rajiv Bansal" w:date="2019-08-04T14:23:00Z">
              <w:r>
                <w:t> </w:t>
              </w:r>
            </w:ins>
          </w:p>
          <w:p w14:paraId="1874EE54" w14:textId="77777777" w:rsidR="00E23802" w:rsidRDefault="00E23802" w:rsidP="00732FE7">
            <w:pPr>
              <w:rPr>
                <w:ins w:id="970" w:author="Rajiv Bansal" w:date="2019-08-04T14:23:00Z"/>
              </w:rPr>
            </w:pPr>
            <w:ins w:id="971"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972" w:author="Rajiv Bansal" w:date="2019-08-04T14:23:00Z"/>
              </w:rPr>
            </w:pPr>
            <w:ins w:id="973" w:author="Rajiv Bansal" w:date="2019-08-04T14:23:00Z">
              <w:r>
                <w:t> </w:t>
              </w:r>
            </w:ins>
          </w:p>
          <w:p w14:paraId="50D9811F" w14:textId="77777777" w:rsidR="00E23802" w:rsidRDefault="00E23802" w:rsidP="00732FE7">
            <w:pPr>
              <w:rPr>
                <w:ins w:id="974" w:author="Rajiv Bansal" w:date="2019-08-04T14:23:00Z"/>
              </w:rPr>
            </w:pPr>
            <w:ins w:id="975"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976" w:author="Rajiv Bansal" w:date="2019-08-04T14:23:00Z"/>
              </w:rPr>
            </w:pPr>
            <w:ins w:id="977" w:author="Rajiv Bansal" w:date="2019-08-04T14:23:00Z">
              <w:r>
                <w:t> </w:t>
              </w:r>
            </w:ins>
          </w:p>
          <w:p w14:paraId="589F33BA" w14:textId="77777777" w:rsidR="00E23802" w:rsidRDefault="00E23802" w:rsidP="00732FE7">
            <w:pPr>
              <w:rPr>
                <w:ins w:id="978" w:author="Rajiv Bansal" w:date="2019-08-04T14:23:00Z"/>
              </w:rPr>
            </w:pPr>
            <w:ins w:id="979"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80" w:author="Rajiv Bansal" w:date="2019-08-04T14:23:00Z"/>
              </w:rPr>
            </w:pPr>
            <w:ins w:id="98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982" w:author="Rajiv Bansal" w:date="2019-08-04T14:23:00Z"/>
              </w:rPr>
            </w:pPr>
            <w:ins w:id="9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84" w:author="Rajiv Bansal" w:date="2019-08-04T14:23:00Z"/>
              </w:rPr>
            </w:pPr>
            <w:ins w:id="985"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86" w:author="Rajiv Bansal" w:date="2019-08-04T14:23:00Z"/>
              </w:rPr>
            </w:pPr>
            <w:ins w:id="987" w:author="Rajiv Bansal" w:date="2019-08-04T14:23:00Z">
              <w:r>
                <w:t> </w:t>
              </w:r>
            </w:ins>
          </w:p>
          <w:p w14:paraId="2DE1E335" w14:textId="77777777" w:rsidR="00E23802" w:rsidRDefault="00E23802" w:rsidP="00732FE7">
            <w:pPr>
              <w:rPr>
                <w:ins w:id="988" w:author="Rajiv Bansal" w:date="2019-08-04T14:23:00Z"/>
              </w:rPr>
            </w:pPr>
            <w:ins w:id="989"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994" w:author="Rajiv Bansal" w:date="2019-08-04T14:23:00Z"/>
              </w:rPr>
            </w:pPr>
            <w:ins w:id="995"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996" w:author="Rajiv Bansal" w:date="2019-08-04T14:23:00Z"/>
              </w:rPr>
            </w:pPr>
            <w:ins w:id="997" w:author="Rajiv Bansal" w:date="2019-08-04T14:23:00Z">
              <w:r>
                <w:t> </w:t>
              </w:r>
            </w:ins>
          </w:p>
          <w:p w14:paraId="56123099" w14:textId="77777777" w:rsidR="00E23802" w:rsidRDefault="00E23802" w:rsidP="00732FE7">
            <w:pPr>
              <w:rPr>
                <w:ins w:id="998" w:author="Rajiv Bansal" w:date="2019-08-04T14:23:00Z"/>
              </w:rPr>
            </w:pPr>
            <w:ins w:id="999"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04" w:author="Rajiv Bansal" w:date="2019-08-04T14:23:00Z"/>
              </w:rPr>
            </w:pPr>
            <w:ins w:id="1005"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06" w:author="Rajiv Bansal" w:date="2019-08-04T14:23:00Z"/>
              </w:rPr>
            </w:pPr>
            <w:ins w:id="1007" w:author="Rajiv Bansal" w:date="2019-08-04T14:23:00Z">
              <w:r>
                <w:t> </w:t>
              </w:r>
            </w:ins>
          </w:p>
          <w:p w14:paraId="0FDE80E4" w14:textId="77777777" w:rsidR="00E23802" w:rsidRDefault="00E23802" w:rsidP="00732FE7">
            <w:pPr>
              <w:rPr>
                <w:ins w:id="1008" w:author="Rajiv Bansal" w:date="2019-08-04T14:23:00Z"/>
              </w:rPr>
            </w:pPr>
            <w:ins w:id="1009"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1014" w:author="Rajiv Bansal" w:date="2019-08-04T14:23:00Z"/>
              </w:rPr>
            </w:pPr>
            <w:ins w:id="10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16" w:author="Rajiv Bansal" w:date="2019-08-04T14:23:00Z"/>
              </w:rPr>
            </w:pPr>
            <w:ins w:id="1017"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18" w:author="Rajiv Bansal" w:date="2019-08-04T14:23:00Z"/>
              </w:rPr>
            </w:pPr>
            <w:ins w:id="1019"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20" w:author="Rajiv Bansal" w:date="2019-08-04T14:23:00Z"/>
          <w:rFonts w:ascii="Segoe UI" w:hAnsi="Segoe UI" w:cs="Segoe UI"/>
          <w:color w:val="000000"/>
        </w:rPr>
      </w:pPr>
      <w:ins w:id="1021"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22" w:author="Rajiv Bansal" w:date="2019-08-04T14:23:00Z"/>
        </w:trPr>
        <w:tc>
          <w:tcPr>
            <w:tcW w:w="15495" w:type="dxa"/>
            <w:vAlign w:val="center"/>
            <w:hideMark/>
          </w:tcPr>
          <w:p w14:paraId="57804035" w14:textId="77777777" w:rsidR="00E23802" w:rsidRDefault="00E23802" w:rsidP="00732FE7">
            <w:pPr>
              <w:rPr>
                <w:ins w:id="1023" w:author="Rajiv Bansal" w:date="2019-08-04T14:23:00Z"/>
                <w:rFonts w:ascii="Times New Roman" w:hAnsi="Times New Roman" w:cs="Times New Roman"/>
              </w:rPr>
            </w:pPr>
            <w:ins w:id="1024"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1025" w:author="Rajiv Bansal" w:date="2019-08-04T14:23:00Z"/>
              </w:rPr>
            </w:pPr>
            <w:ins w:id="1026" w:author="Rajiv Bansal" w:date="2019-08-04T14:23:00Z">
              <w:r>
                <w:t> </w:t>
              </w:r>
            </w:ins>
          </w:p>
          <w:p w14:paraId="2B1424FF" w14:textId="77777777" w:rsidR="00E23802" w:rsidRDefault="00E23802" w:rsidP="00732FE7">
            <w:pPr>
              <w:rPr>
                <w:ins w:id="1027" w:author="Rajiv Bansal" w:date="2019-08-04T14:23:00Z"/>
              </w:rPr>
            </w:pPr>
            <w:ins w:id="1028"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1029" w:author="Rajiv Bansal" w:date="2019-08-04T14:23:00Z"/>
              </w:rPr>
            </w:pPr>
            <w:ins w:id="1030" w:author="Rajiv Bansal" w:date="2019-08-04T14:23:00Z">
              <w:r>
                <w:t> </w:t>
              </w:r>
            </w:ins>
          </w:p>
          <w:p w14:paraId="1A9ED9F7" w14:textId="77777777" w:rsidR="00E23802" w:rsidRDefault="00E23802" w:rsidP="00732FE7">
            <w:pPr>
              <w:rPr>
                <w:ins w:id="1031" w:author="Rajiv Bansal" w:date="2019-08-04T14:23:00Z"/>
              </w:rPr>
            </w:pPr>
            <w:ins w:id="10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1033" w:author="Rajiv Bansal" w:date="2019-08-04T14:23:00Z"/>
              </w:rPr>
            </w:pPr>
            <w:ins w:id="1034" w:author="Rajiv Bansal" w:date="2019-08-04T14:23:00Z">
              <w:r>
                <w:t> </w:t>
              </w:r>
            </w:ins>
          </w:p>
          <w:p w14:paraId="742CBD0A" w14:textId="77777777" w:rsidR="00E23802" w:rsidRDefault="00E23802" w:rsidP="00732FE7">
            <w:pPr>
              <w:rPr>
                <w:ins w:id="1035" w:author="Rajiv Bansal" w:date="2019-08-04T14:23:00Z"/>
              </w:rPr>
            </w:pPr>
            <w:ins w:id="1036"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37" w:author="Rajiv Bansal" w:date="2019-08-04T14:23:00Z"/>
              </w:rPr>
            </w:pPr>
            <w:ins w:id="10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1039" w:author="Rajiv Bansal" w:date="2019-08-04T14:23:00Z"/>
              </w:rPr>
            </w:pPr>
            <w:ins w:id="10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41" w:author="Rajiv Bansal" w:date="2019-08-04T14:23:00Z"/>
              </w:rPr>
            </w:pPr>
            <w:ins w:id="1042"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43" w:author="Rajiv Bansal" w:date="2019-08-04T14:23:00Z"/>
              </w:rPr>
            </w:pPr>
            <w:ins w:id="1044" w:author="Rajiv Bansal" w:date="2019-08-04T14:23:00Z">
              <w:r>
                <w:t> </w:t>
              </w:r>
            </w:ins>
          </w:p>
          <w:p w14:paraId="3FE02BFC" w14:textId="77777777" w:rsidR="00E23802" w:rsidRDefault="00E23802" w:rsidP="00732FE7">
            <w:pPr>
              <w:rPr>
                <w:ins w:id="1045" w:author="Rajiv Bansal" w:date="2019-08-04T14:23:00Z"/>
              </w:rPr>
            </w:pPr>
            <w:ins w:id="1046"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51" w:author="Rajiv Bansal" w:date="2019-08-04T14:23:00Z"/>
              </w:rPr>
            </w:pPr>
            <w:ins w:id="1052"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53" w:author="Rajiv Bansal" w:date="2019-08-04T14:23:00Z"/>
              </w:rPr>
            </w:pPr>
            <w:ins w:id="1054" w:author="Rajiv Bansal" w:date="2019-08-04T14:23:00Z">
              <w:r>
                <w:t> </w:t>
              </w:r>
            </w:ins>
          </w:p>
          <w:p w14:paraId="0FE9D961" w14:textId="77777777" w:rsidR="00E23802" w:rsidRDefault="00E23802" w:rsidP="00732FE7">
            <w:pPr>
              <w:rPr>
                <w:ins w:id="1055" w:author="Rajiv Bansal" w:date="2019-08-04T14:23:00Z"/>
              </w:rPr>
            </w:pPr>
            <w:ins w:id="1056"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61" w:author="Rajiv Bansal" w:date="2019-08-04T14:23:00Z"/>
              </w:rPr>
            </w:pPr>
            <w:ins w:id="1062"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63" w:author="Rajiv Bansal" w:date="2019-08-04T14:23:00Z"/>
              </w:rPr>
            </w:pPr>
            <w:ins w:id="1064" w:author="Rajiv Bansal" w:date="2019-08-04T14:23:00Z">
              <w:r>
                <w:t> </w:t>
              </w:r>
            </w:ins>
          </w:p>
          <w:p w14:paraId="0A90D3C8" w14:textId="77777777" w:rsidR="00E23802" w:rsidRDefault="00E23802" w:rsidP="00732FE7">
            <w:pPr>
              <w:rPr>
                <w:ins w:id="1065" w:author="Rajiv Bansal" w:date="2019-08-04T14:23:00Z"/>
              </w:rPr>
            </w:pPr>
            <w:ins w:id="1066"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1071" w:author="Rajiv Bansal" w:date="2019-08-04T14:23:00Z"/>
              </w:rPr>
            </w:pPr>
            <w:ins w:id="1072" w:author="Rajiv Bansal" w:date="2019-08-04T14:23:00Z">
              <w:r>
                <w:t> </w:t>
              </w:r>
            </w:ins>
          </w:p>
          <w:p w14:paraId="0FC83C69" w14:textId="77777777" w:rsidR="00E23802" w:rsidRDefault="00E23802" w:rsidP="00732FE7">
            <w:pPr>
              <w:rPr>
                <w:ins w:id="1073" w:author="Rajiv Bansal" w:date="2019-08-04T14:23:00Z"/>
              </w:rPr>
            </w:pPr>
            <w:ins w:id="10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75" w:author="Rajiv Bansal" w:date="2019-08-04T14:23:00Z"/>
              </w:rPr>
            </w:pPr>
            <w:ins w:id="1076"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77" w:author="Rajiv Bansal" w:date="2019-08-04T14:23:00Z"/>
              </w:rPr>
            </w:pPr>
            <w:ins w:id="1078" w:author="Rajiv Bansal" w:date="2019-08-04T14:23:00Z">
              <w:r>
                <w:rPr>
                  <w:rStyle w:val="HTMLCode"/>
                  <w:rFonts w:eastAsiaTheme="minorHAnsi"/>
                </w:rPr>
                <w:t>}</w:t>
              </w:r>
            </w:ins>
          </w:p>
        </w:tc>
      </w:tr>
    </w:tbl>
    <w:p w14:paraId="701DCBF4" w14:textId="77777777" w:rsidR="00E23802" w:rsidRDefault="00E23802" w:rsidP="00E23802">
      <w:pPr>
        <w:pStyle w:val="Heading6"/>
        <w:rPr>
          <w:ins w:id="1079" w:author="Rajiv Bansal" w:date="2019-08-04T14:23:00Z"/>
        </w:rPr>
      </w:pPr>
      <w:ins w:id="1080"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1081" w:author="Rajiv Bansal" w:date="2019-08-04T14:23:00Z"/>
          <w:rFonts w:ascii="Segoe UI" w:hAnsi="Segoe UI" w:cs="Segoe UI"/>
          <w:color w:val="000000"/>
        </w:rPr>
      </w:pPr>
      <w:ins w:id="1082"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83" w:author="Rajiv Bansal" w:date="2019-08-04T14:23:00Z"/>
        </w:trPr>
        <w:tc>
          <w:tcPr>
            <w:tcW w:w="15495" w:type="dxa"/>
            <w:vAlign w:val="center"/>
            <w:hideMark/>
          </w:tcPr>
          <w:p w14:paraId="4FAD076D" w14:textId="77777777" w:rsidR="00E23802" w:rsidRDefault="00E23802" w:rsidP="00732FE7">
            <w:pPr>
              <w:rPr>
                <w:ins w:id="1084" w:author="Rajiv Bansal" w:date="2019-08-04T14:23:00Z"/>
                <w:rFonts w:ascii="Times New Roman" w:hAnsi="Times New Roman" w:cs="Times New Roman"/>
              </w:rPr>
            </w:pPr>
            <w:ins w:id="1085" w:author="Rajiv Bansal" w:date="2019-08-04T14:23:00Z">
              <w:r>
                <w:rPr>
                  <w:rStyle w:val="HTMLCode"/>
                  <w:rFonts w:eastAsiaTheme="minorHAnsi"/>
                </w:rPr>
                <w:t>@Bean</w:t>
              </w:r>
            </w:ins>
          </w:p>
          <w:p w14:paraId="3C02C3F4" w14:textId="77777777" w:rsidR="00E23802" w:rsidRDefault="00E23802" w:rsidP="00732FE7">
            <w:pPr>
              <w:rPr>
                <w:ins w:id="1086" w:author="Rajiv Bansal" w:date="2019-08-04T14:23:00Z"/>
              </w:rPr>
            </w:pPr>
            <w:ins w:id="1087"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1088" w:author="Rajiv Bansal" w:date="2019-08-04T14:23:00Z"/>
              </w:rPr>
            </w:pPr>
            <w:ins w:id="10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1090" w:author="Rajiv Bansal" w:date="2019-08-04T14:23:00Z"/>
              </w:rPr>
            </w:pPr>
            <w:ins w:id="1091" w:author="Rajiv Bansal" w:date="2019-08-04T14:23:00Z">
              <w:r>
                <w:rPr>
                  <w:rStyle w:val="HTMLCode"/>
                  <w:rFonts w:eastAsiaTheme="minorHAnsi"/>
                </w:rPr>
                <w:t>}</w:t>
              </w:r>
            </w:ins>
          </w:p>
          <w:p w14:paraId="310E298A" w14:textId="77777777" w:rsidR="00E23802" w:rsidRDefault="00E23802" w:rsidP="00732FE7">
            <w:pPr>
              <w:rPr>
                <w:ins w:id="1092" w:author="Rajiv Bansal" w:date="2019-08-04T14:23:00Z"/>
              </w:rPr>
            </w:pPr>
            <w:ins w:id="1093" w:author="Rajiv Bansal" w:date="2019-08-04T14:23:00Z">
              <w:r>
                <w:rPr>
                  <w:rStyle w:val="HTMLCode"/>
                  <w:rFonts w:eastAsiaTheme="minorHAnsi"/>
                </w:rPr>
                <w:t>@Bean</w:t>
              </w:r>
            </w:ins>
          </w:p>
          <w:p w14:paraId="075C6C14" w14:textId="77777777" w:rsidR="00E23802" w:rsidRDefault="00E23802" w:rsidP="00732FE7">
            <w:pPr>
              <w:rPr>
                <w:ins w:id="1094" w:author="Rajiv Bansal" w:date="2019-08-04T14:23:00Z"/>
              </w:rPr>
            </w:pPr>
            <w:ins w:id="1095"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1096" w:author="Rajiv Bansal" w:date="2019-08-04T14:23:00Z"/>
              </w:rPr>
            </w:pPr>
            <w:ins w:id="10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1098" w:author="Rajiv Bansal" w:date="2019-08-04T14:23:00Z"/>
              </w:rPr>
            </w:pPr>
            <w:ins w:id="1099" w:author="Rajiv Bansal" w:date="2019-08-04T14:23:00Z">
              <w:r>
                <w:rPr>
                  <w:rStyle w:val="HTMLCode"/>
                  <w:rFonts w:eastAsiaTheme="minorHAnsi"/>
                </w:rPr>
                <w:t>}</w:t>
              </w:r>
            </w:ins>
          </w:p>
          <w:p w14:paraId="05C5221C" w14:textId="77777777" w:rsidR="00E23802" w:rsidRDefault="00E23802" w:rsidP="00732FE7">
            <w:pPr>
              <w:rPr>
                <w:ins w:id="1100" w:author="Rajiv Bansal" w:date="2019-08-04T14:23:00Z"/>
              </w:rPr>
            </w:pPr>
            <w:ins w:id="1101" w:author="Rajiv Bansal" w:date="2019-08-04T14:23:00Z">
              <w:r>
                <w:rPr>
                  <w:rStyle w:val="HTMLCode"/>
                  <w:rFonts w:eastAsiaTheme="minorHAnsi"/>
                </w:rPr>
                <w:t>@Bean</w:t>
              </w:r>
            </w:ins>
          </w:p>
          <w:p w14:paraId="76BA3C6C" w14:textId="77777777" w:rsidR="00E23802" w:rsidRDefault="00E23802" w:rsidP="00732FE7">
            <w:pPr>
              <w:rPr>
                <w:ins w:id="1102" w:author="Rajiv Bansal" w:date="2019-08-04T14:23:00Z"/>
              </w:rPr>
            </w:pPr>
            <w:ins w:id="1103"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1104" w:author="Rajiv Bansal" w:date="2019-08-04T14:23:00Z"/>
              </w:rPr>
            </w:pPr>
            <w:ins w:id="11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1106" w:author="Rajiv Bansal" w:date="2019-08-04T14:23:00Z"/>
              </w:rPr>
            </w:pPr>
            <w:ins w:id="1107" w:author="Rajiv Bansal" w:date="2019-08-04T14:23:00Z">
              <w:r>
                <w:rPr>
                  <w:rStyle w:val="HTMLCode"/>
                  <w:rFonts w:eastAsiaTheme="minorHAnsi"/>
                </w:rPr>
                <w:t>}</w:t>
              </w:r>
            </w:ins>
          </w:p>
          <w:p w14:paraId="598D90FE" w14:textId="77777777" w:rsidR="00E23802" w:rsidRDefault="00E23802" w:rsidP="00732FE7">
            <w:pPr>
              <w:rPr>
                <w:ins w:id="1108" w:author="Rajiv Bansal" w:date="2019-08-04T14:23:00Z"/>
              </w:rPr>
            </w:pPr>
            <w:ins w:id="1109" w:author="Rajiv Bansal" w:date="2019-08-04T14:23:00Z">
              <w:r>
                <w:rPr>
                  <w:rStyle w:val="HTMLCode"/>
                  <w:rFonts w:eastAsiaTheme="minorHAnsi"/>
                </w:rPr>
                <w:t>@Bean</w:t>
              </w:r>
            </w:ins>
          </w:p>
          <w:p w14:paraId="27004C3F" w14:textId="77777777" w:rsidR="00E23802" w:rsidRDefault="00E23802" w:rsidP="00732FE7">
            <w:pPr>
              <w:rPr>
                <w:ins w:id="1110" w:author="Rajiv Bansal" w:date="2019-08-04T14:23:00Z"/>
              </w:rPr>
            </w:pPr>
            <w:ins w:id="1111"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1112" w:author="Rajiv Bansal" w:date="2019-08-04T14:23:00Z"/>
              </w:rPr>
            </w:pPr>
            <w:ins w:id="11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1114" w:author="Rajiv Bansal" w:date="2019-08-04T14:23:00Z"/>
              </w:rPr>
            </w:pPr>
            <w:ins w:id="1115"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16" w:author="Rajiv Bansal" w:date="2019-08-04T14:23:00Z"/>
          <w:b/>
          <w:bCs/>
          <w:sz w:val="36"/>
          <w:szCs w:val="36"/>
        </w:rPr>
      </w:pPr>
      <w:ins w:id="1117"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1118" w:author="Rajiv Bansal" w:date="2019-08-04T14:23:00Z"/>
          <w:rFonts w:ascii="Segoe UI" w:hAnsi="Segoe UI" w:cs="Segoe UI"/>
          <w:color w:val="000000"/>
        </w:rPr>
      </w:pPr>
      <w:ins w:id="1119"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20" w:author="Rajiv Bansal" w:date="2019-08-04T14:23:00Z"/>
          <w:rFonts w:ascii="Segoe UI" w:hAnsi="Segoe UI" w:cs="Segoe UI"/>
          <w:color w:val="000000"/>
        </w:rPr>
      </w:pPr>
      <w:ins w:id="1121"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22" w:author="Rajiv Bansal" w:date="2019-08-04T14:23:00Z"/>
          <w:rFonts w:ascii="Segoe UI" w:hAnsi="Segoe UI" w:cs="Segoe UI"/>
          <w:color w:val="000000"/>
        </w:rPr>
      </w:pPr>
      <w:ins w:id="1123"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24" w:author="Rajiv Bansal" w:date="2019-08-04T14:23:00Z"/>
          <w:rFonts w:ascii="Times New Roman" w:hAnsi="Times New Roman" w:cs="Times New Roman"/>
        </w:rPr>
      </w:pPr>
      <w:ins w:id="1125"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26" w:author="Rajiv Bansal" w:date="2019-08-04T14:23:00Z"/>
          <w:rFonts w:ascii="Segoe UI" w:hAnsi="Segoe UI" w:cs="Segoe UI"/>
          <w:color w:val="000000"/>
        </w:rPr>
      </w:pPr>
      <w:ins w:id="1127"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28" w:author="Rajiv Bansal" w:date="2019-08-04T14:23:00Z"/>
          <w:rFonts w:ascii="Times New Roman" w:hAnsi="Times New Roman" w:cs="Times New Roman"/>
        </w:rPr>
      </w:pPr>
      <w:ins w:id="1129"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30" w:author="Rajiv Bansal" w:date="2019-08-04T14:23:00Z"/>
          <w:rStyle w:val="Strong"/>
          <w:rFonts w:eastAsiaTheme="majorEastAsia" w:cs="Lucida Sans Unicode"/>
          <w:color w:val="2F5496" w:themeColor="accent1" w:themeShade="BF"/>
          <w:spacing w:val="-3"/>
        </w:rPr>
      </w:pPr>
      <w:ins w:id="1131"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32" w:author="Rajiv Bansal" w:date="2019-08-04T14:23:00Z"/>
          <w:rStyle w:val="Strong"/>
          <w:rFonts w:eastAsiaTheme="majorEastAsia" w:cs="Lucida Sans Unicode"/>
          <w:color w:val="2F5496" w:themeColor="accent1" w:themeShade="BF"/>
          <w:spacing w:val="-3"/>
        </w:rPr>
      </w:pPr>
      <w:ins w:id="1133"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3E5705"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34"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35" w:author="rkbansal" w:date="2019-12-27T19:43:00Z"/>
          <w:rFonts w:ascii="Helvetica" w:hAnsi="Helvetica"/>
          <w:color w:val="000000"/>
          <w:sz w:val="36"/>
          <w:szCs w:val="36"/>
        </w:rPr>
        <w:pPrChange w:id="1136" w:author="Rajiv Bansal" w:date="2019-08-04T11:24:00Z">
          <w:pPr>
            <w:pStyle w:val="Heading2"/>
            <w:shd w:val="clear" w:color="auto" w:fill="FFFFFF"/>
            <w:spacing w:before="0" w:after="150"/>
            <w:ind w:left="-240"/>
          </w:pPr>
        </w:pPrChange>
      </w:pPr>
      <w:bookmarkStart w:id="1137" w:name="netflix-feign-starter"/>
      <w:bookmarkEnd w:id="1137"/>
      <w:del w:id="1138"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39" w:author="rkbansal" w:date="2019-12-27T19:43:00Z"/>
          <w:rFonts w:ascii="Helvetica" w:hAnsi="Helvetica"/>
          <w:color w:val="333333"/>
          <w:sz w:val="27"/>
          <w:szCs w:val="27"/>
        </w:rPr>
      </w:pPr>
      <w:del w:id="1140"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41" w:author="rkbansal" w:date="2019-12-27T19:43:00Z"/>
          <w:rFonts w:ascii="Helvetica" w:hAnsi="Helvetica"/>
          <w:color w:val="333333"/>
          <w:sz w:val="27"/>
          <w:szCs w:val="27"/>
        </w:rPr>
      </w:pPr>
      <w:del w:id="1142"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3" w:author="rkbansal" w:date="2019-12-27T19:43:00Z"/>
          <w:rFonts w:ascii="Consolas" w:hAnsi="Consolas"/>
          <w:color w:val="000000"/>
          <w:sz w:val="23"/>
          <w:szCs w:val="23"/>
        </w:rPr>
      </w:pPr>
      <w:del w:id="1144"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5" w:author="rkbansal" w:date="2019-12-27T19:43:00Z"/>
          <w:rFonts w:ascii="Consolas" w:hAnsi="Consolas"/>
          <w:color w:val="000000"/>
          <w:sz w:val="23"/>
          <w:szCs w:val="23"/>
        </w:rPr>
      </w:pPr>
      <w:del w:id="1146"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7" w:author="rkbansal" w:date="2019-12-27T19:43:00Z"/>
          <w:rFonts w:ascii="Consolas" w:hAnsi="Consolas"/>
          <w:color w:val="000000"/>
          <w:sz w:val="23"/>
          <w:szCs w:val="23"/>
        </w:rPr>
      </w:pPr>
      <w:del w:id="1148"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49"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0" w:author="rkbansal" w:date="2019-12-27T19:43:00Z"/>
          <w:rFonts w:ascii="Consolas" w:hAnsi="Consolas"/>
          <w:color w:val="000000"/>
          <w:sz w:val="23"/>
          <w:szCs w:val="23"/>
        </w:rPr>
      </w:pPr>
      <w:del w:id="115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2" w:author="rkbansal" w:date="2019-12-27T19:43:00Z"/>
          <w:rFonts w:ascii="Consolas" w:hAnsi="Consolas"/>
          <w:color w:val="000000"/>
          <w:sz w:val="23"/>
          <w:szCs w:val="23"/>
        </w:rPr>
      </w:pPr>
      <w:del w:id="1153"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4" w:author="rkbansal" w:date="2019-12-27T19:43:00Z"/>
          <w:rFonts w:ascii="Consolas" w:hAnsi="Consolas"/>
          <w:color w:val="000000"/>
          <w:sz w:val="23"/>
          <w:szCs w:val="23"/>
        </w:rPr>
      </w:pPr>
      <w:del w:id="1155"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6"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del w:id="1158"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59" w:author="rkbansal" w:date="2019-12-27T19:43:00Z"/>
          <w:rFonts w:ascii="Helvetica" w:hAnsi="Helvetica"/>
          <w:color w:val="333333"/>
          <w:sz w:val="27"/>
          <w:szCs w:val="27"/>
        </w:rPr>
      </w:pPr>
      <w:del w:id="1160"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1" w:author="rkbansal" w:date="2019-12-27T19:43:00Z"/>
          <w:rFonts w:ascii="Consolas" w:hAnsi="Consolas"/>
          <w:color w:val="000000"/>
          <w:sz w:val="23"/>
          <w:szCs w:val="23"/>
        </w:rPr>
      </w:pPr>
      <w:del w:id="1162"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3" w:author="rkbansal" w:date="2019-12-27T19:43:00Z"/>
          <w:rFonts w:ascii="Consolas" w:hAnsi="Consolas"/>
          <w:color w:val="000000"/>
          <w:sz w:val="23"/>
          <w:szCs w:val="23"/>
        </w:rPr>
      </w:pPr>
      <w:del w:id="11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5" w:author="rkbansal" w:date="2019-12-27T19:43:00Z"/>
          <w:rFonts w:ascii="Consolas" w:hAnsi="Consolas"/>
          <w:color w:val="000000"/>
          <w:sz w:val="23"/>
          <w:szCs w:val="23"/>
        </w:rPr>
      </w:pPr>
      <w:del w:id="116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7" w:author="rkbansal" w:date="2019-12-27T19:43:00Z"/>
          <w:rFonts w:ascii="Consolas" w:hAnsi="Consolas"/>
          <w:color w:val="000000"/>
          <w:sz w:val="23"/>
          <w:szCs w:val="23"/>
        </w:rPr>
      </w:pPr>
      <w:del w:id="1168"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9"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0" w:author="rkbansal" w:date="2019-12-27T19:43:00Z"/>
          <w:rFonts w:ascii="Consolas" w:hAnsi="Consolas"/>
          <w:color w:val="000000"/>
          <w:sz w:val="23"/>
          <w:szCs w:val="23"/>
        </w:rPr>
      </w:pPr>
      <w:del w:id="1171"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2" w:author="rkbansal" w:date="2019-12-27T19:43:00Z"/>
          <w:rFonts w:ascii="Consolas" w:hAnsi="Consolas"/>
          <w:color w:val="000000"/>
          <w:sz w:val="23"/>
          <w:szCs w:val="23"/>
        </w:rPr>
      </w:pPr>
      <w:del w:id="1173"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4" w:author="rkbansal" w:date="2019-12-27T19:43:00Z"/>
          <w:rFonts w:ascii="Consolas" w:hAnsi="Consolas"/>
          <w:color w:val="000000"/>
          <w:sz w:val="23"/>
          <w:szCs w:val="23"/>
        </w:rPr>
      </w:pPr>
      <w:del w:id="1175"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76" w:author="rkbansal" w:date="2019-12-27T19:43:00Z"/>
          <w:rFonts w:ascii="Helvetica" w:hAnsi="Helvetica"/>
          <w:color w:val="333333"/>
          <w:sz w:val="27"/>
          <w:szCs w:val="27"/>
        </w:rPr>
      </w:pPr>
      <w:del w:id="1177"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78" w:author="rkbansal" w:date="2019-12-27T19:43:00Z"/>
          <w:rFonts w:ascii="Helvetica" w:hAnsi="Helvetica"/>
          <w:color w:val="333333"/>
          <w:sz w:val="27"/>
          <w:szCs w:val="27"/>
        </w:rPr>
      </w:pPr>
      <w:del w:id="1179"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80" w:author="rkbansal" w:date="2019-12-27T19:43:00Z"/>
          <w:rFonts w:ascii="Helvetica" w:hAnsi="Helvetica"/>
          <w:color w:val="000000"/>
          <w:sz w:val="36"/>
          <w:szCs w:val="36"/>
        </w:rPr>
        <w:pPrChange w:id="1181" w:author="Rajiv Bansal" w:date="2019-08-04T11:25:00Z">
          <w:pPr>
            <w:pStyle w:val="Heading2"/>
            <w:shd w:val="clear" w:color="auto" w:fill="FFFFFF"/>
            <w:spacing w:before="0" w:after="150"/>
            <w:ind w:left="-240"/>
          </w:pPr>
        </w:pPrChange>
      </w:pPr>
      <w:bookmarkStart w:id="1182" w:name="spring-cloud-feign-overriding-defaults"/>
      <w:bookmarkEnd w:id="1182"/>
      <w:del w:id="1183"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84" w:author="rkbansal" w:date="2019-12-27T19:43:00Z"/>
          <w:rFonts w:ascii="Helvetica" w:hAnsi="Helvetica"/>
          <w:color w:val="333333"/>
          <w:sz w:val="27"/>
          <w:szCs w:val="27"/>
        </w:rPr>
      </w:pPr>
      <w:del w:id="1185"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86" w:author="rkbansal" w:date="2019-12-27T19:43:00Z"/>
          <w:rFonts w:ascii="Helvetica" w:hAnsi="Helvetica"/>
          <w:color w:val="333333"/>
          <w:sz w:val="27"/>
          <w:szCs w:val="27"/>
        </w:rPr>
      </w:pPr>
      <w:del w:id="1187"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8" w:author="rkbansal" w:date="2019-12-27T19:43:00Z"/>
          <w:rFonts w:ascii="Consolas" w:hAnsi="Consolas"/>
          <w:color w:val="000000"/>
          <w:sz w:val="23"/>
          <w:szCs w:val="23"/>
        </w:rPr>
      </w:pPr>
      <w:del w:id="1189"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0" w:author="rkbansal" w:date="2019-12-27T19:43:00Z"/>
          <w:rFonts w:ascii="Consolas" w:hAnsi="Consolas"/>
          <w:color w:val="000000"/>
          <w:sz w:val="23"/>
          <w:szCs w:val="23"/>
        </w:rPr>
      </w:pPr>
      <w:del w:id="119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2" w:author="rkbansal" w:date="2019-12-27T19:43:00Z"/>
          <w:rFonts w:ascii="Consolas" w:hAnsi="Consolas"/>
          <w:color w:val="000000"/>
          <w:sz w:val="23"/>
          <w:szCs w:val="23"/>
        </w:rPr>
      </w:pPr>
      <w:del w:id="119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94" w:author="rkbansal" w:date="2019-12-27T19:43:00Z"/>
          <w:rFonts w:ascii="Consolas" w:hAnsi="Consolas"/>
          <w:color w:val="000000"/>
          <w:sz w:val="23"/>
          <w:szCs w:val="23"/>
        </w:rPr>
      </w:pPr>
      <w:del w:id="1195"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196" w:author="rkbansal" w:date="2019-12-27T19:43:00Z"/>
          <w:rFonts w:ascii="Helvetica" w:hAnsi="Helvetica"/>
          <w:color w:val="333333"/>
          <w:sz w:val="27"/>
          <w:szCs w:val="27"/>
        </w:rPr>
      </w:pPr>
      <w:del w:id="1197"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198"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199" w:author="rkbansal" w:date="2019-12-27T19:43:00Z"/>
                <w:rFonts w:ascii="Times New Roman" w:hAnsi="Times New Roman"/>
              </w:rPr>
            </w:pPr>
            <w:del w:id="1200"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01" w:author="rkbansal" w:date="2019-12-27T19:43:00Z"/>
        </w:trPr>
        <w:tc>
          <w:tcPr>
            <w:tcW w:w="0" w:type="auto"/>
            <w:vMerge/>
            <w:shd w:val="clear" w:color="auto" w:fill="F8F8F8"/>
            <w:vAlign w:val="center"/>
            <w:hideMark/>
          </w:tcPr>
          <w:p w14:paraId="3B6D3065" w14:textId="17B254DD" w:rsidR="00423757" w:rsidDel="00FB4E73" w:rsidRDefault="00423757">
            <w:pPr>
              <w:rPr>
                <w:del w:id="1202"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03" w:author="rkbansal" w:date="2019-12-27T19:43:00Z"/>
                <w:color w:val="6F6F6F"/>
              </w:rPr>
            </w:pPr>
            <w:del w:id="1204"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05"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06" w:author="rkbansal" w:date="2019-12-27T19:43:00Z"/>
                <w:rFonts w:ascii="Times New Roman" w:hAnsi="Times New Roman"/>
              </w:rPr>
            </w:pPr>
            <w:del w:id="1207"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08" w:author="rkbansal" w:date="2019-12-27T19:43:00Z"/>
        </w:trPr>
        <w:tc>
          <w:tcPr>
            <w:tcW w:w="0" w:type="auto"/>
            <w:vMerge/>
            <w:shd w:val="clear" w:color="auto" w:fill="F8F8F8"/>
            <w:vAlign w:val="center"/>
            <w:hideMark/>
          </w:tcPr>
          <w:p w14:paraId="53C8B170" w14:textId="3FC53038" w:rsidR="00423757" w:rsidDel="00FB4E73" w:rsidRDefault="00423757">
            <w:pPr>
              <w:rPr>
                <w:del w:id="1209"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10" w:author="rkbansal" w:date="2019-12-27T19:43:00Z"/>
                <w:color w:val="6F6F6F"/>
              </w:rPr>
            </w:pPr>
            <w:del w:id="1211"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12"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13"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14" w:author="rkbansal" w:date="2019-12-27T19:43:00Z"/>
                <w:rFonts w:ascii="Times New Roman" w:hAnsi="Times New Roman"/>
              </w:rPr>
            </w:pPr>
            <w:del w:id="1215"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16" w:author="rkbansal" w:date="2019-12-27T19:43:00Z"/>
        </w:trPr>
        <w:tc>
          <w:tcPr>
            <w:tcW w:w="0" w:type="auto"/>
            <w:vMerge/>
            <w:shd w:val="clear" w:color="auto" w:fill="F8F8F8"/>
            <w:vAlign w:val="center"/>
            <w:hideMark/>
          </w:tcPr>
          <w:p w14:paraId="76BBC0CD" w14:textId="2DE3398F" w:rsidR="00423757" w:rsidDel="00FB4E73" w:rsidRDefault="00423757">
            <w:pPr>
              <w:rPr>
                <w:del w:id="1217"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18" w:author="rkbansal" w:date="2019-12-27T19:43:00Z"/>
                <w:color w:val="6F6F6F"/>
              </w:rPr>
            </w:pPr>
            <w:del w:id="1219"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20" w:author="rkbansal" w:date="2019-12-27T19:43:00Z"/>
          <w:rFonts w:ascii="Helvetica" w:hAnsi="Helvetica"/>
          <w:color w:val="333333"/>
          <w:sz w:val="27"/>
          <w:szCs w:val="27"/>
        </w:rPr>
      </w:pPr>
      <w:del w:id="1221"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2" w:author="rkbansal" w:date="2019-12-27T19:43:00Z"/>
          <w:rFonts w:ascii="Consolas" w:hAnsi="Consolas"/>
          <w:color w:val="000000"/>
          <w:sz w:val="23"/>
          <w:szCs w:val="23"/>
        </w:rPr>
      </w:pPr>
      <w:del w:id="1223"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4" w:author="rkbansal" w:date="2019-12-27T19:43:00Z"/>
          <w:rFonts w:ascii="Consolas" w:hAnsi="Consolas"/>
          <w:color w:val="000000"/>
          <w:sz w:val="23"/>
          <w:szCs w:val="23"/>
        </w:rPr>
      </w:pPr>
      <w:del w:id="122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6" w:author="rkbansal" w:date="2019-12-27T19:43:00Z"/>
          <w:rFonts w:ascii="Consolas" w:hAnsi="Consolas"/>
          <w:color w:val="000000"/>
          <w:sz w:val="23"/>
          <w:szCs w:val="23"/>
        </w:rPr>
      </w:pPr>
      <w:del w:id="1227"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28" w:author="rkbansal" w:date="2019-12-27T19:43:00Z"/>
          <w:rFonts w:ascii="Consolas" w:hAnsi="Consolas"/>
          <w:color w:val="000000"/>
          <w:sz w:val="23"/>
          <w:szCs w:val="23"/>
        </w:rPr>
      </w:pPr>
      <w:del w:id="1229"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30" w:author="rkbansal" w:date="2019-12-27T19:43:00Z"/>
          <w:rFonts w:ascii="Helvetica" w:hAnsi="Helvetica"/>
          <w:color w:val="333333"/>
          <w:sz w:val="27"/>
          <w:szCs w:val="27"/>
        </w:rPr>
      </w:pPr>
      <w:del w:id="1231"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32" w:author="rkbansal" w:date="2019-12-27T19:43:00Z"/>
          <w:rFonts w:ascii="Helvetica" w:hAnsi="Helvetica"/>
          <w:color w:val="333333"/>
          <w:sz w:val="27"/>
          <w:szCs w:val="27"/>
        </w:rPr>
      </w:pPr>
      <w:del w:id="1233"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34" w:author="rkbansal" w:date="2019-12-27T19:43:00Z"/>
          <w:rFonts w:ascii="Helvetica" w:hAnsi="Helvetica"/>
          <w:color w:val="333333"/>
          <w:sz w:val="27"/>
          <w:szCs w:val="27"/>
        </w:rPr>
      </w:pPr>
      <w:del w:id="1235"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36" w:author="rkbansal" w:date="2019-12-27T19:43:00Z"/>
          <w:rFonts w:ascii="Helvetica" w:hAnsi="Helvetica"/>
          <w:color w:val="333333"/>
          <w:sz w:val="27"/>
          <w:szCs w:val="27"/>
        </w:rPr>
      </w:pPr>
      <w:del w:id="1237"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38" w:author="rkbansal" w:date="2019-12-27T19:43:00Z"/>
          <w:rFonts w:ascii="Helvetica" w:hAnsi="Helvetica"/>
          <w:color w:val="333333"/>
          <w:sz w:val="27"/>
          <w:szCs w:val="27"/>
        </w:rPr>
      </w:pPr>
      <w:del w:id="1239"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40" w:author="rkbansal" w:date="2019-12-27T19:43:00Z"/>
          <w:rFonts w:ascii="Helvetica" w:hAnsi="Helvetica"/>
          <w:color w:val="333333"/>
          <w:sz w:val="27"/>
          <w:szCs w:val="27"/>
        </w:rPr>
      </w:pPr>
      <w:del w:id="1241"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42" w:author="rkbansal" w:date="2019-12-27T19:43:00Z"/>
          <w:rFonts w:ascii="Helvetica" w:hAnsi="Helvetica"/>
          <w:color w:val="333333"/>
          <w:sz w:val="27"/>
          <w:szCs w:val="27"/>
        </w:rPr>
      </w:pPr>
      <w:del w:id="1243"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44" w:author="rkbansal" w:date="2019-12-27T19:43:00Z"/>
          <w:rFonts w:ascii="Helvetica" w:hAnsi="Helvetica"/>
          <w:color w:val="333333"/>
          <w:sz w:val="27"/>
          <w:szCs w:val="27"/>
        </w:rPr>
      </w:pPr>
      <w:del w:id="1245"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46" w:author="rkbansal" w:date="2019-12-27T19:43:00Z"/>
          <w:rFonts w:ascii="Helvetica" w:hAnsi="Helvetica"/>
          <w:color w:val="333333"/>
          <w:sz w:val="27"/>
          <w:szCs w:val="27"/>
        </w:rPr>
      </w:pPr>
      <w:del w:id="1247"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52" w:author="rkbansal" w:date="2019-12-27T19:43:00Z"/>
          <w:rFonts w:ascii="Helvetica" w:hAnsi="Helvetica"/>
          <w:color w:val="333333"/>
          <w:sz w:val="27"/>
          <w:szCs w:val="27"/>
        </w:rPr>
      </w:pPr>
      <w:del w:id="1253"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54" w:author="rkbansal" w:date="2019-12-27T19:43:00Z"/>
          <w:rFonts w:ascii="Helvetica" w:hAnsi="Helvetica"/>
          <w:color w:val="333333"/>
          <w:sz w:val="27"/>
          <w:szCs w:val="27"/>
        </w:rPr>
      </w:pPr>
      <w:del w:id="1255"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56" w:author="rkbansal" w:date="2019-12-27T19:43:00Z"/>
          <w:rFonts w:ascii="Helvetica" w:hAnsi="Helvetica"/>
          <w:color w:val="333333"/>
          <w:sz w:val="27"/>
          <w:szCs w:val="27"/>
        </w:rPr>
      </w:pPr>
      <w:del w:id="1257"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58" w:author="rkbansal" w:date="2019-12-27T19:43:00Z"/>
          <w:rFonts w:ascii="Helvetica" w:hAnsi="Helvetica"/>
          <w:color w:val="333333"/>
          <w:sz w:val="27"/>
          <w:szCs w:val="27"/>
        </w:rPr>
      </w:pPr>
      <w:del w:id="1259"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60" w:author="rkbansal" w:date="2019-12-27T19:43:00Z"/>
          <w:rFonts w:ascii="Helvetica" w:hAnsi="Helvetica"/>
          <w:color w:val="333333"/>
          <w:sz w:val="27"/>
          <w:szCs w:val="27"/>
        </w:rPr>
      </w:pPr>
      <w:del w:id="1261"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2" w:author="rkbansal" w:date="2019-12-27T19:43:00Z"/>
          <w:rFonts w:ascii="Consolas" w:hAnsi="Consolas"/>
          <w:color w:val="000000"/>
          <w:sz w:val="23"/>
          <w:szCs w:val="23"/>
        </w:rPr>
      </w:pPr>
      <w:del w:id="1263"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4" w:author="rkbansal" w:date="2019-12-27T19:43:00Z"/>
          <w:rFonts w:ascii="Consolas" w:hAnsi="Consolas"/>
          <w:color w:val="000000"/>
          <w:sz w:val="23"/>
          <w:szCs w:val="23"/>
        </w:rPr>
      </w:pPr>
      <w:del w:id="1265"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6" w:author="rkbansal" w:date="2019-12-27T19:43:00Z"/>
          <w:rFonts w:ascii="Consolas" w:hAnsi="Consolas"/>
          <w:color w:val="000000"/>
          <w:sz w:val="23"/>
          <w:szCs w:val="23"/>
        </w:rPr>
      </w:pPr>
      <w:del w:id="126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68" w:author="rkbansal" w:date="2019-12-27T19:43:00Z"/>
          <w:rFonts w:ascii="Consolas" w:hAnsi="Consolas"/>
          <w:color w:val="000000"/>
          <w:sz w:val="23"/>
          <w:szCs w:val="23"/>
        </w:rPr>
      </w:pPr>
      <w:del w:id="1269"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0" w:author="rkbansal" w:date="2019-12-27T19:43:00Z"/>
          <w:rFonts w:ascii="Consolas" w:hAnsi="Consolas"/>
          <w:color w:val="000000"/>
          <w:sz w:val="23"/>
          <w:szCs w:val="23"/>
        </w:rPr>
      </w:pPr>
      <w:del w:id="127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2" w:author="rkbansal" w:date="2019-12-27T19:43:00Z"/>
          <w:rFonts w:ascii="Consolas" w:hAnsi="Consolas"/>
          <w:color w:val="000000"/>
          <w:sz w:val="23"/>
          <w:szCs w:val="23"/>
        </w:rPr>
      </w:pPr>
      <w:del w:id="1273"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5" w:author="rkbansal" w:date="2019-12-27T19:43:00Z"/>
          <w:rFonts w:ascii="Consolas" w:hAnsi="Consolas"/>
          <w:color w:val="000000"/>
          <w:sz w:val="23"/>
          <w:szCs w:val="23"/>
        </w:rPr>
      </w:pPr>
      <w:del w:id="1276"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7" w:author="rkbansal" w:date="2019-12-27T19:43:00Z"/>
          <w:rFonts w:ascii="Consolas" w:hAnsi="Consolas"/>
          <w:color w:val="000000"/>
          <w:sz w:val="23"/>
          <w:szCs w:val="23"/>
        </w:rPr>
      </w:pPr>
      <w:del w:id="1278"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9" w:author="rkbansal" w:date="2019-12-27T19:43:00Z"/>
          <w:rFonts w:ascii="Consolas" w:hAnsi="Consolas"/>
          <w:color w:val="000000"/>
          <w:sz w:val="23"/>
          <w:szCs w:val="23"/>
        </w:rPr>
      </w:pPr>
      <w:del w:id="1280"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1" w:author="rkbansal" w:date="2019-12-27T19:43:00Z"/>
          <w:rFonts w:ascii="Consolas" w:hAnsi="Consolas"/>
          <w:color w:val="000000"/>
          <w:sz w:val="23"/>
          <w:szCs w:val="23"/>
        </w:rPr>
      </w:pPr>
      <w:del w:id="1282"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3" w:author="rkbansal" w:date="2019-12-27T19:43:00Z"/>
          <w:rFonts w:ascii="Consolas" w:hAnsi="Consolas"/>
          <w:color w:val="000000"/>
          <w:sz w:val="23"/>
          <w:szCs w:val="23"/>
        </w:rPr>
      </w:pPr>
      <w:del w:id="1284"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85" w:author="rkbansal" w:date="2019-12-27T19:43:00Z"/>
          <w:rFonts w:ascii="Helvetica" w:hAnsi="Helvetica"/>
          <w:color w:val="333333"/>
          <w:sz w:val="27"/>
          <w:szCs w:val="27"/>
        </w:rPr>
      </w:pPr>
      <w:del w:id="1286"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87" w:author="rkbansal" w:date="2019-12-27T19:43:00Z"/>
          <w:rFonts w:ascii="Helvetica" w:hAnsi="Helvetica"/>
          <w:color w:val="333333"/>
          <w:sz w:val="27"/>
          <w:szCs w:val="27"/>
        </w:rPr>
      </w:pPr>
      <w:del w:id="1288"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289" w:author="rkbansal" w:date="2019-12-27T19:43:00Z"/>
          <w:rFonts w:ascii="Helvetica" w:hAnsi="Helvetica"/>
          <w:color w:val="333333"/>
          <w:sz w:val="27"/>
          <w:szCs w:val="27"/>
        </w:rPr>
      </w:pPr>
      <w:del w:id="1290"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3" w:author="rkbansal" w:date="2019-12-27T19:43:00Z"/>
          <w:rFonts w:ascii="Consolas" w:hAnsi="Consolas"/>
          <w:color w:val="000000"/>
          <w:sz w:val="23"/>
          <w:szCs w:val="23"/>
        </w:rPr>
      </w:pPr>
      <w:del w:id="1294"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5" w:author="rkbansal" w:date="2019-12-27T19:43:00Z"/>
          <w:rFonts w:ascii="Consolas" w:hAnsi="Consolas"/>
          <w:color w:val="000000"/>
          <w:sz w:val="23"/>
          <w:szCs w:val="23"/>
        </w:rPr>
      </w:pPr>
      <w:del w:id="1296"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7" w:author="rkbansal" w:date="2019-12-27T19:43:00Z"/>
          <w:rFonts w:ascii="Consolas" w:hAnsi="Consolas"/>
          <w:color w:val="000000"/>
          <w:sz w:val="23"/>
          <w:szCs w:val="23"/>
        </w:rPr>
      </w:pPr>
      <w:del w:id="1298"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9" w:author="rkbansal" w:date="2019-12-27T19:43:00Z"/>
          <w:rFonts w:ascii="Consolas" w:hAnsi="Consolas"/>
          <w:color w:val="000000"/>
          <w:sz w:val="23"/>
          <w:szCs w:val="23"/>
        </w:rPr>
      </w:pPr>
      <w:del w:id="1300"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1" w:author="rkbansal" w:date="2019-12-27T19:43:00Z"/>
          <w:rFonts w:ascii="Consolas" w:hAnsi="Consolas"/>
          <w:color w:val="000000"/>
          <w:sz w:val="23"/>
          <w:szCs w:val="23"/>
        </w:rPr>
      </w:pPr>
      <w:del w:id="1302"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23" w:author="rkbansal" w:date="2019-12-27T19:43:00Z"/>
          <w:rFonts w:ascii="Helvetica" w:hAnsi="Helvetica"/>
          <w:color w:val="333333"/>
          <w:sz w:val="27"/>
          <w:szCs w:val="27"/>
        </w:rPr>
      </w:pPr>
      <w:del w:id="1324"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25" w:author="rkbansal" w:date="2019-12-27T19:43:00Z"/>
          <w:rFonts w:ascii="Helvetica" w:hAnsi="Helvetica"/>
          <w:color w:val="333333"/>
          <w:sz w:val="27"/>
          <w:szCs w:val="27"/>
        </w:rPr>
      </w:pPr>
      <w:del w:id="1326"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27" w:author="rkbansal" w:date="2019-12-27T19:43:00Z"/>
          <w:rFonts w:ascii="Helvetica" w:hAnsi="Helvetica"/>
          <w:color w:val="333333"/>
          <w:sz w:val="27"/>
          <w:szCs w:val="27"/>
        </w:rPr>
      </w:pPr>
      <w:del w:id="1328"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1" w:author="rkbansal" w:date="2019-12-27T19:43:00Z"/>
          <w:rFonts w:ascii="Consolas" w:hAnsi="Consolas"/>
          <w:color w:val="000000"/>
          <w:sz w:val="23"/>
          <w:szCs w:val="23"/>
        </w:rPr>
      </w:pPr>
      <w:del w:id="1332"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3" w:author="rkbansal" w:date="2019-12-27T19:43:00Z"/>
          <w:rFonts w:ascii="Consolas" w:hAnsi="Consolas"/>
          <w:color w:val="000000"/>
          <w:sz w:val="23"/>
          <w:szCs w:val="23"/>
        </w:rPr>
      </w:pPr>
      <w:del w:id="1334"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5" w:author="rkbansal" w:date="2019-12-27T19:43:00Z"/>
          <w:rFonts w:ascii="Consolas" w:hAnsi="Consolas"/>
          <w:color w:val="000000"/>
          <w:sz w:val="23"/>
          <w:szCs w:val="23"/>
        </w:rPr>
      </w:pPr>
      <w:del w:id="1336"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7" w:author="rkbansal" w:date="2019-12-27T19:43:00Z"/>
          <w:rFonts w:ascii="Consolas" w:hAnsi="Consolas"/>
          <w:color w:val="000000"/>
          <w:sz w:val="23"/>
          <w:szCs w:val="23"/>
        </w:rPr>
      </w:pPr>
      <w:del w:id="1338"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9" w:author="rkbansal" w:date="2019-12-27T19:43:00Z"/>
          <w:rFonts w:ascii="Consolas" w:hAnsi="Consolas"/>
          <w:color w:val="000000"/>
          <w:sz w:val="23"/>
          <w:szCs w:val="23"/>
        </w:rPr>
      </w:pPr>
      <w:del w:id="1340"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43" w:author="rkbansal" w:date="2019-12-27T19:43:00Z"/>
          <w:rFonts w:ascii="Helvetica" w:hAnsi="Helvetica"/>
          <w:color w:val="333333"/>
          <w:sz w:val="27"/>
          <w:szCs w:val="27"/>
        </w:rPr>
      </w:pPr>
      <w:del w:id="1344"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45"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46" w:author="rkbansal" w:date="2019-12-27T19:43:00Z"/>
                <w:rFonts w:ascii="Times New Roman" w:hAnsi="Times New Roman"/>
              </w:rPr>
            </w:pPr>
            <w:del w:id="1347"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48" w:author="rkbansal" w:date="2019-12-27T19:43:00Z"/>
        </w:trPr>
        <w:tc>
          <w:tcPr>
            <w:tcW w:w="0" w:type="auto"/>
            <w:vMerge/>
            <w:shd w:val="clear" w:color="auto" w:fill="F8F8F8"/>
            <w:vAlign w:val="center"/>
            <w:hideMark/>
          </w:tcPr>
          <w:p w14:paraId="716CEB35" w14:textId="750571F0" w:rsidR="00423757" w:rsidDel="00FB4E73" w:rsidRDefault="00423757">
            <w:pPr>
              <w:rPr>
                <w:del w:id="1349"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50" w:author="rkbansal" w:date="2019-12-27T19:43:00Z"/>
                <w:color w:val="6F6F6F"/>
              </w:rPr>
            </w:pPr>
            <w:del w:id="1351"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52" w:author="rkbansal" w:date="2019-12-27T19:44:00Z"/>
        </w:rPr>
        <w:pPrChange w:id="1353" w:author="rkbansal" w:date="2019-12-27T19:45:00Z">
          <w:pPr>
            <w:pStyle w:val="Heading2"/>
            <w:shd w:val="clear" w:color="auto" w:fill="FFFFFF"/>
            <w:spacing w:before="300" w:after="75"/>
          </w:pPr>
        </w:pPrChange>
      </w:pPr>
      <w:ins w:id="1354"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55" w:author="rkbansal" w:date="2019-12-27T19:44:00Z"/>
          <w:rFonts w:ascii="Cambria" w:hAnsi="Cambria"/>
          <w:color w:val="222635"/>
          <w:sz w:val="29"/>
          <w:szCs w:val="29"/>
        </w:rPr>
      </w:pPr>
      <w:ins w:id="1356"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57" w:author="rkbansal" w:date="2019-12-27T19:44:00Z"/>
        </w:rPr>
        <w:pPrChange w:id="1358" w:author="rkbansal" w:date="2019-12-27T19:45:00Z">
          <w:pPr>
            <w:pStyle w:val="Heading2"/>
            <w:shd w:val="clear" w:color="auto" w:fill="FFFFFF"/>
            <w:spacing w:before="300" w:after="75"/>
          </w:pPr>
        </w:pPrChange>
      </w:pPr>
      <w:ins w:id="1359"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60" w:author="rkbansal" w:date="2019-12-27T19:44:00Z"/>
          <w:rFonts w:ascii="Cambria" w:hAnsi="Cambria"/>
          <w:color w:val="222635"/>
          <w:sz w:val="29"/>
          <w:szCs w:val="29"/>
        </w:rPr>
      </w:pPr>
      <w:ins w:id="1361" w:author="rkbansal" w:date="2019-12-28T09:59:00Z">
        <w:r>
          <w:rPr>
            <w:rFonts w:ascii="Cambria" w:hAnsi="Cambria"/>
            <w:color w:val="222635"/>
            <w:sz w:val="29"/>
            <w:szCs w:val="29"/>
          </w:rPr>
          <w:t>For exa</w:t>
        </w:r>
      </w:ins>
      <w:ins w:id="1362" w:author="rkbansal" w:date="2019-12-28T10:00:00Z">
        <w:r>
          <w:rPr>
            <w:rFonts w:ascii="Cambria" w:hAnsi="Cambria"/>
            <w:color w:val="222635"/>
            <w:sz w:val="29"/>
            <w:szCs w:val="29"/>
          </w:rPr>
          <w:t>mple,</w:t>
        </w:r>
      </w:ins>
      <w:ins w:id="1363" w:author="rkbansal" w:date="2019-12-27T19:44:00Z">
        <w:r w:rsidR="00FB4E73">
          <w:rPr>
            <w:rFonts w:ascii="Cambria" w:hAnsi="Cambria"/>
            <w:color w:val="222635"/>
            <w:sz w:val="29"/>
            <w:szCs w:val="29"/>
          </w:rPr>
          <w:t xml:space="preserve"> EmployeeDashBoard service </w:t>
        </w:r>
      </w:ins>
      <w:ins w:id="1364" w:author="rkbansal" w:date="2019-12-28T10:00:00Z">
        <w:r>
          <w:rPr>
            <w:rFonts w:ascii="Cambria" w:hAnsi="Cambria"/>
            <w:color w:val="222635"/>
            <w:sz w:val="29"/>
            <w:szCs w:val="29"/>
          </w:rPr>
          <w:t xml:space="preserve">has to </w:t>
        </w:r>
      </w:ins>
      <w:ins w:id="1365"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66" w:author="rkbansal" w:date="2019-12-27T19:44:00Z"/>
          <w:rFonts w:ascii="Cambria" w:hAnsi="Cambria"/>
          <w:color w:val="222635"/>
          <w:sz w:val="29"/>
          <w:szCs w:val="29"/>
        </w:rPr>
      </w:pPr>
      <w:ins w:id="1367"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68" w:author="rkbansal" w:date="2019-12-27T19:47:00Z"/>
        </w:rPr>
        <w:pPrChange w:id="1369" w:author="rkbansal" w:date="2019-12-27T19:48:00Z">
          <w:pPr>
            <w:pStyle w:val="Heading6"/>
          </w:pPr>
        </w:pPrChange>
      </w:pPr>
      <w:ins w:id="1370"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71" w:author="rkbansal" w:date="2019-12-27T19:43:00Z"/>
          <w:b/>
          <w:bCs/>
        </w:rPr>
      </w:pPr>
      <w:ins w:id="1372" w:author="rkbansal" w:date="2019-12-27T19:46:00Z">
        <w:r w:rsidRPr="00FB4E73">
          <w:rPr>
            <w:b/>
            <w:bCs/>
            <w:rPrChange w:id="1373" w:author="rkbansal" w:date="2019-12-27T19:48:00Z">
              <w:rPr>
                <w:rFonts w:ascii="Helvetica" w:hAnsi="Helvetica" w:cs="Helvetica"/>
                <w:color w:val="222635"/>
                <w:spacing w:val="-8"/>
                <w:sz w:val="45"/>
                <w:szCs w:val="45"/>
              </w:rPr>
            </w:rPrChange>
          </w:rPr>
          <w:t>Coding Time</w:t>
        </w:r>
      </w:ins>
      <w:del w:id="1374" w:author="rkbansal" w:date="2019-12-27T19:43:00Z">
        <w:r w:rsidR="00423757" w:rsidRPr="00FB4E73" w:rsidDel="00FB4E73">
          <w:rPr>
            <w:b/>
            <w:bCs/>
            <w:rPrChange w:id="1375" w:author="rkbansal" w:date="2019-12-27T19:48:00Z">
              <w:rPr/>
            </w:rPrChange>
          </w:rPr>
          <w:delText>application.yml</w:delText>
        </w:r>
      </w:del>
    </w:p>
    <w:p w14:paraId="00A346BE" w14:textId="6A8BCAE9" w:rsidR="00FB4E73" w:rsidRDefault="00FB4E73" w:rsidP="00FB4E73">
      <w:pPr>
        <w:rPr>
          <w:ins w:id="1376" w:author="rkbansal" w:date="2019-12-27T19:48:00Z"/>
        </w:rPr>
      </w:pPr>
    </w:p>
    <w:p w14:paraId="0BB38CAA" w14:textId="2712A31B" w:rsidR="00FB4E73" w:rsidRPr="00FB4E73" w:rsidRDefault="00FB4E73" w:rsidP="00FB4E73">
      <w:pPr>
        <w:shd w:val="clear" w:color="auto" w:fill="FFFFFF"/>
        <w:spacing w:before="75" w:after="225" w:line="240" w:lineRule="auto"/>
        <w:rPr>
          <w:ins w:id="1377" w:author="rkbansal" w:date="2019-12-27T19:48:00Z"/>
          <w:rFonts w:ascii="Cambria" w:eastAsia="Times New Roman" w:hAnsi="Cambria" w:cs="Times New Roman"/>
          <w:color w:val="222635"/>
          <w:sz w:val="29"/>
          <w:szCs w:val="29"/>
          <w:lang w:eastAsia="en-IN"/>
        </w:rPr>
      </w:pPr>
      <w:ins w:id="1378" w:author="rkbansal" w:date="2019-12-27T19:48:00Z">
        <w:r w:rsidRPr="00FB4E73">
          <w:rPr>
            <w:rFonts w:ascii="Cambria" w:eastAsia="Times New Roman" w:hAnsi="Cambria" w:cs="Times New Roman"/>
            <w:color w:val="222635"/>
            <w:sz w:val="29"/>
            <w:szCs w:val="29"/>
            <w:lang w:eastAsia="en-IN"/>
          </w:rPr>
          <w:t>Here, we will alter our </w:t>
        </w:r>
      </w:ins>
      <w:ins w:id="1379" w:author="rkbansal" w:date="2020-02-17T22:07:00Z">
        <w:r w:rsidR="00E7530C">
          <w:rPr>
            <w:rFonts w:ascii="Cambria" w:eastAsia="Times New Roman" w:hAnsi="Cambria" w:cs="Times New Roman"/>
            <w:b/>
            <w:bCs/>
            <w:color w:val="222635"/>
            <w:sz w:val="29"/>
            <w:szCs w:val="29"/>
            <w:lang w:eastAsia="en-IN"/>
          </w:rPr>
          <w:t xml:space="preserve">Auth Service </w:t>
        </w:r>
      </w:ins>
      <w:ins w:id="1380"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81" w:author="rkbansal" w:date="2019-12-27T19:48:00Z"/>
          <w:rFonts w:ascii="Cambria" w:eastAsia="Times New Roman" w:hAnsi="Cambria" w:cs="Times New Roman"/>
          <w:color w:val="222635"/>
          <w:sz w:val="29"/>
          <w:szCs w:val="29"/>
          <w:lang w:eastAsia="en-IN"/>
        </w:rPr>
      </w:pPr>
      <w:ins w:id="1382"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83"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84"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85" w:author="rkbansal" w:date="2019-12-27T19:48:00Z"/>
        </w:rPr>
        <w:pPrChange w:id="1386" w:author="rkbansal" w:date="2019-12-27T19:48:00Z">
          <w:pPr>
            <w:pStyle w:val="NormalWeb"/>
            <w:shd w:val="clear" w:color="auto" w:fill="FFFFFF"/>
            <w:spacing w:before="225" w:beforeAutospacing="0" w:after="225" w:afterAutospacing="0"/>
          </w:pPr>
        </w:pPrChange>
      </w:pPr>
      <w:ins w:id="1387"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388" w:author="rkbansal" w:date="2020-02-17T22:16:00Z"/>
          <w:rFonts w:ascii="Cambria" w:eastAsia="Times New Roman" w:hAnsi="Cambria" w:cs="Times New Roman"/>
          <w:color w:val="222635"/>
          <w:sz w:val="29"/>
          <w:szCs w:val="29"/>
          <w:lang w:eastAsia="en-IN"/>
        </w:rPr>
      </w:pPr>
      <w:ins w:id="1389"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390" w:author="rkbansal" w:date="2020-02-17T22:08:00Z">
        <w:r w:rsidR="00293463">
          <w:rPr>
            <w:rFonts w:ascii="Cambria" w:eastAsia="Times New Roman" w:hAnsi="Cambria" w:cs="Times New Roman"/>
            <w:b/>
            <w:bCs/>
            <w:color w:val="222635"/>
            <w:sz w:val="29"/>
            <w:szCs w:val="29"/>
            <w:lang w:eastAsia="en-IN"/>
          </w:rPr>
          <w:t>user-mgmt-service</w:t>
        </w:r>
      </w:ins>
      <w:ins w:id="1391"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392" w:author="rkbansal" w:date="2020-02-17T22:16:00Z"/>
          <w:rFonts w:ascii="Cambria" w:eastAsia="Times New Roman" w:hAnsi="Cambria" w:cs="Times New Roman"/>
          <w:color w:val="222635"/>
          <w:sz w:val="29"/>
          <w:szCs w:val="29"/>
          <w:lang w:eastAsia="en-IN"/>
        </w:rPr>
      </w:pPr>
      <w:ins w:id="1393"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394" w:author="rkbansal" w:date="2019-12-27T19:49:00Z"/>
          <w:rFonts w:ascii="Cambria" w:eastAsia="Times New Roman" w:hAnsi="Cambria" w:cs="Times New Roman"/>
          <w:color w:val="222635"/>
          <w:sz w:val="29"/>
          <w:szCs w:val="29"/>
          <w:lang w:eastAsia="en-IN"/>
        </w:rPr>
      </w:pPr>
      <w:ins w:id="1395" w:author="rkbansal" w:date="2019-12-27T19:49:00Z">
        <w:r w:rsidRPr="00FB4E73">
          <w:rPr>
            <w:rFonts w:ascii="Cambria" w:eastAsia="Times New Roman" w:hAnsi="Cambria" w:cs="Times New Roman"/>
            <w:color w:val="222635"/>
            <w:sz w:val="29"/>
            <w:szCs w:val="29"/>
            <w:lang w:eastAsia="en-IN"/>
          </w:rPr>
          <w:t>Feign will call this URL when we call the </w:t>
        </w:r>
      </w:ins>
      <w:ins w:id="1396" w:author="rkbansal" w:date="2020-02-17T22:08:00Z">
        <w:r w:rsidR="00293463">
          <w:rPr>
            <w:rFonts w:ascii="Cambria" w:eastAsia="Times New Roman" w:hAnsi="Cambria" w:cs="Times New Roman"/>
            <w:b/>
            <w:bCs/>
            <w:color w:val="222635"/>
            <w:sz w:val="29"/>
            <w:szCs w:val="29"/>
            <w:lang w:eastAsia="en-IN"/>
          </w:rPr>
          <w:t>auth-service</w:t>
        </w:r>
      </w:ins>
      <w:ins w:id="1397"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398" w:author="rkbansal" w:date="2019-12-30T11:17:00Z"/>
          <w:rFonts w:ascii="Cambria" w:eastAsia="Times New Roman" w:hAnsi="Cambria" w:cs="Times New Roman"/>
          <w:color w:val="222635"/>
          <w:sz w:val="29"/>
          <w:szCs w:val="29"/>
          <w:lang w:eastAsia="en-IN"/>
        </w:rPr>
      </w:pPr>
      <w:ins w:id="1399"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400" w:author="rkbansal" w:date="2020-02-17T22:09:00Z">
        <w:r w:rsidR="00293463">
          <w:rPr>
            <w:rFonts w:ascii="Cambria" w:eastAsia="Times New Roman" w:hAnsi="Cambria" w:cs="Times New Roman"/>
            <w:color w:val="222635"/>
            <w:sz w:val="29"/>
            <w:szCs w:val="29"/>
            <w:lang w:eastAsia="en-IN"/>
          </w:rPr>
          <w:t>UserMgmtService</w:t>
        </w:r>
      </w:ins>
      <w:ins w:id="1401"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402" w:author="rkbansal" w:date="2020-02-17T22:09:00Z">
        <w:r w:rsidR="00293463">
          <w:rPr>
            <w:rFonts w:ascii="Cambria" w:eastAsia="Times New Roman" w:hAnsi="Cambria" w:cs="Times New Roman"/>
            <w:color w:val="222635"/>
            <w:sz w:val="29"/>
            <w:szCs w:val="29"/>
            <w:lang w:eastAsia="en-IN"/>
          </w:rPr>
          <w:t>UserMgmtService</w:t>
        </w:r>
      </w:ins>
      <w:ins w:id="1403"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04" w:author="rkbansal" w:date="2019-12-27T19:49:00Z"/>
          <w:rFonts w:ascii="Cambria" w:eastAsia="Times New Roman" w:hAnsi="Cambria" w:cs="Times New Roman"/>
          <w:color w:val="222635"/>
          <w:sz w:val="29"/>
          <w:szCs w:val="29"/>
          <w:lang w:eastAsia="en-IN"/>
        </w:rPr>
      </w:pPr>
      <w:ins w:id="1405" w:author="rkbansal" w:date="2019-12-30T11:17:00Z">
        <w:r w:rsidRPr="009A61F7">
          <w:rPr>
            <w:rFonts w:ascii="Cambria" w:eastAsia="Times New Roman" w:hAnsi="Cambria" w:cs="Times New Roman"/>
            <w:color w:val="222635"/>
            <w:sz w:val="29"/>
            <w:szCs w:val="29"/>
            <w:lang w:eastAsia="en-IN"/>
            <w:rPrChange w:id="1406" w:author="rkbansal" w:date="2019-12-30T11:18:00Z">
              <w:rPr>
                <w:rFonts w:ascii="Consolas" w:hAnsi="Consolas" w:cs="Consolas"/>
                <w:color w:val="3F5FBF"/>
                <w:sz w:val="20"/>
                <w:szCs w:val="20"/>
              </w:rPr>
            </w:rPrChange>
          </w:rPr>
          <w:t xml:space="preserve">To send HTTP Request to a destination </w:t>
        </w:r>
      </w:ins>
      <w:ins w:id="1407" w:author="rkbansal" w:date="2019-12-30T11:18:00Z">
        <w:r>
          <w:rPr>
            <w:rFonts w:ascii="Cambria" w:eastAsia="Times New Roman" w:hAnsi="Cambria" w:cs="Times New Roman"/>
            <w:color w:val="222635"/>
            <w:sz w:val="29"/>
            <w:szCs w:val="29"/>
            <w:lang w:eastAsia="en-IN"/>
          </w:rPr>
          <w:t>employee service</w:t>
        </w:r>
      </w:ins>
      <w:ins w:id="1408" w:author="rkbansal" w:date="2019-12-30T11:17:00Z">
        <w:r w:rsidRPr="009A61F7">
          <w:rPr>
            <w:rFonts w:ascii="Cambria" w:eastAsia="Times New Roman" w:hAnsi="Cambria" w:cs="Times New Roman"/>
            <w:color w:val="222635"/>
            <w:sz w:val="29"/>
            <w:szCs w:val="29"/>
            <w:lang w:eastAsia="en-IN"/>
            <w:rPrChange w:id="1409"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10"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11" w:author="rkbansal" w:date="2019-12-30T11:18:00Z">
              <w:rPr>
                <w:rFonts w:ascii="Consolas" w:hAnsi="Consolas" w:cs="Consolas"/>
                <w:color w:val="3F5FBF"/>
                <w:sz w:val="20"/>
                <w:szCs w:val="20"/>
              </w:rPr>
            </w:rPrChange>
          </w:rPr>
          <w:t xml:space="preserve"> we will need to</w:t>
        </w:r>
      </w:ins>
      <w:ins w:id="1412" w:author="rkbansal" w:date="2019-12-30T11:18:00Z">
        <w:r>
          <w:rPr>
            <w:rFonts w:ascii="Cambria" w:eastAsia="Times New Roman" w:hAnsi="Cambria" w:cs="Times New Roman"/>
            <w:color w:val="222635"/>
            <w:sz w:val="29"/>
            <w:szCs w:val="29"/>
            <w:lang w:eastAsia="en-IN"/>
          </w:rPr>
          <w:t xml:space="preserve"> </w:t>
        </w:r>
      </w:ins>
      <w:ins w:id="1413" w:author="rkbansal" w:date="2019-12-30T11:17:00Z">
        <w:r w:rsidRPr="009A61F7">
          <w:rPr>
            <w:rFonts w:ascii="Cambria" w:eastAsia="Times New Roman" w:hAnsi="Cambria" w:cs="Times New Roman"/>
            <w:color w:val="222635"/>
            <w:sz w:val="29"/>
            <w:szCs w:val="29"/>
            <w:lang w:eastAsia="en-IN"/>
            <w:rPrChange w:id="1414"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15" w:author="rkbansal" w:date="2019-12-30T11:18:00Z">
              <w:rPr>
                <w:rFonts w:ascii="Consolas" w:hAnsi="Consolas" w:cs="Consolas"/>
                <w:b/>
                <w:bCs/>
                <w:color w:val="7F9FBF"/>
                <w:sz w:val="20"/>
                <w:szCs w:val="20"/>
              </w:rPr>
            </w:rPrChange>
          </w:rPr>
          <w:t>@FeignClient</w:t>
        </w:r>
      </w:ins>
      <w:ins w:id="1416" w:author="rkbansal" w:date="2019-12-30T11:18:00Z">
        <w:r>
          <w:rPr>
            <w:rFonts w:ascii="Cambria" w:eastAsia="Times New Roman" w:hAnsi="Cambria" w:cs="Times New Roman"/>
            <w:color w:val="222635"/>
            <w:sz w:val="29"/>
            <w:szCs w:val="29"/>
            <w:lang w:eastAsia="en-IN"/>
          </w:rPr>
          <w:t xml:space="preserve"> </w:t>
        </w:r>
      </w:ins>
      <w:ins w:id="1417" w:author="rkbansal" w:date="2019-12-30T11:17:00Z">
        <w:r w:rsidRPr="009A61F7">
          <w:rPr>
            <w:rFonts w:ascii="Cambria" w:eastAsia="Times New Roman" w:hAnsi="Cambria" w:cs="Times New Roman"/>
            <w:color w:val="222635"/>
            <w:sz w:val="29"/>
            <w:szCs w:val="29"/>
            <w:lang w:eastAsia="en-IN"/>
            <w:rPrChange w:id="1418"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419"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0"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21"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22" w:author="rkbansal" w:date="2019-12-30T11:18:00Z">
              <w:rPr>
                <w:rFonts w:ascii="Consolas" w:hAnsi="Consolas" w:cs="Consolas"/>
                <w:color w:val="3F5FBF"/>
                <w:sz w:val="20"/>
                <w:szCs w:val="20"/>
              </w:rPr>
            </w:rPrChange>
          </w:rPr>
          <w:t>service under which the destination</w:t>
        </w:r>
      </w:ins>
      <w:ins w:id="1423" w:author="rkbansal" w:date="2019-12-30T11:18:00Z">
        <w:r>
          <w:rPr>
            <w:rFonts w:ascii="Cambria" w:eastAsia="Times New Roman" w:hAnsi="Cambria" w:cs="Times New Roman"/>
            <w:color w:val="222635"/>
            <w:sz w:val="29"/>
            <w:szCs w:val="29"/>
            <w:lang w:eastAsia="en-IN"/>
          </w:rPr>
          <w:t xml:space="preserve"> </w:t>
        </w:r>
      </w:ins>
      <w:ins w:id="1424" w:author="rkbansal" w:date="2019-12-30T11:17:00Z">
        <w:r w:rsidRPr="009A61F7">
          <w:rPr>
            <w:rFonts w:ascii="Cambria" w:eastAsia="Times New Roman" w:hAnsi="Cambria" w:cs="Times New Roman"/>
            <w:color w:val="222635"/>
            <w:sz w:val="29"/>
            <w:szCs w:val="29"/>
            <w:lang w:eastAsia="en-IN"/>
            <w:rPrChange w:id="1425"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26"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27"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29" w:author="rkbansal" w:date="2019-12-27T19:49:00Z"/>
          <w:rFonts w:ascii="Cambria" w:eastAsia="Times New Roman" w:hAnsi="Cambria" w:cs="Times New Roman"/>
          <w:color w:val="222635"/>
          <w:sz w:val="29"/>
          <w:szCs w:val="29"/>
          <w:lang w:eastAsia="en-IN"/>
        </w:rPr>
      </w:pPr>
      <w:ins w:id="1430"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31" w:author="rkbansal" w:date="2019-12-27T19:43:00Z"/>
          <w:rStyle w:val="hl-comment"/>
          <w:b/>
          <w:bCs/>
        </w:rPr>
      </w:pPr>
      <w:ins w:id="1432"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33" w:author="rkbansal" w:date="2019-12-27T19:43:00Z">
        <w:r w:rsidR="00423757" w:rsidRPr="00FB4E73" w:rsidDel="00FB4E73">
          <w:rPr>
            <w:rStyle w:val="hl-comment"/>
            <w:b/>
            <w:bCs/>
            <w:rPrChange w:id="143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35" w:author="rkbansal" w:date="2019-12-27T19:50:00Z"/>
          <w:rStyle w:val="hl-comment"/>
          <w:b/>
          <w:bCs/>
        </w:rPr>
        <w:pPrChange w:id="1436" w:author="rkbansal" w:date="2019-12-27T19:54:00Z">
          <w:pPr>
            <w:pStyle w:val="Heading5"/>
          </w:pPr>
        </w:pPrChange>
      </w:pPr>
    </w:p>
    <w:p w14:paraId="17C38941" w14:textId="5FE7E162" w:rsidR="00FB4E73" w:rsidRDefault="00FB4E73" w:rsidP="00FB4E73">
      <w:pPr>
        <w:rPr>
          <w:ins w:id="1437" w:author="rkbansal" w:date="2019-12-27T19:50:00Z"/>
          <w:rFonts w:ascii="Cambria" w:hAnsi="Cambria"/>
          <w:color w:val="222635"/>
          <w:sz w:val="29"/>
          <w:szCs w:val="29"/>
          <w:shd w:val="clear" w:color="auto" w:fill="FFFFFF"/>
        </w:rPr>
      </w:pPr>
      <w:ins w:id="143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439" w:author="rkbansal" w:date="2020-02-17T22:12:00Z">
        <w:r w:rsidR="003E3FE2">
          <w:rPr>
            <w:rFonts w:ascii="Cambria" w:hAnsi="Cambria"/>
            <w:color w:val="222635"/>
            <w:sz w:val="29"/>
            <w:szCs w:val="29"/>
            <w:shd w:val="clear" w:color="auto" w:fill="FFFFFF"/>
          </w:rPr>
          <w:t>UserDetailsServiceImpl</w:t>
        </w:r>
      </w:ins>
      <w:ins w:id="1440"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441" w:author="rkbansal" w:date="2019-12-27T19:51:00Z"/>
        </w:rPr>
      </w:pPr>
      <w:ins w:id="144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43" w:author="rkbansal" w:date="2019-12-27T19:52:00Z"/>
          <w:rStyle w:val="Strong"/>
          <w:rFonts w:ascii="Cambria" w:hAnsi="Cambria"/>
          <w:color w:val="222635"/>
          <w:sz w:val="29"/>
          <w:szCs w:val="29"/>
          <w:shd w:val="clear" w:color="auto" w:fill="FFFFFF"/>
        </w:rPr>
      </w:pPr>
      <w:ins w:id="144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445" w:author="rkbansal" w:date="2020-02-17T22:14:00Z">
        <w:r w:rsidR="00B67511">
          <w:rPr>
            <w:rFonts w:ascii="Cambria" w:hAnsi="Cambria"/>
            <w:color w:val="222635"/>
            <w:sz w:val="29"/>
            <w:szCs w:val="29"/>
            <w:shd w:val="clear" w:color="auto" w:fill="FFFFFF"/>
          </w:rPr>
          <w:t>AuthServiceApplication</w:t>
        </w:r>
      </w:ins>
      <w:ins w:id="144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47" w:author="rkbansal" w:date="2019-12-27T19:49:00Z"/>
          <w:rPrChange w:id="1448" w:author="rkbansal" w:date="2019-12-27T19:50:00Z">
            <w:rPr>
              <w:ins w:id="1449" w:author="rkbansal" w:date="2019-12-27T19:49:00Z"/>
              <w:rFonts w:ascii="Consolas" w:hAnsi="Consolas"/>
              <w:color w:val="000000"/>
              <w:sz w:val="23"/>
              <w:szCs w:val="23"/>
            </w:rPr>
          </w:rPrChange>
        </w:rPr>
        <w:pPrChange w:id="145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5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52" w:author="rkbansal" w:date="2019-12-27T19:53:00Z"/>
          <w:rFonts w:ascii="Cambria" w:hAnsi="Cambria"/>
          <w:color w:val="222635"/>
          <w:sz w:val="29"/>
          <w:szCs w:val="29"/>
        </w:rPr>
      </w:pPr>
      <w:ins w:id="145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54" w:author="rkbansal" w:date="2019-12-27T19:53:00Z"/>
          <w:b/>
          <w:bCs/>
          <w:rPrChange w:id="1455" w:author="rkbansal" w:date="2019-12-27T19:53:00Z">
            <w:rPr>
              <w:ins w:id="1456" w:author="rkbansal" w:date="2019-12-27T19:53:00Z"/>
            </w:rPr>
          </w:rPrChange>
        </w:rPr>
        <w:pPrChange w:id="1457" w:author="rkbansal" w:date="2019-12-27T19:53:00Z">
          <w:pPr>
            <w:pStyle w:val="Heading2"/>
            <w:shd w:val="clear" w:color="auto" w:fill="FFFFFF"/>
            <w:spacing w:before="300" w:after="75"/>
          </w:pPr>
        </w:pPrChange>
      </w:pPr>
      <w:ins w:id="1458" w:author="rkbansal" w:date="2019-12-27T19:53:00Z">
        <w:r w:rsidRPr="006C1C8C">
          <w:rPr>
            <w:b/>
            <w:bCs/>
            <w:rPrChange w:id="145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60" w:author="rkbansal" w:date="2019-12-27T19:53:00Z"/>
          <w:rFonts w:ascii="Cambria" w:hAnsi="Cambria"/>
          <w:color w:val="222635"/>
          <w:sz w:val="29"/>
          <w:szCs w:val="29"/>
        </w:rPr>
      </w:pPr>
      <w:ins w:id="146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62" w:author="rkbansal" w:date="2019-12-27T19:53:00Z"/>
          <w:rFonts w:ascii="Cambria" w:hAnsi="Cambria"/>
          <w:color w:val="222635"/>
          <w:sz w:val="29"/>
          <w:szCs w:val="29"/>
        </w:rPr>
      </w:pPr>
      <w:ins w:id="1463"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64" w:author="rkbansal" w:date="2019-12-27T19:53:00Z"/>
          <w:rFonts w:ascii="Cambria" w:hAnsi="Cambria"/>
          <w:color w:val="222635"/>
          <w:sz w:val="29"/>
          <w:szCs w:val="29"/>
        </w:rPr>
      </w:pPr>
      <w:ins w:id="1465"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66" w:author="rkbansal" w:date="2019-12-27T19:53:00Z"/>
          <w:rFonts w:ascii="Cambria" w:hAnsi="Cambria"/>
          <w:color w:val="222635"/>
          <w:sz w:val="29"/>
          <w:szCs w:val="29"/>
        </w:rPr>
      </w:pPr>
      <w:ins w:id="1467"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468" w:author="rkbansal" w:date="2019-12-27T19:53:00Z"/>
          <w:rFonts w:ascii="Cambria" w:hAnsi="Cambria"/>
          <w:color w:val="222635"/>
          <w:sz w:val="29"/>
          <w:szCs w:val="29"/>
        </w:rPr>
      </w:pPr>
      <w:ins w:id="1469" w:author="rkbansal" w:date="2020-02-17T22:14:00Z">
        <w:r>
          <w:rPr>
            <w:rFonts w:ascii="Cambria" w:hAnsi="Cambria"/>
            <w:color w:val="222635"/>
            <w:sz w:val="29"/>
            <w:szCs w:val="29"/>
          </w:rPr>
          <w:t>Now</w:t>
        </w:r>
      </w:ins>
      <w:ins w:id="147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71" w:author="rkbansal" w:date="2019-12-27T19:43:00Z"/>
          <w:b/>
          <w:bCs/>
          <w:rPrChange w:id="1472" w:author="rkbansal" w:date="2019-12-27T19:48:00Z">
            <w:rPr>
              <w:del w:id="1473" w:author="rkbansal" w:date="2019-12-27T19:43:00Z"/>
              <w:rFonts w:ascii="Consolas" w:hAnsi="Consolas"/>
              <w:color w:val="000000"/>
              <w:sz w:val="23"/>
              <w:szCs w:val="23"/>
            </w:rPr>
          </w:rPrChange>
        </w:rPr>
        <w:pPrChange w:id="147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75" w:author="rkbansal" w:date="2019-12-27T19:43:00Z">
        <w:r w:rsidRPr="00FB4E73" w:rsidDel="00FB4E73">
          <w:rPr>
            <w:rStyle w:val="hl-attribute"/>
            <w:b/>
            <w:bCs/>
            <w:rPrChange w:id="1476" w:author="rkbansal" w:date="2019-12-27T19:48:00Z">
              <w:rPr>
                <w:rStyle w:val="hl-attribute"/>
                <w:rFonts w:ascii="Consolas" w:hAnsi="Consolas"/>
                <w:color w:val="7F007F"/>
                <w:sz w:val="23"/>
                <w:szCs w:val="23"/>
              </w:rPr>
            </w:rPrChange>
          </w:rPr>
          <w:delText>feign</w:delText>
        </w:r>
        <w:r w:rsidRPr="00FB4E73" w:rsidDel="00FB4E73">
          <w:rPr>
            <w:b/>
            <w:bCs/>
            <w:rPrChange w:id="147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78" w:author="rkbansal" w:date="2019-12-27T19:43:00Z"/>
          <w:b/>
          <w:bCs/>
          <w:rPrChange w:id="1479" w:author="rkbansal" w:date="2019-12-27T19:48:00Z">
            <w:rPr>
              <w:del w:id="1480" w:author="rkbansal" w:date="2019-12-27T19:43:00Z"/>
              <w:rFonts w:ascii="Consolas" w:hAnsi="Consolas"/>
              <w:color w:val="000000"/>
              <w:sz w:val="23"/>
              <w:szCs w:val="23"/>
            </w:rPr>
          </w:rPrChange>
        </w:rPr>
        <w:pPrChange w:id="148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2" w:author="rkbansal" w:date="2019-12-27T19:43:00Z">
        <w:r w:rsidRPr="00FB4E73" w:rsidDel="00FB4E73">
          <w:rPr>
            <w:rStyle w:val="hl-attribute"/>
            <w:b/>
            <w:bCs/>
            <w:rPrChange w:id="148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8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85" w:author="rkbansal" w:date="2019-12-27T19:43:00Z"/>
          <w:b/>
          <w:bCs/>
          <w:rPrChange w:id="1486" w:author="rkbansal" w:date="2019-12-27T19:48:00Z">
            <w:rPr>
              <w:del w:id="1487" w:author="rkbansal" w:date="2019-12-27T19:43:00Z"/>
              <w:rFonts w:ascii="Consolas" w:hAnsi="Consolas"/>
              <w:color w:val="000000"/>
              <w:sz w:val="23"/>
              <w:szCs w:val="23"/>
            </w:rPr>
          </w:rPrChange>
        </w:rPr>
        <w:pPrChange w:id="148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9" w:author="rkbansal" w:date="2019-12-27T19:43:00Z">
        <w:r w:rsidRPr="00FB4E73" w:rsidDel="00FB4E73">
          <w:rPr>
            <w:rStyle w:val="hl-attribute"/>
            <w:b/>
            <w:bCs/>
            <w:rPrChange w:id="149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491" w:author="rkbansal" w:date="2019-12-27T19:48:00Z">
              <w:rPr>
                <w:rFonts w:ascii="Consolas" w:hAnsi="Consolas"/>
                <w:color w:val="000000"/>
                <w:sz w:val="23"/>
                <w:szCs w:val="23"/>
              </w:rPr>
            </w:rPrChange>
          </w:rPr>
          <w:delText xml:space="preserve">: </w:delText>
        </w:r>
        <w:r w:rsidRPr="00FB4E73" w:rsidDel="00FB4E73">
          <w:rPr>
            <w:rStyle w:val="hl-keyword"/>
            <w:b/>
            <w:bCs/>
            <w:rPrChange w:id="149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493" w:author="rkbansal" w:date="2019-12-27T19:43:00Z"/>
          <w:b/>
          <w:bCs/>
          <w:rPrChange w:id="1494" w:author="rkbansal" w:date="2019-12-27T19:48:00Z">
            <w:rPr>
              <w:del w:id="1495" w:author="rkbansal" w:date="2019-12-27T19:43:00Z"/>
              <w:rFonts w:ascii="Consolas" w:hAnsi="Consolas"/>
              <w:color w:val="000000"/>
              <w:sz w:val="23"/>
              <w:szCs w:val="23"/>
            </w:rPr>
          </w:rPrChange>
        </w:rPr>
        <w:pPrChange w:id="149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497" w:author="rkbansal" w:date="2019-12-27T19:43:00Z"/>
          <w:b/>
          <w:bCs/>
          <w:rPrChange w:id="1498" w:author="rkbansal" w:date="2019-12-27T19:48:00Z">
            <w:rPr>
              <w:del w:id="1499" w:author="rkbansal" w:date="2019-12-27T19:43:00Z"/>
              <w:rFonts w:ascii="Consolas" w:hAnsi="Consolas"/>
              <w:color w:val="000000"/>
              <w:sz w:val="23"/>
              <w:szCs w:val="23"/>
            </w:rPr>
          </w:rPrChange>
        </w:rPr>
        <w:pPrChange w:id="150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1" w:author="rkbansal" w:date="2019-12-27T19:43:00Z">
        <w:r w:rsidRPr="00FB4E73" w:rsidDel="00FB4E73">
          <w:rPr>
            <w:rStyle w:val="hl-comment"/>
            <w:b/>
            <w:bCs/>
            <w:rPrChange w:id="150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03" w:author="rkbansal" w:date="2019-12-27T19:43:00Z"/>
          <w:b/>
          <w:bCs/>
          <w:rPrChange w:id="1504" w:author="rkbansal" w:date="2019-12-27T19:48:00Z">
            <w:rPr>
              <w:del w:id="1505" w:author="rkbansal" w:date="2019-12-27T19:43:00Z"/>
              <w:rFonts w:ascii="Consolas" w:hAnsi="Consolas"/>
              <w:color w:val="000000"/>
              <w:sz w:val="23"/>
              <w:szCs w:val="23"/>
            </w:rPr>
          </w:rPrChange>
        </w:rPr>
        <w:pPrChange w:id="15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7" w:author="rkbansal" w:date="2019-12-27T19:43:00Z">
        <w:r w:rsidRPr="00FB4E73" w:rsidDel="00FB4E73">
          <w:rPr>
            <w:rStyle w:val="hl-attribute"/>
            <w:b/>
            <w:bCs/>
            <w:rPrChange w:id="1508" w:author="rkbansal" w:date="2019-12-27T19:48:00Z">
              <w:rPr>
                <w:rStyle w:val="hl-attribute"/>
                <w:rFonts w:ascii="Consolas" w:hAnsi="Consolas"/>
                <w:color w:val="7F007F"/>
                <w:sz w:val="23"/>
                <w:szCs w:val="23"/>
              </w:rPr>
            </w:rPrChange>
          </w:rPr>
          <w:delText>hystrix</w:delText>
        </w:r>
        <w:r w:rsidRPr="00FB4E73" w:rsidDel="00FB4E73">
          <w:rPr>
            <w:b/>
            <w:bCs/>
            <w:rPrChange w:id="150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10" w:author="rkbansal" w:date="2019-12-27T19:43:00Z"/>
          <w:b/>
          <w:bCs/>
          <w:rPrChange w:id="1511" w:author="rkbansal" w:date="2019-12-27T19:48:00Z">
            <w:rPr>
              <w:del w:id="1512" w:author="rkbansal" w:date="2019-12-27T19:43:00Z"/>
              <w:rFonts w:ascii="Consolas" w:hAnsi="Consolas"/>
              <w:color w:val="000000"/>
              <w:sz w:val="23"/>
              <w:szCs w:val="23"/>
            </w:rPr>
          </w:rPrChange>
        </w:rPr>
        <w:pPrChange w:id="15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4" w:author="rkbansal" w:date="2019-12-27T19:43:00Z">
        <w:r w:rsidRPr="00FB4E73" w:rsidDel="00FB4E73">
          <w:rPr>
            <w:rStyle w:val="hl-attribute"/>
            <w:b/>
            <w:bCs/>
            <w:rPrChange w:id="151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1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17" w:author="rkbansal" w:date="2019-12-27T19:43:00Z"/>
          <w:b/>
          <w:bCs/>
          <w:rPrChange w:id="1518" w:author="rkbansal" w:date="2019-12-27T19:48:00Z">
            <w:rPr>
              <w:del w:id="1519" w:author="rkbansal" w:date="2019-12-27T19:43:00Z"/>
              <w:rFonts w:ascii="Consolas" w:hAnsi="Consolas"/>
              <w:color w:val="000000"/>
              <w:sz w:val="23"/>
              <w:szCs w:val="23"/>
            </w:rPr>
          </w:rPrChange>
        </w:rPr>
        <w:pPrChange w:id="15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1" w:author="rkbansal" w:date="2019-12-27T19:43:00Z">
        <w:r w:rsidRPr="00FB4E73" w:rsidDel="00FB4E73">
          <w:rPr>
            <w:rStyle w:val="hl-attribute"/>
            <w:b/>
            <w:bCs/>
            <w:rPrChange w:id="152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2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24" w:author="rkbansal" w:date="2019-12-27T19:43:00Z"/>
          <w:b/>
          <w:bCs/>
          <w:rPrChange w:id="1525" w:author="rkbansal" w:date="2019-12-27T19:48:00Z">
            <w:rPr>
              <w:del w:id="1526" w:author="rkbansal" w:date="2019-12-27T19:43:00Z"/>
              <w:rFonts w:ascii="Consolas" w:hAnsi="Consolas"/>
              <w:color w:val="000000"/>
              <w:sz w:val="23"/>
              <w:szCs w:val="23"/>
            </w:rPr>
          </w:rPrChange>
        </w:rPr>
        <w:pPrChange w:id="152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8" w:author="rkbansal" w:date="2019-12-27T19:43:00Z">
        <w:r w:rsidRPr="00FB4E73" w:rsidDel="00FB4E73">
          <w:rPr>
            <w:rStyle w:val="hl-attribute"/>
            <w:b/>
            <w:bCs/>
            <w:rPrChange w:id="152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3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31" w:author="rkbansal" w:date="2019-12-27T19:43:00Z"/>
          <w:b/>
          <w:bCs/>
          <w:rPrChange w:id="1532" w:author="rkbansal" w:date="2019-12-27T19:48:00Z">
            <w:rPr>
              <w:del w:id="1533" w:author="rkbansal" w:date="2019-12-27T19:43:00Z"/>
              <w:rFonts w:ascii="Consolas" w:hAnsi="Consolas"/>
              <w:color w:val="000000"/>
              <w:sz w:val="23"/>
              <w:szCs w:val="23"/>
            </w:rPr>
          </w:rPrChange>
        </w:rPr>
        <w:pPrChange w:id="153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5" w:author="rkbansal" w:date="2019-12-27T19:43:00Z">
        <w:r w:rsidRPr="00FB4E73" w:rsidDel="00FB4E73">
          <w:rPr>
            <w:rStyle w:val="hl-attribute"/>
            <w:b/>
            <w:bCs/>
            <w:rPrChange w:id="153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3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38" w:author="rkbansal" w:date="2019-12-27T19:43:00Z"/>
          <w:b/>
          <w:bCs/>
          <w:rPrChange w:id="1539" w:author="rkbansal" w:date="2019-12-27T19:48:00Z">
            <w:rPr>
              <w:del w:id="1540" w:author="rkbansal" w:date="2019-12-27T19:43:00Z"/>
              <w:rFonts w:ascii="Consolas" w:hAnsi="Consolas"/>
              <w:color w:val="000000"/>
              <w:sz w:val="23"/>
              <w:szCs w:val="23"/>
            </w:rPr>
          </w:rPrChange>
        </w:rPr>
        <w:pPrChange w:id="154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2" w:author="rkbansal" w:date="2019-12-27T19:43:00Z">
        <w:r w:rsidRPr="00FB4E73" w:rsidDel="00FB4E73">
          <w:rPr>
            <w:rStyle w:val="hl-attribute"/>
            <w:b/>
            <w:bCs/>
            <w:rPrChange w:id="154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44" w:author="rkbansal" w:date="2019-12-27T19:48:00Z">
              <w:rPr>
                <w:rFonts w:ascii="Consolas" w:hAnsi="Consolas"/>
                <w:color w:val="000000"/>
                <w:sz w:val="23"/>
                <w:szCs w:val="23"/>
              </w:rPr>
            </w:rPrChange>
          </w:rPr>
          <w:delText>: SEMAPHORE</w:delText>
        </w:r>
        <w:bookmarkStart w:id="1545" w:name="_creating_feign_clients_manually"/>
        <w:bookmarkEnd w:id="1545"/>
      </w:del>
    </w:p>
    <w:p w14:paraId="0D0C0733" w14:textId="1D9C67CD" w:rsidR="00803BB9" w:rsidRPr="00FB4E73" w:rsidDel="00FB4E73" w:rsidRDefault="00803BB9">
      <w:pPr>
        <w:pStyle w:val="Heading5"/>
        <w:rPr>
          <w:del w:id="1546" w:author="rkbansal" w:date="2019-12-27T19:43:00Z"/>
          <w:rStyle w:val="Strong"/>
          <w:rPrChange w:id="1547" w:author="rkbansal" w:date="2019-12-27T19:48:00Z">
            <w:rPr>
              <w:del w:id="1548" w:author="rkbansal" w:date="2019-12-27T19:43:00Z"/>
              <w:rStyle w:val="Strong"/>
              <w:rFonts w:ascii="Courier New" w:hAnsi="Courier New" w:cs="Lucida Sans Unicode"/>
              <w:i/>
              <w:iCs/>
              <w:spacing w:val="-3"/>
              <w:sz w:val="20"/>
              <w:szCs w:val="20"/>
              <w:lang w:eastAsia="en-IN"/>
            </w:rPr>
          </w:rPrChange>
        </w:rPr>
        <w:pPrChange w:id="1549" w:author="rkbansal" w:date="2019-12-27T19:48:00Z">
          <w:pPr>
            <w:shd w:val="clear" w:color="auto" w:fill="FFFFFF"/>
            <w:spacing w:after="240" w:line="240" w:lineRule="auto"/>
            <w:ind w:firstLine="714"/>
            <w:jc w:val="both"/>
          </w:pPr>
        </w:pPrChange>
      </w:pPr>
      <w:del w:id="1550" w:author="rkbansal" w:date="2019-12-27T19:43:00Z">
        <w:r w:rsidRPr="00FB4E73" w:rsidDel="00FB4E73">
          <w:rPr>
            <w:rStyle w:val="Strong"/>
            <w:rPrChange w:id="155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52" w:author="rkbansal" w:date="2019-12-27T19:48:00Z">
            <w:rPr>
              <w:rStyle w:val="Strong"/>
              <w:rFonts w:eastAsia="Times New Roman" w:cs="Times New Roman"/>
              <w:b w:val="0"/>
              <w:bCs w:val="0"/>
              <w:spacing w:val="-1"/>
              <w:lang w:eastAsia="en-IN"/>
            </w:rPr>
          </w:rPrChange>
        </w:rPr>
        <w:pPrChange w:id="155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5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55" w:author="Rajiv Bansal" w:date="2019-08-04T11:27:00Z"/>
          <w:rFonts w:ascii="Segoe UI" w:hAnsi="Segoe UI" w:cs="Segoe UI"/>
          <w:color w:val="000000"/>
        </w:rPr>
      </w:pPr>
      <w:ins w:id="1556"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7" w:author="Rajiv Bansal" w:date="2019-08-04T11:27:00Z"/>
          <w:rFonts w:ascii="inherit" w:hAnsi="inherit"/>
          <w:color w:val="000000"/>
          <w:sz w:val="22"/>
          <w:szCs w:val="22"/>
        </w:rPr>
      </w:pPr>
      <w:ins w:id="155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5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0" w:author="Rajiv Bansal" w:date="2019-08-04T11:27:00Z"/>
          <w:rFonts w:ascii="inherit" w:hAnsi="inherit"/>
          <w:color w:val="000000"/>
          <w:sz w:val="22"/>
          <w:szCs w:val="22"/>
        </w:rPr>
      </w:pPr>
      <w:ins w:id="156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2" w:author="Rajiv Bansal" w:date="2019-08-04T11:27:00Z"/>
          <w:rFonts w:ascii="inherit" w:hAnsi="inherit"/>
          <w:color w:val="000000"/>
          <w:sz w:val="22"/>
          <w:szCs w:val="22"/>
        </w:rPr>
      </w:pPr>
      <w:ins w:id="156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4" w:author="Rajiv Bansal" w:date="2019-08-04T11:27:00Z"/>
          <w:rFonts w:ascii="inherit" w:hAnsi="inherit"/>
          <w:color w:val="000000"/>
          <w:sz w:val="22"/>
          <w:szCs w:val="22"/>
        </w:rPr>
      </w:pPr>
      <w:ins w:id="156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6" w:author="Rajiv Bansal" w:date="2019-08-04T11:27:00Z"/>
          <w:rFonts w:ascii="inherit" w:hAnsi="inherit"/>
          <w:color w:val="000000"/>
          <w:sz w:val="22"/>
          <w:szCs w:val="22"/>
        </w:rPr>
      </w:pPr>
      <w:ins w:id="156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68" w:author="Rajiv Bansal" w:date="2019-08-04T11:27:00Z"/>
          <w:rFonts w:ascii="inherit" w:hAnsi="inherit"/>
          <w:color w:val="000000"/>
          <w:sz w:val="22"/>
          <w:szCs w:val="22"/>
        </w:rPr>
      </w:pPr>
      <w:ins w:id="156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0" w:author="Rajiv Bansal" w:date="2019-08-04T11:27:00Z"/>
          <w:rFonts w:ascii="inherit" w:hAnsi="inherit"/>
          <w:color w:val="000000"/>
          <w:sz w:val="22"/>
          <w:szCs w:val="22"/>
        </w:rPr>
      </w:pPr>
      <w:ins w:id="157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72" w:author="Rajiv Bansal" w:date="2019-08-04T11:27:00Z"/>
          <w:rFonts w:ascii="Segoe UI" w:hAnsi="Segoe UI" w:cs="Segoe UI"/>
          <w:color w:val="000000"/>
          <w:sz w:val="36"/>
          <w:szCs w:val="36"/>
        </w:rPr>
        <w:pPrChange w:id="1573" w:author="Rajiv Bansal" w:date="2019-08-04T11:28:00Z">
          <w:pPr>
            <w:pStyle w:val="Heading2"/>
            <w:pBdr>
              <w:bottom w:val="single" w:sz="6" w:space="4" w:color="EAECEF"/>
            </w:pBdr>
            <w:shd w:val="clear" w:color="auto" w:fill="FFFFFF"/>
            <w:spacing w:before="450" w:after="240"/>
          </w:pPr>
        </w:pPrChange>
      </w:pPr>
      <w:ins w:id="1574"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575" w:author="Rajiv Bansal" w:date="2019-08-04T11:27:00Z"/>
          <w:rFonts w:ascii="Segoe UI" w:hAnsi="Segoe UI" w:cs="Segoe UI"/>
          <w:color w:val="000000"/>
        </w:rPr>
      </w:pPr>
      <w:ins w:id="1576"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77" w:author="Rajiv Bansal" w:date="2019-08-04T11:27:00Z"/>
          <w:rFonts w:ascii="Segoe UI" w:hAnsi="Segoe UI" w:cs="Segoe UI"/>
          <w:color w:val="000000"/>
        </w:rPr>
      </w:pPr>
      <w:ins w:id="1578"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579" w:author="Rajiv Bansal" w:date="2019-08-04T11:27:00Z"/>
          <w:rFonts w:ascii="Segoe UI" w:hAnsi="Segoe UI" w:cs="Segoe UI"/>
          <w:color w:val="000000"/>
          <w:sz w:val="29"/>
          <w:szCs w:val="29"/>
        </w:rPr>
        <w:pPrChange w:id="1580" w:author="Rajiv Bansal" w:date="2019-08-04T11:28:00Z">
          <w:pPr>
            <w:pStyle w:val="Heading4"/>
            <w:shd w:val="clear" w:color="auto" w:fill="FFFFFF"/>
            <w:spacing w:before="360" w:after="240"/>
          </w:pPr>
        </w:pPrChange>
      </w:pPr>
      <w:ins w:id="158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82" w:author="Rajiv Bansal" w:date="2019-08-04T11:27:00Z"/>
          <w:rFonts w:ascii="Segoe UI" w:hAnsi="Segoe UI" w:cs="Segoe UI"/>
          <w:color w:val="000000"/>
        </w:rPr>
      </w:pPr>
      <w:ins w:id="1583"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584" w:author="Rajiv Bansal" w:date="2019-08-04T11:27:00Z"/>
          <w:rFonts w:ascii="Segoe UI" w:hAnsi="Segoe UI" w:cs="Segoe UI"/>
          <w:color w:val="000000"/>
        </w:rPr>
      </w:pPr>
      <w:ins w:id="1585"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586" w:author="Rajiv Bansal" w:date="2019-08-04T11:27:00Z"/>
          <w:rFonts w:ascii="Segoe UI" w:hAnsi="Segoe UI" w:cs="Segoe UI"/>
          <w:color w:val="000000"/>
        </w:rPr>
        <w:pPrChange w:id="1587" w:author="Rajiv Bansal" w:date="2019-08-04T11:28:00Z">
          <w:pPr>
            <w:pStyle w:val="Heading2"/>
            <w:pBdr>
              <w:bottom w:val="single" w:sz="6" w:space="4" w:color="EAECEF"/>
            </w:pBdr>
            <w:shd w:val="clear" w:color="auto" w:fill="FFFFFF"/>
            <w:spacing w:before="450" w:after="240"/>
          </w:pPr>
        </w:pPrChange>
      </w:pPr>
      <w:ins w:id="1588"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589" w:author="Rajiv Bansal" w:date="2019-08-04T11:27:00Z"/>
          <w:rFonts w:ascii="Segoe UI" w:hAnsi="Segoe UI" w:cs="Segoe UI"/>
          <w:color w:val="000000"/>
        </w:rPr>
      </w:pPr>
      <w:ins w:id="1590"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591" w:author="Rajiv Bansal" w:date="2019-08-04T11:27:00Z"/>
          <w:rFonts w:ascii="Segoe UI" w:hAnsi="Segoe UI" w:cs="Segoe UI"/>
          <w:color w:val="000000"/>
        </w:rPr>
      </w:pPr>
      <w:ins w:id="1592"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593" w:author="Rajiv Bansal" w:date="2019-08-04T11:27:00Z"/>
          <w:rFonts w:ascii="Segoe UI" w:hAnsi="Segoe UI" w:cs="Segoe UI"/>
          <w:color w:val="000000"/>
        </w:rPr>
      </w:pPr>
      <w:ins w:id="159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595" w:author="Rajiv Bansal" w:date="2019-08-04T11:27:00Z"/>
          <w:rFonts w:ascii="Segoe UI" w:hAnsi="Segoe UI" w:cs="Segoe UI"/>
          <w:color w:val="000000"/>
        </w:rPr>
      </w:pPr>
      <w:ins w:id="1596"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597" w:author="Rajiv Bansal" w:date="2019-08-04T11:27:00Z"/>
          <w:rFonts w:ascii="Segoe UI" w:hAnsi="Segoe UI" w:cs="Segoe UI"/>
          <w:color w:val="000000"/>
        </w:rPr>
        <w:pPrChange w:id="1598" w:author="Rajiv Bansal" w:date="2019-08-04T11:28:00Z">
          <w:pPr>
            <w:pStyle w:val="Heading2"/>
            <w:pBdr>
              <w:bottom w:val="single" w:sz="6" w:space="4" w:color="EAECEF"/>
            </w:pBdr>
            <w:shd w:val="clear" w:color="auto" w:fill="FFFFFF"/>
            <w:spacing w:before="450" w:after="240"/>
          </w:pPr>
        </w:pPrChange>
      </w:pPr>
      <w:ins w:id="1599"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600" w:author="Rajiv Bansal" w:date="2019-08-04T11:27:00Z"/>
          <w:rFonts w:ascii="Segoe UI" w:hAnsi="Segoe UI" w:cs="Segoe UI"/>
          <w:color w:val="000000"/>
        </w:rPr>
      </w:pPr>
      <w:ins w:id="1601"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02" w:author="Rajiv Bansal" w:date="2019-08-04T11:27:00Z"/>
          <w:rFonts w:ascii="Segoe UI" w:hAnsi="Segoe UI" w:cs="Segoe UI"/>
          <w:color w:val="000000"/>
        </w:rPr>
      </w:pPr>
      <w:ins w:id="160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04" w:author="Rajiv Bansal" w:date="2019-08-04T11:27:00Z"/>
          <w:rFonts w:ascii="Segoe UI" w:hAnsi="Segoe UI" w:cs="Segoe UI"/>
          <w:color w:val="000000"/>
        </w:rPr>
      </w:pPr>
      <w:ins w:id="160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06" w:author="Rajiv Bansal" w:date="2019-08-04T11:27:00Z"/>
          <w:rFonts w:ascii="Segoe UI" w:hAnsi="Segoe UI" w:cs="Segoe UI"/>
          <w:color w:val="000000"/>
        </w:rPr>
      </w:pPr>
      <w:ins w:id="160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08" w:author="Rajiv Bansal" w:date="2019-08-04T11:27:00Z"/>
          <w:rFonts w:ascii="Segoe UI" w:hAnsi="Segoe UI" w:cs="Segoe UI"/>
          <w:color w:val="000000"/>
        </w:rPr>
      </w:pPr>
      <w:ins w:id="160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10" w:author="Rajiv Bansal" w:date="2019-08-04T11:27:00Z"/>
          <w:rFonts w:ascii="Segoe UI" w:hAnsi="Segoe UI" w:cs="Segoe UI"/>
          <w:color w:val="000000"/>
        </w:rPr>
      </w:pPr>
      <w:ins w:id="161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1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13" w:author="Rajiv Bansal" w:date="2019-08-04T11:27:00Z"/>
              </w:rPr>
            </w:pPr>
            <w:ins w:id="1614" w:author="Rajiv Bansal" w:date="2019-08-04T11:27:00Z">
              <w:r>
                <w:t>pom.xml</w:t>
              </w:r>
            </w:ins>
          </w:p>
        </w:tc>
      </w:tr>
      <w:tr w:rsidR="00423757" w14:paraId="3867CCA5" w14:textId="77777777" w:rsidTr="00423757">
        <w:trPr>
          <w:ins w:id="1615" w:author="Rajiv Bansal" w:date="2019-08-04T11:27:00Z"/>
        </w:trPr>
        <w:tc>
          <w:tcPr>
            <w:tcW w:w="15495" w:type="dxa"/>
            <w:vAlign w:val="center"/>
            <w:hideMark/>
          </w:tcPr>
          <w:p w14:paraId="408A0C3F" w14:textId="77777777" w:rsidR="00423757" w:rsidRDefault="00423757" w:rsidP="00423757">
            <w:pPr>
              <w:rPr>
                <w:ins w:id="1616" w:author="Rajiv Bansal" w:date="2019-08-04T11:27:00Z"/>
              </w:rPr>
            </w:pPr>
            <w:ins w:id="1617" w:author="Rajiv Bansal" w:date="2019-08-04T11:27:00Z">
              <w:r>
                <w:rPr>
                  <w:rStyle w:val="HTMLCode"/>
                  <w:rFonts w:eastAsiaTheme="minorHAnsi"/>
                </w:rPr>
                <w:t>&lt;dependency&gt;</w:t>
              </w:r>
            </w:ins>
          </w:p>
          <w:p w14:paraId="0B04A588" w14:textId="77777777" w:rsidR="00423757" w:rsidRDefault="00423757" w:rsidP="00423757">
            <w:pPr>
              <w:rPr>
                <w:ins w:id="1618" w:author="Rajiv Bansal" w:date="2019-08-04T11:27:00Z"/>
              </w:rPr>
            </w:pPr>
            <w:ins w:id="1619"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620" w:author="Rajiv Bansal" w:date="2019-08-04T11:27:00Z"/>
              </w:rPr>
            </w:pPr>
            <w:ins w:id="1621"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622" w:author="Rajiv Bansal" w:date="2019-08-04T11:27:00Z"/>
              </w:rPr>
            </w:pPr>
            <w:ins w:id="162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24" w:author="Rajiv Bansal" w:date="2019-08-04T11:27:00Z"/>
              </w:rPr>
            </w:pPr>
            <w:ins w:id="1625" w:author="Rajiv Bansal" w:date="2019-08-04T11:27:00Z">
              <w:r>
                <w:rPr>
                  <w:rStyle w:val="HTMLCode"/>
                  <w:rFonts w:eastAsiaTheme="minorHAnsi"/>
                </w:rPr>
                <w:t>&lt;/dependency&gt;</w:t>
              </w:r>
            </w:ins>
          </w:p>
        </w:tc>
      </w:tr>
    </w:tbl>
    <w:p w14:paraId="0122B8B3" w14:textId="77777777" w:rsidR="00423757" w:rsidRDefault="00423757">
      <w:pPr>
        <w:pStyle w:val="Heading5"/>
        <w:rPr>
          <w:ins w:id="1626" w:author="Rajiv Bansal" w:date="2019-08-04T11:27:00Z"/>
          <w:rFonts w:ascii="Segoe UI" w:hAnsi="Segoe UI" w:cs="Segoe UI"/>
          <w:color w:val="000000"/>
          <w:sz w:val="36"/>
          <w:szCs w:val="36"/>
        </w:rPr>
        <w:pPrChange w:id="1627" w:author="Rajiv Bansal" w:date="2019-08-04T11:28:00Z">
          <w:pPr>
            <w:pStyle w:val="Heading2"/>
            <w:pBdr>
              <w:bottom w:val="single" w:sz="6" w:space="4" w:color="EAECEF"/>
            </w:pBdr>
            <w:shd w:val="clear" w:color="auto" w:fill="FFFFFF"/>
            <w:spacing w:before="450" w:after="240"/>
          </w:pPr>
        </w:pPrChange>
      </w:pPr>
      <w:ins w:id="162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29" w:author="Rajiv Bansal" w:date="2019-08-04T11:27:00Z"/>
          <w:rFonts w:ascii="Segoe UI" w:hAnsi="Segoe UI" w:cs="Segoe UI"/>
          <w:color w:val="000000"/>
          <w:sz w:val="29"/>
          <w:szCs w:val="29"/>
        </w:rPr>
        <w:pPrChange w:id="1630" w:author="Rajiv Bansal" w:date="2019-08-04T11:28:00Z">
          <w:pPr>
            <w:pStyle w:val="Heading4"/>
            <w:shd w:val="clear" w:color="auto" w:fill="FFFFFF"/>
            <w:spacing w:before="360" w:after="240"/>
          </w:pPr>
        </w:pPrChange>
      </w:pPr>
      <w:ins w:id="163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32" w:author="Rajiv Bansal" w:date="2019-08-04T11:27:00Z"/>
          <w:rFonts w:ascii="Segoe UI" w:hAnsi="Segoe UI" w:cs="Segoe UI"/>
          <w:color w:val="000000"/>
        </w:rPr>
      </w:pPr>
      <w:ins w:id="163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34" w:author="Rajiv Bansal" w:date="2019-08-04T11:27:00Z"/>
          <w:rFonts w:ascii="Segoe UI" w:hAnsi="Segoe UI" w:cs="Segoe UI"/>
          <w:color w:val="000000"/>
        </w:rPr>
      </w:pPr>
      <w:ins w:id="163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36" w:author="Rajiv Bansal" w:date="2019-08-04T11:27:00Z"/>
          <w:rFonts w:ascii="Segoe UI" w:hAnsi="Segoe UI" w:cs="Segoe UI"/>
          <w:color w:val="000000"/>
        </w:rPr>
      </w:pPr>
      <w:ins w:id="163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38" w:author="Rajiv Bansal" w:date="2019-08-04T11:27:00Z"/>
          <w:rFonts w:ascii="Segoe UI" w:hAnsi="Segoe UI" w:cs="Segoe UI"/>
          <w:color w:val="000000"/>
        </w:rPr>
      </w:pPr>
      <w:ins w:id="1639"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640" w:author="Rajiv Bansal" w:date="2019-08-04T11:27:00Z"/>
          <w:rFonts w:ascii="Segoe UI" w:hAnsi="Segoe UI" w:cs="Segoe UI"/>
          <w:color w:val="000000"/>
        </w:rPr>
      </w:pPr>
      <w:ins w:id="164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42" w:author="Rajiv Bansal" w:date="2019-08-04T11:27:00Z"/>
          <w:rFonts w:ascii="Segoe UI" w:hAnsi="Segoe UI" w:cs="Segoe UI"/>
          <w:color w:val="000000"/>
        </w:rPr>
      </w:pPr>
      <w:ins w:id="164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44" w:author="Rajiv Bansal" w:date="2019-08-04T11:27:00Z"/>
          <w:rFonts w:ascii="Segoe UI" w:hAnsi="Segoe UI" w:cs="Segoe UI"/>
          <w:color w:val="000000"/>
        </w:rPr>
      </w:pPr>
      <w:ins w:id="164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48" w:author="Rajiv Bansal" w:date="2019-08-04T11:27:00Z"/>
          <w:rFonts w:ascii="Segoe UI" w:hAnsi="Segoe UI" w:cs="Segoe UI"/>
          <w:color w:val="000000"/>
        </w:rPr>
      </w:pPr>
      <w:ins w:id="164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50" w:author="Rajiv Bansal" w:date="2019-08-04T11:27:00Z"/>
          <w:rFonts w:ascii="Segoe UI" w:hAnsi="Segoe UI" w:cs="Segoe UI"/>
          <w:color w:val="000000"/>
          <w:sz w:val="29"/>
          <w:szCs w:val="29"/>
        </w:rPr>
        <w:pPrChange w:id="1651" w:author="Rajiv Bansal" w:date="2019-08-04T11:28:00Z">
          <w:pPr>
            <w:pStyle w:val="Heading4"/>
            <w:shd w:val="clear" w:color="auto" w:fill="FFFFFF"/>
            <w:spacing w:before="360" w:after="240"/>
          </w:pPr>
        </w:pPrChange>
      </w:pPr>
      <w:ins w:id="165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53" w:author="Rajiv Bansal" w:date="2019-08-04T11:27:00Z"/>
          <w:rFonts w:ascii="Segoe UI" w:hAnsi="Segoe UI" w:cs="Segoe UI"/>
          <w:color w:val="000000"/>
        </w:rPr>
      </w:pPr>
      <w:ins w:id="1654"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55" w:author="Rajiv Bansal" w:date="2019-08-04T11:27:00Z"/>
          <w:rFonts w:ascii="Segoe UI" w:hAnsi="Segoe UI" w:cs="Segoe UI"/>
          <w:color w:val="000000"/>
        </w:rPr>
      </w:pPr>
      <w:ins w:id="165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57" w:author="Rajiv Bansal" w:date="2019-08-04T11:27:00Z"/>
          <w:rFonts w:ascii="Times New Roman" w:hAnsi="Times New Roman" w:cs="Times New Roman"/>
        </w:rPr>
      </w:pPr>
      <w:ins w:id="165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59" w:author="Rajiv Bansal" w:date="2019-08-04T11:27:00Z"/>
          <w:rFonts w:ascii="Segoe UI" w:hAnsi="Segoe UI" w:cs="Segoe UI"/>
          <w:color w:val="000000"/>
        </w:rPr>
        <w:pPrChange w:id="1660" w:author="Rajiv Bansal" w:date="2019-08-04T11:28:00Z">
          <w:pPr>
            <w:pStyle w:val="Heading6"/>
            <w:shd w:val="clear" w:color="auto" w:fill="FFFFFF"/>
            <w:spacing w:before="360" w:after="240"/>
          </w:pPr>
        </w:pPrChange>
      </w:pPr>
      <w:ins w:id="166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62" w:author="Rajiv Bansal" w:date="2019-08-04T11:27:00Z"/>
          <w:rFonts w:ascii="Segoe UI" w:hAnsi="Segoe UI" w:cs="Segoe UI"/>
          <w:color w:val="000000"/>
        </w:rPr>
      </w:pPr>
      <w:ins w:id="166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6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65" w:author="Rajiv Bansal" w:date="2019-08-04T11:27:00Z"/>
              </w:rPr>
            </w:pPr>
            <w:ins w:id="1666" w:author="Rajiv Bansal" w:date="2019-08-04T11:27:00Z">
              <w:r>
                <w:t>MyRestController.java</w:t>
              </w:r>
            </w:ins>
          </w:p>
        </w:tc>
      </w:tr>
      <w:tr w:rsidR="00423757" w14:paraId="7A05F5C2" w14:textId="77777777" w:rsidTr="00423757">
        <w:trPr>
          <w:ins w:id="1667" w:author="Rajiv Bansal" w:date="2019-08-04T11:27:00Z"/>
        </w:trPr>
        <w:tc>
          <w:tcPr>
            <w:tcW w:w="15495" w:type="dxa"/>
            <w:vAlign w:val="center"/>
            <w:hideMark/>
          </w:tcPr>
          <w:p w14:paraId="10A7634A" w14:textId="77777777" w:rsidR="00423757" w:rsidRDefault="00423757">
            <w:pPr>
              <w:rPr>
                <w:ins w:id="1668" w:author="Rajiv Bansal" w:date="2019-08-04T11:27:00Z"/>
              </w:rPr>
            </w:pPr>
            <w:ins w:id="1669"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670" w:author="Rajiv Bansal" w:date="2019-08-04T11:27:00Z"/>
              </w:rPr>
            </w:pPr>
            <w:ins w:id="1671" w:author="Rajiv Bansal" w:date="2019-08-04T11:27:00Z">
              <w:r>
                <w:t> </w:t>
              </w:r>
            </w:ins>
          </w:p>
          <w:p w14:paraId="0086695B" w14:textId="77777777" w:rsidR="00423757" w:rsidRDefault="00423757">
            <w:pPr>
              <w:rPr>
                <w:ins w:id="1672" w:author="Rajiv Bansal" w:date="2019-08-04T11:27:00Z"/>
              </w:rPr>
            </w:pPr>
            <w:ins w:id="1673"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674" w:author="Rajiv Bansal" w:date="2019-08-04T11:27:00Z"/>
              </w:rPr>
            </w:pPr>
            <w:ins w:id="1675"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676" w:author="Rajiv Bansal" w:date="2019-08-04T11:27:00Z"/>
              </w:rPr>
            </w:pPr>
            <w:ins w:id="1677"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678" w:author="Rajiv Bansal" w:date="2019-08-04T11:27:00Z"/>
              </w:rPr>
            </w:pPr>
            <w:ins w:id="1679"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680" w:author="Rajiv Bansal" w:date="2019-08-04T11:27:00Z"/>
              </w:rPr>
            </w:pPr>
            <w:ins w:id="1681" w:author="Rajiv Bansal" w:date="2019-08-04T11:27:00Z">
              <w:r>
                <w:t> </w:t>
              </w:r>
            </w:ins>
          </w:p>
          <w:p w14:paraId="1ED68B7B" w14:textId="77777777" w:rsidR="00423757" w:rsidRDefault="00423757">
            <w:pPr>
              <w:rPr>
                <w:ins w:id="1682" w:author="Rajiv Bansal" w:date="2019-08-04T11:27:00Z"/>
              </w:rPr>
            </w:pPr>
            <w:ins w:id="1683" w:author="Rajiv Bansal" w:date="2019-08-04T11:27:00Z">
              <w:r>
                <w:rPr>
                  <w:rStyle w:val="HTMLCode"/>
                  <w:rFonts w:eastAsiaTheme="minorHAnsi"/>
                </w:rPr>
                <w:t>@RestController</w:t>
              </w:r>
            </w:ins>
          </w:p>
          <w:p w14:paraId="27B1A32F" w14:textId="77777777" w:rsidR="00423757" w:rsidRDefault="00423757">
            <w:pPr>
              <w:rPr>
                <w:ins w:id="1684" w:author="Rajiv Bansal" w:date="2019-08-04T11:27:00Z"/>
              </w:rPr>
            </w:pPr>
            <w:ins w:id="1685"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686" w:author="Rajiv Bansal" w:date="2019-08-04T11:27:00Z"/>
              </w:rPr>
            </w:pPr>
            <w:ins w:id="1687" w:author="Rajiv Bansal" w:date="2019-08-04T11:27:00Z">
              <w:r>
                <w:t> </w:t>
              </w:r>
            </w:ins>
          </w:p>
          <w:p w14:paraId="504B861D" w14:textId="77777777" w:rsidR="00423757" w:rsidRDefault="00423757">
            <w:pPr>
              <w:rPr>
                <w:ins w:id="1688" w:author="Rajiv Bansal" w:date="2019-08-04T11:27:00Z"/>
              </w:rPr>
            </w:pPr>
            <w:ins w:id="1689"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690" w:author="Rajiv Bansal" w:date="2019-08-04T11:27:00Z"/>
              </w:rPr>
            </w:pPr>
            <w:ins w:id="1691"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692" w:author="Rajiv Bansal" w:date="2019-08-04T11:27:00Z"/>
              </w:rPr>
            </w:pPr>
            <w:ins w:id="1693" w:author="Rajiv Bansal" w:date="2019-08-04T11:27:00Z">
              <w:r>
                <w:t> </w:t>
              </w:r>
            </w:ins>
          </w:p>
          <w:p w14:paraId="24CF5296" w14:textId="77777777" w:rsidR="00423757" w:rsidRDefault="00423757">
            <w:pPr>
              <w:rPr>
                <w:ins w:id="1694" w:author="Rajiv Bansal" w:date="2019-08-04T11:27:00Z"/>
              </w:rPr>
            </w:pPr>
            <w:ins w:id="1695"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696" w:author="Rajiv Bansal" w:date="2019-08-04T11:27:00Z"/>
              </w:rPr>
            </w:pPr>
            <w:ins w:id="169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698" w:author="Rajiv Bansal" w:date="2019-08-04T11:27:00Z"/>
              </w:rPr>
            </w:pPr>
            <w:ins w:id="169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00" w:author="Rajiv Bansal" w:date="2019-08-04T11:27:00Z"/>
              </w:rPr>
            </w:pPr>
            <w:ins w:id="170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02" w:author="Rajiv Bansal" w:date="2019-08-04T11:27:00Z"/>
              </w:rPr>
            </w:pPr>
            <w:ins w:id="1703" w:author="Rajiv Bansal" w:date="2019-08-04T11:27:00Z">
              <w:r>
                <w:t> </w:t>
              </w:r>
            </w:ins>
          </w:p>
          <w:p w14:paraId="730738A1"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06" w:author="Rajiv Bansal" w:date="2019-08-04T11:27:00Z"/>
              </w:rPr>
            </w:pPr>
            <w:ins w:id="170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710" w:author="Rajiv Bansal" w:date="2019-08-04T11:27:00Z"/>
              </w:rPr>
            </w:pPr>
            <w:ins w:id="1711" w:author="Rajiv Bansal" w:date="2019-08-04T11:27:00Z">
              <w:r>
                <w:t> </w:t>
              </w:r>
            </w:ins>
          </w:p>
          <w:p w14:paraId="6021E997" w14:textId="77777777" w:rsidR="00423757" w:rsidRDefault="00423757">
            <w:pPr>
              <w:rPr>
                <w:ins w:id="1712" w:author="Rajiv Bansal" w:date="2019-08-04T11:27:00Z"/>
              </w:rPr>
            </w:pPr>
            <w:ins w:id="1713"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714" w:author="Rajiv Bansal" w:date="2019-08-04T11:27:00Z"/>
              </w:rPr>
            </w:pPr>
            <w:ins w:id="1715" w:author="Rajiv Bansal" w:date="2019-08-04T11:27:00Z">
              <w:r>
                <w:t> </w:t>
              </w:r>
            </w:ins>
          </w:p>
          <w:p w14:paraId="19A894DA" w14:textId="77777777" w:rsidR="00423757" w:rsidRDefault="00423757">
            <w:pPr>
              <w:rPr>
                <w:ins w:id="1716" w:author="Rajiv Bansal" w:date="2019-08-04T11:27:00Z"/>
              </w:rPr>
            </w:pPr>
            <w:ins w:id="1717"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718" w:author="Rajiv Bansal" w:date="2019-08-04T11:27:00Z"/>
              </w:rPr>
            </w:pPr>
            <w:ins w:id="1719" w:author="Rajiv Bansal" w:date="2019-08-04T11:27:00Z">
              <w:r>
                <w:t> </w:t>
              </w:r>
            </w:ins>
          </w:p>
          <w:p w14:paraId="3D69AFD4" w14:textId="77777777" w:rsidR="00423757" w:rsidRDefault="00423757">
            <w:pPr>
              <w:rPr>
                <w:ins w:id="1720" w:author="Rajiv Bansal" w:date="2019-08-04T11:27:00Z"/>
              </w:rPr>
            </w:pPr>
            <w:ins w:id="172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722" w:author="Rajiv Bansal" w:date="2019-08-04T11:27:00Z"/>
              </w:rPr>
            </w:pPr>
            <w:ins w:id="172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24" w:author="Rajiv Bansal" w:date="2019-08-04T11:27:00Z"/>
              </w:rPr>
            </w:pPr>
            <w:ins w:id="1725" w:author="Rajiv Bansal" w:date="2019-08-04T11:27:00Z">
              <w:r>
                <w:rPr>
                  <w:rStyle w:val="HTMLCode"/>
                  <w:rFonts w:eastAsiaTheme="minorHAnsi"/>
                </w:rPr>
                <w:t>}</w:t>
              </w:r>
            </w:ins>
          </w:p>
        </w:tc>
      </w:tr>
    </w:tbl>
    <w:p w14:paraId="51B2128E" w14:textId="77777777" w:rsidR="00423757" w:rsidRDefault="00423757">
      <w:pPr>
        <w:pStyle w:val="Heading9"/>
        <w:rPr>
          <w:ins w:id="1726" w:author="Rajiv Bansal" w:date="2019-08-04T11:27:00Z"/>
          <w:rFonts w:ascii="Segoe UI" w:hAnsi="Segoe UI" w:cs="Segoe UI"/>
          <w:color w:val="000000"/>
        </w:rPr>
        <w:pPrChange w:id="1727" w:author="Rajiv Bansal" w:date="2019-08-04T11:28:00Z">
          <w:pPr>
            <w:pStyle w:val="Heading6"/>
            <w:shd w:val="clear" w:color="auto" w:fill="FFFFFF"/>
            <w:spacing w:before="360" w:after="240"/>
          </w:pPr>
        </w:pPrChange>
      </w:pPr>
      <w:ins w:id="172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29" w:author="Rajiv Bansal" w:date="2019-08-04T11:27:00Z"/>
          <w:rFonts w:ascii="Segoe UI" w:hAnsi="Segoe UI" w:cs="Segoe UI"/>
          <w:color w:val="000000"/>
        </w:rPr>
      </w:pPr>
      <w:ins w:id="173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3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32" w:author="Rajiv Bansal" w:date="2019-08-04T11:27:00Z"/>
              </w:rPr>
            </w:pPr>
            <w:ins w:id="1733" w:author="Rajiv Bansal" w:date="2019-08-04T11:27:00Z">
              <w:r>
                <w:t>RibbonServerApplication.java</w:t>
              </w:r>
            </w:ins>
          </w:p>
        </w:tc>
      </w:tr>
      <w:tr w:rsidR="00423757" w14:paraId="09A58CBB" w14:textId="77777777" w:rsidTr="00423757">
        <w:trPr>
          <w:ins w:id="1734" w:author="Rajiv Bansal" w:date="2019-08-04T11:27:00Z"/>
        </w:trPr>
        <w:tc>
          <w:tcPr>
            <w:tcW w:w="15495" w:type="dxa"/>
            <w:vAlign w:val="center"/>
            <w:hideMark/>
          </w:tcPr>
          <w:p w14:paraId="31F4C338" w14:textId="77777777" w:rsidR="00423757" w:rsidRDefault="00423757">
            <w:pPr>
              <w:rPr>
                <w:ins w:id="1735" w:author="Rajiv Bansal" w:date="2019-08-04T11:27:00Z"/>
              </w:rPr>
            </w:pPr>
            <w:ins w:id="1736"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737" w:author="Rajiv Bansal" w:date="2019-08-04T11:27:00Z"/>
              </w:rPr>
            </w:pPr>
            <w:ins w:id="1738" w:author="Rajiv Bansal" w:date="2019-08-04T11:27:00Z">
              <w:r>
                <w:t> </w:t>
              </w:r>
            </w:ins>
          </w:p>
          <w:p w14:paraId="016311ED" w14:textId="77777777" w:rsidR="00423757" w:rsidRDefault="00423757">
            <w:pPr>
              <w:rPr>
                <w:ins w:id="1739" w:author="Rajiv Bansal" w:date="2019-08-04T11:27:00Z"/>
              </w:rPr>
            </w:pPr>
            <w:ins w:id="1740"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741" w:author="Rajiv Bansal" w:date="2019-08-04T11:27:00Z"/>
              </w:rPr>
            </w:pPr>
            <w:ins w:id="174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743" w:author="Rajiv Bansal" w:date="2019-08-04T11:27:00Z"/>
              </w:rPr>
            </w:pPr>
            <w:ins w:id="1744"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745" w:author="Rajiv Bansal" w:date="2019-08-04T11:27:00Z"/>
              </w:rPr>
            </w:pPr>
            <w:ins w:id="1746" w:author="Rajiv Bansal" w:date="2019-08-04T11:27:00Z">
              <w:r>
                <w:t> </w:t>
              </w:r>
            </w:ins>
          </w:p>
          <w:p w14:paraId="2E611C53" w14:textId="77777777" w:rsidR="00423757" w:rsidRDefault="00423757">
            <w:pPr>
              <w:rPr>
                <w:ins w:id="1747" w:author="Rajiv Bansal" w:date="2019-08-04T11:27:00Z"/>
              </w:rPr>
            </w:pPr>
            <w:ins w:id="1748" w:author="Rajiv Bansal" w:date="2019-08-04T11:27:00Z">
              <w:r>
                <w:rPr>
                  <w:rStyle w:val="HTMLCode"/>
                  <w:rFonts w:eastAsiaTheme="minorHAnsi"/>
                </w:rPr>
                <w:t>@SpringBootApplication</w:t>
              </w:r>
            </w:ins>
          </w:p>
          <w:p w14:paraId="5E887B03" w14:textId="77777777" w:rsidR="00423757" w:rsidRDefault="00423757">
            <w:pPr>
              <w:rPr>
                <w:ins w:id="1749" w:author="Rajiv Bansal" w:date="2019-08-04T11:27:00Z"/>
              </w:rPr>
            </w:pPr>
            <w:ins w:id="1750" w:author="Rajiv Bansal" w:date="2019-08-04T11:27:00Z">
              <w:r>
                <w:rPr>
                  <w:rStyle w:val="HTMLCode"/>
                  <w:rFonts w:eastAsiaTheme="minorHAnsi"/>
                </w:rPr>
                <w:t>@EnableDiscoveryClient</w:t>
              </w:r>
            </w:ins>
          </w:p>
          <w:p w14:paraId="34E3FA48" w14:textId="77777777" w:rsidR="00423757" w:rsidRDefault="00423757">
            <w:pPr>
              <w:rPr>
                <w:ins w:id="1751" w:author="Rajiv Bansal" w:date="2019-08-04T11:27:00Z"/>
              </w:rPr>
            </w:pPr>
            <w:ins w:id="175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753" w:author="Rajiv Bansal" w:date="2019-08-04T11:27:00Z"/>
              </w:rPr>
            </w:pPr>
            <w:ins w:id="1754" w:author="Rajiv Bansal" w:date="2019-08-04T11:27:00Z">
              <w:r>
                <w:t> </w:t>
              </w:r>
            </w:ins>
          </w:p>
          <w:p w14:paraId="5058F725" w14:textId="77777777" w:rsidR="00423757" w:rsidRDefault="00423757">
            <w:pPr>
              <w:rPr>
                <w:ins w:id="1755" w:author="Rajiv Bansal" w:date="2019-08-04T11:27:00Z"/>
              </w:rPr>
            </w:pPr>
            <w:ins w:id="175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757" w:author="Rajiv Bansal" w:date="2019-08-04T11:27:00Z"/>
              </w:rPr>
            </w:pPr>
            <w:ins w:id="1758"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759" w:author="Rajiv Bansal" w:date="2019-08-04T11:27:00Z"/>
              </w:rPr>
            </w:pPr>
            <w:ins w:id="176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61" w:author="Rajiv Bansal" w:date="2019-08-04T11:27:00Z"/>
              </w:rPr>
            </w:pPr>
            <w:ins w:id="1762" w:author="Rajiv Bansal" w:date="2019-08-04T11:27:00Z">
              <w:r>
                <w:rPr>
                  <w:rStyle w:val="HTMLCode"/>
                  <w:rFonts w:eastAsiaTheme="minorHAnsi"/>
                </w:rPr>
                <w:t>}</w:t>
              </w:r>
            </w:ins>
          </w:p>
        </w:tc>
      </w:tr>
      <w:tr w:rsidR="00423757" w14:paraId="43CE8DA7" w14:textId="77777777" w:rsidTr="00423757">
        <w:trPr>
          <w:ins w:id="176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64" w:author="Rajiv Bansal" w:date="2019-08-04T11:27:00Z"/>
              </w:rPr>
            </w:pPr>
            <w:ins w:id="1765" w:author="Rajiv Bansal" w:date="2019-08-04T11:27:00Z">
              <w:r>
                <w:t>application.properties</w:t>
              </w:r>
            </w:ins>
          </w:p>
        </w:tc>
      </w:tr>
      <w:tr w:rsidR="00423757" w14:paraId="01DED13A" w14:textId="77777777" w:rsidTr="00423757">
        <w:trPr>
          <w:ins w:id="1766" w:author="Rajiv Bansal" w:date="2019-08-04T11:27:00Z"/>
        </w:trPr>
        <w:tc>
          <w:tcPr>
            <w:tcW w:w="15495" w:type="dxa"/>
            <w:vAlign w:val="center"/>
            <w:hideMark/>
          </w:tcPr>
          <w:p w14:paraId="661D1A54" w14:textId="77777777" w:rsidR="00423757" w:rsidRDefault="00423757">
            <w:pPr>
              <w:rPr>
                <w:ins w:id="1767" w:author="Rajiv Bansal" w:date="2019-08-04T11:27:00Z"/>
              </w:rPr>
            </w:pPr>
            <w:ins w:id="1768" w:author="Rajiv Bansal" w:date="2019-08-04T11:27:00Z">
              <w:r>
                <w:rPr>
                  <w:rStyle w:val="HTMLCode"/>
                  <w:rFonts w:eastAsiaTheme="minorHAnsi"/>
                </w:rPr>
                <w:t>spring.application.name=server</w:t>
              </w:r>
            </w:ins>
          </w:p>
          <w:p w14:paraId="0588007B" w14:textId="77777777" w:rsidR="00423757" w:rsidRDefault="00423757">
            <w:pPr>
              <w:rPr>
                <w:ins w:id="1769" w:author="Rajiv Bansal" w:date="2019-08-04T11:27:00Z"/>
              </w:rPr>
            </w:pPr>
            <w:ins w:id="1770" w:author="Rajiv Bansal" w:date="2019-08-04T11:27:00Z">
              <w:r>
                <w:rPr>
                  <w:rStyle w:val="HTMLCode"/>
                  <w:rFonts w:eastAsiaTheme="minorHAnsi"/>
                </w:rPr>
                <w:t>server.port = 9090</w:t>
              </w:r>
            </w:ins>
          </w:p>
          <w:p w14:paraId="4D871ABE" w14:textId="77777777" w:rsidR="00423757" w:rsidRDefault="00423757">
            <w:pPr>
              <w:rPr>
                <w:ins w:id="1771" w:author="Rajiv Bansal" w:date="2019-08-04T11:27:00Z"/>
              </w:rPr>
            </w:pPr>
            <w:ins w:id="1772" w:author="Rajiv Bansal" w:date="2019-08-04T11:27:00Z">
              <w:r>
                <w:lastRenderedPageBreak/>
                <w:t> </w:t>
              </w:r>
            </w:ins>
          </w:p>
          <w:p w14:paraId="5319BD5E" w14:textId="77777777" w:rsidR="00423757" w:rsidRDefault="00423757">
            <w:pPr>
              <w:rPr>
                <w:ins w:id="1773" w:author="Rajiv Bansal" w:date="2019-08-04T11:27:00Z"/>
              </w:rPr>
            </w:pPr>
            <w:ins w:id="1774"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775" w:author="Rajiv Bansal" w:date="2019-08-04T11:27:00Z"/>
              </w:rPr>
            </w:pPr>
            <w:ins w:id="1776" w:author="Rajiv Bansal" w:date="2019-08-04T11:27:00Z">
              <w:r>
                <w:rPr>
                  <w:rStyle w:val="HTMLCode"/>
                  <w:rFonts w:eastAsiaTheme="minorHAnsi"/>
                </w:rPr>
                <w:t>eureka.client.healthcheck.enabled= true</w:t>
              </w:r>
            </w:ins>
          </w:p>
          <w:p w14:paraId="39C8EA54" w14:textId="77777777" w:rsidR="00423757" w:rsidRDefault="00423757">
            <w:pPr>
              <w:rPr>
                <w:ins w:id="1777" w:author="Rajiv Bansal" w:date="2019-08-04T11:27:00Z"/>
              </w:rPr>
            </w:pPr>
            <w:ins w:id="1778" w:author="Rajiv Bansal" w:date="2019-08-04T11:27:00Z">
              <w:r>
                <w:rPr>
                  <w:rStyle w:val="HTMLCode"/>
                  <w:rFonts w:eastAsiaTheme="minorHAnsi"/>
                </w:rPr>
                <w:t>eureka.instance.leaseRenewalIntervalInSeconds= 1</w:t>
              </w:r>
            </w:ins>
          </w:p>
          <w:p w14:paraId="6BD267A3" w14:textId="77777777" w:rsidR="00423757" w:rsidRDefault="00423757">
            <w:pPr>
              <w:rPr>
                <w:ins w:id="1779" w:author="Rajiv Bansal" w:date="2019-08-04T11:27:00Z"/>
              </w:rPr>
            </w:pPr>
            <w:ins w:id="1780"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781" w:author="Rajiv Bansal" w:date="2019-08-04T11:27:00Z"/>
          <w:rFonts w:ascii="Segoe UI" w:hAnsi="Segoe UI" w:cs="Segoe UI"/>
          <w:color w:val="000000"/>
          <w:sz w:val="29"/>
          <w:szCs w:val="29"/>
        </w:rPr>
        <w:pPrChange w:id="1782" w:author="Rajiv Bansal" w:date="2019-08-04T11:28:00Z">
          <w:pPr>
            <w:pStyle w:val="Heading4"/>
            <w:shd w:val="clear" w:color="auto" w:fill="FFFFFF"/>
            <w:spacing w:before="360" w:after="240"/>
          </w:pPr>
        </w:pPrChange>
      </w:pPr>
      <w:ins w:id="1783"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784" w:author="Rajiv Bansal" w:date="2019-08-04T11:27:00Z"/>
          <w:rFonts w:ascii="Segoe UI" w:hAnsi="Segoe UI" w:cs="Segoe UI"/>
          <w:color w:val="000000"/>
        </w:rPr>
      </w:pPr>
      <w:ins w:id="178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786" w:author="Rajiv Bansal" w:date="2019-08-04T11:27:00Z"/>
          <w:rFonts w:ascii="Segoe UI" w:hAnsi="Segoe UI" w:cs="Segoe UI"/>
          <w:color w:val="000000"/>
        </w:rPr>
        <w:pPrChange w:id="1787" w:author="Rajiv Bansal" w:date="2019-08-04T11:28:00Z">
          <w:pPr>
            <w:pStyle w:val="Heading6"/>
            <w:shd w:val="clear" w:color="auto" w:fill="FFFFFF"/>
            <w:spacing w:before="360" w:after="240"/>
          </w:pPr>
        </w:pPrChange>
      </w:pPr>
      <w:ins w:id="178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789" w:author="Rajiv Bansal" w:date="2019-08-04T11:27:00Z"/>
          <w:rFonts w:ascii="Segoe UI" w:hAnsi="Segoe UI" w:cs="Segoe UI"/>
          <w:color w:val="000000"/>
        </w:rPr>
      </w:pPr>
      <w:ins w:id="179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79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792" w:author="Rajiv Bansal" w:date="2019-08-04T11:27:00Z"/>
              </w:rPr>
            </w:pPr>
            <w:ins w:id="1793" w:author="Rajiv Bansal" w:date="2019-08-04T11:27:00Z">
              <w:r>
                <w:t>RibbonEurekaServerApplication.java</w:t>
              </w:r>
            </w:ins>
          </w:p>
        </w:tc>
      </w:tr>
      <w:tr w:rsidR="00423757" w14:paraId="11689C58" w14:textId="77777777" w:rsidTr="00423757">
        <w:trPr>
          <w:ins w:id="1794" w:author="Rajiv Bansal" w:date="2019-08-04T11:27:00Z"/>
        </w:trPr>
        <w:tc>
          <w:tcPr>
            <w:tcW w:w="15495" w:type="dxa"/>
            <w:vAlign w:val="center"/>
            <w:hideMark/>
          </w:tcPr>
          <w:p w14:paraId="66972100" w14:textId="77777777" w:rsidR="00423757" w:rsidRDefault="00423757">
            <w:pPr>
              <w:rPr>
                <w:ins w:id="1795" w:author="Rajiv Bansal" w:date="2019-08-04T11:27:00Z"/>
              </w:rPr>
            </w:pPr>
            <w:ins w:id="1796"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797" w:author="Rajiv Bansal" w:date="2019-08-04T11:27:00Z"/>
              </w:rPr>
            </w:pPr>
            <w:ins w:id="1798" w:author="Rajiv Bansal" w:date="2019-08-04T11:27:00Z">
              <w:r>
                <w:t> </w:t>
              </w:r>
            </w:ins>
          </w:p>
          <w:p w14:paraId="18193080" w14:textId="77777777" w:rsidR="00423757" w:rsidRDefault="00423757">
            <w:pPr>
              <w:rPr>
                <w:ins w:id="1799" w:author="Rajiv Bansal" w:date="2019-08-04T11:27:00Z"/>
              </w:rPr>
            </w:pPr>
            <w:ins w:id="1800"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801" w:author="Rajiv Bansal" w:date="2019-08-04T11:27:00Z"/>
              </w:rPr>
            </w:pPr>
            <w:ins w:id="180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803" w:author="Rajiv Bansal" w:date="2019-08-04T11:27:00Z"/>
              </w:rPr>
            </w:pPr>
            <w:ins w:id="1804"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805" w:author="Rajiv Bansal" w:date="2019-08-04T11:27:00Z"/>
              </w:rPr>
            </w:pPr>
            <w:ins w:id="1806" w:author="Rajiv Bansal" w:date="2019-08-04T11:27:00Z">
              <w:r>
                <w:t> </w:t>
              </w:r>
            </w:ins>
          </w:p>
          <w:p w14:paraId="5BD6C935" w14:textId="77777777" w:rsidR="00423757" w:rsidRDefault="00423757">
            <w:pPr>
              <w:rPr>
                <w:ins w:id="1807" w:author="Rajiv Bansal" w:date="2019-08-04T11:27:00Z"/>
              </w:rPr>
            </w:pPr>
            <w:ins w:id="1808" w:author="Rajiv Bansal" w:date="2019-08-04T11:27:00Z">
              <w:r>
                <w:rPr>
                  <w:rStyle w:val="HTMLCode"/>
                  <w:rFonts w:eastAsiaTheme="minorHAnsi"/>
                </w:rPr>
                <w:t>@SpringBootApplication</w:t>
              </w:r>
            </w:ins>
          </w:p>
          <w:p w14:paraId="59F1CF0B" w14:textId="77777777" w:rsidR="00423757" w:rsidRDefault="00423757">
            <w:pPr>
              <w:rPr>
                <w:ins w:id="1809" w:author="Rajiv Bansal" w:date="2019-08-04T11:27:00Z"/>
              </w:rPr>
            </w:pPr>
            <w:ins w:id="1810" w:author="Rajiv Bansal" w:date="2019-08-04T11:27:00Z">
              <w:r>
                <w:rPr>
                  <w:rStyle w:val="HTMLCode"/>
                  <w:rFonts w:eastAsiaTheme="minorHAnsi"/>
                </w:rPr>
                <w:t>@EnableEurekaServer</w:t>
              </w:r>
            </w:ins>
          </w:p>
          <w:p w14:paraId="2CA0BC34" w14:textId="77777777" w:rsidR="00423757" w:rsidRDefault="00423757">
            <w:pPr>
              <w:rPr>
                <w:ins w:id="1811" w:author="Rajiv Bansal" w:date="2019-08-04T11:27:00Z"/>
              </w:rPr>
            </w:pPr>
            <w:ins w:id="181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813" w:author="Rajiv Bansal" w:date="2019-08-04T11:27:00Z"/>
              </w:rPr>
            </w:pPr>
            <w:ins w:id="1814" w:author="Rajiv Bansal" w:date="2019-08-04T11:27:00Z">
              <w:r>
                <w:t> </w:t>
              </w:r>
            </w:ins>
          </w:p>
          <w:p w14:paraId="7814A93A" w14:textId="77777777" w:rsidR="00423757" w:rsidRDefault="00423757">
            <w:pPr>
              <w:rPr>
                <w:ins w:id="1815" w:author="Rajiv Bansal" w:date="2019-08-04T11:27:00Z"/>
              </w:rPr>
            </w:pPr>
            <w:ins w:id="181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817" w:author="Rajiv Bansal" w:date="2019-08-04T11:27:00Z"/>
              </w:rPr>
            </w:pPr>
            <w:ins w:id="1818"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819" w:author="Rajiv Bansal" w:date="2019-08-04T11:27:00Z"/>
              </w:rPr>
            </w:pPr>
            <w:ins w:id="182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21" w:author="Rajiv Bansal" w:date="2019-08-04T11:27:00Z"/>
              </w:rPr>
            </w:pPr>
            <w:ins w:id="1822" w:author="Rajiv Bansal" w:date="2019-08-04T11:27:00Z">
              <w:r>
                <w:rPr>
                  <w:rStyle w:val="HTMLCode"/>
                  <w:rFonts w:eastAsiaTheme="minorHAnsi"/>
                </w:rPr>
                <w:t>}</w:t>
              </w:r>
            </w:ins>
          </w:p>
        </w:tc>
      </w:tr>
      <w:tr w:rsidR="00423757" w14:paraId="1865B8FB" w14:textId="77777777" w:rsidTr="00423757">
        <w:trPr>
          <w:ins w:id="182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24" w:author="Rajiv Bansal" w:date="2019-08-04T11:27:00Z"/>
              </w:rPr>
            </w:pPr>
            <w:ins w:id="1825" w:author="Rajiv Bansal" w:date="2019-08-04T11:27:00Z">
              <w:r>
                <w:t>application.properties</w:t>
              </w:r>
            </w:ins>
          </w:p>
        </w:tc>
      </w:tr>
      <w:tr w:rsidR="00423757" w14:paraId="473331C4" w14:textId="77777777" w:rsidTr="00423757">
        <w:trPr>
          <w:ins w:id="1826" w:author="Rajiv Bansal" w:date="2019-08-04T11:27:00Z"/>
        </w:trPr>
        <w:tc>
          <w:tcPr>
            <w:tcW w:w="15495" w:type="dxa"/>
            <w:vAlign w:val="center"/>
            <w:hideMark/>
          </w:tcPr>
          <w:p w14:paraId="11763B8B" w14:textId="77777777" w:rsidR="00423757" w:rsidRDefault="00423757">
            <w:pPr>
              <w:rPr>
                <w:ins w:id="1827" w:author="Rajiv Bansal" w:date="2019-08-04T11:27:00Z"/>
              </w:rPr>
            </w:pPr>
            <w:ins w:id="1828"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829" w:author="Rajiv Bansal" w:date="2019-08-04T11:27:00Z"/>
              </w:rPr>
            </w:pPr>
            <w:ins w:id="1830" w:author="Rajiv Bansal" w:date="2019-08-04T11:27:00Z">
              <w:r>
                <w:rPr>
                  <w:rStyle w:val="HTMLCode"/>
                  <w:rFonts w:eastAsiaTheme="minorHAnsi"/>
                </w:rPr>
                <w:t>server.port = ${server-port:8761}</w:t>
              </w:r>
            </w:ins>
          </w:p>
          <w:p w14:paraId="78067B02" w14:textId="77777777" w:rsidR="00423757" w:rsidRDefault="00423757">
            <w:pPr>
              <w:rPr>
                <w:ins w:id="1831" w:author="Rajiv Bansal" w:date="2019-08-04T11:27:00Z"/>
              </w:rPr>
            </w:pPr>
            <w:ins w:id="1832"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833" w:author="Rajiv Bansal" w:date="2019-08-04T11:27:00Z"/>
              </w:rPr>
            </w:pPr>
            <w:ins w:id="1834" w:author="Rajiv Bansal" w:date="2019-08-04T11:27:00Z">
              <w:r>
                <w:rPr>
                  <w:rStyle w:val="HTMLCode"/>
                  <w:rFonts w:eastAsiaTheme="minorHAnsi"/>
                </w:rPr>
                <w:t>eureka.client.registerWithEureka= false</w:t>
              </w:r>
            </w:ins>
          </w:p>
          <w:p w14:paraId="341E609B" w14:textId="77777777" w:rsidR="00423757" w:rsidRDefault="00423757">
            <w:pPr>
              <w:rPr>
                <w:ins w:id="1835" w:author="Rajiv Bansal" w:date="2019-08-04T11:27:00Z"/>
              </w:rPr>
            </w:pPr>
            <w:ins w:id="1836" w:author="Rajiv Bansal" w:date="2019-08-04T11:27:00Z">
              <w:r>
                <w:rPr>
                  <w:rStyle w:val="HTMLCode"/>
                  <w:rFonts w:eastAsiaTheme="minorHAnsi"/>
                </w:rPr>
                <w:t>eureka.client.fetchRegistry= false</w:t>
              </w:r>
            </w:ins>
          </w:p>
          <w:p w14:paraId="0C6CDBA6" w14:textId="77777777" w:rsidR="00423757" w:rsidRDefault="00423757">
            <w:pPr>
              <w:rPr>
                <w:ins w:id="1837" w:author="Rajiv Bansal" w:date="2019-08-04T11:27:00Z"/>
              </w:rPr>
            </w:pPr>
            <w:ins w:id="1838"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839" w:author="Rajiv Bansal" w:date="2019-08-04T11:27:00Z"/>
          <w:rFonts w:ascii="Segoe UI" w:hAnsi="Segoe UI" w:cs="Segoe UI"/>
          <w:color w:val="000000"/>
          <w:sz w:val="29"/>
          <w:szCs w:val="29"/>
        </w:rPr>
        <w:pPrChange w:id="1840" w:author="Rajiv Bansal" w:date="2019-08-04T11:28:00Z">
          <w:pPr>
            <w:pStyle w:val="Heading4"/>
            <w:shd w:val="clear" w:color="auto" w:fill="FFFFFF"/>
            <w:spacing w:before="360" w:after="240"/>
          </w:pPr>
        </w:pPrChange>
      </w:pPr>
      <w:ins w:id="184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42" w:author="Rajiv Bansal" w:date="2019-08-04T11:27:00Z"/>
          <w:rFonts w:ascii="Segoe UI" w:hAnsi="Segoe UI" w:cs="Segoe UI"/>
          <w:color w:val="000000"/>
        </w:rPr>
      </w:pPr>
      <w:ins w:id="184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44" w:author="Rajiv Bansal" w:date="2019-08-04T11:27:00Z"/>
          <w:rFonts w:ascii="Segoe UI" w:hAnsi="Segoe UI" w:cs="Segoe UI"/>
          <w:color w:val="000000"/>
        </w:rPr>
        <w:pPrChange w:id="1845" w:author="Rajiv Bansal" w:date="2019-08-04T11:28:00Z">
          <w:pPr>
            <w:pStyle w:val="Heading6"/>
            <w:shd w:val="clear" w:color="auto" w:fill="FFFFFF"/>
            <w:spacing w:before="360" w:after="240"/>
          </w:pPr>
        </w:pPrChange>
      </w:pPr>
      <w:ins w:id="184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47" w:author="Rajiv Bansal" w:date="2019-08-04T11:27:00Z"/>
          <w:rFonts w:ascii="Segoe UI" w:hAnsi="Segoe UI" w:cs="Segoe UI"/>
          <w:color w:val="000000"/>
        </w:rPr>
      </w:pPr>
      <w:ins w:id="184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4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50" w:author="Rajiv Bansal" w:date="2019-08-04T11:27:00Z"/>
              </w:rPr>
            </w:pPr>
            <w:ins w:id="1851" w:author="Rajiv Bansal" w:date="2019-08-04T11:27:00Z">
              <w:r>
                <w:t>RibbonClientApplication.java</w:t>
              </w:r>
            </w:ins>
          </w:p>
        </w:tc>
      </w:tr>
      <w:tr w:rsidR="00423757" w14:paraId="0FF73B93" w14:textId="77777777" w:rsidTr="00423757">
        <w:trPr>
          <w:ins w:id="1852" w:author="Rajiv Bansal" w:date="2019-08-04T11:27:00Z"/>
        </w:trPr>
        <w:tc>
          <w:tcPr>
            <w:tcW w:w="15495" w:type="dxa"/>
            <w:vAlign w:val="center"/>
            <w:hideMark/>
          </w:tcPr>
          <w:p w14:paraId="0922982E" w14:textId="77777777" w:rsidR="00423757" w:rsidRDefault="00423757" w:rsidP="00423757">
            <w:pPr>
              <w:rPr>
                <w:ins w:id="1853" w:author="Rajiv Bansal" w:date="2019-08-04T11:27:00Z"/>
              </w:rPr>
            </w:pPr>
            <w:ins w:id="1854"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855" w:author="Rajiv Bansal" w:date="2019-08-04T11:27:00Z"/>
              </w:rPr>
            </w:pPr>
            <w:ins w:id="1856" w:author="Rajiv Bansal" w:date="2019-08-04T11:27:00Z">
              <w:r>
                <w:t> </w:t>
              </w:r>
            </w:ins>
          </w:p>
          <w:p w14:paraId="75A56FD1" w14:textId="77777777" w:rsidR="00423757" w:rsidRDefault="00423757" w:rsidP="00423757">
            <w:pPr>
              <w:rPr>
                <w:ins w:id="1857" w:author="Rajiv Bansal" w:date="2019-08-04T11:27:00Z"/>
              </w:rPr>
            </w:pPr>
            <w:ins w:id="1858"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859" w:author="Rajiv Bansal" w:date="2019-08-04T11:27:00Z"/>
              </w:rPr>
            </w:pPr>
            <w:ins w:id="186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861" w:author="Rajiv Bansal" w:date="2019-08-04T11:27:00Z"/>
              </w:rPr>
            </w:pPr>
            <w:ins w:id="186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863" w:author="Rajiv Bansal" w:date="2019-08-04T11:27:00Z"/>
              </w:rPr>
            </w:pPr>
            <w:ins w:id="1864"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865" w:author="Rajiv Bansal" w:date="2019-08-04T11:27:00Z"/>
              </w:rPr>
            </w:pPr>
            <w:ins w:id="1866" w:author="Rajiv Bansal" w:date="2019-08-04T11:27:00Z">
              <w:r>
                <w:t> </w:t>
              </w:r>
            </w:ins>
          </w:p>
          <w:p w14:paraId="41600AD9" w14:textId="77777777" w:rsidR="00423757" w:rsidRDefault="00423757" w:rsidP="00423757">
            <w:pPr>
              <w:rPr>
                <w:ins w:id="1867" w:author="Rajiv Bansal" w:date="2019-08-04T11:27:00Z"/>
              </w:rPr>
            </w:pPr>
            <w:ins w:id="1868" w:author="Rajiv Bansal" w:date="2019-08-04T11:27:00Z">
              <w:r>
                <w:rPr>
                  <w:rStyle w:val="HTMLCode"/>
                  <w:rFonts w:eastAsiaTheme="minorHAnsi"/>
                </w:rPr>
                <w:t>@EnableDiscoveryClient</w:t>
              </w:r>
            </w:ins>
          </w:p>
          <w:p w14:paraId="1C8CF3C9" w14:textId="77777777" w:rsidR="00423757" w:rsidRDefault="00423757" w:rsidP="00423757">
            <w:pPr>
              <w:rPr>
                <w:ins w:id="1869" w:author="Rajiv Bansal" w:date="2019-08-04T11:27:00Z"/>
              </w:rPr>
            </w:pPr>
            <w:ins w:id="1870" w:author="Rajiv Bansal" w:date="2019-08-04T11:27:00Z">
              <w:r>
                <w:rPr>
                  <w:rStyle w:val="HTMLCode"/>
                  <w:rFonts w:eastAsiaTheme="minorHAnsi"/>
                </w:rPr>
                <w:t>@SpringBootApplication</w:t>
              </w:r>
            </w:ins>
          </w:p>
          <w:p w14:paraId="66712E66" w14:textId="77777777" w:rsidR="00423757" w:rsidRDefault="00423757" w:rsidP="00423757">
            <w:pPr>
              <w:rPr>
                <w:ins w:id="1871" w:author="Rajiv Bansal" w:date="2019-08-04T11:27:00Z"/>
              </w:rPr>
            </w:pPr>
            <w:ins w:id="1872"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873" w:author="Rajiv Bansal" w:date="2019-08-04T11:27:00Z"/>
              </w:rPr>
            </w:pPr>
            <w:ins w:id="1874"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875" w:author="Rajiv Bansal" w:date="2019-08-04T11:27:00Z"/>
              </w:rPr>
            </w:pPr>
            <w:ins w:id="1876" w:author="Rajiv Bansal" w:date="2019-08-04T11:27:00Z">
              <w:r>
                <w:t> </w:t>
              </w:r>
            </w:ins>
          </w:p>
          <w:p w14:paraId="42265BA7" w14:textId="77777777" w:rsidR="00423757" w:rsidRDefault="00423757" w:rsidP="00423757">
            <w:pPr>
              <w:rPr>
                <w:ins w:id="1877" w:author="Rajiv Bansal" w:date="2019-08-04T11:27:00Z"/>
              </w:rPr>
            </w:pPr>
            <w:ins w:id="187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879" w:author="Rajiv Bansal" w:date="2019-08-04T11:27:00Z"/>
              </w:rPr>
            </w:pPr>
            <w:ins w:id="1880"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881" w:author="Rajiv Bansal" w:date="2019-08-04T11:27:00Z"/>
              </w:rPr>
            </w:pPr>
            <w:ins w:id="188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83" w:author="Rajiv Bansal" w:date="2019-08-04T11:27:00Z"/>
              </w:rPr>
            </w:pPr>
            <w:ins w:id="188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85" w:author="Rajiv Bansal" w:date="2019-08-04T11:27:00Z"/>
          <w:rFonts w:ascii="Segoe UI" w:hAnsi="Segoe UI" w:cs="Segoe UI"/>
          <w:color w:val="000000"/>
        </w:rPr>
      </w:pPr>
      <w:ins w:id="1886"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88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888" w:author="Rajiv Bansal" w:date="2019-08-04T11:27:00Z"/>
              </w:rPr>
            </w:pPr>
            <w:ins w:id="1889" w:author="Rajiv Bansal" w:date="2019-08-04T11:27:00Z">
              <w:r>
                <w:t>application.properties</w:t>
              </w:r>
            </w:ins>
          </w:p>
        </w:tc>
      </w:tr>
      <w:tr w:rsidR="00423757" w14:paraId="3CCC43D6" w14:textId="77777777" w:rsidTr="00423757">
        <w:trPr>
          <w:ins w:id="1890" w:author="Rajiv Bansal" w:date="2019-08-04T11:27:00Z"/>
        </w:trPr>
        <w:tc>
          <w:tcPr>
            <w:tcW w:w="15495" w:type="dxa"/>
            <w:vAlign w:val="center"/>
            <w:hideMark/>
          </w:tcPr>
          <w:p w14:paraId="75F70C25" w14:textId="77777777" w:rsidR="00423757" w:rsidRDefault="00423757" w:rsidP="00423757">
            <w:pPr>
              <w:rPr>
                <w:ins w:id="1891" w:author="Rajiv Bansal" w:date="2019-08-04T11:27:00Z"/>
              </w:rPr>
            </w:pPr>
            <w:ins w:id="1892" w:author="Rajiv Bansal" w:date="2019-08-04T11:27:00Z">
              <w:r>
                <w:rPr>
                  <w:rStyle w:val="HTMLCode"/>
                  <w:rFonts w:eastAsiaTheme="minorHAnsi"/>
                </w:rPr>
                <w:t>spring.application.name=client</w:t>
              </w:r>
            </w:ins>
          </w:p>
          <w:p w14:paraId="2199DAC2" w14:textId="77777777" w:rsidR="00423757" w:rsidRDefault="00423757" w:rsidP="00423757">
            <w:pPr>
              <w:rPr>
                <w:ins w:id="1893" w:author="Rajiv Bansal" w:date="2019-08-04T11:27:00Z"/>
              </w:rPr>
            </w:pPr>
            <w:ins w:id="1894" w:author="Rajiv Bansal" w:date="2019-08-04T11:27:00Z">
              <w:r>
                <w:rPr>
                  <w:rStyle w:val="HTMLCode"/>
                  <w:rFonts w:eastAsiaTheme="minorHAnsi"/>
                </w:rPr>
                <w:t>server.port=8888</w:t>
              </w:r>
            </w:ins>
          </w:p>
          <w:p w14:paraId="266A0CEF" w14:textId="77777777" w:rsidR="00423757" w:rsidRDefault="00423757" w:rsidP="00423757">
            <w:pPr>
              <w:rPr>
                <w:ins w:id="1895" w:author="Rajiv Bansal" w:date="2019-08-04T11:27:00Z"/>
              </w:rPr>
            </w:pPr>
            <w:ins w:id="1896" w:author="Rajiv Bansal" w:date="2019-08-04T11:27:00Z">
              <w:r>
                <w:t> </w:t>
              </w:r>
            </w:ins>
          </w:p>
          <w:p w14:paraId="4D7EF91A" w14:textId="77777777" w:rsidR="00423757" w:rsidRDefault="00423757" w:rsidP="00423757">
            <w:pPr>
              <w:rPr>
                <w:ins w:id="1897" w:author="Rajiv Bansal" w:date="2019-08-04T11:27:00Z"/>
              </w:rPr>
            </w:pPr>
            <w:ins w:id="1898"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899" w:author="Rajiv Bansal" w:date="2019-08-04T11:27:00Z"/>
              </w:rPr>
            </w:pPr>
            <w:ins w:id="1900" w:author="Rajiv Bansal" w:date="2019-08-04T11:27:00Z">
              <w:r>
                <w:rPr>
                  <w:rStyle w:val="HTMLCode"/>
                  <w:rFonts w:eastAsiaTheme="minorHAnsi"/>
                </w:rPr>
                <w:t>eureka.client.healthcheck.enabled= true</w:t>
              </w:r>
            </w:ins>
          </w:p>
          <w:p w14:paraId="49896C24" w14:textId="77777777" w:rsidR="00423757" w:rsidRDefault="00423757" w:rsidP="00423757">
            <w:pPr>
              <w:rPr>
                <w:ins w:id="1901" w:author="Rajiv Bansal" w:date="2019-08-04T11:27:00Z"/>
              </w:rPr>
            </w:pPr>
            <w:ins w:id="1902"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903" w:author="Rajiv Bansal" w:date="2019-08-04T11:27:00Z"/>
              </w:rPr>
            </w:pPr>
            <w:ins w:id="1904"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905" w:author="Rajiv Bansal" w:date="2019-08-04T11:27:00Z"/>
              </w:rPr>
            </w:pPr>
            <w:ins w:id="1906" w:author="Rajiv Bansal" w:date="2019-08-04T11:27:00Z">
              <w:r>
                <w:t> </w:t>
              </w:r>
            </w:ins>
          </w:p>
          <w:p w14:paraId="6618AA52" w14:textId="77777777" w:rsidR="00423757" w:rsidRDefault="00423757" w:rsidP="00423757">
            <w:pPr>
              <w:rPr>
                <w:ins w:id="1907" w:author="Rajiv Bansal" w:date="2019-08-04T11:27:00Z"/>
              </w:rPr>
            </w:pPr>
            <w:ins w:id="1908" w:author="Rajiv Bansal" w:date="2019-08-04T11:27:00Z">
              <w:r>
                <w:rPr>
                  <w:rStyle w:val="HTMLCode"/>
                  <w:rFonts w:eastAsiaTheme="minorHAnsi"/>
                </w:rPr>
                <w:t>server.ribbon.eureka.enabled=true</w:t>
              </w:r>
            </w:ins>
          </w:p>
          <w:p w14:paraId="5B4AF2F7" w14:textId="77777777" w:rsidR="00423757" w:rsidRDefault="00423757" w:rsidP="00423757">
            <w:pPr>
              <w:rPr>
                <w:ins w:id="1909" w:author="Rajiv Bansal" w:date="2019-08-04T11:27:00Z"/>
              </w:rPr>
            </w:pPr>
            <w:ins w:id="1910"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911" w:author="Rajiv Bansal" w:date="2019-08-04T11:27:00Z"/>
              </w:rPr>
            </w:pPr>
            <w:ins w:id="1912" w:author="Rajiv Bansal" w:date="2019-08-04T11:27:00Z">
              <w:r>
                <w:rPr>
                  <w:rStyle w:val="HTMLCode"/>
                  <w:rFonts w:eastAsiaTheme="minorHAnsi"/>
                </w:rPr>
                <w:t>server.ribbon.ServerListRefreshInterval=1000</w:t>
              </w:r>
            </w:ins>
          </w:p>
          <w:p w14:paraId="743F55D2" w14:textId="77777777" w:rsidR="00423757" w:rsidRDefault="00423757" w:rsidP="00423757">
            <w:pPr>
              <w:rPr>
                <w:ins w:id="1913" w:author="Rajiv Bansal" w:date="2019-08-04T11:27:00Z"/>
              </w:rPr>
            </w:pPr>
            <w:ins w:id="1914"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915" w:author="Rajiv Bansal" w:date="2019-08-04T11:27:00Z"/>
          <w:rFonts w:ascii="Segoe UI" w:hAnsi="Segoe UI" w:cs="Segoe UI"/>
          <w:color w:val="000000"/>
        </w:rPr>
      </w:pPr>
      <w:ins w:id="191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1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18" w:author="Rajiv Bansal" w:date="2019-08-04T11:27:00Z"/>
              </w:rPr>
            </w:pPr>
            <w:ins w:id="1919" w:author="Rajiv Bansal" w:date="2019-08-04T11:27:00Z">
              <w:r>
                <w:t>RibbonConfiguration.java</w:t>
              </w:r>
            </w:ins>
          </w:p>
        </w:tc>
      </w:tr>
      <w:tr w:rsidR="00423757" w14:paraId="3F783CB0" w14:textId="77777777" w:rsidTr="00423757">
        <w:trPr>
          <w:ins w:id="1920" w:author="Rajiv Bansal" w:date="2019-08-04T11:27:00Z"/>
        </w:trPr>
        <w:tc>
          <w:tcPr>
            <w:tcW w:w="15495" w:type="dxa"/>
            <w:vAlign w:val="center"/>
            <w:hideMark/>
          </w:tcPr>
          <w:p w14:paraId="44F0A655" w14:textId="77777777" w:rsidR="00423757" w:rsidRDefault="00423757" w:rsidP="00423757">
            <w:pPr>
              <w:rPr>
                <w:ins w:id="1921" w:author="Rajiv Bansal" w:date="2019-08-04T11:27:00Z"/>
              </w:rPr>
            </w:pPr>
            <w:ins w:id="1922"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923" w:author="Rajiv Bansal" w:date="2019-08-04T11:27:00Z"/>
              </w:rPr>
            </w:pPr>
            <w:ins w:id="1924"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925" w:author="Rajiv Bansal" w:date="2019-08-04T11:27:00Z"/>
              </w:rPr>
            </w:pPr>
            <w:ins w:id="1926"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927" w:author="Rajiv Bansal" w:date="2019-08-04T11:27:00Z"/>
              </w:rPr>
            </w:pPr>
            <w:ins w:id="1928"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929" w:author="Rajiv Bansal" w:date="2019-08-04T11:27:00Z"/>
              </w:rPr>
            </w:pPr>
            <w:ins w:id="1930"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931" w:author="Rajiv Bansal" w:date="2019-08-04T11:27:00Z"/>
              </w:rPr>
            </w:pPr>
            <w:ins w:id="1932"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933" w:author="Rajiv Bansal" w:date="2019-08-04T11:27:00Z"/>
              </w:rPr>
            </w:pPr>
            <w:ins w:id="1934"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935" w:author="Rajiv Bansal" w:date="2019-08-04T11:27:00Z"/>
              </w:rPr>
            </w:pPr>
            <w:ins w:id="1936"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939" w:author="Rajiv Bansal" w:date="2019-08-04T11:27:00Z"/>
              </w:rPr>
            </w:pPr>
            <w:ins w:id="1940" w:author="Rajiv Bansal" w:date="2019-08-04T11:27:00Z">
              <w:r>
                <w:t> </w:t>
              </w:r>
            </w:ins>
          </w:p>
          <w:p w14:paraId="444685D8" w14:textId="77777777" w:rsidR="00423757" w:rsidRDefault="00423757" w:rsidP="00423757">
            <w:pPr>
              <w:rPr>
                <w:ins w:id="1941" w:author="Rajiv Bansal" w:date="2019-08-04T11:27:00Z"/>
              </w:rPr>
            </w:pPr>
            <w:ins w:id="194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943" w:author="Rajiv Bansal" w:date="2019-08-04T11:27:00Z"/>
              </w:rPr>
            </w:pPr>
            <w:ins w:id="1944" w:author="Rajiv Bansal" w:date="2019-08-04T11:27:00Z">
              <w:r>
                <w:t> </w:t>
              </w:r>
            </w:ins>
          </w:p>
          <w:p w14:paraId="182EA452" w14:textId="77777777" w:rsidR="00423757" w:rsidRDefault="00423757" w:rsidP="00423757">
            <w:pPr>
              <w:rPr>
                <w:ins w:id="1945" w:author="Rajiv Bansal" w:date="2019-08-04T11:27:00Z"/>
              </w:rPr>
            </w:pPr>
            <w:ins w:id="1946"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47" w:author="Rajiv Bansal" w:date="2019-08-04T11:27:00Z"/>
              </w:rPr>
            </w:pPr>
            <w:ins w:id="1948"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949" w:author="Rajiv Bansal" w:date="2019-08-04T11:27:00Z"/>
              </w:rPr>
            </w:pPr>
            <w:ins w:id="1950" w:author="Rajiv Bansal" w:date="2019-08-04T11:27:00Z">
              <w:r>
                <w:t> </w:t>
              </w:r>
            </w:ins>
          </w:p>
          <w:p w14:paraId="50371506" w14:textId="77777777" w:rsidR="00423757" w:rsidRDefault="00423757" w:rsidP="00423757">
            <w:pPr>
              <w:rPr>
                <w:ins w:id="1951" w:author="Rajiv Bansal" w:date="2019-08-04T11:27:00Z"/>
              </w:rPr>
            </w:pPr>
            <w:ins w:id="195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53" w:author="Rajiv Bansal" w:date="2019-08-04T11:27:00Z"/>
              </w:rPr>
            </w:pPr>
            <w:ins w:id="195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955" w:author="Rajiv Bansal" w:date="2019-08-04T11:27:00Z"/>
              </w:rPr>
            </w:pPr>
            <w:ins w:id="195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957" w:author="Rajiv Bansal" w:date="2019-08-04T11:27:00Z"/>
              </w:rPr>
            </w:pPr>
            <w:ins w:id="195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59" w:author="Rajiv Bansal" w:date="2019-08-04T11:27:00Z"/>
              </w:rPr>
            </w:pPr>
            <w:ins w:id="1960" w:author="Rajiv Bansal" w:date="2019-08-04T11:27:00Z">
              <w:r>
                <w:t> </w:t>
              </w:r>
            </w:ins>
          </w:p>
          <w:p w14:paraId="482D090C"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63" w:author="Rajiv Bansal" w:date="2019-08-04T11:27:00Z"/>
              </w:rPr>
            </w:pPr>
            <w:ins w:id="196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967" w:author="Rajiv Bansal" w:date="2019-08-04T11:27:00Z"/>
              </w:rPr>
            </w:pPr>
            <w:ins w:id="196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69" w:author="Rajiv Bansal" w:date="2019-08-04T11:27:00Z"/>
              </w:rPr>
            </w:pPr>
            <w:ins w:id="1970" w:author="Rajiv Bansal" w:date="2019-08-04T11:27:00Z">
              <w:r>
                <w:rPr>
                  <w:rStyle w:val="HTMLCode"/>
                  <w:rFonts w:eastAsiaTheme="minorHAnsi"/>
                </w:rPr>
                <w:t>}</w:t>
              </w:r>
            </w:ins>
          </w:p>
        </w:tc>
      </w:tr>
    </w:tbl>
    <w:p w14:paraId="02BCF7C5" w14:textId="77777777" w:rsidR="00423757" w:rsidRDefault="00423757">
      <w:pPr>
        <w:pStyle w:val="Heading5"/>
        <w:rPr>
          <w:ins w:id="1971" w:author="Rajiv Bansal" w:date="2019-08-04T11:27:00Z"/>
          <w:rFonts w:ascii="Segoe UI" w:hAnsi="Segoe UI" w:cs="Segoe UI"/>
          <w:color w:val="000000"/>
          <w:sz w:val="36"/>
          <w:szCs w:val="36"/>
        </w:rPr>
        <w:pPrChange w:id="1972" w:author="Rajiv Bansal" w:date="2019-08-04T11:29:00Z">
          <w:pPr>
            <w:pStyle w:val="Heading2"/>
            <w:pBdr>
              <w:bottom w:val="single" w:sz="6" w:space="4" w:color="EAECEF"/>
            </w:pBdr>
            <w:shd w:val="clear" w:color="auto" w:fill="FFFFFF"/>
            <w:spacing w:before="450" w:after="240"/>
          </w:pPr>
        </w:pPrChange>
      </w:pPr>
      <w:ins w:id="197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74" w:author="Rajiv Bansal" w:date="2019-08-04T11:27:00Z"/>
          <w:rFonts w:ascii="Segoe UI" w:hAnsi="Segoe UI" w:cs="Segoe UI"/>
          <w:color w:val="000000"/>
          <w:sz w:val="29"/>
          <w:szCs w:val="29"/>
        </w:rPr>
        <w:pPrChange w:id="1975" w:author="Rajiv Bansal" w:date="2019-08-04T11:29:00Z">
          <w:pPr>
            <w:pStyle w:val="Heading4"/>
            <w:shd w:val="clear" w:color="auto" w:fill="FFFFFF"/>
            <w:spacing w:before="360" w:after="240"/>
          </w:pPr>
        </w:pPrChange>
      </w:pPr>
      <w:ins w:id="197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77" w:author="Rajiv Bansal" w:date="2019-08-04T11:27:00Z"/>
          <w:rFonts w:ascii="Segoe UI" w:hAnsi="Segoe UI" w:cs="Segoe UI"/>
          <w:color w:val="000000"/>
        </w:rPr>
      </w:pPr>
      <w:ins w:id="1978"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79" w:author="Rajiv Bansal" w:date="2019-08-04T11:27:00Z"/>
          <w:rFonts w:ascii="Segoe UI" w:hAnsi="Segoe UI" w:cs="Segoe UI"/>
          <w:color w:val="000000"/>
        </w:rPr>
      </w:pPr>
      <w:ins w:id="198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81" w:author="Rajiv Bansal" w:date="2019-08-04T11:27:00Z"/>
          <w:rFonts w:ascii="Segoe UI" w:hAnsi="Segoe UI" w:cs="Segoe UI"/>
          <w:color w:val="000000"/>
        </w:rPr>
      </w:pPr>
      <w:ins w:id="198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983" w:author="Rajiv Bansal" w:date="2019-08-04T11:27:00Z"/>
          <w:rFonts w:ascii="Segoe UI" w:hAnsi="Segoe UI" w:cs="Segoe UI"/>
          <w:color w:val="000000"/>
          <w:sz w:val="29"/>
          <w:szCs w:val="29"/>
        </w:rPr>
        <w:pPrChange w:id="1984" w:author="Rajiv Bansal" w:date="2019-08-04T11:29:00Z">
          <w:pPr>
            <w:pStyle w:val="Heading4"/>
            <w:shd w:val="clear" w:color="auto" w:fill="FFFFFF"/>
            <w:spacing w:before="360" w:after="240"/>
          </w:pPr>
        </w:pPrChange>
      </w:pPr>
      <w:ins w:id="198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986" w:author="Rajiv Bansal" w:date="2019-08-04T11:27:00Z"/>
          <w:rFonts w:ascii="Segoe UI" w:hAnsi="Segoe UI" w:cs="Segoe UI"/>
          <w:color w:val="000000"/>
        </w:rPr>
      </w:pPr>
      <w:ins w:id="198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988" w:author="Rajiv Bansal" w:date="2019-08-04T11:27:00Z"/>
          <w:rFonts w:ascii="Segoe UI" w:hAnsi="Segoe UI" w:cs="Segoe UI"/>
          <w:color w:val="000000"/>
          <w:sz w:val="29"/>
          <w:szCs w:val="29"/>
        </w:rPr>
        <w:pPrChange w:id="1989" w:author="Rajiv Bansal" w:date="2019-08-04T11:29:00Z">
          <w:pPr>
            <w:pStyle w:val="Heading4"/>
            <w:shd w:val="clear" w:color="auto" w:fill="FFFFFF"/>
            <w:spacing w:before="360" w:after="240"/>
          </w:pPr>
        </w:pPrChange>
      </w:pPr>
      <w:ins w:id="199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991" w:author="Rajiv Bansal" w:date="2019-08-04T11:27:00Z"/>
          <w:rFonts w:ascii="Segoe UI" w:hAnsi="Segoe UI" w:cs="Segoe UI"/>
          <w:color w:val="000000"/>
        </w:rPr>
      </w:pPr>
      <w:ins w:id="199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993" w:author="Rajiv Bansal" w:date="2019-08-04T11:27:00Z"/>
          <w:rFonts w:ascii="Segoe UI" w:hAnsi="Segoe UI" w:cs="Segoe UI"/>
          <w:color w:val="000000"/>
          <w:sz w:val="29"/>
          <w:szCs w:val="29"/>
        </w:rPr>
        <w:pPrChange w:id="1994" w:author="Rajiv Bansal" w:date="2019-08-04T11:29:00Z">
          <w:pPr>
            <w:pStyle w:val="Heading4"/>
            <w:shd w:val="clear" w:color="auto" w:fill="FFFFFF"/>
            <w:spacing w:before="360" w:after="240"/>
          </w:pPr>
        </w:pPrChange>
      </w:pPr>
      <w:ins w:id="1995"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996" w:author="Rajiv Bansal" w:date="2019-08-04T11:27:00Z"/>
          <w:rFonts w:ascii="Segoe UI" w:hAnsi="Segoe UI" w:cs="Segoe UI"/>
          <w:color w:val="000000"/>
        </w:rPr>
      </w:pPr>
      <w:ins w:id="1997"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998" w:author="Rajiv Bansal" w:date="2019-08-04T11:27:00Z"/>
          <w:rFonts w:ascii="Segoe UI" w:hAnsi="Segoe UI" w:cs="Segoe UI"/>
          <w:color w:val="000000"/>
        </w:rPr>
      </w:pPr>
      <w:ins w:id="199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2000" w:author="Rajiv Bansal" w:date="2019-08-04T11:27:00Z"/>
          <w:rFonts w:ascii="Segoe UI" w:hAnsi="Segoe UI" w:cs="Segoe UI"/>
          <w:color w:val="000000"/>
        </w:rPr>
      </w:pPr>
      <w:ins w:id="2001"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02" w:author="Rajiv Bansal" w:date="2019-08-04T11:27:00Z"/>
          <w:rFonts w:ascii="Segoe UI" w:hAnsi="Segoe UI" w:cs="Segoe UI"/>
          <w:color w:val="000000"/>
          <w:sz w:val="29"/>
          <w:szCs w:val="29"/>
        </w:rPr>
        <w:pPrChange w:id="2003" w:author="Rajiv Bansal" w:date="2019-08-04T11:29:00Z">
          <w:pPr>
            <w:pStyle w:val="Heading4"/>
            <w:shd w:val="clear" w:color="auto" w:fill="FFFFFF"/>
            <w:spacing w:before="360" w:after="240"/>
          </w:pPr>
        </w:pPrChange>
      </w:pPr>
      <w:ins w:id="200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05" w:author="Rajiv Bansal" w:date="2019-08-04T11:27:00Z"/>
          <w:rFonts w:ascii="Segoe UI" w:hAnsi="Segoe UI" w:cs="Segoe UI"/>
          <w:color w:val="000000"/>
        </w:rPr>
      </w:pPr>
      <w:ins w:id="2006"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0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08" w:author="Rajiv Bansal" w:date="2019-08-04T11:27:00Z"/>
              </w:rPr>
            </w:pPr>
            <w:ins w:id="2009" w:author="Rajiv Bansal" w:date="2019-08-04T11:27:00Z">
              <w:r>
                <w:t>application.properties</w:t>
              </w:r>
            </w:ins>
          </w:p>
        </w:tc>
      </w:tr>
      <w:tr w:rsidR="00423757" w14:paraId="7ABB414A" w14:textId="77777777" w:rsidTr="00423757">
        <w:trPr>
          <w:ins w:id="2010" w:author="Rajiv Bansal" w:date="2019-08-04T11:27:00Z"/>
        </w:trPr>
        <w:tc>
          <w:tcPr>
            <w:tcW w:w="15495" w:type="dxa"/>
            <w:vAlign w:val="center"/>
            <w:hideMark/>
          </w:tcPr>
          <w:p w14:paraId="44665C37" w14:textId="77777777" w:rsidR="00423757" w:rsidRDefault="00423757" w:rsidP="00423757">
            <w:pPr>
              <w:rPr>
                <w:ins w:id="2011" w:author="Rajiv Bansal" w:date="2019-08-04T11:27:00Z"/>
              </w:rPr>
            </w:pPr>
            <w:ins w:id="2012"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2013" w:author="Rajiv Bansal" w:date="2019-08-04T11:27:00Z"/>
              </w:rPr>
            </w:pPr>
            <w:ins w:id="2014"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2015" w:author="Rajiv Bansal" w:date="2019-08-04T11:27:00Z"/>
          <w:rFonts w:ascii="Segoe UI" w:hAnsi="Segoe UI" w:cs="Segoe UI"/>
          <w:color w:val="000000"/>
        </w:rPr>
      </w:pPr>
      <w:ins w:id="2016"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17" w:author="Rajiv Bansal" w:date="2019-08-04T11:27:00Z"/>
          <w:rFonts w:ascii="Segoe UI" w:hAnsi="Segoe UI" w:cs="Segoe UI"/>
          <w:color w:val="000000"/>
        </w:rPr>
      </w:pPr>
      <w:ins w:id="201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19" w:author="Rajiv Bansal" w:date="2019-08-04T14:23:00Z"/>
          <w:rStyle w:val="Strong"/>
          <w:rFonts w:ascii="Georgia" w:eastAsiaTheme="minorHAnsi" w:hAnsi="Georgia" w:cs="Lucida Sans Unicode"/>
          <w:i w:val="0"/>
          <w:iCs w:val="0"/>
          <w:color w:val="auto"/>
          <w:spacing w:val="-3"/>
        </w:rPr>
      </w:pPr>
      <w:del w:id="202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21" w:author="Rajiv Bansal" w:date="2019-08-04T14:23:00Z"/>
          <w:spacing w:val="-1"/>
          <w:shd w:val="clear" w:color="auto" w:fill="FFFFFF"/>
        </w:rPr>
      </w:pPr>
      <w:del w:id="202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23" w:author="Rajiv Bansal" w:date="2019-08-04T14:23:00Z"/>
          <w:rFonts w:eastAsia="Times New Roman" w:cs="Times New Roman"/>
          <w:spacing w:val="-1"/>
          <w:lang w:eastAsia="en-IN"/>
        </w:rPr>
      </w:pPr>
      <w:del w:id="202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25" w:author="Rajiv Bansal" w:date="2019-08-04T14:23:00Z"/>
          <w:rFonts w:eastAsia="Times New Roman" w:cs="Times New Roman"/>
          <w:spacing w:val="-1"/>
          <w:lang w:eastAsia="en-IN"/>
        </w:rPr>
      </w:pPr>
      <w:del w:id="202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27" w:author="Rajiv Bansal" w:date="2019-08-04T14:23:00Z"/>
          <w:rStyle w:val="Strong"/>
          <w:rFonts w:cs="Lucida Sans Unicode"/>
          <w:spacing w:val="-3"/>
        </w:rPr>
      </w:pPr>
    </w:p>
    <w:p w14:paraId="78DBBB4B" w14:textId="2CC70009" w:rsidR="00F2201F" w:rsidRPr="00412979" w:rsidDel="00305C1D" w:rsidRDefault="00F2201F">
      <w:pPr>
        <w:ind w:firstLine="360"/>
        <w:rPr>
          <w:del w:id="2028" w:author="Rajiv Bansal" w:date="2019-08-04T14:23:00Z"/>
          <w:i/>
          <w:iCs/>
        </w:rPr>
      </w:pPr>
      <w:del w:id="202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30" w:author="Rajiv Bansal" w:date="2019-08-04T14:23:00Z"/>
          <w:rFonts w:ascii="Georgia" w:hAnsi="Georgia"/>
          <w:spacing w:val="-1"/>
        </w:rPr>
      </w:pPr>
      <w:del w:id="203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32" w:author="Rajiv Bansal" w:date="2019-08-04T14:23:00Z"/>
          <w:rFonts w:ascii="Georgia" w:hAnsi="Georgia"/>
          <w:spacing w:val="-1"/>
        </w:rPr>
      </w:pPr>
      <w:del w:id="203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34" w:author="Rajiv Bansal" w:date="2019-08-04T14:23:00Z"/>
          <w:rFonts w:ascii="Georgia" w:hAnsi="Georgia"/>
          <w:spacing w:val="-1"/>
        </w:rPr>
      </w:pPr>
      <w:del w:id="203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36" w:author="Rajiv Bansal" w:date="2019-08-04T14:23:00Z"/>
          <w:rFonts w:ascii="Georgia" w:hAnsi="Georgia" w:cs="Segoe UI"/>
          <w:spacing w:val="-1"/>
        </w:rPr>
        <w:pPrChange w:id="203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3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39" w:author="Rajiv Bansal" w:date="2019-08-04T14:23:00Z"/>
          <w:rFonts w:ascii="Georgia" w:hAnsi="Georgia" w:cs="Segoe UI"/>
          <w:spacing w:val="-1"/>
        </w:rPr>
        <w:pPrChange w:id="204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4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42" w:author="Rajiv Bansal" w:date="2019-08-04T14:23:00Z"/>
          <w:rFonts w:ascii="Georgia" w:hAnsi="Georgia" w:cs="Segoe UI"/>
          <w:spacing w:val="-1"/>
        </w:rPr>
        <w:pPrChange w:id="204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4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4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46" w:author="Rajiv Bansal" w:date="2019-08-04T14:23:00Z"/>
          <w:rStyle w:val="Emphasis"/>
          <w:color w:val="FF0000"/>
          <w:spacing w:val="-1"/>
          <w:shd w:val="clear" w:color="auto" w:fill="FFFFFF"/>
        </w:rPr>
      </w:pPr>
      <w:del w:id="204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48" w:author="Rajiv Bansal" w:date="2019-08-04T14:23:00Z"/>
          <w:rStyle w:val="Strong"/>
          <w:rFonts w:cs="Lucida Sans Unicode"/>
          <w:spacing w:val="-3"/>
        </w:rPr>
      </w:pPr>
      <w:del w:id="204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50" w:author="Rajiv Bansal" w:date="2019-08-04T14:23:00Z"/>
          <w:rFonts w:eastAsia="Times New Roman" w:cs="Segoe UI"/>
          <w:b/>
          <w:bCs/>
          <w:color w:val="000000"/>
          <w:lang w:eastAsia="en-IN"/>
        </w:rPr>
      </w:pPr>
      <w:del w:id="205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5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53" w:author="Rajiv Bansal" w:date="2019-08-04T14:23:00Z"/>
          <w:rFonts w:ascii="Segoe UI" w:hAnsi="Segoe UI" w:cs="Segoe UI"/>
          <w:color w:val="000000"/>
        </w:rPr>
      </w:pPr>
      <w:del w:id="205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55" w:author="Rajiv Bansal" w:date="2019-08-04T14:23:00Z"/>
          <w:rFonts w:ascii="Times New Roman" w:hAnsi="Times New Roman" w:cs="Times New Roman"/>
        </w:rPr>
      </w:pPr>
      <w:del w:id="205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57" w:author="Rajiv Bansal" w:date="2019-08-04T14:23:00Z"/>
        </w:rPr>
      </w:pPr>
      <w:del w:id="205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59" w:author="Rajiv Bansal" w:date="2019-08-04T14:23:00Z"/>
          <w:rFonts w:ascii="Segoe UI" w:hAnsi="Segoe UI" w:cs="Segoe UI"/>
          <w:color w:val="000000"/>
        </w:rPr>
      </w:pPr>
      <w:del w:id="206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61" w:author="Rajiv Bansal" w:date="2019-08-04T14:23:00Z"/>
          <w:rFonts w:ascii="Segoe UI" w:hAnsi="Segoe UI" w:cs="Segoe UI"/>
          <w:color w:val="000000"/>
        </w:rPr>
      </w:pPr>
      <w:del w:id="206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63" w:author="Rajiv Bansal" w:date="2019-08-04T14:23:00Z"/>
          <w:rFonts w:ascii="Segoe UI" w:hAnsi="Segoe UI" w:cs="Segoe UI"/>
          <w:color w:val="000000"/>
        </w:rPr>
      </w:pPr>
      <w:del w:id="206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65" w:author="Rajiv Bansal" w:date="2019-08-04T14:23:00Z"/>
          <w:rFonts w:ascii="Segoe UI" w:hAnsi="Segoe UI" w:cs="Segoe UI"/>
          <w:color w:val="000000"/>
        </w:rPr>
      </w:pPr>
      <w:del w:id="206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67" w:author="Rajiv Bansal" w:date="2019-08-04T14:23:00Z"/>
          <w:rFonts w:ascii="Segoe UI" w:hAnsi="Segoe UI" w:cs="Segoe UI"/>
          <w:color w:val="000000"/>
        </w:rPr>
      </w:pPr>
      <w:del w:id="206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69" w:author="Rajiv Bansal" w:date="2019-08-04T14:23:00Z"/>
          <w:rFonts w:ascii="Times New Roman" w:hAnsi="Times New Roman" w:cs="Times New Roman"/>
        </w:rPr>
      </w:pPr>
      <w:del w:id="207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71" w:author="Rajiv Bansal" w:date="2019-08-04T14:23:00Z"/>
          <w:b/>
          <w:bCs/>
        </w:rPr>
      </w:pPr>
      <w:del w:id="207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73" w:author="Rajiv Bansal" w:date="2019-08-04T14:23:00Z"/>
          <w:rFonts w:ascii="Segoe UI" w:hAnsi="Segoe UI" w:cs="Segoe UI"/>
          <w:color w:val="000000"/>
        </w:rPr>
      </w:pPr>
      <w:del w:id="207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77" w:author="Rajiv Bansal" w:date="2019-08-04T14:23:00Z"/>
          <w:rFonts w:ascii="Segoe UI" w:hAnsi="Segoe UI" w:cs="Segoe UI"/>
          <w:color w:val="000000"/>
        </w:rPr>
      </w:pPr>
      <w:del w:id="207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79" w:author="Rajiv Bansal" w:date="2019-08-04T14:23:00Z"/>
          <w:rFonts w:ascii="Segoe UI" w:hAnsi="Segoe UI" w:cs="Segoe UI"/>
          <w:color w:val="000000"/>
        </w:rPr>
      </w:pPr>
      <w:del w:id="208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81" w:author="Rajiv Bansal" w:date="2019-08-04T14:23:00Z"/>
          <w:rFonts w:ascii="Segoe UI" w:hAnsi="Segoe UI" w:cs="Segoe UI"/>
          <w:color w:val="000000"/>
        </w:rPr>
      </w:pPr>
      <w:del w:id="208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85" w:author="Rajiv Bansal" w:date="2019-08-04T14:23:00Z"/>
          <w:rFonts w:ascii="Segoe UI" w:hAnsi="Segoe UI" w:cs="Segoe UI"/>
          <w:color w:val="000000"/>
        </w:rPr>
      </w:pPr>
      <w:del w:id="208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89" w:author="Rajiv Bansal" w:date="2019-08-04T14:23:00Z"/>
          <w:rFonts w:ascii="Segoe UI" w:hAnsi="Segoe UI" w:cs="Segoe UI"/>
          <w:color w:val="000000"/>
        </w:rPr>
      </w:pPr>
      <w:del w:id="209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91" w:author="Rajiv Bansal" w:date="2019-08-04T14:23:00Z"/>
          <w:rFonts w:ascii="Segoe UI" w:hAnsi="Segoe UI" w:cs="Segoe UI"/>
          <w:color w:val="000000"/>
        </w:rPr>
      </w:pPr>
      <w:del w:id="209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93" w:author="Rajiv Bansal" w:date="2019-08-04T14:23:00Z"/>
        </w:rPr>
      </w:pPr>
      <w:del w:id="209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95" w:author="Rajiv Bansal" w:date="2019-08-04T14:23:00Z"/>
          <w:rFonts w:ascii="Segoe UI" w:hAnsi="Segoe UI" w:cs="Segoe UI"/>
          <w:color w:val="000000"/>
        </w:rPr>
      </w:pPr>
      <w:del w:id="209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99" w:author="Rajiv Bansal" w:date="2019-08-04T14:23:00Z"/>
          <w:rFonts w:ascii="Segoe UI" w:hAnsi="Segoe UI" w:cs="Segoe UI"/>
          <w:color w:val="000000"/>
        </w:rPr>
      </w:pPr>
      <w:del w:id="210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01" w:author="Rajiv Bansal" w:date="2019-08-04T14:23:00Z"/>
          <w:rFonts w:ascii="Segoe UI" w:hAnsi="Segoe UI" w:cs="Segoe UI"/>
          <w:color w:val="000000"/>
        </w:rPr>
      </w:pPr>
      <w:del w:id="210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03" w:author="Rajiv Bansal" w:date="2019-08-04T14:23:00Z"/>
          <w:rFonts w:ascii="Segoe UI" w:hAnsi="Segoe UI" w:cs="Segoe UI"/>
          <w:color w:val="000000"/>
        </w:rPr>
      </w:pPr>
      <w:del w:id="210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05" w:author="Rajiv Bansal" w:date="2019-08-04T14:23:00Z"/>
          <w:b/>
          <w:bCs/>
        </w:rPr>
      </w:pPr>
      <w:del w:id="210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07" w:author="Rajiv Bansal" w:date="2019-08-04T14:23:00Z"/>
          <w:rFonts w:ascii="Segoe UI" w:hAnsi="Segoe UI" w:cs="Segoe UI"/>
          <w:color w:val="000000"/>
        </w:rPr>
      </w:pPr>
      <w:del w:id="210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09" w:author="Rajiv Bansal" w:date="2019-08-04T14:23:00Z"/>
        </w:rPr>
        <w:pPrChange w:id="2110" w:author="Rajiv Bansal" w:date="2019-08-04T11:29:00Z">
          <w:pPr>
            <w:pStyle w:val="Heading7"/>
          </w:pPr>
        </w:pPrChange>
      </w:pPr>
      <w:del w:id="211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12" w:author="Rajiv Bansal" w:date="2019-08-04T14:23:00Z"/>
          <w:rFonts w:ascii="Segoe UI" w:hAnsi="Segoe UI" w:cs="Segoe UI"/>
          <w:color w:val="000000"/>
        </w:rPr>
      </w:pPr>
      <w:del w:id="211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14" w:author="Rajiv Bansal" w:date="2019-08-04T14:23:00Z"/>
          <w:rFonts w:ascii="Times New Roman" w:hAnsi="Times New Roman" w:cs="Times New Roman"/>
        </w:rPr>
      </w:pPr>
      <w:del w:id="211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16" w:author="Rajiv Bansal" w:date="2019-08-04T14:23:00Z"/>
          <w:rFonts w:ascii="Segoe UI" w:hAnsi="Segoe UI" w:cs="Segoe UI"/>
          <w:color w:val="000000"/>
        </w:rPr>
      </w:pPr>
      <w:del w:id="211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18" w:author="Rajiv Bansal" w:date="2019-08-04T14:23:00Z"/>
        </w:rPr>
        <w:pPrChange w:id="2119" w:author="Rajiv Bansal" w:date="2019-08-04T11:29:00Z">
          <w:pPr>
            <w:pStyle w:val="Heading7"/>
          </w:pPr>
        </w:pPrChange>
      </w:pPr>
      <w:del w:id="212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21" w:author="Rajiv Bansal" w:date="2019-08-04T14:23:00Z"/>
          <w:rFonts w:ascii="Segoe UI" w:hAnsi="Segoe UI" w:cs="Segoe UI"/>
          <w:color w:val="000000"/>
        </w:rPr>
      </w:pPr>
      <w:del w:id="212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23" w:author="Rajiv Bansal" w:date="2019-08-04T14:23:00Z"/>
          <w:rFonts w:ascii="Segoe UI" w:hAnsi="Segoe UI" w:cs="Segoe UI"/>
          <w:color w:val="000000"/>
        </w:rPr>
      </w:pPr>
      <w:del w:id="212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25" w:author="Rajiv Bansal" w:date="2019-08-04T14:23:00Z"/>
        </w:trPr>
        <w:tc>
          <w:tcPr>
            <w:tcW w:w="15495" w:type="dxa"/>
            <w:vAlign w:val="center"/>
            <w:hideMark/>
          </w:tcPr>
          <w:p w14:paraId="6BC62E58" w14:textId="0B4476D9" w:rsidR="00B305A1" w:rsidDel="00305C1D" w:rsidRDefault="00B305A1">
            <w:pPr>
              <w:rPr>
                <w:del w:id="2126" w:author="Rajiv Bansal" w:date="2019-08-04T14:23:00Z"/>
                <w:rFonts w:ascii="Times New Roman" w:hAnsi="Times New Roman" w:cs="Times New Roman"/>
              </w:rPr>
            </w:pPr>
            <w:del w:id="212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28" w:author="Rajiv Bansal" w:date="2019-08-04T14:23:00Z"/>
              </w:rPr>
            </w:pPr>
            <w:del w:id="2129" w:author="Rajiv Bansal" w:date="2019-08-04T14:23:00Z">
              <w:r w:rsidDel="00305C1D">
                <w:delText> </w:delText>
              </w:r>
            </w:del>
          </w:p>
          <w:p w14:paraId="1735B883" w14:textId="25097B84" w:rsidR="00B305A1" w:rsidDel="00305C1D" w:rsidRDefault="00B305A1">
            <w:pPr>
              <w:rPr>
                <w:del w:id="2130" w:author="Rajiv Bansal" w:date="2019-08-04T14:23:00Z"/>
              </w:rPr>
            </w:pPr>
            <w:del w:id="213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32" w:author="Rajiv Bansal" w:date="2019-08-04T14:23:00Z"/>
              </w:rPr>
            </w:pPr>
            <w:del w:id="213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34" w:author="Rajiv Bansal" w:date="2019-08-04T14:23:00Z"/>
              </w:rPr>
            </w:pPr>
            <w:del w:id="213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36" w:author="Rajiv Bansal" w:date="2019-08-04T14:23:00Z"/>
              </w:rPr>
            </w:pPr>
            <w:del w:id="213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38" w:author="Rajiv Bansal" w:date="2019-08-04T14:23:00Z"/>
              </w:rPr>
            </w:pPr>
            <w:del w:id="213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40" w:author="Rajiv Bansal" w:date="2019-08-04T14:23:00Z"/>
              </w:rPr>
            </w:pPr>
            <w:del w:id="21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42" w:author="Rajiv Bansal" w:date="2019-08-04T14:23:00Z"/>
              </w:rPr>
            </w:pPr>
            <w:del w:id="2143" w:author="Rajiv Bansal" w:date="2019-08-04T14:23:00Z">
              <w:r w:rsidDel="00305C1D">
                <w:delText> </w:delText>
              </w:r>
            </w:del>
          </w:p>
          <w:p w14:paraId="0981D894" w14:textId="1F34467D" w:rsidR="00B305A1" w:rsidDel="00305C1D" w:rsidRDefault="00B305A1">
            <w:pPr>
              <w:rPr>
                <w:del w:id="2144" w:author="Rajiv Bansal" w:date="2019-08-04T14:23:00Z"/>
              </w:rPr>
            </w:pPr>
            <w:del w:id="214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46" w:author="Rajiv Bansal" w:date="2019-08-04T14:23:00Z"/>
              </w:rPr>
            </w:pPr>
            <w:del w:id="214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48" w:author="Rajiv Bansal" w:date="2019-08-04T14:23:00Z"/>
              </w:rPr>
            </w:pPr>
            <w:del w:id="214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50" w:author="Rajiv Bansal" w:date="2019-08-04T14:23:00Z"/>
              </w:rPr>
            </w:pPr>
            <w:del w:id="2151" w:author="Rajiv Bansal" w:date="2019-08-04T14:23:00Z">
              <w:r w:rsidDel="00305C1D">
                <w:rPr>
                  <w:rStyle w:val="HTMLCode"/>
                  <w:rFonts w:eastAsiaTheme="minorHAnsi"/>
                </w:rPr>
                <w:delText>{</w:delText>
              </w:r>
            </w:del>
          </w:p>
          <w:p w14:paraId="008BAEB3" w14:textId="00C1D877" w:rsidR="00B305A1" w:rsidDel="00305C1D" w:rsidRDefault="00B305A1">
            <w:pPr>
              <w:rPr>
                <w:del w:id="2152" w:author="Rajiv Bansal" w:date="2019-08-04T14:23:00Z"/>
              </w:rPr>
            </w:pPr>
            <w:del w:id="215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54" w:author="Rajiv Bansal" w:date="2019-08-04T14:23:00Z"/>
              </w:rPr>
            </w:pPr>
            <w:del w:id="21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62" w:author="Rajiv Bansal" w:date="2019-08-04T14:23:00Z"/>
              </w:rPr>
            </w:pPr>
            <w:del w:id="2163" w:author="Rajiv Bansal" w:date="2019-08-04T14:23:00Z">
              <w:r w:rsidDel="00305C1D">
                <w:delText> </w:delText>
              </w:r>
            </w:del>
          </w:p>
          <w:p w14:paraId="64EA9ED6" w14:textId="788F196A" w:rsidR="00B305A1" w:rsidDel="00305C1D" w:rsidRDefault="00B305A1">
            <w:pPr>
              <w:rPr>
                <w:del w:id="2164" w:author="Rajiv Bansal" w:date="2019-08-04T14:23:00Z"/>
              </w:rPr>
            </w:pPr>
            <w:del w:id="216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74" w:author="Rajiv Bansal" w:date="2019-08-04T14:23:00Z"/>
              </w:rPr>
            </w:pPr>
            <w:del w:id="2175" w:author="Rajiv Bansal" w:date="2019-08-04T14:23:00Z">
              <w:r w:rsidDel="00305C1D">
                <w:delText> </w:delText>
              </w:r>
            </w:del>
          </w:p>
          <w:p w14:paraId="477FA8AE" w14:textId="42EA4E8D"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84" w:author="Rajiv Bansal" w:date="2019-08-04T14:23:00Z"/>
              </w:rPr>
            </w:pPr>
            <w:del w:id="2185" w:author="Rajiv Bansal" w:date="2019-08-04T14:23:00Z">
              <w:r w:rsidDel="00305C1D">
                <w:rPr>
                  <w:rStyle w:val="HTMLCode"/>
                  <w:rFonts w:eastAsiaTheme="minorHAnsi"/>
                </w:rPr>
                <w:delText>}</w:delText>
              </w:r>
            </w:del>
          </w:p>
          <w:p w14:paraId="547CEFAF" w14:textId="5511E84E" w:rsidR="00B305A1" w:rsidDel="00305C1D" w:rsidRDefault="00B305A1">
            <w:pPr>
              <w:rPr>
                <w:del w:id="2186" w:author="Rajiv Bansal" w:date="2019-08-04T14:23:00Z"/>
              </w:rPr>
            </w:pPr>
            <w:del w:id="2187" w:author="Rajiv Bansal" w:date="2019-08-04T14:23:00Z">
              <w:r w:rsidDel="00305C1D">
                <w:delText> </w:delText>
              </w:r>
            </w:del>
          </w:p>
          <w:p w14:paraId="5803EBBB" w14:textId="79D79AD8" w:rsidR="00B305A1" w:rsidDel="00305C1D" w:rsidRDefault="00B305A1">
            <w:pPr>
              <w:rPr>
                <w:del w:id="2188" w:author="Rajiv Bansal" w:date="2019-08-04T14:23:00Z"/>
              </w:rPr>
            </w:pPr>
            <w:del w:id="218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90" w:author="Rajiv Bansal" w:date="2019-08-04T14:23:00Z"/>
              </w:rPr>
            </w:pPr>
            <w:del w:id="2191" w:author="Rajiv Bansal" w:date="2019-08-04T14:23:00Z">
              <w:r w:rsidDel="00305C1D">
                <w:rPr>
                  <w:rStyle w:val="HTMLCode"/>
                  <w:rFonts w:eastAsiaTheme="minorHAnsi"/>
                </w:rPr>
                <w:delText>{</w:delText>
              </w:r>
            </w:del>
          </w:p>
          <w:p w14:paraId="629E1656" w14:textId="1B5B6C23"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96" w:author="Rajiv Bansal" w:date="2019-08-04T14:23:00Z"/>
              </w:rPr>
            </w:pPr>
            <w:del w:id="219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98" w:author="Rajiv Bansal" w:date="2019-08-04T14:23:00Z"/>
              </w:rPr>
            </w:pPr>
            <w:del w:id="2199" w:author="Rajiv Bansal" w:date="2019-08-04T14:23:00Z">
              <w:r w:rsidDel="00305C1D">
                <w:delText> </w:delText>
              </w:r>
            </w:del>
          </w:p>
          <w:p w14:paraId="3F3DF390" w14:textId="5D05B1E0" w:rsidR="00B305A1" w:rsidDel="00305C1D" w:rsidRDefault="00B305A1">
            <w:pPr>
              <w:rPr>
                <w:del w:id="2200" w:author="Rajiv Bansal" w:date="2019-08-04T14:23:00Z"/>
              </w:rPr>
            </w:pPr>
            <w:del w:id="220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02" w:author="Rajiv Bansal" w:date="2019-08-04T14:23:00Z"/>
              </w:rPr>
            </w:pPr>
            <w:del w:id="220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04" w:author="Rajiv Bansal" w:date="2019-08-04T14:23:00Z"/>
              </w:rPr>
            </w:pPr>
            <w:del w:id="220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12" w:author="Rajiv Bansal" w:date="2019-08-04T14:23:00Z"/>
              </w:rPr>
            </w:pPr>
            <w:del w:id="2213" w:author="Rajiv Bansal" w:date="2019-08-04T14:23:00Z">
              <w:r w:rsidDel="00305C1D">
                <w:delText> </w:delText>
              </w:r>
            </w:del>
          </w:p>
          <w:p w14:paraId="375D7ED4" w14:textId="24267A4C"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20" w:author="Rajiv Bansal" w:date="2019-08-04T14:23:00Z"/>
              </w:rPr>
            </w:pPr>
            <w:del w:id="2221" w:author="Rajiv Bansal" w:date="2019-08-04T14:23:00Z">
              <w:r w:rsidDel="00305C1D">
                <w:delText> </w:delText>
              </w:r>
            </w:del>
          </w:p>
          <w:p w14:paraId="459CF86E" w14:textId="1365D94B"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26" w:author="Rajiv Bansal" w:date="2019-08-04T14:23:00Z"/>
              </w:rPr>
            </w:pPr>
            <w:del w:id="222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28" w:author="Rajiv Bansal" w:date="2019-08-04T14:23:00Z"/>
              </w:rPr>
            </w:pPr>
            <w:del w:id="2229" w:author="Rajiv Bansal" w:date="2019-08-04T14:23:00Z">
              <w:r w:rsidDel="00305C1D">
                <w:delText> </w:delText>
              </w:r>
            </w:del>
          </w:p>
          <w:p w14:paraId="60308CAD" w14:textId="75F74DAB"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34" w:author="Rajiv Bansal" w:date="2019-08-04T14:23:00Z"/>
              </w:rPr>
            </w:pPr>
            <w:del w:id="223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36" w:author="Rajiv Bansal" w:date="2019-08-04T14:23:00Z"/>
              </w:rPr>
            </w:pPr>
            <w:del w:id="223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38" w:author="Rajiv Bansal" w:date="2019-08-04T14:23:00Z"/>
        </w:rPr>
        <w:pPrChange w:id="2239" w:author="Rajiv Bansal" w:date="2019-08-04T11:29:00Z">
          <w:pPr>
            <w:pStyle w:val="Heading7"/>
          </w:pPr>
        </w:pPrChange>
      </w:pPr>
      <w:del w:id="224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41" w:author="Rajiv Bansal" w:date="2019-08-04T14:23:00Z"/>
          <w:rFonts w:ascii="Segoe UI" w:hAnsi="Segoe UI" w:cs="Segoe UI"/>
          <w:color w:val="000000"/>
        </w:rPr>
      </w:pPr>
      <w:del w:id="224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43" w:author="Rajiv Bansal" w:date="2019-08-04T14:23:00Z"/>
        </w:trPr>
        <w:tc>
          <w:tcPr>
            <w:tcW w:w="15495" w:type="dxa"/>
            <w:vAlign w:val="center"/>
            <w:hideMark/>
          </w:tcPr>
          <w:p w14:paraId="50485687" w14:textId="7E9EAAD6" w:rsidR="00B305A1" w:rsidDel="00305C1D" w:rsidRDefault="00B305A1">
            <w:pPr>
              <w:rPr>
                <w:del w:id="2244" w:author="Rajiv Bansal" w:date="2019-08-04T14:23:00Z"/>
                <w:rFonts w:ascii="Times New Roman" w:hAnsi="Times New Roman" w:cs="Times New Roman"/>
              </w:rPr>
            </w:pPr>
            <w:del w:id="224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46" w:author="Rajiv Bansal" w:date="2019-08-04T14:23:00Z"/>
              </w:rPr>
            </w:pPr>
            <w:del w:id="224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48" w:author="Rajiv Bansal" w:date="2019-08-04T14:23:00Z"/>
          <w:rFonts w:ascii="Segoe UI" w:hAnsi="Segoe UI" w:cs="Segoe UI"/>
          <w:color w:val="000000"/>
        </w:rPr>
      </w:pPr>
      <w:del w:id="224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50" w:author="Rajiv Bansal" w:date="2019-08-04T14:23:00Z"/>
        </w:rPr>
        <w:pPrChange w:id="2251" w:author="Rajiv Bansal" w:date="2019-08-04T11:29:00Z">
          <w:pPr>
            <w:pStyle w:val="Heading7"/>
          </w:pPr>
        </w:pPrChange>
      </w:pPr>
      <w:del w:id="225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53" w:author="Rajiv Bansal" w:date="2019-08-04T14:23:00Z"/>
          <w:rFonts w:ascii="Segoe UI" w:hAnsi="Segoe UI" w:cs="Segoe UI"/>
          <w:color w:val="000000"/>
        </w:rPr>
      </w:pPr>
      <w:del w:id="225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55" w:author="Rajiv Bansal" w:date="2019-08-04T14:23:00Z"/>
          <w:rFonts w:ascii="Segoe UI" w:hAnsi="Segoe UI" w:cs="Segoe UI"/>
          <w:color w:val="000000"/>
        </w:rPr>
      </w:pPr>
      <w:del w:id="225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57" w:author="Rajiv Bansal" w:date="2019-08-04T14:23:00Z"/>
          <w:rFonts w:ascii="Times New Roman" w:hAnsi="Times New Roman" w:cs="Times New Roman"/>
        </w:rPr>
      </w:pPr>
      <w:del w:id="225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59" w:author="Rajiv Bansal" w:date="2019-08-04T14:23:00Z"/>
          <w:rFonts w:ascii="Segoe UI" w:hAnsi="Segoe UI" w:cs="Segoe UI"/>
          <w:color w:val="000000"/>
        </w:rPr>
      </w:pPr>
      <w:del w:id="226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61" w:author="Rajiv Bansal" w:date="2019-08-04T14:23:00Z"/>
          <w:rFonts w:ascii="Times New Roman" w:hAnsi="Times New Roman" w:cs="Times New Roman"/>
        </w:rPr>
      </w:pPr>
      <w:del w:id="226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63" w:author="Rajiv Bansal" w:date="2019-08-04T14:23:00Z"/>
          <w:rFonts w:ascii="Segoe UI" w:hAnsi="Segoe UI" w:cs="Segoe UI"/>
          <w:color w:val="000000"/>
        </w:rPr>
      </w:pPr>
      <w:del w:id="226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65" w:author="Rajiv Bansal" w:date="2019-08-04T14:23:00Z"/>
        </w:rPr>
      </w:pPr>
      <w:del w:id="226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67" w:author="Rajiv Bansal" w:date="2019-08-04T14:23:00Z"/>
          <w:rFonts w:ascii="Segoe UI" w:hAnsi="Segoe UI" w:cs="Segoe UI"/>
          <w:color w:val="000000"/>
        </w:rPr>
      </w:pPr>
      <w:del w:id="226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69" w:author="Rajiv Bansal" w:date="2019-08-04T14:23:00Z"/>
        </w:rPr>
        <w:pPrChange w:id="2270" w:author="Rajiv Bansal" w:date="2019-08-04T11:29:00Z">
          <w:pPr>
            <w:pStyle w:val="Heading7"/>
          </w:pPr>
        </w:pPrChange>
      </w:pPr>
      <w:del w:id="227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72" w:author="Rajiv Bansal" w:date="2019-08-04T14:23:00Z"/>
          <w:rFonts w:ascii="Segoe UI" w:hAnsi="Segoe UI" w:cs="Segoe UI"/>
          <w:color w:val="000000"/>
        </w:rPr>
      </w:pPr>
      <w:del w:id="227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74" w:author="Rajiv Bansal" w:date="2019-08-04T14:23:00Z"/>
          <w:rFonts w:ascii="Times New Roman" w:hAnsi="Times New Roman" w:cs="Times New Roman"/>
        </w:rPr>
      </w:pPr>
      <w:del w:id="227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76" w:author="Rajiv Bansal" w:date="2019-08-04T14:23:00Z"/>
          <w:rFonts w:ascii="Segoe UI" w:hAnsi="Segoe UI" w:cs="Segoe UI"/>
          <w:color w:val="000000"/>
        </w:rPr>
      </w:pPr>
      <w:del w:id="227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78" w:author="Rajiv Bansal" w:date="2019-08-04T14:23:00Z"/>
        </w:rPr>
        <w:pPrChange w:id="2279" w:author="Rajiv Bansal" w:date="2019-08-04T11:29:00Z">
          <w:pPr>
            <w:pStyle w:val="Heading7"/>
          </w:pPr>
        </w:pPrChange>
      </w:pPr>
      <w:del w:id="228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81" w:author="Rajiv Bansal" w:date="2019-08-04T14:23:00Z"/>
          <w:rFonts w:ascii="Segoe UI" w:hAnsi="Segoe UI" w:cs="Segoe UI"/>
          <w:color w:val="000000"/>
        </w:rPr>
      </w:pPr>
      <w:del w:id="228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83" w:author="Rajiv Bansal" w:date="2019-08-04T14:23:00Z"/>
        </w:trPr>
        <w:tc>
          <w:tcPr>
            <w:tcW w:w="15495" w:type="dxa"/>
            <w:vAlign w:val="center"/>
            <w:hideMark/>
          </w:tcPr>
          <w:p w14:paraId="0F905521" w14:textId="798A9790" w:rsidR="00B305A1" w:rsidDel="00305C1D" w:rsidRDefault="00B305A1">
            <w:pPr>
              <w:rPr>
                <w:del w:id="2284" w:author="Rajiv Bansal" w:date="2019-08-04T14:23:00Z"/>
                <w:rFonts w:ascii="Times New Roman" w:hAnsi="Times New Roman" w:cs="Times New Roman"/>
              </w:rPr>
            </w:pPr>
            <w:del w:id="228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86" w:author="Rajiv Bansal" w:date="2019-08-04T14:23:00Z"/>
              </w:rPr>
            </w:pPr>
            <w:del w:id="2287" w:author="Rajiv Bansal" w:date="2019-08-04T14:23:00Z">
              <w:r w:rsidDel="00305C1D">
                <w:delText> </w:delText>
              </w:r>
            </w:del>
          </w:p>
          <w:p w14:paraId="4432B135" w14:textId="16021507" w:rsidR="00B305A1" w:rsidDel="00305C1D" w:rsidRDefault="00B305A1">
            <w:pPr>
              <w:rPr>
                <w:del w:id="2288" w:author="Rajiv Bansal" w:date="2019-08-04T14:23:00Z"/>
              </w:rPr>
            </w:pPr>
            <w:del w:id="228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90" w:author="Rajiv Bansal" w:date="2019-08-04T14:23:00Z"/>
              </w:rPr>
            </w:pPr>
            <w:del w:id="229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92" w:author="Rajiv Bansal" w:date="2019-08-04T14:23:00Z"/>
              </w:rPr>
            </w:pPr>
            <w:del w:id="229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94" w:author="Rajiv Bansal" w:date="2019-08-04T14:23:00Z"/>
              </w:rPr>
            </w:pPr>
            <w:del w:id="229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96" w:author="Rajiv Bansal" w:date="2019-08-04T14:23:00Z"/>
              </w:rPr>
            </w:pPr>
            <w:del w:id="229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98" w:author="Rajiv Bansal" w:date="2019-08-04T14:23:00Z"/>
              </w:rPr>
            </w:pPr>
            <w:del w:id="229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00" w:author="Rajiv Bansal" w:date="2019-08-04T14:23:00Z"/>
              </w:rPr>
            </w:pPr>
            <w:del w:id="230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04" w:author="Rajiv Bansal" w:date="2019-08-04T14:23:00Z"/>
              </w:rPr>
            </w:pPr>
            <w:del w:id="2305" w:author="Rajiv Bansal" w:date="2019-08-04T14:23:00Z">
              <w:r w:rsidDel="00305C1D">
                <w:delText> </w:delText>
              </w:r>
            </w:del>
          </w:p>
          <w:p w14:paraId="54CF5C57" w14:textId="656BF3E4" w:rsidR="00B305A1" w:rsidDel="00305C1D" w:rsidRDefault="00B305A1">
            <w:pPr>
              <w:rPr>
                <w:del w:id="2306" w:author="Rajiv Bansal" w:date="2019-08-04T14:23:00Z"/>
              </w:rPr>
            </w:pPr>
            <w:del w:id="230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08" w:author="Rajiv Bansal" w:date="2019-08-04T14:23:00Z"/>
              </w:rPr>
            </w:pPr>
            <w:del w:id="230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10" w:author="Rajiv Bansal" w:date="2019-08-04T14:23:00Z"/>
              </w:rPr>
            </w:pPr>
            <w:del w:id="23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12" w:author="Rajiv Bansal" w:date="2019-08-04T14:23:00Z"/>
              </w:rPr>
            </w:pPr>
            <w:del w:id="2313" w:author="Rajiv Bansal" w:date="2019-08-04T14:23:00Z">
              <w:r w:rsidDel="00305C1D">
                <w:delText> </w:delText>
              </w:r>
            </w:del>
          </w:p>
          <w:p w14:paraId="333F32C3" w14:textId="395A65BA" w:rsidR="00B305A1" w:rsidDel="00305C1D" w:rsidRDefault="00B305A1">
            <w:pPr>
              <w:rPr>
                <w:del w:id="2314" w:author="Rajiv Bansal" w:date="2019-08-04T14:23:00Z"/>
              </w:rPr>
            </w:pPr>
            <w:del w:id="23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16" w:author="Rajiv Bansal" w:date="2019-08-04T14:23:00Z"/>
              </w:rPr>
            </w:pPr>
            <w:del w:id="231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18" w:author="Rajiv Bansal" w:date="2019-08-04T14:23:00Z"/>
              </w:rPr>
            </w:pPr>
            <w:del w:id="231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20" w:author="Rajiv Bansal" w:date="2019-08-04T14:23:00Z"/>
              </w:rPr>
            </w:pPr>
            <w:del w:id="2321" w:author="Rajiv Bansal" w:date="2019-08-04T14:23:00Z">
              <w:r w:rsidDel="00305C1D">
                <w:delText> </w:delText>
              </w:r>
            </w:del>
          </w:p>
          <w:p w14:paraId="3148F924" w14:textId="4C2C2129" w:rsidR="00B305A1" w:rsidDel="00305C1D" w:rsidRDefault="00B305A1">
            <w:pPr>
              <w:rPr>
                <w:del w:id="2322" w:author="Rajiv Bansal" w:date="2019-08-04T14:23:00Z"/>
              </w:rPr>
            </w:pPr>
            <w:del w:id="232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24" w:author="Rajiv Bansal" w:date="2019-08-04T14:23:00Z"/>
              </w:rPr>
            </w:pPr>
            <w:del w:id="232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26" w:author="Rajiv Bansal" w:date="2019-08-04T14:23:00Z"/>
              </w:rPr>
            </w:pPr>
            <w:del w:id="23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28" w:author="Rajiv Bansal" w:date="2019-08-04T14:23:00Z"/>
              </w:rPr>
            </w:pPr>
            <w:del w:id="232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30" w:author="Rajiv Bansal" w:date="2019-08-04T14:23:00Z"/>
              </w:rPr>
            </w:pPr>
            <w:del w:id="233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34" w:author="Rajiv Bansal" w:date="2019-08-04T14:23:00Z"/>
              </w:rPr>
            </w:pPr>
            <w:del w:id="23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54" w:author="Rajiv Bansal" w:date="2019-08-04T14:23:00Z"/>
              </w:rPr>
            </w:pPr>
            <w:del w:id="235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56" w:author="Rajiv Bansal" w:date="2019-08-04T14:23:00Z"/>
        </w:rPr>
        <w:pPrChange w:id="2357" w:author="Rajiv Bansal" w:date="2019-08-04T11:29:00Z">
          <w:pPr>
            <w:pStyle w:val="Heading7"/>
          </w:pPr>
        </w:pPrChange>
      </w:pPr>
      <w:del w:id="235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59" w:author="Rajiv Bansal" w:date="2019-08-04T14:23:00Z"/>
          <w:rFonts w:ascii="Segoe UI" w:hAnsi="Segoe UI" w:cs="Segoe UI"/>
          <w:color w:val="000000"/>
        </w:rPr>
      </w:pPr>
      <w:del w:id="236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61" w:author="Rajiv Bansal" w:date="2019-08-04T14:23:00Z"/>
        </w:trPr>
        <w:tc>
          <w:tcPr>
            <w:tcW w:w="15495" w:type="dxa"/>
            <w:vAlign w:val="center"/>
            <w:hideMark/>
          </w:tcPr>
          <w:p w14:paraId="364B9811" w14:textId="2CF8ED28" w:rsidR="00B305A1" w:rsidDel="00305C1D" w:rsidRDefault="00B305A1">
            <w:pPr>
              <w:rPr>
                <w:del w:id="2362" w:author="Rajiv Bansal" w:date="2019-08-04T14:23:00Z"/>
                <w:rFonts w:ascii="Times New Roman" w:hAnsi="Times New Roman" w:cs="Times New Roman"/>
              </w:rPr>
            </w:pPr>
            <w:del w:id="236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64" w:author="Rajiv Bansal" w:date="2019-08-04T14:23:00Z"/>
              </w:rPr>
            </w:pPr>
            <w:del w:id="236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66" w:author="Rajiv Bansal" w:date="2019-08-04T14:23:00Z"/>
              </w:rPr>
            </w:pPr>
            <w:del w:id="2367" w:author="Rajiv Bansal" w:date="2019-08-04T14:23:00Z">
              <w:r w:rsidDel="00305C1D">
                <w:delText> </w:delText>
              </w:r>
            </w:del>
          </w:p>
          <w:p w14:paraId="4DC95C8A" w14:textId="64AC2E40" w:rsidR="00B305A1" w:rsidDel="00305C1D" w:rsidRDefault="00B305A1">
            <w:pPr>
              <w:rPr>
                <w:del w:id="2368" w:author="Rajiv Bansal" w:date="2019-08-04T14:23:00Z"/>
              </w:rPr>
            </w:pPr>
            <w:del w:id="236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70" w:author="Rajiv Bansal" w:date="2019-08-04T14:23:00Z"/>
              </w:rPr>
            </w:pPr>
            <w:del w:id="237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72" w:author="Rajiv Bansal" w:date="2019-08-04T14:23:00Z"/>
              </w:rPr>
            </w:pPr>
            <w:del w:id="2373" w:author="Rajiv Bansal" w:date="2019-08-04T14:23:00Z">
              <w:r w:rsidDel="00305C1D">
                <w:delText> </w:delText>
              </w:r>
            </w:del>
          </w:p>
          <w:p w14:paraId="02D857FC" w14:textId="641E117A" w:rsidR="00B305A1" w:rsidDel="00305C1D" w:rsidRDefault="00B305A1">
            <w:pPr>
              <w:rPr>
                <w:del w:id="2374" w:author="Rajiv Bansal" w:date="2019-08-04T14:23:00Z"/>
              </w:rPr>
            </w:pPr>
            <w:del w:id="237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76" w:author="Rajiv Bansal" w:date="2019-08-04T14:23:00Z"/>
              </w:rPr>
            </w:pPr>
            <w:del w:id="237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78" w:author="Rajiv Bansal" w:date="2019-08-04T14:23:00Z"/>
          <w:rFonts w:ascii="Georgia" w:hAnsi="Georgia" w:cs="Segoe UI"/>
          <w:color w:val="000000"/>
        </w:rPr>
      </w:pPr>
      <w:del w:id="237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80" w:author="Rajiv Bansal" w:date="2019-08-04T14:23:00Z"/>
          <w:rFonts w:ascii="Georgia" w:hAnsi="Georgia"/>
        </w:rPr>
        <w:pPrChange w:id="2381" w:author="Rajiv Bansal" w:date="2019-08-04T11:29:00Z">
          <w:pPr>
            <w:pStyle w:val="Heading7"/>
          </w:pPr>
        </w:pPrChange>
      </w:pPr>
      <w:del w:id="238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83" w:author="Rajiv Bansal" w:date="2019-08-04T14:23:00Z"/>
          <w:rFonts w:ascii="Georgia" w:hAnsi="Georgia" w:cs="Segoe UI"/>
          <w:color w:val="000000"/>
        </w:rPr>
      </w:pPr>
      <w:del w:id="238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85" w:author="Rajiv Bansal" w:date="2019-08-04T14:23:00Z"/>
          <w:rFonts w:ascii="Georgia" w:hAnsi="Georgia" w:cs="Segoe UI"/>
          <w:color w:val="000000"/>
        </w:rPr>
      </w:pPr>
      <w:del w:id="238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87" w:author="Rajiv Bansal" w:date="2019-08-04T14:23:00Z"/>
          <w:rFonts w:cs="Segoe UI"/>
          <w:color w:val="000000"/>
        </w:rPr>
      </w:pPr>
      <w:del w:id="238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89" w:author="Rajiv Bansal" w:date="2019-08-04T14:23:00Z"/>
          <w:rFonts w:cs="Segoe UI"/>
          <w:color w:val="000000"/>
        </w:rPr>
      </w:pPr>
      <w:del w:id="239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91" w:author="Rajiv Bansal" w:date="2019-08-04T14:23:00Z"/>
          <w:rFonts w:cs="Segoe UI"/>
          <w:color w:val="000000"/>
        </w:rPr>
      </w:pPr>
      <w:del w:id="239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93" w:author="Rajiv Bansal" w:date="2019-08-04T14:23:00Z"/>
          <w:rFonts w:cs="Segoe UI"/>
          <w:color w:val="000000"/>
        </w:rPr>
      </w:pPr>
      <w:del w:id="239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95" w:author="Rajiv Bansal" w:date="2019-08-04T14:23:00Z"/>
          <w:rFonts w:ascii="Georgia" w:hAnsi="Georgia" w:cs="Segoe UI"/>
          <w:color w:val="000000"/>
        </w:rPr>
      </w:pPr>
      <w:del w:id="239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97" w:author="Rajiv Bansal" w:date="2019-08-04T14:23:00Z"/>
        </w:trPr>
        <w:tc>
          <w:tcPr>
            <w:tcW w:w="15495" w:type="dxa"/>
            <w:vAlign w:val="center"/>
            <w:hideMark/>
          </w:tcPr>
          <w:p w14:paraId="19DE0A7A" w14:textId="320B6FE9" w:rsidR="00B305A1" w:rsidDel="00305C1D" w:rsidRDefault="00B305A1">
            <w:pPr>
              <w:rPr>
                <w:del w:id="2398" w:author="Rajiv Bansal" w:date="2019-08-04T14:23:00Z"/>
                <w:rFonts w:ascii="Times New Roman" w:hAnsi="Times New Roman" w:cs="Times New Roman"/>
              </w:rPr>
            </w:pPr>
            <w:del w:id="239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00" w:author="Rajiv Bansal" w:date="2019-08-04T14:23:00Z"/>
              </w:rPr>
            </w:pPr>
            <w:del w:id="2401" w:author="Rajiv Bansal" w:date="2019-08-04T14:23:00Z">
              <w:r w:rsidDel="00305C1D">
                <w:delText> </w:delText>
              </w:r>
            </w:del>
          </w:p>
          <w:p w14:paraId="4374751D" w14:textId="381003DE" w:rsidR="00B305A1" w:rsidDel="00305C1D" w:rsidRDefault="00B305A1">
            <w:pPr>
              <w:rPr>
                <w:del w:id="2402" w:author="Rajiv Bansal" w:date="2019-08-04T14:23:00Z"/>
              </w:rPr>
            </w:pPr>
            <w:del w:id="24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04" w:author="Rajiv Bansal" w:date="2019-08-04T14:23:00Z"/>
              </w:rPr>
            </w:pPr>
            <w:del w:id="24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06" w:author="Rajiv Bansal" w:date="2019-08-04T14:23:00Z"/>
              </w:rPr>
            </w:pPr>
            <w:del w:id="24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08" w:author="Rajiv Bansal" w:date="2019-08-04T14:23:00Z"/>
              </w:rPr>
            </w:pPr>
            <w:del w:id="2409" w:author="Rajiv Bansal" w:date="2019-08-04T14:23:00Z">
              <w:r w:rsidDel="00305C1D">
                <w:delText> </w:delText>
              </w:r>
            </w:del>
          </w:p>
          <w:p w14:paraId="0FD1FEF3" w14:textId="2E3B1068" w:rsidR="00B305A1" w:rsidDel="00305C1D" w:rsidRDefault="00B305A1">
            <w:pPr>
              <w:rPr>
                <w:del w:id="2410" w:author="Rajiv Bansal" w:date="2019-08-04T14:23:00Z"/>
              </w:rPr>
            </w:pPr>
            <w:del w:id="241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12" w:author="Rajiv Bansal" w:date="2019-08-04T14:23:00Z"/>
              </w:rPr>
            </w:pPr>
            <w:del w:id="2413" w:author="Rajiv Bansal" w:date="2019-08-04T14:23:00Z">
              <w:r w:rsidDel="00305C1D">
                <w:delText> </w:delText>
              </w:r>
            </w:del>
          </w:p>
          <w:p w14:paraId="3CDDF2FA" w14:textId="3617940A" w:rsidR="00B305A1" w:rsidDel="00305C1D" w:rsidRDefault="00B305A1">
            <w:pPr>
              <w:rPr>
                <w:del w:id="2414" w:author="Rajiv Bansal" w:date="2019-08-04T14:23:00Z"/>
              </w:rPr>
            </w:pPr>
            <w:del w:id="241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16" w:author="Rajiv Bansal" w:date="2019-08-04T14:23:00Z"/>
              </w:rPr>
            </w:pPr>
            <w:del w:id="241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18" w:author="Rajiv Bansal" w:date="2019-08-04T14:23:00Z"/>
              </w:rPr>
            </w:pPr>
            <w:del w:id="24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20" w:author="Rajiv Bansal" w:date="2019-08-04T14:23:00Z"/>
              </w:rPr>
            </w:pPr>
            <w:del w:id="242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22" w:author="Rajiv Bansal" w:date="2019-08-04T14:23:00Z"/>
              </w:rPr>
            </w:pPr>
            <w:del w:id="2423" w:author="Rajiv Bansal" w:date="2019-08-04T14:23:00Z">
              <w:r w:rsidDel="00305C1D">
                <w:delText> </w:delText>
              </w:r>
            </w:del>
          </w:p>
          <w:p w14:paraId="51CF1841" w14:textId="2CC17A99" w:rsidR="00B305A1" w:rsidDel="00305C1D" w:rsidRDefault="00B305A1">
            <w:pPr>
              <w:rPr>
                <w:del w:id="2424" w:author="Rajiv Bansal" w:date="2019-08-04T14:23:00Z"/>
              </w:rPr>
            </w:pPr>
            <w:del w:id="242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26" w:author="Rajiv Bansal" w:date="2019-08-04T14:23:00Z"/>
              </w:rPr>
            </w:pPr>
            <w:del w:id="242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30" w:author="Rajiv Bansal" w:date="2019-08-04T14:23:00Z"/>
              </w:rPr>
            </w:pPr>
            <w:del w:id="24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32" w:author="Rajiv Bansal" w:date="2019-08-04T14:23:00Z"/>
              </w:rPr>
            </w:pPr>
            <w:del w:id="2433" w:author="Rajiv Bansal" w:date="2019-08-04T14:23:00Z">
              <w:r w:rsidDel="00305C1D">
                <w:delText> </w:delText>
              </w:r>
            </w:del>
          </w:p>
          <w:p w14:paraId="4C4B4B0E" w14:textId="1EFD949E"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36" w:author="Rajiv Bansal" w:date="2019-08-04T14:23:00Z"/>
              </w:rPr>
            </w:pPr>
            <w:del w:id="24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40" w:author="Rajiv Bansal" w:date="2019-08-04T14:23:00Z"/>
              </w:rPr>
            </w:pPr>
            <w:del w:id="24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42" w:author="Rajiv Bansal" w:date="2019-08-04T14:23:00Z"/>
              </w:rPr>
            </w:pPr>
            <w:del w:id="2443" w:author="Rajiv Bansal" w:date="2019-08-04T14:23:00Z">
              <w:r w:rsidDel="00305C1D">
                <w:delText> </w:delText>
              </w:r>
            </w:del>
          </w:p>
          <w:p w14:paraId="6F6154B2" w14:textId="1137DB30"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46" w:author="Rajiv Bansal" w:date="2019-08-04T14:23:00Z"/>
              </w:rPr>
            </w:pPr>
            <w:del w:id="24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52" w:author="Rajiv Bansal" w:date="2019-08-04T14:23:00Z"/>
              </w:rPr>
            </w:pPr>
            <w:del w:id="2453" w:author="Rajiv Bansal" w:date="2019-08-04T14:23:00Z">
              <w:r w:rsidDel="00305C1D">
                <w:delText> </w:delText>
              </w:r>
            </w:del>
          </w:p>
          <w:p w14:paraId="3008A54A" w14:textId="4CF5B20E"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56" w:author="Rajiv Bansal" w:date="2019-08-04T14:23:00Z"/>
              </w:rPr>
            </w:pPr>
            <w:del w:id="24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60" w:author="Rajiv Bansal" w:date="2019-08-04T14:23:00Z"/>
              </w:rPr>
            </w:pPr>
            <w:del w:id="246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62" w:author="Rajiv Bansal" w:date="2019-08-04T14:23:00Z"/>
          <w:rFonts w:ascii="Segoe UI" w:hAnsi="Segoe UI" w:cs="Segoe UI"/>
          <w:color w:val="000000"/>
        </w:rPr>
      </w:pPr>
      <w:del w:id="246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64" w:author="Rajiv Bansal" w:date="2019-08-04T14:23:00Z"/>
        </w:trPr>
        <w:tc>
          <w:tcPr>
            <w:tcW w:w="15495" w:type="dxa"/>
            <w:vAlign w:val="center"/>
            <w:hideMark/>
          </w:tcPr>
          <w:p w14:paraId="1AE88439" w14:textId="20249631" w:rsidR="00B305A1" w:rsidDel="00305C1D" w:rsidRDefault="00B305A1">
            <w:pPr>
              <w:rPr>
                <w:del w:id="2465" w:author="Rajiv Bansal" w:date="2019-08-04T14:23:00Z"/>
                <w:rFonts w:ascii="Times New Roman" w:hAnsi="Times New Roman" w:cs="Times New Roman"/>
              </w:rPr>
            </w:pPr>
            <w:del w:id="246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67" w:author="Rajiv Bansal" w:date="2019-08-04T14:23:00Z"/>
              </w:rPr>
            </w:pPr>
            <w:del w:id="2468" w:author="Rajiv Bansal" w:date="2019-08-04T14:23:00Z">
              <w:r w:rsidDel="00305C1D">
                <w:delText> </w:delText>
              </w:r>
            </w:del>
          </w:p>
          <w:p w14:paraId="5FB53EBA" w14:textId="3EA7ECBF" w:rsidR="00B305A1" w:rsidDel="00305C1D" w:rsidRDefault="00B305A1">
            <w:pPr>
              <w:rPr>
                <w:del w:id="2469" w:author="Rajiv Bansal" w:date="2019-08-04T14:23:00Z"/>
              </w:rPr>
            </w:pPr>
            <w:del w:id="24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71" w:author="Rajiv Bansal" w:date="2019-08-04T14:23:00Z"/>
              </w:rPr>
            </w:pPr>
            <w:del w:id="2472" w:author="Rajiv Bansal" w:date="2019-08-04T14:23:00Z">
              <w:r w:rsidDel="00305C1D">
                <w:delText> </w:delText>
              </w:r>
            </w:del>
          </w:p>
          <w:p w14:paraId="3C545B17" w14:textId="1F13E415" w:rsidR="00B305A1" w:rsidDel="00305C1D" w:rsidRDefault="00B305A1">
            <w:pPr>
              <w:rPr>
                <w:del w:id="2473" w:author="Rajiv Bansal" w:date="2019-08-04T14:23:00Z"/>
              </w:rPr>
            </w:pPr>
            <w:del w:id="247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75" w:author="Rajiv Bansal" w:date="2019-08-04T14:23:00Z"/>
              </w:rPr>
            </w:pPr>
            <w:del w:id="2476" w:author="Rajiv Bansal" w:date="2019-08-04T14:23:00Z">
              <w:r w:rsidDel="00305C1D">
                <w:delText> </w:delText>
              </w:r>
            </w:del>
          </w:p>
          <w:p w14:paraId="655C22B7" w14:textId="46F19FF2" w:rsidR="00B305A1" w:rsidDel="00305C1D" w:rsidRDefault="00B305A1">
            <w:pPr>
              <w:rPr>
                <w:del w:id="2477" w:author="Rajiv Bansal" w:date="2019-08-04T14:23:00Z"/>
              </w:rPr>
            </w:pPr>
            <w:del w:id="247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79" w:author="Rajiv Bansal" w:date="2019-08-04T14:23:00Z"/>
              </w:rPr>
            </w:pPr>
            <w:del w:id="248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81" w:author="Rajiv Bansal" w:date="2019-08-04T14:23:00Z"/>
              </w:rPr>
            </w:pPr>
            <w:del w:id="248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83" w:author="Rajiv Bansal" w:date="2019-08-04T14:23:00Z"/>
              </w:rPr>
            </w:pPr>
            <w:del w:id="248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85" w:author="Rajiv Bansal" w:date="2019-08-04T14:23:00Z"/>
              </w:rPr>
            </w:pPr>
            <w:del w:id="2486" w:author="Rajiv Bansal" w:date="2019-08-04T14:23:00Z">
              <w:r w:rsidDel="00305C1D">
                <w:delText> </w:delText>
              </w:r>
            </w:del>
          </w:p>
          <w:p w14:paraId="0AE1EB72" w14:textId="2979EA91" w:rsidR="00B305A1" w:rsidDel="00305C1D" w:rsidRDefault="00B305A1">
            <w:pPr>
              <w:rPr>
                <w:del w:id="2487" w:author="Rajiv Bansal" w:date="2019-08-04T14:23:00Z"/>
              </w:rPr>
            </w:pPr>
            <w:del w:id="248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89" w:author="Rajiv Bansal" w:date="2019-08-04T14:23:00Z"/>
              </w:rPr>
            </w:pPr>
            <w:del w:id="249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93" w:author="Rajiv Bansal" w:date="2019-08-04T14:23:00Z"/>
              </w:rPr>
            </w:pPr>
            <w:del w:id="249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95" w:author="Rajiv Bansal" w:date="2019-08-04T14:23:00Z"/>
              </w:rPr>
            </w:pPr>
            <w:del w:id="2496" w:author="Rajiv Bansal" w:date="2019-08-04T14:23:00Z">
              <w:r w:rsidDel="00305C1D">
                <w:delText> </w:delText>
              </w:r>
            </w:del>
          </w:p>
          <w:p w14:paraId="7AD4931E" w14:textId="4B26CE11"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99" w:author="Rajiv Bansal" w:date="2019-08-04T14:23:00Z"/>
              </w:rPr>
            </w:pPr>
            <w:del w:id="25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03" w:author="Rajiv Bansal" w:date="2019-08-04T14:23:00Z"/>
              </w:rPr>
            </w:pPr>
            <w:del w:id="25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05" w:author="Rajiv Bansal" w:date="2019-08-04T14:23:00Z"/>
              </w:rPr>
            </w:pPr>
            <w:del w:id="2506" w:author="Rajiv Bansal" w:date="2019-08-04T14:23:00Z">
              <w:r w:rsidDel="00305C1D">
                <w:delText> </w:delText>
              </w:r>
            </w:del>
          </w:p>
          <w:p w14:paraId="791DE36B" w14:textId="7A100A4D"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13" w:author="Rajiv Bansal" w:date="2019-08-04T14:23:00Z"/>
              </w:rPr>
            </w:pPr>
            <w:del w:id="2514" w:author="Rajiv Bansal" w:date="2019-08-04T14:23:00Z">
              <w:r w:rsidDel="00305C1D">
                <w:delText> </w:delText>
              </w:r>
            </w:del>
          </w:p>
          <w:p w14:paraId="78D70446" w14:textId="46F416AF" w:rsidR="00B305A1" w:rsidDel="00305C1D" w:rsidRDefault="00B305A1">
            <w:pPr>
              <w:rPr>
                <w:del w:id="2515" w:author="Rajiv Bansal" w:date="2019-08-04T14:23:00Z"/>
              </w:rPr>
            </w:pPr>
            <w:del w:id="25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19" w:author="Rajiv Bansal" w:date="2019-08-04T14:23:00Z"/>
              </w:rPr>
            </w:pPr>
            <w:del w:id="252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21" w:author="Rajiv Bansal" w:date="2019-08-04T14:23:00Z"/>
          <w:rFonts w:ascii="Segoe UI" w:hAnsi="Segoe UI" w:cs="Segoe UI"/>
          <w:color w:val="000000"/>
        </w:rPr>
      </w:pPr>
      <w:del w:id="252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23" w:author="Rajiv Bansal" w:date="2019-08-04T14:23:00Z"/>
        </w:trPr>
        <w:tc>
          <w:tcPr>
            <w:tcW w:w="15495" w:type="dxa"/>
            <w:vAlign w:val="center"/>
            <w:hideMark/>
          </w:tcPr>
          <w:p w14:paraId="0537809C" w14:textId="7ED19597" w:rsidR="00B305A1" w:rsidDel="00305C1D" w:rsidRDefault="00B305A1">
            <w:pPr>
              <w:rPr>
                <w:del w:id="2524" w:author="Rajiv Bansal" w:date="2019-08-04T14:23:00Z"/>
                <w:rFonts w:ascii="Times New Roman" w:hAnsi="Times New Roman" w:cs="Times New Roman"/>
              </w:rPr>
            </w:pPr>
            <w:del w:id="252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26" w:author="Rajiv Bansal" w:date="2019-08-04T14:23:00Z"/>
              </w:rPr>
            </w:pPr>
            <w:del w:id="2527" w:author="Rajiv Bansal" w:date="2019-08-04T14:23:00Z">
              <w:r w:rsidDel="00305C1D">
                <w:delText> </w:delText>
              </w:r>
            </w:del>
          </w:p>
          <w:p w14:paraId="61F1C1BA" w14:textId="468FE99D" w:rsidR="00B305A1" w:rsidDel="00305C1D" w:rsidRDefault="00B305A1">
            <w:pPr>
              <w:rPr>
                <w:del w:id="2528" w:author="Rajiv Bansal" w:date="2019-08-04T14:23:00Z"/>
              </w:rPr>
            </w:pPr>
            <w:del w:id="252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30" w:author="Rajiv Bansal" w:date="2019-08-04T14:23:00Z"/>
              </w:rPr>
            </w:pPr>
            <w:del w:id="2531" w:author="Rajiv Bansal" w:date="2019-08-04T14:23:00Z">
              <w:r w:rsidDel="00305C1D">
                <w:delText> </w:delText>
              </w:r>
            </w:del>
          </w:p>
          <w:p w14:paraId="6A3D372E" w14:textId="39C3BF6E" w:rsidR="00B305A1" w:rsidDel="00305C1D" w:rsidRDefault="00B305A1">
            <w:pPr>
              <w:rPr>
                <w:del w:id="2532" w:author="Rajiv Bansal" w:date="2019-08-04T14:23:00Z"/>
              </w:rPr>
            </w:pPr>
            <w:del w:id="25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34" w:author="Rajiv Bansal" w:date="2019-08-04T14:23:00Z"/>
              </w:rPr>
            </w:pPr>
            <w:del w:id="2535" w:author="Rajiv Bansal" w:date="2019-08-04T14:23:00Z">
              <w:r w:rsidDel="00305C1D">
                <w:delText> </w:delText>
              </w:r>
            </w:del>
          </w:p>
          <w:p w14:paraId="05B6F62E" w14:textId="75B57F71" w:rsidR="00B305A1" w:rsidDel="00305C1D" w:rsidRDefault="00B305A1">
            <w:pPr>
              <w:rPr>
                <w:del w:id="2536" w:author="Rajiv Bansal" w:date="2019-08-04T14:23:00Z"/>
              </w:rPr>
            </w:pPr>
            <w:del w:id="253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38" w:author="Rajiv Bansal" w:date="2019-08-04T14:23:00Z"/>
              </w:rPr>
            </w:pPr>
            <w:del w:id="253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40" w:author="Rajiv Bansal" w:date="2019-08-04T14:23:00Z"/>
              </w:rPr>
            </w:pPr>
            <w:del w:id="254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42" w:author="Rajiv Bansal" w:date="2019-08-04T14:23:00Z"/>
              </w:rPr>
            </w:pPr>
            <w:del w:id="254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44" w:author="Rajiv Bansal" w:date="2019-08-04T14:23:00Z"/>
              </w:rPr>
            </w:pPr>
            <w:del w:id="2545" w:author="Rajiv Bansal" w:date="2019-08-04T14:23:00Z">
              <w:r w:rsidDel="00305C1D">
                <w:delText> </w:delText>
              </w:r>
            </w:del>
          </w:p>
          <w:p w14:paraId="2FED8C2D" w14:textId="2D69E59C" w:rsidR="00B305A1" w:rsidDel="00305C1D" w:rsidRDefault="00B305A1">
            <w:pPr>
              <w:rPr>
                <w:del w:id="2546" w:author="Rajiv Bansal" w:date="2019-08-04T14:23:00Z"/>
              </w:rPr>
            </w:pPr>
            <w:del w:id="254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48" w:author="Rajiv Bansal" w:date="2019-08-04T14:23:00Z"/>
              </w:rPr>
            </w:pPr>
            <w:del w:id="254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52" w:author="Rajiv Bansal" w:date="2019-08-04T14:23:00Z"/>
              </w:rPr>
            </w:pPr>
            <w:del w:id="255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54" w:author="Rajiv Bansal" w:date="2019-08-04T14:23:00Z"/>
              </w:rPr>
            </w:pPr>
            <w:del w:id="2555" w:author="Rajiv Bansal" w:date="2019-08-04T14:23:00Z">
              <w:r w:rsidDel="00305C1D">
                <w:delText> </w:delText>
              </w:r>
            </w:del>
          </w:p>
          <w:p w14:paraId="73011031" w14:textId="3DCA8204"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58" w:author="Rajiv Bansal" w:date="2019-08-04T14:23:00Z"/>
              </w:rPr>
            </w:pPr>
            <w:del w:id="25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62" w:author="Rajiv Bansal" w:date="2019-08-04T14:23:00Z"/>
              </w:rPr>
            </w:pPr>
            <w:del w:id="25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64" w:author="Rajiv Bansal" w:date="2019-08-04T14:23:00Z"/>
              </w:rPr>
            </w:pPr>
            <w:del w:id="2565" w:author="Rajiv Bansal" w:date="2019-08-04T14:23:00Z">
              <w:r w:rsidDel="00305C1D">
                <w:delText> </w:delText>
              </w:r>
            </w:del>
          </w:p>
          <w:p w14:paraId="4EC5BAEE" w14:textId="1CD8A849"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72" w:author="Rajiv Bansal" w:date="2019-08-04T14:23:00Z"/>
              </w:rPr>
            </w:pPr>
            <w:del w:id="25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76" w:author="Rajiv Bansal" w:date="2019-08-04T14:23:00Z"/>
              </w:rPr>
            </w:pPr>
            <w:del w:id="257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78" w:author="Rajiv Bansal" w:date="2019-08-04T14:23:00Z"/>
          <w:rFonts w:ascii="Segoe UI" w:hAnsi="Segoe UI" w:cs="Segoe UI"/>
          <w:color w:val="000000"/>
        </w:rPr>
      </w:pPr>
      <w:del w:id="257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80" w:author="Rajiv Bansal" w:date="2019-08-04T14:23:00Z"/>
        </w:trPr>
        <w:tc>
          <w:tcPr>
            <w:tcW w:w="15495" w:type="dxa"/>
            <w:vAlign w:val="center"/>
            <w:hideMark/>
          </w:tcPr>
          <w:p w14:paraId="3EB2E5F5" w14:textId="0FE6F9FA" w:rsidR="00B305A1" w:rsidDel="00305C1D" w:rsidRDefault="00B305A1">
            <w:pPr>
              <w:rPr>
                <w:del w:id="2581" w:author="Rajiv Bansal" w:date="2019-08-04T14:23:00Z"/>
                <w:rFonts w:ascii="Times New Roman" w:hAnsi="Times New Roman" w:cs="Times New Roman"/>
              </w:rPr>
            </w:pPr>
            <w:del w:id="258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83" w:author="Rajiv Bansal" w:date="2019-08-04T14:23:00Z"/>
              </w:rPr>
            </w:pPr>
            <w:del w:id="2584" w:author="Rajiv Bansal" w:date="2019-08-04T14:23:00Z">
              <w:r w:rsidDel="00305C1D">
                <w:delText> </w:delText>
              </w:r>
            </w:del>
          </w:p>
          <w:p w14:paraId="00998732" w14:textId="4A556102" w:rsidR="00B305A1" w:rsidDel="00305C1D" w:rsidRDefault="00B305A1">
            <w:pPr>
              <w:rPr>
                <w:del w:id="2585" w:author="Rajiv Bansal" w:date="2019-08-04T14:23:00Z"/>
              </w:rPr>
            </w:pPr>
            <w:del w:id="258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87" w:author="Rajiv Bansal" w:date="2019-08-04T14:23:00Z"/>
              </w:rPr>
            </w:pPr>
            <w:del w:id="2588" w:author="Rajiv Bansal" w:date="2019-08-04T14:23:00Z">
              <w:r w:rsidDel="00305C1D">
                <w:delText> </w:delText>
              </w:r>
            </w:del>
          </w:p>
          <w:p w14:paraId="7B3C2E25" w14:textId="63079684" w:rsidR="00B305A1" w:rsidDel="00305C1D" w:rsidRDefault="00B305A1">
            <w:pPr>
              <w:rPr>
                <w:del w:id="2589" w:author="Rajiv Bansal" w:date="2019-08-04T14:23:00Z"/>
              </w:rPr>
            </w:pPr>
            <w:del w:id="259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91" w:author="Rajiv Bansal" w:date="2019-08-04T14:23:00Z"/>
              </w:rPr>
            </w:pPr>
            <w:del w:id="2592" w:author="Rajiv Bansal" w:date="2019-08-04T14:23:00Z">
              <w:r w:rsidDel="00305C1D">
                <w:delText> </w:delText>
              </w:r>
            </w:del>
          </w:p>
          <w:p w14:paraId="320F4BEF" w14:textId="56256B8E" w:rsidR="00B305A1" w:rsidDel="00305C1D" w:rsidRDefault="00B305A1">
            <w:pPr>
              <w:rPr>
                <w:del w:id="2593" w:author="Rajiv Bansal" w:date="2019-08-04T14:23:00Z"/>
              </w:rPr>
            </w:pPr>
            <w:del w:id="259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95" w:author="Rajiv Bansal" w:date="2019-08-04T14:23:00Z"/>
              </w:rPr>
            </w:pPr>
            <w:del w:id="25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97" w:author="Rajiv Bansal" w:date="2019-08-04T14:23:00Z"/>
              </w:rPr>
            </w:pPr>
            <w:del w:id="25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99" w:author="Rajiv Bansal" w:date="2019-08-04T14:23:00Z"/>
              </w:rPr>
            </w:pPr>
            <w:del w:id="26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01" w:author="Rajiv Bansal" w:date="2019-08-04T14:23:00Z"/>
              </w:rPr>
            </w:pPr>
            <w:del w:id="2602" w:author="Rajiv Bansal" w:date="2019-08-04T14:23:00Z">
              <w:r w:rsidDel="00305C1D">
                <w:delText> </w:delText>
              </w:r>
            </w:del>
          </w:p>
          <w:p w14:paraId="20036EC9" w14:textId="314D4336" w:rsidR="00B305A1" w:rsidDel="00305C1D" w:rsidRDefault="00B305A1">
            <w:pPr>
              <w:rPr>
                <w:del w:id="2603" w:author="Rajiv Bansal" w:date="2019-08-04T14:23:00Z"/>
              </w:rPr>
            </w:pPr>
            <w:del w:id="260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05" w:author="Rajiv Bansal" w:date="2019-08-04T14:23:00Z"/>
              </w:rPr>
            </w:pPr>
            <w:del w:id="260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09" w:author="Rajiv Bansal" w:date="2019-08-04T14:23:00Z"/>
              </w:rPr>
            </w:pPr>
            <w:del w:id="261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11" w:author="Rajiv Bansal" w:date="2019-08-04T14:23:00Z"/>
              </w:rPr>
            </w:pPr>
            <w:del w:id="2612" w:author="Rajiv Bansal" w:date="2019-08-04T14:23:00Z">
              <w:r w:rsidDel="00305C1D">
                <w:delText> </w:delText>
              </w:r>
            </w:del>
          </w:p>
          <w:p w14:paraId="2A787918" w14:textId="2469B965"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15" w:author="Rajiv Bansal" w:date="2019-08-04T14:23:00Z"/>
              </w:rPr>
            </w:pPr>
            <w:del w:id="26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19" w:author="Rajiv Bansal" w:date="2019-08-04T14:23:00Z"/>
              </w:rPr>
            </w:pPr>
            <w:del w:id="26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21" w:author="Rajiv Bansal" w:date="2019-08-04T14:23:00Z"/>
              </w:rPr>
            </w:pPr>
            <w:del w:id="2622" w:author="Rajiv Bansal" w:date="2019-08-04T14:23:00Z">
              <w:r w:rsidDel="00305C1D">
                <w:delText> </w:delText>
              </w:r>
            </w:del>
          </w:p>
          <w:p w14:paraId="6B094344" w14:textId="0598C04C"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25" w:author="Rajiv Bansal" w:date="2019-08-04T14:23:00Z"/>
              </w:rPr>
            </w:pPr>
            <w:del w:id="26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29" w:author="Rajiv Bansal" w:date="2019-08-04T14:23:00Z"/>
              </w:rPr>
            </w:pPr>
            <w:del w:id="2630" w:author="Rajiv Bansal" w:date="2019-08-04T14:23:00Z">
              <w:r w:rsidDel="00305C1D">
                <w:delText> </w:delText>
              </w:r>
            </w:del>
          </w:p>
          <w:p w14:paraId="6FB17311" w14:textId="33580C2E" w:rsidR="00B305A1" w:rsidDel="00305C1D" w:rsidRDefault="00B305A1">
            <w:pPr>
              <w:rPr>
                <w:del w:id="2631" w:author="Rajiv Bansal" w:date="2019-08-04T14:23:00Z"/>
              </w:rPr>
            </w:pPr>
            <w:del w:id="26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35" w:author="Rajiv Bansal" w:date="2019-08-04T14:23:00Z"/>
              </w:rPr>
            </w:pPr>
            <w:del w:id="263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37" w:author="Rajiv Bansal" w:date="2019-08-04T14:23:00Z"/>
        </w:rPr>
        <w:pPrChange w:id="2638" w:author="Rajiv Bansal" w:date="2019-08-04T11:29:00Z">
          <w:pPr>
            <w:pStyle w:val="Heading7"/>
          </w:pPr>
        </w:pPrChange>
      </w:pPr>
      <w:del w:id="263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40" w:author="Rajiv Bansal" w:date="2019-08-04T14:23:00Z"/>
          <w:rFonts w:ascii="Segoe UI" w:hAnsi="Segoe UI" w:cs="Segoe UI"/>
          <w:color w:val="000000"/>
        </w:rPr>
      </w:pPr>
      <w:del w:id="264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42" w:author="Rajiv Bansal" w:date="2019-08-04T14:23:00Z"/>
        </w:trPr>
        <w:tc>
          <w:tcPr>
            <w:tcW w:w="15495" w:type="dxa"/>
            <w:vAlign w:val="center"/>
            <w:hideMark/>
          </w:tcPr>
          <w:p w14:paraId="414F19E7" w14:textId="391BD3F7" w:rsidR="00B305A1" w:rsidDel="00305C1D" w:rsidRDefault="00B305A1">
            <w:pPr>
              <w:rPr>
                <w:del w:id="2643" w:author="Rajiv Bansal" w:date="2019-08-04T14:23:00Z"/>
                <w:rFonts w:ascii="Times New Roman" w:hAnsi="Times New Roman" w:cs="Times New Roman"/>
              </w:rPr>
            </w:pPr>
            <w:del w:id="2644" w:author="Rajiv Bansal" w:date="2019-08-04T14:23:00Z">
              <w:r w:rsidDel="00305C1D">
                <w:rPr>
                  <w:rStyle w:val="HTMLCode"/>
                  <w:rFonts w:eastAsiaTheme="minorHAnsi"/>
                </w:rPr>
                <w:delText>@Bean</w:delText>
              </w:r>
            </w:del>
          </w:p>
          <w:p w14:paraId="12A18CAF" w14:textId="28F39CD0" w:rsidR="00B305A1" w:rsidDel="00305C1D" w:rsidRDefault="00B305A1">
            <w:pPr>
              <w:rPr>
                <w:del w:id="2645" w:author="Rajiv Bansal" w:date="2019-08-04T14:23:00Z"/>
              </w:rPr>
            </w:pPr>
            <w:del w:id="264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47" w:author="Rajiv Bansal" w:date="2019-08-04T14:23:00Z"/>
              </w:rPr>
            </w:pPr>
            <w:del w:id="264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49" w:author="Rajiv Bansal" w:date="2019-08-04T14:23:00Z"/>
              </w:rPr>
            </w:pPr>
            <w:del w:id="2650" w:author="Rajiv Bansal" w:date="2019-08-04T14:23:00Z">
              <w:r w:rsidDel="00305C1D">
                <w:rPr>
                  <w:rStyle w:val="HTMLCode"/>
                  <w:rFonts w:eastAsiaTheme="minorHAnsi"/>
                </w:rPr>
                <w:delText>}</w:delText>
              </w:r>
            </w:del>
          </w:p>
          <w:p w14:paraId="01E63B31" w14:textId="249C8A3C" w:rsidR="00B305A1" w:rsidDel="00305C1D" w:rsidRDefault="00B305A1">
            <w:pPr>
              <w:rPr>
                <w:del w:id="2651" w:author="Rajiv Bansal" w:date="2019-08-04T14:23:00Z"/>
              </w:rPr>
            </w:pPr>
            <w:del w:id="2652" w:author="Rajiv Bansal" w:date="2019-08-04T14:23:00Z">
              <w:r w:rsidDel="00305C1D">
                <w:rPr>
                  <w:rStyle w:val="HTMLCode"/>
                  <w:rFonts w:eastAsiaTheme="minorHAnsi"/>
                </w:rPr>
                <w:delText>@Bean</w:delText>
              </w:r>
            </w:del>
          </w:p>
          <w:p w14:paraId="78796FB5" w14:textId="00049701" w:rsidR="00B305A1" w:rsidDel="00305C1D" w:rsidRDefault="00B305A1">
            <w:pPr>
              <w:rPr>
                <w:del w:id="2653" w:author="Rajiv Bansal" w:date="2019-08-04T14:23:00Z"/>
              </w:rPr>
            </w:pPr>
            <w:del w:id="265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55" w:author="Rajiv Bansal" w:date="2019-08-04T14:23:00Z"/>
              </w:rPr>
            </w:pPr>
            <w:del w:id="265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57" w:author="Rajiv Bansal" w:date="2019-08-04T14:23:00Z"/>
              </w:rPr>
            </w:pPr>
            <w:del w:id="2658" w:author="Rajiv Bansal" w:date="2019-08-04T14:23:00Z">
              <w:r w:rsidDel="00305C1D">
                <w:rPr>
                  <w:rStyle w:val="HTMLCode"/>
                  <w:rFonts w:eastAsiaTheme="minorHAnsi"/>
                </w:rPr>
                <w:delText>}</w:delText>
              </w:r>
            </w:del>
          </w:p>
          <w:p w14:paraId="670362B1" w14:textId="071D6FB1" w:rsidR="00B305A1" w:rsidDel="00305C1D" w:rsidRDefault="00B305A1">
            <w:pPr>
              <w:rPr>
                <w:del w:id="2659" w:author="Rajiv Bansal" w:date="2019-08-04T14:23:00Z"/>
              </w:rPr>
            </w:pPr>
            <w:del w:id="2660" w:author="Rajiv Bansal" w:date="2019-08-04T14:23:00Z">
              <w:r w:rsidDel="00305C1D">
                <w:rPr>
                  <w:rStyle w:val="HTMLCode"/>
                  <w:rFonts w:eastAsiaTheme="minorHAnsi"/>
                </w:rPr>
                <w:delText>@Bean</w:delText>
              </w:r>
            </w:del>
          </w:p>
          <w:p w14:paraId="07EE1139" w14:textId="6FC46B56" w:rsidR="00B305A1" w:rsidDel="00305C1D" w:rsidRDefault="00B305A1">
            <w:pPr>
              <w:rPr>
                <w:del w:id="2661" w:author="Rajiv Bansal" w:date="2019-08-04T14:23:00Z"/>
              </w:rPr>
            </w:pPr>
            <w:del w:id="266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63" w:author="Rajiv Bansal" w:date="2019-08-04T14:23:00Z"/>
              </w:rPr>
            </w:pPr>
            <w:del w:id="266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65" w:author="Rajiv Bansal" w:date="2019-08-04T14:23:00Z"/>
              </w:rPr>
            </w:pPr>
            <w:del w:id="2666" w:author="Rajiv Bansal" w:date="2019-08-04T14:23:00Z">
              <w:r w:rsidDel="00305C1D">
                <w:rPr>
                  <w:rStyle w:val="HTMLCode"/>
                  <w:rFonts w:eastAsiaTheme="minorHAnsi"/>
                </w:rPr>
                <w:delText>}</w:delText>
              </w:r>
            </w:del>
          </w:p>
          <w:p w14:paraId="3CBBBCC1" w14:textId="6C02D50D" w:rsidR="00B305A1" w:rsidDel="00305C1D" w:rsidRDefault="00B305A1">
            <w:pPr>
              <w:rPr>
                <w:del w:id="2667" w:author="Rajiv Bansal" w:date="2019-08-04T14:23:00Z"/>
              </w:rPr>
            </w:pPr>
            <w:del w:id="2668" w:author="Rajiv Bansal" w:date="2019-08-04T14:23:00Z">
              <w:r w:rsidDel="00305C1D">
                <w:rPr>
                  <w:rStyle w:val="HTMLCode"/>
                  <w:rFonts w:eastAsiaTheme="minorHAnsi"/>
                </w:rPr>
                <w:delText>@Bean</w:delText>
              </w:r>
            </w:del>
          </w:p>
          <w:p w14:paraId="09451FBE" w14:textId="105F6777" w:rsidR="00B305A1" w:rsidDel="00305C1D" w:rsidRDefault="00B305A1">
            <w:pPr>
              <w:rPr>
                <w:del w:id="2669" w:author="Rajiv Bansal" w:date="2019-08-04T14:23:00Z"/>
              </w:rPr>
            </w:pPr>
            <w:del w:id="267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71" w:author="Rajiv Bansal" w:date="2019-08-04T14:23:00Z"/>
              </w:rPr>
            </w:pPr>
            <w:del w:id="267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73" w:author="Rajiv Bansal" w:date="2019-08-04T14:23:00Z"/>
              </w:rPr>
            </w:pPr>
            <w:del w:id="267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75" w:author="Rajiv Bansal" w:date="2019-08-04T14:23:00Z"/>
          <w:b/>
          <w:bCs/>
          <w:sz w:val="36"/>
          <w:szCs w:val="36"/>
        </w:rPr>
      </w:pPr>
      <w:del w:id="267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77" w:author="Rajiv Bansal" w:date="2019-08-04T14:23:00Z"/>
          <w:rFonts w:ascii="Segoe UI" w:hAnsi="Segoe UI" w:cs="Segoe UI"/>
          <w:color w:val="000000"/>
        </w:rPr>
      </w:pPr>
      <w:del w:id="267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79" w:author="Rajiv Bansal" w:date="2019-08-04T14:23:00Z"/>
          <w:rFonts w:ascii="Segoe UI" w:hAnsi="Segoe UI" w:cs="Segoe UI"/>
          <w:color w:val="000000"/>
        </w:rPr>
      </w:pPr>
      <w:del w:id="268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81" w:author="Rajiv Bansal" w:date="2019-08-04T14:23:00Z"/>
          <w:rFonts w:ascii="Segoe UI" w:hAnsi="Segoe UI" w:cs="Segoe UI"/>
          <w:color w:val="000000"/>
        </w:rPr>
      </w:pPr>
      <w:del w:id="268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83" w:author="Rajiv Bansal" w:date="2019-08-04T14:23:00Z"/>
          <w:rFonts w:ascii="Times New Roman" w:hAnsi="Times New Roman" w:cs="Times New Roman"/>
        </w:rPr>
      </w:pPr>
      <w:del w:id="268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85" w:author="Rajiv Bansal" w:date="2019-08-04T14:23:00Z"/>
          <w:rFonts w:ascii="Segoe UI" w:hAnsi="Segoe UI" w:cs="Segoe UI"/>
          <w:color w:val="000000"/>
        </w:rPr>
      </w:pPr>
      <w:del w:id="268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87" w:author="Rajiv Bansal" w:date="2019-08-04T14:23:00Z"/>
          <w:rFonts w:ascii="Times New Roman" w:hAnsi="Times New Roman" w:cs="Times New Roman"/>
        </w:rPr>
      </w:pPr>
      <w:del w:id="268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89" w:author="Rajiv Bansal" w:date="2019-08-04T14:23:00Z"/>
          <w:rStyle w:val="Strong"/>
          <w:rFonts w:eastAsiaTheme="majorEastAsia" w:cs="Lucida Sans Unicode"/>
          <w:color w:val="2F5496" w:themeColor="accent1" w:themeShade="BF"/>
          <w:spacing w:val="-3"/>
        </w:rPr>
      </w:pPr>
      <w:del w:id="269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91" w:author="Rajiv Bansal" w:date="2019-08-04T14:20:00Z"/>
          <w:rStyle w:val="Strong"/>
          <w:rFonts w:ascii="Georgia" w:eastAsiaTheme="minorHAnsi" w:hAnsi="Georgia" w:cs="Lucida Sans Unicode"/>
          <w:i w:val="0"/>
          <w:iCs w:val="0"/>
          <w:color w:val="auto"/>
          <w:spacing w:val="-3"/>
        </w:rPr>
      </w:pPr>
      <w:del w:id="269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93" w:author="Rajiv Bansal" w:date="2019-08-04T14:20:00Z"/>
          <w:rFonts w:eastAsia="Times New Roman" w:cs="Segoe UI"/>
          <w:color w:val="000000"/>
          <w:lang w:eastAsia="en-IN"/>
        </w:rPr>
      </w:pPr>
      <w:del w:id="269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7" w:author="Rajiv Bansal" w:date="2019-08-04T14:20:00Z"/>
          <w:rFonts w:eastAsia="Times New Roman" w:cs="Courier New"/>
          <w:color w:val="000000"/>
          <w:lang w:eastAsia="en-IN"/>
        </w:rPr>
      </w:pPr>
      <w:del w:id="269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9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0" w:author="Rajiv Bansal" w:date="2019-08-04T14:20:00Z"/>
          <w:rFonts w:eastAsia="Times New Roman" w:cs="Courier New"/>
          <w:color w:val="000000"/>
          <w:lang w:eastAsia="en-IN"/>
        </w:rPr>
      </w:pPr>
      <w:del w:id="270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2" w:author="Rajiv Bansal" w:date="2019-08-04T14:20:00Z"/>
          <w:rFonts w:eastAsia="Times New Roman" w:cs="Courier New"/>
          <w:color w:val="000000"/>
          <w:lang w:eastAsia="en-IN"/>
        </w:rPr>
      </w:pPr>
      <w:del w:id="270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4" w:author="Rajiv Bansal" w:date="2019-08-04T14:20:00Z"/>
          <w:rFonts w:eastAsia="Times New Roman" w:cs="Courier New"/>
          <w:color w:val="000000"/>
          <w:lang w:eastAsia="en-IN"/>
        </w:rPr>
      </w:pPr>
      <w:del w:id="270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6" w:author="Rajiv Bansal" w:date="2019-08-04T14:20:00Z"/>
          <w:rFonts w:eastAsia="Times New Roman" w:cs="Courier New"/>
          <w:color w:val="000000"/>
          <w:lang w:eastAsia="en-IN"/>
        </w:rPr>
      </w:pPr>
      <w:del w:id="270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08" w:author="Rajiv Bansal" w:date="2019-08-04T14:20:00Z"/>
          <w:rFonts w:eastAsia="Times New Roman" w:cs="Courier New"/>
          <w:color w:val="000000"/>
          <w:lang w:eastAsia="en-IN"/>
        </w:rPr>
      </w:pPr>
      <w:del w:id="270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10" w:author="Rajiv Bansal" w:date="2019-08-04T14:20:00Z"/>
          <w:rFonts w:ascii="Georgia" w:eastAsia="Times New Roman" w:hAnsi="Georgia"/>
          <w:b/>
          <w:bCs/>
          <w:lang w:eastAsia="en-IN"/>
        </w:rPr>
      </w:pPr>
      <w:del w:id="271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12" w:author="Rajiv Bansal" w:date="2019-08-04T14:20:00Z"/>
          <w:rFonts w:eastAsia="Times New Roman" w:cs="Segoe UI"/>
          <w:color w:val="000000"/>
          <w:lang w:eastAsia="en-IN"/>
        </w:rPr>
      </w:pPr>
      <w:del w:id="271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14" w:author="Rajiv Bansal" w:date="2019-08-04T14:20:00Z"/>
          <w:rFonts w:eastAsia="Times New Roman" w:cs="Segoe UI"/>
          <w:color w:val="000000"/>
          <w:lang w:eastAsia="en-IN"/>
        </w:rPr>
      </w:pPr>
      <w:del w:id="271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16" w:author="Rajiv Bansal" w:date="2019-08-04T14:20:00Z"/>
          <w:rFonts w:eastAsia="Times New Roman" w:cs="Segoe UI"/>
          <w:color w:val="000000"/>
          <w:lang w:eastAsia="en-IN"/>
        </w:rPr>
      </w:pPr>
      <w:del w:id="271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18" w:author="Rajiv Bansal" w:date="2019-08-04T14:20:00Z"/>
          <w:rFonts w:eastAsia="Times New Roman" w:cs="Segoe UI"/>
          <w:color w:val="000000"/>
          <w:lang w:eastAsia="en-IN"/>
        </w:rPr>
      </w:pPr>
      <w:del w:id="271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20" w:author="Rajiv Bansal" w:date="2019-08-04T14:20:00Z"/>
          <w:rFonts w:eastAsia="Times New Roman" w:cs="Segoe UI"/>
          <w:color w:val="000000"/>
          <w:lang w:eastAsia="en-IN"/>
        </w:rPr>
      </w:pPr>
      <w:del w:id="272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22" w:author="Rajiv Bansal" w:date="2019-08-04T14:20:00Z"/>
          <w:rFonts w:eastAsia="Times New Roman" w:cs="Segoe UI"/>
          <w:color w:val="000000"/>
          <w:lang w:eastAsia="en-IN"/>
        </w:rPr>
      </w:pPr>
      <w:del w:id="272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24" w:author="Rajiv Bansal" w:date="2019-08-04T14:20:00Z"/>
          <w:rFonts w:eastAsia="Times New Roman" w:cs="Segoe UI"/>
          <w:color w:val="000000"/>
          <w:lang w:eastAsia="en-IN"/>
        </w:rPr>
      </w:pPr>
      <w:del w:id="272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26" w:author="Rajiv Bansal" w:date="2019-08-04T14:20:00Z"/>
          <w:rFonts w:ascii="Georgia" w:eastAsia="Times New Roman" w:hAnsi="Georgia"/>
          <w:lang w:eastAsia="en-IN"/>
        </w:rPr>
      </w:pPr>
      <w:del w:id="272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3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31" w:author="Rajiv Bansal" w:date="2019-08-04T14:20:00Z"/>
                <w:rFonts w:eastAsia="Times New Roman" w:cs="Times New Roman"/>
                <w:lang w:eastAsia="en-IN"/>
              </w:rPr>
            </w:pPr>
            <w:del w:id="273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33" w:author="Rajiv Bansal" w:date="2019-08-04T14:20:00Z"/>
          <w:rFonts w:eastAsia="Times New Roman" w:cs="Segoe UI"/>
          <w:color w:val="000000"/>
          <w:lang w:eastAsia="en-IN"/>
        </w:rPr>
      </w:pPr>
      <w:del w:id="273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35" w:author="Rajiv Bansal" w:date="2019-08-04T14:20:00Z"/>
          <w:rFonts w:eastAsia="Times New Roman" w:cs="Segoe UI"/>
          <w:color w:val="000000"/>
          <w:lang w:eastAsia="en-IN"/>
        </w:rPr>
      </w:pPr>
      <w:del w:id="273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37" w:author="Rajiv Bansal" w:date="2019-08-04T14:20:00Z"/>
          <w:rFonts w:eastAsia="Times New Roman" w:cs="Segoe UI"/>
          <w:color w:val="000000"/>
          <w:lang w:eastAsia="en-IN"/>
        </w:rPr>
      </w:pPr>
      <w:del w:id="273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3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40" w:author="Rajiv Bansal" w:date="2019-08-04T14:20:00Z"/>
                <w:rFonts w:ascii="Times New Roman" w:eastAsia="Times New Roman" w:hAnsi="Times New Roman" w:cs="Times New Roman"/>
                <w:lang w:eastAsia="en-IN"/>
              </w:rPr>
            </w:pPr>
            <w:del w:id="274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42" w:author="Rajiv Bansal" w:date="2019-08-04T14:20:00Z"/>
                <w:rFonts w:ascii="Times New Roman" w:eastAsia="Times New Roman" w:hAnsi="Times New Roman" w:cs="Times New Roman"/>
                <w:lang w:eastAsia="en-IN"/>
              </w:rPr>
            </w:pPr>
            <w:del w:id="27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44" w:author="Rajiv Bansal" w:date="2019-08-04T14:20:00Z"/>
                <w:rFonts w:ascii="Times New Roman" w:eastAsia="Times New Roman" w:hAnsi="Times New Roman" w:cs="Times New Roman"/>
                <w:lang w:eastAsia="en-IN"/>
              </w:rPr>
            </w:pPr>
            <w:del w:id="27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46" w:author="Rajiv Bansal" w:date="2019-08-04T14:20:00Z"/>
                <w:rFonts w:ascii="Times New Roman" w:eastAsia="Times New Roman" w:hAnsi="Times New Roman" w:cs="Times New Roman"/>
                <w:lang w:eastAsia="en-IN"/>
              </w:rPr>
            </w:pPr>
            <w:del w:id="274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48" w:author="Rajiv Bansal" w:date="2019-08-04T14:20:00Z"/>
          <w:rFonts w:ascii="Georgia" w:eastAsia="Times New Roman" w:hAnsi="Georgia"/>
          <w:b/>
          <w:bCs/>
          <w:lang w:eastAsia="en-IN"/>
        </w:rPr>
      </w:pPr>
      <w:del w:id="274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50" w:author="Rajiv Bansal" w:date="2019-08-04T14:20:00Z"/>
          <w:rFonts w:eastAsia="Times New Roman" w:cs="Segoe UI"/>
          <w:color w:val="000000"/>
          <w:lang w:eastAsia="en-IN"/>
        </w:rPr>
      </w:pPr>
      <w:del w:id="275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52" w:author="Rajiv Bansal" w:date="2019-08-04T14:20:00Z"/>
          <w:rFonts w:eastAsia="Times New Roman" w:cs="Segoe UI"/>
          <w:color w:val="000000"/>
          <w:lang w:eastAsia="en-IN"/>
        </w:rPr>
      </w:pPr>
      <w:del w:id="275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54" w:author="Rajiv Bansal" w:date="2019-08-04T14:20:00Z"/>
          <w:rFonts w:eastAsia="Times New Roman" w:cs="Segoe UI"/>
          <w:color w:val="000000"/>
          <w:lang w:eastAsia="en-IN"/>
        </w:rPr>
      </w:pPr>
      <w:del w:id="275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56" w:author="Rajiv Bansal" w:date="2019-08-04T14:20:00Z"/>
          <w:rFonts w:eastAsia="Times New Roman" w:cs="Segoe UI"/>
          <w:color w:val="000000"/>
          <w:lang w:eastAsia="en-IN"/>
        </w:rPr>
      </w:pPr>
      <w:del w:id="275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58" w:author="Rajiv Bansal" w:date="2019-08-04T14:20:00Z"/>
          <w:rFonts w:eastAsia="Times New Roman" w:cs="Segoe UI"/>
          <w:color w:val="000000"/>
          <w:lang w:eastAsia="en-IN"/>
        </w:rPr>
      </w:pPr>
      <w:del w:id="275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60" w:author="Rajiv Bansal" w:date="2019-08-04T14:20:00Z"/>
          <w:rFonts w:eastAsia="Times New Roman" w:cs="Segoe UI"/>
          <w:color w:val="000000"/>
          <w:lang w:eastAsia="en-IN"/>
        </w:rPr>
      </w:pPr>
      <w:del w:id="276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6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63" w:author="Rajiv Bansal" w:date="2019-08-04T14:20:00Z"/>
                <w:rFonts w:eastAsia="Times New Roman" w:cs="Times New Roman"/>
                <w:lang w:eastAsia="en-IN"/>
              </w:rPr>
            </w:pPr>
            <w:del w:id="276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65" w:author="Rajiv Bansal" w:date="2019-08-04T14:20:00Z"/>
                <w:rFonts w:eastAsia="Times New Roman" w:cs="Times New Roman"/>
                <w:lang w:eastAsia="en-IN"/>
              </w:rPr>
            </w:pPr>
            <w:del w:id="276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67" w:author="Rajiv Bansal" w:date="2019-08-04T14:20:00Z"/>
                <w:rFonts w:eastAsia="Times New Roman" w:cs="Times New Roman"/>
                <w:lang w:eastAsia="en-IN"/>
              </w:rPr>
            </w:pPr>
            <w:del w:id="276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69" w:author="Rajiv Bansal" w:date="2019-08-04T14:20:00Z"/>
                <w:rFonts w:eastAsia="Times New Roman" w:cs="Times New Roman"/>
                <w:lang w:eastAsia="en-IN"/>
              </w:rPr>
            </w:pPr>
            <w:del w:id="277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71" w:author="Rajiv Bansal" w:date="2019-08-04T14:20:00Z"/>
          <w:rFonts w:eastAsia="Times New Roman" w:cs="Segoe UI"/>
          <w:color w:val="000000"/>
          <w:lang w:eastAsia="en-IN"/>
        </w:rPr>
      </w:pPr>
      <w:del w:id="277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73" w:author="Rajiv Bansal" w:date="2019-08-04T14:20:00Z"/>
          <w:rFonts w:ascii="Georgia" w:eastAsia="Times New Roman" w:hAnsi="Georgia"/>
          <w:b/>
          <w:bCs/>
          <w:lang w:eastAsia="en-IN"/>
        </w:rPr>
      </w:pPr>
      <w:del w:id="277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75" w:author="Rajiv Bansal" w:date="2019-08-04T14:20:00Z"/>
          <w:rFonts w:eastAsia="Times New Roman" w:cs="Segoe UI"/>
          <w:color w:val="000000"/>
          <w:lang w:eastAsia="en-IN"/>
        </w:rPr>
      </w:pPr>
      <w:del w:id="277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77" w:author="Rajiv Bansal" w:date="2019-08-04T14:20:00Z"/>
          <w:rFonts w:eastAsia="Times New Roman" w:cs="Segoe UI"/>
          <w:color w:val="000000"/>
          <w:lang w:eastAsia="en-IN"/>
        </w:rPr>
      </w:pPr>
      <w:del w:id="277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79" w:author="Rajiv Bansal" w:date="2019-08-04T14:20:00Z"/>
          <w:rFonts w:ascii="Times New Roman" w:eastAsia="Times New Roman" w:hAnsi="Times New Roman" w:cs="Times New Roman"/>
          <w:lang w:eastAsia="en-IN"/>
        </w:rPr>
      </w:pPr>
      <w:del w:id="278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81" w:author="Rajiv Bansal" w:date="2019-08-04T14:20:00Z"/>
          <w:rFonts w:ascii="Georgia" w:eastAsia="Times New Roman" w:hAnsi="Georgia"/>
          <w:lang w:eastAsia="en-IN"/>
        </w:rPr>
        <w:pPrChange w:id="2782" w:author="Rajiv Bansal" w:date="2019-08-04T11:29:00Z">
          <w:pPr>
            <w:pStyle w:val="Heading7"/>
          </w:pPr>
        </w:pPrChange>
      </w:pPr>
      <w:del w:id="278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84" w:author="Rajiv Bansal" w:date="2019-08-04T14:20:00Z"/>
          <w:rFonts w:eastAsia="Times New Roman" w:cs="Segoe UI"/>
          <w:color w:val="000000"/>
          <w:lang w:eastAsia="en-IN"/>
        </w:rPr>
      </w:pPr>
      <w:del w:id="278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86" w:author="Rajiv Bansal" w:date="2019-08-04T14:20:00Z"/>
          <w:rFonts w:eastAsia="Times New Roman" w:cs="Segoe UI"/>
          <w:color w:val="000000"/>
          <w:lang w:eastAsia="en-IN"/>
        </w:rPr>
      </w:pPr>
      <w:del w:id="278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88" w:author="Rajiv Bansal" w:date="2019-08-04T14:20:00Z"/>
          <w:rFonts w:eastAsia="Times New Roman" w:cs="Segoe UI"/>
          <w:color w:val="000000"/>
          <w:lang w:eastAsia="en-IN"/>
        </w:rPr>
      </w:pPr>
      <w:del w:id="278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9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91" w:author="Rajiv Bansal" w:date="2019-08-04T14:20:00Z"/>
                <w:rFonts w:ascii="Times New Roman" w:eastAsia="Times New Roman" w:hAnsi="Times New Roman" w:cs="Times New Roman"/>
                <w:lang w:eastAsia="en-IN"/>
              </w:rPr>
            </w:pPr>
            <w:del w:id="279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93" w:author="Rajiv Bansal" w:date="2019-08-04T14:20:00Z"/>
                <w:rFonts w:ascii="Times New Roman" w:eastAsia="Times New Roman" w:hAnsi="Times New Roman" w:cs="Times New Roman"/>
                <w:lang w:eastAsia="en-IN"/>
              </w:rPr>
            </w:pPr>
            <w:del w:id="279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95" w:author="Rajiv Bansal" w:date="2019-08-04T14:20:00Z"/>
                <w:rFonts w:ascii="Times New Roman" w:eastAsia="Times New Roman" w:hAnsi="Times New Roman" w:cs="Times New Roman"/>
                <w:lang w:eastAsia="en-IN"/>
              </w:rPr>
            </w:pPr>
            <w:del w:id="279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97" w:author="Rajiv Bansal" w:date="2019-08-04T14:20:00Z"/>
                <w:rFonts w:ascii="Times New Roman" w:eastAsia="Times New Roman" w:hAnsi="Times New Roman" w:cs="Times New Roman"/>
                <w:lang w:eastAsia="en-IN"/>
              </w:rPr>
            </w:pPr>
            <w:del w:id="279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99" w:author="Rajiv Bansal" w:date="2019-08-04T14:20:00Z"/>
                <w:rFonts w:ascii="Times New Roman" w:eastAsia="Times New Roman" w:hAnsi="Times New Roman" w:cs="Times New Roman"/>
                <w:lang w:eastAsia="en-IN"/>
              </w:rPr>
            </w:pPr>
            <w:del w:id="280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01" w:author="Rajiv Bansal" w:date="2019-08-04T14:20:00Z"/>
                <w:rFonts w:ascii="Times New Roman" w:eastAsia="Times New Roman" w:hAnsi="Times New Roman" w:cs="Times New Roman"/>
                <w:lang w:eastAsia="en-IN"/>
              </w:rPr>
            </w:pPr>
            <w:del w:id="280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03" w:author="Rajiv Bansal" w:date="2019-08-04T14:20:00Z"/>
                <w:rFonts w:ascii="Times New Roman" w:eastAsia="Times New Roman" w:hAnsi="Times New Roman" w:cs="Times New Roman"/>
                <w:lang w:eastAsia="en-IN"/>
              </w:rPr>
            </w:pPr>
            <w:del w:id="280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91" w:author="Rajiv Bansal" w:date="2019-08-04T14:20:00Z"/>
          <w:rFonts w:ascii="Georgia" w:eastAsia="Times New Roman" w:hAnsi="Georgia"/>
          <w:lang w:eastAsia="en-IN"/>
        </w:rPr>
        <w:pPrChange w:id="2892" w:author="Rajiv Bansal" w:date="2019-08-04T11:29:00Z">
          <w:pPr>
            <w:pStyle w:val="Heading7"/>
          </w:pPr>
        </w:pPrChange>
      </w:pPr>
      <w:del w:id="289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94" w:author="Rajiv Bansal" w:date="2019-08-04T14:20:00Z"/>
          <w:rFonts w:eastAsia="Times New Roman" w:cs="Segoe UI"/>
          <w:color w:val="000000"/>
          <w:lang w:eastAsia="en-IN"/>
        </w:rPr>
      </w:pPr>
      <w:del w:id="289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9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97" w:author="Rajiv Bansal" w:date="2019-08-04T14:20:00Z"/>
                <w:rFonts w:eastAsia="Times New Roman" w:cs="Times New Roman"/>
                <w:lang w:eastAsia="en-IN"/>
              </w:rPr>
            </w:pPr>
            <w:del w:id="289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99" w:author="Rajiv Bansal" w:date="2019-08-04T14:20:00Z"/>
                <w:rFonts w:eastAsia="Times New Roman" w:cs="Times New Roman"/>
                <w:lang w:eastAsia="en-IN"/>
              </w:rPr>
            </w:pPr>
            <w:del w:id="290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01" w:author="Rajiv Bansal" w:date="2019-08-04T14:20:00Z"/>
          <w:rFonts w:eastAsia="Times New Roman" w:cs="Segoe UI"/>
          <w:color w:val="000000"/>
          <w:lang w:eastAsia="en-IN"/>
        </w:rPr>
      </w:pPr>
      <w:del w:id="290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03" w:author="Rajiv Bansal" w:date="2019-08-04T14:20:00Z"/>
          <w:rFonts w:eastAsia="Times New Roman" w:cs="Segoe UI"/>
          <w:color w:val="000000"/>
          <w:lang w:eastAsia="en-IN"/>
        </w:rPr>
      </w:pPr>
      <w:del w:id="290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05" w:author="Rajiv Bansal" w:date="2019-08-04T11:30:00Z">
            <w:rPr/>
          </w:rPrChange>
        </w:rPr>
        <w:pPrChange w:id="2906" w:author="Rajiv Bansal" w:date="2019-08-04T11:30:00Z">
          <w:pPr/>
        </w:pPrChange>
      </w:pPr>
      <w:ins w:id="2907"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08" w:author="Rajiv Bansal" w:date="2019-08-04T14:07:00Z">
          <w:pPr>
            <w:shd w:val="clear" w:color="auto" w:fill="FFFFFF"/>
            <w:spacing w:after="240"/>
            <w:ind w:left="720"/>
            <w:jc w:val="both"/>
          </w:pPr>
        </w:pPrChange>
      </w:pPr>
      <w:ins w:id="2909"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10" w:author="Rajiv Bansal" w:date="2019-08-04T14:09:00Z"/>
          <w:rFonts w:ascii="Georgia" w:hAnsi="Georgia"/>
          <w:spacing w:val="-1"/>
          <w:sz w:val="32"/>
          <w:szCs w:val="32"/>
        </w:rPr>
      </w:pPr>
      <w:ins w:id="291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912" w:author="Rajiv Bansal" w:date="2019-08-04T14:09:00Z"/>
        </w:rPr>
      </w:pPr>
      <w:ins w:id="291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14" w:author="Rajiv Bansal" w:date="2019-08-04T14:09:00Z"/>
          <w:rFonts w:ascii="Georgia" w:hAnsi="Georgia"/>
          <w:spacing w:val="-1"/>
          <w:sz w:val="32"/>
          <w:szCs w:val="32"/>
        </w:rPr>
      </w:pPr>
      <w:ins w:id="2915"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16" w:author="Rajiv Bansal" w:date="2019-08-04T14:09:00Z"/>
          <w:rFonts w:ascii="Georgia" w:hAnsi="Georgia"/>
          <w:spacing w:val="-1"/>
          <w:sz w:val="32"/>
          <w:szCs w:val="32"/>
        </w:rPr>
      </w:pPr>
      <w:ins w:id="291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18" w:author="Rajiv Bansal" w:date="2019-08-04T14:09:00Z"/>
          <w:rFonts w:ascii="Georgia" w:hAnsi="Georgia"/>
          <w:spacing w:val="-1"/>
          <w:sz w:val="32"/>
          <w:szCs w:val="32"/>
        </w:rPr>
      </w:pPr>
      <w:ins w:id="2919"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20" w:author="Rajiv Bansal" w:date="2019-08-04T14:09:00Z"/>
          <w:rFonts w:ascii="Georgia" w:hAnsi="Georgia"/>
          <w:spacing w:val="-1"/>
          <w:sz w:val="32"/>
          <w:szCs w:val="32"/>
        </w:rPr>
      </w:pPr>
      <w:ins w:id="292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22" w:author="Rajiv Bansal" w:date="2019-08-04T14:09:00Z"/>
          <w:rFonts w:ascii="Georgia" w:hAnsi="Georgia"/>
          <w:spacing w:val="-1"/>
          <w:sz w:val="32"/>
          <w:szCs w:val="32"/>
        </w:rPr>
      </w:pPr>
      <w:ins w:id="2923"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24" w:author="Rajiv Bansal" w:date="2019-08-04T14:09:00Z"/>
        </w:rPr>
      </w:pPr>
      <w:ins w:id="292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26" w:author="Rajiv Bansal" w:date="2019-08-04T14:09:00Z"/>
          <w:rFonts w:ascii="Georgia" w:hAnsi="Georgia"/>
          <w:spacing w:val="-1"/>
          <w:sz w:val="32"/>
          <w:szCs w:val="32"/>
        </w:rPr>
      </w:pPr>
      <w:ins w:id="292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28" w:author="Rajiv Bansal" w:date="2019-08-04T14:09:00Z"/>
        </w:rPr>
      </w:pPr>
      <w:ins w:id="292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932" w:author="Rajiv Bansal" w:date="2019-08-04T14:09:00Z"/>
          <w:rFonts w:ascii="Georgia" w:hAnsi="Georgia"/>
          <w:spacing w:val="-1"/>
          <w:sz w:val="32"/>
          <w:szCs w:val="32"/>
        </w:rPr>
      </w:pPr>
      <w:ins w:id="2933"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34" w:author="Rajiv Bansal" w:date="2019-08-04T14:10:00Z"/>
          <w:rFonts w:ascii="Georgia" w:hAnsi="Georgia"/>
          <w:spacing w:val="-1"/>
          <w:sz w:val="32"/>
          <w:szCs w:val="32"/>
        </w:rPr>
      </w:pPr>
      <w:ins w:id="2935"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3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37">
          <w:tblGrid>
            <w:gridCol w:w="3068"/>
            <w:gridCol w:w="11535"/>
          </w:tblGrid>
        </w:tblGridChange>
      </w:tblGrid>
      <w:tr w:rsidR="0084694C" w:rsidRPr="0084694C" w14:paraId="7ABA1ECE" w14:textId="77777777" w:rsidTr="0084694C">
        <w:trPr>
          <w:gridAfter w:val="1"/>
          <w:wAfter w:w="14583" w:type="dxa"/>
          <w:ins w:id="2938" w:author="Rajiv Bansal" w:date="2019-08-04T14:10:00Z"/>
          <w:trPrChange w:id="293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4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4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42" w:author="Rajiv Bansal" w:date="2019-08-04T14:10:00Z"/>
        </w:trPr>
        <w:tc>
          <w:tcPr>
            <w:tcW w:w="20" w:type="dxa"/>
            <w:shd w:val="clear" w:color="auto" w:fill="auto"/>
            <w:noWrap/>
            <w:hideMark/>
            <w:tcPrChange w:id="294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4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4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4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48" w:author="Rajiv Bansal" w:date="2019-08-04T14:10:00Z"/>
        </w:trPr>
        <w:tc>
          <w:tcPr>
            <w:tcW w:w="20" w:type="dxa"/>
            <w:shd w:val="clear" w:color="auto" w:fill="auto"/>
            <w:noWrap/>
            <w:hideMark/>
            <w:tcPrChange w:id="294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5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5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52" w:author="Rajiv Bansal" w:date="2019-08-04T14:10:00Z"/>
                <w:rFonts w:ascii="Consolas" w:eastAsia="Times New Roman" w:hAnsi="Consolas" w:cs="Times New Roman"/>
                <w:color w:val="24292E"/>
                <w:sz w:val="18"/>
                <w:szCs w:val="18"/>
                <w:lang w:eastAsia="en-IN"/>
              </w:rPr>
            </w:pPr>
            <w:ins w:id="295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954" w:author="Rajiv Bansal" w:date="2019-08-04T14:10:00Z"/>
        </w:trPr>
        <w:tc>
          <w:tcPr>
            <w:tcW w:w="20" w:type="dxa"/>
            <w:shd w:val="clear" w:color="auto" w:fill="auto"/>
            <w:noWrap/>
            <w:hideMark/>
            <w:tcPrChange w:id="295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5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5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60" w:author="Rajiv Bansal" w:date="2019-08-04T14:10:00Z"/>
        </w:trPr>
        <w:tc>
          <w:tcPr>
            <w:tcW w:w="20" w:type="dxa"/>
            <w:shd w:val="clear" w:color="auto" w:fill="auto"/>
            <w:noWrap/>
            <w:hideMark/>
            <w:tcPrChange w:id="296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6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6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64" w:author="Rajiv Bansal" w:date="2019-08-04T14:10:00Z"/>
                <w:rFonts w:ascii="Consolas" w:eastAsia="Times New Roman" w:hAnsi="Consolas" w:cs="Times New Roman"/>
                <w:color w:val="24292E"/>
                <w:sz w:val="18"/>
                <w:szCs w:val="18"/>
                <w:lang w:eastAsia="en-IN"/>
              </w:rPr>
            </w:pPr>
            <w:ins w:id="296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966" w:author="Rajiv Bansal" w:date="2019-08-04T14:10:00Z"/>
        </w:trPr>
        <w:tc>
          <w:tcPr>
            <w:tcW w:w="20" w:type="dxa"/>
            <w:shd w:val="clear" w:color="auto" w:fill="auto"/>
            <w:noWrap/>
            <w:hideMark/>
            <w:tcPrChange w:id="296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6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70" w:author="Rajiv Bansal" w:date="2019-08-04T14:10:00Z"/>
                <w:rFonts w:ascii="Consolas" w:eastAsia="Times New Roman" w:hAnsi="Consolas" w:cs="Times New Roman"/>
                <w:color w:val="24292E"/>
                <w:sz w:val="18"/>
                <w:szCs w:val="18"/>
                <w:lang w:eastAsia="en-IN"/>
              </w:rPr>
            </w:pPr>
            <w:ins w:id="297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972" w:author="Rajiv Bansal" w:date="2019-08-04T14:10:00Z"/>
        </w:trPr>
        <w:tc>
          <w:tcPr>
            <w:tcW w:w="20" w:type="dxa"/>
            <w:shd w:val="clear" w:color="auto" w:fill="auto"/>
            <w:noWrap/>
            <w:hideMark/>
            <w:tcPrChange w:id="297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76" w:author="Rajiv Bansal" w:date="2019-08-04T14:10:00Z"/>
                <w:rFonts w:ascii="Consolas" w:eastAsia="Times New Roman" w:hAnsi="Consolas" w:cs="Times New Roman"/>
                <w:color w:val="24292E"/>
                <w:sz w:val="18"/>
                <w:szCs w:val="18"/>
                <w:lang w:eastAsia="en-IN"/>
              </w:rPr>
            </w:pPr>
            <w:ins w:id="297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978" w:author="Rajiv Bansal" w:date="2019-08-04T14:10:00Z"/>
        </w:trPr>
        <w:tc>
          <w:tcPr>
            <w:tcW w:w="20" w:type="dxa"/>
            <w:shd w:val="clear" w:color="auto" w:fill="auto"/>
            <w:noWrap/>
            <w:hideMark/>
            <w:tcPrChange w:id="297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82" w:author="Rajiv Bansal" w:date="2019-08-04T14:10:00Z"/>
                <w:rFonts w:ascii="Consolas" w:eastAsia="Times New Roman" w:hAnsi="Consolas" w:cs="Times New Roman"/>
                <w:color w:val="24292E"/>
                <w:sz w:val="18"/>
                <w:szCs w:val="18"/>
                <w:lang w:eastAsia="en-IN"/>
              </w:rPr>
            </w:pPr>
            <w:ins w:id="298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984" w:author="Rajiv Bansal" w:date="2019-08-04T14:10:00Z"/>
        </w:trPr>
        <w:tc>
          <w:tcPr>
            <w:tcW w:w="20" w:type="dxa"/>
            <w:shd w:val="clear" w:color="auto" w:fill="auto"/>
            <w:noWrap/>
            <w:hideMark/>
            <w:tcPrChange w:id="298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9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988" w:author="Rajiv Bansal" w:date="2019-08-04T14:10:00Z"/>
                <w:rFonts w:ascii="Consolas" w:eastAsia="Times New Roman" w:hAnsi="Consolas" w:cs="Times New Roman"/>
                <w:color w:val="24292E"/>
                <w:sz w:val="18"/>
                <w:szCs w:val="18"/>
                <w:lang w:eastAsia="en-IN"/>
              </w:rPr>
            </w:pPr>
            <w:ins w:id="298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990" w:author="Rajiv Bansal" w:date="2019-08-04T14:10:00Z"/>
        </w:trPr>
        <w:tc>
          <w:tcPr>
            <w:tcW w:w="20" w:type="dxa"/>
            <w:shd w:val="clear" w:color="auto" w:fill="auto"/>
            <w:noWrap/>
            <w:hideMark/>
            <w:tcPrChange w:id="299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9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994" w:author="Rajiv Bansal" w:date="2019-08-04T14:10:00Z"/>
                <w:rFonts w:ascii="Consolas" w:eastAsia="Times New Roman" w:hAnsi="Consolas" w:cs="Times New Roman"/>
                <w:color w:val="24292E"/>
                <w:sz w:val="18"/>
                <w:szCs w:val="18"/>
                <w:lang w:eastAsia="en-IN"/>
              </w:rPr>
            </w:pPr>
            <w:ins w:id="299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996" w:author="Rajiv Bansal" w:date="2019-08-04T14:10:00Z"/>
        </w:trPr>
        <w:tc>
          <w:tcPr>
            <w:tcW w:w="20" w:type="dxa"/>
            <w:shd w:val="clear" w:color="auto" w:fill="auto"/>
            <w:noWrap/>
            <w:hideMark/>
            <w:tcPrChange w:id="299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99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0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0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02" w:author="Rajiv Bansal" w:date="2019-08-04T14:10:00Z"/>
        </w:trPr>
        <w:tc>
          <w:tcPr>
            <w:tcW w:w="20" w:type="dxa"/>
            <w:shd w:val="clear" w:color="auto" w:fill="auto"/>
            <w:noWrap/>
            <w:hideMark/>
            <w:tcPrChange w:id="300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0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0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06" w:author="Rajiv Bansal" w:date="2019-08-04T14:10:00Z"/>
                <w:rFonts w:ascii="Consolas" w:eastAsia="Times New Roman" w:hAnsi="Consolas" w:cs="Times New Roman"/>
                <w:color w:val="24292E"/>
                <w:sz w:val="18"/>
                <w:szCs w:val="18"/>
                <w:lang w:eastAsia="en-IN"/>
              </w:rPr>
            </w:pPr>
            <w:ins w:id="300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3008" w:author="Rajiv Bansal" w:date="2019-08-04T14:10:00Z"/>
        </w:trPr>
        <w:tc>
          <w:tcPr>
            <w:tcW w:w="20" w:type="dxa"/>
            <w:shd w:val="clear" w:color="auto" w:fill="auto"/>
            <w:noWrap/>
            <w:hideMark/>
            <w:tcPrChange w:id="300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1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12" w:author="Rajiv Bansal" w:date="2019-08-04T14:10:00Z"/>
                <w:rFonts w:ascii="Consolas" w:eastAsia="Times New Roman" w:hAnsi="Consolas" w:cs="Times New Roman"/>
                <w:color w:val="24292E"/>
                <w:sz w:val="18"/>
                <w:szCs w:val="18"/>
                <w:lang w:eastAsia="en-IN"/>
              </w:rPr>
            </w:pPr>
            <w:ins w:id="301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3014" w:author="Rajiv Bansal" w:date="2019-08-04T14:10:00Z"/>
        </w:trPr>
        <w:tc>
          <w:tcPr>
            <w:tcW w:w="20" w:type="dxa"/>
            <w:shd w:val="clear" w:color="auto" w:fill="auto"/>
            <w:noWrap/>
            <w:hideMark/>
            <w:tcPrChange w:id="301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1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1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1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20" w:author="Rajiv Bansal" w:date="2019-08-04T14:10:00Z"/>
        </w:trPr>
        <w:tc>
          <w:tcPr>
            <w:tcW w:w="20" w:type="dxa"/>
            <w:shd w:val="clear" w:color="auto" w:fill="auto"/>
            <w:noWrap/>
            <w:hideMark/>
            <w:tcPrChange w:id="302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2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2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24" w:author="Rajiv Bansal" w:date="2019-08-04T14:10:00Z"/>
                <w:rFonts w:ascii="Consolas" w:eastAsia="Times New Roman" w:hAnsi="Consolas" w:cs="Times New Roman"/>
                <w:color w:val="24292E"/>
                <w:sz w:val="18"/>
                <w:szCs w:val="18"/>
                <w:lang w:eastAsia="en-IN"/>
              </w:rPr>
            </w:pPr>
            <w:ins w:id="3025"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26" w:author="Rajiv Bansal" w:date="2019-08-04T14:10:00Z"/>
        </w:trPr>
        <w:tc>
          <w:tcPr>
            <w:tcW w:w="20" w:type="dxa"/>
            <w:shd w:val="clear" w:color="auto" w:fill="auto"/>
            <w:noWrap/>
            <w:hideMark/>
            <w:tcPrChange w:id="302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2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30" w:author="Rajiv Bansal" w:date="2019-08-04T14:10:00Z"/>
                <w:rFonts w:ascii="Consolas" w:eastAsia="Times New Roman" w:hAnsi="Consolas" w:cs="Times New Roman"/>
                <w:color w:val="24292E"/>
                <w:sz w:val="18"/>
                <w:szCs w:val="18"/>
                <w:lang w:eastAsia="en-IN"/>
              </w:rPr>
            </w:pPr>
            <w:ins w:id="3031"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32" w:author="Rajiv Bansal" w:date="2019-08-04T14:10:00Z"/>
        </w:trPr>
        <w:tc>
          <w:tcPr>
            <w:tcW w:w="20" w:type="dxa"/>
            <w:shd w:val="clear" w:color="auto" w:fill="auto"/>
            <w:noWrap/>
            <w:hideMark/>
            <w:tcPrChange w:id="303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3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36" w:author="Rajiv Bansal" w:date="2019-08-04T14:10:00Z"/>
                <w:rFonts w:ascii="Consolas" w:eastAsia="Times New Roman" w:hAnsi="Consolas" w:cs="Times New Roman"/>
                <w:color w:val="24292E"/>
                <w:sz w:val="18"/>
                <w:szCs w:val="18"/>
                <w:lang w:eastAsia="en-IN"/>
              </w:rPr>
            </w:pPr>
            <w:ins w:id="303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38" w:author="Rajiv Bansal" w:date="2019-08-04T14:10:00Z"/>
        </w:trPr>
        <w:tc>
          <w:tcPr>
            <w:tcW w:w="20" w:type="dxa"/>
            <w:shd w:val="clear" w:color="auto" w:fill="auto"/>
            <w:noWrap/>
            <w:hideMark/>
            <w:tcPrChange w:id="303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4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42" w:author="Rajiv Bansal" w:date="2019-08-04T14:10:00Z"/>
                <w:rFonts w:ascii="Consolas" w:eastAsia="Times New Roman" w:hAnsi="Consolas" w:cs="Times New Roman"/>
                <w:color w:val="24292E"/>
                <w:sz w:val="18"/>
                <w:szCs w:val="18"/>
                <w:lang w:eastAsia="en-IN"/>
              </w:rPr>
            </w:pPr>
            <w:ins w:id="304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44" w:author="Rajiv Bansal" w:date="2019-08-04T14:10:00Z"/>
        </w:trPr>
        <w:tc>
          <w:tcPr>
            <w:tcW w:w="20" w:type="dxa"/>
            <w:shd w:val="clear" w:color="auto" w:fill="auto"/>
            <w:noWrap/>
            <w:hideMark/>
            <w:tcPrChange w:id="304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4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48" w:author="Rajiv Bansal" w:date="2019-08-04T14:10:00Z"/>
                <w:rFonts w:ascii="Consolas" w:eastAsia="Times New Roman" w:hAnsi="Consolas" w:cs="Times New Roman"/>
                <w:color w:val="24292E"/>
                <w:sz w:val="18"/>
                <w:szCs w:val="18"/>
                <w:lang w:eastAsia="en-IN"/>
              </w:rPr>
            </w:pPr>
            <w:ins w:id="304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3050" w:author="Rajiv Bansal" w:date="2019-08-04T14:10:00Z"/>
        </w:trPr>
        <w:tc>
          <w:tcPr>
            <w:tcW w:w="20" w:type="dxa"/>
            <w:shd w:val="clear" w:color="auto" w:fill="auto"/>
            <w:noWrap/>
            <w:hideMark/>
            <w:tcPrChange w:id="305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5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54" w:author="Rajiv Bansal" w:date="2019-08-04T14:10:00Z"/>
                <w:rFonts w:ascii="Consolas" w:eastAsia="Times New Roman" w:hAnsi="Consolas" w:cs="Times New Roman"/>
                <w:color w:val="24292E"/>
                <w:sz w:val="18"/>
                <w:szCs w:val="18"/>
                <w:lang w:eastAsia="en-IN"/>
              </w:rPr>
            </w:pPr>
            <w:ins w:id="305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56" w:author="Rajiv Bansal" w:date="2019-08-04T14:10:00Z"/>
        </w:trPr>
        <w:tc>
          <w:tcPr>
            <w:tcW w:w="20" w:type="dxa"/>
            <w:shd w:val="clear" w:color="auto" w:fill="auto"/>
            <w:noWrap/>
            <w:hideMark/>
            <w:tcPrChange w:id="305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60" w:author="Rajiv Bansal" w:date="2019-08-04T14:10:00Z"/>
                <w:rFonts w:ascii="Consolas" w:eastAsia="Times New Roman" w:hAnsi="Consolas" w:cs="Times New Roman"/>
                <w:color w:val="24292E"/>
                <w:sz w:val="18"/>
                <w:szCs w:val="18"/>
                <w:lang w:eastAsia="en-IN"/>
              </w:rPr>
            </w:pPr>
            <w:ins w:id="306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62" w:author="Rajiv Bansal" w:date="2019-08-04T14:10:00Z"/>
        </w:trPr>
        <w:tc>
          <w:tcPr>
            <w:tcW w:w="20" w:type="dxa"/>
            <w:shd w:val="clear" w:color="auto" w:fill="auto"/>
            <w:noWrap/>
            <w:hideMark/>
            <w:tcPrChange w:id="306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66" w:author="Rajiv Bansal" w:date="2019-08-04T14:10:00Z"/>
                <w:rFonts w:ascii="Consolas" w:eastAsia="Times New Roman" w:hAnsi="Consolas" w:cs="Times New Roman"/>
                <w:color w:val="24292E"/>
                <w:sz w:val="18"/>
                <w:szCs w:val="18"/>
                <w:lang w:eastAsia="en-IN"/>
              </w:rPr>
            </w:pPr>
            <w:ins w:id="306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68" w:author="Rajiv Bansal" w:date="2019-08-04T14:10:00Z"/>
        </w:trPr>
        <w:tc>
          <w:tcPr>
            <w:tcW w:w="20" w:type="dxa"/>
            <w:shd w:val="clear" w:color="auto" w:fill="auto"/>
            <w:noWrap/>
            <w:hideMark/>
            <w:tcPrChange w:id="306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72" w:author="Rajiv Bansal" w:date="2019-08-04T14:10:00Z"/>
                <w:rFonts w:ascii="Consolas" w:eastAsia="Times New Roman" w:hAnsi="Consolas" w:cs="Times New Roman"/>
                <w:color w:val="24292E"/>
                <w:sz w:val="18"/>
                <w:szCs w:val="18"/>
                <w:lang w:eastAsia="en-IN"/>
              </w:rPr>
            </w:pPr>
            <w:ins w:id="307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74" w:author="Rajiv Bansal" w:date="2019-08-04T14:10:00Z"/>
        </w:trPr>
        <w:tc>
          <w:tcPr>
            <w:tcW w:w="20" w:type="dxa"/>
            <w:shd w:val="clear" w:color="auto" w:fill="auto"/>
            <w:noWrap/>
            <w:hideMark/>
            <w:tcPrChange w:id="307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78" w:author="Rajiv Bansal" w:date="2019-08-04T14:10:00Z"/>
                <w:rFonts w:ascii="Consolas" w:eastAsia="Times New Roman" w:hAnsi="Consolas" w:cs="Times New Roman"/>
                <w:color w:val="24292E"/>
                <w:sz w:val="18"/>
                <w:szCs w:val="18"/>
                <w:lang w:eastAsia="en-IN"/>
              </w:rPr>
            </w:pPr>
            <w:ins w:id="307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80" w:author="Rajiv Bansal" w:date="2019-08-04T14:10:00Z"/>
        </w:trPr>
        <w:tc>
          <w:tcPr>
            <w:tcW w:w="20" w:type="dxa"/>
            <w:shd w:val="clear" w:color="auto" w:fill="auto"/>
            <w:noWrap/>
            <w:hideMark/>
            <w:tcPrChange w:id="308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84" w:author="Rajiv Bansal" w:date="2019-08-04T14:10:00Z"/>
                <w:rFonts w:ascii="Consolas" w:eastAsia="Times New Roman" w:hAnsi="Consolas" w:cs="Times New Roman"/>
                <w:color w:val="24292E"/>
                <w:sz w:val="18"/>
                <w:szCs w:val="18"/>
                <w:lang w:eastAsia="en-IN"/>
              </w:rPr>
            </w:pPr>
            <w:ins w:id="308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3086" w:author="Rajiv Bansal" w:date="2019-08-04T14:10:00Z"/>
        </w:trPr>
        <w:tc>
          <w:tcPr>
            <w:tcW w:w="20" w:type="dxa"/>
            <w:shd w:val="clear" w:color="auto" w:fill="auto"/>
            <w:noWrap/>
            <w:hideMark/>
            <w:tcPrChange w:id="308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0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090" w:author="Rajiv Bansal" w:date="2019-08-04T14:10:00Z"/>
                <w:rFonts w:ascii="Consolas" w:eastAsia="Times New Roman" w:hAnsi="Consolas" w:cs="Times New Roman"/>
                <w:color w:val="24292E"/>
                <w:sz w:val="18"/>
                <w:szCs w:val="18"/>
                <w:lang w:eastAsia="en-IN"/>
              </w:rPr>
            </w:pPr>
            <w:ins w:id="309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3092" w:author="Rajiv Bansal" w:date="2019-08-04T14:10:00Z"/>
        </w:trPr>
        <w:tc>
          <w:tcPr>
            <w:tcW w:w="20" w:type="dxa"/>
            <w:shd w:val="clear" w:color="auto" w:fill="auto"/>
            <w:noWrap/>
            <w:hideMark/>
            <w:tcPrChange w:id="309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0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096" w:author="Rajiv Bansal" w:date="2019-08-04T14:10:00Z"/>
                <w:rFonts w:ascii="Consolas" w:eastAsia="Times New Roman" w:hAnsi="Consolas" w:cs="Times New Roman"/>
                <w:color w:val="24292E"/>
                <w:sz w:val="18"/>
                <w:szCs w:val="18"/>
                <w:lang w:eastAsia="en-IN"/>
              </w:rPr>
            </w:pPr>
            <w:ins w:id="309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098" w:author="Rajiv Bansal" w:date="2019-08-04T14:10:00Z"/>
        </w:trPr>
        <w:tc>
          <w:tcPr>
            <w:tcW w:w="20" w:type="dxa"/>
            <w:shd w:val="clear" w:color="auto" w:fill="auto"/>
            <w:noWrap/>
            <w:hideMark/>
            <w:tcPrChange w:id="309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02" w:author="Rajiv Bansal" w:date="2019-08-04T14:10:00Z"/>
                <w:rFonts w:ascii="Consolas" w:eastAsia="Times New Roman" w:hAnsi="Consolas" w:cs="Times New Roman"/>
                <w:color w:val="24292E"/>
                <w:sz w:val="18"/>
                <w:szCs w:val="18"/>
                <w:lang w:eastAsia="en-IN"/>
              </w:rPr>
            </w:pPr>
            <w:ins w:id="310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04" w:author="Rajiv Bansal" w:date="2019-08-04T14:10:00Z"/>
        </w:trPr>
        <w:tc>
          <w:tcPr>
            <w:tcW w:w="20" w:type="dxa"/>
            <w:shd w:val="clear" w:color="auto" w:fill="auto"/>
            <w:noWrap/>
            <w:hideMark/>
            <w:tcPrChange w:id="310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08" w:author="Rajiv Bansal" w:date="2019-08-04T14:10:00Z"/>
                <w:rFonts w:ascii="Consolas" w:eastAsia="Times New Roman" w:hAnsi="Consolas" w:cs="Times New Roman"/>
                <w:color w:val="24292E"/>
                <w:sz w:val="18"/>
                <w:szCs w:val="18"/>
                <w:lang w:eastAsia="en-IN"/>
              </w:rPr>
            </w:pPr>
            <w:ins w:id="310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10" w:author="Rajiv Bansal" w:date="2019-08-04T14:10:00Z"/>
        </w:trPr>
        <w:tc>
          <w:tcPr>
            <w:tcW w:w="20" w:type="dxa"/>
            <w:shd w:val="clear" w:color="auto" w:fill="auto"/>
            <w:noWrap/>
            <w:hideMark/>
            <w:tcPrChange w:id="311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14" w:author="Rajiv Bansal" w:date="2019-08-04T14:10:00Z"/>
                <w:rFonts w:ascii="Consolas" w:eastAsia="Times New Roman" w:hAnsi="Consolas" w:cs="Times New Roman"/>
                <w:color w:val="24292E"/>
                <w:sz w:val="18"/>
                <w:szCs w:val="18"/>
                <w:lang w:eastAsia="en-IN"/>
              </w:rPr>
            </w:pPr>
            <w:ins w:id="311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3116" w:author="Rajiv Bansal" w:date="2019-08-04T14:10:00Z"/>
        </w:trPr>
        <w:tc>
          <w:tcPr>
            <w:tcW w:w="20" w:type="dxa"/>
            <w:shd w:val="clear" w:color="auto" w:fill="auto"/>
            <w:noWrap/>
            <w:hideMark/>
            <w:tcPrChange w:id="311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20" w:author="Rajiv Bansal" w:date="2019-08-04T14:10:00Z"/>
                <w:rFonts w:ascii="Consolas" w:eastAsia="Times New Roman" w:hAnsi="Consolas" w:cs="Times New Roman"/>
                <w:color w:val="24292E"/>
                <w:sz w:val="18"/>
                <w:szCs w:val="18"/>
                <w:lang w:eastAsia="en-IN"/>
              </w:rPr>
            </w:pPr>
            <w:ins w:id="312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3122" w:author="Rajiv Bansal" w:date="2019-08-04T14:10:00Z"/>
        </w:trPr>
        <w:tc>
          <w:tcPr>
            <w:tcW w:w="20" w:type="dxa"/>
            <w:shd w:val="clear" w:color="auto" w:fill="auto"/>
            <w:noWrap/>
            <w:hideMark/>
            <w:tcPrChange w:id="312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26" w:author="Rajiv Bansal" w:date="2019-08-04T14:10:00Z"/>
                <w:rFonts w:ascii="Consolas" w:eastAsia="Times New Roman" w:hAnsi="Consolas" w:cs="Times New Roman"/>
                <w:color w:val="24292E"/>
                <w:sz w:val="18"/>
                <w:szCs w:val="18"/>
                <w:lang w:eastAsia="en-IN"/>
              </w:rPr>
            </w:pPr>
            <w:ins w:id="312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28" w:author="Rajiv Bansal" w:date="2019-08-04T14:10:00Z"/>
        </w:trPr>
        <w:tc>
          <w:tcPr>
            <w:tcW w:w="20" w:type="dxa"/>
            <w:shd w:val="clear" w:color="auto" w:fill="auto"/>
            <w:noWrap/>
            <w:hideMark/>
            <w:tcPrChange w:id="312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32" w:author="Rajiv Bansal" w:date="2019-08-04T14:10:00Z"/>
                <w:rFonts w:ascii="Consolas" w:eastAsia="Times New Roman" w:hAnsi="Consolas" w:cs="Times New Roman"/>
                <w:color w:val="24292E"/>
                <w:sz w:val="18"/>
                <w:szCs w:val="18"/>
                <w:lang w:eastAsia="en-IN"/>
              </w:rPr>
            </w:pPr>
            <w:ins w:id="313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34" w:author="Rajiv Bansal" w:date="2019-08-04T14:10:00Z"/>
        </w:trPr>
        <w:tc>
          <w:tcPr>
            <w:tcW w:w="20" w:type="dxa"/>
            <w:shd w:val="clear" w:color="auto" w:fill="auto"/>
            <w:noWrap/>
            <w:hideMark/>
            <w:tcPrChange w:id="313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38" w:author="Rajiv Bansal" w:date="2019-08-04T14:10:00Z"/>
                <w:rFonts w:ascii="Consolas" w:eastAsia="Times New Roman" w:hAnsi="Consolas" w:cs="Times New Roman"/>
                <w:color w:val="24292E"/>
                <w:sz w:val="18"/>
                <w:szCs w:val="18"/>
                <w:lang w:eastAsia="en-IN"/>
              </w:rPr>
            </w:pPr>
            <w:ins w:id="313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40" w:author="Rajiv Bansal" w:date="2019-08-04T14:10:00Z"/>
        </w:trPr>
        <w:tc>
          <w:tcPr>
            <w:tcW w:w="20" w:type="dxa"/>
            <w:shd w:val="clear" w:color="auto" w:fill="auto"/>
            <w:noWrap/>
            <w:hideMark/>
            <w:tcPrChange w:id="314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44" w:author="Rajiv Bansal" w:date="2019-08-04T14:10:00Z"/>
                <w:rFonts w:ascii="Consolas" w:eastAsia="Times New Roman" w:hAnsi="Consolas" w:cs="Times New Roman"/>
                <w:color w:val="24292E"/>
                <w:sz w:val="18"/>
                <w:szCs w:val="18"/>
                <w:lang w:eastAsia="en-IN"/>
              </w:rPr>
            </w:pPr>
            <w:ins w:id="314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46" w:author="Rajiv Bansal" w:date="2019-08-04T14:10:00Z"/>
        </w:trPr>
        <w:tc>
          <w:tcPr>
            <w:tcW w:w="20" w:type="dxa"/>
            <w:shd w:val="clear" w:color="auto" w:fill="auto"/>
            <w:noWrap/>
            <w:hideMark/>
            <w:tcPrChange w:id="314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50" w:author="Rajiv Bansal" w:date="2019-08-04T14:10:00Z"/>
                <w:rFonts w:ascii="Consolas" w:eastAsia="Times New Roman" w:hAnsi="Consolas" w:cs="Times New Roman"/>
                <w:color w:val="24292E"/>
                <w:sz w:val="18"/>
                <w:szCs w:val="18"/>
                <w:lang w:eastAsia="en-IN"/>
              </w:rPr>
            </w:pPr>
            <w:ins w:id="315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52" w:author="Rajiv Bansal" w:date="2019-08-04T14:10:00Z"/>
        </w:trPr>
        <w:tc>
          <w:tcPr>
            <w:tcW w:w="20" w:type="dxa"/>
            <w:shd w:val="clear" w:color="auto" w:fill="auto"/>
            <w:noWrap/>
            <w:hideMark/>
            <w:tcPrChange w:id="315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56" w:author="Rajiv Bansal" w:date="2019-08-04T14:10:00Z"/>
                <w:rFonts w:ascii="Consolas" w:eastAsia="Times New Roman" w:hAnsi="Consolas" w:cs="Times New Roman"/>
                <w:color w:val="24292E"/>
                <w:sz w:val="18"/>
                <w:szCs w:val="18"/>
                <w:lang w:eastAsia="en-IN"/>
              </w:rPr>
            </w:pPr>
            <w:ins w:id="315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58" w:author="Rajiv Bansal" w:date="2019-08-04T14:10:00Z"/>
        </w:trPr>
        <w:tc>
          <w:tcPr>
            <w:tcW w:w="20" w:type="dxa"/>
            <w:shd w:val="clear" w:color="auto" w:fill="auto"/>
            <w:noWrap/>
            <w:hideMark/>
            <w:tcPrChange w:id="315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62" w:author="Rajiv Bansal" w:date="2019-08-04T14:10:00Z"/>
                <w:rFonts w:ascii="Consolas" w:eastAsia="Times New Roman" w:hAnsi="Consolas" w:cs="Times New Roman"/>
                <w:color w:val="24292E"/>
                <w:sz w:val="18"/>
                <w:szCs w:val="18"/>
                <w:lang w:eastAsia="en-IN"/>
              </w:rPr>
            </w:pPr>
            <w:ins w:id="31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3164" w:author="Rajiv Bansal" w:date="2019-08-04T14:10:00Z"/>
        </w:trPr>
        <w:tc>
          <w:tcPr>
            <w:tcW w:w="20" w:type="dxa"/>
            <w:shd w:val="clear" w:color="auto" w:fill="auto"/>
            <w:noWrap/>
            <w:hideMark/>
            <w:tcPrChange w:id="316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68" w:author="Rajiv Bansal" w:date="2019-08-04T14:10:00Z"/>
                <w:rFonts w:ascii="Consolas" w:eastAsia="Times New Roman" w:hAnsi="Consolas" w:cs="Times New Roman"/>
                <w:color w:val="24292E"/>
                <w:sz w:val="18"/>
                <w:szCs w:val="18"/>
                <w:lang w:eastAsia="en-IN"/>
              </w:rPr>
            </w:pPr>
            <w:ins w:id="316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70" w:author="Rajiv Bansal" w:date="2019-08-04T14:10:00Z"/>
        </w:trPr>
        <w:tc>
          <w:tcPr>
            <w:tcW w:w="20" w:type="dxa"/>
            <w:shd w:val="clear" w:color="auto" w:fill="auto"/>
            <w:noWrap/>
            <w:hideMark/>
            <w:tcPrChange w:id="317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74" w:author="Rajiv Bansal" w:date="2019-08-04T14:10:00Z"/>
                <w:rFonts w:ascii="Consolas" w:eastAsia="Times New Roman" w:hAnsi="Consolas" w:cs="Times New Roman"/>
                <w:color w:val="24292E"/>
                <w:sz w:val="18"/>
                <w:szCs w:val="18"/>
                <w:lang w:eastAsia="en-IN"/>
              </w:rPr>
            </w:pPr>
            <w:ins w:id="317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7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77" w:author="Rajiv Bansal" w:date="2019-08-04T14:09:00Z"/>
          <w:rFonts w:ascii="Georgia" w:hAnsi="Georgia"/>
          <w:spacing w:val="-1"/>
          <w:sz w:val="32"/>
          <w:szCs w:val="32"/>
        </w:rPr>
      </w:pPr>
      <w:ins w:id="3178"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3179" w:author="Rajiv Bansal" w:date="2019-08-04T14:09:00Z"/>
        </w:rPr>
      </w:pPr>
      <w:ins w:id="3180"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3181" w:author="Rajiv Bansal" w:date="2019-08-04T14:09:00Z"/>
          <w:rFonts w:ascii="Georgia" w:hAnsi="Georgia"/>
          <w:spacing w:val="-1"/>
          <w:sz w:val="32"/>
          <w:szCs w:val="32"/>
        </w:rPr>
      </w:pPr>
      <w:ins w:id="318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83" w:author="Rajiv Bansal" w:date="2019-08-04T14:09:00Z"/>
        </w:rPr>
      </w:pPr>
      <w:ins w:id="318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85" w:author="Rajiv Bansal" w:date="2019-08-04T14:13:00Z"/>
          <w:rFonts w:ascii="Segoe UI" w:hAnsi="Segoe UI" w:cs="Segoe UI"/>
          <w:color w:val="000000"/>
        </w:rPr>
      </w:pPr>
      <w:ins w:id="3186"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3187" w:author="Rajiv Bansal" w:date="2019-08-04T14:13:00Z"/>
          <w:rFonts w:ascii="Segoe UI" w:hAnsi="Segoe UI" w:cs="Segoe UI"/>
          <w:color w:val="000000"/>
        </w:rPr>
        <w:pPrChange w:id="3188" w:author="Rajiv Bansal" w:date="2019-08-04T14:13:00Z">
          <w:pPr>
            <w:pStyle w:val="Heading2"/>
            <w:pBdr>
              <w:bottom w:val="single" w:sz="6" w:space="4" w:color="EAECEF"/>
            </w:pBdr>
            <w:shd w:val="clear" w:color="auto" w:fill="FFFFFF"/>
            <w:spacing w:before="450" w:after="240"/>
          </w:pPr>
        </w:pPrChange>
      </w:pPr>
      <w:ins w:id="3189"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190" w:author="Rajiv Bansal" w:date="2019-08-04T14:13:00Z"/>
          <w:rFonts w:ascii="Segoe UI" w:hAnsi="Segoe UI" w:cs="Segoe UI"/>
          <w:color w:val="000000"/>
        </w:rPr>
      </w:pPr>
      <w:ins w:id="3191"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192" w:author="Rajiv Bansal" w:date="2019-08-04T14:13:00Z"/>
          <w:rFonts w:ascii="Segoe UI" w:hAnsi="Segoe UI" w:cs="Segoe UI"/>
          <w:color w:val="000000"/>
        </w:rPr>
      </w:pPr>
      <w:ins w:id="3193"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194" w:author="Rajiv Bansal" w:date="2019-08-04T14:13:00Z"/>
        </w:trPr>
        <w:tc>
          <w:tcPr>
            <w:tcW w:w="14895" w:type="dxa"/>
            <w:vAlign w:val="center"/>
            <w:hideMark/>
          </w:tcPr>
          <w:p w14:paraId="51E5492B" w14:textId="77777777" w:rsidR="00A32E89" w:rsidRDefault="00A32E89" w:rsidP="00A32E89">
            <w:pPr>
              <w:spacing w:after="0"/>
              <w:rPr>
                <w:ins w:id="3195" w:author="Rajiv Bansal" w:date="2019-08-04T14:13:00Z"/>
                <w:rFonts w:ascii="Times New Roman" w:hAnsi="Times New Roman" w:cs="Times New Roman"/>
              </w:rPr>
            </w:pPr>
            <w:ins w:id="3196" w:author="Rajiv Bansal" w:date="2019-08-04T14:13:00Z">
              <w:r>
                <w:rPr>
                  <w:rStyle w:val="HTMLCode"/>
                  <w:rFonts w:eastAsiaTheme="majorEastAsia"/>
                </w:rPr>
                <w:t>&lt;dependency&gt;</w:t>
              </w:r>
            </w:ins>
          </w:p>
          <w:p w14:paraId="6434D734" w14:textId="77777777" w:rsidR="00A32E89" w:rsidRDefault="00A32E89" w:rsidP="00A32E89">
            <w:pPr>
              <w:rPr>
                <w:ins w:id="3197" w:author="Rajiv Bansal" w:date="2019-08-04T14:13:00Z"/>
              </w:rPr>
            </w:pPr>
            <w:ins w:id="3198"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3199" w:author="Rajiv Bansal" w:date="2019-08-04T14:13:00Z"/>
              </w:rPr>
            </w:pPr>
            <w:ins w:id="3200"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3201" w:author="Rajiv Bansal" w:date="2019-08-04T14:13:00Z"/>
              </w:rPr>
            </w:pPr>
            <w:ins w:id="3202" w:author="Rajiv Bansal" w:date="2019-08-04T14:13:00Z">
              <w:r>
                <w:rPr>
                  <w:rStyle w:val="HTMLCode"/>
                  <w:rFonts w:eastAsiaTheme="majorEastAsia"/>
                </w:rPr>
                <w:t>&lt;/dependency&gt;</w:t>
              </w:r>
            </w:ins>
          </w:p>
          <w:p w14:paraId="1027B028" w14:textId="77777777" w:rsidR="00A32E89" w:rsidRDefault="00A32E89" w:rsidP="00A32E89">
            <w:pPr>
              <w:rPr>
                <w:ins w:id="3203" w:author="Rajiv Bansal" w:date="2019-08-04T14:13:00Z"/>
              </w:rPr>
            </w:pPr>
            <w:ins w:id="3204" w:author="Rajiv Bansal" w:date="2019-08-04T14:13:00Z">
              <w:r>
                <w:rPr>
                  <w:rStyle w:val="HTMLCode"/>
                  <w:rFonts w:eastAsiaTheme="majorEastAsia"/>
                </w:rPr>
                <w:t>&lt;dependency&gt;</w:t>
              </w:r>
            </w:ins>
          </w:p>
          <w:p w14:paraId="5D9DB03E" w14:textId="77777777" w:rsidR="00A32E89" w:rsidRDefault="00A32E89" w:rsidP="00A32E89">
            <w:pPr>
              <w:rPr>
                <w:ins w:id="3205" w:author="Rajiv Bansal" w:date="2019-08-04T14:13:00Z"/>
              </w:rPr>
            </w:pPr>
            <w:ins w:id="320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3207" w:author="Rajiv Bansal" w:date="2019-08-04T14:13:00Z"/>
              </w:rPr>
            </w:pPr>
            <w:ins w:id="320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09" w:author="Rajiv Bansal" w:date="2019-08-04T14:13:00Z"/>
              </w:rPr>
            </w:pPr>
            <w:ins w:id="321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11" w:author="Rajiv Bansal" w:date="2019-08-04T14:13:00Z"/>
          <w:rFonts w:ascii="Segoe UI" w:hAnsi="Segoe UI" w:cs="Segoe UI"/>
          <w:color w:val="000000"/>
        </w:rPr>
      </w:pPr>
      <w:ins w:id="321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13" w:author="Rajiv Bansal" w:date="2019-08-04T14:13:00Z"/>
          <w:rFonts w:ascii="Segoe UI" w:hAnsi="Segoe UI" w:cs="Segoe UI"/>
          <w:color w:val="000000"/>
        </w:rPr>
      </w:pPr>
      <w:ins w:id="321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15" w:author="Rajiv Bansal" w:date="2019-08-04T14:13:00Z"/>
          <w:rFonts w:ascii="Segoe UI" w:hAnsi="Segoe UI" w:cs="Segoe UI"/>
          <w:color w:val="000000"/>
        </w:rPr>
      </w:pPr>
      <w:ins w:id="321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7" w:author="Rajiv Bansal" w:date="2019-08-04T14:13:00Z"/>
          <w:rFonts w:ascii="inherit" w:hAnsi="inherit"/>
          <w:color w:val="000000"/>
          <w:sz w:val="22"/>
          <w:szCs w:val="22"/>
        </w:rPr>
      </w:pPr>
      <w:ins w:id="321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1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0" w:author="Rajiv Bansal" w:date="2019-08-04T14:13:00Z"/>
          <w:rFonts w:ascii="inherit" w:hAnsi="inherit"/>
          <w:color w:val="000000"/>
          <w:sz w:val="22"/>
          <w:szCs w:val="22"/>
        </w:rPr>
      </w:pPr>
      <w:ins w:id="322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2" w:author="Rajiv Bansal" w:date="2019-08-04T14:13:00Z"/>
          <w:rFonts w:ascii="inherit" w:hAnsi="inherit"/>
          <w:color w:val="000000"/>
          <w:sz w:val="22"/>
          <w:szCs w:val="22"/>
        </w:rPr>
      </w:pPr>
      <w:ins w:id="322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4" w:author="Rajiv Bansal" w:date="2019-08-04T14:13:00Z"/>
          <w:rFonts w:ascii="inherit" w:hAnsi="inherit"/>
          <w:color w:val="000000"/>
          <w:sz w:val="22"/>
          <w:szCs w:val="22"/>
        </w:rPr>
      </w:pPr>
      <w:ins w:id="322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6" w:author="Rajiv Bansal" w:date="2019-08-04T14:13:00Z"/>
          <w:rFonts w:ascii="inherit" w:hAnsi="inherit"/>
          <w:color w:val="000000"/>
          <w:sz w:val="22"/>
          <w:szCs w:val="22"/>
        </w:rPr>
      </w:pPr>
      <w:ins w:id="322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28" w:author="Rajiv Bansal" w:date="2019-08-04T14:13:00Z"/>
          <w:rFonts w:ascii="inherit" w:hAnsi="inherit"/>
          <w:color w:val="000000"/>
          <w:sz w:val="22"/>
          <w:szCs w:val="22"/>
        </w:rPr>
      </w:pPr>
      <w:ins w:id="322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0" w:author="Rajiv Bansal" w:date="2019-08-04T14:13:00Z"/>
          <w:rFonts w:ascii="inherit" w:hAnsi="inherit"/>
          <w:color w:val="000000"/>
          <w:sz w:val="22"/>
          <w:szCs w:val="22"/>
        </w:rPr>
      </w:pPr>
      <w:ins w:id="323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2" w:author="Rajiv Bansal" w:date="2019-08-04T14:13:00Z"/>
          <w:rFonts w:ascii="inherit" w:hAnsi="inherit"/>
          <w:color w:val="000000"/>
          <w:sz w:val="22"/>
          <w:szCs w:val="22"/>
        </w:rPr>
      </w:pPr>
      <w:ins w:id="323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34" w:author="Rajiv Bansal" w:date="2019-08-04T14:13:00Z"/>
          <w:rFonts w:ascii="Segoe UI" w:hAnsi="Segoe UI" w:cs="Segoe UI"/>
          <w:color w:val="000000"/>
          <w:sz w:val="36"/>
          <w:szCs w:val="36"/>
        </w:rPr>
        <w:pPrChange w:id="3235" w:author="Rajiv Bansal" w:date="2019-08-04T14:13:00Z">
          <w:pPr>
            <w:pStyle w:val="Heading2"/>
            <w:pBdr>
              <w:bottom w:val="single" w:sz="6" w:space="4" w:color="EAECEF"/>
            </w:pBdr>
            <w:shd w:val="clear" w:color="auto" w:fill="FFFFFF"/>
            <w:spacing w:before="450" w:after="240"/>
          </w:pPr>
        </w:pPrChange>
      </w:pPr>
      <w:ins w:id="3236"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37" w:author="Rajiv Bansal" w:date="2019-08-04T14:13:00Z"/>
          <w:rFonts w:ascii="Segoe UI" w:hAnsi="Segoe UI" w:cs="Segoe UI"/>
          <w:color w:val="000000"/>
        </w:rPr>
      </w:pPr>
      <w:ins w:id="323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39" w:author="Rajiv Bansal" w:date="2019-08-04T14:13:00Z"/>
          <w:rFonts w:ascii="Segoe UI" w:hAnsi="Segoe UI" w:cs="Segoe UI"/>
          <w:color w:val="000000"/>
        </w:rPr>
      </w:pPr>
      <w:ins w:id="324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41" w:author="Rajiv Bansal" w:date="2019-08-04T14:13:00Z"/>
          <w:rFonts w:ascii="Segoe UI" w:hAnsi="Segoe UI" w:cs="Segoe UI"/>
          <w:color w:val="000000"/>
        </w:rPr>
      </w:pPr>
      <w:ins w:id="3242"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43" w:author="Rajiv Bansal" w:date="2019-08-04T14:13:00Z"/>
          <w:rFonts w:ascii="Segoe UI" w:hAnsi="Segoe UI" w:cs="Segoe UI"/>
          <w:color w:val="000000"/>
        </w:rPr>
      </w:pPr>
      <w:ins w:id="3244"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3245" w:author="Rajiv Bansal" w:date="2019-08-04T14:13:00Z"/>
          <w:rFonts w:ascii="Times New Roman" w:hAnsi="Times New Roman" w:cs="Times New Roman"/>
        </w:rPr>
      </w:pPr>
      <w:ins w:id="324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47" w:author="Rajiv Bansal" w:date="2019-08-04T14:13:00Z"/>
          <w:rFonts w:ascii="Segoe UI" w:hAnsi="Segoe UI" w:cs="Segoe UI"/>
          <w:color w:val="000000"/>
        </w:rPr>
        <w:pPrChange w:id="3248" w:author="Rajiv Bansal" w:date="2019-08-04T14:14:00Z">
          <w:pPr>
            <w:pStyle w:val="Heading2"/>
            <w:pBdr>
              <w:bottom w:val="single" w:sz="6" w:space="4" w:color="EAECEF"/>
            </w:pBdr>
            <w:shd w:val="clear" w:color="auto" w:fill="FFFFFF"/>
            <w:spacing w:before="450" w:after="240"/>
          </w:pPr>
        </w:pPrChange>
      </w:pPr>
      <w:ins w:id="3249"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3250" w:author="Rajiv Bansal" w:date="2019-08-04T14:13:00Z"/>
          <w:rFonts w:ascii="Segoe UI" w:hAnsi="Segoe UI" w:cs="Segoe UI"/>
          <w:color w:val="000000"/>
        </w:rPr>
      </w:pPr>
      <w:ins w:id="325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52" w:author="Rajiv Bansal" w:date="2019-08-04T14:13:00Z"/>
          <w:rFonts w:ascii="Segoe UI" w:hAnsi="Segoe UI" w:cs="Segoe UI"/>
          <w:color w:val="000000"/>
        </w:rPr>
      </w:pPr>
      <w:ins w:id="325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54" w:author="Rajiv Bansal" w:date="2019-08-04T14:13:00Z"/>
          <w:rFonts w:ascii="Segoe UI" w:hAnsi="Segoe UI" w:cs="Segoe UI"/>
          <w:color w:val="000000"/>
        </w:rPr>
      </w:pPr>
      <w:ins w:id="325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3256" w:author="Rajiv Bansal" w:date="2019-08-04T14:13:00Z"/>
          <w:rFonts w:ascii="Segoe UI" w:hAnsi="Segoe UI" w:cs="Segoe UI"/>
          <w:color w:val="000000"/>
          <w:sz w:val="29"/>
          <w:szCs w:val="29"/>
        </w:rPr>
        <w:pPrChange w:id="3257" w:author="Rajiv Bansal" w:date="2019-08-04T14:14:00Z">
          <w:pPr>
            <w:pStyle w:val="Heading4"/>
            <w:shd w:val="clear" w:color="auto" w:fill="FFFFFF"/>
            <w:spacing w:before="360" w:after="240"/>
          </w:pPr>
        </w:pPrChange>
      </w:pPr>
      <w:ins w:id="325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59" w:author="Rajiv Bansal" w:date="2019-08-04T14:13:00Z"/>
          <w:rFonts w:ascii="Segoe UI" w:hAnsi="Segoe UI" w:cs="Segoe UI"/>
          <w:color w:val="000000"/>
        </w:rPr>
      </w:pPr>
      <w:ins w:id="326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61" w:author="Rajiv Bansal" w:date="2019-08-04T14:13:00Z"/>
          <w:rFonts w:ascii="Segoe UI" w:hAnsi="Segoe UI" w:cs="Segoe UI"/>
          <w:color w:val="000000"/>
        </w:rPr>
      </w:pPr>
      <w:ins w:id="326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63" w:author="Rajiv Bansal" w:date="2019-08-04T14:13:00Z"/>
          <w:rFonts w:ascii="Segoe UI" w:hAnsi="Segoe UI" w:cs="Segoe UI"/>
          <w:color w:val="000000"/>
        </w:rPr>
      </w:pPr>
      <w:ins w:id="326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65" w:author="Rajiv Bansal" w:date="2019-08-04T14:13:00Z"/>
          <w:rFonts w:ascii="Segoe UI" w:hAnsi="Segoe UI" w:cs="Segoe UI"/>
          <w:color w:val="000000"/>
        </w:rPr>
      </w:pPr>
      <w:ins w:id="3266"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67" w:author="Rajiv Bansal" w:date="2019-08-04T14:13:00Z"/>
          <w:rFonts w:ascii="Segoe UI" w:hAnsi="Segoe UI" w:cs="Segoe UI"/>
          <w:color w:val="000000"/>
        </w:rPr>
      </w:pPr>
      <w:ins w:id="326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69" w:author="Rajiv Bansal" w:date="2019-08-04T14:13:00Z"/>
          <w:rFonts w:ascii="Segoe UI" w:hAnsi="Segoe UI" w:cs="Segoe UI"/>
          <w:color w:val="000000"/>
        </w:rPr>
      </w:pPr>
      <w:ins w:id="3270" w:author="Rajiv Bansal" w:date="2019-08-04T14:13:00Z">
        <w:r>
          <w:rPr>
            <w:rFonts w:ascii="Segoe UI" w:hAnsi="Segoe UI" w:cs="Segoe UI"/>
            <w:color w:val="000000"/>
          </w:rPr>
          <w:t>Spring Rest</w:t>
        </w:r>
      </w:ins>
    </w:p>
    <w:p w14:paraId="4D798C39" w14:textId="77777777" w:rsidR="00A32E89" w:rsidRDefault="00A32E89">
      <w:pPr>
        <w:pStyle w:val="Heading5"/>
        <w:rPr>
          <w:ins w:id="3271" w:author="Rajiv Bansal" w:date="2019-08-04T14:13:00Z"/>
          <w:rFonts w:ascii="Segoe UI" w:hAnsi="Segoe UI" w:cs="Segoe UI"/>
          <w:color w:val="000000"/>
        </w:rPr>
        <w:pPrChange w:id="3272" w:author="Rajiv Bansal" w:date="2019-08-04T14:14:00Z">
          <w:pPr>
            <w:pStyle w:val="Heading2"/>
            <w:pBdr>
              <w:bottom w:val="single" w:sz="6" w:space="4" w:color="EAECEF"/>
            </w:pBdr>
            <w:shd w:val="clear" w:color="auto" w:fill="FFFFFF"/>
            <w:spacing w:before="450" w:after="240"/>
          </w:pPr>
        </w:pPrChange>
      </w:pPr>
      <w:ins w:id="327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74" w:author="Rajiv Bansal" w:date="2019-08-04T14:13:00Z"/>
          <w:rFonts w:ascii="Segoe UI" w:hAnsi="Segoe UI" w:cs="Segoe UI"/>
          <w:color w:val="000000"/>
        </w:rPr>
      </w:pPr>
      <w:ins w:id="327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76" w:author="Rajiv Bansal" w:date="2019-08-04T14:13:00Z"/>
          <w:rFonts w:ascii="Segoe UI" w:hAnsi="Segoe UI" w:cs="Segoe UI"/>
          <w:color w:val="000000"/>
          <w:sz w:val="29"/>
          <w:szCs w:val="29"/>
        </w:rPr>
        <w:pPrChange w:id="3277" w:author="Rajiv Bansal" w:date="2019-08-04T14:14:00Z">
          <w:pPr>
            <w:pStyle w:val="Heading4"/>
            <w:shd w:val="clear" w:color="auto" w:fill="FFFFFF"/>
            <w:spacing w:before="360" w:after="240"/>
          </w:pPr>
        </w:pPrChange>
      </w:pPr>
      <w:ins w:id="327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79" w:author="Rajiv Bansal" w:date="2019-08-04T14:13:00Z"/>
          <w:rFonts w:ascii="Segoe UI" w:hAnsi="Segoe UI" w:cs="Segoe UI"/>
          <w:color w:val="000000"/>
        </w:rPr>
      </w:pPr>
      <w:ins w:id="328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81" w:author="Rajiv Bansal" w:date="2019-08-04T14:13:00Z"/>
          <w:rFonts w:ascii="Times New Roman" w:hAnsi="Times New Roman" w:cs="Times New Roman"/>
        </w:rPr>
      </w:pPr>
      <w:ins w:id="328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83" w:author="Rajiv Bansal" w:date="2019-08-04T14:13:00Z"/>
          <w:rFonts w:ascii="Segoe UI" w:hAnsi="Segoe UI" w:cs="Segoe UI"/>
          <w:color w:val="000000"/>
        </w:rPr>
      </w:pPr>
      <w:ins w:id="328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85" w:author="Rajiv Bansal" w:date="2019-08-04T14:13:00Z"/>
          <w:rFonts w:ascii="Segoe UI" w:hAnsi="Segoe UI" w:cs="Segoe UI"/>
          <w:color w:val="000000"/>
          <w:sz w:val="29"/>
          <w:szCs w:val="29"/>
        </w:rPr>
        <w:pPrChange w:id="3286" w:author="Rajiv Bansal" w:date="2019-08-04T14:14:00Z">
          <w:pPr>
            <w:pStyle w:val="Heading4"/>
            <w:shd w:val="clear" w:color="auto" w:fill="FFFFFF"/>
            <w:spacing w:before="360" w:after="240"/>
          </w:pPr>
        </w:pPrChange>
      </w:pPr>
      <w:ins w:id="328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288" w:author="Rajiv Bansal" w:date="2019-08-04T14:13:00Z"/>
          <w:rFonts w:ascii="Segoe UI" w:hAnsi="Segoe UI" w:cs="Segoe UI"/>
          <w:color w:val="000000"/>
        </w:rPr>
      </w:pPr>
      <w:ins w:id="3289"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290" w:author="Rajiv Bansal" w:date="2019-08-04T14:13:00Z"/>
        </w:trPr>
        <w:tc>
          <w:tcPr>
            <w:tcW w:w="15495" w:type="dxa"/>
            <w:vAlign w:val="center"/>
            <w:hideMark/>
          </w:tcPr>
          <w:p w14:paraId="6E9DD3E6" w14:textId="77777777" w:rsidR="00A32E89" w:rsidRDefault="00A32E89">
            <w:pPr>
              <w:divId w:val="33966355"/>
              <w:rPr>
                <w:ins w:id="3291" w:author="Rajiv Bansal" w:date="2019-08-04T14:13:00Z"/>
                <w:rFonts w:ascii="Times New Roman" w:hAnsi="Times New Roman" w:cs="Times New Roman"/>
              </w:rPr>
            </w:pPr>
            <w:ins w:id="3292"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3293" w:author="Rajiv Bansal" w:date="2019-08-04T14:13:00Z"/>
          <w:rFonts w:ascii="Segoe UI" w:hAnsi="Segoe UI" w:cs="Segoe UI"/>
          <w:color w:val="000000"/>
        </w:rPr>
      </w:pPr>
      <w:ins w:id="329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3295" w:author="Rajiv Bansal" w:date="2019-08-04T14:13:00Z"/>
          <w:rFonts w:ascii="Segoe UI" w:hAnsi="Segoe UI" w:cs="Segoe UI"/>
          <w:color w:val="000000"/>
          <w:sz w:val="29"/>
          <w:szCs w:val="29"/>
        </w:rPr>
        <w:pPrChange w:id="3296" w:author="Rajiv Bansal" w:date="2019-08-04T14:14:00Z">
          <w:pPr>
            <w:pStyle w:val="Heading4"/>
            <w:shd w:val="clear" w:color="auto" w:fill="FFFFFF"/>
            <w:spacing w:before="360" w:after="240"/>
          </w:pPr>
        </w:pPrChange>
      </w:pPr>
      <w:ins w:id="329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298" w:author="Rajiv Bansal" w:date="2019-08-04T14:13:00Z"/>
          <w:rFonts w:ascii="Segoe UI" w:hAnsi="Segoe UI" w:cs="Segoe UI"/>
          <w:color w:val="000000"/>
        </w:rPr>
      </w:pPr>
      <w:ins w:id="3299"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00" w:author="Rajiv Bansal" w:date="2019-08-04T14:13:00Z"/>
          <w:rFonts w:ascii="Segoe UI" w:hAnsi="Segoe UI" w:cs="Segoe UI"/>
          <w:color w:val="000000"/>
        </w:rPr>
      </w:pPr>
      <w:ins w:id="330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02" w:author="Rajiv Bansal" w:date="2019-08-04T14:13:00Z"/>
        </w:trPr>
        <w:tc>
          <w:tcPr>
            <w:tcW w:w="15495" w:type="dxa"/>
            <w:vAlign w:val="center"/>
            <w:hideMark/>
          </w:tcPr>
          <w:p w14:paraId="1FC5B631" w14:textId="77777777" w:rsidR="00A32E89" w:rsidRDefault="00A32E89">
            <w:pPr>
              <w:rPr>
                <w:ins w:id="3303" w:author="Rajiv Bansal" w:date="2019-08-04T14:13:00Z"/>
                <w:rFonts w:ascii="Times New Roman" w:hAnsi="Times New Roman" w:cs="Times New Roman"/>
              </w:rPr>
            </w:pPr>
            <w:ins w:id="3304"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3305" w:author="Rajiv Bansal" w:date="2019-08-04T14:13:00Z"/>
              </w:rPr>
            </w:pPr>
            <w:ins w:id="3306" w:author="Rajiv Bansal" w:date="2019-08-04T14:13:00Z">
              <w:r>
                <w:t> </w:t>
              </w:r>
            </w:ins>
          </w:p>
          <w:p w14:paraId="1F227464" w14:textId="77777777" w:rsidR="00A32E89" w:rsidRDefault="00A32E89">
            <w:pPr>
              <w:rPr>
                <w:ins w:id="3307" w:author="Rajiv Bansal" w:date="2019-08-04T14:13:00Z"/>
              </w:rPr>
            </w:pPr>
            <w:ins w:id="3308"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3309" w:author="Rajiv Bansal" w:date="2019-08-04T14:13:00Z"/>
              </w:rPr>
            </w:pPr>
            <w:ins w:id="3310"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3311" w:author="Rajiv Bansal" w:date="2019-08-04T14:13:00Z"/>
              </w:rPr>
            </w:pPr>
            <w:ins w:id="3312"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3313" w:author="Rajiv Bansal" w:date="2019-08-04T14:13:00Z"/>
              </w:rPr>
            </w:pPr>
            <w:ins w:id="3314"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3315" w:author="Rajiv Bansal" w:date="2019-08-04T14:13:00Z"/>
              </w:rPr>
            </w:pPr>
            <w:ins w:id="331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3317" w:author="Rajiv Bansal" w:date="2019-08-04T14:13:00Z"/>
              </w:rPr>
            </w:pPr>
            <w:ins w:id="331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3319" w:author="Rajiv Bansal" w:date="2019-08-04T14:13:00Z"/>
              </w:rPr>
            </w:pPr>
            <w:ins w:id="332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3325" w:author="Rajiv Bansal" w:date="2019-08-04T14:13:00Z"/>
              </w:rPr>
            </w:pPr>
            <w:ins w:id="3326" w:author="Rajiv Bansal" w:date="2019-08-04T14:13:00Z">
              <w:r>
                <w:t> </w:t>
              </w:r>
            </w:ins>
          </w:p>
          <w:p w14:paraId="10F70B6F" w14:textId="77777777" w:rsidR="00A32E89" w:rsidRDefault="00A32E89">
            <w:pPr>
              <w:rPr>
                <w:ins w:id="3327" w:author="Rajiv Bansal" w:date="2019-08-04T14:13:00Z"/>
              </w:rPr>
            </w:pPr>
            <w:ins w:id="3328" w:author="Rajiv Bansal" w:date="2019-08-04T14:13:00Z">
              <w:r>
                <w:rPr>
                  <w:rStyle w:val="HTMLCode"/>
                  <w:rFonts w:eastAsiaTheme="majorEastAsia"/>
                </w:rPr>
                <w:t>@RestController</w:t>
              </w:r>
            </w:ins>
          </w:p>
          <w:p w14:paraId="707E6E6C" w14:textId="77777777" w:rsidR="00A32E89" w:rsidRDefault="00A32E89">
            <w:pPr>
              <w:rPr>
                <w:ins w:id="3329" w:author="Rajiv Bansal" w:date="2019-08-04T14:13:00Z"/>
              </w:rPr>
            </w:pPr>
            <w:ins w:id="333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3331" w:author="Rajiv Bansal" w:date="2019-08-04T14:13:00Z"/>
              </w:rPr>
            </w:pPr>
            <w:ins w:id="3332" w:author="Rajiv Bansal" w:date="2019-08-04T14:13:00Z">
              <w:r>
                <w:t> </w:t>
              </w:r>
            </w:ins>
          </w:p>
          <w:p w14:paraId="05A4F171" w14:textId="77777777" w:rsidR="00A32E89" w:rsidRDefault="00A32E89">
            <w:pPr>
              <w:rPr>
                <w:ins w:id="3333" w:author="Rajiv Bansal" w:date="2019-08-04T14:13:00Z"/>
              </w:rPr>
            </w:pPr>
            <w:ins w:id="333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3335" w:author="Rajiv Bansal" w:date="2019-08-04T14:13:00Z"/>
              </w:rPr>
            </w:pPr>
            <w:ins w:id="3336" w:author="Rajiv Bansal" w:date="2019-08-04T14:13:00Z">
              <w:r>
                <w:t> </w:t>
              </w:r>
            </w:ins>
          </w:p>
          <w:p w14:paraId="5E95BD42" w14:textId="77777777" w:rsidR="00A32E89" w:rsidRDefault="00A32E89">
            <w:pPr>
              <w:rPr>
                <w:ins w:id="3337" w:author="Rajiv Bansal" w:date="2019-08-04T14:13:00Z"/>
              </w:rPr>
            </w:pPr>
            <w:ins w:id="333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39" w:author="Rajiv Bansal" w:date="2019-08-04T14:13:00Z"/>
              </w:rPr>
            </w:pPr>
            <w:ins w:id="3340"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3341" w:author="Rajiv Bansal" w:date="2019-08-04T14:13:00Z"/>
              </w:rPr>
            </w:pPr>
            <w:ins w:id="3342" w:author="Rajiv Bansal" w:date="2019-08-04T14:13:00Z">
              <w:r>
                <w:t> </w:t>
              </w:r>
            </w:ins>
          </w:p>
          <w:p w14:paraId="12E968ED" w14:textId="77777777" w:rsidR="00A32E89" w:rsidRDefault="00A32E89">
            <w:pPr>
              <w:rPr>
                <w:ins w:id="3343" w:author="Rajiv Bansal" w:date="2019-08-04T14:13:00Z"/>
              </w:rPr>
            </w:pPr>
            <w:ins w:id="3344"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3345" w:author="Rajiv Bansal" w:date="2019-08-04T14:13:00Z"/>
              </w:rPr>
            </w:pPr>
            <w:ins w:id="3346"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3347" w:author="Rajiv Bansal" w:date="2019-08-04T14:13:00Z"/>
              </w:rPr>
            </w:pPr>
            <w:ins w:id="3348"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3349" w:author="Rajiv Bansal" w:date="2019-08-04T14:13:00Z"/>
              </w:rPr>
            </w:pPr>
            <w:ins w:id="335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3351" w:author="Rajiv Bansal" w:date="2019-08-04T14:13:00Z"/>
              </w:rPr>
            </w:pPr>
            <w:ins w:id="3352"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3353" w:author="Rajiv Bansal" w:date="2019-08-04T14:13:00Z"/>
              </w:rPr>
            </w:pPr>
            <w:ins w:id="3354" w:author="Rajiv Bansal" w:date="2019-08-04T14:13:00Z">
              <w:r>
                <w:t> </w:t>
              </w:r>
            </w:ins>
          </w:p>
          <w:p w14:paraId="58B28966" w14:textId="77777777" w:rsidR="00A32E89" w:rsidRDefault="00A32E89">
            <w:pPr>
              <w:rPr>
                <w:ins w:id="3355" w:author="Rajiv Bansal" w:date="2019-08-04T14:13:00Z"/>
              </w:rPr>
            </w:pPr>
            <w:ins w:id="3356"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3357" w:author="Rajiv Bansal" w:date="2019-08-04T14:13:00Z"/>
              </w:rPr>
            </w:pPr>
            <w:ins w:id="3358" w:author="Rajiv Bansal" w:date="2019-08-04T14:13:00Z">
              <w:r>
                <w:t> </w:t>
              </w:r>
            </w:ins>
          </w:p>
          <w:p w14:paraId="4CF3E049"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3361" w:author="Rajiv Bansal" w:date="2019-08-04T14:13:00Z"/>
              </w:rPr>
            </w:pPr>
            <w:ins w:id="3362"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3363" w:author="Rajiv Bansal" w:date="2019-08-04T14:13:00Z"/>
              </w:rPr>
            </w:pPr>
            <w:ins w:id="3364"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3365" w:author="Rajiv Bansal" w:date="2019-08-04T14:13:00Z"/>
              </w:rPr>
            </w:pPr>
            <w:ins w:id="3366"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3367" w:author="Rajiv Bansal" w:date="2019-08-04T14:13:00Z"/>
              </w:rPr>
            </w:pPr>
            <w:ins w:id="3368"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3369" w:author="Rajiv Bansal" w:date="2019-08-04T14:13:00Z"/>
              </w:rPr>
            </w:pPr>
            <w:ins w:id="3370" w:author="Rajiv Bansal" w:date="2019-08-04T14:13:00Z">
              <w:r>
                <w:t> </w:t>
              </w:r>
            </w:ins>
          </w:p>
          <w:p w14:paraId="37D4AAFD" w14:textId="77777777" w:rsidR="00A32E89" w:rsidRDefault="00A32E89">
            <w:pPr>
              <w:rPr>
                <w:ins w:id="3371" w:author="Rajiv Bansal" w:date="2019-08-04T14:13:00Z"/>
              </w:rPr>
            </w:pPr>
            <w:ins w:id="3372"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3373" w:author="Rajiv Bansal" w:date="2019-08-04T14:13:00Z"/>
              </w:rPr>
            </w:pPr>
            <w:ins w:id="3374" w:author="Rajiv Bansal" w:date="2019-08-04T14:13:00Z">
              <w:r>
                <w:t> </w:t>
              </w:r>
            </w:ins>
          </w:p>
          <w:p w14:paraId="31E2B59D"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77" w:author="Rajiv Bansal" w:date="2019-08-04T14:13:00Z"/>
              </w:rPr>
            </w:pPr>
            <w:ins w:id="3378" w:author="Rajiv Bansal" w:date="2019-08-04T14:13:00Z">
              <w:r>
                <w:t> </w:t>
              </w:r>
            </w:ins>
          </w:p>
          <w:p w14:paraId="72F5E3AA" w14:textId="77777777" w:rsidR="00A32E89" w:rsidRDefault="00A32E89">
            <w:pPr>
              <w:rPr>
                <w:ins w:id="3379" w:author="Rajiv Bansal" w:date="2019-08-04T14:13:00Z"/>
              </w:rPr>
            </w:pPr>
            <w:ins w:id="3380"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3381" w:author="Rajiv Bansal" w:date="2019-08-04T14:13:00Z"/>
              </w:rPr>
            </w:pPr>
            <w:ins w:id="338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383" w:author="Rajiv Bansal" w:date="2019-08-04T14:13:00Z"/>
              </w:rPr>
            </w:pPr>
            <w:ins w:id="3384"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385" w:author="Rajiv Bansal" w:date="2019-08-04T14:13:00Z"/>
              </w:rPr>
            </w:pPr>
            <w:ins w:id="3386" w:author="Rajiv Bansal" w:date="2019-08-04T14:13:00Z">
              <w:r>
                <w:t> </w:t>
              </w:r>
            </w:ins>
          </w:p>
          <w:p w14:paraId="0BB8E9E5" w14:textId="77777777" w:rsidR="00A32E89" w:rsidRDefault="00A32E89">
            <w:pPr>
              <w:rPr>
                <w:ins w:id="3387" w:author="Rajiv Bansal" w:date="2019-08-04T14:13:00Z"/>
              </w:rPr>
            </w:pPr>
            <w:ins w:id="3388"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391" w:author="Rajiv Bansal" w:date="2019-08-04T14:13:00Z"/>
              </w:rPr>
            </w:pPr>
            <w:ins w:id="3392"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393" w:author="Rajiv Bansal" w:date="2019-08-04T14:13:00Z"/>
              </w:rPr>
            </w:pPr>
            <w:ins w:id="339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395" w:author="Rajiv Bansal" w:date="2019-08-04T14:13:00Z"/>
              </w:rPr>
            </w:pPr>
            <w:ins w:id="3396"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399" w:author="Rajiv Bansal" w:date="2019-08-04T14:13:00Z"/>
              </w:rPr>
            </w:pPr>
            <w:ins w:id="3400"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03" w:author="Rajiv Bansal" w:date="2019-08-04T14:13:00Z"/>
              </w:rPr>
            </w:pPr>
            <w:ins w:id="340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05" w:author="Rajiv Bansal" w:date="2019-08-04T14:13:00Z"/>
          <w:rFonts w:ascii="Segoe UI" w:hAnsi="Segoe UI" w:cs="Segoe UI"/>
          <w:color w:val="000000"/>
        </w:rPr>
      </w:pPr>
      <w:ins w:id="340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07" w:author="Rajiv Bansal" w:date="2019-08-04T14:13:00Z"/>
        </w:trPr>
        <w:tc>
          <w:tcPr>
            <w:tcW w:w="15495" w:type="dxa"/>
            <w:vAlign w:val="center"/>
            <w:hideMark/>
          </w:tcPr>
          <w:p w14:paraId="3744887E" w14:textId="77777777" w:rsidR="00A32E89" w:rsidRDefault="00A32E89">
            <w:pPr>
              <w:rPr>
                <w:ins w:id="3408" w:author="Rajiv Bansal" w:date="2019-08-04T14:13:00Z"/>
                <w:rFonts w:ascii="Times New Roman" w:hAnsi="Times New Roman" w:cs="Times New Roman"/>
              </w:rPr>
            </w:pPr>
            <w:ins w:id="3409"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410" w:author="Rajiv Bansal" w:date="2019-08-04T14:13:00Z"/>
              </w:rPr>
            </w:pPr>
            <w:ins w:id="3411" w:author="Rajiv Bansal" w:date="2019-08-04T14:13:00Z">
              <w:r>
                <w:t> </w:t>
              </w:r>
            </w:ins>
          </w:p>
          <w:p w14:paraId="1CBE9C96" w14:textId="77777777" w:rsidR="00A32E89" w:rsidRDefault="00A32E89">
            <w:pPr>
              <w:rPr>
                <w:ins w:id="3412" w:author="Rajiv Bansal" w:date="2019-08-04T14:13:00Z"/>
              </w:rPr>
            </w:pPr>
            <w:ins w:id="341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14" w:author="Rajiv Bansal" w:date="2019-08-04T14:13:00Z"/>
              </w:rPr>
            </w:pPr>
            <w:ins w:id="3415" w:author="Rajiv Bansal" w:date="2019-08-04T14:13:00Z">
              <w:r>
                <w:t> </w:t>
              </w:r>
            </w:ins>
          </w:p>
          <w:p w14:paraId="5FFFDF4E" w14:textId="77777777" w:rsidR="00A32E89" w:rsidRDefault="00A32E89">
            <w:pPr>
              <w:rPr>
                <w:ins w:id="3416" w:author="Rajiv Bansal" w:date="2019-08-04T14:13:00Z"/>
              </w:rPr>
            </w:pPr>
            <w:ins w:id="341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18" w:author="Rajiv Bansal" w:date="2019-08-04T14:13:00Z"/>
              </w:rPr>
            </w:pPr>
            <w:ins w:id="341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420" w:author="Rajiv Bansal" w:date="2019-08-04T14:13:00Z"/>
              </w:rPr>
            </w:pPr>
            <w:ins w:id="3421" w:author="Rajiv Bansal" w:date="2019-08-04T14:13:00Z">
              <w:r>
                <w:t> </w:t>
              </w:r>
            </w:ins>
          </w:p>
          <w:p w14:paraId="08639D0F" w14:textId="77777777" w:rsidR="00A32E89" w:rsidRDefault="00A32E89">
            <w:pPr>
              <w:rPr>
                <w:ins w:id="3422" w:author="Rajiv Bansal" w:date="2019-08-04T14:13:00Z"/>
              </w:rPr>
            </w:pPr>
            <w:ins w:id="342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424" w:author="Rajiv Bansal" w:date="2019-08-04T14:13:00Z"/>
              </w:rPr>
            </w:pPr>
            <w:ins w:id="3425"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426" w:author="Rajiv Bansal" w:date="2019-08-04T14:13:00Z"/>
              </w:rPr>
            </w:pPr>
            <w:ins w:id="342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28" w:author="Rajiv Bansal" w:date="2019-08-04T14:13:00Z"/>
              </w:rPr>
            </w:pPr>
            <w:ins w:id="3429"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430" w:author="Rajiv Bansal" w:date="2019-08-04T14:13:00Z"/>
              </w:rPr>
            </w:pPr>
            <w:ins w:id="343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32" w:author="Rajiv Bansal" w:date="2019-08-04T14:13:00Z"/>
              </w:rPr>
            </w:pPr>
            <w:ins w:id="3433" w:author="Rajiv Bansal" w:date="2019-08-04T14:13:00Z">
              <w:r>
                <w:t> </w:t>
              </w:r>
            </w:ins>
          </w:p>
          <w:p w14:paraId="6A0F83A1" w14:textId="77777777" w:rsidR="00A32E89" w:rsidRDefault="00A32E89">
            <w:pPr>
              <w:rPr>
                <w:ins w:id="3434" w:author="Rajiv Bansal" w:date="2019-08-04T14:13:00Z"/>
              </w:rPr>
            </w:pPr>
            <w:ins w:id="343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38" w:author="Rajiv Bansal" w:date="2019-08-04T14:13:00Z"/>
              </w:rPr>
            </w:pPr>
            <w:ins w:id="343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40" w:author="Rajiv Bansal" w:date="2019-08-04T14:13:00Z"/>
              </w:rPr>
            </w:pPr>
            <w:ins w:id="3441" w:author="Rajiv Bansal" w:date="2019-08-04T14:13:00Z">
              <w:r>
                <w:t> </w:t>
              </w:r>
            </w:ins>
          </w:p>
          <w:p w14:paraId="71738C15" w14:textId="77777777" w:rsidR="00A32E89" w:rsidRDefault="00A32E89">
            <w:pPr>
              <w:rPr>
                <w:ins w:id="3442" w:author="Rajiv Bansal" w:date="2019-08-04T14:13:00Z"/>
              </w:rPr>
            </w:pPr>
            <w:ins w:id="344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46" w:author="Rajiv Bansal" w:date="2019-08-04T14:13:00Z"/>
              </w:rPr>
            </w:pPr>
            <w:ins w:id="344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48" w:author="Rajiv Bansal" w:date="2019-08-04T14:13:00Z"/>
              </w:rPr>
            </w:pPr>
            <w:ins w:id="3449" w:author="Rajiv Bansal" w:date="2019-08-04T14:13:00Z">
              <w:r>
                <w:t> </w:t>
              </w:r>
            </w:ins>
          </w:p>
          <w:p w14:paraId="13AEFFFE" w14:textId="77777777" w:rsidR="00A32E89" w:rsidRDefault="00A32E89">
            <w:pPr>
              <w:rPr>
                <w:ins w:id="3450" w:author="Rajiv Bansal" w:date="2019-08-04T14:13:00Z"/>
              </w:rPr>
            </w:pPr>
            <w:ins w:id="345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452" w:author="Rajiv Bansal" w:date="2019-08-04T14:13:00Z"/>
              </w:rPr>
            </w:pPr>
            <w:ins w:id="345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454" w:author="Rajiv Bansal" w:date="2019-08-04T14:13:00Z"/>
              </w:rPr>
            </w:pPr>
            <w:ins w:id="345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56" w:author="Rajiv Bansal" w:date="2019-08-04T14:13:00Z"/>
              </w:rPr>
            </w:pPr>
            <w:ins w:id="3457" w:author="Rajiv Bansal" w:date="2019-08-04T14:13:00Z">
              <w:r>
                <w:t> </w:t>
              </w:r>
            </w:ins>
          </w:p>
          <w:p w14:paraId="17D51B66" w14:textId="77777777" w:rsidR="00A32E89" w:rsidRDefault="00A32E89">
            <w:pPr>
              <w:rPr>
                <w:ins w:id="3458" w:author="Rajiv Bansal" w:date="2019-08-04T14:13:00Z"/>
              </w:rPr>
            </w:pPr>
            <w:ins w:id="345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462" w:author="Rajiv Bansal" w:date="2019-08-04T14:13:00Z"/>
              </w:rPr>
            </w:pPr>
            <w:ins w:id="346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64" w:author="Rajiv Bansal" w:date="2019-08-04T14:13:00Z"/>
              </w:rPr>
            </w:pPr>
            <w:ins w:id="3465" w:author="Rajiv Bansal" w:date="2019-08-04T14:13:00Z">
              <w:r>
                <w:rPr>
                  <w:rStyle w:val="HTMLCode"/>
                  <w:rFonts w:eastAsiaTheme="majorEastAsia"/>
                </w:rPr>
                <w:t>}</w:t>
              </w:r>
            </w:ins>
          </w:p>
        </w:tc>
      </w:tr>
    </w:tbl>
    <w:p w14:paraId="40228379" w14:textId="77777777" w:rsidR="00A32E89" w:rsidRDefault="00A32E89">
      <w:pPr>
        <w:pStyle w:val="Heading7"/>
        <w:rPr>
          <w:ins w:id="3466" w:author="Rajiv Bansal" w:date="2019-08-04T14:13:00Z"/>
          <w:rFonts w:ascii="Segoe UI" w:hAnsi="Segoe UI" w:cs="Segoe UI"/>
          <w:color w:val="000000"/>
          <w:sz w:val="29"/>
          <w:szCs w:val="29"/>
        </w:rPr>
        <w:pPrChange w:id="3467" w:author="Rajiv Bansal" w:date="2019-08-04T14:14:00Z">
          <w:pPr>
            <w:pStyle w:val="Heading4"/>
            <w:shd w:val="clear" w:color="auto" w:fill="FFFFFF"/>
            <w:spacing w:before="360" w:after="240"/>
          </w:pPr>
        </w:pPrChange>
      </w:pPr>
      <w:ins w:id="346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69" w:author="Rajiv Bansal" w:date="2019-08-04T14:13:00Z"/>
          <w:rFonts w:ascii="Segoe UI" w:hAnsi="Segoe UI" w:cs="Segoe UI"/>
          <w:color w:val="000000"/>
        </w:rPr>
      </w:pPr>
      <w:ins w:id="3470"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71" w:author="Rajiv Bansal" w:date="2019-08-04T14:13:00Z"/>
          <w:rFonts w:ascii="Segoe UI" w:hAnsi="Segoe UI" w:cs="Segoe UI"/>
          <w:color w:val="000000"/>
        </w:rPr>
      </w:pPr>
      <w:ins w:id="347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73" w:author="Rajiv Bansal" w:date="2019-08-04T14:13:00Z"/>
          <w:rFonts w:ascii="Segoe UI" w:hAnsi="Segoe UI" w:cs="Segoe UI"/>
          <w:color w:val="000000"/>
        </w:rPr>
      </w:pPr>
      <w:ins w:id="347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75" w:author="Rajiv Bansal" w:date="2019-08-04T14:13:00Z"/>
          <w:rFonts w:ascii="Times New Roman" w:hAnsi="Times New Roman" w:cs="Times New Roman"/>
        </w:rPr>
      </w:pPr>
      <w:ins w:id="347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77" w:author="Rajiv Bansal" w:date="2019-08-04T14:13:00Z"/>
          <w:rFonts w:ascii="Segoe UI" w:hAnsi="Segoe UI" w:cs="Segoe UI"/>
          <w:color w:val="000000"/>
        </w:rPr>
        <w:pPrChange w:id="3478" w:author="Rajiv Bansal" w:date="2019-08-04T14:14:00Z">
          <w:pPr>
            <w:pStyle w:val="Heading2"/>
            <w:pBdr>
              <w:bottom w:val="single" w:sz="6" w:space="4" w:color="EAECEF"/>
            </w:pBdr>
            <w:shd w:val="clear" w:color="auto" w:fill="FFFFFF"/>
            <w:spacing w:before="450" w:after="240"/>
          </w:pPr>
        </w:pPrChange>
      </w:pPr>
      <w:ins w:id="3479"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480" w:author="Rajiv Bansal" w:date="2019-08-04T14:13:00Z"/>
          <w:rFonts w:ascii="Segoe UI" w:hAnsi="Segoe UI" w:cs="Segoe UI"/>
          <w:color w:val="000000"/>
        </w:rPr>
      </w:pPr>
      <w:ins w:id="348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82" w:author="Rajiv Bansal" w:date="2019-08-04T14:13:00Z"/>
          <w:rFonts w:ascii="Segoe UI" w:hAnsi="Segoe UI" w:cs="Segoe UI"/>
          <w:color w:val="000000"/>
          <w:sz w:val="29"/>
          <w:szCs w:val="29"/>
        </w:rPr>
        <w:pPrChange w:id="3483" w:author="Rajiv Bansal" w:date="2019-08-04T14:14:00Z">
          <w:pPr>
            <w:pStyle w:val="Heading4"/>
            <w:shd w:val="clear" w:color="auto" w:fill="FFFFFF"/>
            <w:spacing w:before="360" w:after="240"/>
          </w:pPr>
        </w:pPrChange>
      </w:pPr>
      <w:ins w:id="348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85" w:author="Rajiv Bansal" w:date="2019-08-04T14:13:00Z"/>
          <w:rFonts w:ascii="Segoe UI" w:hAnsi="Segoe UI" w:cs="Segoe UI"/>
          <w:color w:val="000000"/>
        </w:rPr>
      </w:pPr>
      <w:ins w:id="348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487" w:author="Rajiv Bansal" w:date="2019-08-04T14:13:00Z"/>
          <w:rFonts w:ascii="Segoe UI" w:hAnsi="Segoe UI" w:cs="Segoe UI"/>
          <w:color w:val="000000"/>
        </w:rPr>
      </w:pPr>
      <w:ins w:id="348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489" w:author="Rajiv Bansal" w:date="2019-08-04T14:13:00Z"/>
          <w:rFonts w:ascii="Segoe UI" w:hAnsi="Segoe UI" w:cs="Segoe UI"/>
          <w:color w:val="000000"/>
        </w:rPr>
      </w:pPr>
      <w:ins w:id="349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491" w:author="Rajiv Bansal" w:date="2019-08-04T14:13:00Z"/>
          <w:rFonts w:ascii="Segoe UI" w:hAnsi="Segoe UI" w:cs="Segoe UI"/>
          <w:color w:val="000000"/>
        </w:rPr>
      </w:pPr>
      <w:ins w:id="3492"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493" w:author="Rajiv Bansal" w:date="2019-08-04T14:13:00Z"/>
          <w:rFonts w:ascii="Segoe UI" w:hAnsi="Segoe UI" w:cs="Segoe UI"/>
          <w:color w:val="000000"/>
        </w:rPr>
      </w:pPr>
      <w:ins w:id="3494"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495" w:author="Rajiv Bansal" w:date="2019-08-04T14:13:00Z"/>
          <w:rFonts w:ascii="Segoe UI" w:hAnsi="Segoe UI" w:cs="Segoe UI"/>
          <w:color w:val="000000"/>
        </w:rPr>
      </w:pPr>
      <w:ins w:id="349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497" w:author="Rajiv Bansal" w:date="2019-08-04T14:13:00Z"/>
          <w:rFonts w:ascii="Times New Roman" w:hAnsi="Times New Roman" w:cs="Times New Roman"/>
        </w:rPr>
      </w:pPr>
      <w:ins w:id="349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499" w:author="Rajiv Bansal" w:date="2019-08-04T14:13:00Z"/>
          <w:rFonts w:ascii="Segoe UI" w:hAnsi="Segoe UI" w:cs="Segoe UI"/>
          <w:color w:val="000000"/>
        </w:rPr>
      </w:pPr>
      <w:ins w:id="350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01" w:author="Rajiv Bansal" w:date="2019-08-04T14:13:00Z"/>
          <w:rFonts w:ascii="Segoe UI" w:hAnsi="Segoe UI" w:cs="Segoe UI"/>
          <w:color w:val="000000"/>
          <w:sz w:val="29"/>
          <w:szCs w:val="29"/>
        </w:rPr>
        <w:pPrChange w:id="3502" w:author="Rajiv Bansal" w:date="2019-08-04T14:14:00Z">
          <w:pPr>
            <w:pStyle w:val="Heading4"/>
            <w:shd w:val="clear" w:color="auto" w:fill="FFFFFF"/>
            <w:spacing w:before="360" w:after="240"/>
          </w:pPr>
        </w:pPrChange>
      </w:pPr>
      <w:ins w:id="350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04" w:author="Rajiv Bansal" w:date="2019-08-04T14:13:00Z"/>
          <w:rFonts w:ascii="Segoe UI" w:hAnsi="Segoe UI" w:cs="Segoe UI"/>
          <w:color w:val="000000"/>
        </w:rPr>
      </w:pPr>
      <w:ins w:id="350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06" w:author="Rajiv Bansal" w:date="2019-08-04T14:13:00Z"/>
        </w:trPr>
        <w:tc>
          <w:tcPr>
            <w:tcW w:w="15495" w:type="dxa"/>
            <w:vAlign w:val="center"/>
            <w:hideMark/>
          </w:tcPr>
          <w:p w14:paraId="1D02BA31" w14:textId="77777777" w:rsidR="00A32E89" w:rsidRDefault="00A32E89">
            <w:pPr>
              <w:divId w:val="155196894"/>
              <w:rPr>
                <w:ins w:id="3507" w:author="Rajiv Bansal" w:date="2019-08-04T14:13:00Z"/>
                <w:rFonts w:ascii="Times New Roman" w:hAnsi="Times New Roman" w:cs="Times New Roman"/>
              </w:rPr>
            </w:pPr>
            <w:ins w:id="3508"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509" w:author="Rajiv Bansal" w:date="2019-08-04T14:13:00Z"/>
          <w:rFonts w:ascii="Segoe UI" w:hAnsi="Segoe UI" w:cs="Segoe UI"/>
          <w:color w:val="000000"/>
        </w:rPr>
      </w:pPr>
      <w:ins w:id="351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511" w:author="Rajiv Bansal" w:date="2019-08-04T14:13:00Z"/>
          <w:rFonts w:ascii="Segoe UI" w:hAnsi="Segoe UI" w:cs="Segoe UI"/>
          <w:color w:val="000000"/>
          <w:sz w:val="29"/>
          <w:szCs w:val="29"/>
        </w:rPr>
        <w:pPrChange w:id="3512" w:author="Rajiv Bansal" w:date="2019-08-04T14:14:00Z">
          <w:pPr>
            <w:pStyle w:val="Heading4"/>
            <w:shd w:val="clear" w:color="auto" w:fill="FFFFFF"/>
            <w:spacing w:before="360" w:after="240"/>
          </w:pPr>
        </w:pPrChange>
      </w:pPr>
      <w:ins w:id="3513"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514" w:author="Rajiv Bansal" w:date="2019-08-04T14:13:00Z"/>
          <w:rFonts w:ascii="Segoe UI" w:hAnsi="Segoe UI" w:cs="Segoe UI"/>
          <w:color w:val="000000"/>
        </w:rPr>
      </w:pPr>
      <w:ins w:id="351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16" w:author="Rajiv Bansal" w:date="2019-08-04T14:13:00Z"/>
          <w:rFonts w:ascii="Segoe UI" w:hAnsi="Segoe UI" w:cs="Segoe UI"/>
          <w:color w:val="000000"/>
        </w:rPr>
      </w:pPr>
      <w:ins w:id="3517"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18" w:author="Rajiv Bansal" w:date="2019-08-04T14:13:00Z"/>
        </w:trPr>
        <w:tc>
          <w:tcPr>
            <w:tcW w:w="15495" w:type="dxa"/>
            <w:vAlign w:val="center"/>
            <w:hideMark/>
          </w:tcPr>
          <w:p w14:paraId="26597C24" w14:textId="77777777" w:rsidR="00A32E89" w:rsidRDefault="00A32E89">
            <w:pPr>
              <w:rPr>
                <w:ins w:id="3519" w:author="Rajiv Bansal" w:date="2019-08-04T14:13:00Z"/>
                <w:rFonts w:ascii="Times New Roman" w:hAnsi="Times New Roman" w:cs="Times New Roman"/>
              </w:rPr>
            </w:pPr>
            <w:ins w:id="3520"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521" w:author="Rajiv Bansal" w:date="2019-08-04T14:13:00Z"/>
              </w:rPr>
            </w:pPr>
            <w:ins w:id="3522" w:author="Rajiv Bansal" w:date="2019-08-04T14:13:00Z">
              <w:r>
                <w:t> </w:t>
              </w:r>
            </w:ins>
          </w:p>
          <w:p w14:paraId="52BC9A1E" w14:textId="77777777" w:rsidR="00A32E89" w:rsidRDefault="00A32E89">
            <w:pPr>
              <w:rPr>
                <w:ins w:id="3523" w:author="Rajiv Bansal" w:date="2019-08-04T14:13:00Z"/>
              </w:rPr>
            </w:pPr>
            <w:ins w:id="3524"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525" w:author="Rajiv Bansal" w:date="2019-08-04T14:13:00Z"/>
              </w:rPr>
            </w:pPr>
            <w:ins w:id="3526"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527" w:author="Rajiv Bansal" w:date="2019-08-04T14:13:00Z"/>
              </w:rPr>
            </w:pPr>
            <w:ins w:id="3528"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529" w:author="Rajiv Bansal" w:date="2019-08-04T14:13:00Z"/>
              </w:rPr>
            </w:pPr>
            <w:ins w:id="3530"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531" w:author="Rajiv Bansal" w:date="2019-08-04T14:13:00Z"/>
              </w:rPr>
            </w:pPr>
            <w:ins w:id="3532" w:author="Rajiv Bansal" w:date="2019-08-04T14:13:00Z">
              <w:r>
                <w:t> </w:t>
              </w:r>
            </w:ins>
          </w:p>
          <w:p w14:paraId="58EB111F" w14:textId="77777777" w:rsidR="00A32E89" w:rsidRDefault="00A32E89">
            <w:pPr>
              <w:rPr>
                <w:ins w:id="3533" w:author="Rajiv Bansal" w:date="2019-08-04T14:13:00Z"/>
              </w:rPr>
            </w:pPr>
            <w:ins w:id="3534" w:author="Rajiv Bansal" w:date="2019-08-04T14:13:00Z">
              <w:r>
                <w:rPr>
                  <w:rStyle w:val="HTMLCode"/>
                  <w:rFonts w:eastAsiaTheme="majorEastAsia"/>
                </w:rPr>
                <w:t>@SpringBootApplication</w:t>
              </w:r>
            </w:ins>
          </w:p>
          <w:p w14:paraId="4CFCB76A" w14:textId="77777777" w:rsidR="00A32E89" w:rsidRDefault="00A32E89">
            <w:pPr>
              <w:rPr>
                <w:ins w:id="3535" w:author="Rajiv Bansal" w:date="2019-08-04T14:13:00Z"/>
              </w:rPr>
            </w:pPr>
            <w:ins w:id="3536" w:author="Rajiv Bansal" w:date="2019-08-04T14:13:00Z">
              <w:r>
                <w:rPr>
                  <w:rStyle w:val="HTMLCode"/>
                  <w:rFonts w:eastAsiaTheme="majorEastAsia"/>
                </w:rPr>
                <w:t>@EnableHystrixDashboard</w:t>
              </w:r>
            </w:ins>
          </w:p>
          <w:p w14:paraId="16153F98" w14:textId="77777777" w:rsidR="00A32E89" w:rsidRDefault="00A32E89">
            <w:pPr>
              <w:rPr>
                <w:ins w:id="3537" w:author="Rajiv Bansal" w:date="2019-08-04T14:13:00Z"/>
              </w:rPr>
            </w:pPr>
            <w:ins w:id="3538" w:author="Rajiv Bansal" w:date="2019-08-04T14:13:00Z">
              <w:r>
                <w:rPr>
                  <w:rStyle w:val="HTMLCode"/>
                  <w:rFonts w:eastAsiaTheme="majorEastAsia"/>
                </w:rPr>
                <w:t>@EnableCircuitBreaker</w:t>
              </w:r>
            </w:ins>
          </w:p>
          <w:p w14:paraId="483554C7" w14:textId="77777777" w:rsidR="00A32E89" w:rsidRDefault="00A32E89">
            <w:pPr>
              <w:rPr>
                <w:ins w:id="3539" w:author="Rajiv Bansal" w:date="2019-08-04T14:13:00Z"/>
              </w:rPr>
            </w:pPr>
            <w:ins w:id="354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541" w:author="Rajiv Bansal" w:date="2019-08-04T14:13:00Z"/>
              </w:rPr>
            </w:pPr>
            <w:ins w:id="3542" w:author="Rajiv Bansal" w:date="2019-08-04T14:13:00Z">
              <w:r>
                <w:t> </w:t>
              </w:r>
            </w:ins>
          </w:p>
          <w:p w14:paraId="0CFA4EA5" w14:textId="77777777" w:rsidR="00A32E89" w:rsidRDefault="00A32E89">
            <w:pPr>
              <w:rPr>
                <w:ins w:id="3543" w:author="Rajiv Bansal" w:date="2019-08-04T14:13:00Z"/>
              </w:rPr>
            </w:pPr>
            <w:ins w:id="354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545" w:author="Rajiv Bansal" w:date="2019-08-04T14:13:00Z"/>
              </w:rPr>
            </w:pPr>
            <w:ins w:id="3546"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547" w:author="Rajiv Bansal" w:date="2019-08-04T14:13:00Z"/>
              </w:rPr>
            </w:pPr>
            <w:ins w:id="354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49" w:author="Rajiv Bansal" w:date="2019-08-04T14:13:00Z"/>
              </w:rPr>
            </w:pPr>
            <w:ins w:id="3550" w:author="Rajiv Bansal" w:date="2019-08-04T14:13:00Z">
              <w:r>
                <w:rPr>
                  <w:rStyle w:val="HTMLCode"/>
                  <w:rFonts w:eastAsiaTheme="majorEastAsia"/>
                </w:rPr>
                <w:t>}</w:t>
              </w:r>
            </w:ins>
          </w:p>
        </w:tc>
      </w:tr>
    </w:tbl>
    <w:p w14:paraId="34F16929" w14:textId="77777777" w:rsidR="00A32E89" w:rsidRDefault="00A32E89">
      <w:pPr>
        <w:pStyle w:val="Heading7"/>
        <w:rPr>
          <w:ins w:id="3551" w:author="Rajiv Bansal" w:date="2019-08-04T14:13:00Z"/>
          <w:rFonts w:ascii="Segoe UI" w:hAnsi="Segoe UI" w:cs="Segoe UI"/>
          <w:color w:val="000000"/>
          <w:sz w:val="29"/>
          <w:szCs w:val="29"/>
        </w:rPr>
        <w:pPrChange w:id="3552" w:author="Rajiv Bansal" w:date="2019-08-04T14:14:00Z">
          <w:pPr>
            <w:pStyle w:val="Heading4"/>
            <w:shd w:val="clear" w:color="auto" w:fill="FFFFFF"/>
            <w:spacing w:before="360" w:after="240"/>
          </w:pPr>
        </w:pPrChange>
      </w:pPr>
      <w:ins w:id="355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54" w:author="Rajiv Bansal" w:date="2019-08-04T14:13:00Z"/>
          <w:rFonts w:ascii="Segoe UI" w:hAnsi="Segoe UI" w:cs="Segoe UI"/>
          <w:color w:val="000000"/>
        </w:rPr>
      </w:pPr>
      <w:ins w:id="3555"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56" w:author="Rajiv Bansal" w:date="2019-08-04T14:13:00Z"/>
          <w:rFonts w:ascii="Segoe UI" w:hAnsi="Segoe UI" w:cs="Segoe UI"/>
          <w:color w:val="000000"/>
        </w:rPr>
      </w:pPr>
      <w:ins w:id="355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58" w:author="Rajiv Bansal" w:date="2019-08-04T14:13:00Z"/>
        </w:trPr>
        <w:tc>
          <w:tcPr>
            <w:tcW w:w="15495" w:type="dxa"/>
            <w:vAlign w:val="center"/>
            <w:hideMark/>
          </w:tcPr>
          <w:p w14:paraId="49484F1D" w14:textId="77777777" w:rsidR="00A32E89" w:rsidRDefault="00A32E89">
            <w:pPr>
              <w:rPr>
                <w:ins w:id="3559" w:author="Rajiv Bansal" w:date="2019-08-04T14:13:00Z"/>
                <w:rFonts w:ascii="Times New Roman" w:hAnsi="Times New Roman" w:cs="Times New Roman"/>
              </w:rPr>
            </w:pPr>
            <w:ins w:id="3560"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561" w:author="Rajiv Bansal" w:date="2019-08-04T14:13:00Z"/>
              </w:rPr>
            </w:pPr>
            <w:ins w:id="3562" w:author="Rajiv Bansal" w:date="2019-08-04T14:13:00Z">
              <w:r>
                <w:t> </w:t>
              </w:r>
            </w:ins>
          </w:p>
          <w:p w14:paraId="5B2A222F" w14:textId="77777777" w:rsidR="00A32E89" w:rsidRDefault="00A32E89">
            <w:pPr>
              <w:rPr>
                <w:ins w:id="3563" w:author="Rajiv Bansal" w:date="2019-08-04T14:13:00Z"/>
              </w:rPr>
            </w:pPr>
            <w:ins w:id="3564"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565" w:author="Rajiv Bansal" w:date="2019-08-04T14:13:00Z"/>
              </w:rPr>
            </w:pPr>
            <w:ins w:id="356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567" w:author="Rajiv Bansal" w:date="2019-08-04T14:13:00Z"/>
              </w:rPr>
            </w:pPr>
            <w:ins w:id="356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569" w:author="Rajiv Bansal" w:date="2019-08-04T14:13:00Z"/>
              </w:rPr>
            </w:pPr>
            <w:ins w:id="357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571" w:author="Rajiv Bansal" w:date="2019-08-04T14:13:00Z"/>
              </w:rPr>
            </w:pPr>
            <w:ins w:id="357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573" w:author="Rajiv Bansal" w:date="2019-08-04T14:13:00Z"/>
              </w:rPr>
            </w:pPr>
            <w:ins w:id="3574"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575" w:author="Rajiv Bansal" w:date="2019-08-04T14:13:00Z"/>
              </w:rPr>
            </w:pPr>
            <w:ins w:id="3576" w:author="Rajiv Bansal" w:date="2019-08-04T14:13:00Z">
              <w:r>
                <w:t> </w:t>
              </w:r>
            </w:ins>
          </w:p>
          <w:p w14:paraId="6E39A53E" w14:textId="77777777" w:rsidR="00A32E89" w:rsidRDefault="00A32E89">
            <w:pPr>
              <w:rPr>
                <w:ins w:id="3577" w:author="Rajiv Bansal" w:date="2019-08-04T14:13:00Z"/>
              </w:rPr>
            </w:pPr>
            <w:ins w:id="3578" w:author="Rajiv Bansal" w:date="2019-08-04T14:13:00Z">
              <w:r>
                <w:rPr>
                  <w:rStyle w:val="HTMLCode"/>
                  <w:rFonts w:eastAsiaTheme="majorEastAsia"/>
                </w:rPr>
                <w:t>@RestController</w:t>
              </w:r>
            </w:ins>
          </w:p>
          <w:p w14:paraId="34853030" w14:textId="77777777" w:rsidR="00A32E89" w:rsidRDefault="00A32E89">
            <w:pPr>
              <w:rPr>
                <w:ins w:id="3579" w:author="Rajiv Bansal" w:date="2019-08-04T14:13:00Z"/>
              </w:rPr>
            </w:pPr>
            <w:ins w:id="358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581" w:author="Rajiv Bansal" w:date="2019-08-04T14:13:00Z"/>
              </w:rPr>
            </w:pPr>
            <w:ins w:id="3582" w:author="Rajiv Bansal" w:date="2019-08-04T14:13:00Z">
              <w:r>
                <w:rPr>
                  <w:rStyle w:val="HTMLCode"/>
                  <w:rFonts w:eastAsiaTheme="majorEastAsia"/>
                  <w:color w:val="FF0779"/>
                </w:rPr>
                <w:t>    </w:t>
              </w:r>
              <w:r>
                <w:t> </w:t>
              </w:r>
            </w:ins>
          </w:p>
          <w:p w14:paraId="4AF5F09F" w14:textId="77777777" w:rsidR="00A32E89" w:rsidRDefault="00A32E89">
            <w:pPr>
              <w:rPr>
                <w:ins w:id="3583" w:author="Rajiv Bansal" w:date="2019-08-04T14:13:00Z"/>
              </w:rPr>
            </w:pPr>
            <w:ins w:id="3584"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85" w:author="Rajiv Bansal" w:date="2019-08-04T14:13:00Z"/>
              </w:rPr>
            </w:pPr>
            <w:ins w:id="3586"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587" w:author="Rajiv Bansal" w:date="2019-08-04T14:13:00Z"/>
              </w:rPr>
            </w:pPr>
            <w:ins w:id="3588" w:author="Rajiv Bansal" w:date="2019-08-04T14:13:00Z">
              <w:r>
                <w:t> </w:t>
              </w:r>
            </w:ins>
          </w:p>
          <w:p w14:paraId="20196FFB" w14:textId="77777777" w:rsidR="00A32E89" w:rsidRDefault="00A32E89">
            <w:pPr>
              <w:rPr>
                <w:ins w:id="3589" w:author="Rajiv Bansal" w:date="2019-08-04T14:13:00Z"/>
              </w:rPr>
            </w:pPr>
            <w:ins w:id="3590"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591" w:author="Rajiv Bansal" w:date="2019-08-04T14:13:00Z"/>
              </w:rPr>
            </w:pPr>
            <w:ins w:id="359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593" w:author="Rajiv Bansal" w:date="2019-08-04T14:13:00Z"/>
              </w:rPr>
            </w:pPr>
            <w:ins w:id="3594"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595" w:author="Rajiv Bansal" w:date="2019-08-04T14:13:00Z"/>
              </w:rPr>
            </w:pPr>
            <w:ins w:id="359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597" w:author="Rajiv Bansal" w:date="2019-08-04T14:13:00Z"/>
              </w:rPr>
            </w:pPr>
            <w:ins w:id="359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599" w:author="Rajiv Bansal" w:date="2019-08-04T14:13:00Z"/>
              </w:rPr>
            </w:pPr>
            <w:ins w:id="360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01" w:author="Rajiv Bansal" w:date="2019-08-04T14:13:00Z"/>
          <w:rFonts w:ascii="Segoe UI" w:hAnsi="Segoe UI" w:cs="Segoe UI"/>
          <w:color w:val="000000"/>
        </w:rPr>
      </w:pPr>
      <w:ins w:id="3602"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603" w:author="Rajiv Bansal" w:date="2019-08-04T14:13:00Z"/>
          <w:rFonts w:ascii="Segoe UI" w:hAnsi="Segoe UI" w:cs="Segoe UI"/>
          <w:color w:val="000000"/>
        </w:rPr>
      </w:pPr>
      <w:ins w:id="3604"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05" w:author="Rajiv Bansal" w:date="2019-08-04T14:13:00Z"/>
          <w:rFonts w:ascii="Segoe UI" w:hAnsi="Segoe UI" w:cs="Segoe UI"/>
          <w:color w:val="000000"/>
        </w:rPr>
      </w:pPr>
      <w:ins w:id="3606"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607" w:author="Rajiv Bansal" w:date="2019-08-04T14:13:00Z"/>
          <w:rFonts w:ascii="Segoe UI" w:hAnsi="Segoe UI" w:cs="Segoe UI"/>
          <w:color w:val="000000"/>
        </w:rPr>
      </w:pPr>
      <w:ins w:id="3608"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09" w:author="Rajiv Bansal" w:date="2019-08-04T14:13:00Z"/>
          <w:rFonts w:ascii="Segoe UI" w:hAnsi="Segoe UI" w:cs="Segoe UI"/>
          <w:color w:val="000000"/>
        </w:rPr>
      </w:pPr>
      <w:ins w:id="3610"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11" w:author="Rajiv Bansal" w:date="2019-08-04T14:13:00Z"/>
        </w:trPr>
        <w:tc>
          <w:tcPr>
            <w:tcW w:w="15495" w:type="dxa"/>
            <w:vAlign w:val="center"/>
            <w:hideMark/>
          </w:tcPr>
          <w:p w14:paraId="05F13B46" w14:textId="77777777" w:rsidR="00A32E89" w:rsidRDefault="00A32E89">
            <w:pPr>
              <w:spacing w:after="0"/>
              <w:rPr>
                <w:ins w:id="3612" w:author="Rajiv Bansal" w:date="2019-08-04T14:13:00Z"/>
                <w:rFonts w:ascii="Times New Roman" w:hAnsi="Times New Roman" w:cs="Times New Roman"/>
              </w:rPr>
            </w:pPr>
            <w:ins w:id="3613"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614" w:author="Rajiv Bansal" w:date="2019-08-04T14:13:00Z"/>
              </w:rPr>
            </w:pPr>
            <w:ins w:id="3615" w:author="Rajiv Bansal" w:date="2019-08-04T14:13:00Z">
              <w:r>
                <w:t> </w:t>
              </w:r>
            </w:ins>
          </w:p>
          <w:p w14:paraId="2BC3982E" w14:textId="77777777" w:rsidR="00A32E89" w:rsidRDefault="00A32E89">
            <w:pPr>
              <w:rPr>
                <w:ins w:id="3616" w:author="Rajiv Bansal" w:date="2019-08-04T14:13:00Z"/>
              </w:rPr>
            </w:pPr>
            <w:ins w:id="3617"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618" w:author="Rajiv Bansal" w:date="2019-08-04T14:13:00Z"/>
              </w:rPr>
            </w:pPr>
            <w:ins w:id="3619"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620" w:author="Rajiv Bansal" w:date="2019-08-04T14:13:00Z"/>
              </w:rPr>
            </w:pPr>
            <w:ins w:id="3621"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622" w:author="Rajiv Bansal" w:date="2019-08-04T14:13:00Z"/>
              </w:rPr>
            </w:pPr>
            <w:ins w:id="3623"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624" w:author="Rajiv Bansal" w:date="2019-08-04T14:13:00Z"/>
              </w:rPr>
            </w:pPr>
            <w:ins w:id="3625"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626" w:author="Rajiv Bansal" w:date="2019-08-04T14:13:00Z"/>
              </w:rPr>
            </w:pPr>
            <w:ins w:id="3627"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628" w:author="Rajiv Bansal" w:date="2019-08-04T14:13:00Z"/>
              </w:rPr>
            </w:pPr>
            <w:ins w:id="3629"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632" w:author="Rajiv Bansal" w:date="2019-08-04T14:13:00Z"/>
              </w:rPr>
            </w:pPr>
            <w:ins w:id="3633" w:author="Rajiv Bansal" w:date="2019-08-04T14:13:00Z">
              <w:r>
                <w:t> </w:t>
              </w:r>
            </w:ins>
          </w:p>
          <w:p w14:paraId="7F152F07" w14:textId="77777777" w:rsidR="00A32E89" w:rsidRDefault="00A32E89">
            <w:pPr>
              <w:rPr>
                <w:ins w:id="3634" w:author="Rajiv Bansal" w:date="2019-08-04T14:13:00Z"/>
              </w:rPr>
            </w:pPr>
            <w:ins w:id="3635" w:author="Rajiv Bansal" w:date="2019-08-04T14:13:00Z">
              <w:r>
                <w:rPr>
                  <w:rStyle w:val="HTMLCode"/>
                  <w:rFonts w:eastAsiaTheme="majorEastAsia"/>
                </w:rPr>
                <w:t>@Service</w:t>
              </w:r>
            </w:ins>
          </w:p>
          <w:p w14:paraId="6ABA0FC9" w14:textId="77777777" w:rsidR="00A32E89" w:rsidRDefault="00A32E89">
            <w:pPr>
              <w:rPr>
                <w:ins w:id="3636" w:author="Rajiv Bansal" w:date="2019-08-04T14:13:00Z"/>
              </w:rPr>
            </w:pPr>
            <w:ins w:id="3637"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638" w:author="Rajiv Bansal" w:date="2019-08-04T14:13:00Z"/>
              </w:rPr>
            </w:pPr>
            <w:ins w:id="3639" w:author="Rajiv Bansal" w:date="2019-08-04T14:13:00Z">
              <w:r>
                <w:t> </w:t>
              </w:r>
            </w:ins>
          </w:p>
          <w:p w14:paraId="355821DF" w14:textId="77777777" w:rsidR="00A32E89" w:rsidRDefault="00A32E89">
            <w:pPr>
              <w:rPr>
                <w:ins w:id="3640" w:author="Rajiv Bansal" w:date="2019-08-04T14:13:00Z"/>
              </w:rPr>
            </w:pPr>
            <w:ins w:id="3641"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42" w:author="Rajiv Bansal" w:date="2019-08-04T14:13:00Z"/>
              </w:rPr>
            </w:pPr>
            <w:ins w:id="3643"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644" w:author="Rajiv Bansal" w:date="2019-08-04T14:13:00Z"/>
              </w:rPr>
            </w:pPr>
            <w:ins w:id="3645" w:author="Rajiv Bansal" w:date="2019-08-04T14:13:00Z">
              <w:r>
                <w:rPr>
                  <w:rStyle w:val="HTMLCode"/>
                  <w:rFonts w:eastAsiaTheme="majorEastAsia"/>
                  <w:color w:val="FF0779"/>
                </w:rPr>
                <w:t>    </w:t>
              </w:r>
              <w:r>
                <w:t> </w:t>
              </w:r>
            </w:ins>
          </w:p>
          <w:p w14:paraId="1A867447" w14:textId="77777777" w:rsidR="00A32E89" w:rsidRDefault="00A32E89">
            <w:pPr>
              <w:rPr>
                <w:ins w:id="3646" w:author="Rajiv Bansal" w:date="2019-08-04T14:13:00Z"/>
              </w:rPr>
            </w:pPr>
            <w:ins w:id="3647"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648" w:author="Rajiv Bansal" w:date="2019-08-04T14:13:00Z"/>
              </w:rPr>
            </w:pPr>
            <w:ins w:id="364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650" w:author="Rajiv Bansal" w:date="2019-08-04T14:13:00Z"/>
              </w:rPr>
            </w:pPr>
            <w:ins w:id="3651" w:author="Rajiv Bansal" w:date="2019-08-04T14:13:00Z">
              <w:r>
                <w:t> </w:t>
              </w:r>
            </w:ins>
          </w:p>
          <w:p w14:paraId="23E99045" w14:textId="77777777" w:rsidR="00A32E89" w:rsidRDefault="00A32E89">
            <w:pPr>
              <w:rPr>
                <w:ins w:id="3652" w:author="Rajiv Bansal" w:date="2019-08-04T14:13:00Z"/>
              </w:rPr>
            </w:pPr>
            <w:ins w:id="3653"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654" w:author="Rajiv Bansal" w:date="2019-08-04T14:13:00Z"/>
              </w:rPr>
            </w:pPr>
            <w:ins w:id="3655" w:author="Rajiv Bansal" w:date="2019-08-04T14:13:00Z">
              <w:r>
                <w:t> </w:t>
              </w:r>
            </w:ins>
          </w:p>
          <w:p w14:paraId="71A281AA" w14:textId="77777777" w:rsidR="00A32E89" w:rsidRDefault="00A32E89">
            <w:pPr>
              <w:rPr>
                <w:ins w:id="3656" w:author="Rajiv Bansal" w:date="2019-08-04T14:13:00Z"/>
              </w:rPr>
            </w:pPr>
            <w:ins w:id="3657"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658" w:author="Rajiv Bansal" w:date="2019-08-04T14:13:00Z"/>
              </w:rPr>
            </w:pPr>
            <w:ins w:id="3659"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60" w:author="Rajiv Bansal" w:date="2019-08-04T14:13:00Z"/>
              </w:rPr>
            </w:pPr>
            <w:ins w:id="3661"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662" w:author="Rajiv Bansal" w:date="2019-08-04T14:13:00Z"/>
              </w:rPr>
            </w:pPr>
            <w:ins w:id="366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64" w:author="Rajiv Bansal" w:date="2019-08-04T14:13:00Z"/>
              </w:rPr>
            </w:pPr>
            <w:ins w:id="3665"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668" w:author="Rajiv Bansal" w:date="2019-08-04T14:13:00Z"/>
              </w:rPr>
            </w:pPr>
            <w:ins w:id="3669" w:author="Rajiv Bansal" w:date="2019-08-04T14:13:00Z">
              <w:r>
                <w:t> </w:t>
              </w:r>
            </w:ins>
          </w:p>
          <w:p w14:paraId="1A5A9FF9"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72" w:author="Rajiv Bansal" w:date="2019-08-04T14:13:00Z"/>
              </w:rPr>
            </w:pPr>
            <w:ins w:id="3673" w:author="Rajiv Bansal" w:date="2019-08-04T14:13:00Z">
              <w:r>
                <w:t> </w:t>
              </w:r>
            </w:ins>
          </w:p>
          <w:p w14:paraId="24379AE7"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676" w:author="Rajiv Bansal" w:date="2019-08-04T14:13:00Z"/>
              </w:rPr>
            </w:pPr>
            <w:ins w:id="367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78" w:author="Rajiv Bansal" w:date="2019-08-04T14:13:00Z"/>
              </w:rPr>
            </w:pPr>
            <w:ins w:id="367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80" w:author="Rajiv Bansal" w:date="2019-08-04T14:13:00Z"/>
              </w:rPr>
            </w:pPr>
            <w:ins w:id="3681" w:author="Rajiv Bansal" w:date="2019-08-04T14:13:00Z">
              <w:r>
                <w:rPr>
                  <w:rStyle w:val="HTMLCode"/>
                  <w:rFonts w:eastAsiaTheme="majorEastAsia"/>
                  <w:color w:val="FF0779"/>
                </w:rPr>
                <w:t>    </w:t>
              </w:r>
              <w:r>
                <w:t> </w:t>
              </w:r>
            </w:ins>
          </w:p>
          <w:p w14:paraId="2ABE49A5" w14:textId="77777777" w:rsidR="00A32E89" w:rsidRDefault="00A32E89">
            <w:pPr>
              <w:rPr>
                <w:ins w:id="3682" w:author="Rajiv Bansal" w:date="2019-08-04T14:13:00Z"/>
              </w:rPr>
            </w:pPr>
            <w:ins w:id="3683"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686" w:author="Rajiv Bansal" w:date="2019-08-04T14:13:00Z"/>
              </w:rPr>
            </w:pPr>
            <w:ins w:id="3687" w:author="Rajiv Bansal" w:date="2019-08-04T14:13:00Z">
              <w:r>
                <w:t> </w:t>
              </w:r>
            </w:ins>
          </w:p>
          <w:p w14:paraId="312970F9"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690" w:author="Rajiv Bansal" w:date="2019-08-04T14:13:00Z"/>
              </w:rPr>
            </w:pPr>
            <w:ins w:id="3691" w:author="Rajiv Bansal" w:date="2019-08-04T14:13:00Z">
              <w:r>
                <w:t> </w:t>
              </w:r>
            </w:ins>
          </w:p>
          <w:p w14:paraId="2C3FCFE4"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694" w:author="Rajiv Bansal" w:date="2019-08-04T14:13:00Z"/>
              </w:rPr>
            </w:pPr>
            <w:ins w:id="369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696" w:author="Rajiv Bansal" w:date="2019-08-04T14:13:00Z"/>
              </w:rPr>
            </w:pPr>
            <w:ins w:id="369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698" w:author="Rajiv Bansal" w:date="2019-08-04T14:13:00Z"/>
              </w:rPr>
            </w:pPr>
            <w:ins w:id="3699" w:author="Rajiv Bansal" w:date="2019-08-04T14:13:00Z">
              <w:r>
                <w:t> </w:t>
              </w:r>
            </w:ins>
          </w:p>
          <w:p w14:paraId="4822CCBE" w14:textId="77777777" w:rsidR="00A32E89" w:rsidRDefault="00A32E89">
            <w:pPr>
              <w:rPr>
                <w:ins w:id="3700" w:author="Rajiv Bansal" w:date="2019-08-04T14:13:00Z"/>
              </w:rPr>
            </w:pPr>
            <w:ins w:id="370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704" w:author="Rajiv Bansal" w:date="2019-08-04T14:13:00Z"/>
              </w:rPr>
            </w:pPr>
            <w:ins w:id="370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706" w:author="Rajiv Bansal" w:date="2019-08-04T14:13:00Z"/>
              </w:rPr>
            </w:pPr>
            <w:ins w:id="370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08" w:author="Rajiv Bansal" w:date="2019-08-04T14:13:00Z"/>
              </w:rPr>
            </w:pPr>
            <w:ins w:id="3709" w:author="Rajiv Bansal" w:date="2019-08-04T14:13:00Z">
              <w:r>
                <w:rPr>
                  <w:rStyle w:val="HTMLCode"/>
                  <w:rFonts w:eastAsiaTheme="majorEastAsia"/>
                </w:rPr>
                <w:t>}</w:t>
              </w:r>
            </w:ins>
          </w:p>
        </w:tc>
      </w:tr>
    </w:tbl>
    <w:p w14:paraId="0FA69D47" w14:textId="77777777" w:rsidR="00A32E89" w:rsidRDefault="00A32E89">
      <w:pPr>
        <w:pStyle w:val="Heading7"/>
        <w:rPr>
          <w:ins w:id="3710" w:author="Rajiv Bansal" w:date="2019-08-04T14:13:00Z"/>
          <w:rFonts w:ascii="Segoe UI" w:hAnsi="Segoe UI" w:cs="Segoe UI"/>
          <w:color w:val="000000"/>
          <w:sz w:val="29"/>
          <w:szCs w:val="29"/>
        </w:rPr>
        <w:pPrChange w:id="3711" w:author="Rajiv Bansal" w:date="2019-08-04T14:14:00Z">
          <w:pPr>
            <w:pStyle w:val="Heading4"/>
            <w:shd w:val="clear" w:color="auto" w:fill="FFFFFF"/>
            <w:spacing w:before="360" w:after="240"/>
          </w:pPr>
        </w:pPrChange>
      </w:pPr>
      <w:ins w:id="371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13" w:author="Rajiv Bansal" w:date="2019-08-04T14:13:00Z"/>
          <w:rFonts w:ascii="Segoe UI" w:hAnsi="Segoe UI" w:cs="Segoe UI"/>
          <w:color w:val="000000"/>
        </w:rPr>
      </w:pPr>
      <w:ins w:id="3714"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15" w:author="Rajiv Bansal" w:date="2019-08-04T14:13:00Z"/>
          <w:rFonts w:ascii="Segoe UI" w:hAnsi="Segoe UI" w:cs="Segoe UI"/>
          <w:color w:val="000000"/>
        </w:rPr>
      </w:pPr>
      <w:ins w:id="371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717" w:author="Rajiv Bansal" w:date="2019-08-04T14:13:00Z"/>
          <w:rFonts w:ascii="Times New Roman" w:hAnsi="Times New Roman" w:cs="Times New Roman"/>
        </w:rPr>
      </w:pPr>
      <w:ins w:id="371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19" w:author="Rajiv Bansal" w:date="2019-08-04T14:13:00Z"/>
          <w:rFonts w:ascii="Segoe UI" w:hAnsi="Segoe UI" w:cs="Segoe UI"/>
          <w:color w:val="000000"/>
        </w:rPr>
        <w:pPrChange w:id="3720" w:author="Rajiv Bansal" w:date="2019-08-04T14:14:00Z">
          <w:pPr>
            <w:pStyle w:val="Heading2"/>
            <w:pBdr>
              <w:bottom w:val="single" w:sz="6" w:space="4" w:color="EAECEF"/>
            </w:pBdr>
            <w:shd w:val="clear" w:color="auto" w:fill="FFFFFF"/>
            <w:spacing w:before="450" w:after="240"/>
          </w:pPr>
        </w:pPrChange>
      </w:pPr>
      <w:ins w:id="3721"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722" w:author="Rajiv Bansal" w:date="2019-08-04T14:13:00Z"/>
          <w:rFonts w:ascii="Segoe UI" w:hAnsi="Segoe UI" w:cs="Segoe UI"/>
          <w:color w:val="000000"/>
        </w:rPr>
      </w:pPr>
      <w:ins w:id="372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24" w:author="Rajiv Bansal" w:date="2019-08-04T14:13:00Z"/>
          <w:rFonts w:ascii="Segoe UI" w:hAnsi="Segoe UI" w:cs="Segoe UI"/>
          <w:color w:val="000000"/>
        </w:rPr>
      </w:pPr>
      <w:ins w:id="372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26" w:author="Rajiv Bansal" w:date="2019-08-04T14:13:00Z"/>
          <w:rFonts w:ascii="Times New Roman" w:hAnsi="Times New Roman" w:cs="Times New Roman"/>
        </w:rPr>
      </w:pPr>
      <w:ins w:id="372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28" w:author="Rajiv Bansal" w:date="2019-08-04T14:13:00Z"/>
          <w:rFonts w:ascii="Segoe UI" w:hAnsi="Segoe UI" w:cs="Segoe UI"/>
          <w:color w:val="000000"/>
        </w:rPr>
      </w:pPr>
      <w:ins w:id="3729"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30" w:author="Rajiv Bansal" w:date="2019-08-04T14:13:00Z"/>
          <w:rFonts w:ascii="Segoe UI" w:hAnsi="Segoe UI" w:cs="Segoe UI"/>
          <w:color w:val="000000"/>
        </w:rPr>
      </w:pPr>
      <w:ins w:id="373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32" w:author="Rajiv Bansal" w:date="2019-08-04T14:13:00Z"/>
          <w:rFonts w:ascii="Segoe UI" w:hAnsi="Segoe UI" w:cs="Segoe UI"/>
          <w:color w:val="000000"/>
        </w:rPr>
      </w:pPr>
      <w:ins w:id="3733"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734" w:author="Rajiv Bansal" w:date="2019-08-04T14:13:00Z"/>
          <w:rFonts w:ascii="Times New Roman" w:hAnsi="Times New Roman" w:cs="Times New Roman"/>
        </w:rPr>
      </w:pPr>
      <w:ins w:id="373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36" w:author="Rajiv Bansal" w:date="2019-08-04T14:13:00Z"/>
          <w:rFonts w:ascii="Segoe UI" w:hAnsi="Segoe UI" w:cs="Segoe UI"/>
          <w:color w:val="000000"/>
        </w:rPr>
      </w:pPr>
      <w:ins w:id="3737"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738" w:author="Rajiv Bansal" w:date="2019-08-04T14:13:00Z"/>
          <w:rFonts w:ascii="Segoe UI" w:hAnsi="Segoe UI" w:cs="Segoe UI"/>
          <w:color w:val="000000"/>
        </w:rPr>
        <w:pPrChange w:id="3739" w:author="Rajiv Bansal" w:date="2019-08-04T14:14:00Z">
          <w:pPr>
            <w:pStyle w:val="Heading2"/>
            <w:pBdr>
              <w:bottom w:val="single" w:sz="6" w:space="4" w:color="EAECEF"/>
            </w:pBdr>
            <w:shd w:val="clear" w:color="auto" w:fill="FFFFFF"/>
            <w:spacing w:before="450" w:after="240"/>
          </w:pPr>
        </w:pPrChange>
      </w:pPr>
      <w:ins w:id="3740"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741" w:author="Rajiv Bansal" w:date="2019-08-04T14:13:00Z"/>
          <w:rFonts w:ascii="Segoe UI" w:hAnsi="Segoe UI" w:cs="Segoe UI"/>
          <w:color w:val="000000"/>
        </w:rPr>
      </w:pPr>
      <w:ins w:id="3742"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43" w:author="Rajiv Bansal" w:date="2019-08-04T14:13:00Z"/>
          <w:rFonts w:ascii="Segoe UI" w:hAnsi="Segoe UI" w:cs="Segoe UI"/>
          <w:color w:val="000000"/>
        </w:rPr>
      </w:pPr>
      <w:ins w:id="374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745" w:author="Rajiv Bansal" w:date="2019-08-04T14:13:00Z"/>
          <w:rFonts w:ascii="Segoe UI" w:hAnsi="Segoe UI" w:cs="Segoe UI"/>
          <w:color w:val="000000"/>
        </w:rPr>
      </w:pPr>
      <w:ins w:id="374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47" w:author="Rajiv Bansal" w:date="2019-08-04T14:13:00Z"/>
          <w:rFonts w:ascii="Segoe UI" w:hAnsi="Segoe UI" w:cs="Segoe UI"/>
          <w:color w:val="000000"/>
        </w:rPr>
      </w:pPr>
      <w:ins w:id="374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49" w:author="Rajiv Bansal" w:date="2019-08-04T14:13:00Z"/>
          <w:rFonts w:ascii="Segoe UI" w:hAnsi="Segoe UI" w:cs="Segoe UI"/>
          <w:color w:val="000000"/>
        </w:rPr>
      </w:pPr>
      <w:ins w:id="375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51" w:author="Rajiv Bansal" w:date="2019-08-04T14:13:00Z"/>
          <w:rFonts w:ascii="Segoe UI" w:hAnsi="Segoe UI" w:cs="Segoe UI"/>
          <w:color w:val="000000"/>
        </w:rPr>
      </w:pPr>
      <w:ins w:id="375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53" w:author="Rajiv Bansal" w:date="2019-08-04T14:13:00Z"/>
          <w:rFonts w:ascii="Segoe UI" w:hAnsi="Segoe UI" w:cs="Segoe UI"/>
          <w:color w:val="000000"/>
        </w:rPr>
      </w:pPr>
      <w:ins w:id="375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755" w:author="Rajiv Bansal" w:date="2019-08-04T14:13:00Z"/>
          <w:rFonts w:ascii="Segoe UI" w:hAnsi="Segoe UI" w:cs="Segoe UI"/>
          <w:color w:val="000000"/>
        </w:rPr>
        <w:pPrChange w:id="3756" w:author="Rajiv Bansal" w:date="2019-08-04T14:14:00Z">
          <w:pPr>
            <w:pStyle w:val="Heading2"/>
            <w:pBdr>
              <w:bottom w:val="single" w:sz="6" w:space="4" w:color="EAECEF"/>
            </w:pBdr>
            <w:shd w:val="clear" w:color="auto" w:fill="FFFFFF"/>
            <w:spacing w:before="450" w:after="240"/>
          </w:pPr>
        </w:pPrChange>
      </w:pPr>
      <w:ins w:id="375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58" w:author="Rajiv Bansal" w:date="2019-08-04T14:13:00Z"/>
          <w:rFonts w:ascii="Segoe UI" w:hAnsi="Segoe UI" w:cs="Segoe UI"/>
          <w:color w:val="000000"/>
        </w:rPr>
      </w:pPr>
      <w:ins w:id="3759"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60" w:author="Rajiv Bansal" w:date="2019-08-04T14:06:00Z"/>
          <w:rFonts w:eastAsiaTheme="majorEastAsia" w:cstheme="majorBidi"/>
          <w:b/>
          <w:color w:val="2F5496" w:themeColor="accent1" w:themeShade="BF"/>
          <w:sz w:val="32"/>
          <w:szCs w:val="32"/>
        </w:rPr>
      </w:pPr>
      <w:ins w:id="3761" w:author="Rajiv Bansal" w:date="2019-08-04T14:06:00Z">
        <w:r>
          <w:rPr>
            <w:b/>
          </w:rPr>
          <w:br w:type="page"/>
        </w:r>
      </w:ins>
    </w:p>
    <w:p w14:paraId="138178A2" w14:textId="77777777" w:rsidR="00BC5527" w:rsidRPr="00981572" w:rsidRDefault="00BC5527" w:rsidP="00BC5527">
      <w:pPr>
        <w:pStyle w:val="Heading4"/>
        <w:rPr>
          <w:ins w:id="3762" w:author="Rajiv Bansal" w:date="2019-08-04T14:20:00Z"/>
          <w:rStyle w:val="Strong"/>
          <w:rFonts w:ascii="Georgia" w:hAnsi="Georgia" w:cs="Lucida Sans Unicode"/>
          <w:i w:val="0"/>
          <w:iCs w:val="0"/>
          <w:spacing w:val="-3"/>
        </w:rPr>
      </w:pPr>
      <w:ins w:id="3763"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64" w:author="Rajiv Bansal" w:date="2019-08-04T14:20:00Z"/>
          <w:rFonts w:eastAsia="Times New Roman" w:cs="Segoe UI"/>
          <w:color w:val="000000"/>
          <w:lang w:eastAsia="en-IN"/>
        </w:rPr>
      </w:pPr>
      <w:ins w:id="3765"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66" w:author="Rajiv Bansal" w:date="2019-08-04T14:20:00Z"/>
          <w:rFonts w:eastAsia="Times New Roman" w:cs="Segoe UI"/>
          <w:color w:val="000000"/>
          <w:lang w:eastAsia="en-IN"/>
        </w:rPr>
      </w:pPr>
      <w:ins w:id="376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68" w:author="Rajiv Bansal" w:date="2019-08-04T14:20:00Z"/>
          <w:rFonts w:eastAsia="Times New Roman" w:cs="Courier New"/>
          <w:color w:val="000000"/>
          <w:lang w:eastAsia="en-IN"/>
        </w:rPr>
      </w:pPr>
      <w:ins w:id="376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1" w:author="Rajiv Bansal" w:date="2019-08-04T14:20:00Z"/>
          <w:rFonts w:eastAsia="Times New Roman" w:cs="Courier New"/>
          <w:color w:val="000000"/>
          <w:lang w:eastAsia="en-IN"/>
        </w:rPr>
      </w:pPr>
      <w:ins w:id="3772"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3" w:author="Rajiv Bansal" w:date="2019-08-04T14:20:00Z"/>
          <w:rFonts w:eastAsia="Times New Roman" w:cs="Courier New"/>
          <w:color w:val="000000"/>
          <w:lang w:eastAsia="en-IN"/>
        </w:rPr>
      </w:pPr>
      <w:ins w:id="377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5" w:author="Rajiv Bansal" w:date="2019-08-04T14:20:00Z"/>
          <w:rFonts w:eastAsia="Times New Roman" w:cs="Courier New"/>
          <w:color w:val="000000"/>
          <w:lang w:eastAsia="en-IN"/>
        </w:rPr>
      </w:pPr>
      <w:ins w:id="3776"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7" w:author="Rajiv Bansal" w:date="2019-08-04T14:20:00Z"/>
          <w:rFonts w:eastAsia="Times New Roman" w:cs="Courier New"/>
          <w:color w:val="000000"/>
          <w:lang w:eastAsia="en-IN"/>
        </w:rPr>
      </w:pPr>
      <w:ins w:id="377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79" w:author="Rajiv Bansal" w:date="2019-08-04T14:20:00Z"/>
          <w:rFonts w:eastAsia="Times New Roman" w:cs="Courier New"/>
          <w:color w:val="000000"/>
          <w:lang w:eastAsia="en-IN"/>
        </w:rPr>
      </w:pPr>
      <w:ins w:id="378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81" w:author="Rajiv Bansal" w:date="2019-08-04T14:20:00Z"/>
          <w:rFonts w:ascii="Georgia" w:eastAsia="Times New Roman" w:hAnsi="Georgia"/>
          <w:b/>
          <w:bCs/>
          <w:lang w:eastAsia="en-IN"/>
        </w:rPr>
      </w:pPr>
      <w:ins w:id="3782"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783" w:author="Rajiv Bansal" w:date="2019-08-04T14:20:00Z"/>
          <w:rFonts w:eastAsia="Times New Roman" w:cs="Segoe UI"/>
          <w:color w:val="000000"/>
          <w:lang w:eastAsia="en-IN"/>
        </w:rPr>
      </w:pPr>
      <w:ins w:id="3784"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85" w:author="Rajiv Bansal" w:date="2019-08-04T14:20:00Z"/>
          <w:rFonts w:eastAsia="Times New Roman" w:cs="Segoe UI"/>
          <w:color w:val="000000"/>
          <w:lang w:eastAsia="en-IN"/>
        </w:rPr>
      </w:pPr>
      <w:ins w:id="378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787" w:author="Rajiv Bansal" w:date="2019-08-04T14:20:00Z"/>
          <w:rFonts w:eastAsia="Times New Roman" w:cs="Segoe UI"/>
          <w:color w:val="000000"/>
          <w:lang w:eastAsia="en-IN"/>
        </w:rPr>
      </w:pPr>
      <w:ins w:id="378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89" w:author="Rajiv Bansal" w:date="2019-08-04T14:20:00Z"/>
          <w:rFonts w:eastAsia="Times New Roman" w:cs="Segoe UI"/>
          <w:color w:val="000000"/>
          <w:lang w:eastAsia="en-IN"/>
        </w:rPr>
      </w:pPr>
      <w:ins w:id="379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791" w:author="Rajiv Bansal" w:date="2019-08-04T14:20:00Z"/>
          <w:rFonts w:eastAsia="Times New Roman" w:cs="Segoe UI"/>
          <w:color w:val="000000"/>
          <w:lang w:eastAsia="en-IN"/>
        </w:rPr>
      </w:pPr>
      <w:ins w:id="379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793" w:author="Rajiv Bansal" w:date="2019-08-04T14:20:00Z"/>
          <w:rFonts w:eastAsia="Times New Roman" w:cs="Segoe UI"/>
          <w:color w:val="000000"/>
          <w:lang w:eastAsia="en-IN"/>
        </w:rPr>
      </w:pPr>
      <w:ins w:id="379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795" w:author="Rajiv Bansal" w:date="2019-08-04T14:20:00Z"/>
          <w:rFonts w:eastAsia="Times New Roman" w:cs="Segoe UI"/>
          <w:color w:val="000000"/>
          <w:lang w:eastAsia="en-IN"/>
        </w:rPr>
      </w:pPr>
      <w:ins w:id="379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797" w:author="Rajiv Bansal" w:date="2019-08-04T14:20:00Z"/>
          <w:rFonts w:ascii="Georgia" w:eastAsia="Times New Roman" w:hAnsi="Georgia"/>
          <w:lang w:eastAsia="en-IN"/>
        </w:rPr>
      </w:pPr>
      <w:ins w:id="3798"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0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02" w:author="Rajiv Bansal" w:date="2019-08-04T14:20:00Z"/>
                <w:rFonts w:eastAsia="Times New Roman" w:cs="Times New Roman"/>
                <w:lang w:eastAsia="en-IN"/>
              </w:rPr>
            </w:pPr>
            <w:ins w:id="380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04" w:author="Rajiv Bansal" w:date="2019-08-04T14:20:00Z"/>
          <w:rFonts w:eastAsia="Times New Roman" w:cs="Segoe UI"/>
          <w:color w:val="000000"/>
          <w:lang w:eastAsia="en-IN"/>
        </w:rPr>
      </w:pPr>
      <w:ins w:id="3805"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06" w:author="Rajiv Bansal" w:date="2019-08-04T14:20:00Z"/>
          <w:rFonts w:eastAsia="Times New Roman" w:cs="Segoe UI"/>
          <w:color w:val="000000"/>
          <w:lang w:eastAsia="en-IN"/>
        </w:rPr>
      </w:pPr>
      <w:ins w:id="3807"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08" w:author="Rajiv Bansal" w:date="2019-08-04T14:20:00Z"/>
          <w:rFonts w:eastAsia="Times New Roman" w:cs="Segoe UI"/>
          <w:color w:val="000000"/>
          <w:lang w:eastAsia="en-IN"/>
        </w:rPr>
      </w:pPr>
      <w:ins w:id="380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1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11" w:author="Rajiv Bansal" w:date="2019-08-04T14:20:00Z"/>
                <w:rFonts w:ascii="Times New Roman" w:eastAsia="Times New Roman" w:hAnsi="Times New Roman" w:cs="Times New Roman"/>
                <w:lang w:eastAsia="en-IN"/>
              </w:rPr>
            </w:pPr>
            <w:ins w:id="381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13" w:author="Rajiv Bansal" w:date="2019-08-04T14:20:00Z"/>
                <w:rFonts w:ascii="Times New Roman" w:eastAsia="Times New Roman" w:hAnsi="Times New Roman" w:cs="Times New Roman"/>
                <w:lang w:eastAsia="en-IN"/>
              </w:rPr>
            </w:pPr>
            <w:ins w:id="381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815" w:author="Rajiv Bansal" w:date="2019-08-04T14:20:00Z"/>
                <w:rFonts w:ascii="Times New Roman" w:eastAsia="Times New Roman" w:hAnsi="Times New Roman" w:cs="Times New Roman"/>
                <w:lang w:eastAsia="en-IN"/>
              </w:rPr>
            </w:pPr>
            <w:ins w:id="381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817" w:author="Rajiv Bansal" w:date="2019-08-04T14:20:00Z"/>
                <w:rFonts w:ascii="Times New Roman" w:eastAsia="Times New Roman" w:hAnsi="Times New Roman" w:cs="Times New Roman"/>
                <w:lang w:eastAsia="en-IN"/>
              </w:rPr>
            </w:pPr>
            <w:ins w:id="381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19" w:author="Rajiv Bansal" w:date="2019-08-04T14:20:00Z"/>
          <w:rFonts w:ascii="Georgia" w:eastAsia="Times New Roman" w:hAnsi="Georgia"/>
          <w:b/>
          <w:bCs/>
          <w:lang w:eastAsia="en-IN"/>
        </w:rPr>
      </w:pPr>
      <w:ins w:id="382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21" w:author="Rajiv Bansal" w:date="2019-08-04T14:20:00Z"/>
          <w:rFonts w:eastAsia="Times New Roman" w:cs="Segoe UI"/>
          <w:color w:val="000000"/>
          <w:lang w:eastAsia="en-IN"/>
        </w:rPr>
      </w:pPr>
      <w:ins w:id="382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3" w:author="Rajiv Bansal" w:date="2019-08-04T14:20:00Z"/>
          <w:rFonts w:eastAsia="Times New Roman" w:cs="Segoe UI"/>
          <w:color w:val="000000"/>
          <w:lang w:eastAsia="en-IN"/>
        </w:rPr>
      </w:pPr>
      <w:ins w:id="3824"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5" w:author="Rajiv Bansal" w:date="2019-08-04T14:20:00Z"/>
          <w:rFonts w:eastAsia="Times New Roman" w:cs="Segoe UI"/>
          <w:color w:val="000000"/>
          <w:lang w:eastAsia="en-IN"/>
        </w:rPr>
      </w:pPr>
      <w:ins w:id="382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7" w:author="Rajiv Bansal" w:date="2019-08-04T14:20:00Z"/>
          <w:rFonts w:eastAsia="Times New Roman" w:cs="Segoe UI"/>
          <w:color w:val="000000"/>
          <w:lang w:eastAsia="en-IN"/>
        </w:rPr>
      </w:pPr>
      <w:ins w:id="382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29" w:author="Rajiv Bansal" w:date="2019-08-04T14:20:00Z"/>
          <w:rFonts w:eastAsia="Times New Roman" w:cs="Segoe UI"/>
          <w:color w:val="000000"/>
          <w:lang w:eastAsia="en-IN"/>
        </w:rPr>
      </w:pPr>
      <w:ins w:id="383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31" w:author="Rajiv Bansal" w:date="2019-08-04T14:20:00Z"/>
          <w:rFonts w:ascii="Georgia" w:hAnsi="Georgia"/>
          <w:spacing w:val="-1"/>
          <w:sz w:val="32"/>
          <w:szCs w:val="32"/>
        </w:rPr>
      </w:pPr>
      <w:ins w:id="383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33" w:author="Rajiv Bansal" w:date="2019-08-04T14:20:00Z"/>
          <w:rFonts w:ascii="Georgia" w:hAnsi="Georgia"/>
          <w:spacing w:val="-1"/>
          <w:sz w:val="32"/>
          <w:szCs w:val="32"/>
        </w:rPr>
      </w:pPr>
      <w:ins w:id="383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35" w:author="Rajiv Bansal" w:date="2019-08-04T14:20:00Z"/>
        </w:rPr>
      </w:pPr>
      <w:ins w:id="383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37" w:author="Rajiv Bansal" w:date="2019-08-04T14:20:00Z"/>
          <w:rFonts w:ascii="Georgia" w:hAnsi="Georgia"/>
          <w:spacing w:val="-1"/>
          <w:sz w:val="32"/>
          <w:szCs w:val="32"/>
        </w:rPr>
      </w:pPr>
      <w:ins w:id="383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39" w:author="Rajiv Bansal" w:date="2019-08-04T14:20:00Z"/>
          <w:rFonts w:ascii="Georgia" w:hAnsi="Georgia"/>
          <w:spacing w:val="-1"/>
          <w:sz w:val="32"/>
          <w:szCs w:val="32"/>
        </w:rPr>
      </w:pPr>
      <w:ins w:id="384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41" w:author="Rajiv Bansal" w:date="2019-08-04T14:20:00Z"/>
          <w:rFonts w:ascii="Georgia" w:hAnsi="Georgia"/>
          <w:spacing w:val="-1"/>
          <w:sz w:val="32"/>
          <w:szCs w:val="32"/>
        </w:rPr>
      </w:pPr>
      <w:ins w:id="384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4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44" w:author="Rajiv Bansal" w:date="2019-08-04T14:20:00Z"/>
          <w:rFonts w:eastAsia="Times New Roman" w:cs="Segoe UI"/>
          <w:color w:val="000000"/>
          <w:lang w:eastAsia="en-IN"/>
        </w:rPr>
      </w:pPr>
      <w:ins w:id="384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4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47" w:author="Rajiv Bansal" w:date="2019-08-04T14:20:00Z"/>
                <w:rFonts w:eastAsia="Times New Roman" w:cs="Times New Roman"/>
                <w:lang w:eastAsia="en-IN"/>
              </w:rPr>
            </w:pPr>
            <w:ins w:id="384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49" w:author="Rajiv Bansal" w:date="2019-08-04T14:20:00Z"/>
                <w:rFonts w:eastAsia="Times New Roman" w:cs="Times New Roman"/>
                <w:lang w:eastAsia="en-IN"/>
              </w:rPr>
            </w:pPr>
            <w:ins w:id="385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851" w:author="Rajiv Bansal" w:date="2019-08-04T14:20:00Z"/>
                <w:rFonts w:eastAsia="Times New Roman" w:cs="Times New Roman"/>
                <w:lang w:eastAsia="en-IN"/>
              </w:rPr>
            </w:pPr>
            <w:ins w:id="385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853" w:author="Rajiv Bansal" w:date="2019-08-04T14:20:00Z"/>
                <w:rFonts w:eastAsia="Times New Roman" w:cs="Times New Roman"/>
                <w:lang w:eastAsia="en-IN"/>
              </w:rPr>
            </w:pPr>
            <w:ins w:id="385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55" w:author="Rajiv Bansal" w:date="2019-08-04T14:20:00Z"/>
          <w:rFonts w:eastAsia="Times New Roman" w:cs="Segoe UI"/>
          <w:color w:val="000000"/>
          <w:lang w:eastAsia="en-IN"/>
        </w:rPr>
      </w:pPr>
      <w:ins w:id="3856"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857" w:author="Rajiv Bansal" w:date="2019-08-04T14:20:00Z"/>
          <w:rFonts w:ascii="Georgia" w:eastAsia="Times New Roman" w:hAnsi="Georgia"/>
          <w:b/>
          <w:bCs/>
          <w:lang w:eastAsia="en-IN"/>
        </w:rPr>
      </w:pPr>
      <w:ins w:id="3858"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859" w:author="Rajiv Bansal" w:date="2019-08-04T14:20:00Z"/>
          <w:rFonts w:eastAsia="Times New Roman" w:cs="Segoe UI"/>
          <w:color w:val="000000"/>
          <w:lang w:eastAsia="en-IN"/>
        </w:rPr>
      </w:pPr>
      <w:ins w:id="3860"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61" w:author="Rajiv Bansal" w:date="2019-08-04T14:20:00Z"/>
          <w:rFonts w:eastAsia="Times New Roman" w:cs="Segoe UI"/>
          <w:color w:val="000000"/>
          <w:lang w:eastAsia="en-IN"/>
        </w:rPr>
      </w:pPr>
      <w:ins w:id="3862"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63" w:author="Rajiv Bansal" w:date="2019-08-04T14:20:00Z"/>
          <w:rFonts w:ascii="Times New Roman" w:eastAsia="Times New Roman" w:hAnsi="Times New Roman" w:cs="Times New Roman"/>
          <w:lang w:eastAsia="en-IN"/>
        </w:rPr>
      </w:pPr>
      <w:ins w:id="386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65" w:author="Rajiv Bansal" w:date="2019-08-04T14:20:00Z"/>
          <w:rFonts w:ascii="Georgia" w:eastAsia="Times New Roman" w:hAnsi="Georgia"/>
          <w:lang w:eastAsia="en-IN"/>
        </w:rPr>
      </w:pPr>
      <w:ins w:id="386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67" w:author="Rajiv Bansal" w:date="2019-08-04T14:20:00Z"/>
          <w:rFonts w:eastAsia="Times New Roman" w:cs="Segoe UI"/>
          <w:color w:val="000000"/>
          <w:lang w:eastAsia="en-IN"/>
        </w:rPr>
      </w:pPr>
      <w:ins w:id="386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71" w:author="Rajiv Bansal" w:date="2019-08-04T14:20:00Z"/>
          <w:rFonts w:eastAsia="Times New Roman" w:cs="Segoe UI"/>
          <w:color w:val="000000"/>
          <w:lang w:eastAsia="en-IN"/>
        </w:rPr>
      </w:pPr>
      <w:ins w:id="387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7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74" w:author="Rajiv Bansal" w:date="2019-08-04T14:20:00Z"/>
                <w:rFonts w:ascii="Times New Roman" w:eastAsia="Times New Roman" w:hAnsi="Times New Roman" w:cs="Times New Roman"/>
                <w:lang w:eastAsia="en-IN"/>
              </w:rPr>
            </w:pPr>
            <w:ins w:id="387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876" w:author="Rajiv Bansal" w:date="2019-08-04T14:20:00Z"/>
                <w:rFonts w:ascii="Times New Roman" w:eastAsia="Times New Roman" w:hAnsi="Times New Roman" w:cs="Times New Roman"/>
                <w:lang w:eastAsia="en-IN"/>
              </w:rPr>
            </w:pPr>
            <w:ins w:id="387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78" w:author="Rajiv Bansal" w:date="2019-08-04T14:20:00Z"/>
                <w:rFonts w:ascii="Times New Roman" w:eastAsia="Times New Roman" w:hAnsi="Times New Roman" w:cs="Times New Roman"/>
                <w:lang w:eastAsia="en-IN"/>
              </w:rPr>
            </w:pPr>
            <w:ins w:id="387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880" w:author="Rajiv Bansal" w:date="2019-08-04T14:20:00Z"/>
                <w:rFonts w:ascii="Times New Roman" w:eastAsia="Times New Roman" w:hAnsi="Times New Roman" w:cs="Times New Roman"/>
                <w:lang w:eastAsia="en-IN"/>
              </w:rPr>
            </w:pPr>
            <w:ins w:id="388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882" w:author="Rajiv Bansal" w:date="2019-08-04T14:20:00Z"/>
                <w:rFonts w:ascii="Times New Roman" w:eastAsia="Times New Roman" w:hAnsi="Times New Roman" w:cs="Times New Roman"/>
                <w:lang w:eastAsia="en-IN"/>
              </w:rPr>
            </w:pPr>
            <w:ins w:id="388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884" w:author="Rajiv Bansal" w:date="2019-08-04T14:20:00Z"/>
                <w:rFonts w:ascii="Times New Roman" w:eastAsia="Times New Roman" w:hAnsi="Times New Roman" w:cs="Times New Roman"/>
                <w:lang w:eastAsia="en-IN"/>
              </w:rPr>
            </w:pPr>
            <w:ins w:id="388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886" w:author="Rajiv Bansal" w:date="2019-08-04T14:20:00Z"/>
                <w:rFonts w:ascii="Times New Roman" w:eastAsia="Times New Roman" w:hAnsi="Times New Roman" w:cs="Times New Roman"/>
                <w:lang w:eastAsia="en-IN"/>
              </w:rPr>
            </w:pPr>
            <w:ins w:id="388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74" w:author="Rajiv Bansal" w:date="2019-08-04T14:20:00Z"/>
          <w:rFonts w:ascii="Georgia" w:eastAsia="Times New Roman" w:hAnsi="Georgia"/>
          <w:lang w:eastAsia="en-IN"/>
        </w:rPr>
      </w:pPr>
      <w:ins w:id="397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76" w:author="Rajiv Bansal" w:date="2019-08-04T14:20:00Z"/>
          <w:rFonts w:eastAsia="Times New Roman" w:cs="Segoe UI"/>
          <w:color w:val="000000"/>
          <w:lang w:eastAsia="en-IN"/>
        </w:rPr>
      </w:pPr>
      <w:ins w:id="3977"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7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79" w:author="Rajiv Bansal" w:date="2019-08-04T14:20:00Z"/>
                <w:rFonts w:eastAsia="Times New Roman" w:cs="Times New Roman"/>
                <w:lang w:eastAsia="en-IN"/>
              </w:rPr>
            </w:pPr>
            <w:ins w:id="3980"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981" w:author="Rajiv Bansal" w:date="2019-08-04T14:20:00Z"/>
                <w:rFonts w:eastAsia="Times New Roman" w:cs="Times New Roman"/>
                <w:lang w:eastAsia="en-IN"/>
              </w:rPr>
            </w:pPr>
            <w:ins w:id="398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83" w:author="Rajiv Bansal" w:date="2019-08-04T14:20:00Z"/>
          <w:rFonts w:eastAsia="Times New Roman" w:cs="Segoe UI"/>
          <w:color w:val="000000"/>
          <w:lang w:eastAsia="en-IN"/>
        </w:rPr>
      </w:pPr>
      <w:ins w:id="3984"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85" w:author="Rajiv Bansal" w:date="2019-08-04T14:20:00Z"/>
          <w:rFonts w:eastAsia="Times New Roman" w:cs="Segoe UI"/>
          <w:color w:val="000000"/>
          <w:lang w:eastAsia="en-IN"/>
        </w:rPr>
      </w:pPr>
      <w:ins w:id="3986"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987" w:author="Rajiv Bansal" w:date="2019-08-04T14:20:00Z"/>
          <w:rFonts w:eastAsiaTheme="majorEastAsia" w:cstheme="majorBidi"/>
          <w:b/>
          <w:color w:val="2F5496" w:themeColor="accent1" w:themeShade="BF"/>
          <w:sz w:val="32"/>
          <w:szCs w:val="32"/>
        </w:rPr>
      </w:pPr>
      <w:ins w:id="3988" w:author="Rajiv Bansal" w:date="2019-08-04T14:20:00Z">
        <w:r>
          <w:br w:type="page"/>
        </w:r>
        <w:r>
          <w:rPr>
            <w:b/>
          </w:rPr>
          <w:lastRenderedPageBreak/>
          <w:br w:type="page"/>
        </w:r>
      </w:ins>
    </w:p>
    <w:p w14:paraId="1F35FF71" w14:textId="5D8DAA97" w:rsidR="00EC6599" w:rsidRPr="00B174F7" w:rsidRDefault="00D65BB8">
      <w:pPr>
        <w:pStyle w:val="Heading4"/>
        <w:rPr>
          <w:ins w:id="3989" w:author="Rajiv Bansal" w:date="2019-08-04T14:27:00Z"/>
          <w:rFonts w:ascii="Georgia" w:hAnsi="Georgia"/>
          <w:b/>
          <w:bCs/>
          <w:spacing w:val="-1"/>
          <w:rPrChange w:id="3990" w:author="Rajiv Bansal" w:date="2019-08-04T14:29:00Z">
            <w:rPr>
              <w:ins w:id="3991" w:author="Rajiv Bansal" w:date="2019-08-04T14:27:00Z"/>
              <w:rFonts w:ascii="Georgia" w:hAnsi="Georgia"/>
              <w:spacing w:val="-1"/>
            </w:rPr>
          </w:rPrChange>
        </w:rPr>
        <w:pPrChange w:id="399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993" w:author="Rajiv Bansal" w:date="2019-08-04T14:28:00Z">
        <w:r w:rsidRPr="00B174F7">
          <w:rPr>
            <w:rStyle w:val="Strong"/>
            <w:rFonts w:ascii="Georgia" w:hAnsi="Georgia" w:cs="Lucida Sans Unicode"/>
            <w:i w:val="0"/>
            <w:iCs w:val="0"/>
            <w:spacing w:val="-3"/>
            <w:rPrChange w:id="3994" w:author="Rajiv Bansal" w:date="2019-08-04T14:29:00Z">
              <w:rPr>
                <w:rStyle w:val="Strong"/>
                <w:rFonts w:ascii="Georgia" w:hAnsi="Georgia" w:cs="Lucida Sans Unicode"/>
                <w:spacing w:val="-3"/>
              </w:rPr>
            </w:rPrChange>
          </w:rPr>
          <w:lastRenderedPageBreak/>
          <w:t>ELK</w:t>
        </w:r>
      </w:ins>
      <w:ins w:id="3995" w:author="Rajiv Bansal" w:date="2019-08-04T14:27:00Z">
        <w:r w:rsidR="00EC6599" w:rsidRPr="00B174F7">
          <w:rPr>
            <w:rFonts w:ascii="Georgia" w:hAnsi="Georgia"/>
            <w:b/>
            <w:bCs/>
            <w:i w:val="0"/>
            <w:iCs w:val="0"/>
            <w:spacing w:val="-1"/>
            <w:rPrChange w:id="3996" w:author="Rajiv Bansal" w:date="2019-08-04T14:29:00Z">
              <w:rPr>
                <w:rFonts w:ascii="Georgia" w:hAnsi="Georgia"/>
                <w:i/>
                <w:iCs/>
                <w:spacing w:val="-1"/>
              </w:rPr>
            </w:rPrChange>
          </w:rPr>
          <w:t xml:space="preserve"> (Elasticsearch, Logstash, Kibana) - </w:t>
        </w:r>
        <w:r w:rsidR="00EC6599" w:rsidRPr="00B174F7">
          <w:rPr>
            <w:rFonts w:ascii="Georgia" w:hAnsi="Georgia" w:cs="Times New Roman"/>
            <w:b/>
            <w:bCs/>
            <w:i w:val="0"/>
            <w:iCs w:val="0"/>
            <w:spacing w:val="-1"/>
            <w:rPrChange w:id="3997" w:author="Rajiv Bansal" w:date="2019-08-04T14:29:00Z">
              <w:rPr>
                <w:rFonts w:ascii="Georgia" w:hAnsi="Georgia"/>
                <w:i/>
                <w:iCs/>
                <w:spacing w:val="-1"/>
              </w:rPr>
            </w:rPrChange>
          </w:rPr>
          <w:fldChar w:fldCharType="begin"/>
        </w:r>
        <w:r w:rsidR="00EC6599" w:rsidRPr="00B174F7">
          <w:rPr>
            <w:rFonts w:ascii="Georgia" w:hAnsi="Georgia" w:cs="Times New Roman"/>
            <w:b/>
            <w:bCs/>
            <w:i w:val="0"/>
            <w:iCs w:val="0"/>
            <w:spacing w:val="-1"/>
            <w:rPrChange w:id="3998" w:author="Rajiv Bansal" w:date="2019-08-04T14:29:00Z">
              <w:rPr>
                <w:rFonts w:ascii="Georgia" w:hAnsi="Georgia"/>
                <w:i/>
                <w:iCs/>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999" w:author="Rajiv Bansal" w:date="2019-08-04T14:29:00Z">
              <w:rPr>
                <w:rFonts w:ascii="Georgia" w:hAnsi="Georgia"/>
                <w:i/>
                <w:iCs/>
                <w:spacing w:val="-1"/>
              </w:rPr>
            </w:rPrChange>
          </w:rPr>
          <w:fldChar w:fldCharType="separate"/>
        </w:r>
        <w:r w:rsidR="00EC6599" w:rsidRPr="00B174F7">
          <w:rPr>
            <w:rFonts w:ascii="Georgia" w:eastAsia="Times New Roman" w:hAnsi="Georgia"/>
            <w:b/>
            <w:bCs/>
            <w:i w:val="0"/>
            <w:iCs w:val="0"/>
            <w:rPrChange w:id="4000" w:author="Rajiv Bansal" w:date="2019-08-04T14:29:00Z">
              <w:rPr>
                <w:rFonts w:ascii="Georgia" w:hAnsi="Georgia"/>
                <w:i/>
                <w:iCs/>
              </w:rPr>
            </w:rPrChange>
          </w:rPr>
          <w:t>Managing, Searching, and Visualizing Logs </w:t>
        </w:r>
        <w:r w:rsidR="00EC6599" w:rsidRPr="00B174F7">
          <w:rPr>
            <w:rFonts w:ascii="Georgia" w:hAnsi="Georgia" w:cs="Times New Roman"/>
            <w:b/>
            <w:bCs/>
            <w:i w:val="0"/>
            <w:iCs w:val="0"/>
            <w:spacing w:val="-1"/>
            <w:rPrChange w:id="4001" w:author="Rajiv Bansal" w:date="2019-08-04T14:29:00Z">
              <w:rPr>
                <w:rFonts w:ascii="Georgia" w:hAnsi="Georgia"/>
                <w:i/>
                <w:iCs/>
                <w:spacing w:val="-1"/>
              </w:rPr>
            </w:rPrChange>
          </w:rPr>
          <w:fldChar w:fldCharType="end"/>
        </w:r>
      </w:ins>
    </w:p>
    <w:p w14:paraId="1ED5EF70" w14:textId="4076E02C" w:rsidR="009054F3" w:rsidRDefault="009054F3" w:rsidP="009054F3">
      <w:pPr>
        <w:rPr>
          <w:ins w:id="4002" w:author="Rajiv Bansal" w:date="2019-08-04T14:29:00Z"/>
          <w:rFonts w:ascii="Times New Roman" w:hAnsi="Times New Roman" w:cs="Times New Roman"/>
        </w:rPr>
      </w:pPr>
    </w:p>
    <w:p w14:paraId="104F5C94" w14:textId="5496536A" w:rsidR="009054F3" w:rsidRDefault="009054F3" w:rsidP="009054F3">
      <w:pPr>
        <w:rPr>
          <w:ins w:id="4003" w:author="Rajiv Bansal" w:date="2019-08-04T14:29:00Z"/>
        </w:rPr>
      </w:pPr>
      <w:ins w:id="400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05" w:author="Rajiv Bansal" w:date="2019-08-04T14:29:00Z"/>
          <w:rFonts w:ascii="Georgia" w:hAnsi="Georgia"/>
          <w:spacing w:val="-1"/>
          <w:sz w:val="32"/>
          <w:szCs w:val="32"/>
        </w:rPr>
      </w:pPr>
      <w:ins w:id="400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4007" w:author="Rajiv Bansal" w:date="2019-08-04T14:29:00Z"/>
          <w:rFonts w:ascii="Georgia" w:hAnsi="Georgia"/>
          <w:spacing w:val="-1"/>
          <w:sz w:val="32"/>
          <w:szCs w:val="32"/>
        </w:rPr>
      </w:pPr>
      <w:ins w:id="400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09" w:author="Rajiv Bansal" w:date="2019-08-04T14:29:00Z"/>
          <w:rFonts w:ascii="Georgia" w:hAnsi="Georgia"/>
          <w:spacing w:val="-1"/>
          <w:sz w:val="32"/>
          <w:szCs w:val="32"/>
        </w:rPr>
      </w:pPr>
      <w:ins w:id="401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11" w:author="Rajiv Bansal" w:date="2019-08-04T14:29:00Z"/>
          <w:rFonts w:ascii="Georgia" w:hAnsi="Georgia"/>
          <w:spacing w:val="-1"/>
          <w:sz w:val="32"/>
          <w:szCs w:val="32"/>
        </w:rPr>
      </w:pPr>
      <w:ins w:id="401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13" w:author="Rajiv Bansal" w:date="2019-08-04T14:29:00Z"/>
          <w:rFonts w:ascii="Times New Roman" w:hAnsi="Times New Roman"/>
        </w:rPr>
      </w:pPr>
    </w:p>
    <w:p w14:paraId="5C383EFE" w14:textId="3962310F" w:rsidR="009054F3" w:rsidRDefault="009054F3" w:rsidP="009054F3">
      <w:pPr>
        <w:rPr>
          <w:ins w:id="4014" w:author="Rajiv Bansal" w:date="2019-08-04T14:29:00Z"/>
        </w:rPr>
      </w:pPr>
      <w:ins w:id="401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16" w:author="Rajiv Bansal" w:date="2019-08-04T14:29:00Z"/>
          <w:rFonts w:ascii="Lucida Sans Unicode" w:hAnsi="Lucida Sans Unicode" w:cs="Lucida Sans Unicode"/>
          <w:spacing w:val="-5"/>
          <w:sz w:val="51"/>
          <w:szCs w:val="51"/>
        </w:rPr>
        <w:pPrChange w:id="4017" w:author="Rajiv Bansal" w:date="2019-08-04T14:30:00Z">
          <w:pPr>
            <w:pStyle w:val="Heading1"/>
            <w:shd w:val="clear" w:color="auto" w:fill="FFFFFF"/>
            <w:spacing w:before="300"/>
          </w:pPr>
        </w:pPrChange>
      </w:pPr>
      <w:ins w:id="401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19" w:author="Rajiv Bansal" w:date="2019-08-04T14:29:00Z"/>
          <w:rFonts w:ascii="Lucida Sans Unicode" w:hAnsi="Lucida Sans Unicode" w:cs="Lucida Sans Unicode"/>
          <w:spacing w:val="-5"/>
          <w:sz w:val="39"/>
          <w:szCs w:val="39"/>
        </w:rPr>
        <w:pPrChange w:id="4020" w:author="Rajiv Bansal" w:date="2019-08-04T14:30:00Z">
          <w:pPr>
            <w:pStyle w:val="Heading2"/>
            <w:shd w:val="clear" w:color="auto" w:fill="FFFFFF"/>
            <w:spacing w:before="413"/>
          </w:pPr>
        </w:pPrChange>
      </w:pPr>
      <w:ins w:id="402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22" w:author="Rajiv Bansal" w:date="2019-08-04T14:29:00Z"/>
          <w:rFonts w:ascii="Georgia" w:hAnsi="Georgia" w:cs="Segoe UI"/>
          <w:spacing w:val="-1"/>
          <w:sz w:val="32"/>
          <w:szCs w:val="32"/>
        </w:rPr>
      </w:pPr>
      <w:ins w:id="402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24" w:author="Rajiv Bansal" w:date="2019-08-04T14:29:00Z"/>
          <w:rFonts w:ascii="Georgia" w:hAnsi="Georgia" w:cs="Segoe UI"/>
          <w:spacing w:val="-1"/>
          <w:sz w:val="32"/>
          <w:szCs w:val="32"/>
        </w:rPr>
      </w:pPr>
      <w:ins w:id="402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26" w:author="Rajiv Bansal" w:date="2019-08-04T14:29:00Z"/>
        </w:rPr>
      </w:pPr>
      <w:ins w:id="4027"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28" w:author="Rajiv Bansal" w:date="2019-08-04T14:29:00Z"/>
          <w:rFonts w:ascii="Lucida Sans Unicode" w:hAnsi="Lucida Sans Unicode" w:cs="Lucida Sans Unicode"/>
          <w:spacing w:val="-5"/>
          <w:sz w:val="39"/>
          <w:szCs w:val="39"/>
        </w:rPr>
        <w:pPrChange w:id="4029" w:author="Rajiv Bansal" w:date="2019-08-04T14:30:00Z">
          <w:pPr>
            <w:pStyle w:val="Heading2"/>
            <w:shd w:val="clear" w:color="auto" w:fill="FFFFFF"/>
            <w:spacing w:before="413"/>
          </w:pPr>
        </w:pPrChange>
      </w:pPr>
      <w:ins w:id="403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31" w:author="Rajiv Bansal" w:date="2019-08-04T14:29:00Z"/>
          <w:rFonts w:ascii="Georgia" w:hAnsi="Georgia"/>
          <w:spacing w:val="-1"/>
          <w:sz w:val="32"/>
          <w:szCs w:val="32"/>
        </w:rPr>
      </w:pPr>
      <w:ins w:id="403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33" w:author="Rajiv Bansal" w:date="2019-08-04T14:29:00Z"/>
          <w:rFonts w:ascii="Georgia" w:hAnsi="Georgia"/>
          <w:spacing w:val="-1"/>
          <w:sz w:val="32"/>
          <w:szCs w:val="32"/>
        </w:rPr>
      </w:pPr>
      <w:ins w:id="4034"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4035" w:author="Rajiv Bansal" w:date="2019-08-04T14:29:00Z"/>
        </w:rPr>
      </w:pPr>
      <w:ins w:id="4036"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37" w:author="Rajiv Bansal" w:date="2019-08-04T14:29:00Z"/>
          <w:rFonts w:ascii="Georgia" w:hAnsi="Georgia"/>
          <w:spacing w:val="-1"/>
          <w:sz w:val="32"/>
          <w:szCs w:val="32"/>
        </w:rPr>
      </w:pPr>
      <w:ins w:id="403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39" w:author="Rajiv Bansal" w:date="2019-08-04T14:29:00Z"/>
          <w:rFonts w:ascii="Georgia" w:hAnsi="Georgia"/>
          <w:spacing w:val="-1"/>
          <w:sz w:val="32"/>
          <w:szCs w:val="32"/>
        </w:rPr>
      </w:pPr>
      <w:ins w:id="404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41" w:author="Rajiv Bansal" w:date="2019-08-04T14:29:00Z"/>
        </w:rPr>
      </w:pPr>
      <w:ins w:id="4042"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43" w:author="Rajiv Bansal" w:date="2019-08-04T14:29:00Z"/>
          <w:rFonts w:ascii="Georgia" w:hAnsi="Georgia"/>
          <w:spacing w:val="-1"/>
          <w:sz w:val="32"/>
          <w:szCs w:val="32"/>
        </w:rPr>
      </w:pPr>
      <w:ins w:id="404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45" w:author="Rajiv Bansal" w:date="2019-08-04T14:29:00Z"/>
          <w:rFonts w:ascii="Georgia" w:hAnsi="Georgia"/>
          <w:spacing w:val="-1"/>
          <w:sz w:val="32"/>
          <w:szCs w:val="32"/>
        </w:rPr>
      </w:pPr>
      <w:ins w:id="4046"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47" w:author="Rajiv Bansal" w:date="2019-08-04T14:29:00Z"/>
          <w:rFonts w:ascii="Georgia" w:hAnsi="Georgia" w:cs="Segoe UI"/>
          <w:spacing w:val="-1"/>
          <w:sz w:val="32"/>
          <w:szCs w:val="32"/>
        </w:rPr>
      </w:pPr>
      <w:ins w:id="4048"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49" w:author="Rajiv Bansal" w:date="2019-08-04T14:29:00Z"/>
          <w:rFonts w:ascii="Georgia" w:hAnsi="Georgia" w:cs="Segoe UI"/>
          <w:spacing w:val="-1"/>
          <w:sz w:val="32"/>
          <w:szCs w:val="32"/>
        </w:rPr>
      </w:pPr>
      <w:ins w:id="4050"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51" w:author="Rajiv Bansal" w:date="2019-08-04T14:29:00Z"/>
          <w:rFonts w:ascii="Georgia" w:hAnsi="Georgia" w:cs="Segoe UI"/>
          <w:spacing w:val="-1"/>
          <w:sz w:val="32"/>
          <w:szCs w:val="32"/>
        </w:rPr>
      </w:pPr>
      <w:ins w:id="4052"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4055" w:author="Rajiv Bansal" w:date="2019-08-04T14:29:00Z"/>
        </w:rPr>
      </w:pPr>
      <w:ins w:id="405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57" w:author="Rajiv Bansal" w:date="2019-08-04T14:29:00Z"/>
          <w:rFonts w:ascii="Georgia" w:hAnsi="Georgia"/>
          <w:spacing w:val="-1"/>
          <w:sz w:val="32"/>
          <w:szCs w:val="32"/>
        </w:rPr>
      </w:pPr>
      <w:ins w:id="405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59" w:author="Rajiv Bansal" w:date="2019-08-04T14:29:00Z"/>
          <w:rFonts w:ascii="Georgia" w:hAnsi="Georgia"/>
          <w:spacing w:val="-1"/>
          <w:sz w:val="32"/>
          <w:szCs w:val="32"/>
        </w:rPr>
      </w:pPr>
      <w:ins w:id="4060"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61" w:author="Rajiv Bansal" w:date="2019-08-04T14:29:00Z"/>
          <w:rFonts w:ascii="Georgia" w:hAnsi="Georgia"/>
          <w:spacing w:val="-1"/>
          <w:sz w:val="32"/>
          <w:szCs w:val="32"/>
        </w:rPr>
      </w:pPr>
      <w:ins w:id="406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63" w:author="Rajiv Bansal" w:date="2019-08-04T14:29:00Z"/>
        </w:rPr>
      </w:pPr>
      <w:ins w:id="4064"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65" w:author="Rajiv Bansal" w:date="2019-08-04T14:29:00Z"/>
          <w:rFonts w:ascii="Georgia" w:hAnsi="Georgia"/>
          <w:spacing w:val="-1"/>
          <w:sz w:val="32"/>
          <w:szCs w:val="32"/>
        </w:rPr>
      </w:pPr>
      <w:ins w:id="4066"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67" w:author="Rajiv Bansal" w:date="2019-08-04T14:29:00Z"/>
        </w:rPr>
      </w:pPr>
      <w:ins w:id="4068"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4069" w:author="Rajiv Bansal" w:date="2019-08-04T14:29:00Z"/>
          <w:rFonts w:ascii="Georgia" w:hAnsi="Georgia"/>
          <w:spacing w:val="-1"/>
          <w:sz w:val="32"/>
          <w:szCs w:val="32"/>
        </w:rPr>
      </w:pPr>
      <w:ins w:id="407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71" w:author="Rajiv Bansal" w:date="2019-08-04T14:29:00Z"/>
          <w:rFonts w:ascii="Lucida Sans Unicode" w:hAnsi="Lucida Sans Unicode" w:cs="Lucida Sans Unicode"/>
          <w:spacing w:val="-5"/>
          <w:sz w:val="51"/>
          <w:szCs w:val="51"/>
        </w:rPr>
        <w:pPrChange w:id="4072" w:author="Rajiv Bansal" w:date="2019-08-04T14:33:00Z">
          <w:pPr>
            <w:pStyle w:val="Heading1"/>
            <w:shd w:val="clear" w:color="auto" w:fill="FFFFFF"/>
            <w:spacing w:before="468"/>
          </w:pPr>
        </w:pPrChange>
      </w:pPr>
      <w:ins w:id="407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74" w:author="Rajiv Bansal" w:date="2019-08-04T14:29:00Z"/>
          <w:rFonts w:ascii="Georgia" w:hAnsi="Georgia" w:cs="Segoe UI"/>
          <w:spacing w:val="-1"/>
          <w:sz w:val="32"/>
          <w:szCs w:val="32"/>
        </w:rPr>
      </w:pPr>
      <w:ins w:id="4075"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76" w:author="Rajiv Bansal" w:date="2019-08-04T14:29:00Z"/>
          <w:rFonts w:ascii="Georgia" w:hAnsi="Georgia" w:cs="Segoe UI"/>
          <w:spacing w:val="-1"/>
          <w:sz w:val="32"/>
          <w:szCs w:val="32"/>
        </w:rPr>
      </w:pPr>
      <w:ins w:id="407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78" w:author="Rajiv Bansal" w:date="2019-08-04T14:29:00Z"/>
          <w:rFonts w:ascii="Georgia" w:hAnsi="Georgia" w:cs="Segoe UI"/>
          <w:spacing w:val="-1"/>
          <w:sz w:val="32"/>
          <w:szCs w:val="32"/>
        </w:rPr>
      </w:pPr>
      <w:ins w:id="4079"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80" w:author="Rajiv Bansal" w:date="2019-08-04T14:29:00Z"/>
          <w:rFonts w:ascii="Georgia" w:hAnsi="Georgia" w:cs="Segoe UI"/>
          <w:spacing w:val="-1"/>
          <w:sz w:val="32"/>
          <w:szCs w:val="32"/>
        </w:rPr>
      </w:pPr>
      <w:ins w:id="408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82" w:author="Rajiv Bansal" w:date="2019-08-04T14:29:00Z"/>
          <w:rFonts w:ascii="Georgia" w:hAnsi="Georgia"/>
          <w:spacing w:val="-1"/>
          <w:sz w:val="32"/>
          <w:szCs w:val="32"/>
        </w:rPr>
      </w:pPr>
      <w:ins w:id="408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84" w:author="Rajiv Bansal" w:date="2019-08-04T14:31:00Z"/>
          <w:rStyle w:val="ok"/>
          <w:spacing w:val="-5"/>
          <w:sz w:val="24"/>
          <w:szCs w:val="24"/>
        </w:rPr>
      </w:pPr>
      <w:ins w:id="4085" w:author="Rajiv Bansal" w:date="2019-08-04T14:29:00Z">
        <w:r>
          <w:rPr>
            <w:rStyle w:val="ok"/>
            <w:spacing w:val="-5"/>
            <w:sz w:val="24"/>
            <w:szCs w:val="24"/>
          </w:rPr>
          <w:t xml:space="preserve">wget </w:t>
        </w:r>
      </w:ins>
      <w:ins w:id="408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087" w:author="Rajiv Bansal" w:date="2019-08-04T14:29:00Z">
        <w:r w:rsidR="00052EFA">
          <w:rPr>
            <w:rStyle w:val="ok"/>
            <w:spacing w:val="-5"/>
            <w:sz w:val="24"/>
            <w:szCs w:val="24"/>
          </w:rPr>
          <w:instrText>https://artifacts.elastic.co/downloads/elasticsearch/elasticsearch-5.1.1.zip</w:instrText>
        </w:r>
      </w:ins>
      <w:ins w:id="408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089" w:author="Rajiv Bansal" w:date="2019-08-04T14:29:00Z">
        <w:r w:rsidR="00052EFA" w:rsidRPr="003E7307">
          <w:rPr>
            <w:rStyle w:val="Hyperlink"/>
            <w:spacing w:val="-5"/>
            <w:sz w:val="24"/>
            <w:szCs w:val="24"/>
          </w:rPr>
          <w:t>https://artifacts.elastic.co/downloads/elasticsearch/elasticsearch-5.1.1.zip</w:t>
        </w:r>
      </w:ins>
      <w:ins w:id="409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091" w:author="Rajiv Bansal" w:date="2019-08-04T14:29:00Z"/>
        </w:rPr>
      </w:pPr>
      <w:ins w:id="409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4093" w:author="Rajiv Bansal" w:date="2019-08-04T14:29:00Z"/>
          <w:rFonts w:ascii="Georgia" w:hAnsi="Georgia"/>
          <w:spacing w:val="-1"/>
          <w:sz w:val="32"/>
          <w:szCs w:val="32"/>
        </w:rPr>
      </w:pPr>
      <w:ins w:id="409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095" w:author="Rajiv Bansal" w:date="2019-08-04T14:29:00Z"/>
        </w:rPr>
      </w:pPr>
      <w:ins w:id="409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097" w:author="Rajiv Bansal" w:date="2019-08-04T14:29:00Z"/>
          <w:rFonts w:ascii="Georgia" w:hAnsi="Georgia"/>
          <w:spacing w:val="-1"/>
          <w:sz w:val="32"/>
          <w:szCs w:val="32"/>
        </w:rPr>
      </w:pPr>
      <w:ins w:id="409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099" w:author="Rajiv Bansal" w:date="2019-08-04T14:29:00Z"/>
          <w:rFonts w:ascii="Times New Roman" w:hAnsi="Times New Roman"/>
        </w:rPr>
      </w:pPr>
    </w:p>
    <w:p w14:paraId="6A06BDDF" w14:textId="2591C989" w:rsidR="009054F3" w:rsidRDefault="009054F3" w:rsidP="009054F3">
      <w:pPr>
        <w:rPr>
          <w:ins w:id="4100" w:author="Rajiv Bansal" w:date="2019-08-04T14:29:00Z"/>
        </w:rPr>
      </w:pPr>
      <w:ins w:id="410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02" w:author="Rajiv Bansal" w:date="2019-08-04T14:29:00Z"/>
          <w:rFonts w:ascii="Lucida Sans Unicode" w:hAnsi="Lucida Sans Unicode" w:cs="Lucida Sans Unicode"/>
          <w:spacing w:val="-5"/>
          <w:sz w:val="51"/>
          <w:szCs w:val="51"/>
        </w:rPr>
        <w:pPrChange w:id="4103" w:author="Rajiv Bansal" w:date="2019-08-04T14:33:00Z">
          <w:pPr>
            <w:pStyle w:val="Heading1"/>
            <w:shd w:val="clear" w:color="auto" w:fill="FFFFFF"/>
            <w:spacing w:before="300"/>
          </w:pPr>
        </w:pPrChange>
      </w:pPr>
      <w:ins w:id="410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05" w:author="Rajiv Bansal" w:date="2019-08-04T14:29:00Z"/>
          <w:rFonts w:ascii="Georgia" w:hAnsi="Georgia" w:cs="Segoe UI"/>
          <w:spacing w:val="-1"/>
          <w:sz w:val="32"/>
          <w:szCs w:val="32"/>
        </w:rPr>
      </w:pPr>
      <w:ins w:id="410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07" w:author="Rajiv Bansal" w:date="2019-08-04T14:29:00Z"/>
          <w:rFonts w:ascii="Georgia" w:hAnsi="Georgia" w:cs="Segoe UI"/>
          <w:spacing w:val="-1"/>
          <w:sz w:val="32"/>
          <w:szCs w:val="32"/>
        </w:rPr>
      </w:pPr>
      <w:ins w:id="410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09" w:author="Rajiv Bansal" w:date="2019-08-04T14:29:00Z"/>
          <w:rFonts w:ascii="Georgia" w:hAnsi="Georgia" w:cs="Segoe UI"/>
          <w:spacing w:val="-1"/>
          <w:sz w:val="32"/>
          <w:szCs w:val="32"/>
        </w:rPr>
      </w:pPr>
      <w:ins w:id="411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11" w:author="Rajiv Bansal" w:date="2019-08-04T14:29:00Z"/>
          <w:rFonts w:ascii="Georgia" w:hAnsi="Georgia" w:cs="Segoe UI"/>
          <w:spacing w:val="-1"/>
          <w:sz w:val="32"/>
          <w:szCs w:val="32"/>
        </w:rPr>
      </w:pPr>
      <w:ins w:id="4112"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13" w:author="Rajiv Bansal" w:date="2019-08-04T14:29:00Z"/>
          <w:rFonts w:ascii="Georgia" w:hAnsi="Georgia" w:cs="Segoe UI"/>
          <w:spacing w:val="-1"/>
          <w:sz w:val="32"/>
          <w:szCs w:val="32"/>
        </w:rPr>
      </w:pPr>
      <w:ins w:id="4114"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4115" w:author="Rajiv Bansal" w:date="2019-08-04T14:29:00Z"/>
          <w:rFonts w:ascii="Georgia" w:hAnsi="Georgia"/>
          <w:spacing w:val="-1"/>
          <w:sz w:val="32"/>
          <w:szCs w:val="32"/>
        </w:rPr>
      </w:pPr>
      <w:ins w:id="411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17" w:author="Rajiv Bansal" w:date="2019-08-04T14:29:00Z"/>
        </w:rPr>
      </w:pPr>
      <w:ins w:id="4118"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4119" w:author="Rajiv Bansal" w:date="2019-08-04T14:29:00Z"/>
          <w:rFonts w:ascii="Georgia" w:hAnsi="Georgia"/>
          <w:spacing w:val="-1"/>
          <w:sz w:val="32"/>
          <w:szCs w:val="32"/>
        </w:rPr>
      </w:pPr>
      <w:ins w:id="412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21" w:author="Rajiv Bansal" w:date="2019-08-04T14:29:00Z"/>
        </w:rPr>
      </w:pPr>
      <w:ins w:id="412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23" w:author="Rajiv Bansal" w:date="2019-08-04T14:29:00Z"/>
          <w:rFonts w:ascii="Georgia" w:hAnsi="Georgia"/>
          <w:spacing w:val="-1"/>
          <w:sz w:val="32"/>
          <w:szCs w:val="32"/>
        </w:rPr>
      </w:pPr>
      <w:ins w:id="412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25" w:author="Rajiv Bansal" w:date="2019-08-04T14:29:00Z"/>
          <w:rFonts w:ascii="Georgia" w:hAnsi="Georgia" w:cs="Segoe UI"/>
          <w:spacing w:val="-1"/>
          <w:sz w:val="32"/>
          <w:szCs w:val="32"/>
        </w:rPr>
      </w:pPr>
      <w:ins w:id="412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27" w:author="Rajiv Bansal" w:date="2019-08-04T14:29:00Z"/>
          <w:rFonts w:ascii="Georgia" w:hAnsi="Georgia" w:cs="Segoe UI"/>
          <w:spacing w:val="-1"/>
          <w:sz w:val="32"/>
          <w:szCs w:val="32"/>
        </w:rPr>
      </w:pPr>
      <w:ins w:id="412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29" w:author="Rajiv Bansal" w:date="2019-08-04T14:29:00Z"/>
          <w:rFonts w:ascii="Georgia" w:hAnsi="Georgia" w:cs="Segoe UI"/>
          <w:spacing w:val="-1"/>
          <w:sz w:val="32"/>
          <w:szCs w:val="32"/>
        </w:rPr>
      </w:pPr>
      <w:ins w:id="413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31" w:author="Rajiv Bansal" w:date="2019-08-04T14:29:00Z"/>
          <w:rFonts w:ascii="Georgia" w:hAnsi="Georgia" w:cs="Segoe UI"/>
          <w:spacing w:val="-1"/>
          <w:sz w:val="32"/>
          <w:szCs w:val="32"/>
        </w:rPr>
      </w:pPr>
      <w:ins w:id="413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33" w:author="Rajiv Bansal" w:date="2019-08-04T14:29:00Z"/>
          <w:rFonts w:ascii="Georgia" w:hAnsi="Georgia" w:cs="Segoe UI"/>
          <w:spacing w:val="-1"/>
          <w:sz w:val="32"/>
          <w:szCs w:val="32"/>
        </w:rPr>
      </w:pPr>
      <w:ins w:id="413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35" w:author="Rajiv Bansal" w:date="2019-08-04T14:29:00Z"/>
          <w:rFonts w:ascii="Times New Roman" w:hAnsi="Times New Roman" w:cs="Times New Roman"/>
        </w:rPr>
      </w:pPr>
    </w:p>
    <w:p w14:paraId="520661B6" w14:textId="0C9833F9" w:rsidR="009054F3" w:rsidRDefault="009054F3" w:rsidP="009054F3">
      <w:pPr>
        <w:rPr>
          <w:ins w:id="4136" w:author="Rajiv Bansal" w:date="2019-08-04T14:29:00Z"/>
        </w:rPr>
      </w:pPr>
      <w:ins w:id="413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38" w:author="Rajiv Bansal" w:date="2019-08-04T14:29:00Z"/>
          <w:rFonts w:ascii="Lucida Sans Unicode" w:hAnsi="Lucida Sans Unicode" w:cs="Lucida Sans Unicode"/>
          <w:spacing w:val="-5"/>
          <w:sz w:val="51"/>
          <w:szCs w:val="51"/>
        </w:rPr>
        <w:pPrChange w:id="4139" w:author="Rajiv Bansal" w:date="2019-08-04T14:33:00Z">
          <w:pPr>
            <w:pStyle w:val="Heading1"/>
            <w:shd w:val="clear" w:color="auto" w:fill="FFFFFF"/>
            <w:spacing w:before="300"/>
          </w:pPr>
        </w:pPrChange>
      </w:pPr>
      <w:ins w:id="414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41" w:author="Rajiv Bansal" w:date="2019-08-04T14:29:00Z"/>
          <w:rFonts w:ascii="Georgia" w:hAnsi="Georgia"/>
          <w:spacing w:val="-1"/>
          <w:sz w:val="32"/>
          <w:szCs w:val="32"/>
        </w:rPr>
      </w:pPr>
      <w:ins w:id="4142"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43" w:author="Rajiv Bansal" w:date="2019-08-04T14:29:00Z"/>
        </w:rPr>
      </w:pPr>
      <w:ins w:id="4144"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45" w:author="Rajiv Bansal" w:date="2019-08-04T14:29:00Z"/>
          <w:rFonts w:ascii="Georgia" w:hAnsi="Georgia"/>
          <w:spacing w:val="-1"/>
          <w:sz w:val="32"/>
          <w:szCs w:val="32"/>
        </w:rPr>
      </w:pPr>
      <w:ins w:id="4146"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47" w:author="Rajiv Bansal" w:date="2019-08-04T14:29:00Z"/>
          <w:b/>
        </w:rPr>
      </w:pPr>
      <w:ins w:id="4148" w:author="Rajiv Bansal" w:date="2019-08-04T14:26:00Z">
        <w:r>
          <w:rPr>
            <w:b/>
          </w:rPr>
          <w:br w:type="page"/>
        </w:r>
      </w:ins>
    </w:p>
    <w:p w14:paraId="16A5282C" w14:textId="1D59A66B" w:rsidR="00CB76FD" w:rsidRPr="00126334" w:rsidRDefault="004A34C9" w:rsidP="006350C6">
      <w:pPr>
        <w:pStyle w:val="Heading1"/>
        <w:rPr>
          <w:rFonts w:ascii="Georgia" w:hAnsi="Georgia"/>
          <w:b/>
        </w:rPr>
      </w:pPr>
      <w:r w:rsidRPr="00126334">
        <w:rPr>
          <w:rFonts w:ascii="Georgia" w:hAnsi="Georgia"/>
          <w:b/>
        </w:rPr>
        <w:lastRenderedPageBreak/>
        <w:t xml:space="preserve">Spring </w:t>
      </w:r>
      <w:del w:id="4149" w:author="Rajiv Bansal" w:date="2021-06-14T22:20:00Z">
        <w:r w:rsidR="00753042" w:rsidRPr="00126334" w:rsidDel="00C6701D">
          <w:rPr>
            <w:rFonts w:ascii="Georgia" w:hAnsi="Georgia"/>
            <w:b/>
          </w:rPr>
          <w:delText xml:space="preserve">Rest </w:delText>
        </w:r>
      </w:del>
      <w:ins w:id="4150" w:author="Rajiv Bansal" w:date="2021-06-14T22:20:00Z">
        <w:r w:rsidR="00C6701D">
          <w:rPr>
            <w:rFonts w:ascii="Georgia" w:hAnsi="Georgia"/>
            <w:b/>
          </w:rPr>
          <w:t>Microservice</w:t>
        </w:r>
      </w:ins>
      <w:del w:id="4151" w:author="Rajiv Bansal" w:date="2021-06-14T22:20:00Z">
        <w:r w:rsidR="00DD41D7" w:rsidRPr="00126334" w:rsidDel="00C6701D">
          <w:rPr>
            <w:rFonts w:ascii="Georgia" w:hAnsi="Georgia"/>
            <w:b/>
          </w:rPr>
          <w:delText>Boot</w:delText>
        </w:r>
      </w:del>
      <w:ins w:id="4152" w:author="Rajiv Bansal" w:date="2021-06-14T22:20:00Z">
        <w:r w:rsidR="003E5705">
          <w:rPr>
            <w:rFonts w:ascii="Georgia" w:hAnsi="Georgia"/>
            <w:b/>
          </w:rPr>
          <w:t>s</w:t>
        </w:r>
      </w:ins>
      <w:r w:rsidR="00DD41D7" w:rsidRPr="00126334">
        <w:rPr>
          <w:rFonts w:ascii="Georgia" w:hAnsi="Georgia"/>
          <w:b/>
        </w:rPr>
        <w:t xml:space="preserve">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53" w:author="Rajiv Bansal" w:date="2019-11-29T08:57:00Z"/>
          <w:b/>
          <w:rPrChange w:id="4154" w:author="Rajiv Bansal" w:date="2019-11-29T08:57:00Z">
            <w:rPr>
              <w:ins w:id="4155"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56" w:author="Rajiv Bansal" w:date="2019-11-29T09:12:00Z"/>
        </w:rPr>
        <w:pPrChange w:id="4157" w:author="Rajiv Bansal" w:date="2019-11-29T09:10:00Z">
          <w:pPr/>
        </w:pPrChange>
      </w:pPr>
      <w:ins w:id="4158" w:author="Rajiv Bansal" w:date="2019-11-29T08:58:00Z">
        <w:r w:rsidRPr="002D70D5">
          <w:rPr>
            <w:b/>
          </w:rPr>
          <w:t>gateway-service</w:t>
        </w:r>
      </w:ins>
      <w:ins w:id="4159"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60" w:author="Rajiv Bansal" w:date="2019-11-24T12:56:00Z"/>
          <w:b/>
        </w:rPr>
      </w:pPr>
      <w:moveToRangeStart w:id="4161" w:author="Rajiv Bansal" w:date="2019-11-24T12:56:00Z" w:name="move25492617"/>
      <w:moveTo w:id="4162" w:author="Rajiv Bansal" w:date="2019-11-24T12:56:00Z">
        <w:r w:rsidRPr="006350C6">
          <w:rPr>
            <w:b/>
          </w:rPr>
          <w:t xml:space="preserve">user-mgmt-service: </w:t>
        </w:r>
      </w:moveTo>
    </w:p>
    <w:moveToRangeEnd w:id="4161"/>
    <w:p w14:paraId="71CFFF36" w14:textId="3E704BDE" w:rsidR="00BB4BB4" w:rsidRPr="006350C6" w:rsidDel="00BB4BB4" w:rsidRDefault="00BB4BB4" w:rsidP="006350C6">
      <w:pPr>
        <w:pStyle w:val="ListParagraph"/>
        <w:numPr>
          <w:ilvl w:val="0"/>
          <w:numId w:val="18"/>
        </w:numPr>
        <w:jc w:val="both"/>
        <w:rPr>
          <w:del w:id="4163"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64" w:author="Rajiv Bansal" w:date="2019-11-24T12:56:00Z"/>
          <w:b/>
        </w:rPr>
      </w:pPr>
      <w:moveFromRangeStart w:id="4165" w:author="Rajiv Bansal" w:date="2019-11-24T12:56:00Z" w:name="move25492617"/>
      <w:moveFrom w:id="4166"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65"/>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67" w:author="rkbansal" w:date="2020-04-26T16:21:00Z"/>
          <w:rFonts w:ascii="Georgia" w:hAnsi="Georgia"/>
          <w:b/>
          <w:sz w:val="28"/>
          <w:szCs w:val="24"/>
        </w:rPr>
      </w:pPr>
      <w:ins w:id="4168"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69" w:author="rkbansal" w:date="2020-04-28T00:34:00Z"/>
        </w:rPr>
      </w:pPr>
      <w:ins w:id="4170" w:author="rkbansal" w:date="2020-04-26T16:21:00Z">
        <w:r w:rsidRPr="006350C6">
          <w:t xml:space="preserve">This application is </w:t>
        </w:r>
      </w:ins>
      <w:ins w:id="4171" w:author="rkbansal" w:date="2020-04-28T00:34:00Z">
        <w:r w:rsidR="004C17AA">
          <w:t>used to</w:t>
        </w:r>
        <w:r w:rsidR="004C17AA" w:rsidRPr="004C17AA">
          <w:rPr>
            <w:rPrChange w:id="4172"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73"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74" w:author="rkbansal" w:date="2020-04-28T00:35:00Z"/>
        </w:rPr>
      </w:pPr>
      <w:ins w:id="4175" w:author="rkbansal" w:date="2020-04-28T00:35:00Z">
        <w:r w:rsidRPr="002134AC">
          <w:rPr>
            <w:color w:val="FF0000"/>
            <w:rPrChange w:id="4176" w:author="rkbansal" w:date="2020-04-28T00:58:00Z">
              <w:rPr/>
            </w:rPrChange>
          </w:rPr>
          <w:t>Create the config server</w:t>
        </w:r>
      </w:ins>
      <w:ins w:id="4177" w:author="rkbansal" w:date="2020-04-28T00:37:00Z">
        <w:r w:rsidR="00480ABB" w:rsidRPr="002134AC">
          <w:rPr>
            <w:color w:val="FF0000"/>
            <w:rPrChange w:id="4178" w:author="rkbansal" w:date="2020-04-28T00:58:00Z">
              <w:rPr/>
            </w:rPrChange>
          </w:rPr>
          <w:t xml:space="preserve"> </w:t>
        </w:r>
        <w:r w:rsidR="00480ABB">
          <w:t>– It will point to config server git repository and will provide the access of the all the prop</w:t>
        </w:r>
      </w:ins>
      <w:ins w:id="4179"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80" w:author="rkbansal" w:date="2020-04-28T00:36:00Z"/>
        </w:rPr>
      </w:pPr>
      <w:ins w:id="4181" w:author="rkbansal" w:date="2020-04-28T00:35:00Z">
        <w:r w:rsidRPr="002134AC">
          <w:rPr>
            <w:color w:val="FF0000"/>
            <w:rPrChange w:id="4182" w:author="rkbansal" w:date="2020-04-28T00:58:00Z">
              <w:rPr/>
            </w:rPrChange>
          </w:rPr>
          <w:t>Create the config se</w:t>
        </w:r>
      </w:ins>
      <w:ins w:id="4183" w:author="rkbansal" w:date="2020-04-28T00:36:00Z">
        <w:r w:rsidRPr="002134AC">
          <w:rPr>
            <w:color w:val="FF0000"/>
            <w:rPrChange w:id="4184" w:author="rkbansal" w:date="2020-04-28T00:58:00Z">
              <w:rPr/>
            </w:rPrChange>
          </w:rPr>
          <w:t xml:space="preserve">rver git repo </w:t>
        </w:r>
        <w:r>
          <w:t xml:space="preserve">– It will maintain the </w:t>
        </w:r>
      </w:ins>
      <w:ins w:id="4185" w:author="rkbansal" w:date="2020-04-28T00:37:00Z">
        <w:r>
          <w:t>application.</w:t>
        </w:r>
      </w:ins>
      <w:ins w:id="4186" w:author="rkbansal" w:date="2020-04-28T00:36:00Z">
        <w:r>
          <w:t>pr</w:t>
        </w:r>
      </w:ins>
      <w:ins w:id="4187" w:author="rkbansal" w:date="2020-04-28T00:37:00Z">
        <w:r>
          <w:t xml:space="preserve">operties of the microservices. </w:t>
        </w:r>
      </w:ins>
    </w:p>
    <w:p w14:paraId="33BCC490" w14:textId="63671299" w:rsidR="00480ABB" w:rsidRDefault="0001238D" w:rsidP="004C17AA">
      <w:pPr>
        <w:pStyle w:val="ListParagraph"/>
        <w:numPr>
          <w:ilvl w:val="0"/>
          <w:numId w:val="104"/>
        </w:numPr>
        <w:rPr>
          <w:ins w:id="4188" w:author="rkbansal" w:date="2020-04-28T01:06:00Z"/>
        </w:rPr>
      </w:pPr>
      <w:ins w:id="4189" w:author="rkbansal" w:date="2020-05-03T15:30:00Z">
        <w:r>
          <w:rPr>
            <w:color w:val="FF0000"/>
          </w:rPr>
          <w:t>Update the</w:t>
        </w:r>
      </w:ins>
      <w:ins w:id="4190" w:author="rkbansal" w:date="2020-04-28T00:42:00Z">
        <w:r w:rsidR="001C40C2" w:rsidRPr="002134AC">
          <w:rPr>
            <w:color w:val="FF0000"/>
            <w:rPrChange w:id="4191" w:author="rkbansal" w:date="2020-04-28T00:58:00Z">
              <w:rPr/>
            </w:rPrChange>
          </w:rPr>
          <w:t xml:space="preserve"> </w:t>
        </w:r>
      </w:ins>
      <w:ins w:id="4192" w:author="rkbansal" w:date="2020-04-28T00:36:00Z">
        <w:r w:rsidR="00480ABB" w:rsidRPr="002134AC">
          <w:rPr>
            <w:color w:val="FF0000"/>
            <w:rPrChange w:id="4193" w:author="rkbansal" w:date="2020-04-28T00:58:00Z">
              <w:rPr/>
            </w:rPrChange>
          </w:rPr>
          <w:t>microserv</w:t>
        </w:r>
      </w:ins>
      <w:ins w:id="4194" w:author="rkbansal" w:date="2020-04-28T00:38:00Z">
        <w:r w:rsidR="00480ABB" w:rsidRPr="002134AC">
          <w:rPr>
            <w:color w:val="FF0000"/>
            <w:rPrChange w:id="4195" w:author="rkbansal" w:date="2020-04-28T00:58:00Z">
              <w:rPr/>
            </w:rPrChange>
          </w:rPr>
          <w:t>ice</w:t>
        </w:r>
      </w:ins>
      <w:ins w:id="4196" w:author="rkbansal" w:date="2020-05-03T15:30:00Z">
        <w:r>
          <w:rPr>
            <w:color w:val="FF0000"/>
          </w:rPr>
          <w:t>s</w:t>
        </w:r>
      </w:ins>
      <w:ins w:id="4197" w:author="rkbansal" w:date="2020-05-03T15:31:00Z">
        <w:r w:rsidR="0047728F">
          <w:rPr>
            <w:color w:val="FF0000"/>
          </w:rPr>
          <w:t xml:space="preserve"> to point config server</w:t>
        </w:r>
      </w:ins>
      <w:ins w:id="4198" w:author="rkbansal" w:date="2020-04-28T00:39:00Z">
        <w:r w:rsidR="00480ABB" w:rsidRPr="002134AC">
          <w:rPr>
            <w:color w:val="FF0000"/>
            <w:rPrChange w:id="4199" w:author="rkbansal" w:date="2020-04-28T00:58:00Z">
              <w:rPr/>
            </w:rPrChange>
          </w:rPr>
          <w:t xml:space="preserve"> </w:t>
        </w:r>
        <w:r w:rsidR="00480ABB">
          <w:t xml:space="preserve">– </w:t>
        </w:r>
      </w:ins>
      <w:ins w:id="4200" w:author="rkbansal" w:date="2020-04-28T00:40:00Z">
        <w:r w:rsidR="00480ABB">
          <w:t xml:space="preserve">To </w:t>
        </w:r>
      </w:ins>
      <w:ins w:id="4201" w:author="rkbansal" w:date="2020-04-28T00:41:00Z">
        <w:r w:rsidR="007130D7">
          <w:t xml:space="preserve">make changes in </w:t>
        </w:r>
      </w:ins>
      <w:ins w:id="4202" w:author="rkbansal" w:date="2020-04-28T00:40:00Z">
        <w:r w:rsidR="00480ABB">
          <w:t xml:space="preserve">the </w:t>
        </w:r>
      </w:ins>
      <w:ins w:id="4203" w:author="rkbansal" w:date="2020-04-28T00:41:00Z">
        <w:r w:rsidR="007130D7">
          <w:t xml:space="preserve">new or existing </w:t>
        </w:r>
      </w:ins>
      <w:ins w:id="4204" w:author="rkbansal" w:date="2020-04-28T00:40:00Z">
        <w:r w:rsidR="00480ABB">
          <w:t>microservice so that i</w:t>
        </w:r>
      </w:ins>
      <w:ins w:id="4205" w:author="rkbansal" w:date="2020-04-28T00:39:00Z">
        <w:r w:rsidR="00480ABB">
          <w:t xml:space="preserve">t </w:t>
        </w:r>
      </w:ins>
      <w:ins w:id="4206" w:author="rkbansal" w:date="2020-04-28T00:40:00Z">
        <w:r w:rsidR="00480ABB">
          <w:t xml:space="preserve">can </w:t>
        </w:r>
      </w:ins>
      <w:ins w:id="4207" w:author="rkbansal" w:date="2020-04-28T00:39:00Z">
        <w:r w:rsidR="00480ABB">
          <w:t xml:space="preserve">access </w:t>
        </w:r>
      </w:ins>
      <w:ins w:id="4208" w:author="rkbansal" w:date="2020-04-28T00:40:00Z">
        <w:r w:rsidR="00480ABB">
          <w:t>its</w:t>
        </w:r>
      </w:ins>
      <w:ins w:id="4209" w:author="rkbansal" w:date="2020-04-28T00:39:00Z">
        <w:r w:rsidR="00480ABB">
          <w:t xml:space="preserve"> application</w:t>
        </w:r>
      </w:ins>
      <w:ins w:id="4210" w:author="rkbansal" w:date="2020-05-03T22:47:00Z">
        <w:r w:rsidR="00C24525">
          <w:t xml:space="preserve"> </w:t>
        </w:r>
      </w:ins>
      <w:ins w:id="4211" w:author="rkbansal" w:date="2020-04-28T00:39:00Z">
        <w:r w:rsidR="00480ABB">
          <w:t xml:space="preserve">.properties </w:t>
        </w:r>
      </w:ins>
      <w:ins w:id="4212" w:author="rkbansal" w:date="2020-04-28T00:40:00Z">
        <w:r w:rsidR="00480ABB">
          <w:t>using config server.</w:t>
        </w:r>
      </w:ins>
      <w:ins w:id="4213" w:author="rkbansal" w:date="2020-04-28T00:38:00Z">
        <w:r w:rsidR="00480ABB">
          <w:t xml:space="preserve"> </w:t>
        </w:r>
      </w:ins>
    </w:p>
    <w:p w14:paraId="614A5336" w14:textId="77777777" w:rsidR="00C213A6" w:rsidRDefault="00C213A6">
      <w:pPr>
        <w:pStyle w:val="ListParagraph"/>
        <w:rPr>
          <w:ins w:id="4214" w:author="rkbansal" w:date="2020-04-28T00:58:00Z"/>
        </w:rPr>
        <w:pPrChange w:id="4215"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16" w:author="rkbansal" w:date="2020-04-28T00:34:00Z"/>
          <w:b/>
          <w:bCs/>
          <w:rPrChange w:id="4217" w:author="rkbansal" w:date="2020-04-28T01:09:00Z">
            <w:rPr>
              <w:ins w:id="4218" w:author="rkbansal" w:date="2020-04-28T00:34:00Z"/>
            </w:rPr>
          </w:rPrChange>
        </w:rPr>
        <w:pPrChange w:id="4219" w:author="rkbansal" w:date="2020-04-28T01:11:00Z">
          <w:pPr/>
        </w:pPrChange>
      </w:pPr>
      <w:ins w:id="4220" w:author="rkbansal" w:date="2020-04-28T01:11:00Z">
        <w:r>
          <w:rPr>
            <w:b/>
            <w:bCs/>
          </w:rPr>
          <w:t xml:space="preserve">A. </w:t>
        </w:r>
      </w:ins>
      <w:ins w:id="4221" w:author="rkbansal" w:date="2020-04-28T01:05:00Z">
        <w:r w:rsidR="00C213A6" w:rsidRPr="002A1BA5">
          <w:rPr>
            <w:b/>
            <w:bCs/>
            <w:rPrChange w:id="4222" w:author="rkbansal" w:date="2020-04-28T01:09:00Z">
              <w:rPr/>
            </w:rPrChange>
          </w:rPr>
          <w:t>Create the config server</w:t>
        </w:r>
      </w:ins>
    </w:p>
    <w:p w14:paraId="330C262F" w14:textId="77777777" w:rsidR="004C17AA" w:rsidRPr="00E6630A" w:rsidRDefault="004C17AA" w:rsidP="00772C84">
      <w:pPr>
        <w:rPr>
          <w:ins w:id="4223" w:author="rkbansal" w:date="2020-04-26T16:21:00Z"/>
        </w:rPr>
      </w:pPr>
    </w:p>
    <w:p w14:paraId="52FE1A57" w14:textId="77777777" w:rsidR="00772C84" w:rsidRPr="00A94A8C" w:rsidRDefault="00772C84" w:rsidP="00772C84">
      <w:pPr>
        <w:pStyle w:val="ListParagraph"/>
        <w:numPr>
          <w:ilvl w:val="0"/>
          <w:numId w:val="19"/>
        </w:numPr>
        <w:rPr>
          <w:ins w:id="4224" w:author="rkbansal" w:date="2020-04-26T16:21:00Z"/>
        </w:rPr>
      </w:pPr>
      <w:ins w:id="4225" w:author="rkbansal" w:date="2020-04-26T16:21:00Z">
        <w:r w:rsidRPr="00A94A8C">
          <w:t>Create Spring Boot Project</w:t>
        </w:r>
      </w:ins>
    </w:p>
    <w:p w14:paraId="79455358" w14:textId="77777777" w:rsidR="00772C84" w:rsidRDefault="00772C84" w:rsidP="00772C84">
      <w:pPr>
        <w:pStyle w:val="ListParagraph"/>
        <w:rPr>
          <w:ins w:id="4226" w:author="rkbansal" w:date="2020-04-26T16:21:00Z"/>
          <w:b/>
        </w:rPr>
      </w:pPr>
      <w:ins w:id="4227"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28" w:author="rkbansal" w:date="2020-04-26T16:21:00Z"/>
        </w:rPr>
      </w:pPr>
      <w:ins w:id="4229" w:author="rkbansal" w:date="2020-04-26T16:21:00Z">
        <w:r w:rsidRPr="00A94A8C">
          <w:t>Click on next</w:t>
        </w:r>
      </w:ins>
    </w:p>
    <w:p w14:paraId="27B43898" w14:textId="145F1B36" w:rsidR="00772C84" w:rsidRDefault="00600CF8" w:rsidP="00772C84">
      <w:pPr>
        <w:ind w:left="720"/>
        <w:rPr>
          <w:ins w:id="4230" w:author="rkbansal" w:date="2020-04-26T16:27:00Z"/>
          <w:b/>
        </w:rPr>
      </w:pPr>
      <w:ins w:id="4231"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32" w:author="rkbansal" w:date="2020-04-26T16:28:00Z"/>
          <w:b/>
        </w:rPr>
      </w:pPr>
      <w:ins w:id="4233" w:author="rkbansal" w:date="2020-04-26T16:27:00Z">
        <w:r>
          <w:rPr>
            <w:b/>
          </w:rPr>
          <w:t>Select the depend</w:t>
        </w:r>
      </w:ins>
      <w:ins w:id="4234" w:author="rkbansal" w:date="2020-04-26T16:28:00Z">
        <w:r>
          <w:rPr>
            <w:b/>
          </w:rPr>
          <w:t>encies: Spring Cloud Config – Config Server</w:t>
        </w:r>
        <w:r w:rsidR="002C02F8">
          <w:rPr>
            <w:b/>
          </w:rPr>
          <w:t xml:space="preserve"> and </w:t>
        </w:r>
      </w:ins>
      <w:ins w:id="4235" w:author="rkbansal" w:date="2020-04-26T16:29:00Z">
        <w:r w:rsidR="002C02F8">
          <w:rPr>
            <w:b/>
          </w:rPr>
          <w:t>Click on Finish.</w:t>
        </w:r>
      </w:ins>
    </w:p>
    <w:p w14:paraId="31F1398E" w14:textId="572E2963" w:rsidR="00E23FD5" w:rsidRDefault="00E23FD5" w:rsidP="00E23FD5">
      <w:pPr>
        <w:pStyle w:val="ListParagraph"/>
        <w:rPr>
          <w:ins w:id="4236" w:author="rkbansal" w:date="2020-04-26T16:28:00Z"/>
          <w:b/>
        </w:rPr>
      </w:pPr>
      <w:ins w:id="4237"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38" w:author="rkbansal" w:date="2020-04-26T16:29:00Z"/>
          <w:b/>
        </w:rPr>
      </w:pPr>
      <w:ins w:id="4239" w:author="rkbansal" w:date="2020-04-26T16:28:00Z">
        <w:r>
          <w:rPr>
            <w:b/>
          </w:rPr>
          <w:t>Import the project</w:t>
        </w:r>
      </w:ins>
      <w:ins w:id="4240" w:author="rkbansal" w:date="2020-04-26T16:29:00Z">
        <w:r w:rsidR="006D6FCC">
          <w:rPr>
            <w:b/>
          </w:rPr>
          <w:t xml:space="preserve"> in eclipse.</w:t>
        </w:r>
      </w:ins>
    </w:p>
    <w:p w14:paraId="1C778076" w14:textId="700ABE2B" w:rsidR="00772C84" w:rsidRDefault="00043D8D" w:rsidP="00772C84">
      <w:pPr>
        <w:ind w:left="720"/>
        <w:rPr>
          <w:ins w:id="4241" w:author="rkbansal" w:date="2020-04-26T20:25:00Z"/>
          <w:b/>
        </w:rPr>
      </w:pPr>
      <w:ins w:id="4242"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43" w:author="rkbansal" w:date="2020-04-28T00:06:00Z"/>
          <w:bCs/>
          <w:rPrChange w:id="4244" w:author="rkbansal" w:date="2020-04-28T00:09:00Z">
            <w:rPr>
              <w:ins w:id="4245" w:author="rkbansal" w:date="2020-04-28T00:06:00Z"/>
              <w:b/>
            </w:rPr>
          </w:rPrChange>
        </w:rPr>
      </w:pPr>
      <w:ins w:id="4246" w:author="rkbansal" w:date="2020-04-26T20:25:00Z">
        <w:r w:rsidRPr="004B4847">
          <w:rPr>
            <w:bCs/>
            <w:rPrChange w:id="4247" w:author="rkbansal" w:date="2020-04-28T00:09:00Z">
              <w:rPr>
                <w:b/>
              </w:rPr>
            </w:rPrChange>
          </w:rPr>
          <w:t>Dependencies already importe</w:t>
        </w:r>
      </w:ins>
      <w:ins w:id="4248" w:author="rkbansal" w:date="2020-04-26T20:26:00Z">
        <w:r w:rsidRPr="004B4847">
          <w:rPr>
            <w:bCs/>
            <w:rPrChange w:id="4249" w:author="rkbansal" w:date="2020-04-28T00:09:00Z">
              <w:rPr>
                <w:b/>
              </w:rPr>
            </w:rPrChange>
          </w:rPr>
          <w:t>d can be seen in pom.xml</w:t>
        </w:r>
      </w:ins>
      <w:ins w:id="4250"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51" w:author="rkbansal" w:date="2020-04-28T00:09:00Z"/>
          <w:bCs/>
        </w:rPr>
      </w:pPr>
      <w:ins w:id="4252" w:author="rkbansal" w:date="2020-04-28T00:06:00Z">
        <w:r w:rsidRPr="004B4847">
          <w:rPr>
            <w:bCs/>
            <w:color w:val="FF0000"/>
            <w:rPrChange w:id="4253" w:author="rkbansal" w:date="2020-04-28T00:09:00Z">
              <w:rPr>
                <w:b/>
              </w:rPr>
            </w:rPrChange>
          </w:rPr>
          <w:t xml:space="preserve">Spring Cloud Config </w:t>
        </w:r>
      </w:ins>
      <w:ins w:id="4254" w:author="rkbansal" w:date="2020-04-28T00:09:00Z">
        <w:r w:rsidRPr="004B4847">
          <w:rPr>
            <w:bCs/>
            <w:color w:val="FF0000"/>
            <w:rPrChange w:id="4255" w:author="rkbansal" w:date="2020-04-28T00:09:00Z">
              <w:rPr>
                <w:b/>
                <w:color w:val="FF0000"/>
              </w:rPr>
            </w:rPrChange>
          </w:rPr>
          <w:t>server</w:t>
        </w:r>
        <w:r w:rsidRPr="004B4847">
          <w:rPr>
            <w:bCs/>
            <w:rPrChange w:id="4256" w:author="rkbansal" w:date="2020-04-28T00:09:00Z">
              <w:rPr>
                <w:b/>
              </w:rPr>
            </w:rPrChange>
          </w:rPr>
          <w:t>:</w:t>
        </w:r>
      </w:ins>
      <w:ins w:id="4257" w:author="rkbansal" w:date="2020-04-28T00:07:00Z">
        <w:r w:rsidRPr="004B4847">
          <w:rPr>
            <w:bCs/>
            <w:rPrChange w:id="4258" w:author="rkbansal" w:date="2020-04-28T00:09:00Z">
              <w:rPr>
                <w:b/>
              </w:rPr>
            </w:rPrChange>
          </w:rPr>
          <w:t xml:space="preserve"> This dependency is required to configure the </w:t>
        </w:r>
      </w:ins>
      <w:ins w:id="4259" w:author="rkbansal" w:date="2020-04-28T00:08:00Z">
        <w:r w:rsidRPr="004B4847">
          <w:rPr>
            <w:bCs/>
            <w:rPrChange w:id="4260" w:author="rkbansal" w:date="2020-04-28T00:09:00Z">
              <w:rPr>
                <w:b/>
              </w:rPr>
            </w:rPrChange>
          </w:rPr>
          <w:t xml:space="preserve">config </w:t>
        </w:r>
      </w:ins>
      <w:ins w:id="4261" w:author="rkbansal" w:date="2020-04-28T00:07:00Z">
        <w:r w:rsidRPr="004B4847">
          <w:rPr>
            <w:bCs/>
            <w:rPrChange w:id="4262" w:author="rkbansal" w:date="2020-04-28T00:09:00Z">
              <w:rPr>
                <w:b/>
              </w:rPr>
            </w:rPrChange>
          </w:rPr>
          <w:t>server</w:t>
        </w:r>
      </w:ins>
      <w:ins w:id="4263" w:author="rkbansal" w:date="2020-04-28T00:08:00Z">
        <w:r w:rsidRPr="004B4847">
          <w:rPr>
            <w:bCs/>
            <w:rPrChange w:id="4264" w:author="rkbansal" w:date="2020-04-28T00:09:00Z">
              <w:rPr>
                <w:b/>
              </w:rPr>
            </w:rPrChange>
          </w:rPr>
          <w:t xml:space="preserve"> along with dependency management circled </w:t>
        </w:r>
      </w:ins>
      <w:ins w:id="4265" w:author="rkbansal" w:date="2020-04-28T00:09:00Z">
        <w:r w:rsidR="009C01F8">
          <w:rPr>
            <w:bCs/>
          </w:rPr>
          <w:t xml:space="preserve">in blue colour </w:t>
        </w:r>
      </w:ins>
      <w:ins w:id="4266" w:author="rkbansal" w:date="2020-04-28T00:08:00Z">
        <w:r w:rsidRPr="004B4847">
          <w:rPr>
            <w:bCs/>
            <w:rPrChange w:id="4267"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68" w:author="rkbansal" w:date="2020-04-28T00:15:00Z"/>
          <w:bCs/>
        </w:rPr>
      </w:pPr>
      <w:ins w:id="4269" w:author="rkbansal" w:date="2020-04-28T00:09:00Z">
        <w:r>
          <w:rPr>
            <w:bCs/>
            <w:color w:val="FF0000"/>
          </w:rPr>
          <w:t>Spring Boot Starter Parent</w:t>
        </w:r>
        <w:r w:rsidRPr="009C01F8">
          <w:rPr>
            <w:bCs/>
            <w:rPrChange w:id="4270" w:author="rkbansal" w:date="2020-04-28T00:09:00Z">
              <w:rPr>
                <w:bCs/>
                <w:color w:val="FF0000"/>
              </w:rPr>
            </w:rPrChange>
          </w:rPr>
          <w:t>:</w:t>
        </w:r>
        <w:r>
          <w:rPr>
            <w:bCs/>
          </w:rPr>
          <w:t xml:space="preserve"> update the</w:t>
        </w:r>
      </w:ins>
      <w:ins w:id="4271" w:author="rkbansal" w:date="2020-04-28T00:10:00Z">
        <w:r>
          <w:rPr>
            <w:bCs/>
          </w:rPr>
          <w:t xml:space="preserve"> version - </w:t>
        </w:r>
        <w:r w:rsidRPr="009C01F8">
          <w:rPr>
            <w:bCs/>
            <w:color w:val="1F3864" w:themeColor="accent1" w:themeShade="80"/>
            <w:rPrChange w:id="4272" w:author="rkbansal" w:date="2020-04-28T00:11:00Z">
              <w:rPr>
                <w:bCs/>
              </w:rPr>
            </w:rPrChange>
          </w:rPr>
          <w:t xml:space="preserve">2.2.4.RELEASE </w:t>
        </w:r>
        <w:r>
          <w:rPr>
            <w:bCs/>
          </w:rPr>
          <w:t>highlighted in yellow colo</w:t>
        </w:r>
      </w:ins>
      <w:ins w:id="4273" w:author="rkbansal" w:date="2020-04-28T00:11:00Z">
        <w:r>
          <w:rPr>
            <w:bCs/>
          </w:rPr>
          <w:t>u</w:t>
        </w:r>
      </w:ins>
      <w:ins w:id="4274" w:author="rkbansal" w:date="2020-04-28T00:10:00Z">
        <w:r>
          <w:rPr>
            <w:bCs/>
          </w:rPr>
          <w:t>r</w:t>
        </w:r>
      </w:ins>
      <w:ins w:id="4275" w:author="rkbansal" w:date="2020-04-28T00:15:00Z">
        <w:r w:rsidR="00E42F0A">
          <w:rPr>
            <w:bCs/>
          </w:rPr>
          <w:t>.</w:t>
        </w:r>
      </w:ins>
    </w:p>
    <w:p w14:paraId="0E9B5425" w14:textId="5553EF6A" w:rsidR="00E42F0A" w:rsidRDefault="00E42F0A" w:rsidP="004B4847">
      <w:pPr>
        <w:pStyle w:val="ListParagraph"/>
        <w:numPr>
          <w:ilvl w:val="1"/>
          <w:numId w:val="19"/>
        </w:numPr>
        <w:rPr>
          <w:ins w:id="4276" w:author="rkbansal" w:date="2020-04-28T00:10:00Z"/>
          <w:bCs/>
        </w:rPr>
      </w:pPr>
      <w:ins w:id="4277" w:author="rkbansal" w:date="2020-04-28T00:15:00Z">
        <w:r>
          <w:rPr>
            <w:bCs/>
            <w:color w:val="FF0000"/>
          </w:rPr>
          <w:t>Spring Cloud version</w:t>
        </w:r>
        <w:r w:rsidRPr="00E42F0A">
          <w:rPr>
            <w:bCs/>
            <w:rPrChange w:id="4278" w:author="rkbansal" w:date="2020-04-28T00:15:00Z">
              <w:rPr>
                <w:bCs/>
                <w:color w:val="FF0000"/>
              </w:rPr>
            </w:rPrChange>
          </w:rPr>
          <w:t>:</w:t>
        </w:r>
        <w:r>
          <w:rPr>
            <w:bCs/>
          </w:rPr>
          <w:t xml:space="preserve"> upgraded to Hoston.SR4</w:t>
        </w:r>
        <w:r w:rsidR="00421D0B">
          <w:rPr>
            <w:bCs/>
          </w:rPr>
          <w:t>. It is highlighted in ye</w:t>
        </w:r>
      </w:ins>
      <w:ins w:id="4279" w:author="rkbansal" w:date="2020-04-28T00:16:00Z">
        <w:r w:rsidR="00421D0B">
          <w:rPr>
            <w:bCs/>
          </w:rPr>
          <w:t>llow colour.</w:t>
        </w:r>
      </w:ins>
    </w:p>
    <w:p w14:paraId="48C29805" w14:textId="522F104E" w:rsidR="009C01F8" w:rsidRDefault="00170078" w:rsidP="004B4847">
      <w:pPr>
        <w:pStyle w:val="ListParagraph"/>
        <w:numPr>
          <w:ilvl w:val="1"/>
          <w:numId w:val="19"/>
        </w:numPr>
        <w:rPr>
          <w:ins w:id="4280" w:author="rkbansal" w:date="2020-04-28T00:10:00Z"/>
          <w:bCs/>
        </w:rPr>
      </w:pPr>
      <w:ins w:id="4281" w:author="rkbansal" w:date="2020-04-28T00:12:00Z">
        <w:r w:rsidRPr="00170078">
          <w:rPr>
            <w:bCs/>
            <w:color w:val="FF0000"/>
            <w:rPrChange w:id="4282" w:author="rkbansal" w:date="2020-04-28T00:13:00Z">
              <w:rPr>
                <w:bCs/>
              </w:rPr>
            </w:rPrChange>
          </w:rPr>
          <w:t>Maven Jar Plugin Version</w:t>
        </w:r>
        <w:r>
          <w:rPr>
            <w:bCs/>
          </w:rPr>
          <w:t xml:space="preserve">: </w:t>
        </w:r>
      </w:ins>
      <w:ins w:id="4283" w:author="rkbansal" w:date="2020-04-28T00:13:00Z">
        <w:r>
          <w:rPr>
            <w:bCs/>
          </w:rPr>
          <w:t xml:space="preserve">After the above updates, </w:t>
        </w:r>
      </w:ins>
      <w:ins w:id="4284" w:author="rkbansal" w:date="2020-04-28T00:12:00Z">
        <w:r>
          <w:rPr>
            <w:bCs/>
          </w:rPr>
          <w:t xml:space="preserve">pom is giving compiler error in pom.xml so downgraded version of maven jar </w:t>
        </w:r>
      </w:ins>
      <w:ins w:id="4285" w:author="rkbansal" w:date="2020-04-28T00:13:00Z">
        <w:r>
          <w:rPr>
            <w:bCs/>
          </w:rPr>
          <w:t>plugin to 3.1.1.</w:t>
        </w:r>
        <w:r w:rsidR="00A419BC">
          <w:rPr>
            <w:bCs/>
          </w:rPr>
          <w:t xml:space="preserve"> It is highlight</w:t>
        </w:r>
      </w:ins>
      <w:ins w:id="4286" w:author="rkbansal" w:date="2020-04-28T00:14:00Z">
        <w:r w:rsidR="00A419BC">
          <w:rPr>
            <w:bCs/>
          </w:rPr>
          <w:t>ed in yellow colour.</w:t>
        </w:r>
      </w:ins>
    </w:p>
    <w:p w14:paraId="65964F39" w14:textId="741D0778" w:rsidR="004B4847" w:rsidRPr="004B4847" w:rsidRDefault="004B4847">
      <w:pPr>
        <w:pStyle w:val="ListParagraph"/>
        <w:ind w:left="1440"/>
        <w:rPr>
          <w:ins w:id="4287" w:author="rkbansal" w:date="2020-04-26T20:27:00Z"/>
          <w:bCs/>
          <w:rPrChange w:id="4288" w:author="rkbansal" w:date="2020-04-28T00:09:00Z">
            <w:rPr>
              <w:ins w:id="4289" w:author="rkbansal" w:date="2020-04-26T20:27:00Z"/>
              <w:b/>
            </w:rPr>
          </w:rPrChange>
        </w:rPr>
        <w:pPrChange w:id="4290" w:author="rkbansal" w:date="2020-04-28T00:10:00Z">
          <w:pPr>
            <w:pStyle w:val="ListParagraph"/>
            <w:numPr>
              <w:numId w:val="19"/>
            </w:numPr>
            <w:ind w:hanging="360"/>
          </w:pPr>
        </w:pPrChange>
      </w:pPr>
    </w:p>
    <w:p w14:paraId="40A3A771" w14:textId="4F597936" w:rsidR="00E1048C" w:rsidRDefault="007503D1" w:rsidP="00E1048C">
      <w:pPr>
        <w:pStyle w:val="ListParagraph"/>
        <w:rPr>
          <w:ins w:id="4291" w:author="rkbansal" w:date="2020-04-26T20:27:00Z"/>
          <w:b/>
        </w:rPr>
      </w:pPr>
      <w:ins w:id="4292"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293" w:author="rkbansal" w:date="2020-04-27T23:47:00Z"/>
          <w:b/>
        </w:rPr>
        <w:pPrChange w:id="4294"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295" w:author="rkbansal" w:date="2020-04-26T20:29:00Z"/>
          <w:b/>
        </w:rPr>
      </w:pPr>
      <w:ins w:id="4296" w:author="rkbansal" w:date="2020-04-26T20:27:00Z">
        <w:r>
          <w:rPr>
            <w:b/>
          </w:rPr>
          <w:t>Enable the a</w:t>
        </w:r>
      </w:ins>
      <w:ins w:id="4297" w:author="rkbansal" w:date="2020-04-26T20:28:00Z">
        <w:r>
          <w:rPr>
            <w:b/>
          </w:rPr>
          <w:t xml:space="preserve">nnotation </w:t>
        </w:r>
      </w:ins>
      <w:ins w:id="4298" w:author="rkbansal" w:date="2020-04-27T23:42:00Z">
        <w:r w:rsidR="00B21951" w:rsidRPr="00A77C72">
          <w:rPr>
            <w:b/>
            <w:color w:val="FF0000"/>
            <w:rPrChange w:id="4299" w:author="rkbansal" w:date="2020-04-27T23:47:00Z">
              <w:rPr>
                <w:b/>
              </w:rPr>
            </w:rPrChange>
          </w:rPr>
          <w:t>@</w:t>
        </w:r>
      </w:ins>
      <w:ins w:id="4300" w:author="rkbansal" w:date="2020-04-26T20:28:00Z">
        <w:r w:rsidRPr="00A77C72">
          <w:rPr>
            <w:b/>
            <w:color w:val="FF0000"/>
            <w:rPrChange w:id="4301" w:author="rkbansal" w:date="2020-04-27T23:47:00Z">
              <w:rPr>
                <w:b/>
              </w:rPr>
            </w:rPrChange>
          </w:rPr>
          <w:t>EnableConfigServer</w:t>
        </w:r>
      </w:ins>
    </w:p>
    <w:p w14:paraId="6B0D386A" w14:textId="3FEA7705" w:rsidR="008701A7" w:rsidRDefault="008701A7">
      <w:pPr>
        <w:pStyle w:val="ListParagraph"/>
        <w:rPr>
          <w:ins w:id="4302" w:author="rkbansal" w:date="2020-04-26T20:28:00Z"/>
          <w:b/>
        </w:rPr>
        <w:pPrChange w:id="4303" w:author="rkbansal" w:date="2020-04-26T20:29:00Z">
          <w:pPr>
            <w:pStyle w:val="ListParagraph"/>
            <w:numPr>
              <w:numId w:val="19"/>
            </w:numPr>
            <w:ind w:hanging="360"/>
          </w:pPr>
        </w:pPrChange>
      </w:pPr>
      <w:ins w:id="4304"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05" w:author="rkbansal" w:date="2020-04-26T20:43:00Z"/>
          <w:b/>
        </w:rPr>
      </w:pPr>
      <w:ins w:id="4306" w:author="rkbansal" w:date="2020-04-26T20:29:00Z">
        <w:r>
          <w:rPr>
            <w:b/>
          </w:rPr>
          <w:t>Update the application.properties with the git repository will be created in t</w:t>
        </w:r>
      </w:ins>
      <w:ins w:id="4307" w:author="rkbansal" w:date="2020-04-26T20:30:00Z">
        <w:r>
          <w:rPr>
            <w:b/>
          </w:rPr>
          <w:t>his section after this step.</w:t>
        </w:r>
      </w:ins>
    </w:p>
    <w:p w14:paraId="2E8F716F" w14:textId="0C20C415" w:rsidR="006602B3" w:rsidRDefault="00937306">
      <w:pPr>
        <w:pStyle w:val="ListParagraph"/>
        <w:rPr>
          <w:ins w:id="4308" w:author="rkbansal" w:date="2020-04-26T20:30:00Z"/>
          <w:b/>
        </w:rPr>
        <w:pPrChange w:id="4309" w:author="rkbansal" w:date="2020-04-26T20:43:00Z">
          <w:pPr>
            <w:pStyle w:val="ListParagraph"/>
            <w:numPr>
              <w:numId w:val="19"/>
            </w:numPr>
            <w:ind w:hanging="360"/>
          </w:pPr>
        </w:pPrChange>
      </w:pPr>
      <w:ins w:id="4310"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11" w:author="rkbansal" w:date="2020-04-28T01:17:00Z"/>
          <w:b/>
          <w:bCs/>
        </w:rPr>
      </w:pPr>
      <w:ins w:id="4312" w:author="rkbansal" w:date="2020-04-28T01:13:00Z">
        <w:r>
          <w:rPr>
            <w:b/>
            <w:bCs/>
          </w:rPr>
          <w:t xml:space="preserve">B. </w:t>
        </w:r>
      </w:ins>
      <w:ins w:id="4313" w:author="rkbansal" w:date="2020-04-28T01:12:00Z">
        <w:r w:rsidR="00A45AF7" w:rsidRPr="00FC297F">
          <w:rPr>
            <w:b/>
            <w:bCs/>
            <w:rPrChange w:id="4314" w:author="rkbansal" w:date="2020-04-28T01:13:00Z">
              <w:rPr>
                <w:color w:val="FF0000"/>
              </w:rPr>
            </w:rPrChange>
          </w:rPr>
          <w:t>Create the config server git repo</w:t>
        </w:r>
      </w:ins>
    </w:p>
    <w:p w14:paraId="4F58C4E8" w14:textId="7D8A3678" w:rsidR="006F7267" w:rsidRDefault="008E7A74" w:rsidP="00F61ED3">
      <w:pPr>
        <w:ind w:left="284"/>
        <w:jc w:val="both"/>
        <w:rPr>
          <w:ins w:id="4315" w:author="rkbansal" w:date="2020-04-28T01:21:00Z"/>
          <w:rFonts w:asciiTheme="minorHAnsi" w:hAnsiTheme="minorHAnsi" w:cstheme="minorHAnsi"/>
          <w:color w:val="272727"/>
          <w:shd w:val="clear" w:color="auto" w:fill="FFFFFF"/>
        </w:rPr>
      </w:pPr>
      <w:ins w:id="4316" w:author="rkbansal" w:date="2020-04-28T01:21:00Z">
        <w:r w:rsidRPr="00337D20">
          <w:rPr>
            <w:rFonts w:asciiTheme="minorHAnsi" w:hAnsiTheme="minorHAnsi" w:cstheme="minorHAnsi"/>
            <w:rPrChange w:id="4317" w:author="rkbansal" w:date="2020-04-28T01:21:00Z">
              <w:rPr/>
            </w:rPrChange>
          </w:rPr>
          <w:t>T</w:t>
        </w:r>
      </w:ins>
      <w:ins w:id="4318" w:author="rkbansal" w:date="2020-04-28T01:19:00Z">
        <w:r w:rsidR="006F7267" w:rsidRPr="00337D20">
          <w:rPr>
            <w:rFonts w:asciiTheme="minorHAnsi" w:hAnsiTheme="minorHAnsi" w:cstheme="minorHAnsi"/>
            <w:color w:val="272727"/>
            <w:shd w:val="clear" w:color="auto" w:fill="FFFFFF"/>
            <w:rPrChange w:id="4319" w:author="rkbansal" w:date="2020-04-28T01:21:00Z">
              <w:rPr>
                <w:rFonts w:ascii="Segoe UI" w:hAnsi="Segoe UI" w:cs="Segoe UI"/>
                <w:color w:val="272727"/>
                <w:shd w:val="clear" w:color="auto" w:fill="FFFFFF"/>
              </w:rPr>
            </w:rPrChange>
          </w:rPr>
          <w:t>he next essential step is to</w:t>
        </w:r>
      </w:ins>
      <w:ins w:id="4320" w:author="rkbansal" w:date="2020-04-28T01:18:00Z">
        <w:r w:rsidR="006F7267" w:rsidRPr="00337D20">
          <w:rPr>
            <w:rFonts w:asciiTheme="minorHAnsi" w:hAnsiTheme="minorHAnsi" w:cstheme="minorHAnsi"/>
            <w:rPrChange w:id="4321" w:author="rkbansal" w:date="2020-04-28T01:21:00Z">
              <w:rPr/>
            </w:rPrChange>
          </w:rPr>
          <w:t xml:space="preserve"> </w:t>
        </w:r>
        <w:r w:rsidR="006F7267" w:rsidRPr="00337D20">
          <w:rPr>
            <w:rFonts w:asciiTheme="minorHAnsi" w:hAnsiTheme="minorHAnsi" w:cstheme="minorHAnsi"/>
            <w:color w:val="272727"/>
            <w:shd w:val="clear" w:color="auto" w:fill="FFFFFF"/>
            <w:rPrChange w:id="4322"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23" w:author="rkbansal" w:date="2020-04-28T01:22:00Z"/>
          <w:rFonts w:asciiTheme="minorHAnsi" w:hAnsiTheme="minorHAnsi" w:cstheme="minorHAnsi"/>
          <w:rPrChange w:id="4324" w:author="rkbansal" w:date="2020-04-28T01:22:00Z">
            <w:rPr>
              <w:ins w:id="4325" w:author="rkbansal" w:date="2020-04-28T01:22:00Z"/>
              <w:rFonts w:ascii="Segoe UI" w:hAnsi="Segoe UI" w:cs="Segoe UI"/>
              <w:color w:val="272727"/>
              <w:shd w:val="clear" w:color="auto" w:fill="FFFFFF"/>
            </w:rPr>
          </w:rPrChange>
        </w:rPr>
      </w:pPr>
      <w:ins w:id="4326" w:author="rkbansal" w:date="2020-04-28T01:22:00Z">
        <w:r w:rsidRPr="00EE08DD">
          <w:rPr>
            <w:rFonts w:asciiTheme="minorHAnsi" w:hAnsiTheme="minorHAnsi" w:cstheme="minorHAnsi"/>
            <w:color w:val="272727"/>
            <w:shd w:val="clear" w:color="auto" w:fill="FFFFFF"/>
            <w:rPrChange w:id="4327"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28"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29"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30"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31"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32"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33" w:author="rkbansal" w:date="2020-04-28T01:28:00Z"/>
          <w:rFonts w:asciiTheme="minorHAnsi" w:hAnsiTheme="minorHAnsi" w:cstheme="minorHAnsi"/>
          <w:rPrChange w:id="4334" w:author="rkbansal" w:date="2020-04-28T01:28:00Z">
            <w:rPr>
              <w:ins w:id="4335" w:author="rkbansal" w:date="2020-04-28T01:28:00Z"/>
              <w:rFonts w:asciiTheme="minorHAnsi" w:hAnsiTheme="minorHAnsi" w:cstheme="minorHAnsi"/>
              <w:color w:val="2F5496" w:themeColor="accent1" w:themeShade="BF"/>
            </w:rPr>
          </w:rPrChange>
        </w:rPr>
      </w:pPr>
      <w:ins w:id="4336" w:author="rkbansal" w:date="2020-04-28T01:22:00Z">
        <w:r w:rsidRPr="00D548C6">
          <w:rPr>
            <w:rFonts w:asciiTheme="minorHAnsi" w:hAnsiTheme="minorHAnsi" w:cstheme="minorHAnsi"/>
            <w:color w:val="272727"/>
            <w:shd w:val="clear" w:color="auto" w:fill="FFFFFF"/>
            <w:rPrChange w:id="4337"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38" w:author="rkbansal" w:date="2020-04-28T01:24:00Z">
              <w:rPr>
                <w:shd w:val="clear" w:color="auto" w:fill="FFFFFF"/>
              </w:rPr>
            </w:rPrChange>
          </w:rPr>
          <w:t>Create a directory </w:t>
        </w:r>
      </w:ins>
      <w:ins w:id="4339" w:author="rkbansal" w:date="2020-05-03T15:11:00Z">
        <w:r w:rsidR="00FA0E9B" w:rsidRPr="00040EB7">
          <w:rPr>
            <w:rStyle w:val="Strong"/>
            <w:rPrChange w:id="4340" w:author="rkbansal" w:date="2020-05-03T15:11:00Z">
              <w:rPr>
                <w:rFonts w:ascii="Segoe UI" w:hAnsi="Segoe UI" w:cs="Segoe UI"/>
                <w:color w:val="272727"/>
                <w:shd w:val="clear" w:color="auto" w:fill="FFFFFF"/>
              </w:rPr>
            </w:rPrChange>
          </w:rPr>
          <w:t>bjjd-</w:t>
        </w:r>
      </w:ins>
      <w:ins w:id="4341"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42" w:author="rkbansal" w:date="2020-04-28T01:23:00Z">
        <w:r w:rsidRPr="00D548C6">
          <w:rPr>
            <w:rStyle w:val="Strong"/>
            <w:rFonts w:ascii="Segoe UI" w:hAnsi="Segoe UI" w:cs="Segoe UI"/>
            <w:color w:val="272727"/>
            <w:shd w:val="clear" w:color="auto" w:fill="FFFFFF"/>
          </w:rPr>
          <w:t>git-</w:t>
        </w:r>
      </w:ins>
      <w:ins w:id="4343"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44" w:author="rkbansal" w:date="2020-04-28T01:24:00Z">
              <w:rPr>
                <w:shd w:val="clear" w:color="auto" w:fill="FFFFFF"/>
              </w:rPr>
            </w:rPrChange>
          </w:rPr>
          <w:t xml:space="preserve"> in </w:t>
        </w:r>
      </w:ins>
      <w:ins w:id="4345"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46" w:author="rkbansal" w:date="2020-04-28T01:23:00Z">
        <w:r w:rsidR="00D548C6" w:rsidRPr="00D548C6">
          <w:rPr>
            <w:rFonts w:ascii="Segoe UI" w:hAnsi="Segoe UI" w:cs="Segoe UI"/>
            <w:color w:val="272727"/>
            <w:shd w:val="clear" w:color="auto" w:fill="FFFFFF"/>
            <w:rPrChange w:id="4347"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48" w:author="rkbansal" w:date="2020-04-28T01:24:00Z">
              <w:rPr>
                <w:rFonts w:asciiTheme="minorHAnsi" w:hAnsiTheme="minorHAnsi" w:cstheme="minorHAnsi"/>
              </w:rPr>
            </w:rPrChange>
          </w:rPr>
          <w:t>C:\Users\rkbansal\git\</w:t>
        </w:r>
      </w:ins>
      <w:ins w:id="4349" w:author="rkbansal" w:date="2020-05-03T15:11:00Z">
        <w:r w:rsidR="00FA0E9B">
          <w:rPr>
            <w:rFonts w:asciiTheme="minorHAnsi" w:hAnsiTheme="minorHAnsi" w:cstheme="minorHAnsi"/>
            <w:color w:val="2F5496" w:themeColor="accent1" w:themeShade="BF"/>
          </w:rPr>
          <w:t>bjjd-</w:t>
        </w:r>
      </w:ins>
      <w:ins w:id="4350" w:author="rkbansal" w:date="2020-04-28T01:23:00Z">
        <w:r w:rsidR="00D548C6" w:rsidRPr="00D548C6">
          <w:rPr>
            <w:rFonts w:asciiTheme="minorHAnsi" w:hAnsiTheme="minorHAnsi" w:cstheme="minorHAnsi"/>
            <w:color w:val="2F5496" w:themeColor="accent1" w:themeShade="BF"/>
            <w:rPrChange w:id="4351"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52" w:author="rkbansal" w:date="2020-04-28T01:29:00Z"/>
          <w:rFonts w:asciiTheme="minorHAnsi" w:hAnsiTheme="minorHAnsi" w:cstheme="minorHAnsi"/>
          <w:rPrChange w:id="4353" w:author="rkbansal" w:date="2020-04-28T01:29:00Z">
            <w:rPr>
              <w:ins w:id="4354" w:author="rkbansal" w:date="2020-04-28T01:29:00Z"/>
              <w:rFonts w:ascii="Segoe UI" w:hAnsi="Segoe UI" w:cs="Segoe UI"/>
              <w:color w:val="272727"/>
              <w:shd w:val="clear" w:color="auto" w:fill="FFFFFF"/>
            </w:rPr>
          </w:rPrChange>
        </w:rPr>
      </w:pPr>
      <w:ins w:id="4355" w:author="rkbansal" w:date="2020-04-28T01:28:00Z">
        <w:r>
          <w:rPr>
            <w:rFonts w:asciiTheme="minorHAnsi" w:hAnsiTheme="minorHAnsi" w:cstheme="minorHAnsi"/>
            <w:color w:val="272727"/>
            <w:shd w:val="clear" w:color="auto" w:fill="FFFFFF"/>
          </w:rPr>
          <w:t>Create microservice name</w:t>
        </w:r>
      </w:ins>
      <w:ins w:id="4356" w:author="rkbansal" w:date="2020-04-28T01:29:00Z">
        <w:r>
          <w:rPr>
            <w:rFonts w:asciiTheme="minorHAnsi" w:hAnsiTheme="minorHAnsi" w:cstheme="minorHAnsi"/>
            <w:color w:val="272727"/>
            <w:shd w:val="clear" w:color="auto" w:fill="FFFFFF"/>
          </w:rPr>
          <w:t xml:space="preserve"> wise folder in </w:t>
        </w:r>
      </w:ins>
      <w:ins w:id="4357" w:author="rkbansal" w:date="2020-05-03T15:11:00Z">
        <w:r w:rsidR="00040EB7" w:rsidRPr="00040EB7">
          <w:rPr>
            <w:rFonts w:asciiTheme="minorHAnsi" w:hAnsiTheme="minorHAnsi" w:cstheme="minorHAnsi"/>
            <w:b/>
            <w:bCs/>
            <w:color w:val="272727"/>
            <w:shd w:val="clear" w:color="auto" w:fill="FFFFFF"/>
            <w:rPrChange w:id="4358" w:author="rkbansal" w:date="2020-05-03T15:11:00Z">
              <w:rPr>
                <w:rFonts w:asciiTheme="minorHAnsi" w:hAnsiTheme="minorHAnsi" w:cstheme="minorHAnsi"/>
                <w:color w:val="272727"/>
                <w:shd w:val="clear" w:color="auto" w:fill="FFFFFF"/>
              </w:rPr>
            </w:rPrChange>
          </w:rPr>
          <w:t>bjjd</w:t>
        </w:r>
        <w:r w:rsidR="00040EB7" w:rsidRPr="00040EB7">
          <w:rPr>
            <w:rStyle w:val="Strong"/>
            <w:rPrChange w:id="4359" w:author="rkbansal" w:date="2020-05-03T15:11:00Z">
              <w:rPr>
                <w:rFonts w:asciiTheme="minorHAnsi" w:hAnsiTheme="minorHAnsi" w:cstheme="minorHAnsi"/>
                <w:color w:val="272727"/>
                <w:shd w:val="clear" w:color="auto" w:fill="FFFFFF"/>
              </w:rPr>
            </w:rPrChange>
          </w:rPr>
          <w:t>-</w:t>
        </w:r>
      </w:ins>
      <w:ins w:id="4360" w:author="rkbansal" w:date="2020-04-28T01:29:00Z">
        <w:r w:rsidRPr="00040EB7">
          <w:rPr>
            <w:rStyle w:val="Strong"/>
            <w:rPrChange w:id="4361"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62" w:author="rkbansal" w:date="2020-05-03T14:46:00Z"/>
          <w:rFonts w:asciiTheme="minorHAnsi" w:hAnsiTheme="minorHAnsi" w:cstheme="minorHAnsi"/>
        </w:rPr>
      </w:pPr>
      <w:ins w:id="4363"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64" w:author="rkbansal" w:date="2020-05-03T14:46:00Z"/>
          <w:rFonts w:asciiTheme="minorHAnsi" w:hAnsiTheme="minorHAnsi" w:cstheme="minorHAnsi"/>
        </w:rPr>
      </w:pPr>
      <w:ins w:id="4365"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66" w:author="rkbansal" w:date="2020-05-03T14:49:00Z"/>
          <w:rFonts w:asciiTheme="minorHAnsi" w:hAnsiTheme="minorHAnsi" w:cstheme="minorHAnsi"/>
        </w:rPr>
      </w:pPr>
      <w:ins w:id="4367"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68" w:author="rkbansal" w:date="2020-05-03T14:49:00Z"/>
          <w:rFonts w:asciiTheme="minorHAnsi" w:hAnsiTheme="minorHAnsi" w:cstheme="minorHAnsi"/>
        </w:rPr>
      </w:pPr>
      <w:ins w:id="4369" w:author="rkbansal" w:date="2020-05-03T14:49:00Z">
        <w:r>
          <w:rPr>
            <w:rFonts w:asciiTheme="minorHAnsi" w:hAnsiTheme="minorHAnsi" w:cstheme="minorHAnsi"/>
          </w:rPr>
          <w:t>Let’s look into any properties file. For e.g. application.properties</w:t>
        </w:r>
      </w:ins>
      <w:ins w:id="4370"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71" w:author="rkbansal" w:date="2020-04-28T01:23:00Z"/>
          <w:rFonts w:asciiTheme="minorHAnsi" w:hAnsiTheme="minorHAnsi" w:cstheme="minorHAnsi"/>
        </w:rPr>
        <w:pPrChange w:id="4372" w:author="rkbansal" w:date="2020-05-03T14:49:00Z">
          <w:pPr>
            <w:ind w:left="720"/>
            <w:jc w:val="both"/>
          </w:pPr>
        </w:pPrChange>
      </w:pPr>
      <w:ins w:id="4373"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74" w:author="rkbansal" w:date="2020-05-03T14:53:00Z"/>
          <w:rFonts w:asciiTheme="minorHAnsi" w:hAnsiTheme="minorHAnsi" w:cstheme="minorHAnsi"/>
          <w:rPrChange w:id="4375" w:author="rkbansal" w:date="2020-05-03T14:53:00Z">
            <w:rPr>
              <w:ins w:id="4376" w:author="rkbansal" w:date="2020-05-03T14:53:00Z"/>
              <w:rFonts w:asciiTheme="minorHAnsi" w:hAnsiTheme="minorHAnsi" w:cstheme="minorHAnsi"/>
              <w:color w:val="2F5496" w:themeColor="accent1" w:themeShade="BF"/>
            </w:rPr>
          </w:rPrChange>
        </w:rPr>
      </w:pPr>
      <w:ins w:id="4377" w:author="rkbansal" w:date="2020-05-03T14:52:00Z">
        <w:r>
          <w:rPr>
            <w:rFonts w:asciiTheme="minorHAnsi" w:hAnsiTheme="minorHAnsi" w:cstheme="minorHAnsi"/>
          </w:rPr>
          <w:lastRenderedPageBreak/>
          <w:t xml:space="preserve">Open the command prompt and go to the </w:t>
        </w:r>
      </w:ins>
      <w:ins w:id="4378" w:author="rkbansal" w:date="2020-05-03T15:12:00Z">
        <w:r w:rsidR="00022C05" w:rsidRPr="00022C05">
          <w:rPr>
            <w:rStyle w:val="Strong"/>
            <w:rFonts w:ascii="Segoe UI" w:hAnsi="Segoe UI" w:cs="Segoe UI"/>
            <w:color w:val="272727"/>
            <w:shd w:val="clear" w:color="auto" w:fill="FFFFFF"/>
            <w:rPrChange w:id="4379" w:author="rkbansal" w:date="2020-05-03T15:12:00Z">
              <w:rPr>
                <w:rFonts w:asciiTheme="minorHAnsi" w:hAnsiTheme="minorHAnsi" w:cstheme="minorHAnsi"/>
              </w:rPr>
            </w:rPrChange>
          </w:rPr>
          <w:t>bjjd-</w:t>
        </w:r>
      </w:ins>
      <w:ins w:id="4380"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81" w:author="rkbansal" w:date="2020-05-03T15:12:00Z">
        <w:r w:rsidR="00022C05">
          <w:rPr>
            <w:rFonts w:asciiTheme="minorHAnsi" w:hAnsiTheme="minorHAnsi" w:cstheme="minorHAnsi"/>
            <w:color w:val="2F5496" w:themeColor="accent1" w:themeShade="BF"/>
          </w:rPr>
          <w:t>bjjd-</w:t>
        </w:r>
      </w:ins>
      <w:ins w:id="4382"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83" w:author="rkbansal" w:date="2020-05-03T14:55:00Z"/>
          <w:rFonts w:asciiTheme="minorHAnsi" w:hAnsiTheme="minorHAnsi" w:cstheme="minorHAnsi"/>
        </w:rPr>
      </w:pPr>
      <w:ins w:id="4384" w:author="rkbansal" w:date="2020-05-03T14:56:00Z">
        <w:r>
          <w:rPr>
            <w:rFonts w:asciiTheme="minorHAnsi" w:hAnsiTheme="minorHAnsi" w:cstheme="minorHAnsi"/>
          </w:rPr>
          <w:t xml:space="preserve">Git </w:t>
        </w:r>
      </w:ins>
      <w:ins w:id="4385" w:author="rkbansal" w:date="2020-05-03T14:55:00Z">
        <w:r>
          <w:rPr>
            <w:rFonts w:asciiTheme="minorHAnsi" w:hAnsiTheme="minorHAnsi" w:cstheme="minorHAnsi"/>
          </w:rPr>
          <w:t>Co</w:t>
        </w:r>
      </w:ins>
      <w:ins w:id="4386" w:author="rkbansal" w:date="2020-05-03T14:56:00Z">
        <w:r>
          <w:rPr>
            <w:rFonts w:asciiTheme="minorHAnsi" w:hAnsiTheme="minorHAnsi" w:cstheme="minorHAnsi"/>
          </w:rPr>
          <w:t>mmand to i</w:t>
        </w:r>
      </w:ins>
      <w:ins w:id="4387" w:author="rkbansal" w:date="2020-05-03T14:53:00Z">
        <w:r>
          <w:rPr>
            <w:rFonts w:asciiTheme="minorHAnsi" w:hAnsiTheme="minorHAnsi" w:cstheme="minorHAnsi"/>
          </w:rPr>
          <w:t xml:space="preserve">nitialize the </w:t>
        </w:r>
      </w:ins>
      <w:ins w:id="4388" w:author="rkbansal" w:date="2020-05-03T14:57:00Z">
        <w:r>
          <w:rPr>
            <w:rFonts w:asciiTheme="minorHAnsi" w:hAnsiTheme="minorHAnsi" w:cstheme="minorHAnsi"/>
          </w:rPr>
          <w:t xml:space="preserve">git </w:t>
        </w:r>
      </w:ins>
      <w:ins w:id="4389"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390" w:author="rkbansal" w:date="2020-05-03T14:55:00Z"/>
          <w:rFonts w:asciiTheme="minorHAnsi" w:hAnsiTheme="minorHAnsi" w:cstheme="minorHAnsi"/>
        </w:rPr>
        <w:pPrChange w:id="4391" w:author="rkbansal" w:date="2020-05-03T14:55:00Z">
          <w:pPr>
            <w:pStyle w:val="ListParagraph"/>
            <w:numPr>
              <w:ilvl w:val="1"/>
              <w:numId w:val="19"/>
            </w:numPr>
            <w:ind w:left="1440" w:hanging="360"/>
            <w:jc w:val="both"/>
          </w:pPr>
        </w:pPrChange>
      </w:pPr>
      <w:ins w:id="4392" w:author="rkbansal" w:date="2020-05-03T14:53:00Z">
        <w:r>
          <w:rPr>
            <w:rFonts w:asciiTheme="minorHAnsi" w:hAnsiTheme="minorHAnsi" w:cstheme="minorHAnsi"/>
          </w:rPr>
          <w:t>git ini</w:t>
        </w:r>
      </w:ins>
      <w:ins w:id="4393" w:author="rkbansal" w:date="2020-05-03T14:55:00Z">
        <w:r>
          <w:rPr>
            <w:rFonts w:asciiTheme="minorHAnsi" w:hAnsiTheme="minorHAnsi" w:cstheme="minorHAnsi"/>
          </w:rPr>
          <w:t>t</w:t>
        </w:r>
      </w:ins>
    </w:p>
    <w:p w14:paraId="76805DEE" w14:textId="2F6167D8" w:rsidR="00B2485A" w:rsidRDefault="00B2485A" w:rsidP="00B2485A">
      <w:pPr>
        <w:pStyle w:val="ListParagraph"/>
        <w:numPr>
          <w:ilvl w:val="1"/>
          <w:numId w:val="19"/>
        </w:numPr>
        <w:jc w:val="both"/>
        <w:rPr>
          <w:ins w:id="4394" w:author="rkbansal" w:date="2020-05-03T14:56:00Z"/>
          <w:rFonts w:asciiTheme="minorHAnsi" w:hAnsiTheme="minorHAnsi" w:cstheme="minorHAnsi"/>
        </w:rPr>
      </w:pPr>
      <w:ins w:id="4395" w:author="rkbansal" w:date="2020-05-03T14:56:00Z">
        <w:r>
          <w:rPr>
            <w:rFonts w:asciiTheme="minorHAnsi" w:hAnsiTheme="minorHAnsi" w:cstheme="minorHAnsi"/>
          </w:rPr>
          <w:t>Git command to a</w:t>
        </w:r>
      </w:ins>
      <w:ins w:id="4396"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397" w:author="rkbansal" w:date="2020-05-03T14:56:00Z"/>
          <w:rFonts w:asciiTheme="minorHAnsi" w:hAnsiTheme="minorHAnsi" w:cstheme="minorHAnsi"/>
        </w:rPr>
      </w:pPr>
      <w:ins w:id="4398" w:author="rkbansal" w:date="2020-05-03T14:56:00Z">
        <w:r>
          <w:rPr>
            <w:rFonts w:asciiTheme="minorHAnsi" w:hAnsiTheme="minorHAnsi" w:cstheme="minorHAnsi"/>
          </w:rPr>
          <w:t>Git add .</w:t>
        </w:r>
      </w:ins>
    </w:p>
    <w:p w14:paraId="4AB1207D" w14:textId="665261F0" w:rsidR="00B2485A" w:rsidRDefault="00B2485A" w:rsidP="00B2485A">
      <w:pPr>
        <w:pStyle w:val="ListParagraph"/>
        <w:numPr>
          <w:ilvl w:val="1"/>
          <w:numId w:val="19"/>
        </w:numPr>
        <w:jc w:val="both"/>
        <w:rPr>
          <w:ins w:id="4399" w:author="rkbansal" w:date="2020-05-03T14:57:00Z"/>
          <w:rFonts w:asciiTheme="minorHAnsi" w:hAnsiTheme="minorHAnsi" w:cstheme="minorHAnsi"/>
        </w:rPr>
      </w:pPr>
      <w:ins w:id="4400" w:author="rkbansal" w:date="2020-05-03T14:57:00Z">
        <w:r>
          <w:rPr>
            <w:rFonts w:asciiTheme="minorHAnsi" w:hAnsiTheme="minorHAnsi" w:cstheme="minorHAnsi"/>
          </w:rPr>
          <w:t>Git command to c</w:t>
        </w:r>
      </w:ins>
      <w:ins w:id="4401" w:author="rkbansal" w:date="2020-05-03T14:56:00Z">
        <w:r>
          <w:rPr>
            <w:rFonts w:asciiTheme="minorHAnsi" w:hAnsiTheme="minorHAnsi" w:cstheme="minorHAnsi"/>
          </w:rPr>
          <w:t>ommit the</w:t>
        </w:r>
      </w:ins>
      <w:ins w:id="4402" w:author="rkbansal" w:date="2020-05-03T14:57:00Z">
        <w:r>
          <w:rPr>
            <w:rFonts w:asciiTheme="minorHAnsi" w:hAnsiTheme="minorHAnsi" w:cstheme="minorHAnsi"/>
          </w:rPr>
          <w:t xml:space="preserve"> code in the git repository:</w:t>
        </w:r>
      </w:ins>
      <w:ins w:id="4403"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04" w:author="rkbansal" w:date="2020-05-03T15:02:00Z"/>
          <w:rFonts w:asciiTheme="minorHAnsi" w:hAnsiTheme="minorHAnsi" w:cstheme="minorHAnsi"/>
        </w:rPr>
      </w:pPr>
      <w:ins w:id="4405"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06" w:author="rkbansal" w:date="2020-05-03T15:02:00Z"/>
          <w:rFonts w:asciiTheme="minorHAnsi" w:hAnsiTheme="minorHAnsi" w:cstheme="minorHAnsi"/>
        </w:rPr>
      </w:pPr>
      <w:ins w:id="4407"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08" w:author="rkbansal" w:date="2020-05-04T00:19:00Z"/>
          <w:rFonts w:asciiTheme="minorHAnsi" w:hAnsiTheme="minorHAnsi" w:cstheme="minorHAnsi"/>
        </w:rPr>
      </w:pPr>
      <w:ins w:id="4409" w:author="rkbansal" w:date="2020-05-04T00:17:00Z">
        <w:r>
          <w:rPr>
            <w:rFonts w:asciiTheme="minorHAnsi" w:hAnsiTheme="minorHAnsi" w:cstheme="minorHAnsi"/>
          </w:rPr>
          <w:t>After creating the git repository</w:t>
        </w:r>
      </w:ins>
      <w:ins w:id="4410" w:author="rkbansal" w:date="2020-05-04T00:18:00Z">
        <w:r>
          <w:rPr>
            <w:rFonts w:asciiTheme="minorHAnsi" w:hAnsiTheme="minorHAnsi" w:cstheme="minorHAnsi"/>
          </w:rPr>
          <w:t>, it can be imported in Eclipse</w:t>
        </w:r>
      </w:ins>
      <w:ins w:id="4411" w:author="rkbansal" w:date="2020-05-04T00:19:00Z">
        <w:r>
          <w:rPr>
            <w:rFonts w:asciiTheme="minorHAnsi" w:hAnsiTheme="minorHAnsi" w:cstheme="minorHAnsi"/>
          </w:rPr>
          <w:t xml:space="preserve"> as GIT repository</w:t>
        </w:r>
      </w:ins>
      <w:ins w:id="4412" w:author="rkbansal" w:date="2020-05-04T00:22:00Z">
        <w:r w:rsidR="00AD6A24">
          <w:rPr>
            <w:rFonts w:asciiTheme="minorHAnsi" w:hAnsiTheme="minorHAnsi" w:cstheme="minorHAnsi"/>
          </w:rPr>
          <w:t xml:space="preserve"> and </w:t>
        </w:r>
      </w:ins>
      <w:ins w:id="4413"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14" w:author="rkbansal" w:date="2020-05-04T00:22:00Z"/>
          <w:rFonts w:asciiTheme="minorHAnsi" w:hAnsiTheme="minorHAnsi" w:cstheme="minorHAnsi"/>
        </w:rPr>
      </w:pPr>
      <w:ins w:id="4415"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16" w:author="rkbansal" w:date="2020-05-04T00:16:00Z"/>
          <w:rFonts w:asciiTheme="minorHAnsi" w:hAnsiTheme="minorHAnsi" w:cstheme="minorHAnsi"/>
        </w:rPr>
        <w:pPrChange w:id="4417"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18" w:author="rkbansal" w:date="2020-05-04T00:25:00Z"/>
          <w:rFonts w:asciiTheme="minorHAnsi" w:hAnsiTheme="minorHAnsi" w:cstheme="minorHAnsi"/>
        </w:rPr>
      </w:pPr>
      <w:ins w:id="4419"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20" w:author="rkbansal" w:date="2020-05-04T00:25:00Z"/>
          <w:rFonts w:asciiTheme="minorHAnsi" w:hAnsiTheme="minorHAnsi" w:cstheme="minorHAnsi"/>
        </w:rPr>
      </w:pPr>
      <w:ins w:id="4421"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22" w:author="rkbansal" w:date="2020-05-04T00:25:00Z"/>
          <w:rFonts w:asciiTheme="minorHAnsi" w:hAnsiTheme="minorHAnsi" w:cstheme="minorHAnsi"/>
          <w:rPrChange w:id="4423" w:author="rkbansal" w:date="2020-05-04T00:26:00Z">
            <w:rPr>
              <w:ins w:id="4424" w:author="rkbansal" w:date="2020-05-04T00:25:00Z"/>
            </w:rPr>
          </w:rPrChange>
        </w:rPr>
        <w:pPrChange w:id="4425"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26" w:author="rkbansal" w:date="2020-05-04T00:30:00Z"/>
          <w:rFonts w:asciiTheme="minorHAnsi" w:hAnsiTheme="minorHAnsi" w:cstheme="minorHAnsi"/>
        </w:rPr>
      </w:pPr>
      <w:ins w:id="4427"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28" w:author="rkbansal" w:date="2020-05-04T00:30:00Z"/>
          <w:rFonts w:asciiTheme="minorHAnsi" w:hAnsiTheme="minorHAnsi" w:cstheme="minorHAnsi"/>
        </w:rPr>
        <w:pPrChange w:id="4429" w:author="rkbansal" w:date="2020-05-04T00:30:00Z">
          <w:pPr>
            <w:pStyle w:val="ListParagraph"/>
            <w:numPr>
              <w:numId w:val="19"/>
            </w:numPr>
            <w:ind w:hanging="360"/>
            <w:jc w:val="both"/>
          </w:pPr>
        </w:pPrChange>
      </w:pPr>
      <w:ins w:id="4430"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31" w:author="rkbansal" w:date="2020-05-03T15:05:00Z"/>
          <w:rFonts w:asciiTheme="minorHAnsi" w:hAnsiTheme="minorHAnsi" w:cstheme="minorHAnsi"/>
        </w:rPr>
      </w:pPr>
      <w:ins w:id="4432"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r w:rsidRPr="00863912">
          <w:rPr>
            <w:rFonts w:asciiTheme="minorHAnsi" w:hAnsiTheme="minorHAnsi" w:cstheme="minorHAnsi"/>
            <w:rPrChange w:id="4433" w:author="rkbansal" w:date="2020-05-03T15:04:00Z">
              <w:rPr>
                <w:rFonts w:ascii="Segoe UI" w:hAnsi="Segoe UI" w:cs="Segoe UI"/>
                <w:b/>
                <w:bCs/>
                <w:color w:val="000000"/>
              </w:rPr>
            </w:rPrChange>
          </w:rPr>
          <w:t>git repo from Config Server</w:t>
        </w:r>
      </w:ins>
    </w:p>
    <w:p w14:paraId="5FCB3CC6" w14:textId="6722756B" w:rsidR="00EA20F9" w:rsidRDefault="00697005" w:rsidP="00EA20F9">
      <w:pPr>
        <w:pStyle w:val="ListParagraph"/>
        <w:jc w:val="both"/>
        <w:rPr>
          <w:ins w:id="4434" w:author="rkbansal" w:date="2020-05-03T15:06:00Z"/>
          <w:rFonts w:asciiTheme="minorHAnsi" w:hAnsiTheme="minorHAnsi" w:cstheme="minorHAnsi"/>
          <w:color w:val="000000"/>
        </w:rPr>
      </w:pPr>
      <w:ins w:id="4435" w:author="rkbansal" w:date="2020-05-03T15:05:00Z">
        <w:r w:rsidRPr="00697005">
          <w:rPr>
            <w:rFonts w:asciiTheme="minorHAnsi" w:hAnsiTheme="minorHAnsi" w:cstheme="minorHAnsi"/>
            <w:color w:val="000000"/>
            <w:rPrChange w:id="4436"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37" w:author="rkbansal" w:date="2020-05-03T15:06:00Z">
              <w:rPr>
                <w:rFonts w:ascii="Segoe UI" w:hAnsi="Segoe UI" w:cs="Segoe UI"/>
                <w:color w:val="000000"/>
              </w:rPr>
            </w:rPrChange>
          </w:rPr>
          <w:t xml:space="preserve"> </w:t>
        </w:r>
        <w:r w:rsidR="00EA20F9" w:rsidRPr="00697005">
          <w:rPr>
            <w:rStyle w:val="HTMLCode"/>
            <w:rFonts w:asciiTheme="minorHAnsi" w:eastAsiaTheme="minorHAnsi" w:hAnsiTheme="minorHAnsi" w:cstheme="minorHAnsi"/>
            <w:color w:val="FF0779"/>
            <w:sz w:val="24"/>
            <w:szCs w:val="24"/>
            <w:rPrChange w:id="4438" w:author="rkbansal" w:date="2020-05-03T15:06:00Z">
              <w:rPr>
                <w:rStyle w:val="HTMLCode"/>
                <w:rFonts w:ascii="Consolas" w:eastAsiaTheme="minorHAnsi" w:hAnsi="Consolas"/>
                <w:color w:val="FF0779"/>
                <w:sz w:val="21"/>
                <w:szCs w:val="21"/>
              </w:rPr>
            </w:rPrChange>
          </w:rPr>
          <w:t>application.properties</w:t>
        </w:r>
        <w:r w:rsidR="00EA20F9" w:rsidRPr="00697005">
          <w:rPr>
            <w:rFonts w:asciiTheme="minorHAnsi" w:hAnsiTheme="minorHAnsi" w:cstheme="minorHAnsi"/>
            <w:color w:val="000000"/>
            <w:rPrChange w:id="4439"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40"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41"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42"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43"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44" w:author="rkbansal" w:date="2020-05-03T15:22:00Z"/>
          <w:rFonts w:asciiTheme="minorHAnsi" w:hAnsiTheme="minorHAnsi" w:cstheme="minorHAnsi"/>
        </w:rPr>
      </w:pPr>
      <w:ins w:id="4445"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46" w:author="rkbansal" w:date="2020-05-03T15:26:00Z"/>
          <w:rFonts w:asciiTheme="minorHAnsi" w:hAnsiTheme="minorHAnsi" w:cstheme="minorHAnsi"/>
        </w:rPr>
      </w:pPr>
      <w:ins w:id="4447" w:author="rkbansal" w:date="2020-05-03T15:22:00Z">
        <w:r>
          <w:rPr>
            <w:rFonts w:asciiTheme="minorHAnsi" w:hAnsiTheme="minorHAnsi" w:cstheme="minorHAnsi"/>
          </w:rPr>
          <w:t>To verify the Config server configuration, run the Config</w:t>
        </w:r>
      </w:ins>
      <w:ins w:id="4448"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49" w:author="rkbansal" w:date="2020-05-03T15:26:00Z">
        <w:r w:rsidR="00D006B2">
          <w:rPr>
            <w:rFonts w:asciiTheme="minorHAnsi" w:hAnsiTheme="minorHAnsi" w:cstheme="minorHAnsi"/>
          </w:rPr>
          <w:t xml:space="preserve"> following</w:t>
        </w:r>
      </w:ins>
      <w:ins w:id="4450"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51" w:author="rkbansal" w:date="2020-05-03T15:27:00Z"/>
        </w:rPr>
      </w:pPr>
      <w:ins w:id="4452" w:author="rkbansal" w:date="2020-05-03T15:26:00Z">
        <w:r>
          <w:t xml:space="preserve">URL to check the dev properties of people-mgmt-service : </w:t>
        </w:r>
        <w:r>
          <w:fldChar w:fldCharType="begin"/>
        </w:r>
        <w:r>
          <w:instrText xml:space="preserve"> HYPERLINK "</w:instrText>
        </w:r>
        <w:r w:rsidRPr="00D006B2">
          <w:rPr>
            <w:rPrChange w:id="4453"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54" w:author="rkbansal" w:date="2020-05-03T15:26:00Z"/>
        </w:rPr>
        <w:pPrChange w:id="4455" w:author="rkbansal" w:date="2020-05-03T15:27:00Z">
          <w:pPr>
            <w:pStyle w:val="ListParagraph"/>
            <w:jc w:val="both"/>
          </w:pPr>
        </w:pPrChange>
      </w:pPr>
      <w:ins w:id="4456"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57" w:author="rkbansal" w:date="2020-05-03T15:28:00Z"/>
        </w:rPr>
      </w:pPr>
      <w:ins w:id="4458" w:author="rkbansal" w:date="2020-05-03T15:27:00Z">
        <w:r>
          <w:t xml:space="preserve">URL to check the prod properties of people-mgmt-service : </w:t>
        </w:r>
      </w:ins>
      <w:ins w:id="4459"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60" w:author="rkbansal" w:date="2020-05-03T15:27:00Z"/>
        </w:rPr>
        <w:pPrChange w:id="4461" w:author="rkbansal" w:date="2020-05-03T15:28:00Z">
          <w:pPr>
            <w:pStyle w:val="ListParagraph"/>
            <w:numPr>
              <w:ilvl w:val="1"/>
              <w:numId w:val="19"/>
            </w:numPr>
            <w:ind w:left="1440" w:hanging="360"/>
            <w:jc w:val="both"/>
          </w:pPr>
        </w:pPrChange>
      </w:pPr>
      <w:ins w:id="4462"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63" w:author="rkbansal" w:date="2020-05-03T15:22:00Z"/>
          <w:rFonts w:asciiTheme="minorHAnsi" w:hAnsiTheme="minorHAnsi" w:cstheme="minorHAnsi"/>
        </w:rPr>
        <w:pPrChange w:id="4464"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4465" w:author="rkbansal" w:date="2020-06-21T17:30:00Z"/>
          <w:b/>
          <w:bCs/>
        </w:rPr>
      </w:pPr>
      <w:ins w:id="4466" w:author="rkbansal" w:date="2020-06-21T17:29:00Z">
        <w:r>
          <w:rPr>
            <w:b/>
            <w:bCs/>
          </w:rPr>
          <w:t xml:space="preserve">C. </w:t>
        </w:r>
      </w:ins>
      <w:ins w:id="4467" w:author="rkbansal" w:date="2020-06-21T17:30:00Z">
        <w:r>
          <w:rPr>
            <w:b/>
            <w:bCs/>
          </w:rPr>
          <w:t>[Optional]</w:t>
        </w:r>
      </w:ins>
      <w:ins w:id="4468"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469" w:author="rkbansal" w:date="2020-06-21T17:30:00Z">
        <w:r>
          <w:rPr>
            <w:b/>
            <w:bCs/>
          </w:rPr>
          <w:t>GitHub</w:t>
        </w:r>
      </w:ins>
    </w:p>
    <w:p w14:paraId="7A296D39" w14:textId="77B7D1CE" w:rsidR="00DA55D2" w:rsidRDefault="00DA55D2" w:rsidP="00DA55D2">
      <w:pPr>
        <w:pStyle w:val="ListParagraph"/>
        <w:numPr>
          <w:ilvl w:val="0"/>
          <w:numId w:val="110"/>
        </w:numPr>
        <w:rPr>
          <w:ins w:id="4470" w:author="rkbansal" w:date="2020-06-21T17:30:00Z"/>
        </w:rPr>
      </w:pPr>
      <w:ins w:id="4471" w:author="rkbansal" w:date="2020-06-21T17:30:00Z">
        <w:r>
          <w:t>After performing the step B.</w:t>
        </w:r>
      </w:ins>
    </w:p>
    <w:p w14:paraId="61F8B9E7" w14:textId="66243C88" w:rsidR="00DA55D2" w:rsidRDefault="00DA55D2" w:rsidP="00DA55D2">
      <w:pPr>
        <w:pStyle w:val="ListParagraph"/>
        <w:numPr>
          <w:ilvl w:val="0"/>
          <w:numId w:val="110"/>
        </w:numPr>
        <w:rPr>
          <w:ins w:id="4472" w:author="rkbansal" w:date="2020-06-21T17:34:00Z"/>
        </w:rPr>
      </w:pPr>
      <w:ins w:id="4473" w:author="rkbansal" w:date="2020-06-21T17:33:00Z">
        <w:r>
          <w:t>Follow the below steps to c</w:t>
        </w:r>
      </w:ins>
      <w:ins w:id="4474" w:author="rkbansal" w:date="2020-06-21T17:30:00Z">
        <w:r>
          <w:t>reate the remote</w:t>
        </w:r>
      </w:ins>
      <w:ins w:id="4475" w:author="rkbansal" w:date="2020-06-21T17:33:00Z">
        <w:r>
          <w:t>, empty folder/</w:t>
        </w:r>
      </w:ins>
      <w:ins w:id="4476" w:author="rkbansal" w:date="2020-06-21T17:30:00Z">
        <w:r>
          <w:t xml:space="preserve">repository in </w:t>
        </w:r>
      </w:ins>
      <w:ins w:id="4477" w:author="rkbansal" w:date="2020-06-21T17:37:00Z">
        <w:r w:rsidR="006B4C95">
          <w:t>GitHub</w:t>
        </w:r>
      </w:ins>
      <w:ins w:id="4478" w:author="rkbansal" w:date="2020-06-21T17:31:00Z">
        <w:r>
          <w:t xml:space="preserve"> named:</w:t>
        </w:r>
      </w:ins>
    </w:p>
    <w:p w14:paraId="166C3359" w14:textId="2B78DC8B" w:rsidR="00DA55D2" w:rsidRDefault="00DA55D2">
      <w:pPr>
        <w:pStyle w:val="NormalWeb"/>
        <w:numPr>
          <w:ilvl w:val="1"/>
          <w:numId w:val="110"/>
        </w:numPr>
        <w:shd w:val="clear" w:color="auto" w:fill="FFFFFF"/>
        <w:spacing w:before="240" w:beforeAutospacing="0" w:after="240" w:afterAutospacing="0"/>
        <w:rPr>
          <w:ins w:id="4479" w:author="rkbansal" w:date="2020-06-21T17:34:00Z"/>
          <w:rFonts w:ascii="Segoe UI" w:hAnsi="Segoe UI" w:cs="Segoe UI"/>
          <w:color w:val="24292E"/>
        </w:rPr>
        <w:pPrChange w:id="4480" w:author="rkbansal" w:date="2020-06-21T17:34:00Z">
          <w:pPr>
            <w:pStyle w:val="NormalWeb"/>
            <w:numPr>
              <w:numId w:val="110"/>
            </w:numPr>
            <w:shd w:val="clear" w:color="auto" w:fill="FFFFFF"/>
            <w:spacing w:before="240" w:beforeAutospacing="0" w:after="240" w:afterAutospacing="0"/>
            <w:ind w:left="720" w:hanging="360"/>
          </w:pPr>
        </w:pPrChange>
      </w:pPr>
      <w:ins w:id="4481" w:author="rkbansal" w:date="2020-06-21T17:34:00Z">
        <w:r>
          <w:rPr>
            <w:rFonts w:ascii="Segoe UI" w:hAnsi="Segoe UI" w:cs="Segoe UI"/>
            <w:color w:val="24292E"/>
          </w:rPr>
          <w:t xml:space="preserve">Login to your </w:t>
        </w:r>
      </w:ins>
      <w:ins w:id="4482" w:author="rkbansal" w:date="2020-06-21T17:37:00Z">
        <w:r w:rsidR="006B4C95">
          <w:rPr>
            <w:rFonts w:ascii="Segoe UI" w:hAnsi="Segoe UI" w:cs="Segoe UI"/>
            <w:color w:val="24292E"/>
          </w:rPr>
          <w:t>GitHub</w:t>
        </w:r>
      </w:ins>
      <w:ins w:id="4483"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4484" w:author="rkbansal" w:date="2020-06-21T17:34:00Z"/>
          <w:rFonts w:ascii="Segoe UI" w:hAnsi="Segoe UI" w:cs="Segoe UI"/>
          <w:color w:val="24292E"/>
        </w:rPr>
      </w:pPr>
      <w:ins w:id="4485" w:author="rkbansal" w:date="2020-06-21T17:34:00Z">
        <w:r>
          <w:rPr>
            <w:rFonts w:ascii="Segoe UI" w:hAnsi="Segoe UI" w:cs="Segoe UI"/>
            <w:color w:val="24292E"/>
          </w:rPr>
          <w:t xml:space="preserve">At the top right of any </w:t>
        </w:r>
      </w:ins>
      <w:ins w:id="4486" w:author="rkbansal" w:date="2020-06-21T17:37:00Z">
        <w:r w:rsidR="006B4C95">
          <w:rPr>
            <w:rFonts w:ascii="Segoe UI" w:hAnsi="Segoe UI" w:cs="Segoe UI"/>
            <w:color w:val="24292E"/>
          </w:rPr>
          <w:t>GitHub</w:t>
        </w:r>
      </w:ins>
      <w:ins w:id="4487"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pPr>
        <w:pStyle w:val="NormalWeb"/>
        <w:numPr>
          <w:ilvl w:val="1"/>
          <w:numId w:val="110"/>
        </w:numPr>
        <w:shd w:val="clear" w:color="auto" w:fill="FFFFFF"/>
        <w:spacing w:before="240" w:beforeAutospacing="0" w:after="240" w:afterAutospacing="0"/>
        <w:rPr>
          <w:ins w:id="4488" w:author="rkbansal" w:date="2020-06-21T17:34:00Z"/>
          <w:rFonts w:ascii="Segoe UI" w:hAnsi="Segoe UI" w:cs="Segoe UI"/>
          <w:color w:val="24292E"/>
        </w:rPr>
        <w:pPrChange w:id="4489" w:author="rkbansal" w:date="2020-06-21T17:34:00Z">
          <w:pPr>
            <w:pStyle w:val="NormalWeb"/>
            <w:numPr>
              <w:numId w:val="110"/>
            </w:numPr>
            <w:shd w:val="clear" w:color="auto" w:fill="FFFFFF"/>
            <w:spacing w:before="240" w:beforeAutospacing="0" w:after="240" w:afterAutospacing="0"/>
            <w:ind w:left="720" w:hanging="360"/>
          </w:pPr>
        </w:pPrChange>
      </w:pPr>
      <w:ins w:id="4490" w:author="rkbansal" w:date="2020-06-21T17:34:00Z">
        <w:r>
          <w:rPr>
            <w:rFonts w:ascii="Segoe UI" w:hAnsi="Segoe UI" w:cs="Segoe UI"/>
            <w:color w:val="24292E"/>
          </w:rPr>
          <w:t xml:space="preserve">Give your repository a name--ideally the same name as your local project. If I'm building a </w:t>
        </w:r>
      </w:ins>
      <w:ins w:id="4491" w:author="rkbansal" w:date="2020-06-21T17:35:00Z">
        <w:r w:rsidRPr="00DA55D2">
          <w:rPr>
            <w:rStyle w:val="Strong"/>
            <w:rFonts w:ascii="Georgia" w:hAnsi="Georgia" w:cstheme="minorBidi"/>
            <w:b w:val="0"/>
            <w:bCs w:val="0"/>
            <w:rPrChange w:id="4492"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3" w:author="rkbansal" w:date="2020-06-21T17:35:00Z">
              <w:rPr>
                <w:rStyle w:val="Strong"/>
                <w:rFonts w:ascii="Segoe UI"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4494" w:author="rkbansal" w:date="2020-06-21T17:34:00Z">
        <w:r>
          <w:rPr>
            <w:rFonts w:ascii="Segoe UI" w:hAnsi="Segoe UI" w:cs="Segoe UI"/>
            <w:color w:val="24292E"/>
          </w:rPr>
          <w:t>application, its folder will be called '</w:t>
        </w:r>
      </w:ins>
      <w:ins w:id="4495" w:author="rkbansal" w:date="2020-06-21T17:35:00Z">
        <w:r w:rsidRPr="00DA55D2">
          <w:rPr>
            <w:rStyle w:val="Strong"/>
            <w:rFonts w:ascii="Georgia" w:hAnsi="Georgia" w:cstheme="minorBidi"/>
            <w:b w:val="0"/>
            <w:bCs w:val="0"/>
            <w:rPrChange w:id="4496"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497" w:author="rkbansal" w:date="2020-06-21T17:35:00Z">
              <w:rPr>
                <w:rStyle w:val="Strong"/>
                <w:rFonts w:ascii="Segoe UI" w:hAnsi="Segoe UI" w:cs="Segoe UI"/>
                <w:color w:val="272727"/>
                <w:shd w:val="clear" w:color="auto" w:fill="FFFFFF"/>
              </w:rPr>
            </w:rPrChange>
          </w:rPr>
          <w:t>config-server-git-repo</w:t>
        </w:r>
      </w:ins>
      <w:ins w:id="4498" w:author="rkbansal" w:date="2020-06-21T17:34:00Z">
        <w:r>
          <w:rPr>
            <w:rFonts w:ascii="Segoe UI" w:hAnsi="Segoe UI" w:cs="Segoe UI"/>
            <w:color w:val="24292E"/>
          </w:rPr>
          <w:t>' on my computer, and '</w:t>
        </w:r>
      </w:ins>
      <w:ins w:id="4499"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4500"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01" w:author="rkbansal" w:date="2020-06-21T17:35:00Z">
              <w:rPr>
                <w:rStyle w:val="Strong"/>
                <w:rFonts w:ascii="Segoe UI" w:hAnsi="Segoe UI" w:cs="Segoe UI"/>
                <w:color w:val="272727"/>
                <w:shd w:val="clear" w:color="auto" w:fill="FFFFFF"/>
              </w:rPr>
            </w:rPrChange>
          </w:rPr>
          <w:t>config-server-git-repo</w:t>
        </w:r>
      </w:ins>
      <w:ins w:id="4502" w:author="rkbansal" w:date="2020-06-21T17:34:00Z">
        <w:r>
          <w:rPr>
            <w:rFonts w:ascii="Segoe UI" w:hAnsi="Segoe UI" w:cs="Segoe UI"/>
            <w:color w:val="24292E"/>
          </w:rPr>
          <w:t xml:space="preserve">' will be the </w:t>
        </w:r>
      </w:ins>
      <w:ins w:id="4503" w:author="rkbansal" w:date="2020-06-21T17:37:00Z">
        <w:r w:rsidR="006B4C95">
          <w:rPr>
            <w:rFonts w:ascii="Segoe UI" w:hAnsi="Segoe UI" w:cs="Segoe UI"/>
            <w:color w:val="24292E"/>
          </w:rPr>
          <w:t>GitHub</w:t>
        </w:r>
      </w:ins>
      <w:ins w:id="4504"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4505" w:author="rkbansal" w:date="2020-06-21T17:51:00Z"/>
          <w:rPrChange w:id="4506" w:author="rkbansal" w:date="2020-06-21T17:51:00Z">
            <w:rPr>
              <w:ins w:id="4507" w:author="rkbansal" w:date="2020-06-21T17:51:00Z"/>
              <w:rFonts w:ascii="Segoe UI" w:hAnsi="Segoe UI" w:cs="Segoe UI"/>
              <w:color w:val="24292E"/>
            </w:rPr>
          </w:rPrChange>
        </w:rPr>
      </w:pPr>
      <w:ins w:id="4508" w:author="rkbansal" w:date="2020-06-21T17:36:00Z">
        <w:r w:rsidRPr="00DA55D2">
          <w:rPr>
            <w:rFonts w:ascii="Segoe UI" w:hAnsi="Segoe UI" w:cs="Segoe UI"/>
            <w:color w:val="24292E"/>
          </w:rPr>
          <w:t>Click 'Create Repository'. The next screen you see will be important, so don't close it.</w:t>
        </w:r>
      </w:ins>
    </w:p>
    <w:p w14:paraId="1A9F36B1" w14:textId="333285E4" w:rsidR="004C1814" w:rsidRDefault="004C1814">
      <w:pPr>
        <w:pStyle w:val="NormalWeb"/>
        <w:shd w:val="clear" w:color="auto" w:fill="FFFFFF"/>
        <w:spacing w:before="240" w:beforeAutospacing="0" w:after="240" w:afterAutospacing="0"/>
        <w:ind w:left="1440"/>
        <w:rPr>
          <w:ins w:id="4509" w:author="rkbansal" w:date="2020-06-21T17:32:00Z"/>
        </w:rPr>
        <w:pPrChange w:id="4510" w:author="rkbansal" w:date="2020-06-21T17:51:00Z">
          <w:pPr>
            <w:pStyle w:val="ListParagraph"/>
            <w:numPr>
              <w:numId w:val="110"/>
            </w:numPr>
            <w:ind w:hanging="360"/>
          </w:pPr>
        </w:pPrChange>
      </w:pPr>
      <w:ins w:id="4511"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4512" w:author="rkbansal" w:date="2020-06-21T18:20:00Z"/>
        </w:rPr>
      </w:pPr>
      <w:ins w:id="4513" w:author="rkbansal" w:date="2020-06-21T17:46:00Z">
        <w:r>
          <w:t>Connect your local project folder to your empty folder/repository</w:t>
        </w:r>
      </w:ins>
      <w:ins w:id="4514" w:author="rkbansal" w:date="2020-06-21T17:52:00Z">
        <w:r w:rsidR="00E91FF6">
          <w:t>(</w:t>
        </w:r>
        <w:r w:rsidR="00E91FF6" w:rsidRPr="00797D24">
          <w:rPr>
            <w:color w:val="4472C4" w:themeColor="accent1"/>
            <w:rPrChange w:id="4515" w:author="rkbansal" w:date="2020-06-21T17:52:00Z">
              <w:rPr/>
            </w:rPrChange>
          </w:rPr>
          <w:t>https://github.com/rajivbansal2981/bjjd-config-server-git-repo.git</w:t>
        </w:r>
        <w:r w:rsidR="00E91FF6">
          <w:t>)</w:t>
        </w:r>
      </w:ins>
      <w:ins w:id="4516" w:author="rkbansal" w:date="2020-06-21T17:46:00Z">
        <w:r>
          <w:t xml:space="preserve"> on GitHub</w:t>
        </w:r>
      </w:ins>
    </w:p>
    <w:p w14:paraId="46FC1370" w14:textId="040B10FC" w:rsidR="00FD3C85" w:rsidRPr="00FD3C85" w:rsidRDefault="00FD3C85" w:rsidP="00FD3C85">
      <w:pPr>
        <w:pStyle w:val="ListParagraph"/>
        <w:numPr>
          <w:ilvl w:val="1"/>
          <w:numId w:val="110"/>
        </w:numPr>
        <w:rPr>
          <w:ins w:id="4517" w:author="rkbansal" w:date="2020-06-21T17:53:00Z"/>
          <w:rPrChange w:id="4518" w:author="rkbansal" w:date="2020-06-21T17:53:00Z">
            <w:rPr>
              <w:ins w:id="4519" w:author="rkbansal" w:date="2020-06-21T17:53:00Z"/>
              <w:rFonts w:ascii="Segoe UI" w:hAnsi="Segoe UI" w:cs="Segoe UI"/>
              <w:color w:val="24292E"/>
              <w:shd w:val="clear" w:color="auto" w:fill="FFFFFF"/>
            </w:rPr>
          </w:rPrChange>
        </w:rPr>
      </w:pPr>
      <w:ins w:id="4520"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4521" w:author="rkbansal" w:date="2020-06-21T17:55:00Z"/>
          <w:rFonts w:asciiTheme="minorHAnsi" w:hAnsiTheme="minorHAnsi" w:cstheme="minorHAnsi"/>
          <w:color w:val="4472C4" w:themeColor="accent1"/>
          <w:sz w:val="22"/>
          <w:szCs w:val="22"/>
          <w:shd w:val="clear" w:color="auto" w:fill="FFFFFF"/>
          <w:rPrChange w:id="4522" w:author="rkbansal" w:date="2020-06-21T17:55:00Z">
            <w:rPr>
              <w:ins w:id="4523" w:author="rkbansal" w:date="2020-06-21T17:55:00Z"/>
              <w:rFonts w:asciiTheme="minorHAnsi" w:hAnsiTheme="minorHAnsi" w:cstheme="minorHAnsi"/>
              <w:color w:val="24292E"/>
              <w:sz w:val="22"/>
              <w:szCs w:val="22"/>
              <w:shd w:val="clear" w:color="auto" w:fill="FFFFFF"/>
            </w:rPr>
          </w:rPrChange>
        </w:rPr>
      </w:pPr>
      <w:ins w:id="4524" w:author="rkbansal" w:date="2020-06-21T17:54:00Z">
        <w:r w:rsidRPr="00741322">
          <w:rPr>
            <w:rFonts w:asciiTheme="minorHAnsi" w:hAnsiTheme="minorHAnsi" w:cstheme="minorHAnsi"/>
            <w:color w:val="4472C4" w:themeColor="accent1"/>
            <w:sz w:val="22"/>
            <w:szCs w:val="22"/>
            <w:shd w:val="clear" w:color="auto" w:fill="FFFFFF"/>
            <w:rPrChange w:id="4525" w:author="rkbansal" w:date="2020-06-21T17:55:00Z">
              <w:rPr>
                <w:rFonts w:ascii="Segoe UI" w:hAnsi="Segoe UI" w:cs="Segoe UI"/>
                <w:color w:val="24292E"/>
                <w:shd w:val="clear" w:color="auto" w:fill="FFFFFF"/>
              </w:rPr>
            </w:rPrChange>
          </w:rPr>
          <w:t>c</w:t>
        </w:r>
      </w:ins>
      <w:ins w:id="4526" w:author="rkbansal" w:date="2020-06-21T17:53:00Z">
        <w:r w:rsidRPr="00741322">
          <w:rPr>
            <w:rFonts w:asciiTheme="minorHAnsi" w:hAnsiTheme="minorHAnsi" w:cstheme="minorHAnsi"/>
            <w:color w:val="4472C4" w:themeColor="accent1"/>
            <w:sz w:val="22"/>
            <w:szCs w:val="22"/>
            <w:shd w:val="clear" w:color="auto" w:fill="FFFFFF"/>
            <w:rPrChange w:id="4527" w:author="rkbansal" w:date="2020-06-21T17:55:00Z">
              <w:rPr>
                <w:rFonts w:ascii="Segoe UI" w:hAnsi="Segoe UI" w:cs="Segoe UI"/>
                <w:color w:val="24292E"/>
                <w:shd w:val="clear" w:color="auto" w:fill="FFFFFF"/>
              </w:rPr>
            </w:rPrChange>
          </w:rPr>
          <w:t xml:space="preserve">d </w:t>
        </w:r>
      </w:ins>
      <w:ins w:id="4528" w:author="rkbansal" w:date="2020-06-21T17:54:00Z">
        <w:r w:rsidRPr="00741322">
          <w:rPr>
            <w:rFonts w:asciiTheme="minorHAnsi" w:hAnsiTheme="minorHAnsi" w:cstheme="minorHAnsi"/>
            <w:color w:val="4472C4" w:themeColor="accent1"/>
            <w:sz w:val="22"/>
            <w:szCs w:val="22"/>
            <w:shd w:val="clear" w:color="auto" w:fill="FFFFFF"/>
            <w:rPrChange w:id="4529"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4530" w:author="rkbansal" w:date="2020-06-21T17:55:00Z"/>
          <w:rStyle w:val="HTMLCode"/>
          <w:rFonts w:asciiTheme="minorHAnsi" w:eastAsiaTheme="minorHAnsi" w:hAnsiTheme="minorHAnsi" w:cstheme="minorHAnsi"/>
          <w:sz w:val="22"/>
          <w:szCs w:val="22"/>
          <w:rPrChange w:id="4531" w:author="rkbansal" w:date="2020-06-21T17:55:00Z">
            <w:rPr>
              <w:ins w:id="4532" w:author="rkbansal" w:date="2020-06-21T17:55:00Z"/>
              <w:rStyle w:val="HTMLCode"/>
              <w:rFonts w:ascii="Consolas" w:eastAsiaTheme="majorEastAsia" w:hAnsi="Consolas"/>
              <w:color w:val="24292E"/>
            </w:rPr>
          </w:rPrChange>
        </w:rPr>
      </w:pPr>
      <w:ins w:id="4533"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4534" w:author="rkbansal" w:date="2020-06-21T17:56:00Z"/>
          <w:rFonts w:asciiTheme="minorHAnsi" w:hAnsiTheme="minorHAnsi" w:cstheme="minorHAnsi"/>
          <w:color w:val="4472C4" w:themeColor="accent1"/>
          <w:sz w:val="22"/>
          <w:szCs w:val="22"/>
          <w:shd w:val="clear" w:color="auto" w:fill="FFFFFF"/>
        </w:rPr>
      </w:pPr>
      <w:ins w:id="4535" w:author="rkbansal" w:date="2020-06-21T17:55:00Z">
        <w:r w:rsidRPr="00741322">
          <w:rPr>
            <w:rFonts w:asciiTheme="minorHAnsi" w:hAnsiTheme="minorHAnsi" w:cstheme="minorHAnsi"/>
            <w:color w:val="4472C4" w:themeColor="accent1"/>
            <w:sz w:val="22"/>
            <w:szCs w:val="22"/>
            <w:shd w:val="clear" w:color="auto" w:fill="FFFFFF"/>
            <w:rPrChange w:id="4536" w:author="rkbansal" w:date="2020-06-21T17:56:00Z">
              <w:rPr>
                <w:rFonts w:ascii="Segoe UI" w:hAnsi="Segoe UI" w:cs="Segoe UI"/>
                <w:color w:val="24292E"/>
                <w:shd w:val="clear" w:color="auto" w:fill="FFFFFF"/>
              </w:rPr>
            </w:rPrChange>
          </w:rPr>
          <w:t>git remo</w:t>
        </w:r>
      </w:ins>
      <w:ins w:id="4537" w:author="rkbansal" w:date="2020-06-21T17:56:00Z">
        <w:r w:rsidRPr="00741322">
          <w:rPr>
            <w:rFonts w:asciiTheme="minorHAnsi" w:hAnsiTheme="minorHAnsi" w:cstheme="minorHAnsi"/>
            <w:color w:val="4472C4" w:themeColor="accent1"/>
            <w:sz w:val="22"/>
            <w:szCs w:val="22"/>
            <w:shd w:val="clear" w:color="auto" w:fill="FFFFFF"/>
            <w:rPrChange w:id="4538"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4539"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4540"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4541" w:author="rkbansal" w:date="2020-06-21T17:58:00Z"/>
          <w:rFonts w:ascii="Segoe UI" w:hAnsi="Segoe UI" w:cs="Segoe UI"/>
          <w:color w:val="24292E"/>
          <w:shd w:val="clear" w:color="auto" w:fill="FFFFFF"/>
          <w:rPrChange w:id="4542" w:author="rkbansal" w:date="2020-06-21T17:58:00Z">
            <w:rPr>
              <w:ins w:id="4543" w:author="rkbansal" w:date="2020-06-21T17:58:00Z"/>
              <w:rFonts w:ascii="Segoe UI" w:hAnsi="Segoe UI" w:cs="Segoe UI"/>
              <w:shd w:val="clear" w:color="auto" w:fill="FFFFFF"/>
            </w:rPr>
          </w:rPrChange>
        </w:rPr>
      </w:pPr>
      <w:ins w:id="4544"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4545"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4546" w:author="rkbansal" w:date="2020-06-21T18:06:00Z"/>
          <w:rFonts w:asciiTheme="minorHAnsi" w:hAnsiTheme="minorHAnsi" w:cstheme="minorHAnsi"/>
          <w:color w:val="4472C4" w:themeColor="accent1"/>
          <w:sz w:val="22"/>
          <w:szCs w:val="22"/>
          <w:shd w:val="clear" w:color="auto" w:fill="FFFFFF"/>
        </w:rPr>
      </w:pPr>
      <w:ins w:id="4547" w:author="rkbansal" w:date="2020-06-21T17:59:00Z">
        <w:r w:rsidRPr="00B52366">
          <w:rPr>
            <w:rFonts w:asciiTheme="minorHAnsi" w:hAnsiTheme="minorHAnsi" w:cstheme="minorHAnsi"/>
            <w:color w:val="4472C4" w:themeColor="accent1"/>
            <w:sz w:val="22"/>
            <w:szCs w:val="22"/>
            <w:shd w:val="clear" w:color="auto" w:fill="FFFFFF"/>
            <w:rPrChange w:id="4548"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BD23AA">
      <w:pPr>
        <w:pStyle w:val="NormalWeb"/>
        <w:numPr>
          <w:ilvl w:val="1"/>
          <w:numId w:val="110"/>
        </w:numPr>
        <w:shd w:val="clear" w:color="auto" w:fill="FFFFFF"/>
        <w:spacing w:before="240" w:beforeAutospacing="0" w:after="240" w:afterAutospacing="0"/>
        <w:rPr>
          <w:ins w:id="4549" w:author="rkbansal" w:date="2020-06-21T18:21:00Z"/>
          <w:rFonts w:asciiTheme="minorHAnsi" w:hAnsiTheme="minorHAnsi" w:cstheme="minorHAnsi"/>
          <w:color w:val="4472C4" w:themeColor="accent1"/>
          <w:sz w:val="22"/>
          <w:szCs w:val="22"/>
          <w:shd w:val="clear" w:color="auto" w:fill="FFFFFF"/>
          <w:rPrChange w:id="4550" w:author="rkbansal" w:date="2020-06-21T18:21:00Z">
            <w:rPr>
              <w:ins w:id="4551" w:author="rkbansal" w:date="2020-06-21T18:21:00Z"/>
              <w:rFonts w:ascii="Segoe UI" w:hAnsi="Segoe UI" w:cs="Segoe UI"/>
              <w:color w:val="24292E"/>
              <w:sz w:val="21"/>
              <w:szCs w:val="21"/>
            </w:rPr>
          </w:rPrChange>
        </w:rPr>
      </w:pPr>
      <w:ins w:id="4552" w:author="rkbansal" w:date="2020-06-21T18:09:00Z">
        <w:r w:rsidRPr="006C4F66">
          <w:rPr>
            <w:rFonts w:ascii="Segoe UI" w:hAnsi="Segoe UI" w:cs="Segoe UI"/>
            <w:color w:val="24292E"/>
            <w:sz w:val="21"/>
            <w:szCs w:val="21"/>
          </w:rPr>
          <w:t>Go back to the folder/repository screen on Github that you just left, and refresh it you should see your files there.</w:t>
        </w:r>
      </w:ins>
    </w:p>
    <w:p w14:paraId="58CCC443" w14:textId="6A642A02" w:rsidR="00304D4A" w:rsidRPr="00304D4A" w:rsidRDefault="00304D4A">
      <w:pPr>
        <w:pStyle w:val="NormalWeb"/>
        <w:shd w:val="clear" w:color="auto" w:fill="FFFFFF"/>
        <w:spacing w:before="240" w:beforeAutospacing="0" w:after="240" w:afterAutospacing="0"/>
        <w:ind w:left="1440"/>
        <w:rPr>
          <w:ins w:id="4553" w:author="rkbansal" w:date="2020-06-21T18:20:00Z"/>
          <w:rFonts w:asciiTheme="minorHAnsi" w:hAnsiTheme="minorHAnsi" w:cstheme="minorHAnsi"/>
          <w:color w:val="4472C4" w:themeColor="accent1"/>
          <w:sz w:val="22"/>
          <w:szCs w:val="22"/>
          <w:shd w:val="clear" w:color="auto" w:fill="FFFFFF"/>
          <w:rPrChange w:id="4554" w:author="rkbansal" w:date="2020-06-21T18:20:00Z">
            <w:rPr>
              <w:ins w:id="4555" w:author="rkbansal" w:date="2020-06-21T18:20:00Z"/>
              <w:rFonts w:ascii="Segoe UI" w:hAnsi="Segoe UI" w:cs="Segoe UI"/>
              <w:color w:val="24292E"/>
              <w:sz w:val="21"/>
              <w:szCs w:val="21"/>
            </w:rPr>
          </w:rPrChange>
        </w:rPr>
        <w:pPrChange w:id="4556" w:author="rkbansal" w:date="2020-06-21T18:21:00Z">
          <w:pPr>
            <w:pStyle w:val="NormalWeb"/>
            <w:numPr>
              <w:ilvl w:val="1"/>
              <w:numId w:val="110"/>
            </w:numPr>
            <w:shd w:val="clear" w:color="auto" w:fill="FFFFFF"/>
            <w:spacing w:before="240" w:beforeAutospacing="0" w:after="240" w:afterAutospacing="0"/>
            <w:ind w:left="1440" w:hanging="360"/>
          </w:pPr>
        </w:pPrChange>
      </w:pPr>
      <w:ins w:id="4557"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4558" w:author="rkbansal" w:date="2020-06-21T18:24:00Z"/>
          <w:rFonts w:asciiTheme="minorHAnsi" w:hAnsiTheme="minorHAnsi" w:cstheme="minorHAnsi"/>
          <w:color w:val="4472C4" w:themeColor="accent1"/>
          <w:shd w:val="clear" w:color="auto" w:fill="FFFFFF"/>
          <w:rPrChange w:id="4559" w:author="rkbansal" w:date="2020-06-21T18:24:00Z">
            <w:rPr>
              <w:ins w:id="4560" w:author="rkbansal" w:date="2020-06-21T18:24:00Z"/>
              <w:rFonts w:ascii="Segoe UI" w:hAnsi="Segoe UI" w:cs="Segoe UI"/>
              <w:color w:val="24292E"/>
              <w:sz w:val="22"/>
              <w:szCs w:val="22"/>
            </w:rPr>
          </w:rPrChange>
        </w:rPr>
      </w:pPr>
      <w:ins w:id="4561" w:author="rkbansal" w:date="2020-06-21T18:20:00Z">
        <w:r w:rsidRPr="00D400D0">
          <w:rPr>
            <w:rFonts w:ascii="Segoe UI" w:hAnsi="Segoe UI" w:cs="Segoe UI"/>
            <w:color w:val="24292E"/>
            <w:sz w:val="22"/>
            <w:szCs w:val="22"/>
            <w:rPrChange w:id="4562" w:author="rkbansal" w:date="2020-06-21T18:21:00Z">
              <w:rPr>
                <w:rFonts w:ascii="Segoe UI" w:hAnsi="Segoe UI" w:cs="Segoe UI"/>
                <w:color w:val="24292E"/>
                <w:sz w:val="21"/>
                <w:szCs w:val="21"/>
              </w:rPr>
            </w:rPrChange>
          </w:rPr>
          <w:t xml:space="preserve">To update the application.properties </w:t>
        </w:r>
      </w:ins>
      <w:ins w:id="4563" w:author="rkbansal" w:date="2020-06-21T18:24:00Z">
        <w:r w:rsidR="00CD5CBB">
          <w:rPr>
            <w:rFonts w:ascii="Segoe UI" w:hAnsi="Segoe UI" w:cs="Segoe UI"/>
            <w:color w:val="24292E"/>
            <w:sz w:val="22"/>
            <w:szCs w:val="22"/>
          </w:rPr>
          <w:t xml:space="preserve">of project: config-server </w:t>
        </w:r>
      </w:ins>
      <w:ins w:id="4564" w:author="rkbansal" w:date="2020-06-21T18:20:00Z">
        <w:r w:rsidRPr="00D400D0">
          <w:rPr>
            <w:rFonts w:ascii="Segoe UI" w:hAnsi="Segoe UI" w:cs="Segoe UI"/>
            <w:color w:val="24292E"/>
            <w:sz w:val="22"/>
            <w:szCs w:val="22"/>
            <w:rPrChange w:id="4565" w:author="rkbansal" w:date="2020-06-21T18:21:00Z">
              <w:rPr>
                <w:rFonts w:ascii="Segoe UI" w:hAnsi="Segoe UI" w:cs="Segoe UI"/>
                <w:color w:val="24292E"/>
                <w:sz w:val="21"/>
                <w:szCs w:val="21"/>
              </w:rPr>
            </w:rPrChange>
          </w:rPr>
          <w:t xml:space="preserve">and enable the git </w:t>
        </w:r>
      </w:ins>
      <w:ins w:id="4566" w:author="rkbansal" w:date="2020-06-21T18:21:00Z">
        <w:r w:rsidR="00D400D0">
          <w:rPr>
            <w:rFonts w:ascii="Segoe UI" w:hAnsi="Segoe UI" w:cs="Segoe UI"/>
            <w:color w:val="24292E"/>
            <w:sz w:val="22"/>
            <w:szCs w:val="22"/>
          </w:rPr>
          <w:t>URI</w:t>
        </w:r>
      </w:ins>
      <w:ins w:id="4567" w:author="rkbansal" w:date="2020-06-21T18:20:00Z">
        <w:r w:rsidRPr="00D400D0">
          <w:rPr>
            <w:rFonts w:ascii="Segoe UI" w:hAnsi="Segoe UI" w:cs="Segoe UI"/>
            <w:color w:val="24292E"/>
            <w:sz w:val="22"/>
            <w:szCs w:val="22"/>
            <w:rPrChange w:id="4568" w:author="rkbansal" w:date="2020-06-21T18:21:00Z">
              <w:rPr>
                <w:rFonts w:ascii="Segoe UI" w:hAnsi="Segoe UI" w:cs="Segoe UI"/>
                <w:color w:val="24292E"/>
                <w:sz w:val="21"/>
                <w:szCs w:val="21"/>
              </w:rPr>
            </w:rPrChange>
          </w:rPr>
          <w:t xml:space="preserve"> path </w:t>
        </w:r>
      </w:ins>
      <w:ins w:id="4569" w:author="rkbansal" w:date="2020-06-21T18:21:00Z">
        <w:r w:rsidRPr="00D400D0">
          <w:rPr>
            <w:rFonts w:ascii="Segoe UI" w:hAnsi="Segoe UI" w:cs="Segoe UI"/>
            <w:color w:val="24292E"/>
            <w:sz w:val="22"/>
            <w:szCs w:val="22"/>
            <w:rPrChange w:id="4570"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4571" w:author="rkbansal" w:date="2020-06-21T18:21:00Z">
              <w:rPr>
                <w:rFonts w:ascii="Segoe UI" w:hAnsi="Segoe UI" w:cs="Segoe UI"/>
                <w:color w:val="24292E"/>
                <w:sz w:val="21"/>
                <w:szCs w:val="21"/>
              </w:rPr>
            </w:rPrChange>
          </w:rPr>
          <w:t>ub</w:t>
        </w:r>
      </w:ins>
    </w:p>
    <w:p w14:paraId="5CD8DF76" w14:textId="30C2A7C4" w:rsidR="00CD5CBB" w:rsidRPr="00D400D0" w:rsidRDefault="00CD5CBB">
      <w:pPr>
        <w:pStyle w:val="NormalWeb"/>
        <w:shd w:val="clear" w:color="auto" w:fill="FFFFFF"/>
        <w:spacing w:before="240" w:beforeAutospacing="0" w:after="240" w:afterAutospacing="0"/>
        <w:ind w:left="720"/>
        <w:rPr>
          <w:ins w:id="4572" w:author="rkbansal" w:date="2020-06-21T18:18:00Z"/>
          <w:rFonts w:asciiTheme="minorHAnsi" w:hAnsiTheme="minorHAnsi" w:cstheme="minorHAnsi"/>
          <w:color w:val="4472C4" w:themeColor="accent1"/>
          <w:shd w:val="clear" w:color="auto" w:fill="FFFFFF"/>
          <w:rPrChange w:id="4573" w:author="rkbansal" w:date="2020-06-21T18:21:00Z">
            <w:rPr>
              <w:ins w:id="4574" w:author="rkbansal" w:date="2020-06-21T18:18:00Z"/>
              <w:rFonts w:ascii="Segoe UI" w:hAnsi="Segoe UI" w:cs="Segoe UI"/>
              <w:color w:val="24292E"/>
              <w:sz w:val="21"/>
              <w:szCs w:val="21"/>
            </w:rPr>
          </w:rPrChange>
        </w:rPr>
        <w:pPrChange w:id="4575" w:author="rkbansal" w:date="2020-06-21T18:24:00Z">
          <w:pPr>
            <w:pStyle w:val="NormalWeb"/>
            <w:numPr>
              <w:ilvl w:val="1"/>
              <w:numId w:val="110"/>
            </w:numPr>
            <w:shd w:val="clear" w:color="auto" w:fill="FFFFFF"/>
            <w:spacing w:before="240" w:beforeAutospacing="0" w:after="240" w:afterAutospacing="0"/>
            <w:ind w:left="1440" w:hanging="360"/>
          </w:pPr>
        </w:pPrChange>
      </w:pPr>
      <w:ins w:id="4576"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pPr>
        <w:pStyle w:val="NormalWeb"/>
        <w:shd w:val="clear" w:color="auto" w:fill="FFFFFF"/>
        <w:spacing w:before="240" w:beforeAutospacing="0" w:after="240" w:afterAutospacing="0"/>
        <w:ind w:left="1440"/>
        <w:rPr>
          <w:ins w:id="4577" w:author="rkbansal" w:date="2020-06-21T17:29:00Z"/>
          <w:rFonts w:asciiTheme="minorHAnsi" w:hAnsiTheme="minorHAnsi" w:cstheme="minorHAnsi"/>
          <w:color w:val="4472C4" w:themeColor="accent1"/>
          <w:sz w:val="22"/>
          <w:szCs w:val="22"/>
          <w:shd w:val="clear" w:color="auto" w:fill="FFFFFF"/>
          <w:rPrChange w:id="4578" w:author="rkbansal" w:date="2020-06-21T18:11:00Z">
            <w:rPr>
              <w:ins w:id="4579" w:author="rkbansal" w:date="2020-06-21T17:29:00Z"/>
              <w:b/>
              <w:bCs/>
            </w:rPr>
          </w:rPrChange>
        </w:rPr>
        <w:pPrChange w:id="4580" w:author="rkbansal" w:date="2020-06-21T18:18:00Z">
          <w:pPr>
            <w:pStyle w:val="Heading3"/>
            <w:ind w:left="284"/>
          </w:pPr>
        </w:pPrChange>
      </w:pPr>
    </w:p>
    <w:p w14:paraId="5015CBC8" w14:textId="16190C51" w:rsidR="00304D4A" w:rsidRDefault="00304D4A">
      <w:pPr>
        <w:rPr>
          <w:ins w:id="4581" w:author="rkbansal" w:date="2020-06-21T18:19:00Z"/>
          <w:b/>
          <w:bCs/>
        </w:rPr>
        <w:pPrChange w:id="4582" w:author="rkbansal" w:date="2020-06-21T18:20:00Z">
          <w:pPr>
            <w:pStyle w:val="Heading3"/>
          </w:pPr>
        </w:pPrChange>
      </w:pPr>
      <w:ins w:id="4583" w:author="rkbansal" w:date="2020-06-21T18:20:00Z">
        <w:r>
          <w:t xml:space="preserve">4. </w:t>
        </w:r>
      </w:ins>
      <w:ins w:id="4584" w:author="rkbansal" w:date="2020-06-21T18:19:00Z">
        <w:r>
          <w:t>Connect your l</w:t>
        </w:r>
      </w:ins>
    </w:p>
    <w:p w14:paraId="44DF5D12" w14:textId="44288C0A" w:rsidR="00D36B3B" w:rsidRDefault="00DA55D2">
      <w:pPr>
        <w:pStyle w:val="Heading3"/>
        <w:rPr>
          <w:ins w:id="4585" w:author="rkbansal" w:date="2020-05-03T15:32:00Z"/>
          <w:b/>
          <w:bCs/>
        </w:rPr>
        <w:pPrChange w:id="4586" w:author="rkbansal" w:date="2020-06-21T17:29:00Z">
          <w:pPr>
            <w:pStyle w:val="Heading3"/>
            <w:ind w:left="360"/>
          </w:pPr>
        </w:pPrChange>
      </w:pPr>
      <w:ins w:id="4587" w:author="rkbansal" w:date="2020-06-21T17:29:00Z">
        <w:r>
          <w:rPr>
            <w:b/>
            <w:bCs/>
          </w:rPr>
          <w:t>D</w:t>
        </w:r>
      </w:ins>
      <w:ins w:id="4588" w:author="rkbansal" w:date="2020-05-03T15:32:00Z">
        <w:r w:rsidR="00D36B3B">
          <w:rPr>
            <w:b/>
            <w:bCs/>
          </w:rPr>
          <w:t>.</w:t>
        </w:r>
        <w:r w:rsidR="0036261E">
          <w:rPr>
            <w:b/>
            <w:bCs/>
          </w:rPr>
          <w:t>Update the microservices to point config server</w:t>
        </w:r>
      </w:ins>
    </w:p>
    <w:p w14:paraId="290ACE81" w14:textId="6AA54BBC" w:rsidR="00B573FF" w:rsidRDefault="00B573FF" w:rsidP="00B573FF">
      <w:pPr>
        <w:pStyle w:val="ListParagraph"/>
        <w:rPr>
          <w:ins w:id="4589" w:author="rkbansal" w:date="2020-05-03T15:33:00Z"/>
        </w:rPr>
      </w:pPr>
      <w:ins w:id="4590" w:author="rkbansal" w:date="2020-05-03T15:32:00Z">
        <w:r>
          <w:t>In this step, we need</w:t>
        </w:r>
      </w:ins>
      <w:ins w:id="4591" w:author="rkbansal" w:date="2020-05-03T15:33:00Z">
        <w:r>
          <w:t xml:space="preserve"> t</w:t>
        </w:r>
      </w:ins>
      <w:ins w:id="4592" w:author="rkbansal" w:date="2020-05-03T15:32:00Z">
        <w:r>
          <w:t>o make changes in the new or existing microservice</w:t>
        </w:r>
      </w:ins>
      <w:ins w:id="4593" w:author="rkbansal" w:date="2020-05-03T15:33:00Z">
        <w:r w:rsidR="00A36642">
          <w:t>s</w:t>
        </w:r>
      </w:ins>
      <w:ins w:id="4594" w:author="rkbansal" w:date="2020-05-03T15:32:00Z">
        <w:r>
          <w:t xml:space="preserve"> so that it can access its application.properties using config server. </w:t>
        </w:r>
      </w:ins>
    </w:p>
    <w:p w14:paraId="27753C5C" w14:textId="26A1BB88" w:rsidR="00A36642" w:rsidRDefault="00A36642" w:rsidP="00B573FF">
      <w:pPr>
        <w:pStyle w:val="ListParagraph"/>
        <w:rPr>
          <w:ins w:id="4595" w:author="rkbansal" w:date="2020-05-03T21:42:00Z"/>
        </w:rPr>
      </w:pPr>
      <w:ins w:id="4596" w:author="rkbansal" w:date="2020-05-03T15:33:00Z">
        <w:r w:rsidRPr="00DA738D">
          <w:rPr>
            <w:b/>
            <w:bCs/>
            <w:rPrChange w:id="4597" w:author="rkbansal" w:date="2020-05-03T15:33:00Z">
              <w:rPr/>
            </w:rPrChange>
          </w:rPr>
          <w:t>For example:</w:t>
        </w:r>
        <w:r>
          <w:t xml:space="preserve"> people-mgmt-service</w:t>
        </w:r>
      </w:ins>
    </w:p>
    <w:p w14:paraId="27EC7FAC" w14:textId="68EC69C8" w:rsidR="00C416A6" w:rsidRPr="00E16D9E" w:rsidRDefault="00C416A6">
      <w:pPr>
        <w:pStyle w:val="ListParagraph"/>
        <w:rPr>
          <w:ins w:id="4598" w:author="rkbansal" w:date="2020-05-03T21:43:00Z"/>
        </w:rPr>
        <w:pPrChange w:id="4599" w:author="rkbansal" w:date="2020-05-03T21:44:00Z">
          <w:pPr>
            <w:pStyle w:val="ListParagraph"/>
            <w:numPr>
              <w:numId w:val="19"/>
            </w:numPr>
            <w:ind w:hanging="360"/>
          </w:pPr>
        </w:pPrChange>
      </w:pPr>
      <w:ins w:id="4600" w:author="rkbansal" w:date="2020-05-03T21:43:00Z">
        <w:r>
          <w:rPr>
            <w:b/>
            <w:bCs/>
          </w:rPr>
          <w:t>Perquisite</w:t>
        </w:r>
      </w:ins>
      <w:ins w:id="4601" w:author="rkbansal" w:date="2020-05-03T21:42:00Z">
        <w:r w:rsidR="00490D76">
          <w:rPr>
            <w:b/>
            <w:bCs/>
          </w:rPr>
          <w:t>:</w:t>
        </w:r>
        <w:r w:rsidR="00490D76">
          <w:t xml:space="preserve"> people-mgmt-service</w:t>
        </w:r>
      </w:ins>
      <w:ins w:id="4602" w:author="rkbansal" w:date="2020-05-03T21:43:00Z">
        <w:r>
          <w:t xml:space="preserve">’s pom should be updated </w:t>
        </w:r>
      </w:ins>
      <w:ins w:id="4603" w:author="rkbansal" w:date="2020-05-03T21:44:00Z">
        <w:r>
          <w:t>with the following changes</w:t>
        </w:r>
      </w:ins>
      <w:ins w:id="4604" w:author="rkbansal" w:date="2020-05-03T21:43:00Z">
        <w:r>
          <w:t>:</w:t>
        </w:r>
      </w:ins>
    </w:p>
    <w:p w14:paraId="2F4E30FB" w14:textId="56F31597" w:rsidR="00864941" w:rsidRPr="00864941" w:rsidRDefault="00C416A6" w:rsidP="008279BB">
      <w:pPr>
        <w:pStyle w:val="ListParagraph"/>
        <w:numPr>
          <w:ilvl w:val="1"/>
          <w:numId w:val="19"/>
        </w:numPr>
        <w:ind w:left="924" w:hanging="357"/>
        <w:rPr>
          <w:ins w:id="4605" w:author="rkbansal" w:date="2020-05-03T22:07:00Z"/>
          <w:bCs/>
          <w:rPrChange w:id="4606" w:author="rkbansal" w:date="2020-05-03T22:07:00Z">
            <w:rPr>
              <w:ins w:id="4607" w:author="rkbansal" w:date="2020-05-03T22:07:00Z"/>
              <w:bCs/>
              <w:color w:val="FF0000"/>
            </w:rPr>
          </w:rPrChange>
        </w:rPr>
      </w:pPr>
      <w:ins w:id="4608" w:author="rkbansal" w:date="2020-05-03T21:43:00Z">
        <w:r w:rsidRPr="00864941">
          <w:rPr>
            <w:bCs/>
            <w:color w:val="FF0000"/>
          </w:rPr>
          <w:t xml:space="preserve">Spring Cloud </w:t>
        </w:r>
      </w:ins>
      <w:ins w:id="4609" w:author="rkbansal" w:date="2020-05-03T22:07:00Z">
        <w:r w:rsidR="00864941" w:rsidRPr="00864941">
          <w:rPr>
            <w:bCs/>
            <w:color w:val="FF0000"/>
          </w:rPr>
          <w:t>Starter Config</w:t>
        </w:r>
      </w:ins>
      <w:ins w:id="4610" w:author="rkbansal" w:date="2020-05-03T21:43:00Z">
        <w:r w:rsidRPr="00864941">
          <w:rPr>
            <w:bCs/>
          </w:rPr>
          <w:t xml:space="preserve">: This dependency is required to </w:t>
        </w:r>
      </w:ins>
      <w:ins w:id="4611" w:author="rkbansal" w:date="2020-05-03T22:07:00Z">
        <w:r w:rsidR="00864941" w:rsidRPr="0055701B">
          <w:rPr>
            <w:bCs/>
            <w:rPrChange w:id="4612" w:author="rkbansal" w:date="2020-05-03T22:52:00Z">
              <w:rPr>
                <w:rFonts w:ascii="Arial" w:hAnsi="Arial" w:cs="Arial"/>
                <w:color w:val="4D5156"/>
                <w:sz w:val="21"/>
                <w:szCs w:val="21"/>
                <w:shd w:val="clear" w:color="auto" w:fill="FFFFFF"/>
              </w:rPr>
            </w:rPrChange>
          </w:rPr>
          <w:t>connect to the </w:t>
        </w:r>
        <w:r w:rsidR="00864941" w:rsidRPr="0055701B">
          <w:rPr>
            <w:rPrChange w:id="4613"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614"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615" w:author="rkbansal" w:date="2020-05-03T21:43:00Z"/>
          <w:bCs/>
        </w:rPr>
        <w:pPrChange w:id="4616" w:author="rkbansal" w:date="2020-05-03T21:44:00Z">
          <w:pPr>
            <w:pStyle w:val="ListParagraph"/>
            <w:numPr>
              <w:ilvl w:val="1"/>
              <w:numId w:val="19"/>
            </w:numPr>
            <w:ind w:left="1440" w:hanging="360"/>
          </w:pPr>
        </w:pPrChange>
      </w:pPr>
      <w:ins w:id="4617" w:author="rkbansal" w:date="2020-05-03T21:43:00Z">
        <w:r w:rsidRPr="00864941">
          <w:rPr>
            <w:bCs/>
            <w:color w:val="FF0000"/>
          </w:rPr>
          <w:t>Spring Boot Starter Parent</w:t>
        </w:r>
        <w:r w:rsidRPr="00864941">
          <w:rPr>
            <w:bCs/>
          </w:rPr>
          <w:t>: update the version</w:t>
        </w:r>
      </w:ins>
      <w:ins w:id="4618" w:author="rkbansal" w:date="2020-05-03T21:45:00Z">
        <w:r w:rsidR="00121243" w:rsidRPr="00864941">
          <w:rPr>
            <w:bCs/>
          </w:rPr>
          <w:t xml:space="preserve"> :</w:t>
        </w:r>
      </w:ins>
      <w:ins w:id="4619"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620" w:author="rkbansal" w:date="2020-05-03T21:43:00Z"/>
          <w:bCs/>
        </w:rPr>
        <w:pPrChange w:id="4621" w:author="rkbansal" w:date="2020-05-03T21:45:00Z">
          <w:pPr>
            <w:pStyle w:val="ListParagraph"/>
            <w:numPr>
              <w:ilvl w:val="1"/>
              <w:numId w:val="19"/>
            </w:numPr>
            <w:ind w:left="1440" w:hanging="360"/>
          </w:pPr>
        </w:pPrChange>
      </w:pPr>
      <w:ins w:id="4622"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623" w:author="rkbansal" w:date="2020-05-03T22:04:00Z"/>
          <w:bCs/>
        </w:rPr>
      </w:pPr>
      <w:ins w:id="4624"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625" w:author="rkbansal" w:date="2020-05-03T22:04:00Z"/>
          <w:bCs/>
        </w:rPr>
        <w:pPrChange w:id="4626"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627" w:author="rkbansal" w:date="2020-05-03T22:13:00Z"/>
          <w:bCs/>
        </w:rPr>
      </w:pPr>
      <w:ins w:id="4628" w:author="rkbansal" w:date="2020-05-03T22:04:00Z">
        <w:r>
          <w:rPr>
            <w:bCs/>
          </w:rPr>
          <w:t>Need to make the changes in pom.xml of people-mgmt-service</w:t>
        </w:r>
      </w:ins>
    </w:p>
    <w:p w14:paraId="18D85210" w14:textId="30FFFBF4" w:rsidR="00105024" w:rsidRDefault="00105024" w:rsidP="00105024">
      <w:pPr>
        <w:pStyle w:val="ListParagraph"/>
        <w:rPr>
          <w:ins w:id="4629" w:author="rkbansal" w:date="2020-05-03T22:14:00Z"/>
          <w:bCs/>
        </w:rPr>
      </w:pPr>
      <w:ins w:id="4630"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631" w:author="rkbansal" w:date="2020-05-03T22:04:00Z"/>
          <w:bCs/>
        </w:rPr>
        <w:pPrChange w:id="4632" w:author="rkbansal" w:date="2020-05-03T22:13:00Z">
          <w:pPr>
            <w:pStyle w:val="ListParagraph"/>
            <w:numPr>
              <w:numId w:val="19"/>
            </w:numPr>
            <w:ind w:hanging="360"/>
          </w:pPr>
        </w:pPrChange>
      </w:pPr>
      <w:ins w:id="4633"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634" w:author="rkbansal" w:date="2020-05-03T21:43:00Z"/>
          <w:bCs/>
        </w:rPr>
        <w:pPrChange w:id="4635" w:author="rkbansal" w:date="2020-05-03T22:15:00Z">
          <w:pPr>
            <w:pStyle w:val="ListParagraph"/>
            <w:numPr>
              <w:ilvl w:val="1"/>
              <w:numId w:val="19"/>
            </w:numPr>
            <w:ind w:left="1440" w:hanging="360"/>
          </w:pPr>
        </w:pPrChange>
      </w:pPr>
      <w:ins w:id="4636" w:author="rkbansal" w:date="2020-05-03T22:15:00Z">
        <w:r>
          <w:rPr>
            <w:bCs/>
          </w:rPr>
          <w:t>Moved</w:t>
        </w:r>
      </w:ins>
      <w:ins w:id="4637" w:author="rkbansal" w:date="2020-05-03T22:16:00Z">
        <w:r>
          <w:rPr>
            <w:bCs/>
          </w:rPr>
          <w:t xml:space="preserve"> the </w:t>
        </w:r>
      </w:ins>
      <w:ins w:id="4638" w:author="rkbansal" w:date="2020-05-03T22:17:00Z">
        <w:r w:rsidR="00EC40B6">
          <w:rPr>
            <w:bCs/>
          </w:rPr>
          <w:t>main</w:t>
        </w:r>
      </w:ins>
      <w:ins w:id="4639" w:author="rkbansal" w:date="2020-05-03T22:16:00Z">
        <w:r>
          <w:rPr>
            <w:bCs/>
          </w:rPr>
          <w:t xml:space="preserve"> application.properties along with different profiles to </w:t>
        </w:r>
      </w:ins>
      <w:ins w:id="4640" w:author="rkbansal" w:date="2020-05-03T22:17:00Z">
        <w:r>
          <w:rPr>
            <w:bCs/>
          </w:rPr>
          <w:t xml:space="preserve">git repository: </w:t>
        </w:r>
      </w:ins>
      <w:ins w:id="4641" w:author="rkbansal" w:date="2020-05-03T22:16:00Z">
        <w:r w:rsidRPr="00711A70">
          <w:rPr>
            <w:b/>
            <w:rPrChange w:id="4642" w:author="rkbansal" w:date="2020-05-03T22:17:00Z">
              <w:rPr>
                <w:bCs/>
              </w:rPr>
            </w:rPrChange>
          </w:rPr>
          <w:t>bjjd-config-server-git-repo</w:t>
        </w:r>
      </w:ins>
    </w:p>
    <w:p w14:paraId="62245C0E" w14:textId="4FF27E0F" w:rsidR="00C416A6" w:rsidRDefault="003D121B">
      <w:pPr>
        <w:pStyle w:val="ListParagraph"/>
        <w:rPr>
          <w:ins w:id="4643" w:author="rkbansal" w:date="2020-05-03T15:32:00Z"/>
        </w:rPr>
        <w:pPrChange w:id="4644" w:author="rkbansal" w:date="2020-05-03T15:32:00Z">
          <w:pPr>
            <w:pStyle w:val="ListParagraph"/>
            <w:numPr>
              <w:numId w:val="104"/>
            </w:numPr>
            <w:ind w:hanging="360"/>
          </w:pPr>
        </w:pPrChange>
      </w:pPr>
      <w:ins w:id="4645"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646" w:author="rkbansal" w:date="2020-05-03T15:32:00Z"/>
          <w:rPrChange w:id="4647" w:author="rkbansal" w:date="2020-05-03T15:32:00Z">
            <w:rPr>
              <w:ins w:id="4648" w:author="rkbansal" w:date="2020-05-03T15:32:00Z"/>
              <w:b/>
              <w:bCs/>
            </w:rPr>
          </w:rPrChange>
        </w:rPr>
        <w:pPrChange w:id="4649"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650" w:author="rkbansal" w:date="2020-05-03T22:20:00Z"/>
          <w:rFonts w:asciiTheme="minorHAnsi" w:hAnsiTheme="minorHAnsi" w:cstheme="minorHAnsi"/>
        </w:rPr>
      </w:pPr>
      <w:ins w:id="4651" w:author="rkbansal" w:date="2020-05-03T22:18:00Z">
        <w:r>
          <w:rPr>
            <w:rFonts w:asciiTheme="minorHAnsi" w:hAnsiTheme="minorHAnsi" w:cstheme="minorHAnsi"/>
          </w:rPr>
          <w:t xml:space="preserve">In the people-mgmt-service, still there will be an application.properties file but it will </w:t>
        </w:r>
      </w:ins>
      <w:ins w:id="4652" w:author="rkbansal" w:date="2020-05-03T22:19:00Z">
        <w:r w:rsidR="00B91AD7">
          <w:rPr>
            <w:rFonts w:asciiTheme="minorHAnsi" w:hAnsiTheme="minorHAnsi" w:cstheme="minorHAnsi"/>
          </w:rPr>
          <w:t xml:space="preserve">have </w:t>
        </w:r>
      </w:ins>
      <w:ins w:id="4653" w:author="rkbansal" w:date="2020-05-03T22:20:00Z">
        <w:r w:rsidR="00670971">
          <w:rPr>
            <w:rFonts w:asciiTheme="minorHAnsi" w:hAnsiTheme="minorHAnsi" w:cstheme="minorHAnsi"/>
          </w:rPr>
          <w:t xml:space="preserve">following </w:t>
        </w:r>
      </w:ins>
      <w:ins w:id="4654" w:author="rkbansal" w:date="2020-05-03T22:19:00Z">
        <w:r w:rsidR="00B91AD7">
          <w:rPr>
            <w:rFonts w:asciiTheme="minorHAnsi" w:hAnsiTheme="minorHAnsi" w:cstheme="minorHAnsi"/>
          </w:rPr>
          <w:t>minimum details</w:t>
        </w:r>
      </w:ins>
      <w:ins w:id="4655"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656" w:author="rkbansal" w:date="2020-05-03T22:20:00Z"/>
          <w:rFonts w:asciiTheme="minorHAnsi" w:hAnsiTheme="minorHAnsi" w:cstheme="minorHAnsi"/>
        </w:rPr>
      </w:pPr>
      <w:ins w:id="4657"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658" w:author="rkbansal" w:date="2020-05-03T22:21:00Z"/>
          <w:rFonts w:asciiTheme="minorHAnsi" w:hAnsiTheme="minorHAnsi" w:cstheme="minorHAnsi"/>
        </w:rPr>
      </w:pPr>
      <w:ins w:id="4659"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660" w:author="rkbansal" w:date="2020-05-03T22:22:00Z"/>
          <w:rFonts w:asciiTheme="minorHAnsi" w:hAnsiTheme="minorHAnsi" w:cstheme="minorHAnsi"/>
        </w:rPr>
      </w:pPr>
      <w:ins w:id="4661" w:author="rkbansal" w:date="2020-05-03T22:22:00Z">
        <w:r>
          <w:rPr>
            <w:rFonts w:asciiTheme="minorHAnsi" w:hAnsiTheme="minorHAnsi" w:cstheme="minorHAnsi"/>
          </w:rPr>
          <w:t>C</w:t>
        </w:r>
      </w:ins>
      <w:ins w:id="4662" w:author="rkbansal" w:date="2020-05-03T22:21:00Z">
        <w:r w:rsidRPr="00670971">
          <w:rPr>
            <w:rFonts w:asciiTheme="minorHAnsi" w:hAnsiTheme="minorHAnsi" w:cstheme="minorHAnsi"/>
            <w:rPrChange w:id="4663" w:author="rkbansal" w:date="2020-05-03T22:22:00Z">
              <w:rPr>
                <w:rFonts w:ascii="Consolas" w:hAnsi="Consolas" w:cs="Consolas"/>
                <w:color w:val="93A1A1"/>
                <w:sz w:val="20"/>
                <w:szCs w:val="20"/>
                <w:shd w:val="clear" w:color="auto" w:fill="E8F2FE"/>
              </w:rPr>
            </w:rPrChange>
          </w:rPr>
          <w:t xml:space="preserve">loud config server </w:t>
        </w:r>
      </w:ins>
      <w:ins w:id="4664" w:author="rkbansal" w:date="2020-05-03T22:22:00Z">
        <w:r>
          <w:rPr>
            <w:rFonts w:asciiTheme="minorHAnsi" w:hAnsiTheme="minorHAnsi" w:cstheme="minorHAnsi"/>
          </w:rPr>
          <w:t>URI</w:t>
        </w:r>
      </w:ins>
      <w:ins w:id="4665" w:author="rkbansal" w:date="2020-05-03T22:21:00Z">
        <w:r w:rsidRPr="00670971">
          <w:rPr>
            <w:rFonts w:asciiTheme="minorHAnsi" w:hAnsiTheme="minorHAnsi" w:cstheme="minorHAnsi"/>
            <w:rPrChange w:id="4666"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667" w:author="rkbansal" w:date="2020-05-03T22:24:00Z"/>
          <w:rFonts w:asciiTheme="minorHAnsi" w:hAnsiTheme="minorHAnsi" w:cstheme="minorHAnsi"/>
        </w:rPr>
      </w:pPr>
      <w:ins w:id="4668"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669" w:author="rkbansal" w:date="2020-05-03T15:04:00Z"/>
          <w:rFonts w:asciiTheme="minorHAnsi" w:hAnsiTheme="minorHAnsi" w:cstheme="minorHAnsi"/>
          <w:rPrChange w:id="4670" w:author="rkbansal" w:date="2020-05-03T22:22:00Z">
            <w:rPr>
              <w:ins w:id="4671" w:author="rkbansal" w:date="2020-05-03T15:04:00Z"/>
            </w:rPr>
          </w:rPrChange>
        </w:rPr>
      </w:pPr>
      <w:ins w:id="4672" w:author="rkbansal" w:date="2020-05-03T22:25:00Z">
        <w:r>
          <w:rPr>
            <w:rFonts w:asciiTheme="minorHAnsi" w:hAnsiTheme="minorHAnsi" w:cstheme="minorHAnsi"/>
          </w:rPr>
          <w:t xml:space="preserve">To </w:t>
        </w:r>
      </w:ins>
      <w:ins w:id="4673" w:author="rkbansal" w:date="2020-05-03T22:37:00Z">
        <w:r w:rsidR="004E69BC">
          <w:rPr>
            <w:rFonts w:asciiTheme="minorHAnsi" w:hAnsiTheme="minorHAnsi" w:cstheme="minorHAnsi"/>
          </w:rPr>
          <w:t>verify all the changes</w:t>
        </w:r>
      </w:ins>
      <w:ins w:id="4674" w:author="rkbansal" w:date="2020-05-03T22:38:00Z">
        <w:r w:rsidR="004E69BC">
          <w:rPr>
            <w:rFonts w:asciiTheme="minorHAnsi" w:hAnsiTheme="minorHAnsi" w:cstheme="minorHAnsi"/>
          </w:rPr>
          <w:t>,</w:t>
        </w:r>
      </w:ins>
      <w:ins w:id="4675" w:author="rkbansal" w:date="2020-05-03T22:39:00Z">
        <w:r w:rsidR="004351EA">
          <w:rPr>
            <w:rFonts w:asciiTheme="minorHAnsi" w:hAnsiTheme="minorHAnsi" w:cstheme="minorHAnsi"/>
          </w:rPr>
          <w:t xml:space="preserve"> </w:t>
        </w:r>
      </w:ins>
      <w:ins w:id="4676" w:author="rkbansal" w:date="2020-05-03T22:37:00Z">
        <w:r w:rsidR="004E69BC">
          <w:rPr>
            <w:rFonts w:asciiTheme="minorHAnsi" w:hAnsiTheme="minorHAnsi" w:cstheme="minorHAnsi"/>
          </w:rPr>
          <w:t xml:space="preserve">run the following </w:t>
        </w:r>
      </w:ins>
      <w:ins w:id="4677"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678" w:author="rkbansal" w:date="2020-05-03T22:25:00Z"/>
          <w:rFonts w:asciiTheme="minorHAnsi" w:hAnsiTheme="minorHAnsi" w:cstheme="minorHAnsi"/>
        </w:rPr>
        <w:pPrChange w:id="4679" w:author="rkbansal" w:date="2020-05-03T22:38:00Z">
          <w:pPr>
            <w:pStyle w:val="ListParagraph"/>
            <w:jc w:val="both"/>
          </w:pPr>
        </w:pPrChange>
      </w:pPr>
      <w:ins w:id="4680" w:author="rkbansal" w:date="2020-05-03T22:25:00Z">
        <w:r>
          <w:rPr>
            <w:rFonts w:asciiTheme="minorHAnsi" w:hAnsiTheme="minorHAnsi" w:cstheme="minorHAnsi"/>
          </w:rPr>
          <w:t>ConfigServerApplication</w:t>
        </w:r>
      </w:ins>
    </w:p>
    <w:p w14:paraId="02A34578" w14:textId="380C7FDF" w:rsidR="008279BB" w:rsidRDefault="008279BB" w:rsidP="004E69BC">
      <w:pPr>
        <w:pStyle w:val="ListParagraph"/>
        <w:numPr>
          <w:ilvl w:val="1"/>
          <w:numId w:val="19"/>
        </w:numPr>
        <w:jc w:val="both"/>
        <w:rPr>
          <w:ins w:id="4681" w:author="rkbansal" w:date="2020-05-03T22:38:00Z"/>
          <w:rFonts w:asciiTheme="minorHAnsi" w:hAnsiTheme="minorHAnsi" w:cstheme="minorHAnsi"/>
        </w:rPr>
      </w:pPr>
      <w:ins w:id="4682" w:author="rkbansal" w:date="2020-05-03T22:25:00Z">
        <w:r>
          <w:rPr>
            <w:rFonts w:asciiTheme="minorHAnsi" w:hAnsiTheme="minorHAnsi" w:cstheme="minorHAnsi"/>
          </w:rPr>
          <w:t>Eureka</w:t>
        </w:r>
      </w:ins>
      <w:ins w:id="4683" w:author="rkbansal" w:date="2020-05-03T22:37:00Z">
        <w:r w:rsidR="004E69BC">
          <w:rPr>
            <w:rFonts w:asciiTheme="minorHAnsi" w:hAnsiTheme="minorHAnsi" w:cstheme="minorHAnsi"/>
          </w:rPr>
          <w:t>ServerApplication</w:t>
        </w:r>
      </w:ins>
    </w:p>
    <w:p w14:paraId="529260BB" w14:textId="5EAAE633" w:rsidR="004E69BC" w:rsidRPr="00863912" w:rsidRDefault="004E69BC">
      <w:pPr>
        <w:pStyle w:val="ListParagraph"/>
        <w:numPr>
          <w:ilvl w:val="1"/>
          <w:numId w:val="19"/>
        </w:numPr>
        <w:jc w:val="both"/>
        <w:rPr>
          <w:ins w:id="4684" w:author="rkbansal" w:date="2020-05-03T15:02:00Z"/>
          <w:rFonts w:asciiTheme="minorHAnsi" w:hAnsiTheme="minorHAnsi" w:cstheme="minorHAnsi"/>
          <w:rPrChange w:id="4685" w:author="rkbansal" w:date="2020-05-03T15:04:00Z">
            <w:rPr>
              <w:ins w:id="4686" w:author="rkbansal" w:date="2020-05-03T15:02:00Z"/>
              <w:rFonts w:ascii="Segoe UI" w:hAnsi="Segoe UI" w:cs="Segoe UI"/>
              <w:b/>
              <w:bCs/>
              <w:color w:val="000000"/>
            </w:rPr>
          </w:rPrChange>
        </w:rPr>
        <w:pPrChange w:id="4687" w:author="rkbansal" w:date="2020-05-03T22:38:00Z">
          <w:pPr>
            <w:pStyle w:val="Heading6"/>
            <w:numPr>
              <w:numId w:val="101"/>
            </w:numPr>
            <w:ind w:left="360" w:hanging="360"/>
          </w:pPr>
        </w:pPrChange>
      </w:pPr>
      <w:ins w:id="4688" w:author="rkbansal" w:date="2020-05-03T22:38:00Z">
        <w:r>
          <w:rPr>
            <w:rFonts w:asciiTheme="minorHAnsi" w:hAnsiTheme="minorHAnsi" w:cstheme="minorHAnsi"/>
          </w:rPr>
          <w:t>PeopleMgmtRestApplication</w:t>
        </w:r>
      </w:ins>
    </w:p>
    <w:p w14:paraId="3F27EF73" w14:textId="7FF97583" w:rsidR="00A12A3E" w:rsidRDefault="00A12A3E">
      <w:pPr>
        <w:ind w:left="1080"/>
        <w:rPr>
          <w:ins w:id="4689" w:author="rkbansal" w:date="2020-05-03T22:42:00Z"/>
        </w:rPr>
        <w:pPrChange w:id="4690" w:author="rkbansal" w:date="2020-05-03T22:42:00Z">
          <w:pPr>
            <w:pStyle w:val="ListParagraph"/>
            <w:numPr>
              <w:ilvl w:val="1"/>
              <w:numId w:val="19"/>
            </w:numPr>
            <w:ind w:left="1440" w:hanging="360"/>
          </w:pPr>
        </w:pPrChange>
      </w:pPr>
      <w:ins w:id="4691"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692" w:author="rkbansal" w:date="2020-05-03T22:42:00Z"/>
        </w:rPr>
      </w:pPr>
      <w:ins w:id="4693"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694" w:author="rkbansal" w:date="2020-04-28T01:23:00Z"/>
          <w:rFonts w:asciiTheme="minorHAnsi" w:hAnsiTheme="minorHAnsi" w:cstheme="minorHAnsi"/>
          <w:rPrChange w:id="4695" w:author="rkbansal" w:date="2020-05-03T15:02:00Z">
            <w:rPr>
              <w:ins w:id="4696" w:author="rkbansal" w:date="2020-04-28T01:23:00Z"/>
              <w:rFonts w:ascii="Segoe UI" w:hAnsi="Segoe UI" w:cs="Segoe UI"/>
              <w:color w:val="272727"/>
              <w:shd w:val="clear" w:color="auto" w:fill="FFFFFF"/>
            </w:rPr>
          </w:rPrChange>
        </w:rPr>
        <w:pPrChange w:id="4697" w:author="rkbansal" w:date="2020-05-03T15:03:00Z">
          <w:pPr>
            <w:pStyle w:val="ListParagraph"/>
            <w:numPr>
              <w:numId w:val="19"/>
            </w:numPr>
            <w:ind w:hanging="360"/>
            <w:jc w:val="both"/>
          </w:pPr>
        </w:pPrChange>
      </w:pPr>
    </w:p>
    <w:p w14:paraId="3CFE063A" w14:textId="38ED61EF" w:rsidR="00B12EFF" w:rsidRPr="00B12EFF" w:rsidRDefault="00B12EFF">
      <w:pPr>
        <w:rPr>
          <w:ins w:id="4698" w:author="rkbansal" w:date="2020-04-28T01:16:00Z"/>
          <w:rPrChange w:id="4699" w:author="rkbansal" w:date="2020-04-28T01:17:00Z">
            <w:rPr>
              <w:ins w:id="4700" w:author="rkbansal" w:date="2020-04-28T01:16:00Z"/>
              <w:b/>
              <w:bCs/>
            </w:rPr>
          </w:rPrChange>
        </w:rPr>
        <w:pPrChange w:id="4701" w:author="rkbansal" w:date="2020-04-28T01:17:00Z">
          <w:pPr>
            <w:pStyle w:val="Heading3"/>
            <w:ind w:left="360"/>
          </w:pPr>
        </w:pPrChange>
      </w:pPr>
    </w:p>
    <w:p w14:paraId="0969D5FA" w14:textId="734173BA" w:rsidR="00B12EFF" w:rsidRPr="00B12EFF" w:rsidRDefault="00B12EFF">
      <w:pPr>
        <w:rPr>
          <w:ins w:id="4702" w:author="rkbansal" w:date="2020-04-28T01:16:00Z"/>
          <w:rPrChange w:id="4703" w:author="rkbansal" w:date="2020-04-28T01:16:00Z">
            <w:rPr>
              <w:ins w:id="4704" w:author="rkbansal" w:date="2020-04-28T01:16:00Z"/>
              <w:b/>
              <w:bCs/>
            </w:rPr>
          </w:rPrChange>
        </w:rPr>
        <w:pPrChange w:id="4705" w:author="rkbansal" w:date="2020-04-28T01:16:00Z">
          <w:pPr>
            <w:pStyle w:val="Heading3"/>
            <w:ind w:left="360"/>
          </w:pPr>
        </w:pPrChange>
      </w:pPr>
    </w:p>
    <w:p w14:paraId="0F81EAC3" w14:textId="0E988956" w:rsidR="00B12EFF" w:rsidRDefault="00B12EFF" w:rsidP="00B12EFF">
      <w:pPr>
        <w:rPr>
          <w:ins w:id="4706" w:author="rkbansal" w:date="2020-04-28T01:16:00Z"/>
        </w:rPr>
      </w:pPr>
      <w:ins w:id="4707" w:author="rkbansal" w:date="2020-04-28T01:16:00Z">
        <w:r>
          <w:tab/>
        </w:r>
        <w:r>
          <w:tab/>
        </w:r>
      </w:ins>
    </w:p>
    <w:p w14:paraId="1FAB6D9B" w14:textId="77777777" w:rsidR="00B12EFF" w:rsidRPr="00B12EFF" w:rsidRDefault="00B12EFF">
      <w:pPr>
        <w:rPr>
          <w:ins w:id="4708" w:author="rkbansal" w:date="2020-04-28T01:12:00Z"/>
        </w:rPr>
        <w:pPrChange w:id="4709" w:author="rkbansal" w:date="2020-04-28T01:16:00Z">
          <w:pPr>
            <w:pStyle w:val="ListParagraph"/>
            <w:numPr>
              <w:numId w:val="19"/>
            </w:numPr>
            <w:ind w:hanging="360"/>
          </w:pPr>
        </w:pPrChange>
      </w:pPr>
    </w:p>
    <w:p w14:paraId="6F388418" w14:textId="77777777" w:rsidR="00A87A76" w:rsidRDefault="00A87A76">
      <w:pPr>
        <w:rPr>
          <w:ins w:id="4710" w:author="rkbansal" w:date="2020-04-28T01:15:00Z"/>
          <w:rFonts w:eastAsiaTheme="majorEastAsia" w:cstheme="majorBidi"/>
          <w:b/>
          <w:color w:val="2F5496" w:themeColor="accent1" w:themeShade="BF"/>
          <w:sz w:val="28"/>
        </w:rPr>
      </w:pPr>
      <w:ins w:id="4711" w:author="rkbansal" w:date="2020-04-28T01:15:00Z">
        <w:r>
          <w:rPr>
            <w:b/>
            <w:sz w:val="28"/>
          </w:rPr>
          <w:br w:type="page"/>
        </w:r>
      </w:ins>
    </w:p>
    <w:p w14:paraId="2F6B924D" w14:textId="2DD8BF88" w:rsidR="00F90050" w:rsidRDefault="00F90050" w:rsidP="006350C6">
      <w:pPr>
        <w:pStyle w:val="Heading2"/>
        <w:rPr>
          <w:ins w:id="4712"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713" w:author="Rajiv Bansal" w:date="2019-11-29T09:11:00Z">
            <w:rPr>
              <w:rFonts w:ascii="Georgia" w:hAnsi="Georgia"/>
              <w:b/>
              <w:sz w:val="28"/>
              <w:szCs w:val="24"/>
            </w:rPr>
          </w:rPrChange>
        </w:rPr>
        <w:pPrChange w:id="4714" w:author="Rajiv Bansal" w:date="2019-11-29T09:11:00Z">
          <w:pPr>
            <w:pStyle w:val="Heading2"/>
          </w:pPr>
        </w:pPrChange>
      </w:pPr>
      <w:ins w:id="4715" w:author="Rajiv Bansal" w:date="2019-11-29T09:11:00Z">
        <w:r w:rsidRPr="006350C6">
          <w:t>This application is developed to register all the microservices. So that every microservice can communicate with each other without knowing their IP address of the microservice</w:t>
        </w:r>
      </w:ins>
      <w:ins w:id="4716"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4717" w:author="rkbansal" w:date="2020-05-16T20:18:00Z"/>
        </w:rPr>
      </w:pPr>
      <w:ins w:id="4718"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4719" w:author="rkbansal" w:date="2020-05-16T20:18:00Z"/>
          <w:bCs/>
        </w:rPr>
      </w:pPr>
      <w:ins w:id="4720"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4721" w:author="rkbansal" w:date="2020-05-16T20:18:00Z"/>
          <w:bCs/>
        </w:rPr>
      </w:pPr>
      <w:ins w:id="4722"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E66B897" w14:textId="77777777" w:rsidR="000C1495" w:rsidRDefault="000C1495" w:rsidP="000C1495">
      <w:pPr>
        <w:pStyle w:val="ListParagraph"/>
        <w:numPr>
          <w:ilvl w:val="1"/>
          <w:numId w:val="107"/>
        </w:numPr>
        <w:rPr>
          <w:ins w:id="4723" w:author="rkbansal" w:date="2020-05-16T20:18:00Z"/>
          <w:bCs/>
        </w:rPr>
      </w:pPr>
      <w:ins w:id="4724"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4725" w:author="rkbansal" w:date="2020-05-16T20:18:00Z"/>
          <w:bCs/>
        </w:rPr>
      </w:pPr>
      <w:ins w:id="4726"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4727" w:author="rkbansal" w:date="2020-05-16T20:19:00Z"/>
          <w:bCs/>
          <w:rPrChange w:id="4728" w:author="rkbansal" w:date="2020-05-16T20:19:00Z">
            <w:rPr>
              <w:ins w:id="4729" w:author="rkbansal" w:date="2020-05-16T20:19:00Z"/>
              <w:bCs/>
              <w:color w:val="FF0000"/>
            </w:rPr>
          </w:rPrChange>
        </w:rPr>
      </w:pPr>
      <w:ins w:id="4730" w:author="rkbansal" w:date="2020-05-16T20:18:00Z">
        <w:r>
          <w:rPr>
            <w:bCs/>
            <w:color w:val="FF0000"/>
          </w:rPr>
          <w:t>W</w:t>
        </w:r>
      </w:ins>
      <w:ins w:id="4731"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4732" w:author="rkbansal" w:date="2020-05-16T20:19:00Z"/>
          <w:bCs/>
          <w:rPrChange w:id="4733" w:author="rkbansal" w:date="2020-05-16T20:19:00Z">
            <w:rPr>
              <w:ins w:id="4734" w:author="rkbansal" w:date="2020-05-16T20:19:00Z"/>
              <w:bCs/>
              <w:color w:val="FF0000"/>
            </w:rPr>
          </w:rPrChange>
        </w:rPr>
      </w:pPr>
      <w:ins w:id="4735"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4736" w:author="rkbansal" w:date="2020-05-16T20:19:00Z"/>
          <w:bCs/>
          <w:rPrChange w:id="4737" w:author="rkbansal" w:date="2020-05-16T20:19:00Z">
            <w:rPr>
              <w:ins w:id="4738" w:author="rkbansal" w:date="2020-05-16T20:19:00Z"/>
              <w:bCs/>
              <w:color w:val="FF0000"/>
            </w:rPr>
          </w:rPrChange>
        </w:rPr>
      </w:pPr>
      <w:ins w:id="4739" w:author="rkbansal" w:date="2020-05-16T20:19:00Z">
        <w:r>
          <w:rPr>
            <w:bCs/>
            <w:color w:val="FF0000"/>
          </w:rPr>
          <w:t>DevTools (optional)</w:t>
        </w:r>
      </w:ins>
    </w:p>
    <w:p w14:paraId="6F55705E" w14:textId="142E9FA5" w:rsidR="003B7071" w:rsidRPr="000162A4" w:rsidRDefault="003B7071">
      <w:pPr>
        <w:ind w:left="720"/>
        <w:rPr>
          <w:ins w:id="4740" w:author="rkbansal" w:date="2020-05-16T20:18:00Z"/>
          <w:bCs/>
        </w:rPr>
        <w:pPrChange w:id="4741" w:author="rkbansal" w:date="2020-05-16T21:43:00Z">
          <w:pPr>
            <w:pStyle w:val="ListParagraph"/>
            <w:numPr>
              <w:ilvl w:val="1"/>
              <w:numId w:val="107"/>
            </w:numPr>
            <w:ind w:left="1440" w:hanging="360"/>
          </w:pPr>
        </w:pPrChange>
      </w:pPr>
      <w:ins w:id="4742"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4743" w:author="rkbansal" w:date="2020-05-16T20:19:00Z"/>
        </w:rPr>
      </w:pPr>
      <w:ins w:id="4744"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3475" cy="3200400"/>
                      </a:xfrm>
                      <a:prstGeom prst="rect">
                        <a:avLst/>
                      </a:prstGeom>
                    </pic:spPr>
                  </pic:pic>
                </a:graphicData>
              </a:graphic>
            </wp:inline>
          </w:drawing>
        </w:r>
      </w:ins>
      <w:del w:id="4745"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4746" w:author="rkbansal" w:date="2020-05-16T20:19:00Z"/>
          <w:rFonts w:asciiTheme="minorHAnsi" w:hAnsiTheme="minorHAnsi"/>
          <w:b/>
          <w:sz w:val="18"/>
          <w:szCs w:val="22"/>
        </w:rPr>
      </w:pPr>
      <w:del w:id="4747"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4748" w:author="rkbansal" w:date="2020-05-16T20:19:00Z"/>
          <w:rFonts w:asciiTheme="minorHAnsi" w:hAnsiTheme="minorHAnsi"/>
          <w:b/>
          <w:sz w:val="18"/>
          <w:szCs w:val="22"/>
        </w:rPr>
      </w:pPr>
      <w:del w:id="4749"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4750" w:author="rkbansal" w:date="2020-05-16T20:19:00Z"/>
          <w:rFonts w:asciiTheme="minorHAnsi" w:hAnsiTheme="minorHAnsi"/>
          <w:b/>
          <w:sz w:val="18"/>
          <w:szCs w:val="22"/>
        </w:rPr>
      </w:pPr>
      <w:del w:id="4751"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4752"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4753" w:author="rkbansal" w:date="2020-05-16T21:45:00Z"/>
          <w:bCs/>
        </w:rPr>
      </w:pPr>
      <w:ins w:id="4754"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4755" w:author="rkbansal" w:date="2020-05-16T21:45:00Z"/>
        </w:rPr>
      </w:pPr>
      <w:ins w:id="4756" w:author="rkbansal" w:date="2020-05-16T21:45:00Z">
        <w:r>
          <w:rPr>
            <w:noProof/>
          </w:rPr>
          <w:t xml:space="preserve"> </w:t>
        </w:r>
      </w:ins>
      <w:ins w:id="4757"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4758" w:author="rkbansal" w:date="2020-05-16T21:45:00Z"/>
        </w:rPr>
      </w:pPr>
    </w:p>
    <w:p w14:paraId="41457D8B" w14:textId="77777777" w:rsidR="002C5B29" w:rsidRDefault="002C5B29" w:rsidP="002C5B29">
      <w:pPr>
        <w:pStyle w:val="ListParagraph"/>
        <w:numPr>
          <w:ilvl w:val="0"/>
          <w:numId w:val="19"/>
        </w:numPr>
        <w:jc w:val="both"/>
        <w:rPr>
          <w:ins w:id="4759" w:author="rkbansal" w:date="2020-05-16T21:45:00Z"/>
          <w:rFonts w:asciiTheme="minorHAnsi" w:hAnsiTheme="minorHAnsi" w:cstheme="minorHAnsi"/>
        </w:rPr>
      </w:pPr>
      <w:ins w:id="4760" w:author="rkbansal" w:date="2020-05-16T21:45:00Z">
        <w:r>
          <w:rPr>
            <w:rFonts w:asciiTheme="minorHAnsi" w:hAnsiTheme="minorHAnsi" w:cstheme="minorHAnsi"/>
          </w:rPr>
          <w:t>In this application, still there will be an application.properties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4761" w:author="rkbansal" w:date="2020-05-16T21:45:00Z"/>
          <w:rFonts w:asciiTheme="minorHAnsi" w:hAnsiTheme="minorHAnsi" w:cstheme="minorHAnsi"/>
        </w:rPr>
      </w:pPr>
      <w:ins w:id="4762"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4763" w:author="rkbansal" w:date="2020-05-16T21:45:00Z"/>
          <w:rFonts w:asciiTheme="minorHAnsi" w:hAnsiTheme="minorHAnsi" w:cstheme="minorHAnsi"/>
        </w:rPr>
      </w:pPr>
      <w:ins w:id="4764"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4765" w:author="rkbansal" w:date="2020-05-16T21:45:00Z"/>
          <w:rFonts w:asciiTheme="minorHAnsi" w:hAnsiTheme="minorHAnsi" w:cstheme="minorHAnsi"/>
        </w:rPr>
      </w:pPr>
      <w:ins w:id="4766"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4767" w:author="rkbansal" w:date="2020-05-16T21:45:00Z"/>
          <w:rFonts w:asciiTheme="minorHAnsi" w:hAnsiTheme="minorHAnsi" w:cstheme="minorHAnsi"/>
        </w:rPr>
      </w:pPr>
    </w:p>
    <w:p w14:paraId="74DE1213" w14:textId="2004DBA9" w:rsidR="002C5B29" w:rsidRDefault="001F5DD4" w:rsidP="002C5B29">
      <w:pPr>
        <w:pStyle w:val="ListParagraph"/>
        <w:rPr>
          <w:ins w:id="4768" w:author="rkbansal" w:date="2020-05-16T21:45:00Z"/>
        </w:rPr>
      </w:pPr>
      <w:ins w:id="4769"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4770" w:author="rkbansal" w:date="2020-05-16T21:45:00Z"/>
        </w:rPr>
      </w:pPr>
      <w:del w:id="4771"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4772" w:author="rkbansal" w:date="2020-05-16T21:45:00Z"/>
          <w:b/>
          <w:sz w:val="18"/>
        </w:rPr>
      </w:pPr>
      <w:del w:id="4773"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058035"/>
                      </a:xfrm>
                      <a:prstGeom prst="rect">
                        <a:avLst/>
                      </a:prstGeom>
                    </pic:spPr>
                  </pic:pic>
                </a:graphicData>
              </a:graphic>
            </wp:inline>
          </w:drawing>
        </w:r>
      </w:del>
      <w:ins w:id="4774" w:author="Rajiv Bansal" w:date="2019-11-30T22:34:00Z">
        <w:del w:id="4775"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776" w:author="Rajiv Bansal" w:date="2019-11-30T21:54:00Z"/>
          <w:b/>
          <w:sz w:val="18"/>
          <w:rPrChange w:id="4777" w:author="Rajiv Bansal" w:date="2019-11-30T21:54:00Z">
            <w:rPr>
              <w:ins w:id="4778" w:author="Rajiv Bansal" w:date="2019-11-30T21:54:00Z"/>
              <w:b/>
            </w:rPr>
          </w:rPrChange>
        </w:rPr>
      </w:pPr>
      <w:r>
        <w:t>Run the application</w:t>
      </w:r>
      <w:r w:rsidR="007A6875">
        <w:t xml:space="preserve"> as </w:t>
      </w:r>
      <w:r w:rsidR="007A6875" w:rsidRPr="007A6875">
        <w:rPr>
          <w:b/>
        </w:rPr>
        <w:t>Spring Boot App</w:t>
      </w:r>
      <w:ins w:id="4779" w:author="Rajiv Bansal" w:date="2019-11-30T21:54:00Z">
        <w:r w:rsidR="004A202C" w:rsidRPr="00B7224E">
          <w:rPr>
            <w:rPrChange w:id="4780" w:author="Rajiv Bansal" w:date="2019-11-30T21:54:00Z">
              <w:rPr>
                <w:b/>
              </w:rPr>
            </w:rPrChange>
          </w:rPr>
          <w:t>:</w:t>
        </w:r>
        <w:r w:rsidR="004A202C" w:rsidRPr="00B7224E">
          <w:rPr>
            <w:rPrChange w:id="4781"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4782" w:author="Rajiv Bansal" w:date="2019-11-30T21:54:00Z">
          <w:pPr>
            <w:pStyle w:val="ListParagraph"/>
            <w:numPr>
              <w:numId w:val="19"/>
            </w:numPr>
            <w:ind w:hanging="360"/>
          </w:pPr>
        </w:pPrChange>
      </w:pPr>
      <w:ins w:id="4783"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784" w:author="Rajiv Bansal" w:date="2019-11-30T23:00:00Z">
        <w:r w:rsidR="004D71AC">
          <w:fldChar w:fldCharType="begin"/>
        </w:r>
        <w:r w:rsidR="004D71AC">
          <w:instrText xml:space="preserve"> HYPERLINK "</w:instrText>
        </w:r>
      </w:ins>
      <w:r w:rsidR="004D71AC" w:rsidRPr="004D71AC">
        <w:rPr>
          <w:rPrChange w:id="4785" w:author="Rajiv Bansal" w:date="2019-11-30T23:00:00Z">
            <w:rPr>
              <w:rStyle w:val="Hyperlink"/>
            </w:rPr>
          </w:rPrChange>
        </w:rPr>
        <w:instrText>http://localhost:</w:instrText>
      </w:r>
      <w:ins w:id="4786" w:author="Rajiv Bansal" w:date="2019-11-30T23:00:00Z">
        <w:r w:rsidR="004D71AC" w:rsidRPr="004D71AC">
          <w:rPr>
            <w:rPrChange w:id="4787" w:author="Rajiv Bansal" w:date="2019-11-30T23:00:00Z">
              <w:rPr>
                <w:rStyle w:val="Hyperlink"/>
              </w:rPr>
            </w:rPrChange>
          </w:rPr>
          <w:instrText>8761</w:instrText>
        </w:r>
      </w:ins>
      <w:r w:rsidR="004D71AC" w:rsidRPr="004D71AC">
        <w:rPr>
          <w:rPrChange w:id="4788" w:author="Rajiv Bansal" w:date="2019-11-30T23:00:00Z">
            <w:rPr>
              <w:rStyle w:val="Hyperlink"/>
            </w:rPr>
          </w:rPrChange>
        </w:rPr>
        <w:instrText>/</w:instrText>
      </w:r>
      <w:ins w:id="4789" w:author="Rajiv Bansal" w:date="2019-11-30T23:00:00Z">
        <w:r w:rsidR="004D71AC">
          <w:instrText xml:space="preserve">" </w:instrText>
        </w:r>
        <w:r w:rsidR="004D71AC">
          <w:fldChar w:fldCharType="separate"/>
        </w:r>
      </w:ins>
      <w:r w:rsidR="004D71AC" w:rsidRPr="00742A84">
        <w:rPr>
          <w:rStyle w:val="Hyperlink"/>
        </w:rPr>
        <w:t>http://localhost:</w:t>
      </w:r>
      <w:del w:id="4790" w:author="Rajiv Bansal" w:date="2019-11-29T09:46:00Z">
        <w:r w:rsidR="004D71AC" w:rsidRPr="00742A84" w:rsidDel="00C36626">
          <w:rPr>
            <w:rStyle w:val="Hyperlink"/>
          </w:rPr>
          <w:delText>9</w:delText>
        </w:r>
      </w:del>
      <w:del w:id="4791" w:author="Rajiv Bansal" w:date="2019-11-30T23:00:00Z">
        <w:r w:rsidR="004D71AC" w:rsidRPr="00742A84" w:rsidDel="00FC15F9">
          <w:rPr>
            <w:rStyle w:val="Hyperlink"/>
          </w:rPr>
          <w:delText>379</w:delText>
        </w:r>
      </w:del>
      <w:ins w:id="4792" w:author="Rajiv Bansal" w:date="2019-11-30T23:00:00Z">
        <w:r w:rsidR="004D71AC" w:rsidRPr="00742A84">
          <w:rPr>
            <w:rStyle w:val="Hyperlink"/>
          </w:rPr>
          <w:t>8761</w:t>
        </w:r>
      </w:ins>
      <w:r w:rsidR="004D71AC" w:rsidRPr="00742A84">
        <w:rPr>
          <w:rStyle w:val="Hyperlink"/>
        </w:rPr>
        <w:t>/</w:t>
      </w:r>
      <w:ins w:id="4793"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794" w:author="Rajiv Bansal" w:date="2019-11-29T09:01:00Z"/>
          <w:rFonts w:eastAsiaTheme="majorEastAsia" w:cstheme="majorBidi"/>
          <w:b/>
          <w:color w:val="2F5496" w:themeColor="accent1" w:themeShade="BF"/>
          <w:sz w:val="28"/>
          <w:szCs w:val="26"/>
        </w:rPr>
      </w:pPr>
      <w:ins w:id="4795" w:author="Rajiv Bansal" w:date="2019-11-29T09:01:00Z">
        <w:r>
          <w:rPr>
            <w:b/>
            <w:sz w:val="28"/>
          </w:rPr>
          <w:lastRenderedPageBreak/>
          <w:br w:type="page"/>
        </w:r>
      </w:ins>
    </w:p>
    <w:p w14:paraId="336EBD80" w14:textId="621995E9" w:rsidR="00BE2E1A" w:rsidRDefault="00BE2E1A" w:rsidP="00BE2E1A">
      <w:pPr>
        <w:pStyle w:val="Heading2"/>
        <w:rPr>
          <w:ins w:id="4796" w:author="Rajiv Bansal" w:date="2019-11-29T09:10:00Z"/>
          <w:rFonts w:ascii="Georgia" w:hAnsi="Georgia"/>
          <w:b/>
          <w:sz w:val="28"/>
          <w:szCs w:val="24"/>
        </w:rPr>
      </w:pPr>
      <w:ins w:id="4797" w:author="Rajiv Bansal" w:date="2019-11-29T09:02:00Z">
        <w:r>
          <w:rPr>
            <w:rFonts w:ascii="Georgia" w:hAnsi="Georgia"/>
            <w:b/>
            <w:sz w:val="28"/>
            <w:szCs w:val="24"/>
          </w:rPr>
          <w:lastRenderedPageBreak/>
          <w:t>Gateway</w:t>
        </w:r>
      </w:ins>
      <w:ins w:id="4798" w:author="Rajiv Bansal" w:date="2019-11-29T09:01:00Z">
        <w:r w:rsidRPr="00C62AC7">
          <w:rPr>
            <w:rFonts w:ascii="Georgia" w:hAnsi="Georgia"/>
            <w:b/>
            <w:sz w:val="28"/>
            <w:szCs w:val="24"/>
          </w:rPr>
          <w:t>-serv</w:t>
        </w:r>
      </w:ins>
      <w:ins w:id="4799" w:author="Rajiv Bansal" w:date="2019-11-29T09:02:00Z">
        <w:r>
          <w:rPr>
            <w:rFonts w:ascii="Georgia" w:hAnsi="Georgia"/>
            <w:b/>
            <w:sz w:val="28"/>
            <w:szCs w:val="24"/>
          </w:rPr>
          <w:t>ice</w:t>
        </w:r>
      </w:ins>
      <w:ins w:id="4800" w:author="rkbansal" w:date="2020-11-30T22:07:00Z">
        <w:r w:rsidR="00241240">
          <w:rPr>
            <w:rFonts w:ascii="Georgia" w:hAnsi="Georgia"/>
            <w:b/>
            <w:sz w:val="28"/>
            <w:szCs w:val="24"/>
          </w:rPr>
          <w:t xml:space="preserve"> </w:t>
        </w:r>
      </w:ins>
      <w:ins w:id="4801" w:author="rkbansal" w:date="2020-03-29T21:30:00Z">
        <w:r w:rsidR="005F1126">
          <w:rPr>
            <w:rFonts w:ascii="Georgia" w:hAnsi="Georgia"/>
            <w:b/>
            <w:sz w:val="28"/>
            <w:szCs w:val="24"/>
          </w:rPr>
          <w:t>(Zuul)</w:t>
        </w:r>
      </w:ins>
    </w:p>
    <w:p w14:paraId="1B56B93B" w14:textId="51E069A6" w:rsidR="00AE7F9B" w:rsidRDefault="00AE7F9B" w:rsidP="00AE7F9B">
      <w:pPr>
        <w:rPr>
          <w:ins w:id="4802" w:author="Rajiv Bansal" w:date="2019-11-29T09:10:00Z"/>
        </w:rPr>
      </w:pPr>
      <w:ins w:id="4803"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804" w:author="Rajiv Bansal" w:date="2019-11-29T09:10:00Z"/>
          <w:rFonts w:ascii="Georgia" w:hAnsi="Georgia"/>
          <w:spacing w:val="-1"/>
          <w:rPrChange w:id="4805" w:author="Rajiv Bansal" w:date="2019-11-29T09:10:00Z">
            <w:rPr>
              <w:ins w:id="4806" w:author="Rajiv Bansal" w:date="2019-11-29T09:10:00Z"/>
              <w:rFonts w:ascii="Georgia" w:hAnsi="Georgia"/>
              <w:spacing w:val="-1"/>
              <w:sz w:val="32"/>
              <w:szCs w:val="32"/>
            </w:rPr>
          </w:rPrChange>
        </w:rPr>
      </w:pPr>
      <w:ins w:id="4807" w:author="Rajiv Bansal" w:date="2019-11-29T09:10:00Z">
        <w:r w:rsidRPr="00AE7F9B">
          <w:rPr>
            <w:rFonts w:ascii="Georgia" w:hAnsi="Georgia"/>
            <w:spacing w:val="-1"/>
            <w:rPrChange w:id="4808"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809" w:author="Rajiv Bansal" w:date="2019-11-29T09:10:00Z"/>
          <w:rFonts w:ascii="Georgia" w:hAnsi="Georgia"/>
          <w:spacing w:val="-1"/>
          <w:rPrChange w:id="4810" w:author="Rajiv Bansal" w:date="2019-11-29T09:10:00Z">
            <w:rPr>
              <w:ins w:id="4811" w:author="Rajiv Bansal" w:date="2019-11-29T09:10:00Z"/>
              <w:rFonts w:ascii="Georgia" w:hAnsi="Georgia"/>
              <w:spacing w:val="-1"/>
              <w:sz w:val="32"/>
              <w:szCs w:val="32"/>
            </w:rPr>
          </w:rPrChange>
        </w:rPr>
      </w:pPr>
      <w:ins w:id="4812" w:author="Rajiv Bansal" w:date="2019-11-29T09:10:00Z">
        <w:r w:rsidRPr="00AE7F9B">
          <w:rPr>
            <w:rFonts w:ascii="Georgia" w:hAnsi="Georgia"/>
            <w:spacing w:val="-1"/>
            <w:rPrChange w:id="4813"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814" w:author="Rajiv Bansal" w:date="2019-11-29T09:10:00Z"/>
          <w:rFonts w:ascii="Georgia" w:hAnsi="Georgia"/>
          <w:spacing w:val="-1"/>
          <w:rPrChange w:id="4815" w:author="Rajiv Bansal" w:date="2019-11-29T09:10:00Z">
            <w:rPr>
              <w:ins w:id="4816" w:author="Rajiv Bansal" w:date="2019-11-29T09:10:00Z"/>
              <w:rFonts w:ascii="Georgia" w:hAnsi="Georgia"/>
              <w:spacing w:val="-1"/>
              <w:sz w:val="32"/>
              <w:szCs w:val="32"/>
            </w:rPr>
          </w:rPrChange>
        </w:rPr>
      </w:pPr>
      <w:ins w:id="4817" w:author="Rajiv Bansal" w:date="2019-11-29T09:10:00Z">
        <w:r w:rsidRPr="00AE7F9B">
          <w:rPr>
            <w:rFonts w:ascii="Georgia" w:hAnsi="Georgia"/>
            <w:spacing w:val="-1"/>
            <w:rPrChange w:id="4818"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819" w:author="Rajiv Bansal" w:date="2019-11-29T09:10:00Z"/>
          <w:rFonts w:ascii="Georgia" w:hAnsi="Georgia" w:cs="Segoe UI"/>
          <w:spacing w:val="-1"/>
          <w:rPrChange w:id="4820" w:author="Rajiv Bansal" w:date="2019-11-29T09:10:00Z">
            <w:rPr>
              <w:ins w:id="4821" w:author="Rajiv Bansal" w:date="2019-11-29T09:10:00Z"/>
              <w:rFonts w:ascii="Georgia" w:hAnsi="Georgia" w:cs="Segoe UI"/>
              <w:spacing w:val="-1"/>
              <w:sz w:val="32"/>
              <w:szCs w:val="32"/>
            </w:rPr>
          </w:rPrChange>
        </w:rPr>
      </w:pPr>
      <w:ins w:id="4822" w:author="Rajiv Bansal" w:date="2019-11-29T09:10:00Z">
        <w:r w:rsidRPr="00AE7F9B">
          <w:rPr>
            <w:rFonts w:ascii="Georgia" w:hAnsi="Georgia" w:cs="Segoe UI"/>
            <w:spacing w:val="-1"/>
            <w:rPrChange w:id="4823"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824" w:author="Rajiv Bansal" w:date="2019-11-29T09:10:00Z">
              <w:rPr>
                <w:rStyle w:val="HTMLCode"/>
                <w:rFonts w:eastAsiaTheme="majorEastAsia"/>
                <w:spacing w:val="-1"/>
              </w:rPr>
            </w:rPrChange>
          </w:rPr>
          <w:t>/gallery/**</w:t>
        </w:r>
        <w:r w:rsidRPr="00AE7F9B">
          <w:rPr>
            <w:rFonts w:ascii="Georgia" w:hAnsi="Georgia" w:cs="Segoe UI"/>
            <w:spacing w:val="-1"/>
            <w:rPrChange w:id="4825"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826" w:author="Rajiv Bansal" w:date="2019-11-29T09:10:00Z">
              <w:rPr>
                <w:rStyle w:val="HTMLCode"/>
                <w:rFonts w:eastAsiaTheme="majorEastAsia"/>
                <w:spacing w:val="-1"/>
              </w:rPr>
            </w:rPrChange>
          </w:rPr>
          <w:t>gallery-service</w:t>
        </w:r>
        <w:r w:rsidRPr="00AE7F9B">
          <w:rPr>
            <w:rFonts w:ascii="Georgia" w:hAnsi="Georgia" w:cs="Segoe UI"/>
            <w:spacing w:val="-1"/>
            <w:rPrChange w:id="4827"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828" w:author="Rajiv Bansal" w:date="2019-11-29T09:10:00Z"/>
          <w:rFonts w:ascii="Georgia" w:hAnsi="Georgia" w:cs="Segoe UI"/>
          <w:spacing w:val="-1"/>
          <w:rPrChange w:id="4829" w:author="Rajiv Bansal" w:date="2019-11-29T09:10:00Z">
            <w:rPr>
              <w:ins w:id="4830" w:author="Rajiv Bansal" w:date="2019-11-29T09:10:00Z"/>
              <w:rFonts w:ascii="Georgia" w:hAnsi="Georgia" w:cs="Segoe UI"/>
              <w:spacing w:val="-1"/>
              <w:sz w:val="32"/>
              <w:szCs w:val="32"/>
            </w:rPr>
          </w:rPrChange>
        </w:rPr>
      </w:pPr>
      <w:ins w:id="4831" w:author="Rajiv Bansal" w:date="2019-11-29T09:10:00Z">
        <w:r w:rsidRPr="00AE7F9B">
          <w:rPr>
            <w:rFonts w:ascii="Georgia" w:hAnsi="Georgia" w:cs="Segoe UI"/>
            <w:spacing w:val="-1"/>
            <w:rPrChange w:id="4832" w:author="Rajiv Bansal" w:date="2019-11-29T09:10:00Z">
              <w:rPr>
                <w:rFonts w:ascii="Georgia" w:hAnsi="Georgia" w:cs="Segoe UI"/>
                <w:spacing w:val="-1"/>
                <w:sz w:val="32"/>
                <w:szCs w:val="32"/>
              </w:rPr>
            </w:rPrChange>
          </w:rPr>
          <w:t>It load</w:t>
        </w:r>
      </w:ins>
      <w:ins w:id="4833" w:author="Rajiv Bansal" w:date="2019-11-29T09:11:00Z">
        <w:r w:rsidR="00A00D41">
          <w:rPr>
            <w:rFonts w:ascii="Georgia" w:hAnsi="Georgia" w:cs="Segoe UI"/>
            <w:spacing w:val="-1"/>
          </w:rPr>
          <w:t>s</w:t>
        </w:r>
      </w:ins>
      <w:ins w:id="4834" w:author="Rajiv Bansal" w:date="2019-11-29T09:10:00Z">
        <w:r w:rsidRPr="00AE7F9B">
          <w:rPr>
            <w:rFonts w:ascii="Georgia" w:hAnsi="Georgia" w:cs="Segoe UI"/>
            <w:spacing w:val="-1"/>
            <w:rPrChange w:id="4835"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836" w:author="Rajiv Bansal" w:date="2019-11-29T09:15:00Z"/>
          <w:rFonts w:ascii="Georgia" w:hAnsi="Georgia" w:cs="Segoe UI"/>
          <w:spacing w:val="-1"/>
        </w:rPr>
      </w:pPr>
      <w:ins w:id="4837" w:author="Rajiv Bansal" w:date="2019-11-29T09:10:00Z">
        <w:r w:rsidRPr="00AE7F9B">
          <w:rPr>
            <w:rStyle w:val="Emphasis"/>
            <w:rFonts w:ascii="Georgia" w:eastAsiaTheme="majorEastAsia" w:hAnsi="Georgia" w:cs="Segoe UI"/>
            <w:spacing w:val="-1"/>
            <w:rPrChange w:id="4838"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839"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840" w:author="Rajiv Bansal" w:date="2019-11-29T09:11:00Z"/>
          <w:rFonts w:ascii="Georgia" w:hAnsi="Georgia" w:cs="Segoe UI"/>
          <w:color w:val="8EAADB" w:themeColor="accent1" w:themeTint="99"/>
          <w:spacing w:val="-1"/>
          <w:rPrChange w:id="4841" w:author="Rajiv Bansal" w:date="2019-11-29T09:15:00Z">
            <w:rPr>
              <w:ins w:id="4842" w:author="Rajiv Bansal" w:date="2019-11-29T09:11:00Z"/>
              <w:rFonts w:ascii="Georgia" w:hAnsi="Georgia" w:cs="Segoe UI"/>
              <w:spacing w:val="-1"/>
            </w:rPr>
          </w:rPrChange>
        </w:rPr>
      </w:pPr>
      <w:ins w:id="4843" w:author="Rajiv Bansal" w:date="2019-11-29T09:15:00Z">
        <w:r w:rsidRPr="00230A57">
          <w:rPr>
            <w:rFonts w:ascii="Georgia" w:hAnsi="Georgia"/>
            <w:i/>
            <w:iCs/>
            <w:color w:val="8EAADB" w:themeColor="accent1" w:themeTint="99"/>
            <w:spacing w:val="-1"/>
            <w:sz w:val="32"/>
            <w:szCs w:val="32"/>
            <w:shd w:val="clear" w:color="auto" w:fill="FFFFFF"/>
            <w:rPrChange w:id="4844"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845" w:author="Rajiv Bansal" w:date="2019-11-29T09:10:00Z"/>
          <w:rFonts w:ascii="Georgia" w:hAnsi="Georgia" w:cs="Segoe UI"/>
          <w:spacing w:val="-1"/>
          <w:rPrChange w:id="4846" w:author="Rajiv Bansal" w:date="2019-11-29T09:11:00Z">
            <w:rPr>
              <w:ins w:id="4847" w:author="Rajiv Bansal" w:date="2019-11-29T09:10:00Z"/>
              <w:rFonts w:ascii="Georgia" w:hAnsi="Georgia" w:cs="Segoe UI"/>
              <w:spacing w:val="-1"/>
              <w:sz w:val="32"/>
              <w:szCs w:val="32"/>
            </w:rPr>
          </w:rPrChange>
        </w:rPr>
      </w:pPr>
      <w:ins w:id="4848"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849" w:author="Rajiv Bansal" w:date="2019-11-29T09:01:00Z"/>
          <w:rPrChange w:id="4850" w:author="Rajiv Bansal" w:date="2019-11-29T09:10:00Z">
            <w:rPr>
              <w:ins w:id="4851" w:author="Rajiv Bansal" w:date="2019-11-29T09:01:00Z"/>
              <w:rFonts w:ascii="Georgia" w:hAnsi="Georgia"/>
              <w:b/>
              <w:sz w:val="28"/>
              <w:szCs w:val="24"/>
            </w:rPr>
          </w:rPrChange>
        </w:rPr>
        <w:pPrChange w:id="4852"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853" w:author="Rajiv Bansal" w:date="2019-11-29T09:01:00Z"/>
        </w:rPr>
      </w:pPr>
      <w:ins w:id="4854" w:author="Rajiv Bansal" w:date="2019-11-29T09:01:00Z">
        <w:r w:rsidRPr="00A94A8C">
          <w:t>Create Spring Boot Project</w:t>
        </w:r>
      </w:ins>
    </w:p>
    <w:p w14:paraId="5C9091FA" w14:textId="77777777" w:rsidR="00BE2E1A" w:rsidRDefault="00BE2E1A" w:rsidP="00BE2E1A">
      <w:pPr>
        <w:pStyle w:val="ListParagraph"/>
        <w:rPr>
          <w:ins w:id="4855" w:author="Rajiv Bansal" w:date="2019-11-29T09:01:00Z"/>
          <w:b/>
        </w:rPr>
      </w:pPr>
      <w:ins w:id="4856"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857" w:author="Rajiv Bansal" w:date="2019-11-29T09:14:00Z"/>
        </w:rPr>
      </w:pPr>
      <w:ins w:id="4858" w:author="Rajiv Bansal" w:date="2019-11-29T09:01:00Z">
        <w:r w:rsidRPr="00A94A8C">
          <w:t>Click on next</w:t>
        </w:r>
      </w:ins>
      <w:ins w:id="4859" w:author="Rajiv Bansal" w:date="2019-11-29T09:13:00Z">
        <w:r w:rsidR="00B07AAB">
          <w:t xml:space="preserve"> and fill the required details shown in the </w:t>
        </w:r>
      </w:ins>
      <w:ins w:id="4860" w:author="Rajiv Bansal" w:date="2019-11-29T09:14:00Z">
        <w:r w:rsidR="00B07AAB">
          <w:t>below screen:</w:t>
        </w:r>
      </w:ins>
    </w:p>
    <w:p w14:paraId="2ABAA04A" w14:textId="4FF52D38" w:rsidR="00B07AAB" w:rsidRDefault="00B07AAB" w:rsidP="00B07AAB">
      <w:pPr>
        <w:pStyle w:val="ListParagraph"/>
        <w:rPr>
          <w:ins w:id="4861" w:author="Rajiv Bansal" w:date="2019-11-29T09:14:00Z"/>
        </w:rPr>
      </w:pPr>
      <w:ins w:id="4862"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4863" w:author="rkbansal" w:date="2020-05-17T01:18:00Z"/>
        </w:rPr>
      </w:pPr>
      <w:ins w:id="4864"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4865" w:author="rkbansal" w:date="2020-05-17T01:18:00Z"/>
          <w:bCs/>
        </w:rPr>
      </w:pPr>
      <w:ins w:id="4866"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4867" w:author="rkbansal" w:date="2020-05-17T01:18:00Z"/>
          <w:bCs/>
        </w:rPr>
      </w:pPr>
      <w:ins w:id="4868"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7225395" w14:textId="77777777" w:rsidR="00A34908" w:rsidRDefault="00A34908" w:rsidP="00A34908">
      <w:pPr>
        <w:pStyle w:val="ListParagraph"/>
        <w:numPr>
          <w:ilvl w:val="1"/>
          <w:numId w:val="107"/>
        </w:numPr>
        <w:rPr>
          <w:ins w:id="4869" w:author="rkbansal" w:date="2020-05-17T01:18:00Z"/>
          <w:bCs/>
        </w:rPr>
      </w:pPr>
      <w:ins w:id="4870"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4871" w:author="rkbansal" w:date="2020-05-17T01:18:00Z"/>
          <w:bCs/>
        </w:rPr>
      </w:pPr>
      <w:ins w:id="4872"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4873" w:author="rkbansal" w:date="2020-05-17T01:18:00Z"/>
          <w:bCs/>
          <w:rPrChange w:id="4874" w:author="rkbansal" w:date="2020-05-17T01:18:00Z">
            <w:rPr>
              <w:ins w:id="4875" w:author="rkbansal" w:date="2020-05-17T01:18:00Z"/>
              <w:bCs/>
              <w:color w:val="FF0000"/>
            </w:rPr>
          </w:rPrChange>
        </w:rPr>
      </w:pPr>
      <w:ins w:id="4876"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4877" w:author="rkbansal" w:date="2020-05-17T01:18:00Z"/>
          <w:bCs/>
          <w:rPrChange w:id="4878" w:author="rkbansal" w:date="2020-05-17T01:18:00Z">
            <w:rPr>
              <w:ins w:id="4879" w:author="rkbansal" w:date="2020-05-17T01:18:00Z"/>
              <w:bCs/>
              <w:color w:val="FF0000"/>
            </w:rPr>
          </w:rPrChange>
        </w:rPr>
      </w:pPr>
      <w:ins w:id="4880"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4881" w:author="rkbansal" w:date="2020-05-17T01:18:00Z"/>
          <w:bCs/>
        </w:rPr>
      </w:pPr>
      <w:ins w:id="4882"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4883" w:author="Rajiv Bansal" w:date="2019-11-29T09:31:00Z"/>
          <w:del w:id="4884" w:author="rkbansal" w:date="2020-05-17T01:18:00Z"/>
          <w:rPrChange w:id="4885" w:author="Rajiv Bansal" w:date="2019-11-29T09:31:00Z">
            <w:rPr>
              <w:ins w:id="4886" w:author="Rajiv Bansal" w:date="2019-11-29T09:31:00Z"/>
              <w:del w:id="4887" w:author="rkbansal" w:date="2020-05-17T01:18:00Z"/>
              <w:spacing w:val="-1"/>
              <w:sz w:val="32"/>
              <w:szCs w:val="32"/>
              <w:shd w:val="clear" w:color="auto" w:fill="FFFFFF"/>
            </w:rPr>
          </w:rPrChange>
        </w:rPr>
      </w:pPr>
      <w:ins w:id="4888" w:author="Rajiv Bansal" w:date="2019-11-29T09:14:00Z">
        <w:del w:id="4889"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4890" w:author="Rajiv Bansal" w:date="2019-11-29T09:31:00Z"/>
          <w:del w:id="4891" w:author="rkbansal" w:date="2020-05-17T01:18:00Z"/>
          <w:rPrChange w:id="4892" w:author="Rajiv Bansal" w:date="2019-11-29T09:31:00Z">
            <w:rPr>
              <w:ins w:id="4893" w:author="Rajiv Bansal" w:date="2019-11-29T09:31:00Z"/>
              <w:del w:id="4894" w:author="rkbansal" w:date="2020-05-17T01:18:00Z"/>
              <w:spacing w:val="-1"/>
              <w:sz w:val="32"/>
              <w:szCs w:val="32"/>
              <w:shd w:val="clear" w:color="auto" w:fill="FFFFFF"/>
            </w:rPr>
          </w:rPrChange>
        </w:rPr>
      </w:pPr>
      <w:ins w:id="4895" w:author="Rajiv Bansal" w:date="2019-11-29T09:14:00Z">
        <w:del w:id="4896"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4897" w:author="Rajiv Bansal" w:date="2019-11-29T09:31:00Z"/>
          <w:del w:id="4898" w:author="rkbansal" w:date="2020-05-17T01:18:00Z"/>
          <w:rPrChange w:id="4899" w:author="Rajiv Bansal" w:date="2019-11-29T09:31:00Z">
            <w:rPr>
              <w:ins w:id="4900" w:author="Rajiv Bansal" w:date="2019-11-29T09:31:00Z"/>
              <w:del w:id="4901" w:author="rkbansal" w:date="2020-05-17T01:18:00Z"/>
              <w:spacing w:val="-1"/>
              <w:sz w:val="32"/>
              <w:szCs w:val="32"/>
              <w:shd w:val="clear" w:color="auto" w:fill="FFFFFF"/>
            </w:rPr>
          </w:rPrChange>
        </w:rPr>
      </w:pPr>
      <w:ins w:id="4902" w:author="Rajiv Bansal" w:date="2019-11-29T09:14:00Z">
        <w:del w:id="4903"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4904" w:author="Rajiv Bansal" w:date="2019-11-29T09:19:00Z"/>
          <w:rPrChange w:id="4905" w:author="Rajiv Bansal" w:date="2019-11-29T09:19:00Z">
            <w:rPr>
              <w:ins w:id="4906" w:author="Rajiv Bansal" w:date="2019-11-29T09:19:00Z"/>
              <w:spacing w:val="-1"/>
              <w:sz w:val="32"/>
              <w:szCs w:val="32"/>
              <w:shd w:val="clear" w:color="auto" w:fill="FFFFFF"/>
            </w:rPr>
          </w:rPrChange>
        </w:rPr>
        <w:pPrChange w:id="4907" w:author="rkbansal" w:date="2020-05-17T01:18:00Z">
          <w:pPr>
            <w:pStyle w:val="ListParagraph"/>
            <w:numPr>
              <w:numId w:val="19"/>
            </w:numPr>
            <w:ind w:hanging="360"/>
          </w:pPr>
        </w:pPrChange>
      </w:pPr>
      <w:ins w:id="4908" w:author="Rajiv Bansal" w:date="2019-11-29T09:14:00Z">
        <w:del w:id="4909" w:author="rkbansal" w:date="2020-05-17T01:18:00Z">
          <w:r w:rsidRPr="00A34908" w:rsidDel="00A34908">
            <w:rPr>
              <w:spacing w:val="-1"/>
              <w:sz w:val="32"/>
              <w:szCs w:val="32"/>
              <w:shd w:val="clear" w:color="auto" w:fill="FFFFFF"/>
              <w:rPrChange w:id="4910" w:author="rkbansal" w:date="2020-05-17T01:18:00Z">
                <w:rPr>
                  <w:shd w:val="clear" w:color="auto" w:fill="FFFFFF"/>
                </w:rPr>
              </w:rPrChange>
            </w:rPr>
            <w:delText>Zuul</w:delText>
          </w:r>
        </w:del>
      </w:ins>
      <w:ins w:id="4911" w:author="Rajiv Bansal" w:date="2019-11-29T09:19:00Z">
        <w:del w:id="4912" w:author="rkbansal" w:date="2020-05-17T01:18:00Z">
          <w:r w:rsidR="00C01C3E" w:rsidRPr="00A34908" w:rsidDel="00A34908">
            <w:rPr>
              <w:spacing w:val="-1"/>
              <w:sz w:val="32"/>
              <w:szCs w:val="32"/>
              <w:shd w:val="clear" w:color="auto" w:fill="FFFFFF"/>
              <w:rPrChange w:id="4913" w:author="rkbansal" w:date="2020-05-17T01:18:00Z">
                <w:rPr>
                  <w:shd w:val="clear" w:color="auto" w:fill="FFFFFF"/>
                </w:rPr>
              </w:rPrChange>
            </w:rPr>
            <w:delText>.</w:delText>
          </w:r>
        </w:del>
      </w:ins>
    </w:p>
    <w:p w14:paraId="282E1090" w14:textId="77777777" w:rsidR="00C01C3E" w:rsidRPr="008E05C7" w:rsidRDefault="00C01C3E">
      <w:pPr>
        <w:ind w:left="720"/>
        <w:rPr>
          <w:ins w:id="4914" w:author="Rajiv Bansal" w:date="2019-11-29T09:19:00Z"/>
          <w:color w:val="2F5496" w:themeColor="accent1" w:themeShade="BF"/>
          <w:rPrChange w:id="4915" w:author="Rajiv Bansal" w:date="2019-11-29T09:20:00Z">
            <w:rPr>
              <w:ins w:id="4916" w:author="Rajiv Bansal" w:date="2019-11-29T09:19:00Z"/>
            </w:rPr>
          </w:rPrChange>
        </w:rPr>
        <w:pPrChange w:id="4917" w:author="Rajiv Bansal" w:date="2019-11-29T09:19:00Z">
          <w:pPr>
            <w:pStyle w:val="ListParagraph"/>
            <w:numPr>
              <w:numId w:val="19"/>
            </w:numPr>
            <w:ind w:hanging="360"/>
          </w:pPr>
        </w:pPrChange>
      </w:pPr>
      <w:ins w:id="4918" w:author="Rajiv Bansal" w:date="2019-11-29T09:19:00Z">
        <w:r w:rsidRPr="008E05C7">
          <w:rPr>
            <w:color w:val="2F5496" w:themeColor="accent1" w:themeShade="BF"/>
            <w:rPrChange w:id="4919"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4920" w:author="Rajiv Bansal" w:date="2019-11-29T09:26:00Z"/>
        </w:rPr>
      </w:pPr>
      <w:ins w:id="4921"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4922" w:author="Rajiv Bansal" w:date="2019-11-29T09:01:00Z"/>
        </w:rPr>
        <w:pPrChange w:id="4923" w:author="Rajiv Bansal" w:date="2019-11-29T09:14:00Z">
          <w:pPr>
            <w:pStyle w:val="ListParagraph"/>
            <w:numPr>
              <w:numId w:val="19"/>
            </w:numPr>
            <w:ind w:hanging="360"/>
          </w:pPr>
        </w:pPrChange>
      </w:pPr>
      <w:ins w:id="4924"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29275" cy="5048250"/>
                      </a:xfrm>
                      <a:prstGeom prst="rect">
                        <a:avLst/>
                      </a:prstGeom>
                    </pic:spPr>
                  </pic:pic>
                </a:graphicData>
              </a:graphic>
            </wp:inline>
          </w:drawing>
        </w:r>
      </w:ins>
      <w:ins w:id="4925" w:author="Rajiv Bansal" w:date="2019-11-29T09:25:00Z">
        <w:del w:id="4926"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4927" w:author="Rajiv Bansal" w:date="2019-11-29T09:26:00Z"/>
          <w:b/>
          <w:sz w:val="28"/>
        </w:rPr>
      </w:pPr>
    </w:p>
    <w:p w14:paraId="50D21596" w14:textId="4C43CBA1" w:rsidR="00407CB3" w:rsidRPr="00A94A8C" w:rsidDel="00567FF8" w:rsidRDefault="00407CB3" w:rsidP="00407CB3">
      <w:pPr>
        <w:pStyle w:val="ListParagraph"/>
        <w:numPr>
          <w:ilvl w:val="0"/>
          <w:numId w:val="19"/>
        </w:numPr>
        <w:rPr>
          <w:ins w:id="4928" w:author="Rajiv Bansal" w:date="2019-11-29T09:31:00Z"/>
          <w:del w:id="4929" w:author="rkbansal" w:date="2020-05-17T01:23:00Z"/>
        </w:rPr>
      </w:pPr>
      <w:ins w:id="4930" w:author="Rajiv Bansal" w:date="2019-11-29T09:31:00Z">
        <w:del w:id="4931"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4932" w:author="Rajiv Bansal" w:date="2019-11-29T09:38:00Z"/>
          <w:del w:id="4933" w:author="rkbansal" w:date="2020-05-17T01:23:00Z"/>
          <w:b/>
          <w:sz w:val="28"/>
        </w:rPr>
      </w:pPr>
      <w:ins w:id="4934" w:author="Rajiv Bansal" w:date="2019-11-30T22:33:00Z">
        <w:del w:id="4935"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4936" w:author="rkbansal" w:date="2020-05-17T01:23:00Z"/>
          <w:bCs/>
        </w:rPr>
      </w:pPr>
      <w:ins w:id="4937" w:author="rkbansal" w:date="2020-05-17T01:23: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6C8C54B0" w14:textId="390BEA6B" w:rsidR="00567FF8" w:rsidRDefault="00567FF8" w:rsidP="00567FF8">
      <w:pPr>
        <w:pStyle w:val="ListParagraph"/>
        <w:rPr>
          <w:ins w:id="4938" w:author="rkbansal" w:date="2020-05-17T01:23:00Z"/>
        </w:rPr>
      </w:pPr>
      <w:ins w:id="4939" w:author="rkbansal" w:date="2020-05-17T01:23:00Z">
        <w:r>
          <w:rPr>
            <w:noProof/>
          </w:rPr>
          <w:lastRenderedPageBreak/>
          <w:t xml:space="preserve"> </w:t>
        </w:r>
      </w:ins>
      <w:ins w:id="4940" w:author="rkbansal" w:date="2020-12-25T19:08:00Z">
        <w:r w:rsidR="003C3ADB">
          <w:rPr>
            <w:noProof/>
          </w:rPr>
          <w:drawing>
            <wp:inline distT="0" distB="0" distL="0" distR="0" wp14:anchorId="192CDA86" wp14:editId="3A4DD71A">
              <wp:extent cx="9779000" cy="7047230"/>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7047230"/>
                      </a:xfrm>
                      <a:prstGeom prst="rect">
                        <a:avLst/>
                      </a:prstGeom>
                    </pic:spPr>
                  </pic:pic>
                </a:graphicData>
              </a:graphic>
            </wp:inline>
          </w:drawing>
        </w:r>
      </w:ins>
    </w:p>
    <w:p w14:paraId="5E99C412" w14:textId="77777777" w:rsidR="00567FF8" w:rsidRDefault="00567FF8" w:rsidP="00567FF8">
      <w:pPr>
        <w:pStyle w:val="ListParagraph"/>
        <w:rPr>
          <w:ins w:id="4941" w:author="rkbansal" w:date="2020-05-17T01:23:00Z"/>
        </w:rPr>
      </w:pPr>
    </w:p>
    <w:p w14:paraId="4C03C22D" w14:textId="77777777" w:rsidR="00567FF8" w:rsidRDefault="00567FF8" w:rsidP="00567FF8">
      <w:pPr>
        <w:pStyle w:val="ListParagraph"/>
        <w:numPr>
          <w:ilvl w:val="0"/>
          <w:numId w:val="19"/>
        </w:numPr>
        <w:jc w:val="both"/>
        <w:rPr>
          <w:ins w:id="4942" w:author="rkbansal" w:date="2020-05-17T01:23:00Z"/>
          <w:rFonts w:asciiTheme="minorHAnsi" w:hAnsiTheme="minorHAnsi" w:cstheme="minorHAnsi"/>
        </w:rPr>
      </w:pPr>
      <w:ins w:id="4943" w:author="rkbansal" w:date="2020-05-17T01:23:00Z">
        <w:r>
          <w:rPr>
            <w:rFonts w:asciiTheme="minorHAnsi" w:hAnsiTheme="minorHAnsi" w:cstheme="minorHAnsi"/>
          </w:rPr>
          <w:t>In this application, still there will be an application.properties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4944" w:author="rkbansal" w:date="2020-05-17T01:23:00Z"/>
          <w:rFonts w:asciiTheme="minorHAnsi" w:hAnsiTheme="minorHAnsi" w:cstheme="minorHAnsi"/>
        </w:rPr>
      </w:pPr>
      <w:ins w:id="4945"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4946" w:author="rkbansal" w:date="2020-05-17T01:23:00Z"/>
          <w:rFonts w:asciiTheme="minorHAnsi" w:hAnsiTheme="minorHAnsi" w:cstheme="minorHAnsi"/>
        </w:rPr>
      </w:pPr>
      <w:ins w:id="4947"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4948" w:author="rkbansal" w:date="2020-05-17T01:23:00Z"/>
          <w:rFonts w:asciiTheme="minorHAnsi" w:hAnsiTheme="minorHAnsi" w:cstheme="minorHAnsi"/>
        </w:rPr>
      </w:pPr>
      <w:ins w:id="4949"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4950" w:author="rkbansal" w:date="2020-05-17T01:23:00Z"/>
          <w:rFonts w:asciiTheme="minorHAnsi" w:hAnsiTheme="minorHAnsi" w:cstheme="minorHAnsi"/>
        </w:rPr>
      </w:pPr>
    </w:p>
    <w:p w14:paraId="2AA09090" w14:textId="6F0EEB2A" w:rsidR="00567FF8" w:rsidRDefault="00777AF2" w:rsidP="00567FF8">
      <w:pPr>
        <w:pStyle w:val="ListParagraph"/>
        <w:rPr>
          <w:ins w:id="4951" w:author="rkbansal" w:date="2020-05-17T01:23:00Z"/>
        </w:rPr>
      </w:pPr>
      <w:ins w:id="4952"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4953" w:author="Rajiv Bansal" w:date="2019-11-29T09:38:00Z"/>
          <w:b/>
          <w:sz w:val="28"/>
        </w:rPr>
      </w:pPr>
    </w:p>
    <w:p w14:paraId="1683458F" w14:textId="49C249B3" w:rsidR="001A4B42" w:rsidRPr="00FC184D" w:rsidRDefault="00E52024" w:rsidP="001A4B42">
      <w:pPr>
        <w:pStyle w:val="ListParagraph"/>
        <w:numPr>
          <w:ilvl w:val="0"/>
          <w:numId w:val="19"/>
        </w:numPr>
        <w:rPr>
          <w:ins w:id="4954" w:author="Rajiv Bansal" w:date="2019-11-29T09:40:00Z"/>
          <w:b/>
          <w:sz w:val="28"/>
          <w:rPrChange w:id="4955" w:author="Rajiv Bansal" w:date="2019-11-29T09:40:00Z">
            <w:rPr>
              <w:ins w:id="4956" w:author="Rajiv Bansal" w:date="2019-11-29T09:40:00Z"/>
              <w:spacing w:val="-1"/>
              <w:sz w:val="32"/>
              <w:szCs w:val="32"/>
              <w:shd w:val="clear" w:color="auto" w:fill="FFFFFF"/>
            </w:rPr>
          </w:rPrChange>
        </w:rPr>
      </w:pPr>
      <w:ins w:id="4957" w:author="Rajiv Bansal" w:date="2019-11-29T09:39:00Z">
        <w:r>
          <w:rPr>
            <w:spacing w:val="-1"/>
            <w:sz w:val="32"/>
            <w:szCs w:val="32"/>
            <w:shd w:val="clear" w:color="auto" w:fill="FFFFFF"/>
          </w:rPr>
          <w:t xml:space="preserve">Finally, </w:t>
        </w:r>
      </w:ins>
      <w:ins w:id="4958"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4959" w:author="Rajiv Bansal" w:date="2019-11-29T09:41:00Z">
              <w:rPr>
                <w:rFonts w:ascii="Consolas" w:hAnsi="Consolas" w:cs="Consolas"/>
                <w:color w:val="000000"/>
                <w:sz w:val="20"/>
                <w:szCs w:val="20"/>
                <w:shd w:val="clear" w:color="auto" w:fill="D4D4D4"/>
              </w:rPr>
            </w:rPrChange>
          </w:rPr>
          <w:t xml:space="preserve">ZuulGatewayApplication to </w:t>
        </w:r>
      </w:ins>
      <w:ins w:id="4960" w:author="Rajiv Bansal" w:date="2019-11-29T09:39:00Z">
        <w:r>
          <w:rPr>
            <w:spacing w:val="-1"/>
            <w:sz w:val="32"/>
            <w:szCs w:val="32"/>
            <w:shd w:val="clear" w:color="auto" w:fill="FFFFFF"/>
          </w:rPr>
          <w:t>enable Zuul and Eureka Client.</w:t>
        </w:r>
      </w:ins>
    </w:p>
    <w:p w14:paraId="2A7DA70C" w14:textId="156D4D06" w:rsidR="00FC184D" w:rsidRDefault="00824C4E" w:rsidP="00FC184D">
      <w:pPr>
        <w:ind w:left="720"/>
        <w:rPr>
          <w:ins w:id="4961" w:author="Rajiv Bansal" w:date="2019-11-29T09:44:00Z"/>
          <w:bCs/>
          <w:sz w:val="28"/>
        </w:rPr>
      </w:pPr>
      <w:ins w:id="4962" w:author="Rajiv Bansal" w:date="2019-11-29T09:44:00Z">
        <w:del w:id="4963" w:author="rkbansal" w:date="2020-11-30T22:26:00Z">
          <w:r w:rsidDel="00D3634F">
            <w:rPr>
              <w:noProof/>
            </w:rPr>
            <w:drawing>
              <wp:inline distT="0" distB="0" distL="0" distR="0" wp14:anchorId="7ED1ED91" wp14:editId="04973469">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3575" cy="2581275"/>
                        </a:xfrm>
                        <a:prstGeom prst="rect">
                          <a:avLst/>
                        </a:prstGeom>
                      </pic:spPr>
                    </pic:pic>
                  </a:graphicData>
                </a:graphic>
              </wp:inline>
            </w:drawing>
          </w:r>
        </w:del>
      </w:ins>
      <w:ins w:id="4964" w:author="rkbansal" w:date="2020-11-30T22:26:00Z">
        <w:r w:rsidR="00D3634F" w:rsidRPr="00D3634F">
          <w:rPr>
            <w:noProof/>
          </w:rPr>
          <w:t xml:space="preserve"> </w:t>
        </w:r>
        <w:r w:rsidR="00D3634F">
          <w:rPr>
            <w:noProof/>
          </w:rPr>
          <w:drawing>
            <wp:inline distT="0" distB="0" distL="0" distR="0" wp14:anchorId="7D3314BF" wp14:editId="2BAFE191">
              <wp:extent cx="4781550" cy="2781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81550" cy="2781300"/>
                      </a:xfrm>
                      <a:prstGeom prst="rect">
                        <a:avLst/>
                      </a:prstGeom>
                    </pic:spPr>
                  </pic:pic>
                </a:graphicData>
              </a:graphic>
            </wp:inline>
          </w:drawing>
        </w:r>
      </w:ins>
    </w:p>
    <w:p w14:paraId="42E7B9F6" w14:textId="353281D2" w:rsidR="009933DB" w:rsidRPr="009933DB" w:rsidRDefault="009933DB" w:rsidP="00824C4E">
      <w:pPr>
        <w:pStyle w:val="ListParagraph"/>
        <w:numPr>
          <w:ilvl w:val="0"/>
          <w:numId w:val="19"/>
        </w:numPr>
        <w:rPr>
          <w:ins w:id="4965" w:author="rkbansal" w:date="2020-11-30T22:09:00Z"/>
          <w:rPrChange w:id="4966" w:author="rkbansal" w:date="2020-11-30T22:11:00Z">
            <w:rPr>
              <w:ins w:id="4967" w:author="rkbansal" w:date="2020-11-30T22:09:00Z"/>
              <w:b/>
              <w:sz w:val="18"/>
            </w:rPr>
          </w:rPrChange>
        </w:rPr>
      </w:pPr>
      <w:ins w:id="4968" w:author="rkbansal" w:date="2020-11-30T22:09:00Z">
        <w:r w:rsidRPr="009933DB">
          <w:rPr>
            <w:rPrChange w:id="4969" w:author="rkbansal" w:date="2020-11-30T22:11:00Z">
              <w:rPr>
                <w:b/>
                <w:sz w:val="18"/>
              </w:rPr>
            </w:rPrChange>
          </w:rPr>
          <w:t>Need to make changes in this gateway-service application to enable authenticate the user before routing to other microservices.</w:t>
        </w:r>
      </w:ins>
    </w:p>
    <w:p w14:paraId="6DAB32B9" w14:textId="16038F07" w:rsidR="009933DB" w:rsidRPr="009933DB" w:rsidRDefault="009933DB">
      <w:pPr>
        <w:pStyle w:val="ListParagraph"/>
        <w:rPr>
          <w:ins w:id="4970" w:author="rkbansal" w:date="2020-11-30T22:09:00Z"/>
          <w:color w:val="C45911" w:themeColor="accent2" w:themeShade="BF"/>
          <w:rPrChange w:id="4971" w:author="rkbansal" w:date="2020-11-30T22:11:00Z">
            <w:rPr>
              <w:ins w:id="4972" w:author="rkbansal" w:date="2020-11-30T22:09:00Z"/>
            </w:rPr>
          </w:rPrChange>
        </w:rPr>
        <w:pPrChange w:id="4973" w:author="rkbansal" w:date="2020-11-30T22:11:00Z">
          <w:pPr>
            <w:pStyle w:val="ListParagraph"/>
            <w:numPr>
              <w:numId w:val="19"/>
            </w:numPr>
            <w:ind w:hanging="360"/>
          </w:pPr>
        </w:pPrChange>
      </w:pPr>
      <w:ins w:id="4974" w:author="rkbansal" w:date="2020-11-30T22:09:00Z">
        <w:r w:rsidRPr="009933DB">
          <w:rPr>
            <w:color w:val="C45911" w:themeColor="accent2" w:themeShade="BF"/>
            <w:rPrChange w:id="4975" w:author="rkbansal" w:date="2020-11-30T22:11:00Z">
              <w:rPr>
                <w:b/>
                <w:sz w:val="18"/>
              </w:rPr>
            </w:rPrChange>
          </w:rPr>
          <w:t xml:space="preserve">Can </w:t>
        </w:r>
      </w:ins>
      <w:ins w:id="4976" w:author="rkbansal" w:date="2020-11-30T22:10:00Z">
        <w:r w:rsidRPr="009933DB">
          <w:rPr>
            <w:color w:val="C45911" w:themeColor="accent2" w:themeShade="BF"/>
            <w:rPrChange w:id="4977" w:author="rkbansal" w:date="2020-11-30T22:11:00Z">
              <w:rPr>
                <w:b/>
                <w:sz w:val="18"/>
              </w:rPr>
            </w:rPrChange>
          </w:rPr>
          <w:t>refer the Authentication Service to see other changes in this gateway-service.</w:t>
        </w:r>
      </w:ins>
    </w:p>
    <w:p w14:paraId="1772FCD5" w14:textId="77777777" w:rsidR="009933DB" w:rsidRPr="009933DB" w:rsidRDefault="009933DB">
      <w:pPr>
        <w:pStyle w:val="ListParagraph"/>
        <w:rPr>
          <w:ins w:id="4978" w:author="rkbansal" w:date="2020-11-30T22:11:00Z"/>
          <w:b/>
          <w:sz w:val="18"/>
          <w:rPrChange w:id="4979" w:author="rkbansal" w:date="2020-11-30T22:11:00Z">
            <w:rPr>
              <w:ins w:id="4980" w:author="rkbansal" w:date="2020-11-30T22:11:00Z"/>
            </w:rPr>
          </w:rPrChange>
        </w:rPr>
        <w:pPrChange w:id="4981" w:author="rkbansal" w:date="2020-11-30T22:11:00Z">
          <w:pPr>
            <w:pStyle w:val="ListParagraph"/>
            <w:numPr>
              <w:numId w:val="19"/>
            </w:numPr>
            <w:ind w:hanging="360"/>
          </w:pPr>
        </w:pPrChange>
      </w:pPr>
    </w:p>
    <w:p w14:paraId="0254A7E8" w14:textId="5874E49B" w:rsidR="00B32EEF" w:rsidRPr="004A3C02" w:rsidRDefault="00824C4E" w:rsidP="00824C4E">
      <w:pPr>
        <w:pStyle w:val="ListParagraph"/>
        <w:numPr>
          <w:ilvl w:val="0"/>
          <w:numId w:val="19"/>
        </w:numPr>
        <w:rPr>
          <w:ins w:id="4982" w:author="Rajiv Bansal" w:date="2019-11-29T09:50:00Z"/>
          <w:b/>
          <w:sz w:val="18"/>
          <w:rPrChange w:id="4983" w:author="Rajiv Bansal" w:date="2019-11-29T09:50:00Z">
            <w:rPr>
              <w:ins w:id="4984" w:author="Rajiv Bansal" w:date="2019-11-29T09:50:00Z"/>
              <w:bCs/>
            </w:rPr>
          </w:rPrChange>
        </w:rPr>
      </w:pPr>
      <w:ins w:id="4985" w:author="Rajiv Bansal" w:date="2019-11-29T09:45:00Z">
        <w:r>
          <w:t xml:space="preserve">Run the application as </w:t>
        </w:r>
        <w:r w:rsidRPr="007A6875">
          <w:rPr>
            <w:b/>
          </w:rPr>
          <w:t>Spring Boot App</w:t>
        </w:r>
        <w:r>
          <w:rPr>
            <w:b/>
          </w:rPr>
          <w:t xml:space="preserve"> </w:t>
        </w:r>
      </w:ins>
      <w:ins w:id="4986"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4987" w:author="Rajiv Bansal" w:date="2019-11-29T09:50:00Z"/>
          <w:b/>
          <w:sz w:val="18"/>
          <w:rPrChange w:id="4988" w:author="Rajiv Bansal" w:date="2019-11-29T09:50:00Z">
            <w:rPr>
              <w:ins w:id="4989" w:author="Rajiv Bansal" w:date="2019-11-29T09:50:00Z"/>
              <w:bCs/>
            </w:rPr>
          </w:rPrChange>
        </w:rPr>
        <w:pPrChange w:id="4990" w:author="Rajiv Bansal" w:date="2019-11-29T09:50:00Z">
          <w:pPr>
            <w:pStyle w:val="ListParagraph"/>
            <w:numPr>
              <w:numId w:val="19"/>
            </w:numPr>
            <w:ind w:hanging="360"/>
          </w:pPr>
        </w:pPrChange>
      </w:pPr>
      <w:ins w:id="4991"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4992" w:author="Rajiv Bansal" w:date="2019-11-29T09:49:00Z"/>
          <w:b/>
          <w:sz w:val="18"/>
          <w:rPrChange w:id="4993" w:author="Rajiv Bansal" w:date="2019-11-29T09:49:00Z">
            <w:rPr>
              <w:ins w:id="4994" w:author="Rajiv Bansal" w:date="2019-11-29T09:49:00Z"/>
              <w:spacing w:val="-1"/>
              <w:sz w:val="32"/>
              <w:szCs w:val="32"/>
              <w:shd w:val="clear" w:color="auto" w:fill="FFFFFF"/>
            </w:rPr>
          </w:rPrChange>
        </w:rPr>
        <w:pPrChange w:id="4995" w:author="Rajiv Bansal" w:date="2019-11-29T09:50:00Z">
          <w:pPr>
            <w:pStyle w:val="ListParagraph"/>
            <w:numPr>
              <w:numId w:val="19"/>
            </w:numPr>
            <w:ind w:hanging="360"/>
          </w:pPr>
        </w:pPrChange>
      </w:pPr>
      <w:ins w:id="4996" w:author="Rajiv Bansal" w:date="2019-11-29T09:45:00Z">
        <w:r>
          <w:rPr>
            <w:b/>
          </w:rPr>
          <w:lastRenderedPageBreak/>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4997" w:author="Rajiv Bansal" w:date="2019-11-29T09:45:00Z"/>
          <w:b/>
          <w:sz w:val="18"/>
        </w:rPr>
        <w:pPrChange w:id="4998" w:author="Rajiv Bansal" w:date="2019-11-29T09:49:00Z">
          <w:pPr>
            <w:pStyle w:val="ListParagraph"/>
            <w:numPr>
              <w:numId w:val="19"/>
            </w:numPr>
            <w:ind w:hanging="360"/>
          </w:pPr>
        </w:pPrChange>
      </w:pPr>
      <w:ins w:id="4999"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5000" w:author="Rajiv Bansal" w:date="2019-11-29T09:49:00Z"/>
          <w:sz w:val="18"/>
          <w:rPrChange w:id="5001" w:author="Rajiv Bansal" w:date="2019-11-29T09:49:00Z">
            <w:rPr>
              <w:ins w:id="5002" w:author="Rajiv Bansal" w:date="2019-11-29T09:49:00Z"/>
            </w:rPr>
          </w:rPrChange>
        </w:rPr>
        <w:pPrChange w:id="5003"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5004" w:author="Rajiv Bansal" w:date="2019-11-29T09:46:00Z"/>
          <w:sz w:val="18"/>
        </w:rPr>
      </w:pPr>
      <w:ins w:id="5005" w:author="Rajiv Bansal" w:date="2019-11-29T09:46:00Z">
        <w:r w:rsidRPr="007A6875">
          <w:t xml:space="preserve">Open the browser </w:t>
        </w:r>
      </w:ins>
      <w:ins w:id="5006" w:author="Rajiv Bansal" w:date="2019-11-30T22:28:00Z">
        <w:r w:rsidR="00AA312E">
          <w:t xml:space="preserve">of Eureka Server </w:t>
        </w:r>
      </w:ins>
      <w:ins w:id="5007" w:author="Rajiv Bansal" w:date="2019-11-30T22:30:00Z">
        <w:r w:rsidR="00ED6871">
          <w:t>a</w:t>
        </w:r>
        <w:r w:rsidR="00ED6871" w:rsidRPr="00ED6871">
          <w:rPr>
            <w:rPrChange w:id="5008" w:author="Rajiv Bansal" w:date="2019-11-30T22:30:00Z">
              <w:rPr>
                <w:spacing w:val="-1"/>
                <w:sz w:val="32"/>
                <w:szCs w:val="32"/>
                <w:shd w:val="clear" w:color="auto" w:fill="FFFFFF"/>
              </w:rPr>
            </w:rPrChange>
          </w:rPr>
          <w:t>t </w:t>
        </w:r>
        <w:r w:rsidR="00ED6871" w:rsidRPr="00ED6871">
          <w:rPr>
            <w:rPrChange w:id="5009" w:author="Rajiv Bansal" w:date="2019-11-30T22:30:00Z">
              <w:rPr>
                <w:rStyle w:val="HTMLCode"/>
                <w:rFonts w:eastAsiaTheme="majorEastAsia"/>
                <w:spacing w:val="-1"/>
                <w:sz w:val="24"/>
                <w:szCs w:val="24"/>
              </w:rPr>
            </w:rPrChange>
          </w:rPr>
          <w:t>localhost:8761</w:t>
        </w:r>
        <w:r w:rsidR="00ED6871" w:rsidRPr="00ED6871">
          <w:rPr>
            <w:rPrChange w:id="5010" w:author="Rajiv Bansal" w:date="2019-11-30T22:30:00Z">
              <w:rPr>
                <w:spacing w:val="-1"/>
                <w:sz w:val="32"/>
                <w:szCs w:val="32"/>
                <w:shd w:val="clear" w:color="auto" w:fill="FFFFFF"/>
              </w:rPr>
            </w:rPrChange>
          </w:rPr>
          <w:t xml:space="preserve">, you should see the running zuul-gateway microservices </w:t>
        </w:r>
      </w:ins>
      <w:ins w:id="5011" w:author="Rajiv Bansal" w:date="2019-11-29T09:46:00Z">
        <w:r w:rsidRPr="007A6875">
          <w:t xml:space="preserve">and enter the url: </w:t>
        </w:r>
      </w:ins>
      <w:ins w:id="5012" w:author="Rajiv Bansal" w:date="2019-11-30T22:29:00Z">
        <w:r w:rsidR="00ED6871">
          <w:fldChar w:fldCharType="begin"/>
        </w:r>
        <w:r w:rsidR="00ED6871">
          <w:instrText xml:space="preserve"> HYPERLINK "</w:instrText>
        </w:r>
      </w:ins>
      <w:ins w:id="5013" w:author="Rajiv Bansal" w:date="2019-11-29T09:46:00Z">
        <w:r w:rsidR="00ED6871" w:rsidRPr="00ED6871">
          <w:rPr>
            <w:rPrChange w:id="5014" w:author="Rajiv Bansal" w:date="2019-11-30T22:29:00Z">
              <w:rPr>
                <w:rStyle w:val="Hyperlink"/>
              </w:rPr>
            </w:rPrChange>
          </w:rPr>
          <w:instrText>http://localhost:</w:instrText>
        </w:r>
      </w:ins>
      <w:ins w:id="5015" w:author="Rajiv Bansal" w:date="2019-11-30T22:28:00Z">
        <w:r w:rsidR="00ED6871" w:rsidRPr="00ED6871">
          <w:rPr>
            <w:rPrChange w:id="5016" w:author="Rajiv Bansal" w:date="2019-11-30T22:29:00Z">
              <w:rPr>
                <w:rStyle w:val="Hyperlink"/>
              </w:rPr>
            </w:rPrChange>
          </w:rPr>
          <w:instrText>8761</w:instrText>
        </w:r>
      </w:ins>
      <w:ins w:id="5017" w:author="Rajiv Bansal" w:date="2019-11-29T09:46:00Z">
        <w:r w:rsidR="00ED6871" w:rsidRPr="00ED6871">
          <w:rPr>
            <w:rPrChange w:id="5018" w:author="Rajiv Bansal" w:date="2019-11-30T22:29:00Z">
              <w:rPr>
                <w:rStyle w:val="Hyperlink"/>
              </w:rPr>
            </w:rPrChange>
          </w:rPr>
          <w:instrText>/</w:instrText>
        </w:r>
      </w:ins>
      <w:ins w:id="5019" w:author="Rajiv Bansal" w:date="2019-11-30T22:29:00Z">
        <w:r w:rsidR="00ED6871">
          <w:instrText xml:space="preserve">" </w:instrText>
        </w:r>
        <w:r w:rsidR="00ED6871">
          <w:fldChar w:fldCharType="separate"/>
        </w:r>
      </w:ins>
      <w:ins w:id="5020" w:author="Rajiv Bansal" w:date="2019-11-29T09:46:00Z">
        <w:r w:rsidR="00ED6871" w:rsidRPr="00742A84">
          <w:rPr>
            <w:rStyle w:val="Hyperlink"/>
          </w:rPr>
          <w:t>http://localhost:</w:t>
        </w:r>
      </w:ins>
      <w:ins w:id="5021" w:author="Rajiv Bansal" w:date="2019-11-30T22:28:00Z">
        <w:r w:rsidR="00ED6871" w:rsidRPr="00742A84">
          <w:rPr>
            <w:rStyle w:val="Hyperlink"/>
          </w:rPr>
          <w:t>8761</w:t>
        </w:r>
      </w:ins>
      <w:ins w:id="5022" w:author="Rajiv Bansal" w:date="2019-11-29T09:46:00Z">
        <w:r w:rsidR="00ED6871" w:rsidRPr="00742A84">
          <w:rPr>
            <w:rStyle w:val="Hyperlink"/>
          </w:rPr>
          <w:t>/</w:t>
        </w:r>
      </w:ins>
      <w:ins w:id="5023" w:author="Rajiv Bansal" w:date="2019-11-30T22:29:00Z">
        <w:r w:rsidR="00ED6871">
          <w:fldChar w:fldCharType="end"/>
        </w:r>
      </w:ins>
    </w:p>
    <w:p w14:paraId="1047DA6F" w14:textId="7AF53C02" w:rsidR="00824C4E" w:rsidRPr="00824C4E" w:rsidRDefault="00ED6871">
      <w:pPr>
        <w:pStyle w:val="ListParagraph"/>
        <w:rPr>
          <w:ins w:id="5024" w:author="Rajiv Bansal" w:date="2019-11-29T09:39:00Z"/>
          <w:bCs/>
          <w:sz w:val="28"/>
          <w:rPrChange w:id="5025" w:author="Rajiv Bansal" w:date="2019-11-29T09:44:00Z">
            <w:rPr>
              <w:ins w:id="5026" w:author="Rajiv Bansal" w:date="2019-11-29T09:39:00Z"/>
              <w:spacing w:val="-1"/>
              <w:sz w:val="32"/>
              <w:szCs w:val="32"/>
              <w:shd w:val="clear" w:color="auto" w:fill="FFFFFF"/>
            </w:rPr>
          </w:rPrChange>
        </w:rPr>
        <w:pPrChange w:id="5027" w:author="Rajiv Bansal" w:date="2019-11-29T09:46:00Z">
          <w:pPr>
            <w:pStyle w:val="ListParagraph"/>
            <w:numPr>
              <w:numId w:val="19"/>
            </w:numPr>
            <w:ind w:hanging="360"/>
          </w:pPr>
        </w:pPrChange>
      </w:pPr>
      <w:ins w:id="5028"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5029" w:author="Rajiv Bansal" w:date="2019-11-29T09:26:00Z"/>
          <w:b/>
          <w:sz w:val="28"/>
          <w:rPrChange w:id="5030" w:author="Rajiv Bansal" w:date="2019-11-29T09:39:00Z">
            <w:rPr>
              <w:ins w:id="5031" w:author="Rajiv Bansal" w:date="2019-11-29T09:26:00Z"/>
            </w:rPr>
          </w:rPrChange>
        </w:rPr>
        <w:pPrChange w:id="5032" w:author="Rajiv Bansal" w:date="2019-11-29T09:39:00Z">
          <w:pPr/>
        </w:pPrChange>
      </w:pPr>
    </w:p>
    <w:p w14:paraId="582438E8" w14:textId="77777777" w:rsidR="00176254" w:rsidRDefault="00176254" w:rsidP="00176254">
      <w:pPr>
        <w:rPr>
          <w:ins w:id="5033" w:author="Rajiv Bansal" w:date="2019-11-29T09:26:00Z"/>
          <w:b/>
          <w:sz w:val="28"/>
        </w:rPr>
      </w:pPr>
    </w:p>
    <w:p w14:paraId="5741BE3B" w14:textId="6BE1FFEE" w:rsidR="00BE2E1A" w:rsidRPr="00176254" w:rsidRDefault="00BE2E1A">
      <w:pPr>
        <w:rPr>
          <w:ins w:id="5034" w:author="Rajiv Bansal" w:date="2019-11-29T09:25:00Z"/>
          <w:rFonts w:eastAsiaTheme="majorEastAsia" w:cstheme="majorBidi"/>
          <w:b/>
          <w:color w:val="2F5496" w:themeColor="accent1" w:themeShade="BF"/>
          <w:sz w:val="28"/>
          <w:szCs w:val="26"/>
          <w:rPrChange w:id="5035" w:author="Rajiv Bansal" w:date="2019-11-29T09:26:00Z">
            <w:rPr>
              <w:ins w:id="5036" w:author="Rajiv Bansal" w:date="2019-11-29T09:25:00Z"/>
              <w:b/>
              <w:sz w:val="28"/>
            </w:rPr>
          </w:rPrChange>
        </w:rPr>
        <w:pPrChange w:id="5037" w:author="Rajiv Bansal" w:date="2019-11-29T09:26:00Z">
          <w:pPr>
            <w:pStyle w:val="ListParagraph"/>
            <w:numPr>
              <w:numId w:val="19"/>
            </w:numPr>
            <w:ind w:hanging="360"/>
          </w:pPr>
        </w:pPrChange>
      </w:pPr>
      <w:ins w:id="5038" w:author="Rajiv Bansal" w:date="2019-11-29T09:01:00Z">
        <w:r w:rsidRPr="00176254">
          <w:rPr>
            <w:b/>
            <w:sz w:val="28"/>
            <w:rPrChange w:id="5039" w:author="Rajiv Bansal" w:date="2019-11-29T09:26:00Z">
              <w:rPr/>
            </w:rPrChange>
          </w:rPr>
          <w:br w:type="page"/>
        </w:r>
      </w:ins>
    </w:p>
    <w:p w14:paraId="6F36ADB4" w14:textId="79A5E4F4" w:rsidR="002708D0" w:rsidRDefault="002708D0" w:rsidP="00C62AC7">
      <w:pPr>
        <w:pStyle w:val="Heading2"/>
        <w:rPr>
          <w:rFonts w:ascii="Georgia" w:hAnsi="Georgia"/>
          <w:b/>
          <w:sz w:val="28"/>
        </w:rPr>
      </w:pPr>
      <w:r w:rsidRPr="009C50E7">
        <w:rPr>
          <w:rFonts w:ascii="Georgia" w:hAnsi="Georgia"/>
          <w:b/>
          <w:sz w:val="28"/>
        </w:rPr>
        <w:lastRenderedPageBreak/>
        <w:t>User-Mgmt Service</w:t>
      </w:r>
      <w:ins w:id="5040" w:author="Rajiv Bansal" w:date="2021-05-31T19:29:00Z">
        <w:r w:rsidR="00711F4D">
          <w:rPr>
            <w:rFonts w:ascii="Georgia" w:hAnsi="Georgia"/>
            <w:b/>
            <w:sz w:val="28"/>
          </w:rPr>
          <w:t xml:space="preserve"> (Hazelcast cache)</w:t>
        </w:r>
      </w:ins>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5041" w:author="rkbansal" w:date="2020-02-15T11:50:00Z">
        <w:r w:rsidR="00711EA1">
          <w:t>people-mgmt-service</w:t>
        </w:r>
      </w:ins>
      <w:del w:id="5042"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43" w:author="rkbansal" w:date="2020-04-23T15:37:00Z">
          <w:tblPr>
            <w:tblW w:w="0" w:type="auto"/>
            <w:tblLook w:val="04A0" w:firstRow="1" w:lastRow="0" w:firstColumn="1" w:lastColumn="0" w:noHBand="0" w:noVBand="1"/>
          </w:tblPr>
        </w:tblPrChange>
      </w:tblPr>
      <w:tblGrid>
        <w:gridCol w:w="4508"/>
        <w:gridCol w:w="4508"/>
        <w:tblGridChange w:id="5044">
          <w:tblGrid>
            <w:gridCol w:w="4508"/>
            <w:gridCol w:w="4508"/>
          </w:tblGrid>
        </w:tblGridChange>
      </w:tblGrid>
      <w:tr w:rsidR="00047E66" w14:paraId="2E2E54A2" w14:textId="77777777" w:rsidTr="00C9181B">
        <w:tc>
          <w:tcPr>
            <w:tcW w:w="4508" w:type="dxa"/>
            <w:tcPrChange w:id="5045" w:author="rkbansal" w:date="2020-04-23T15:37:00Z">
              <w:tcPr>
                <w:tcW w:w="4508" w:type="dxa"/>
              </w:tcPr>
            </w:tcPrChange>
          </w:tcPr>
          <w:p w14:paraId="16BC95B7" w14:textId="126EBB28" w:rsidR="00047E66" w:rsidRDefault="00047E66" w:rsidP="00047E66">
            <w:r>
              <w:t>Database/Schema Name</w:t>
            </w:r>
          </w:p>
        </w:tc>
        <w:tc>
          <w:tcPr>
            <w:tcW w:w="4508" w:type="dxa"/>
            <w:tcPrChange w:id="5046" w:author="rkbansal" w:date="2020-04-23T15:37:00Z">
              <w:tcPr>
                <w:tcW w:w="4508" w:type="dxa"/>
              </w:tcPr>
            </w:tcPrChange>
          </w:tcPr>
          <w:p w14:paraId="5BC84C92" w14:textId="3F326724" w:rsidR="00047E66" w:rsidRDefault="00047E66" w:rsidP="00047E66">
            <w:r>
              <w:t>users_</w:t>
            </w:r>
            <w:ins w:id="5047" w:author="Rajiv Bansal" w:date="2021-05-19T21:01:00Z">
              <w:r w:rsidR="00242B81">
                <w:t>db</w:t>
              </w:r>
            </w:ins>
            <w:del w:id="5048" w:author="Rajiv Bansal" w:date="2021-05-19T21:01:00Z">
              <w:r w:rsidDel="00242B81">
                <w:delText>schema</w:delText>
              </w:r>
            </w:del>
          </w:p>
        </w:tc>
      </w:tr>
      <w:tr w:rsidR="00047E66" w14:paraId="35764FEA" w14:textId="77777777" w:rsidTr="00C9181B">
        <w:tc>
          <w:tcPr>
            <w:tcW w:w="4508" w:type="dxa"/>
            <w:tcPrChange w:id="5049" w:author="rkbansal" w:date="2020-04-23T15:37:00Z">
              <w:tcPr>
                <w:tcW w:w="4508" w:type="dxa"/>
              </w:tcPr>
            </w:tcPrChange>
          </w:tcPr>
          <w:p w14:paraId="42718B4A" w14:textId="6F5DB39B" w:rsidR="00047E66" w:rsidRDefault="00047E66" w:rsidP="00047E66">
            <w:r>
              <w:t>User name</w:t>
            </w:r>
          </w:p>
        </w:tc>
        <w:tc>
          <w:tcPr>
            <w:tcW w:w="4508" w:type="dxa"/>
            <w:tcPrChange w:id="5050" w:author="rkbansal" w:date="2020-04-23T15:37:00Z">
              <w:tcPr>
                <w:tcW w:w="4508" w:type="dxa"/>
              </w:tcPr>
            </w:tcPrChange>
          </w:tcPr>
          <w:p w14:paraId="18F977D1" w14:textId="5F86D91C" w:rsidR="00047E66" w:rsidRDefault="007D7D65" w:rsidP="00047E66">
            <w:del w:id="5051" w:author="Rajiv Bansal" w:date="2021-05-19T21:01:00Z">
              <w:r w:rsidDel="00242B81">
                <w:delText>U</w:delText>
              </w:r>
              <w:r w:rsidR="00047E66" w:rsidDel="00242B81">
                <w:delText>sers</w:delText>
              </w:r>
            </w:del>
            <w:ins w:id="5052" w:author="Rajiv Bansal" w:date="2021-05-19T21:01:00Z">
              <w:r w:rsidR="00242B81">
                <w:t>bjjd</w:t>
              </w:r>
            </w:ins>
          </w:p>
        </w:tc>
      </w:tr>
      <w:tr w:rsidR="00047E66" w14:paraId="5766CF95" w14:textId="77777777" w:rsidTr="00C9181B">
        <w:tc>
          <w:tcPr>
            <w:tcW w:w="4508" w:type="dxa"/>
            <w:tcPrChange w:id="5053" w:author="rkbansal" w:date="2020-04-23T15:37:00Z">
              <w:tcPr>
                <w:tcW w:w="4508" w:type="dxa"/>
              </w:tcPr>
            </w:tcPrChange>
          </w:tcPr>
          <w:p w14:paraId="16E48652" w14:textId="1AEA1EC2" w:rsidR="00047E66" w:rsidRDefault="00047E66" w:rsidP="00047E66">
            <w:r>
              <w:t>Password</w:t>
            </w:r>
          </w:p>
        </w:tc>
        <w:tc>
          <w:tcPr>
            <w:tcW w:w="4508" w:type="dxa"/>
            <w:tcPrChange w:id="5054" w:author="rkbansal" w:date="2020-04-23T15:37:00Z">
              <w:tcPr>
                <w:tcW w:w="4508" w:type="dxa"/>
              </w:tcPr>
            </w:tcPrChange>
          </w:tcPr>
          <w:p w14:paraId="5801C81C" w14:textId="2998860B" w:rsidR="00047E66" w:rsidRDefault="007D7D65" w:rsidP="00047E66">
            <w:del w:id="5055" w:author="Rajiv Bansal" w:date="2021-05-19T21:01:00Z">
              <w:r w:rsidDel="00242B81">
                <w:delText>U</w:delText>
              </w:r>
              <w:r w:rsidR="00047E66" w:rsidDel="00242B81">
                <w:delText>sers</w:delText>
              </w:r>
            </w:del>
            <w:ins w:id="5056" w:author="Rajiv Bansal" w:date="2021-05-19T21:01:00Z">
              <w:r w:rsidR="00242B81">
                <w:t>bjjd_379</w:t>
              </w:r>
            </w:ins>
          </w:p>
        </w:tc>
      </w:tr>
    </w:tbl>
    <w:p w14:paraId="4C8B2B7E" w14:textId="3E90BA2C" w:rsidR="00047E66" w:rsidRDefault="00047E66" w:rsidP="00057A97">
      <w:pPr>
        <w:rPr>
          <w:ins w:id="5057" w:author="rkbansal" w:date="2020-04-23T15:37:00Z"/>
        </w:rPr>
      </w:pPr>
    </w:p>
    <w:p w14:paraId="75260C62" w14:textId="77777777" w:rsidR="00C9181B" w:rsidRPr="00A66355" w:rsidRDefault="00C9181B" w:rsidP="00C9181B">
      <w:pPr>
        <w:rPr>
          <w:ins w:id="5058" w:author="rkbansal" w:date="2020-04-23T15:37:00Z"/>
          <w:b/>
          <w:bCs/>
        </w:rPr>
      </w:pPr>
      <w:ins w:id="5059" w:author="rkbansal" w:date="2020-04-23T15:37:00Z">
        <w:r>
          <w:tab/>
        </w:r>
        <w:r w:rsidRPr="00A66355">
          <w:rPr>
            <w:b/>
            <w:bCs/>
          </w:rPr>
          <w:t>Commands:</w:t>
        </w:r>
      </w:ins>
    </w:p>
    <w:p w14:paraId="4FB60E6D" w14:textId="77777777" w:rsidR="00C9181B" w:rsidRPr="00A66355" w:rsidRDefault="00C9181B" w:rsidP="00C9181B">
      <w:pPr>
        <w:ind w:left="360" w:firstLine="360"/>
        <w:jc w:val="both"/>
        <w:rPr>
          <w:ins w:id="5060" w:author="rkbansal" w:date="2020-04-23T15:37:00Z"/>
          <w:rFonts w:cstheme="minorHAnsi"/>
          <w:lang w:val="en-US"/>
        </w:rPr>
      </w:pPr>
      <w:ins w:id="5061"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5062" w:author="rkbansal" w:date="2020-04-23T15:37:00Z"/>
          <w:rFonts w:ascii="Helvetica" w:eastAsia="Times New Roman" w:hAnsi="Helvetica" w:cs="Times New Roman"/>
          <w:color w:val="333333"/>
          <w:sz w:val="21"/>
          <w:szCs w:val="21"/>
          <w:lang w:eastAsia="en-IN"/>
        </w:rPr>
      </w:pPr>
      <w:ins w:id="5063" w:author="rkbansal" w:date="2020-04-23T15:37:00Z">
        <w:r w:rsidRPr="00D80614">
          <w:rPr>
            <w:rFonts w:ascii="Helvetica" w:eastAsia="Times New Roman" w:hAnsi="Helvetica" w:cs="Times New Roman"/>
            <w:color w:val="333333"/>
            <w:sz w:val="21"/>
            <w:szCs w:val="21"/>
            <w:lang w:eastAsia="en-IN"/>
          </w:rPr>
          <w:t>User Id: root</w:t>
        </w:r>
      </w:ins>
    </w:p>
    <w:p w14:paraId="3AD32188" w14:textId="14759497" w:rsidR="00C9181B" w:rsidRPr="00D80614" w:rsidRDefault="00C9181B" w:rsidP="00C9181B">
      <w:pPr>
        <w:pStyle w:val="ListParagraph"/>
        <w:spacing w:after="300" w:line="300" w:lineRule="atLeast"/>
        <w:ind w:left="360" w:firstLine="360"/>
        <w:rPr>
          <w:ins w:id="5064" w:author="rkbansal" w:date="2020-04-23T15:37:00Z"/>
          <w:rFonts w:ascii="Helvetica" w:eastAsia="Times New Roman" w:hAnsi="Helvetica" w:cs="Times New Roman"/>
          <w:color w:val="333333"/>
          <w:sz w:val="21"/>
          <w:szCs w:val="21"/>
          <w:lang w:eastAsia="en-IN"/>
        </w:rPr>
      </w:pPr>
      <w:ins w:id="5065" w:author="rkbansal" w:date="2020-04-23T15:37:00Z">
        <w:r w:rsidRPr="00D80614">
          <w:rPr>
            <w:rFonts w:ascii="Helvetica" w:eastAsia="Times New Roman" w:hAnsi="Helvetica" w:cs="Times New Roman"/>
            <w:color w:val="333333"/>
            <w:sz w:val="21"/>
            <w:szCs w:val="21"/>
            <w:lang w:eastAsia="en-IN"/>
          </w:rPr>
          <w:t xml:space="preserve">Password: </w:t>
        </w:r>
        <w:del w:id="5066"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5067" w:author="Rajiv Bansal" w:date="2021-05-19T21:01:00Z">
        <w:r w:rsidR="00000918">
          <w:rPr>
            <w:rFonts w:ascii="Helvetica" w:eastAsia="Times New Roman" w:hAnsi="Helvetica" w:cs="Times New Roman"/>
            <w:color w:val="333333"/>
            <w:sz w:val="21"/>
            <w:szCs w:val="21"/>
            <w:lang w:eastAsia="en-IN"/>
          </w:rPr>
          <w:t>bjjd</w:t>
        </w:r>
      </w:ins>
    </w:p>
    <w:p w14:paraId="50BA3180" w14:textId="77777777" w:rsidR="00C9181B" w:rsidRDefault="00C9181B" w:rsidP="00C9181B">
      <w:pPr>
        <w:pStyle w:val="ListParagraph"/>
        <w:rPr>
          <w:ins w:id="5068" w:author="rkbansal" w:date="2020-04-23T15:37:00Z"/>
        </w:rPr>
      </w:pPr>
    </w:p>
    <w:p w14:paraId="4ADAD506" w14:textId="77777777" w:rsidR="00000918" w:rsidRPr="00000918" w:rsidRDefault="00000918">
      <w:pPr>
        <w:pStyle w:val="ListParagraph"/>
        <w:numPr>
          <w:ilvl w:val="0"/>
          <w:numId w:val="19"/>
        </w:numPr>
        <w:pBdr>
          <w:top w:val="single" w:sz="4" w:space="1" w:color="auto"/>
          <w:left w:val="single" w:sz="4" w:space="4" w:color="auto"/>
          <w:bottom w:val="single" w:sz="4" w:space="1" w:color="auto"/>
          <w:right w:val="single" w:sz="4" w:space="4" w:color="auto"/>
        </w:pBdr>
        <w:rPr>
          <w:ins w:id="5069" w:author="Rajiv Bansal" w:date="2021-05-19T21:01:00Z"/>
          <w:rFonts w:asciiTheme="minorHAnsi" w:hAnsiTheme="minorHAnsi" w:cstheme="minorHAnsi"/>
          <w:rPrChange w:id="5070" w:author="Rajiv Bansal" w:date="2021-05-19T21:02:00Z">
            <w:rPr>
              <w:ins w:id="5071" w:author="Rajiv Bansal" w:date="2021-05-19T21:01:00Z"/>
            </w:rPr>
          </w:rPrChange>
        </w:rPr>
        <w:pPrChange w:id="5072" w:author="Rajiv Bansal" w:date="2021-05-19T21:03:00Z">
          <w:pPr>
            <w:pStyle w:val="ListParagraph"/>
          </w:pPr>
        </w:pPrChange>
      </w:pPr>
      <w:ins w:id="5073" w:author="Rajiv Bansal" w:date="2021-05-19T21:01:00Z">
        <w:r w:rsidRPr="00000918">
          <w:rPr>
            <w:rFonts w:asciiTheme="minorHAnsi" w:hAnsiTheme="minorHAnsi" w:cstheme="minorHAnsi"/>
            <w:rPrChange w:id="5074" w:author="Rajiv Bansal" w:date="2021-05-19T21:02:00Z">
              <w:rPr/>
            </w:rPrChange>
          </w:rPr>
          <w:t>create database users_db;</w:t>
        </w:r>
      </w:ins>
    </w:p>
    <w:p w14:paraId="482B2883" w14:textId="1757BB65"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5075" w:author="Rajiv Bansal" w:date="2021-05-19T21:03:00Z"/>
          <w:rFonts w:asciiTheme="minorHAnsi" w:hAnsiTheme="minorHAnsi" w:cstheme="minorHAnsi"/>
        </w:rPr>
      </w:pPr>
      <w:ins w:id="5076" w:author="Rajiv Bansal" w:date="2021-05-19T21:01:00Z">
        <w:r w:rsidRPr="00000918">
          <w:rPr>
            <w:rFonts w:asciiTheme="minorHAnsi" w:hAnsiTheme="minorHAnsi" w:cstheme="minorHAnsi"/>
            <w:rPrChange w:id="5077" w:author="Rajiv Bansal" w:date="2021-05-19T21:02:00Z">
              <w:rPr/>
            </w:rPrChange>
          </w:rPr>
          <w:t>create user 'bjjd'@'%' identified by 'bjjd_379';</w:t>
        </w:r>
      </w:ins>
    </w:p>
    <w:p w14:paraId="1BBCC2EC" w14:textId="2EA4DD7D" w:rsidR="00000918" w:rsidRDefault="00000918">
      <w:pPr>
        <w:pStyle w:val="ListParagraph"/>
        <w:numPr>
          <w:ilvl w:val="0"/>
          <w:numId w:val="19"/>
        </w:numPr>
        <w:pBdr>
          <w:top w:val="single" w:sz="4" w:space="1" w:color="auto"/>
          <w:left w:val="single" w:sz="4" w:space="4" w:color="auto"/>
          <w:bottom w:val="single" w:sz="4" w:space="1" w:color="auto"/>
          <w:right w:val="single" w:sz="4" w:space="4" w:color="auto"/>
        </w:pBdr>
        <w:rPr>
          <w:ins w:id="5078" w:author="Rajiv Bansal" w:date="2021-05-28T21:11:00Z"/>
          <w:rFonts w:asciiTheme="minorHAnsi" w:hAnsiTheme="minorHAnsi" w:cstheme="minorHAnsi"/>
        </w:rPr>
      </w:pPr>
      <w:ins w:id="5079" w:author="Rajiv Bansal" w:date="2021-05-19T21:03:00Z">
        <w:r w:rsidRPr="00000918">
          <w:rPr>
            <w:rFonts w:asciiTheme="minorHAnsi" w:hAnsiTheme="minorHAnsi" w:cstheme="minorHAnsi"/>
          </w:rPr>
          <w:t>grant all on users_db.* to 'bjjd'@'%';</w:t>
        </w:r>
      </w:ins>
    </w:p>
    <w:p w14:paraId="05D1CBF8" w14:textId="72EC215F" w:rsidR="004A451C" w:rsidRDefault="004A451C">
      <w:pPr>
        <w:pStyle w:val="ListParagraph"/>
        <w:numPr>
          <w:ilvl w:val="0"/>
          <w:numId w:val="19"/>
        </w:numPr>
        <w:pBdr>
          <w:top w:val="single" w:sz="4" w:space="1" w:color="auto"/>
          <w:left w:val="single" w:sz="4" w:space="4" w:color="auto"/>
          <w:bottom w:val="single" w:sz="4" w:space="1" w:color="auto"/>
          <w:right w:val="single" w:sz="4" w:space="4" w:color="auto"/>
        </w:pBdr>
        <w:rPr>
          <w:ins w:id="5080" w:author="Rajiv Bansal" w:date="2021-05-28T21:09:00Z"/>
          <w:rFonts w:asciiTheme="minorHAnsi" w:hAnsiTheme="minorHAnsi" w:cstheme="minorHAnsi"/>
        </w:rPr>
      </w:pPr>
      <w:ins w:id="5081" w:author="Rajiv Bansal" w:date="2021-05-28T21:11:00Z">
        <w:r w:rsidRPr="004A451C">
          <w:rPr>
            <w:rFonts w:asciiTheme="minorHAnsi" w:hAnsiTheme="minorHAnsi" w:cstheme="minorHAnsi"/>
          </w:rPr>
          <w:t>grant SELECT,INSERT,UPDATE,DELETE,CREATE,index,drop,ALTER,create temporary tables,references ON users_db.* to 'bjjd'@'%';</w:t>
        </w:r>
      </w:ins>
    </w:p>
    <w:p w14:paraId="1209E633" w14:textId="34CC56BC" w:rsidR="00C9181B" w:rsidDel="00000918" w:rsidRDefault="00C9181B">
      <w:pPr>
        <w:pStyle w:val="ListParagraph"/>
        <w:pBdr>
          <w:top w:val="single" w:sz="4" w:space="1" w:color="auto"/>
          <w:left w:val="single" w:sz="4" w:space="4" w:color="auto"/>
          <w:bottom w:val="single" w:sz="4" w:space="1" w:color="auto"/>
          <w:right w:val="single" w:sz="4" w:space="4" w:color="auto"/>
        </w:pBdr>
        <w:rPr>
          <w:del w:id="5082" w:author="Rajiv Bansal" w:date="2021-05-19T21:01:00Z"/>
          <w:rFonts w:asciiTheme="minorHAnsi" w:hAnsiTheme="minorHAnsi" w:cstheme="minorHAnsi"/>
        </w:rPr>
        <w:pPrChange w:id="5083" w:author="Rajiv Bansal" w:date="2021-05-19T21:02:00Z">
          <w:pPr>
            <w:pStyle w:val="ListParagraph"/>
          </w:pPr>
        </w:pPrChange>
      </w:pPr>
      <w:ins w:id="5084" w:author="rkbansal" w:date="2020-04-23T15:37:00Z">
        <w:del w:id="5085" w:author="Rajiv Bansal" w:date="2021-05-19T21:01:00Z">
          <w:r w:rsidRPr="00000918" w:rsidDel="00000918">
            <w:rPr>
              <w:rFonts w:asciiTheme="minorHAnsi" w:hAnsiTheme="minorHAnsi" w:cstheme="minorHAnsi"/>
              <w:rPrChange w:id="5086" w:author="Rajiv Bansal" w:date="2021-05-19T21:02:00Z">
                <w:rPr/>
              </w:rPrChange>
            </w:rPr>
            <w:delText>create user '</w:delText>
          </w:r>
          <w:r w:rsidR="0034276A" w:rsidRPr="00000918" w:rsidDel="00000918">
            <w:rPr>
              <w:rFonts w:asciiTheme="minorHAnsi" w:hAnsiTheme="minorHAnsi" w:cstheme="minorHAnsi"/>
              <w:rPrChange w:id="5087" w:author="Rajiv Bansal" w:date="2021-05-19T21:02:00Z">
                <w:rPr/>
              </w:rPrChange>
            </w:rPr>
            <w:delText>users</w:delText>
          </w:r>
          <w:r w:rsidRPr="00000918" w:rsidDel="00000918">
            <w:rPr>
              <w:rFonts w:asciiTheme="minorHAnsi" w:hAnsiTheme="minorHAnsi" w:cstheme="minorHAnsi"/>
              <w:rPrChange w:id="5088" w:author="Rajiv Bansal" w:date="2021-05-19T21:02:00Z">
                <w:rPr/>
              </w:rPrChange>
            </w:rPr>
            <w:delText>'@'%' identified by '</w:delText>
          </w:r>
          <w:r w:rsidR="0034276A" w:rsidRPr="00000918" w:rsidDel="00000918">
            <w:rPr>
              <w:rFonts w:asciiTheme="minorHAnsi" w:hAnsiTheme="minorHAnsi" w:cstheme="minorHAnsi"/>
              <w:rPrChange w:id="5089" w:author="Rajiv Bansal" w:date="2021-05-19T21:02:00Z">
                <w:rPr/>
              </w:rPrChange>
            </w:rPr>
            <w:delText>users</w:delText>
          </w:r>
          <w:r w:rsidRPr="00000918" w:rsidDel="00000918">
            <w:rPr>
              <w:rFonts w:asciiTheme="minorHAnsi" w:hAnsiTheme="minorHAnsi" w:cstheme="minorHAnsi"/>
              <w:rPrChange w:id="5090" w:author="Rajiv Bansal" w:date="2021-05-19T21:02:00Z">
                <w:rPr/>
              </w:rPrChange>
            </w:rPr>
            <w:delText xml:space="preserve">'; </w:delText>
          </w:r>
        </w:del>
      </w:ins>
    </w:p>
    <w:p w14:paraId="20D0FF2E" w14:textId="68FD128E" w:rsidR="00C9181B" w:rsidRPr="00000918" w:rsidDel="00000918" w:rsidRDefault="00C9181B">
      <w:pPr>
        <w:pStyle w:val="ListParagraph"/>
        <w:rPr>
          <w:ins w:id="5091" w:author="rkbansal" w:date="2020-04-23T15:37:00Z"/>
          <w:del w:id="5092" w:author="Rajiv Bansal" w:date="2021-05-19T21:01:00Z"/>
          <w:rFonts w:asciiTheme="minorHAnsi" w:hAnsiTheme="minorHAnsi" w:cstheme="minorHAnsi"/>
          <w:rPrChange w:id="5093" w:author="Rajiv Bansal" w:date="2021-05-19T21:02:00Z">
            <w:rPr>
              <w:ins w:id="5094" w:author="rkbansal" w:date="2020-04-23T15:37:00Z"/>
              <w:del w:id="5095" w:author="Rajiv Bansal" w:date="2021-05-19T21:01:00Z"/>
            </w:rPr>
          </w:rPrChange>
        </w:rPr>
      </w:pPr>
    </w:p>
    <w:p w14:paraId="0CDA5A96" w14:textId="1BE14E93" w:rsidR="00C9181B" w:rsidRPr="00000918" w:rsidDel="00000918" w:rsidRDefault="00C9181B">
      <w:pPr>
        <w:pStyle w:val="ListParagraph"/>
        <w:rPr>
          <w:ins w:id="5096" w:author="rkbansal" w:date="2020-04-23T15:37:00Z"/>
          <w:del w:id="5097" w:author="Rajiv Bansal" w:date="2021-05-19T21:01:00Z"/>
          <w:rFonts w:asciiTheme="minorHAnsi" w:hAnsiTheme="minorHAnsi" w:cstheme="minorHAnsi"/>
          <w:rPrChange w:id="5098" w:author="Rajiv Bansal" w:date="2021-05-19T21:02:00Z">
            <w:rPr>
              <w:ins w:id="5099" w:author="rkbansal" w:date="2020-04-23T15:37:00Z"/>
              <w:del w:id="5100" w:author="Rajiv Bansal" w:date="2021-05-19T21:01:00Z"/>
            </w:rPr>
          </w:rPrChange>
        </w:rPr>
        <w:pPrChange w:id="5101" w:author="Rajiv Bansal" w:date="2021-05-19T21:02:00Z">
          <w:pPr>
            <w:pStyle w:val="ListParagraph"/>
            <w:numPr>
              <w:numId w:val="88"/>
            </w:numPr>
            <w:ind w:left="1440" w:hanging="360"/>
          </w:pPr>
        </w:pPrChange>
      </w:pPr>
      <w:ins w:id="5102" w:author="rkbansal" w:date="2020-04-23T15:37:00Z">
        <w:del w:id="5103" w:author="Rajiv Bansal" w:date="2021-05-19T21:01:00Z">
          <w:r w:rsidRPr="00000918" w:rsidDel="00000918">
            <w:rPr>
              <w:rFonts w:asciiTheme="minorHAnsi" w:hAnsiTheme="minorHAnsi" w:cstheme="minorHAnsi"/>
              <w:rPrChange w:id="5104" w:author="Rajiv Bansal" w:date="2021-05-19T21:02:00Z">
                <w:rPr/>
              </w:rPrChange>
            </w:rPr>
            <w:delText xml:space="preserve">create database </w:delText>
          </w:r>
          <w:r w:rsidR="0034276A" w:rsidRPr="00000918" w:rsidDel="00000918">
            <w:rPr>
              <w:rFonts w:asciiTheme="minorHAnsi" w:hAnsiTheme="minorHAnsi" w:cstheme="minorHAnsi"/>
              <w:rPrChange w:id="5105" w:author="Rajiv Bansal" w:date="2021-05-19T21:02:00Z">
                <w:rPr/>
              </w:rPrChange>
            </w:rPr>
            <w:delText>users</w:delText>
          </w:r>
          <w:r w:rsidRPr="00000918" w:rsidDel="00000918">
            <w:rPr>
              <w:rFonts w:asciiTheme="minorHAnsi" w:hAnsiTheme="minorHAnsi" w:cstheme="minorHAnsi"/>
              <w:rPrChange w:id="5106" w:author="Rajiv Bansal" w:date="2021-05-19T21:02:00Z">
                <w:rPr/>
              </w:rPrChange>
            </w:rPr>
            <w:delText>_schema;</w:delText>
          </w:r>
        </w:del>
      </w:ins>
    </w:p>
    <w:p w14:paraId="2FD1DBEC" w14:textId="2D902629" w:rsidR="00C9181B" w:rsidRPr="00000918" w:rsidDel="00000918" w:rsidRDefault="00C9181B">
      <w:pPr>
        <w:pStyle w:val="ListParagraph"/>
        <w:rPr>
          <w:ins w:id="5107" w:author="rkbansal" w:date="2020-04-23T15:37:00Z"/>
          <w:del w:id="5108" w:author="Rajiv Bansal" w:date="2021-05-19T21:01:00Z"/>
          <w:rFonts w:asciiTheme="minorHAnsi" w:hAnsiTheme="minorHAnsi" w:cstheme="minorHAnsi"/>
          <w:rPrChange w:id="5109" w:author="Rajiv Bansal" w:date="2021-05-19T21:02:00Z">
            <w:rPr>
              <w:ins w:id="5110" w:author="rkbansal" w:date="2020-04-23T15:37:00Z"/>
              <w:del w:id="5111" w:author="Rajiv Bansal" w:date="2021-05-19T21:01:00Z"/>
            </w:rPr>
          </w:rPrChange>
        </w:rPr>
      </w:pPr>
    </w:p>
    <w:p w14:paraId="20EEC5C0" w14:textId="4885AA15" w:rsidR="00C9181B" w:rsidRPr="00000918" w:rsidDel="00000918" w:rsidRDefault="00C9181B">
      <w:pPr>
        <w:pStyle w:val="ListParagraph"/>
        <w:rPr>
          <w:ins w:id="5112" w:author="rkbansal" w:date="2020-04-23T15:37:00Z"/>
          <w:del w:id="5113" w:author="Rajiv Bansal" w:date="2021-05-19T21:01:00Z"/>
          <w:rFonts w:asciiTheme="minorHAnsi" w:hAnsiTheme="minorHAnsi" w:cstheme="minorHAnsi"/>
          <w:rPrChange w:id="5114" w:author="Rajiv Bansal" w:date="2021-05-19T21:02:00Z">
            <w:rPr>
              <w:ins w:id="5115" w:author="rkbansal" w:date="2020-04-23T15:37:00Z"/>
              <w:del w:id="5116" w:author="Rajiv Bansal" w:date="2021-05-19T21:01:00Z"/>
            </w:rPr>
          </w:rPrChange>
        </w:rPr>
        <w:pPrChange w:id="5117" w:author="Rajiv Bansal" w:date="2021-05-19T21:02:00Z">
          <w:pPr>
            <w:pStyle w:val="ListParagraph"/>
            <w:numPr>
              <w:numId w:val="88"/>
            </w:numPr>
            <w:ind w:left="1440" w:hanging="360"/>
          </w:pPr>
        </w:pPrChange>
      </w:pPr>
      <w:ins w:id="5118" w:author="rkbansal" w:date="2020-04-23T15:37:00Z">
        <w:del w:id="5119" w:author="Rajiv Bansal" w:date="2021-05-19T21:01:00Z">
          <w:r w:rsidRPr="00000918" w:rsidDel="00000918">
            <w:rPr>
              <w:rFonts w:asciiTheme="minorHAnsi" w:hAnsiTheme="minorHAnsi" w:cstheme="minorHAnsi"/>
              <w:rPrChange w:id="5120" w:author="Rajiv Bansal" w:date="2021-05-19T21:02:00Z">
                <w:rPr/>
              </w:rPrChange>
            </w:rPr>
            <w:delText xml:space="preserve">grant all on </w:delText>
          </w:r>
        </w:del>
      </w:ins>
      <w:ins w:id="5121" w:author="rkbansal" w:date="2020-04-23T15:38:00Z">
        <w:del w:id="5122" w:author="Rajiv Bansal" w:date="2021-05-19T21:01:00Z">
          <w:r w:rsidR="0034276A" w:rsidRPr="00000918" w:rsidDel="00000918">
            <w:rPr>
              <w:rFonts w:asciiTheme="minorHAnsi" w:hAnsiTheme="minorHAnsi" w:cstheme="minorHAnsi"/>
              <w:rPrChange w:id="5123" w:author="Rajiv Bansal" w:date="2021-05-19T21:02:00Z">
                <w:rPr/>
              </w:rPrChange>
            </w:rPr>
            <w:delText>users</w:delText>
          </w:r>
        </w:del>
      </w:ins>
      <w:ins w:id="5124" w:author="rkbansal" w:date="2020-04-23T15:37:00Z">
        <w:del w:id="5125" w:author="Rajiv Bansal" w:date="2021-05-19T21:01:00Z">
          <w:r w:rsidRPr="00000918" w:rsidDel="00000918">
            <w:rPr>
              <w:rFonts w:asciiTheme="minorHAnsi" w:hAnsiTheme="minorHAnsi" w:cstheme="minorHAnsi"/>
              <w:rPrChange w:id="5126" w:author="Rajiv Bansal" w:date="2021-05-19T21:02:00Z">
                <w:rPr/>
              </w:rPrChange>
            </w:rPr>
            <w:delText xml:space="preserve">_schema.* to </w:delText>
          </w:r>
        </w:del>
      </w:ins>
      <w:ins w:id="5127" w:author="rkbansal" w:date="2020-04-23T15:38:00Z">
        <w:del w:id="5128" w:author="Rajiv Bansal" w:date="2021-05-19T21:01:00Z">
          <w:r w:rsidR="0034276A" w:rsidRPr="00000918" w:rsidDel="00000918">
            <w:rPr>
              <w:rFonts w:asciiTheme="minorHAnsi" w:hAnsiTheme="minorHAnsi" w:cstheme="minorHAnsi"/>
              <w:rPrChange w:id="5129" w:author="Rajiv Bansal" w:date="2021-05-19T21:02:00Z">
                <w:rPr/>
              </w:rPrChange>
            </w:rPr>
            <w:delText>users</w:delText>
          </w:r>
        </w:del>
      </w:ins>
      <w:ins w:id="5130" w:author="rkbansal" w:date="2020-04-23T15:37:00Z">
        <w:del w:id="5131" w:author="Rajiv Bansal" w:date="2021-05-19T21:01:00Z">
          <w:r w:rsidRPr="00000918" w:rsidDel="00000918">
            <w:rPr>
              <w:rFonts w:asciiTheme="minorHAnsi" w:hAnsiTheme="minorHAnsi" w:cstheme="minorHAnsi"/>
              <w:rPrChange w:id="5132" w:author="Rajiv Bansal" w:date="2021-05-19T21:02:00Z">
                <w:rPr/>
              </w:rPrChange>
            </w:rPr>
            <w:delText>@'%';</w:delText>
          </w:r>
        </w:del>
      </w:ins>
    </w:p>
    <w:p w14:paraId="514306AC" w14:textId="03252880" w:rsidR="00C9181B" w:rsidRPr="00000918" w:rsidRDefault="00C9181B">
      <w:pPr>
        <w:pStyle w:val="ListParagraph"/>
        <w:rPr>
          <w:rFonts w:asciiTheme="minorHAnsi" w:hAnsiTheme="minorHAnsi" w:cstheme="minorHAnsi"/>
          <w:rPrChange w:id="5133" w:author="Rajiv Bansal" w:date="2021-05-19T21:02:00Z">
            <w:rPr/>
          </w:rPrChange>
        </w:rPr>
        <w:pPrChange w:id="5134" w:author="Rajiv Bansal" w:date="2021-05-19T21:02:00Z">
          <w:pPr/>
        </w:pPrChange>
      </w:pPr>
    </w:p>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59637975" w:rsidR="00057A97" w:rsidRDefault="00732FE7" w:rsidP="00057A97">
      <w:pPr>
        <w:pStyle w:val="ListParagraph"/>
        <w:rPr>
          <w:ins w:id="5135"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149" o:title=""/>
          </v:shape>
          <o:OLEObject Type="Embed" ProgID="AcroExch.Document.DC" ShapeID="_x0000_i1025" DrawAspect="Icon" ObjectID="_1685214448" r:id="rId150"/>
        </w:object>
      </w:r>
      <w:r w:rsidR="00057A97">
        <w:object w:dxaOrig="1538" w:dyaOrig="993" w14:anchorId="3A9932E1">
          <v:shape id="_x0000_i1026" type="#_x0000_t75" style="width:79.5pt;height:51pt" o:ole="">
            <v:imagedata r:id="rId151" o:title=""/>
          </v:shape>
          <o:OLEObject Type="Embed" ProgID="Package" ShapeID="_x0000_i1026" DrawAspect="Icon" ObjectID="_1685214449" r:id="rId152"/>
        </w:object>
      </w:r>
      <w:r w:rsidR="00057A97">
        <w:object w:dxaOrig="1538" w:dyaOrig="993" w14:anchorId="2241C5D8">
          <v:shape id="_x0000_i1027" type="#_x0000_t75" style="width:79.5pt;height:51pt" o:ole="">
            <v:imagedata r:id="rId153" o:title=""/>
          </v:shape>
          <o:OLEObject Type="Embed" ProgID="Package" ShapeID="_x0000_i1027" DrawAspect="Icon" ObjectID="_1685214450" r:id="rId154"/>
        </w:object>
      </w:r>
      <w:r w:rsidR="00057A97">
        <w:object w:dxaOrig="1538" w:dyaOrig="993" w14:anchorId="504FBCB8">
          <v:shape id="_x0000_i1028" type="#_x0000_t75" style="width:79.5pt;height:51pt" o:ole="">
            <v:imagedata r:id="rId155" o:title=""/>
          </v:shape>
          <o:OLEObject Type="Embed" ProgID="Package" ShapeID="_x0000_i1028" DrawAspect="Icon" ObjectID="_1685214451" r:id="rId156"/>
        </w:object>
      </w:r>
      <w:r w:rsidR="00057A97">
        <w:object w:dxaOrig="1538" w:dyaOrig="993" w14:anchorId="1E07C31A">
          <v:shape id="_x0000_i1029" type="#_x0000_t75" style="width:79.5pt;height:51pt" o:ole="">
            <v:imagedata r:id="rId157" o:title=""/>
          </v:shape>
          <o:OLEObject Type="Embed" ProgID="Package" ShapeID="_x0000_i1029" DrawAspect="Icon" ObjectID="_1685214452" r:id="rId158"/>
        </w:object>
      </w:r>
    </w:p>
    <w:p w14:paraId="58376AAC" w14:textId="61043B46" w:rsidR="002F35C0" w:rsidRDefault="002F35C0" w:rsidP="00057A97">
      <w:pPr>
        <w:pStyle w:val="ListParagraph"/>
        <w:rPr>
          <w:ins w:id="5136" w:author="rkbansal" w:date="2020-05-17T01:28:00Z"/>
        </w:rPr>
      </w:pPr>
    </w:p>
    <w:p w14:paraId="1723A092" w14:textId="0DD94B01" w:rsidR="0012798D" w:rsidRDefault="0000713D" w:rsidP="002F35C0">
      <w:pPr>
        <w:pStyle w:val="ListParagraph"/>
        <w:numPr>
          <w:ilvl w:val="0"/>
          <w:numId w:val="74"/>
        </w:numPr>
        <w:rPr>
          <w:ins w:id="5137" w:author="Rajiv Bansal" w:date="2021-05-28T21:28:00Z"/>
        </w:rPr>
      </w:pPr>
      <w:ins w:id="5138" w:author="Rajiv Bansal" w:date="2021-05-31T19:29:00Z">
        <w:r>
          <w:t>m</w:t>
        </w:r>
      </w:ins>
      <w:ins w:id="5139" w:author="Rajiv Bansal" w:date="2021-05-28T21:28:00Z">
        <w:r w:rsidR="0012798D">
          <w:t xml:space="preserve">vn </w:t>
        </w:r>
        <w:r w:rsidR="0012798D" w:rsidRPr="0012798D">
          <w:t xml:space="preserve">--encrypt-master-password </w:t>
        </w:r>
        <w:r w:rsidR="0012798D">
          <w:t>rajiv379</w:t>
        </w:r>
      </w:ins>
    </w:p>
    <w:p w14:paraId="3BEF84A2" w14:textId="776FCD4B" w:rsidR="002F35C0" w:rsidRDefault="002F35C0" w:rsidP="002F35C0">
      <w:pPr>
        <w:pStyle w:val="ListParagraph"/>
        <w:numPr>
          <w:ilvl w:val="0"/>
          <w:numId w:val="74"/>
        </w:numPr>
        <w:rPr>
          <w:ins w:id="5140" w:author="rkbansal" w:date="2020-05-17T01:28:00Z"/>
        </w:rPr>
      </w:pPr>
      <w:ins w:id="5141"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5142" w:author="rkbansal" w:date="2020-05-17T01:28:00Z"/>
        </w:rPr>
      </w:pPr>
      <w:ins w:id="5143"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5144" w:author="rkbansal" w:date="2020-05-17T01:28:00Z"/>
        </w:rPr>
      </w:pPr>
    </w:p>
    <w:p w14:paraId="28608B9F" w14:textId="77777777" w:rsidR="002F35C0" w:rsidRDefault="002F35C0" w:rsidP="002F35C0">
      <w:pPr>
        <w:pStyle w:val="ListParagraph"/>
        <w:numPr>
          <w:ilvl w:val="0"/>
          <w:numId w:val="74"/>
        </w:numPr>
        <w:rPr>
          <w:ins w:id="5145" w:author="rkbansal" w:date="2020-05-17T01:28:00Z"/>
        </w:rPr>
      </w:pPr>
      <w:ins w:id="5146"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5147" w:author="rkbansal" w:date="2020-05-17T01:28:00Z"/>
          <w:bCs/>
        </w:rPr>
      </w:pPr>
      <w:ins w:id="5148"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5149" w:author="rkbansal" w:date="2020-05-17T01:28:00Z"/>
          <w:bCs/>
        </w:rPr>
      </w:pPr>
      <w:ins w:id="5150"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2B17385" w14:textId="27A97C40" w:rsidR="002F35C0" w:rsidRDefault="002F35C0" w:rsidP="002F35C0">
      <w:pPr>
        <w:pStyle w:val="ListParagraph"/>
        <w:numPr>
          <w:ilvl w:val="1"/>
          <w:numId w:val="107"/>
        </w:numPr>
        <w:rPr>
          <w:ins w:id="5151" w:author="Rajiv Bansal" w:date="2021-05-31T21:10:00Z"/>
          <w:bCs/>
        </w:rPr>
      </w:pPr>
      <w:ins w:id="5152" w:author="rkbansal" w:date="2020-05-17T01:28:00Z">
        <w:r>
          <w:rPr>
            <w:bCs/>
            <w:color w:val="FF0000"/>
          </w:rPr>
          <w:t>Spring Cloud version</w:t>
        </w:r>
        <w:r w:rsidRPr="00A51008">
          <w:rPr>
            <w:bCs/>
          </w:rPr>
          <w:t>:</w:t>
        </w:r>
        <w:r>
          <w:rPr>
            <w:bCs/>
          </w:rPr>
          <w:t xml:space="preserve"> upgraded to Hoston.SR4. It is highlighted in yellow colour.</w:t>
        </w:r>
      </w:ins>
    </w:p>
    <w:p w14:paraId="2C105A79" w14:textId="2900CB60" w:rsidR="000F7365" w:rsidRDefault="000F7365" w:rsidP="002F35C0">
      <w:pPr>
        <w:pStyle w:val="ListParagraph"/>
        <w:numPr>
          <w:ilvl w:val="1"/>
          <w:numId w:val="107"/>
        </w:numPr>
        <w:rPr>
          <w:ins w:id="5153" w:author="Rajiv Bansal" w:date="2021-05-31T21:11:00Z"/>
          <w:bCs/>
        </w:rPr>
      </w:pPr>
      <w:ins w:id="5154" w:author="Rajiv Bansal" w:date="2021-05-31T21:10:00Z">
        <w:r>
          <w:rPr>
            <w:bCs/>
            <w:color w:val="FF0000"/>
          </w:rPr>
          <w:t>Hazelcast</w:t>
        </w:r>
        <w:r w:rsidRPr="000F7365">
          <w:rPr>
            <w:bCs/>
            <w:rPrChange w:id="5155" w:author="Rajiv Bansal" w:date="2021-05-31T21:10:00Z">
              <w:rPr>
                <w:bCs/>
                <w:color w:val="FF0000"/>
              </w:rPr>
            </w:rPrChange>
          </w:rPr>
          <w:t>:</w:t>
        </w:r>
        <w:r>
          <w:rPr>
            <w:bCs/>
          </w:rPr>
          <w:t xml:space="preserve"> to be used for distributed embedded cache</w:t>
        </w:r>
      </w:ins>
    </w:p>
    <w:p w14:paraId="1E86EA68" w14:textId="67EF18F0" w:rsidR="00F96464" w:rsidRDefault="00F96464" w:rsidP="002F35C0">
      <w:pPr>
        <w:pStyle w:val="ListParagraph"/>
        <w:numPr>
          <w:ilvl w:val="1"/>
          <w:numId w:val="107"/>
        </w:numPr>
        <w:rPr>
          <w:ins w:id="5156" w:author="rkbansal" w:date="2020-05-17T01:28:00Z"/>
          <w:bCs/>
        </w:rPr>
      </w:pPr>
      <w:ins w:id="5157" w:author="Rajiv Bansal" w:date="2021-05-31T21:11:00Z">
        <w:r w:rsidRPr="001026FF">
          <w:rPr>
            <w:bCs/>
            <w:color w:val="FF0000"/>
            <w:rPrChange w:id="5158"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5159" w:author="Rajiv Bansal" w:date="2021-05-31T21:12:00Z">
        <w:r>
          <w:rPr>
            <w:rFonts w:ascii="Verdana" w:hAnsi="Verdana"/>
            <w:color w:val="000000"/>
            <w:sz w:val="20"/>
            <w:szCs w:val="20"/>
          </w:rPr>
          <w:t>A Maven plugin for building docker container images for your Java applications and pushed to the docker hub.</w:t>
        </w:r>
      </w:ins>
    </w:p>
    <w:p w14:paraId="5CA9888F" w14:textId="29F4F4B6" w:rsidR="002F35C0" w:rsidRDefault="002F35C0" w:rsidP="002F35C0">
      <w:pPr>
        <w:pStyle w:val="ListParagraph"/>
        <w:numPr>
          <w:ilvl w:val="1"/>
          <w:numId w:val="107"/>
        </w:numPr>
        <w:rPr>
          <w:ins w:id="5160" w:author="Rajiv Bansal" w:date="2021-05-31T19:30:00Z"/>
          <w:bCs/>
        </w:rPr>
      </w:pPr>
      <w:ins w:id="5161"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55CBCB0" w14:textId="6216F104" w:rsidR="0029344A" w:rsidRDefault="0095461C" w:rsidP="002F35C0">
      <w:pPr>
        <w:pStyle w:val="ListParagraph"/>
        <w:numPr>
          <w:ilvl w:val="1"/>
          <w:numId w:val="107"/>
        </w:numPr>
        <w:rPr>
          <w:ins w:id="5162" w:author="Rajiv Bansal" w:date="2021-05-31T19:30:00Z"/>
          <w:bCs/>
        </w:rPr>
      </w:pPr>
      <w:ins w:id="5163" w:author="Rajiv Bansal" w:date="2021-05-31T20:30:00Z">
        <w:r>
          <w:rPr>
            <w:bCs/>
            <w:color w:val="FF0000"/>
          </w:rPr>
          <w:t>Profiles:</w:t>
        </w:r>
      </w:ins>
      <w:ins w:id="5164" w:author="Rajiv Bansal" w:date="2021-05-31T19:30:00Z">
        <w:r w:rsidR="0029344A">
          <w:rPr>
            <w:bCs/>
          </w:rPr>
          <w:t xml:space="preserve"> There are two profiles configured in maven</w:t>
        </w:r>
      </w:ins>
    </w:p>
    <w:p w14:paraId="2A4782B0" w14:textId="77777777" w:rsidR="0029344A" w:rsidRDefault="0029344A" w:rsidP="0029344A">
      <w:pPr>
        <w:pStyle w:val="ListParagraph"/>
        <w:numPr>
          <w:ilvl w:val="2"/>
          <w:numId w:val="107"/>
        </w:numPr>
        <w:rPr>
          <w:ins w:id="5165" w:author="Rajiv Bansal" w:date="2021-05-31T19:31:00Z"/>
          <w:bCs/>
        </w:rPr>
      </w:pPr>
      <w:ins w:id="5166" w:author="Rajiv Bansal" w:date="2021-05-31T19:30:00Z">
        <w:r>
          <w:rPr>
            <w:bCs/>
            <w:color w:val="FF0000"/>
          </w:rPr>
          <w:lastRenderedPageBreak/>
          <w:t>Dev</w:t>
        </w:r>
        <w:r w:rsidRPr="0029344A">
          <w:rPr>
            <w:bCs/>
            <w:rPrChange w:id="5167" w:author="Rajiv Bansal" w:date="2021-05-31T19:30:00Z">
              <w:rPr>
                <w:bCs/>
                <w:color w:val="FF0000"/>
              </w:rPr>
            </w:rPrChange>
          </w:rPr>
          <w:t>:</w:t>
        </w:r>
        <w:r>
          <w:rPr>
            <w:bCs/>
          </w:rPr>
          <w:t xml:space="preserve"> </w:t>
        </w:r>
      </w:ins>
    </w:p>
    <w:p w14:paraId="05D4ED29" w14:textId="30542005" w:rsidR="0029344A" w:rsidRDefault="0029344A" w:rsidP="0029344A">
      <w:pPr>
        <w:pStyle w:val="ListParagraph"/>
        <w:numPr>
          <w:ilvl w:val="3"/>
          <w:numId w:val="107"/>
        </w:numPr>
        <w:rPr>
          <w:ins w:id="5168" w:author="Rajiv Bansal" w:date="2021-05-31T19:31:00Z"/>
          <w:bCs/>
        </w:rPr>
      </w:pPr>
      <w:ins w:id="5169" w:author="Rajiv Bansal" w:date="2021-05-31T19:31:00Z">
        <w:r>
          <w:rPr>
            <w:bCs/>
          </w:rPr>
          <w:t>It will pull the application configuration properties from config server.</w:t>
        </w:r>
      </w:ins>
    </w:p>
    <w:p w14:paraId="265D3F0D" w14:textId="3B3541B4" w:rsidR="0029344A" w:rsidRDefault="0029344A" w:rsidP="0029344A">
      <w:pPr>
        <w:pStyle w:val="ListParagraph"/>
        <w:numPr>
          <w:ilvl w:val="3"/>
          <w:numId w:val="107"/>
        </w:numPr>
        <w:rPr>
          <w:ins w:id="5170" w:author="Rajiv Bansal" w:date="2021-05-31T19:32:00Z"/>
          <w:bCs/>
        </w:rPr>
      </w:pPr>
      <w:ins w:id="5171" w:author="Rajiv Bansal" w:date="2021-05-31T19:31:00Z">
        <w:r>
          <w:rPr>
            <w:bCs/>
          </w:rPr>
          <w:t>I</w:t>
        </w:r>
      </w:ins>
      <w:ins w:id="5172" w:author="Rajiv Bansal" w:date="2021-05-31T19:32:00Z">
        <w:r>
          <w:rPr>
            <w:bCs/>
          </w:rPr>
          <w:t>t will use Eureka Server</w:t>
        </w:r>
      </w:ins>
    </w:p>
    <w:p w14:paraId="052657BB" w14:textId="54040C47" w:rsidR="0029344A" w:rsidRDefault="0029344A" w:rsidP="0029344A">
      <w:pPr>
        <w:pStyle w:val="ListParagraph"/>
        <w:numPr>
          <w:ilvl w:val="3"/>
          <w:numId w:val="107"/>
        </w:numPr>
        <w:rPr>
          <w:ins w:id="5173" w:author="Rajiv Bansal" w:date="2021-05-31T20:28:00Z"/>
          <w:bCs/>
        </w:rPr>
      </w:pPr>
      <w:ins w:id="5174" w:author="Rajiv Bansal" w:date="2021-05-31T19:32:00Z">
        <w:r>
          <w:rPr>
            <w:bCs/>
          </w:rPr>
          <w:t xml:space="preserve">It will use the mysql database locally. </w:t>
        </w:r>
      </w:ins>
    </w:p>
    <w:p w14:paraId="3A57D4D6" w14:textId="19467CEC" w:rsidR="00BF3DEC" w:rsidRDefault="00BF3DEC">
      <w:pPr>
        <w:pStyle w:val="ListParagraph"/>
        <w:numPr>
          <w:ilvl w:val="3"/>
          <w:numId w:val="107"/>
        </w:numPr>
        <w:rPr>
          <w:ins w:id="5175" w:author="Rajiv Bansal" w:date="2021-05-31T19:30:00Z"/>
          <w:bCs/>
        </w:rPr>
        <w:pPrChange w:id="5176" w:author="Rajiv Bansal" w:date="2021-05-31T19:31:00Z">
          <w:pPr>
            <w:pStyle w:val="ListParagraph"/>
            <w:numPr>
              <w:ilvl w:val="2"/>
              <w:numId w:val="107"/>
            </w:numPr>
            <w:ind w:left="2160" w:hanging="180"/>
          </w:pPr>
        </w:pPrChange>
      </w:pPr>
      <w:ins w:id="5177" w:author="Rajiv Bansal" w:date="2021-05-31T20:28:00Z">
        <w:r>
          <w:rPr>
            <w:bCs/>
          </w:rPr>
          <w:t xml:space="preserve">It will not use Kubernetes </w:t>
        </w:r>
      </w:ins>
      <w:ins w:id="5178" w:author="Rajiv Bansal" w:date="2021-05-31T20:29:00Z">
        <w:r>
          <w:rPr>
            <w:bCs/>
          </w:rPr>
          <w:t>discovery strategy for Hazelcast cache</w:t>
        </w:r>
      </w:ins>
    </w:p>
    <w:p w14:paraId="6E90DE0F" w14:textId="42073F80" w:rsidR="0029344A" w:rsidRPr="006F0869" w:rsidRDefault="0029344A" w:rsidP="0029344A">
      <w:pPr>
        <w:pStyle w:val="ListParagraph"/>
        <w:numPr>
          <w:ilvl w:val="2"/>
          <w:numId w:val="107"/>
        </w:numPr>
        <w:rPr>
          <w:ins w:id="5179" w:author="Rajiv Bansal" w:date="2021-05-31T20:30:00Z"/>
          <w:bCs/>
          <w:rPrChange w:id="5180" w:author="Rajiv Bansal" w:date="2021-05-31T20:30:00Z">
            <w:rPr>
              <w:ins w:id="5181" w:author="Rajiv Bansal" w:date="2021-05-31T20:30:00Z"/>
              <w:bCs/>
              <w:color w:val="FF0000"/>
            </w:rPr>
          </w:rPrChange>
        </w:rPr>
      </w:pPr>
      <w:ins w:id="5182" w:author="Rajiv Bansal" w:date="2021-05-31T19:30:00Z">
        <w:r>
          <w:rPr>
            <w:bCs/>
            <w:color w:val="FF0000"/>
          </w:rPr>
          <w:t>Prod:</w:t>
        </w:r>
      </w:ins>
    </w:p>
    <w:p w14:paraId="3FC66C53" w14:textId="0E7DDF54" w:rsidR="006F0869" w:rsidRPr="000D3226" w:rsidRDefault="006F0869">
      <w:pPr>
        <w:pStyle w:val="ListParagraph"/>
        <w:numPr>
          <w:ilvl w:val="3"/>
          <w:numId w:val="107"/>
        </w:numPr>
        <w:rPr>
          <w:ins w:id="5183" w:author="Rajiv Bansal" w:date="2021-05-31T20:31:00Z"/>
          <w:bCs/>
          <w:rPrChange w:id="5184" w:author="Rajiv Bansal" w:date="2021-05-31T20:33:00Z">
            <w:rPr>
              <w:ins w:id="5185" w:author="Rajiv Bansal" w:date="2021-05-31T20:31:00Z"/>
              <w:bCs/>
              <w:color w:val="FF0000"/>
            </w:rPr>
          </w:rPrChange>
        </w:rPr>
      </w:pPr>
      <w:ins w:id="5186" w:author="Rajiv Bansal" w:date="2021-05-31T20:33:00Z">
        <w:r w:rsidRPr="000D3226">
          <w:rPr>
            <w:bCs/>
            <w:rPrChange w:id="5187" w:author="Rajiv Bansal" w:date="2021-05-31T20:33:00Z">
              <w:rPr>
                <w:bCs/>
                <w:color w:val="FF0000"/>
              </w:rPr>
            </w:rPrChange>
          </w:rPr>
          <w:t>Eureka client will be disable and i</w:t>
        </w:r>
      </w:ins>
      <w:ins w:id="5188" w:author="Rajiv Bansal" w:date="2021-05-31T20:30:00Z">
        <w:r w:rsidRPr="000D3226">
          <w:rPr>
            <w:bCs/>
            <w:rPrChange w:id="5189" w:author="Rajiv Bansal" w:date="2021-05-31T20:33:00Z">
              <w:rPr>
                <w:bCs/>
                <w:color w:val="FF0000"/>
              </w:rPr>
            </w:rPrChange>
          </w:rPr>
          <w:t xml:space="preserve">t will not use Eureka Server to discover </w:t>
        </w:r>
      </w:ins>
      <w:ins w:id="5190" w:author="Rajiv Bansal" w:date="2021-05-31T20:31:00Z">
        <w:r w:rsidRPr="000D3226">
          <w:rPr>
            <w:bCs/>
            <w:rPrChange w:id="5191" w:author="Rajiv Bansal" w:date="2021-05-31T20:33:00Z">
              <w:rPr>
                <w:bCs/>
                <w:color w:val="FF0000"/>
              </w:rPr>
            </w:rPrChange>
          </w:rPr>
          <w:t>any other microservices. It will use Kubernetes discovery client to disc</w:t>
        </w:r>
      </w:ins>
    </w:p>
    <w:p w14:paraId="1330C1E0" w14:textId="03BCEA03" w:rsidR="006F0869" w:rsidRPr="000D3226" w:rsidRDefault="006F0869" w:rsidP="0004176E">
      <w:pPr>
        <w:pStyle w:val="ListParagraph"/>
        <w:numPr>
          <w:ilvl w:val="3"/>
          <w:numId w:val="107"/>
        </w:numPr>
        <w:rPr>
          <w:ins w:id="5192" w:author="Rajiv Bansal" w:date="2021-05-31T20:32:00Z"/>
          <w:bCs/>
          <w:rPrChange w:id="5193" w:author="Rajiv Bansal" w:date="2021-05-31T20:33:00Z">
            <w:rPr>
              <w:ins w:id="5194" w:author="Rajiv Bansal" w:date="2021-05-31T20:32:00Z"/>
              <w:bCs/>
              <w:color w:val="FF0000"/>
            </w:rPr>
          </w:rPrChange>
        </w:rPr>
      </w:pPr>
      <w:ins w:id="5195" w:author="Rajiv Bansal" w:date="2021-05-31T20:32:00Z">
        <w:r w:rsidRPr="000D3226">
          <w:rPr>
            <w:bCs/>
            <w:rPrChange w:id="5196" w:author="Rajiv Bansal" w:date="2021-05-31T20:33:00Z">
              <w:rPr>
                <w:rFonts w:ascii="Consolas" w:hAnsi="Consolas" w:cs="Consolas"/>
                <w:color w:val="3F7F5F"/>
                <w:sz w:val="20"/>
                <w:szCs w:val="20"/>
              </w:rPr>
            </w:rPrChange>
          </w:rPr>
          <w:t xml:space="preserve">configure the </w:t>
        </w:r>
        <w:r w:rsidRPr="000D3226">
          <w:rPr>
            <w:bCs/>
            <w:rPrChange w:id="5197" w:author="Rajiv Bansal" w:date="2021-05-31T20:33:00Z">
              <w:rPr>
                <w:rFonts w:ascii="Consolas" w:hAnsi="Consolas" w:cs="Consolas"/>
                <w:color w:val="3F7F5F"/>
                <w:sz w:val="20"/>
                <w:szCs w:val="20"/>
                <w:u w:val="single"/>
              </w:rPr>
            </w:rPrChange>
          </w:rPr>
          <w:t>Kubernetes</w:t>
        </w:r>
        <w:r w:rsidRPr="000D3226">
          <w:rPr>
            <w:bCs/>
            <w:rPrChange w:id="5198" w:author="Rajiv Bansal" w:date="2021-05-31T20:33:00Z">
              <w:rPr>
                <w:rFonts w:ascii="Consolas" w:hAnsi="Consolas" w:cs="Consolas"/>
                <w:color w:val="3F7F5F"/>
                <w:sz w:val="20"/>
                <w:szCs w:val="20"/>
              </w:rPr>
            </w:rPrChange>
          </w:rPr>
          <w:t xml:space="preserve"> Discovery Strategy. this configuration will form a</w:t>
        </w:r>
        <w:r w:rsidRPr="000D3226">
          <w:rPr>
            <w:bCs/>
            <w:rPrChange w:id="5199" w:author="Rajiv Bansal" w:date="2021-05-31T20:33:00Z">
              <w:rPr>
                <w:bCs/>
                <w:color w:val="FF0000"/>
              </w:rPr>
            </w:rPrChange>
          </w:rPr>
          <w:t xml:space="preserve"> </w:t>
        </w:r>
        <w:r w:rsidRPr="000D3226">
          <w:rPr>
            <w:bCs/>
            <w:rPrChange w:id="5200" w:author="Rajiv Bansal" w:date="2021-05-31T20:33:00Z">
              <w:rPr>
                <w:rFonts w:ascii="Consolas" w:hAnsi="Consolas" w:cs="Consolas"/>
                <w:color w:val="3F7F5F"/>
                <w:sz w:val="20"/>
                <w:szCs w:val="20"/>
                <w:u w:val="single"/>
              </w:rPr>
            </w:rPrChange>
          </w:rPr>
          <w:t>Hazelcast</w:t>
        </w:r>
        <w:r w:rsidRPr="000D3226">
          <w:rPr>
            <w:bCs/>
            <w:rPrChange w:id="5201" w:author="Rajiv Bansal" w:date="2021-05-31T20:33:00Z">
              <w:rPr>
                <w:rFonts w:ascii="Consolas" w:hAnsi="Consolas" w:cs="Consolas"/>
                <w:color w:val="3F7F5F"/>
                <w:sz w:val="20"/>
                <w:szCs w:val="20"/>
              </w:rPr>
            </w:rPrChange>
          </w:rPr>
          <w:t xml:space="preserve"> with all </w:t>
        </w:r>
        <w:r w:rsidRPr="000D3226">
          <w:rPr>
            <w:bCs/>
            <w:rPrChange w:id="5202" w:author="Rajiv Bansal" w:date="2021-05-31T20:33:00Z">
              <w:rPr>
                <w:rFonts w:ascii="Consolas" w:hAnsi="Consolas" w:cs="Consolas"/>
                <w:color w:val="3F7F5F"/>
                <w:sz w:val="20"/>
                <w:szCs w:val="20"/>
                <w:u w:val="single"/>
              </w:rPr>
            </w:rPrChange>
          </w:rPr>
          <w:t>Hazelcast</w:t>
        </w:r>
        <w:r w:rsidRPr="000D3226">
          <w:rPr>
            <w:bCs/>
            <w:rPrChange w:id="5203" w:author="Rajiv Bansal" w:date="2021-05-31T20:33:00Z">
              <w:rPr>
                <w:rFonts w:ascii="Consolas" w:hAnsi="Consolas" w:cs="Consolas"/>
                <w:color w:val="3F7F5F"/>
                <w:sz w:val="20"/>
                <w:szCs w:val="20"/>
              </w:rPr>
            </w:rPrChange>
          </w:rPr>
          <w:t xml:space="preserve"> instances assigned to services in the current </w:t>
        </w:r>
        <w:r w:rsidRPr="000D3226">
          <w:rPr>
            <w:bCs/>
            <w:rPrChange w:id="5204" w:author="Rajiv Bansal" w:date="2021-05-31T20:33:00Z">
              <w:rPr>
                <w:rFonts w:ascii="Consolas" w:hAnsi="Consolas" w:cs="Consolas"/>
                <w:color w:val="3F7F5F"/>
                <w:sz w:val="20"/>
                <w:szCs w:val="20"/>
                <w:u w:val="single"/>
              </w:rPr>
            </w:rPrChange>
          </w:rPr>
          <w:t>namespace</w:t>
        </w:r>
        <w:r w:rsidRPr="000D3226">
          <w:rPr>
            <w:bCs/>
            <w:rPrChange w:id="5205" w:author="Rajiv Bansal" w:date="2021-05-31T20:33:00Z">
              <w:rPr>
                <w:rFonts w:ascii="Consolas" w:hAnsi="Consolas" w:cs="Consolas"/>
                <w:color w:val="3F7F5F"/>
                <w:sz w:val="20"/>
                <w:szCs w:val="20"/>
              </w:rPr>
            </w:rPrChange>
          </w:rPr>
          <w:t>.</w:t>
        </w:r>
      </w:ins>
    </w:p>
    <w:p w14:paraId="016A26B2" w14:textId="12069395" w:rsidR="006F0869" w:rsidRPr="000D3226" w:rsidRDefault="006F0869" w:rsidP="0004176E">
      <w:pPr>
        <w:pStyle w:val="ListParagraph"/>
        <w:numPr>
          <w:ilvl w:val="3"/>
          <w:numId w:val="107"/>
        </w:numPr>
        <w:rPr>
          <w:ins w:id="5206" w:author="Rajiv Bansal" w:date="2021-05-31T20:32:00Z"/>
          <w:bCs/>
          <w:rPrChange w:id="5207" w:author="Rajiv Bansal" w:date="2021-05-31T20:33:00Z">
            <w:rPr>
              <w:ins w:id="5208" w:author="Rajiv Bansal" w:date="2021-05-31T20:32:00Z"/>
              <w:bCs/>
              <w:color w:val="FF0000"/>
            </w:rPr>
          </w:rPrChange>
        </w:rPr>
      </w:pPr>
      <w:ins w:id="5209" w:author="Rajiv Bansal" w:date="2021-05-31T20:32:00Z">
        <w:r w:rsidRPr="000D3226">
          <w:rPr>
            <w:bCs/>
            <w:rPrChange w:id="5210" w:author="Rajiv Bansal" w:date="2021-05-31T20:33:00Z">
              <w:rPr>
                <w:bCs/>
                <w:color w:val="FF0000"/>
              </w:rPr>
            </w:rPrChange>
          </w:rPr>
          <w:t xml:space="preserve">It will use the mysql </w:t>
        </w:r>
      </w:ins>
      <w:ins w:id="5211" w:author="Rajiv Bansal" w:date="2021-05-31T20:33:00Z">
        <w:r w:rsidR="000D3226">
          <w:rPr>
            <w:bCs/>
          </w:rPr>
          <w:t>AWS</w:t>
        </w:r>
      </w:ins>
      <w:ins w:id="5212" w:author="Rajiv Bansal" w:date="2021-05-31T20:32:00Z">
        <w:r w:rsidRPr="000D3226">
          <w:rPr>
            <w:bCs/>
            <w:rPrChange w:id="5213" w:author="Rajiv Bansal" w:date="2021-05-31T20:33:00Z">
              <w:rPr>
                <w:bCs/>
                <w:color w:val="FF0000"/>
              </w:rPr>
            </w:rPrChange>
          </w:rPr>
          <w:t xml:space="preserve"> database</w:t>
        </w:r>
      </w:ins>
      <w:ins w:id="5214" w:author="Rajiv Bansal" w:date="2021-05-31T20:34:00Z">
        <w:r w:rsidR="00F375E5">
          <w:rPr>
            <w:bCs/>
          </w:rPr>
          <w:t xml:space="preserve"> remotely.</w:t>
        </w:r>
      </w:ins>
    </w:p>
    <w:p w14:paraId="15CD17CC" w14:textId="77777777" w:rsidR="006F0869" w:rsidRPr="006F0869" w:rsidRDefault="006F0869">
      <w:pPr>
        <w:pStyle w:val="ListParagraph"/>
        <w:ind w:left="2880"/>
        <w:rPr>
          <w:ins w:id="5215" w:author="rkbansal" w:date="2020-05-17T01:28:00Z"/>
          <w:bCs/>
          <w:color w:val="FF0000"/>
          <w:rPrChange w:id="5216" w:author="Rajiv Bansal" w:date="2021-05-31T20:32:00Z">
            <w:rPr>
              <w:ins w:id="5217" w:author="rkbansal" w:date="2020-05-17T01:28:00Z"/>
              <w:bCs/>
            </w:rPr>
          </w:rPrChange>
        </w:rPr>
        <w:pPrChange w:id="5218" w:author="Rajiv Bansal" w:date="2021-05-31T20:33:00Z">
          <w:pPr>
            <w:pStyle w:val="ListParagraph"/>
            <w:numPr>
              <w:ilvl w:val="1"/>
              <w:numId w:val="107"/>
            </w:numPr>
            <w:ind w:left="1440" w:hanging="360"/>
          </w:pPr>
        </w:pPrChange>
      </w:pPr>
    </w:p>
    <w:p w14:paraId="7A62D0C1" w14:textId="7AAA284A" w:rsidR="002F35C0" w:rsidRDefault="00F33612" w:rsidP="00057A97">
      <w:pPr>
        <w:pStyle w:val="ListParagraph"/>
      </w:pPr>
      <w:ins w:id="5219" w:author="rkbansal" w:date="2020-05-17T01:33:00Z">
        <w:del w:id="5220" w:author="Rajiv Bansal" w:date="2021-05-31T22:52:00Z">
          <w:r w:rsidDel="007F5AA1">
            <w:rPr>
              <w:noProof/>
            </w:rPr>
            <w:drawing>
              <wp:inline distT="0" distB="0" distL="0" distR="0" wp14:anchorId="4E6F1376" wp14:editId="669FDA58">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96125" cy="7724775"/>
                        </a:xfrm>
                        <a:prstGeom prst="rect">
                          <a:avLst/>
                        </a:prstGeom>
                      </pic:spPr>
                    </pic:pic>
                  </a:graphicData>
                </a:graphic>
              </wp:inline>
            </w:drawing>
          </w:r>
        </w:del>
      </w:ins>
      <w:ins w:id="5221" w:author="Rajiv Bansal" w:date="2021-05-31T22:52:00Z">
        <w:r w:rsidR="007F5AA1" w:rsidRPr="007F5AA1">
          <w:rPr>
            <w:noProof/>
          </w:rPr>
          <w:t xml:space="preserve"> </w:t>
        </w:r>
      </w:ins>
      <w:ins w:id="5222" w:author="Rajiv Bansal" w:date="2021-05-31T22:55:00Z">
        <w:r w:rsidR="007F5AA1">
          <w:rPr>
            <w:noProof/>
          </w:rPr>
          <w:drawing>
            <wp:inline distT="0" distB="0" distL="0" distR="0" wp14:anchorId="6CD8A441" wp14:editId="4E2237BD">
              <wp:extent cx="6715125" cy="77438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715125" cy="7743825"/>
                      </a:xfrm>
                      <a:prstGeom prst="rect">
                        <a:avLst/>
                      </a:prstGeom>
                    </pic:spPr>
                  </pic:pic>
                </a:graphicData>
              </a:graphic>
            </wp:inline>
          </w:drawing>
        </w:r>
      </w:ins>
    </w:p>
    <w:p w14:paraId="19DFED3D" w14:textId="1D06CCCE" w:rsidR="00A776C8" w:rsidDel="00942103" w:rsidRDefault="007F5AA1" w:rsidP="00A776C8">
      <w:pPr>
        <w:pStyle w:val="ListParagraph"/>
        <w:rPr>
          <w:del w:id="5223" w:author="rkbansal" w:date="2020-05-17T01:27:00Z"/>
        </w:rPr>
      </w:pPr>
      <w:ins w:id="5224" w:author="Rajiv Bansal" w:date="2021-05-31T23:01:00Z">
        <w:r>
          <w:rPr>
            <w:noProof/>
          </w:rPr>
          <w:lastRenderedPageBreak/>
          <w:drawing>
            <wp:inline distT="0" distB="0" distL="0" distR="0" wp14:anchorId="0D202B24" wp14:editId="2623AECA">
              <wp:extent cx="6600825" cy="82772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00825" cy="8277225"/>
                      </a:xfrm>
                      <a:prstGeom prst="rect">
                        <a:avLst/>
                      </a:prstGeom>
                    </pic:spPr>
                  </pic:pic>
                </a:graphicData>
              </a:graphic>
            </wp:inline>
          </w:drawing>
        </w:r>
      </w:ins>
      <w:ins w:id="5225" w:author="rkbansal" w:date="2020-05-17T01:44:00Z">
        <w:del w:id="5226" w:author="Rajiv Bansal" w:date="2021-05-31T22:55:00Z">
          <w:r w:rsidR="00F33612" w:rsidDel="007F5AA1">
            <w:rPr>
              <w:noProof/>
            </w:rPr>
            <w:lastRenderedPageBreak/>
            <w:drawing>
              <wp:inline distT="0" distB="0" distL="0" distR="0" wp14:anchorId="47DE863D" wp14:editId="3D6804E4">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2125" cy="8324850"/>
                        </a:xfrm>
                        <a:prstGeom prst="rect">
                          <a:avLst/>
                        </a:prstGeom>
                      </pic:spPr>
                    </pic:pic>
                  </a:graphicData>
                </a:graphic>
              </wp:inline>
            </w:drawing>
          </w:r>
        </w:del>
      </w:ins>
      <w:del w:id="5227" w:author="rkbansal" w:date="2020-05-17T01:27:00Z">
        <w:r w:rsidR="00A776C8" w:rsidDel="00DF7545">
          <w:delText>Add the following dependencies</w:delText>
        </w:r>
      </w:del>
    </w:p>
    <w:p w14:paraId="28EBC025" w14:textId="76DB1B3D" w:rsidR="00942103" w:rsidRDefault="00942103">
      <w:pPr>
        <w:pStyle w:val="ListParagraph"/>
        <w:rPr>
          <w:ins w:id="5228" w:author="Rajiv Bansal" w:date="2021-05-31T23:05:00Z"/>
        </w:rPr>
        <w:pPrChange w:id="5229" w:author="Rajiv Bansal" w:date="2021-05-31T23:05:00Z">
          <w:pPr>
            <w:pStyle w:val="ListParagraph"/>
            <w:numPr>
              <w:numId w:val="23"/>
            </w:numPr>
            <w:ind w:hanging="360"/>
          </w:pPr>
        </w:pPrChange>
      </w:pPr>
      <w:ins w:id="5230" w:author="Rajiv Bansal" w:date="2021-05-31T23:05:00Z">
        <w:r>
          <w:rPr>
            <w:noProof/>
          </w:rPr>
          <w:drawing>
            <wp:inline distT="0" distB="0" distL="0" distR="0" wp14:anchorId="4EB0FD67" wp14:editId="76F63733">
              <wp:extent cx="8020050" cy="86677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020050" cy="8667750"/>
                      </a:xfrm>
                      <a:prstGeom prst="rect">
                        <a:avLst/>
                      </a:prstGeom>
                    </pic:spPr>
                  </pic:pic>
                </a:graphicData>
              </a:graphic>
            </wp:inline>
          </w:drawing>
        </w:r>
      </w:ins>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5231" w:author="rkbansal" w:date="2020-01-09T20:59:00Z"/>
        </w:rPr>
      </w:pPr>
      <w:ins w:id="5232" w:author="rkbansal" w:date="2020-02-15T12:06:00Z">
        <w:r w:rsidRPr="00DA00CA">
          <w:rPr>
            <w:rPrChange w:id="5233" w:author="rkbansal" w:date="2020-02-15T12:06:00Z">
              <w:rPr>
                <w:rFonts w:ascii="Consolas" w:hAnsi="Consolas" w:cs="Consolas"/>
                <w:color w:val="008080"/>
                <w:sz w:val="20"/>
                <w:szCs w:val="20"/>
              </w:rPr>
            </w:rPrChange>
          </w:rPr>
          <w:t>Rename the package of io.swagger to com.jmk.user</w:t>
        </w:r>
      </w:ins>
      <w:del w:id="5234" w:author="rkbansal" w:date="2020-01-09T20:59:00Z">
        <w:r w:rsidR="00A776C8" w:rsidRPr="00DA00CA" w:rsidDel="00310FC3">
          <w:rPr>
            <w:rPrChange w:id="5235" w:author="rkbansal" w:date="2020-02-15T12:06:00Z">
              <w:rPr>
                <w:color w:val="008080"/>
              </w:rPr>
            </w:rPrChange>
          </w:rPr>
          <w:delText>&lt;</w:delText>
        </w:r>
        <w:r w:rsidR="00A776C8" w:rsidRPr="00DA00CA" w:rsidDel="00310FC3">
          <w:delText>dependency</w:delText>
        </w:r>
        <w:r w:rsidR="00A776C8" w:rsidRPr="00DA00CA" w:rsidDel="00310FC3">
          <w:rPr>
            <w:rPrChange w:id="5236"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5237" w:author="rkbansal" w:date="2020-02-15T12:06:00Z"/>
        </w:rPr>
        <w:pPrChange w:id="5238"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5239" w:author="rkbansal" w:date="2020-01-09T20:59:00Z"/>
        </w:rPr>
        <w:pPrChange w:id="524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5241" w:author="rkbansal" w:date="2020-01-09T20:59:00Z">
        <w:r w:rsidRPr="00DA00CA" w:rsidDel="00310FC3">
          <w:rPr>
            <w:rPrChange w:id="5242" w:author="rkbansal" w:date="2020-02-15T12:06:00Z">
              <w:rPr>
                <w:color w:val="008080"/>
              </w:rPr>
            </w:rPrChange>
          </w:rPr>
          <w:delText>&lt;</w:delText>
        </w:r>
        <w:r w:rsidDel="00310FC3">
          <w:delText>groupId</w:delText>
        </w:r>
        <w:r w:rsidRPr="00DA00CA" w:rsidDel="00310FC3">
          <w:rPr>
            <w:rPrChange w:id="5243" w:author="rkbansal" w:date="2020-02-15T12:06:00Z">
              <w:rPr>
                <w:color w:val="008080"/>
              </w:rPr>
            </w:rPrChange>
          </w:rPr>
          <w:delText>&gt;</w:delText>
        </w:r>
        <w:r w:rsidRPr="00DA00CA" w:rsidDel="00310FC3">
          <w:rPr>
            <w:rPrChange w:id="5244" w:author="rkbansal" w:date="2020-02-15T12:06:00Z">
              <w:rPr>
                <w:color w:val="000000"/>
              </w:rPr>
            </w:rPrChange>
          </w:rPr>
          <w:delText>org.springframework.cloud</w:delText>
        </w:r>
        <w:r w:rsidRPr="00DA00CA" w:rsidDel="00310FC3">
          <w:rPr>
            <w:rPrChange w:id="5245" w:author="rkbansal" w:date="2020-02-15T12:06:00Z">
              <w:rPr>
                <w:color w:val="008080"/>
              </w:rPr>
            </w:rPrChange>
          </w:rPr>
          <w:delText>&lt;/</w:delText>
        </w:r>
        <w:r w:rsidDel="00310FC3">
          <w:delText>groupId</w:delText>
        </w:r>
        <w:r w:rsidRPr="00DA00CA" w:rsidDel="00310FC3">
          <w:rPr>
            <w:rPrChange w:id="5246" w:author="rkbansal" w:date="2020-02-15T12:06:00Z">
              <w:rPr>
                <w:color w:val="008080"/>
              </w:rPr>
            </w:rPrChange>
          </w:rPr>
          <w:delText>&gt;</w:delText>
        </w:r>
      </w:del>
    </w:p>
    <w:p w14:paraId="68E45F20" w14:textId="0AA0AD00" w:rsidR="00A776C8" w:rsidDel="00310FC3" w:rsidRDefault="00A776C8">
      <w:pPr>
        <w:pStyle w:val="ListParagraph"/>
        <w:rPr>
          <w:del w:id="5247" w:author="rkbansal" w:date="2020-01-09T20:59:00Z"/>
        </w:rPr>
        <w:pPrChange w:id="524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49" w:author="rkbansal" w:date="2020-01-09T20:59:00Z">
        <w:r w:rsidRPr="00DA00CA" w:rsidDel="00310FC3">
          <w:rPr>
            <w:rPrChange w:id="5250" w:author="rkbansal" w:date="2020-02-15T12:06:00Z">
              <w:rPr>
                <w:color w:val="000000"/>
              </w:rPr>
            </w:rPrChange>
          </w:rPr>
          <w:tab/>
        </w:r>
        <w:r w:rsidRPr="00DA00CA" w:rsidDel="00310FC3">
          <w:rPr>
            <w:rPrChange w:id="5251" w:author="rkbansal" w:date="2020-02-15T12:06:00Z">
              <w:rPr>
                <w:color w:val="008080"/>
              </w:rPr>
            </w:rPrChange>
          </w:rPr>
          <w:delText>&lt;</w:delText>
        </w:r>
        <w:r w:rsidDel="00310FC3">
          <w:delText>artifactId</w:delText>
        </w:r>
        <w:r w:rsidRPr="00DA00CA" w:rsidDel="00310FC3">
          <w:rPr>
            <w:rPrChange w:id="5252" w:author="rkbansal" w:date="2020-02-15T12:06:00Z">
              <w:rPr>
                <w:color w:val="008080"/>
              </w:rPr>
            </w:rPrChange>
          </w:rPr>
          <w:delText>&gt;</w:delText>
        </w:r>
        <w:r w:rsidRPr="00DA00CA" w:rsidDel="00310FC3">
          <w:rPr>
            <w:rPrChange w:id="5253" w:author="rkbansal" w:date="2020-02-15T12:06:00Z">
              <w:rPr>
                <w:color w:val="000000"/>
              </w:rPr>
            </w:rPrChange>
          </w:rPr>
          <w:delText>spring-cloud-starter-netflix-eureka-client</w:delText>
        </w:r>
        <w:r w:rsidRPr="00DA00CA" w:rsidDel="00310FC3">
          <w:rPr>
            <w:rPrChange w:id="5254" w:author="rkbansal" w:date="2020-02-15T12:06:00Z">
              <w:rPr>
                <w:color w:val="008080"/>
              </w:rPr>
            </w:rPrChange>
          </w:rPr>
          <w:delText>&lt;/</w:delText>
        </w:r>
        <w:r w:rsidDel="00310FC3">
          <w:delText>artifactId</w:delText>
        </w:r>
        <w:r w:rsidRPr="00DA00CA" w:rsidDel="00310FC3">
          <w:rPr>
            <w:rPrChange w:id="5255" w:author="rkbansal" w:date="2020-02-15T12:06:00Z">
              <w:rPr>
                <w:color w:val="008080"/>
              </w:rPr>
            </w:rPrChange>
          </w:rPr>
          <w:delText>&gt;</w:delText>
        </w:r>
      </w:del>
    </w:p>
    <w:p w14:paraId="1C2243E4" w14:textId="3A91C037" w:rsidR="00A776C8" w:rsidDel="00310FC3" w:rsidRDefault="00A776C8">
      <w:pPr>
        <w:pStyle w:val="ListParagraph"/>
        <w:rPr>
          <w:del w:id="5256" w:author="rkbansal" w:date="2020-01-09T20:59:00Z"/>
        </w:rPr>
        <w:pPrChange w:id="525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58" w:author="rkbansal" w:date="2020-01-09T20:59:00Z">
        <w:r w:rsidRPr="00DA00CA" w:rsidDel="00310FC3">
          <w:rPr>
            <w:rPrChange w:id="5259" w:author="rkbansal" w:date="2020-02-15T12:06:00Z">
              <w:rPr>
                <w:color w:val="008080"/>
              </w:rPr>
            </w:rPrChange>
          </w:rPr>
          <w:delText>&lt;/</w:delText>
        </w:r>
        <w:r w:rsidDel="00310FC3">
          <w:delText>dependency</w:delText>
        </w:r>
        <w:r w:rsidRPr="00DA00CA" w:rsidDel="00310FC3">
          <w:rPr>
            <w:rPrChange w:id="5260" w:author="rkbansal" w:date="2020-02-15T12:06:00Z">
              <w:rPr>
                <w:color w:val="008080"/>
              </w:rPr>
            </w:rPrChange>
          </w:rPr>
          <w:delText>&gt;</w:delText>
        </w:r>
      </w:del>
    </w:p>
    <w:p w14:paraId="69933F91" w14:textId="67CEC339" w:rsidR="00A776C8" w:rsidDel="00310FC3" w:rsidRDefault="00A776C8">
      <w:pPr>
        <w:pStyle w:val="ListParagraph"/>
        <w:rPr>
          <w:del w:id="5261" w:author="rkbansal" w:date="2020-01-09T20:59:00Z"/>
        </w:rPr>
        <w:pPrChange w:id="526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63" w:author="rkbansal" w:date="2020-01-09T20:59:00Z">
        <w:r w:rsidRPr="00DA00CA" w:rsidDel="00310FC3">
          <w:rPr>
            <w:rPrChange w:id="5264" w:author="rkbansal" w:date="2020-02-15T12:06:00Z">
              <w:rPr>
                <w:color w:val="000000"/>
              </w:rPr>
            </w:rPrChange>
          </w:rPr>
          <w:tab/>
        </w:r>
        <w:r w:rsidRPr="00DA00CA" w:rsidDel="00310FC3">
          <w:rPr>
            <w:rPrChange w:id="5265" w:author="rkbansal" w:date="2020-02-15T12:06:00Z">
              <w:rPr>
                <w:color w:val="000000"/>
              </w:rPr>
            </w:rPrChange>
          </w:rPr>
          <w:tab/>
        </w:r>
      </w:del>
    </w:p>
    <w:p w14:paraId="50FA914A" w14:textId="26DFE951" w:rsidR="00A776C8" w:rsidDel="00310FC3" w:rsidRDefault="00A776C8">
      <w:pPr>
        <w:pStyle w:val="ListParagraph"/>
        <w:rPr>
          <w:del w:id="5266" w:author="rkbansal" w:date="2020-01-09T20:59:00Z"/>
        </w:rPr>
        <w:pPrChange w:id="526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68" w:author="rkbansal" w:date="2020-01-09T20:59:00Z">
        <w:r w:rsidRPr="00DA00CA" w:rsidDel="00310FC3">
          <w:rPr>
            <w:rPrChange w:id="5269" w:author="rkbansal" w:date="2020-02-15T12:06:00Z">
              <w:rPr>
                <w:color w:val="008080"/>
              </w:rPr>
            </w:rPrChange>
          </w:rPr>
          <w:delText>&lt;</w:delText>
        </w:r>
        <w:r w:rsidDel="00310FC3">
          <w:delText>dependency</w:delText>
        </w:r>
        <w:r w:rsidRPr="00DA00CA" w:rsidDel="00310FC3">
          <w:rPr>
            <w:rPrChange w:id="5270" w:author="rkbansal" w:date="2020-02-15T12:06:00Z">
              <w:rPr>
                <w:color w:val="008080"/>
              </w:rPr>
            </w:rPrChange>
          </w:rPr>
          <w:delText>&gt;</w:delText>
        </w:r>
      </w:del>
    </w:p>
    <w:p w14:paraId="37A4A823" w14:textId="52A46508" w:rsidR="00A776C8" w:rsidDel="00310FC3" w:rsidRDefault="00A776C8">
      <w:pPr>
        <w:pStyle w:val="ListParagraph"/>
        <w:rPr>
          <w:del w:id="5271" w:author="rkbansal" w:date="2020-01-09T20:59:00Z"/>
        </w:rPr>
        <w:pPrChange w:id="527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73" w:author="rkbansal" w:date="2020-01-09T20:59:00Z">
        <w:r w:rsidRPr="00DA00CA" w:rsidDel="00310FC3">
          <w:rPr>
            <w:rPrChange w:id="5274" w:author="rkbansal" w:date="2020-02-15T12:06:00Z">
              <w:rPr>
                <w:color w:val="000000"/>
              </w:rPr>
            </w:rPrChange>
          </w:rPr>
          <w:tab/>
        </w:r>
        <w:r w:rsidRPr="00DA00CA" w:rsidDel="00310FC3">
          <w:rPr>
            <w:rPrChange w:id="5275" w:author="rkbansal" w:date="2020-02-15T12:06:00Z">
              <w:rPr>
                <w:color w:val="008080"/>
              </w:rPr>
            </w:rPrChange>
          </w:rPr>
          <w:delText>&lt;</w:delText>
        </w:r>
        <w:r w:rsidDel="00310FC3">
          <w:delText>groupId</w:delText>
        </w:r>
        <w:r w:rsidRPr="00DA00CA" w:rsidDel="00310FC3">
          <w:rPr>
            <w:rPrChange w:id="5276" w:author="rkbansal" w:date="2020-02-15T12:06:00Z">
              <w:rPr>
                <w:color w:val="008080"/>
              </w:rPr>
            </w:rPrChange>
          </w:rPr>
          <w:delText>&gt;</w:delText>
        </w:r>
        <w:r w:rsidRPr="00DA00CA" w:rsidDel="00310FC3">
          <w:rPr>
            <w:rPrChange w:id="5277" w:author="rkbansal" w:date="2020-02-15T12:06:00Z">
              <w:rPr>
                <w:color w:val="000000"/>
              </w:rPr>
            </w:rPrChange>
          </w:rPr>
          <w:delText>org.springframework.cloud</w:delText>
        </w:r>
        <w:r w:rsidRPr="00DA00CA" w:rsidDel="00310FC3">
          <w:rPr>
            <w:rPrChange w:id="5278" w:author="rkbansal" w:date="2020-02-15T12:06:00Z">
              <w:rPr>
                <w:color w:val="008080"/>
              </w:rPr>
            </w:rPrChange>
          </w:rPr>
          <w:delText>&lt;/</w:delText>
        </w:r>
        <w:r w:rsidDel="00310FC3">
          <w:delText>groupId</w:delText>
        </w:r>
        <w:r w:rsidRPr="00DA00CA" w:rsidDel="00310FC3">
          <w:rPr>
            <w:rPrChange w:id="5279" w:author="rkbansal" w:date="2020-02-15T12:06:00Z">
              <w:rPr>
                <w:color w:val="008080"/>
              </w:rPr>
            </w:rPrChange>
          </w:rPr>
          <w:delText>&gt;</w:delText>
        </w:r>
      </w:del>
    </w:p>
    <w:p w14:paraId="42D321E7" w14:textId="0AAF6E28" w:rsidR="00A776C8" w:rsidDel="00310FC3" w:rsidRDefault="00A776C8">
      <w:pPr>
        <w:pStyle w:val="ListParagraph"/>
        <w:rPr>
          <w:del w:id="5280" w:author="rkbansal" w:date="2020-01-09T20:59:00Z"/>
        </w:rPr>
        <w:pPrChange w:id="528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82" w:author="rkbansal" w:date="2020-01-09T20:59:00Z">
        <w:r w:rsidRPr="00DA00CA" w:rsidDel="00310FC3">
          <w:rPr>
            <w:rPrChange w:id="5283" w:author="rkbansal" w:date="2020-02-15T12:06:00Z">
              <w:rPr>
                <w:color w:val="000000"/>
              </w:rPr>
            </w:rPrChange>
          </w:rPr>
          <w:tab/>
        </w:r>
        <w:r w:rsidRPr="00DA00CA" w:rsidDel="00310FC3">
          <w:rPr>
            <w:rPrChange w:id="5284" w:author="rkbansal" w:date="2020-02-15T12:06:00Z">
              <w:rPr>
                <w:color w:val="008080"/>
              </w:rPr>
            </w:rPrChange>
          </w:rPr>
          <w:delText>&lt;</w:delText>
        </w:r>
        <w:r w:rsidDel="00310FC3">
          <w:delText>artifactId</w:delText>
        </w:r>
        <w:r w:rsidRPr="00DA00CA" w:rsidDel="00310FC3">
          <w:rPr>
            <w:rPrChange w:id="5285" w:author="rkbansal" w:date="2020-02-15T12:06:00Z">
              <w:rPr>
                <w:color w:val="008080"/>
              </w:rPr>
            </w:rPrChange>
          </w:rPr>
          <w:delText>&gt;</w:delText>
        </w:r>
        <w:r w:rsidRPr="00DA00CA" w:rsidDel="00310FC3">
          <w:rPr>
            <w:rPrChange w:id="5286" w:author="rkbansal" w:date="2020-02-15T12:06:00Z">
              <w:rPr>
                <w:color w:val="000000"/>
              </w:rPr>
            </w:rPrChange>
          </w:rPr>
          <w:delText>spring-cloud-starter-netflix-hystrix</w:delText>
        </w:r>
        <w:r w:rsidRPr="00DA00CA" w:rsidDel="00310FC3">
          <w:rPr>
            <w:rPrChange w:id="5287" w:author="rkbansal" w:date="2020-02-15T12:06:00Z">
              <w:rPr>
                <w:color w:val="008080"/>
              </w:rPr>
            </w:rPrChange>
          </w:rPr>
          <w:delText>&lt;/</w:delText>
        </w:r>
        <w:r w:rsidDel="00310FC3">
          <w:delText>artifactId</w:delText>
        </w:r>
        <w:r w:rsidRPr="00DA00CA" w:rsidDel="00310FC3">
          <w:rPr>
            <w:rPrChange w:id="5288" w:author="rkbansal" w:date="2020-02-15T12:06:00Z">
              <w:rPr>
                <w:color w:val="008080"/>
              </w:rPr>
            </w:rPrChange>
          </w:rPr>
          <w:delText>&gt;</w:delText>
        </w:r>
      </w:del>
    </w:p>
    <w:p w14:paraId="38C876EE" w14:textId="61423C27" w:rsidR="00A776C8" w:rsidDel="00310FC3" w:rsidRDefault="00A776C8">
      <w:pPr>
        <w:pStyle w:val="ListParagraph"/>
        <w:rPr>
          <w:del w:id="5289" w:author="rkbansal" w:date="2020-01-09T20:59:00Z"/>
        </w:rPr>
        <w:pPrChange w:id="529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91" w:author="rkbansal" w:date="2020-01-09T20:59:00Z">
        <w:r w:rsidRPr="00DA00CA" w:rsidDel="00310FC3">
          <w:rPr>
            <w:rPrChange w:id="5292" w:author="rkbansal" w:date="2020-02-15T12:06:00Z">
              <w:rPr>
                <w:color w:val="008080"/>
              </w:rPr>
            </w:rPrChange>
          </w:rPr>
          <w:delText>&lt;/</w:delText>
        </w:r>
        <w:r w:rsidDel="00310FC3">
          <w:delText>dependency</w:delText>
        </w:r>
        <w:r w:rsidRPr="00DA00CA" w:rsidDel="00310FC3">
          <w:rPr>
            <w:rPrChange w:id="5293" w:author="rkbansal" w:date="2020-02-15T12:06:00Z">
              <w:rPr>
                <w:color w:val="008080"/>
              </w:rPr>
            </w:rPrChange>
          </w:rPr>
          <w:delText>&gt;</w:delText>
        </w:r>
      </w:del>
    </w:p>
    <w:p w14:paraId="7D876465" w14:textId="4308F0ED" w:rsidR="00A776C8" w:rsidDel="00310FC3" w:rsidRDefault="00A776C8">
      <w:pPr>
        <w:pStyle w:val="ListParagraph"/>
        <w:rPr>
          <w:del w:id="5294" w:author="rkbansal" w:date="2020-01-09T20:59:00Z"/>
        </w:rPr>
        <w:pPrChange w:id="529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96" w:author="rkbansal" w:date="2020-01-09T20:59:00Z">
        <w:r w:rsidRPr="00DA00CA" w:rsidDel="00310FC3">
          <w:rPr>
            <w:rPrChange w:id="5297" w:author="rkbansal" w:date="2020-02-15T12:06:00Z">
              <w:rPr>
                <w:color w:val="000000"/>
              </w:rPr>
            </w:rPrChange>
          </w:rPr>
          <w:tab/>
        </w:r>
        <w:r w:rsidRPr="00DA00CA" w:rsidDel="00310FC3">
          <w:rPr>
            <w:rPrChange w:id="5298" w:author="rkbansal" w:date="2020-02-15T12:06:00Z">
              <w:rPr>
                <w:color w:val="000000"/>
              </w:rPr>
            </w:rPrChange>
          </w:rPr>
          <w:tab/>
        </w:r>
      </w:del>
    </w:p>
    <w:p w14:paraId="4E237206" w14:textId="32F419B2" w:rsidR="00A776C8" w:rsidDel="00310FC3" w:rsidRDefault="00A776C8">
      <w:pPr>
        <w:pStyle w:val="ListParagraph"/>
        <w:rPr>
          <w:del w:id="5299" w:author="rkbansal" w:date="2020-01-09T20:59:00Z"/>
        </w:rPr>
        <w:pPrChange w:id="530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301" w:author="rkbansal" w:date="2020-01-09T20:59:00Z">
        <w:r w:rsidRPr="00DA00CA" w:rsidDel="00310FC3">
          <w:rPr>
            <w:rPrChange w:id="5302" w:author="rkbansal" w:date="2020-02-15T12:06:00Z">
              <w:rPr>
                <w:color w:val="008080"/>
              </w:rPr>
            </w:rPrChange>
          </w:rPr>
          <w:delText>&lt;</w:delText>
        </w:r>
        <w:r w:rsidDel="00310FC3">
          <w:delText>dependency</w:delText>
        </w:r>
        <w:r w:rsidRPr="00DA00CA" w:rsidDel="00310FC3">
          <w:rPr>
            <w:rPrChange w:id="5303" w:author="rkbansal" w:date="2020-02-15T12:06:00Z">
              <w:rPr>
                <w:color w:val="008080"/>
              </w:rPr>
            </w:rPrChange>
          </w:rPr>
          <w:delText>&gt;</w:delText>
        </w:r>
      </w:del>
    </w:p>
    <w:p w14:paraId="40DA296B" w14:textId="2B40D92D" w:rsidR="00A776C8" w:rsidDel="00310FC3" w:rsidRDefault="00A776C8">
      <w:pPr>
        <w:pStyle w:val="ListParagraph"/>
        <w:rPr>
          <w:del w:id="5304" w:author="rkbansal" w:date="2020-01-09T20:59:00Z"/>
        </w:rPr>
        <w:pPrChange w:id="530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306" w:author="rkbansal" w:date="2020-01-09T20:59:00Z">
        <w:r w:rsidRPr="00DA00CA" w:rsidDel="00310FC3">
          <w:rPr>
            <w:rPrChange w:id="5307" w:author="rkbansal" w:date="2020-02-15T12:06:00Z">
              <w:rPr>
                <w:color w:val="000000"/>
              </w:rPr>
            </w:rPrChange>
          </w:rPr>
          <w:tab/>
        </w:r>
        <w:r w:rsidRPr="00DA00CA" w:rsidDel="00310FC3">
          <w:rPr>
            <w:rPrChange w:id="5308" w:author="rkbansal" w:date="2020-02-15T12:06:00Z">
              <w:rPr>
                <w:color w:val="008080"/>
              </w:rPr>
            </w:rPrChange>
          </w:rPr>
          <w:delText>&lt;</w:delText>
        </w:r>
        <w:r w:rsidDel="00310FC3">
          <w:delText>groupId</w:delText>
        </w:r>
        <w:r w:rsidRPr="00DA00CA" w:rsidDel="00310FC3">
          <w:rPr>
            <w:rPrChange w:id="5309" w:author="rkbansal" w:date="2020-02-15T12:06:00Z">
              <w:rPr>
                <w:color w:val="008080"/>
              </w:rPr>
            </w:rPrChange>
          </w:rPr>
          <w:delText>&gt;</w:delText>
        </w:r>
        <w:r w:rsidRPr="00DA00CA" w:rsidDel="00310FC3">
          <w:rPr>
            <w:rPrChange w:id="5310" w:author="rkbansal" w:date="2020-02-15T12:06:00Z">
              <w:rPr>
                <w:color w:val="000000"/>
              </w:rPr>
            </w:rPrChange>
          </w:rPr>
          <w:delText>org.springframework.cloud</w:delText>
        </w:r>
        <w:r w:rsidRPr="00DA00CA" w:rsidDel="00310FC3">
          <w:rPr>
            <w:rPrChange w:id="5311" w:author="rkbansal" w:date="2020-02-15T12:06:00Z">
              <w:rPr>
                <w:color w:val="008080"/>
              </w:rPr>
            </w:rPrChange>
          </w:rPr>
          <w:delText>&lt;/</w:delText>
        </w:r>
        <w:r w:rsidDel="00310FC3">
          <w:delText>groupId</w:delText>
        </w:r>
        <w:r w:rsidRPr="00DA00CA" w:rsidDel="00310FC3">
          <w:rPr>
            <w:rPrChange w:id="5312" w:author="rkbansal" w:date="2020-02-15T12:06:00Z">
              <w:rPr>
                <w:color w:val="008080"/>
              </w:rPr>
            </w:rPrChange>
          </w:rPr>
          <w:delText>&gt;</w:delText>
        </w:r>
      </w:del>
    </w:p>
    <w:p w14:paraId="0C73D487" w14:textId="0BDC95E7" w:rsidR="00A776C8" w:rsidDel="00310FC3" w:rsidRDefault="00A776C8">
      <w:pPr>
        <w:pStyle w:val="ListParagraph"/>
        <w:rPr>
          <w:del w:id="5313" w:author="rkbansal" w:date="2020-01-09T20:59:00Z"/>
        </w:rPr>
        <w:pPrChange w:id="531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315" w:author="rkbansal" w:date="2020-01-09T20:59:00Z">
        <w:r w:rsidRPr="00DA00CA" w:rsidDel="00310FC3">
          <w:rPr>
            <w:rPrChange w:id="5316" w:author="rkbansal" w:date="2020-02-15T12:06:00Z">
              <w:rPr>
                <w:color w:val="000000"/>
              </w:rPr>
            </w:rPrChange>
          </w:rPr>
          <w:tab/>
        </w:r>
        <w:r w:rsidRPr="00DA00CA" w:rsidDel="00310FC3">
          <w:rPr>
            <w:rPrChange w:id="5317" w:author="rkbansal" w:date="2020-02-15T12:06:00Z">
              <w:rPr>
                <w:color w:val="008080"/>
              </w:rPr>
            </w:rPrChange>
          </w:rPr>
          <w:delText>&lt;</w:delText>
        </w:r>
        <w:r w:rsidDel="00310FC3">
          <w:delText>artifactId</w:delText>
        </w:r>
        <w:r w:rsidRPr="00DA00CA" w:rsidDel="00310FC3">
          <w:rPr>
            <w:rPrChange w:id="5318" w:author="rkbansal" w:date="2020-02-15T12:06:00Z">
              <w:rPr>
                <w:color w:val="008080"/>
              </w:rPr>
            </w:rPrChange>
          </w:rPr>
          <w:delText>&gt;</w:delText>
        </w:r>
        <w:r w:rsidRPr="00DA00CA" w:rsidDel="00310FC3">
          <w:rPr>
            <w:rPrChange w:id="5319" w:author="rkbansal" w:date="2020-02-15T12:06:00Z">
              <w:rPr>
                <w:color w:val="000000"/>
              </w:rPr>
            </w:rPrChange>
          </w:rPr>
          <w:delText>spring-cloud-starter-sleuth</w:delText>
        </w:r>
        <w:r w:rsidRPr="00DA00CA" w:rsidDel="00310FC3">
          <w:rPr>
            <w:rPrChange w:id="5320" w:author="rkbansal" w:date="2020-02-15T12:06:00Z">
              <w:rPr>
                <w:color w:val="008080"/>
              </w:rPr>
            </w:rPrChange>
          </w:rPr>
          <w:delText>&lt;/</w:delText>
        </w:r>
        <w:r w:rsidDel="00310FC3">
          <w:delText>artifactId</w:delText>
        </w:r>
        <w:r w:rsidRPr="00DA00CA" w:rsidDel="00310FC3">
          <w:rPr>
            <w:rPrChange w:id="5321" w:author="rkbansal" w:date="2020-02-15T12:06:00Z">
              <w:rPr>
                <w:color w:val="008080"/>
              </w:rPr>
            </w:rPrChange>
          </w:rPr>
          <w:delText>&gt;</w:delText>
        </w:r>
      </w:del>
    </w:p>
    <w:p w14:paraId="52ACECAC" w14:textId="6B1D2AE8" w:rsidR="00A776C8" w:rsidDel="00310FC3" w:rsidRDefault="00A776C8">
      <w:pPr>
        <w:pStyle w:val="ListParagraph"/>
        <w:rPr>
          <w:del w:id="5322" w:author="rkbansal" w:date="2020-01-09T20:59:00Z"/>
        </w:rPr>
        <w:pPrChange w:id="532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324" w:author="rkbansal" w:date="2020-01-09T20:59:00Z">
        <w:r w:rsidRPr="00DA00CA" w:rsidDel="00310FC3">
          <w:rPr>
            <w:rPrChange w:id="5325" w:author="rkbansal" w:date="2020-02-15T12:06:00Z">
              <w:rPr>
                <w:color w:val="008080"/>
              </w:rPr>
            </w:rPrChange>
          </w:rPr>
          <w:delText>&lt;/</w:delText>
        </w:r>
        <w:r w:rsidDel="00310FC3">
          <w:delText>dependency</w:delText>
        </w:r>
        <w:r w:rsidRPr="00DA00CA" w:rsidDel="00310FC3">
          <w:rPr>
            <w:rPrChange w:id="5326" w:author="rkbansal" w:date="2020-02-15T12:06:00Z">
              <w:rPr>
                <w:color w:val="008080"/>
              </w:rPr>
            </w:rPrChange>
          </w:rPr>
          <w:delText>&gt;</w:delText>
        </w:r>
      </w:del>
    </w:p>
    <w:p w14:paraId="3C6174A9" w14:textId="0800F567" w:rsidR="00A776C8" w:rsidRDefault="00A776C8">
      <w:pPr>
        <w:pStyle w:val="ListParagraph"/>
      </w:pPr>
      <w:del w:id="5327" w:author="rkbansal" w:date="2020-02-15T12:03:00Z">
        <w:r w:rsidRPr="00DA00CA" w:rsidDel="00B43681">
          <w:rPr>
            <w:rPrChange w:id="5328" w:author="rkbansal" w:date="2020-02-15T12:06:00Z">
              <w:rPr>
                <w:color w:val="000000"/>
              </w:rPr>
            </w:rPrChange>
          </w:rPr>
          <w:tab/>
        </w:r>
      </w:del>
    </w:p>
    <w:p w14:paraId="072C7A9B" w14:textId="5233C502" w:rsidR="00A776C8" w:rsidDel="007D7D65" w:rsidRDefault="00A776C8" w:rsidP="00A776C8">
      <w:pPr>
        <w:pStyle w:val="ListParagraph"/>
        <w:rPr>
          <w:del w:id="5329" w:author="Rajiv Bansal" w:date="2019-11-24T13:00:00Z"/>
        </w:rPr>
      </w:pPr>
    </w:p>
    <w:p w14:paraId="4A7DC985" w14:textId="2719AE47" w:rsidR="00A776C8" w:rsidDel="007D7D65" w:rsidRDefault="00A776C8" w:rsidP="00A776C8">
      <w:pPr>
        <w:pStyle w:val="ListParagraph"/>
        <w:rPr>
          <w:del w:id="5330" w:author="Rajiv Bansal" w:date="2019-11-24T13:00:00Z"/>
        </w:rPr>
      </w:pPr>
    </w:p>
    <w:p w14:paraId="270C6F99" w14:textId="1F3F9763" w:rsidR="00A776C8" w:rsidDel="007D7D65" w:rsidRDefault="00A776C8" w:rsidP="00A776C8">
      <w:pPr>
        <w:pStyle w:val="ListParagraph"/>
        <w:rPr>
          <w:del w:id="5331" w:author="Rajiv Bansal" w:date="2019-11-24T13:00:00Z"/>
        </w:rPr>
      </w:pPr>
    </w:p>
    <w:p w14:paraId="6CBE8587" w14:textId="659F7047" w:rsidR="00A776C8" w:rsidDel="007D7D65" w:rsidRDefault="00A776C8" w:rsidP="00A776C8">
      <w:pPr>
        <w:pStyle w:val="ListParagraph"/>
        <w:rPr>
          <w:del w:id="5332" w:author="Rajiv Bansal" w:date="2019-11-24T13:00:00Z"/>
        </w:rPr>
      </w:pPr>
    </w:p>
    <w:p w14:paraId="26930297" w14:textId="30A3404A" w:rsidR="00A776C8" w:rsidDel="007D7D65" w:rsidRDefault="00A776C8" w:rsidP="00A776C8">
      <w:pPr>
        <w:pStyle w:val="ListParagraph"/>
        <w:rPr>
          <w:del w:id="5333" w:author="Rajiv Bansal" w:date="2019-11-24T13:00:00Z"/>
        </w:rPr>
      </w:pPr>
    </w:p>
    <w:p w14:paraId="057E825B" w14:textId="01E63153" w:rsidR="00A776C8" w:rsidDel="007D7D65" w:rsidRDefault="00A776C8" w:rsidP="00A776C8">
      <w:pPr>
        <w:pStyle w:val="ListParagraph"/>
        <w:rPr>
          <w:del w:id="5334" w:author="Rajiv Bansal" w:date="2019-11-24T13:00:00Z"/>
        </w:rPr>
      </w:pPr>
    </w:p>
    <w:p w14:paraId="11B61E95" w14:textId="76FEF9D7" w:rsidR="00A776C8" w:rsidDel="007D7D65" w:rsidRDefault="00A776C8" w:rsidP="00A776C8">
      <w:pPr>
        <w:pStyle w:val="ListParagraph"/>
        <w:rPr>
          <w:del w:id="5335" w:author="Rajiv Bansal" w:date="2019-11-24T13:00:00Z"/>
        </w:rPr>
      </w:pPr>
    </w:p>
    <w:p w14:paraId="67D7674E" w14:textId="2EC3B242" w:rsidR="00A776C8" w:rsidDel="007D7D65" w:rsidRDefault="00A776C8" w:rsidP="00A776C8">
      <w:pPr>
        <w:pStyle w:val="ListParagraph"/>
        <w:rPr>
          <w:del w:id="5336" w:author="Rajiv Bansal" w:date="2019-11-24T13:00:00Z"/>
        </w:rPr>
      </w:pPr>
    </w:p>
    <w:p w14:paraId="04F153FB" w14:textId="249A4FD7" w:rsidR="00A776C8" w:rsidDel="007D7D65" w:rsidRDefault="00A776C8" w:rsidP="00A776C8">
      <w:pPr>
        <w:pStyle w:val="ListParagraph"/>
        <w:rPr>
          <w:del w:id="5337" w:author="Rajiv Bansal" w:date="2019-11-24T13:00:00Z"/>
        </w:rPr>
      </w:pPr>
    </w:p>
    <w:p w14:paraId="6EB20D2F" w14:textId="4EF5B7FB" w:rsidR="00A776C8" w:rsidDel="007D7D65" w:rsidRDefault="00A776C8" w:rsidP="00A776C8">
      <w:pPr>
        <w:pStyle w:val="ListParagraph"/>
        <w:rPr>
          <w:del w:id="5338" w:author="Rajiv Bansal" w:date="2019-11-24T13:00:00Z"/>
        </w:rPr>
      </w:pPr>
    </w:p>
    <w:p w14:paraId="77675794" w14:textId="439FFFF6" w:rsidR="00A776C8" w:rsidDel="007D7D65" w:rsidRDefault="00A776C8" w:rsidP="00A776C8">
      <w:pPr>
        <w:pStyle w:val="ListParagraph"/>
        <w:rPr>
          <w:del w:id="5339" w:author="Rajiv Bansal" w:date="2019-11-24T13:00:00Z"/>
        </w:rPr>
      </w:pPr>
    </w:p>
    <w:p w14:paraId="20A46AD8" w14:textId="6C2B49CB" w:rsidR="00A776C8" w:rsidDel="007D7D65" w:rsidRDefault="00A776C8" w:rsidP="00A776C8">
      <w:pPr>
        <w:pStyle w:val="ListParagraph"/>
        <w:rPr>
          <w:del w:id="5340" w:author="Rajiv Bansal" w:date="2019-11-24T13:00:00Z"/>
        </w:rPr>
      </w:pPr>
    </w:p>
    <w:p w14:paraId="48606F31" w14:textId="53BAF13F" w:rsidR="00A776C8" w:rsidDel="007D7D65" w:rsidRDefault="00A776C8" w:rsidP="00A776C8">
      <w:pPr>
        <w:pStyle w:val="ListParagraph"/>
        <w:rPr>
          <w:del w:id="5341" w:author="Rajiv Bansal" w:date="2019-11-24T13:00:00Z"/>
        </w:rPr>
      </w:pPr>
    </w:p>
    <w:p w14:paraId="490C267F" w14:textId="45C5EB82" w:rsidR="00A776C8" w:rsidDel="007D7D65" w:rsidRDefault="00A776C8" w:rsidP="00A776C8">
      <w:pPr>
        <w:pStyle w:val="ListParagraph"/>
        <w:rPr>
          <w:del w:id="5342" w:author="Rajiv Bansal" w:date="2019-11-24T13:00:00Z"/>
        </w:rPr>
      </w:pPr>
    </w:p>
    <w:p w14:paraId="60236034" w14:textId="54E8AA19" w:rsidR="00A776C8" w:rsidDel="007D7D65" w:rsidRDefault="00A776C8" w:rsidP="00A776C8">
      <w:pPr>
        <w:pStyle w:val="ListParagraph"/>
        <w:rPr>
          <w:del w:id="5343" w:author="Rajiv Bansal" w:date="2019-11-24T13:00:00Z"/>
        </w:rPr>
      </w:pPr>
    </w:p>
    <w:p w14:paraId="3D83F623" w14:textId="7CD2730B" w:rsidR="00A776C8" w:rsidDel="007D7D65" w:rsidRDefault="00A776C8" w:rsidP="00A776C8">
      <w:pPr>
        <w:pStyle w:val="ListParagraph"/>
        <w:rPr>
          <w:del w:id="5344" w:author="Rajiv Bansal" w:date="2019-11-24T13:00:00Z"/>
        </w:rPr>
      </w:pPr>
    </w:p>
    <w:p w14:paraId="4287DCB5" w14:textId="63ABDB6F" w:rsidR="00057A97" w:rsidRPr="00442CA1" w:rsidRDefault="0051448D" w:rsidP="00057A97">
      <w:pPr>
        <w:pStyle w:val="ListParagraph"/>
        <w:numPr>
          <w:ilvl w:val="0"/>
          <w:numId w:val="23"/>
        </w:numPr>
        <w:rPr>
          <w:ins w:id="5345" w:author="rkbansal" w:date="2020-04-11T13:39:00Z"/>
          <w:rPrChange w:id="5346" w:author="rkbansal" w:date="2020-04-11T13:39:00Z">
            <w:rPr>
              <w:ins w:id="5347"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5348" w:author="rkbansal" w:date="2020-04-11T13:40:00Z"/>
        </w:rPr>
      </w:pPr>
      <w:ins w:id="5349"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5350" w:author="rkbansal" w:date="2020-04-11T13:40:00Z"/>
        </w:rPr>
      </w:pPr>
      <w:ins w:id="5351" w:author="rkbansal" w:date="2020-04-11T13:40:00Z">
        <w:r>
          <w:t>Enable JpaRepositories</w:t>
        </w:r>
      </w:ins>
    </w:p>
    <w:p w14:paraId="7875D1FD" w14:textId="589E799E" w:rsidR="00836418" w:rsidRPr="001A4DA1" w:rsidRDefault="00836418">
      <w:pPr>
        <w:ind w:left="720"/>
        <w:pPrChange w:id="5352" w:author="rkbansal" w:date="2020-05-17T01:45:00Z">
          <w:pPr>
            <w:pStyle w:val="ListParagraph"/>
            <w:numPr>
              <w:numId w:val="23"/>
            </w:numPr>
            <w:ind w:hanging="360"/>
          </w:pPr>
        </w:pPrChange>
      </w:pPr>
      <w:ins w:id="5353"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5354" w:author="rkbansal" w:date="2020-05-17T01:46:00Z"/>
          <w:bCs/>
        </w:rPr>
      </w:pPr>
      <w:ins w:id="5355" w:author="rkbansal" w:date="2020-05-17T01:46: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5356" w:author="rkbansal" w:date="2020-05-17T01:46:00Z"/>
        </w:rPr>
      </w:pPr>
      <w:ins w:id="5357" w:author="rkbansal" w:date="2020-05-17T01:46:00Z">
        <w:r>
          <w:rPr>
            <w:noProof/>
          </w:rPr>
          <w:lastRenderedPageBreak/>
          <w:t xml:space="preserve"> </w:t>
        </w:r>
      </w:ins>
      <w:ins w:id="5358"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5359" w:author="rkbansal" w:date="2020-05-17T01:46:00Z"/>
        </w:rPr>
      </w:pPr>
    </w:p>
    <w:p w14:paraId="555A3CB2" w14:textId="77777777" w:rsidR="00F409D7" w:rsidRDefault="00F409D7" w:rsidP="00F409D7">
      <w:pPr>
        <w:pStyle w:val="ListParagraph"/>
        <w:numPr>
          <w:ilvl w:val="0"/>
          <w:numId w:val="19"/>
        </w:numPr>
        <w:jc w:val="both"/>
        <w:rPr>
          <w:ins w:id="5360" w:author="rkbansal" w:date="2020-05-17T01:46:00Z"/>
          <w:rFonts w:asciiTheme="minorHAnsi" w:hAnsiTheme="minorHAnsi" w:cstheme="minorHAnsi"/>
        </w:rPr>
      </w:pPr>
      <w:ins w:id="5361" w:author="rkbansal" w:date="2020-05-17T01:46:00Z">
        <w:r>
          <w:rPr>
            <w:rFonts w:asciiTheme="minorHAnsi" w:hAnsiTheme="minorHAnsi" w:cstheme="minorHAnsi"/>
          </w:rPr>
          <w:t>In this application, still there will be an application.properties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5362" w:author="rkbansal" w:date="2020-05-17T01:46:00Z"/>
          <w:rFonts w:asciiTheme="minorHAnsi" w:hAnsiTheme="minorHAnsi" w:cstheme="minorHAnsi"/>
        </w:rPr>
      </w:pPr>
      <w:ins w:id="5363"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5364" w:author="rkbansal" w:date="2020-05-17T01:46:00Z"/>
          <w:rFonts w:asciiTheme="minorHAnsi" w:hAnsiTheme="minorHAnsi" w:cstheme="minorHAnsi"/>
        </w:rPr>
      </w:pPr>
      <w:ins w:id="5365"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5366" w:author="rkbansal" w:date="2020-05-17T01:46:00Z"/>
          <w:rFonts w:asciiTheme="minorHAnsi" w:hAnsiTheme="minorHAnsi" w:cstheme="minorHAnsi"/>
        </w:rPr>
      </w:pPr>
      <w:ins w:id="5367"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5368" w:author="rkbansal" w:date="2020-05-17T01:46:00Z"/>
          <w:rFonts w:asciiTheme="minorHAnsi" w:hAnsiTheme="minorHAnsi" w:cstheme="minorHAnsi"/>
        </w:rPr>
      </w:pPr>
    </w:p>
    <w:p w14:paraId="613FC3D8" w14:textId="7B6C4808" w:rsidR="00F409D7" w:rsidRDefault="00536830" w:rsidP="00F409D7">
      <w:pPr>
        <w:pStyle w:val="ListParagraph"/>
        <w:rPr>
          <w:ins w:id="5369" w:author="rkbansal" w:date="2020-05-17T01:46:00Z"/>
        </w:rPr>
      </w:pPr>
      <w:ins w:id="5370"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71" w:author="rkbansal" w:date="2020-02-15T12:07:00Z"/>
          <w:rFonts w:ascii="Consolas" w:hAnsi="Consolas" w:cs="Consolas"/>
          <w:sz w:val="20"/>
          <w:szCs w:val="20"/>
        </w:rPr>
      </w:pPr>
      <w:del w:id="5372"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73" w:author="rkbansal" w:date="2020-02-15T12:07:00Z"/>
          <w:rFonts w:ascii="Consolas" w:hAnsi="Consolas" w:cs="Consolas"/>
          <w:sz w:val="20"/>
          <w:szCs w:val="20"/>
        </w:rPr>
      </w:pPr>
      <w:del w:id="5374"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75" w:author="rkbansal" w:date="2020-02-15T12:07:00Z"/>
          <w:rFonts w:ascii="Consolas" w:hAnsi="Consolas" w:cs="Consolas"/>
          <w:sz w:val="20"/>
          <w:szCs w:val="20"/>
        </w:rPr>
      </w:pPr>
      <w:del w:id="5376"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77" w:author="rkbansal" w:date="2020-02-15T12:07:00Z"/>
          <w:rFonts w:ascii="Consolas" w:hAnsi="Consolas" w:cs="Consolas"/>
          <w:sz w:val="20"/>
          <w:szCs w:val="20"/>
        </w:rPr>
      </w:pPr>
      <w:del w:id="5378"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79" w:author="rkbansal" w:date="2020-02-15T12:07:00Z"/>
          <w:rFonts w:ascii="Consolas" w:hAnsi="Consolas" w:cs="Consolas"/>
          <w:sz w:val="20"/>
          <w:szCs w:val="20"/>
        </w:rPr>
      </w:pPr>
      <w:del w:id="5380"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81" w:author="rkbansal" w:date="2020-02-15T12:07:00Z"/>
          <w:rFonts w:ascii="Consolas" w:hAnsi="Consolas" w:cs="Consolas"/>
          <w:sz w:val="20"/>
          <w:szCs w:val="20"/>
        </w:rPr>
      </w:pPr>
      <w:del w:id="5382"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83"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84" w:author="rkbansal" w:date="2020-02-15T12:07:00Z"/>
          <w:rFonts w:ascii="Consolas" w:hAnsi="Consolas" w:cs="Consolas"/>
          <w:sz w:val="20"/>
          <w:szCs w:val="20"/>
        </w:rPr>
      </w:pPr>
      <w:del w:id="538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86" w:author="rkbansal" w:date="2020-02-15T12:07:00Z"/>
          <w:rFonts w:ascii="Consolas" w:hAnsi="Consolas" w:cs="Consolas"/>
          <w:sz w:val="20"/>
          <w:szCs w:val="20"/>
        </w:rPr>
      </w:pPr>
      <w:del w:id="5387"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88" w:author="rkbansal" w:date="2020-02-15T12:07:00Z"/>
          <w:rFonts w:ascii="Consolas" w:hAnsi="Consolas" w:cs="Consolas"/>
          <w:sz w:val="20"/>
          <w:szCs w:val="20"/>
        </w:rPr>
      </w:pPr>
      <w:del w:id="5389"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390"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5391" w:author="rkbansal" w:date="2020-02-15T12:07:00Z"/>
        </w:rPr>
      </w:pPr>
      <w:del w:id="5392"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5393" w:author="rkbansal" w:date="2019-12-22T12:57:00Z"/>
        </w:rPr>
      </w:pPr>
      <w:ins w:id="5394" w:author="rkbansal" w:date="2019-12-22T12:57:00Z">
        <w:r>
          <w:t>Service should be exposed as following:</w:t>
        </w:r>
      </w:ins>
    </w:p>
    <w:p w14:paraId="12A617A6" w14:textId="2A16E3F8" w:rsidR="00392C47" w:rsidRDefault="005060B9">
      <w:pPr>
        <w:pStyle w:val="ListParagraph"/>
        <w:rPr>
          <w:ins w:id="5395" w:author="rkbansal" w:date="2019-12-22T12:56:00Z"/>
        </w:rPr>
        <w:pPrChange w:id="5396" w:author="rkbansal" w:date="2019-12-22T12:57:00Z">
          <w:pPr>
            <w:pStyle w:val="ListParagraph"/>
            <w:numPr>
              <w:numId w:val="23"/>
            </w:numPr>
            <w:ind w:hanging="360"/>
          </w:pPr>
        </w:pPrChange>
      </w:pPr>
      <w:ins w:id="5397"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5398" w:author="rkbansal" w:date="2020-04-23T13:21:00Z"/>
        </w:rPr>
      </w:pPr>
      <w:ins w:id="5399"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2C27742F" w14:textId="2789C795" w:rsidR="003F333B" w:rsidRDefault="006A2D3B">
      <w:pPr>
        <w:pStyle w:val="ListParagraph"/>
        <w:rPr>
          <w:ins w:id="5400" w:author="rkbansal" w:date="2020-04-23T13:21:00Z"/>
        </w:rPr>
        <w:pPrChange w:id="5401" w:author="rkbansal" w:date="2020-04-23T13:21:00Z">
          <w:pPr>
            <w:pStyle w:val="ListParagraph"/>
            <w:numPr>
              <w:numId w:val="23"/>
            </w:numPr>
            <w:ind w:hanging="360"/>
          </w:pPr>
        </w:pPrChange>
      </w:pPr>
      <w:ins w:id="5402"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5403" w:author="rkbansal" w:date="2020-04-04T20:58:00Z"/>
        </w:rPr>
      </w:pPr>
      <w:ins w:id="5404" w:author="rkbansal" w:date="2019-12-22T12:58:00Z">
        <w:r>
          <w:t xml:space="preserve">Made changes </w:t>
        </w:r>
      </w:ins>
      <w:ins w:id="5405"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5406" w:author="rkbansal" w:date="2019-12-22T12:58:00Z"/>
          <w:rFonts w:eastAsia="Times New Roman" w:cs="Times New Roman"/>
          <w:color w:val="333333"/>
          <w:sz w:val="30"/>
          <w:szCs w:val="30"/>
          <w:lang w:eastAsia="en-IN"/>
        </w:rPr>
        <w:pPrChange w:id="5407" w:author="rkbansal" w:date="2020-04-04T20:58:00Z">
          <w:pPr>
            <w:pStyle w:val="ListParagraph"/>
          </w:pPr>
        </w:pPrChange>
      </w:pPr>
      <w:ins w:id="5408"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5409" w:author="rkbansal" w:date="2020-04-04T20:58:00Z">
        <w:r w:rsidR="00720E4D">
          <w:rPr>
            <w:rFonts w:ascii="Consolas" w:hAnsi="Consolas" w:cs="Consolas"/>
            <w:color w:val="000000"/>
            <w:sz w:val="20"/>
            <w:szCs w:val="20"/>
            <w:shd w:val="clear" w:color="auto" w:fill="E8F2FE"/>
          </w:rPr>
          <w:t xml:space="preserve">, </w:t>
        </w:r>
      </w:ins>
      <w:ins w:id="5410"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1" w:author="rkbansal" w:date="2019-12-22T12:59:00Z"/>
          <w:rFonts w:ascii="Consolas" w:hAnsi="Consolas" w:cs="Consolas"/>
          <w:sz w:val="20"/>
          <w:szCs w:val="20"/>
        </w:rPr>
        <w:pPrChange w:id="5412" w:author="rkbansal" w:date="2019-12-22T13:00:00Z">
          <w:pPr>
            <w:autoSpaceDE w:val="0"/>
            <w:autoSpaceDN w:val="0"/>
            <w:adjustRightInd w:val="0"/>
            <w:spacing w:after="0" w:line="240" w:lineRule="auto"/>
          </w:pPr>
        </w:pPrChange>
      </w:pPr>
      <w:ins w:id="5413" w:author="rkbansal" w:date="2019-12-22T12:59:00Z">
        <w:r w:rsidRPr="00870F04">
          <w:rPr>
            <w:rFonts w:ascii="Consolas" w:hAnsi="Consolas" w:cs="Consolas"/>
            <w:color w:val="646464"/>
            <w:sz w:val="20"/>
            <w:szCs w:val="20"/>
            <w:highlight w:val="yellow"/>
            <w:rPrChange w:id="5414"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5415"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6" w:author="rkbansal" w:date="2019-12-22T12:59:00Z"/>
          <w:rFonts w:ascii="Consolas" w:hAnsi="Consolas" w:cs="Consolas"/>
          <w:sz w:val="20"/>
          <w:szCs w:val="20"/>
        </w:rPr>
        <w:pPrChange w:id="5417" w:author="rkbansal" w:date="2019-12-22T13:00:00Z">
          <w:pPr>
            <w:autoSpaceDE w:val="0"/>
            <w:autoSpaceDN w:val="0"/>
            <w:adjustRightInd w:val="0"/>
            <w:spacing w:after="0" w:line="240" w:lineRule="auto"/>
          </w:pPr>
        </w:pPrChange>
      </w:pPr>
      <w:ins w:id="5418"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19" w:author="rkbansal" w:date="2019-12-22T12:59:00Z"/>
          <w:rFonts w:ascii="Consolas" w:hAnsi="Consolas" w:cs="Consolas"/>
          <w:sz w:val="20"/>
          <w:szCs w:val="20"/>
        </w:rPr>
        <w:pPrChange w:id="5420" w:author="rkbansal" w:date="2019-12-22T13:00:00Z">
          <w:pPr>
            <w:autoSpaceDE w:val="0"/>
            <w:autoSpaceDN w:val="0"/>
            <w:adjustRightInd w:val="0"/>
            <w:spacing w:after="0" w:line="240" w:lineRule="auto"/>
          </w:pPr>
        </w:pPrChange>
      </w:pPr>
      <w:ins w:id="5421"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22" w:author="rkbansal" w:date="2019-12-22T12:59:00Z"/>
          <w:rFonts w:ascii="Consolas" w:hAnsi="Consolas" w:cs="Consolas"/>
          <w:sz w:val="20"/>
          <w:szCs w:val="20"/>
        </w:rPr>
        <w:pPrChange w:id="5423"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24" w:author="rkbansal" w:date="2019-12-22T12:59:00Z"/>
          <w:rFonts w:ascii="Consolas" w:hAnsi="Consolas" w:cs="Consolas"/>
          <w:sz w:val="20"/>
          <w:szCs w:val="20"/>
        </w:rPr>
        <w:pPrChange w:id="5425" w:author="rkbansal" w:date="2019-12-22T13:00:00Z">
          <w:pPr>
            <w:autoSpaceDE w:val="0"/>
            <w:autoSpaceDN w:val="0"/>
            <w:adjustRightInd w:val="0"/>
            <w:spacing w:after="0" w:line="240" w:lineRule="auto"/>
          </w:pPr>
        </w:pPrChange>
      </w:pPr>
      <w:ins w:id="5426"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27" w:author="rkbansal" w:date="2019-12-22T12:59:00Z"/>
          <w:rFonts w:ascii="Consolas" w:hAnsi="Consolas" w:cs="Consolas"/>
          <w:sz w:val="20"/>
          <w:szCs w:val="20"/>
        </w:rPr>
        <w:pPrChange w:id="5428" w:author="rkbansal" w:date="2019-12-22T13:00:00Z">
          <w:pPr>
            <w:autoSpaceDE w:val="0"/>
            <w:autoSpaceDN w:val="0"/>
            <w:adjustRightInd w:val="0"/>
            <w:spacing w:after="0" w:line="240" w:lineRule="auto"/>
          </w:pPr>
        </w:pPrChange>
      </w:pPr>
      <w:ins w:id="542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30" w:author="rkbansal" w:date="2019-12-22T12:59:00Z"/>
          <w:rFonts w:ascii="Consolas" w:hAnsi="Consolas" w:cs="Consolas"/>
          <w:sz w:val="20"/>
          <w:szCs w:val="20"/>
        </w:rPr>
        <w:pPrChange w:id="5431" w:author="rkbansal" w:date="2019-12-22T13:00:00Z">
          <w:pPr>
            <w:autoSpaceDE w:val="0"/>
            <w:autoSpaceDN w:val="0"/>
            <w:adjustRightInd w:val="0"/>
            <w:spacing w:after="0" w:line="240" w:lineRule="auto"/>
          </w:pPr>
        </w:pPrChange>
      </w:pPr>
      <w:ins w:id="5432"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33" w:author="rkbansal" w:date="2019-12-22T12:59:00Z"/>
          <w:rFonts w:ascii="Consolas" w:hAnsi="Consolas" w:cs="Consolas"/>
          <w:sz w:val="20"/>
          <w:szCs w:val="20"/>
        </w:rPr>
        <w:pPrChange w:id="5434" w:author="rkbansal" w:date="2019-12-22T13:00:00Z">
          <w:pPr>
            <w:autoSpaceDE w:val="0"/>
            <w:autoSpaceDN w:val="0"/>
            <w:adjustRightInd w:val="0"/>
            <w:spacing w:after="0" w:line="240" w:lineRule="auto"/>
          </w:pPr>
        </w:pPrChange>
      </w:pPr>
      <w:ins w:id="5435"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36" w:author="rkbansal" w:date="2019-12-22T12:59:00Z"/>
          <w:rFonts w:ascii="Consolas" w:hAnsi="Consolas" w:cs="Consolas"/>
          <w:sz w:val="20"/>
          <w:szCs w:val="20"/>
        </w:rPr>
        <w:pPrChange w:id="5437" w:author="rkbansal" w:date="2019-12-22T13:00:00Z">
          <w:pPr>
            <w:autoSpaceDE w:val="0"/>
            <w:autoSpaceDN w:val="0"/>
            <w:adjustRightInd w:val="0"/>
            <w:spacing w:after="0" w:line="240" w:lineRule="auto"/>
          </w:pPr>
        </w:pPrChange>
      </w:pPr>
      <w:ins w:id="5438"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39" w:author="rkbansal" w:date="2019-12-22T12:59:00Z"/>
          <w:rFonts w:ascii="Consolas" w:hAnsi="Consolas" w:cs="Consolas"/>
          <w:sz w:val="20"/>
          <w:szCs w:val="20"/>
        </w:rPr>
        <w:pPrChange w:id="5440" w:author="rkbansal" w:date="2019-12-22T13:00:00Z">
          <w:pPr>
            <w:autoSpaceDE w:val="0"/>
            <w:autoSpaceDN w:val="0"/>
            <w:adjustRightInd w:val="0"/>
            <w:spacing w:after="0" w:line="240" w:lineRule="auto"/>
          </w:pPr>
        </w:pPrChange>
      </w:pPr>
      <w:ins w:id="5441"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42" w:author="rkbansal" w:date="2019-12-22T12:59:00Z"/>
          <w:rFonts w:ascii="Consolas" w:hAnsi="Consolas" w:cs="Consolas"/>
          <w:sz w:val="20"/>
          <w:szCs w:val="20"/>
        </w:rPr>
        <w:pPrChange w:id="5443" w:author="rkbansal" w:date="2019-12-22T13:00:00Z">
          <w:pPr>
            <w:autoSpaceDE w:val="0"/>
            <w:autoSpaceDN w:val="0"/>
            <w:adjustRightInd w:val="0"/>
            <w:spacing w:after="0" w:line="240" w:lineRule="auto"/>
          </w:pPr>
        </w:pPrChange>
      </w:pPr>
      <w:ins w:id="5444"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45" w:author="rkbansal" w:date="2019-12-22T12:59:00Z"/>
          <w:rFonts w:ascii="Consolas" w:hAnsi="Consolas" w:cs="Consolas"/>
          <w:sz w:val="20"/>
          <w:szCs w:val="20"/>
        </w:rPr>
        <w:pPrChange w:id="5446" w:author="rkbansal" w:date="2019-12-22T13:00:00Z">
          <w:pPr>
            <w:autoSpaceDE w:val="0"/>
            <w:autoSpaceDN w:val="0"/>
            <w:adjustRightInd w:val="0"/>
            <w:spacing w:after="0" w:line="240" w:lineRule="auto"/>
          </w:pPr>
        </w:pPrChange>
      </w:pPr>
      <w:ins w:id="5447"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48" w:author="rkbansal" w:date="2019-12-22T12:59:00Z"/>
          <w:rFonts w:ascii="Consolas" w:hAnsi="Consolas" w:cs="Consolas"/>
          <w:sz w:val="20"/>
          <w:szCs w:val="20"/>
        </w:rPr>
        <w:pPrChange w:id="5449" w:author="rkbansal" w:date="2019-12-22T13:00:00Z">
          <w:pPr>
            <w:autoSpaceDE w:val="0"/>
            <w:autoSpaceDN w:val="0"/>
            <w:adjustRightInd w:val="0"/>
            <w:spacing w:after="0" w:line="240" w:lineRule="auto"/>
          </w:pPr>
        </w:pPrChange>
      </w:pPr>
      <w:ins w:id="5450"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1" w:author="rkbansal" w:date="2019-12-22T12:59:00Z"/>
          <w:rFonts w:ascii="Consolas" w:hAnsi="Consolas" w:cs="Consolas"/>
          <w:sz w:val="20"/>
          <w:szCs w:val="20"/>
        </w:rPr>
        <w:pPrChange w:id="5452" w:author="rkbansal" w:date="2019-12-22T13:00:00Z">
          <w:pPr>
            <w:autoSpaceDE w:val="0"/>
            <w:autoSpaceDN w:val="0"/>
            <w:adjustRightInd w:val="0"/>
            <w:spacing w:after="0" w:line="240" w:lineRule="auto"/>
          </w:pPr>
        </w:pPrChange>
      </w:pPr>
      <w:ins w:id="5453"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4" w:author="rkbansal" w:date="2019-12-22T12:59:00Z"/>
          <w:rFonts w:ascii="Consolas" w:hAnsi="Consolas" w:cs="Consolas"/>
          <w:sz w:val="20"/>
          <w:szCs w:val="20"/>
        </w:rPr>
        <w:pPrChange w:id="5455" w:author="rkbansal" w:date="2019-12-22T13:00:00Z">
          <w:pPr>
            <w:autoSpaceDE w:val="0"/>
            <w:autoSpaceDN w:val="0"/>
            <w:adjustRightInd w:val="0"/>
            <w:spacing w:after="0" w:line="240" w:lineRule="auto"/>
          </w:pPr>
        </w:pPrChange>
      </w:pPr>
      <w:ins w:id="5456"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7" w:author="rkbansal" w:date="2019-12-22T12:59:00Z"/>
          <w:rFonts w:ascii="Consolas" w:hAnsi="Consolas" w:cs="Consolas"/>
          <w:sz w:val="20"/>
          <w:szCs w:val="20"/>
        </w:rPr>
        <w:pPrChange w:id="5458"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59" w:author="rkbansal" w:date="2019-12-22T12:59:00Z"/>
          <w:rFonts w:ascii="Consolas" w:hAnsi="Consolas" w:cs="Consolas"/>
          <w:sz w:val="20"/>
          <w:szCs w:val="20"/>
        </w:rPr>
        <w:pPrChange w:id="5460" w:author="rkbansal" w:date="2019-12-22T13:00:00Z">
          <w:pPr>
            <w:autoSpaceDE w:val="0"/>
            <w:autoSpaceDN w:val="0"/>
            <w:adjustRightInd w:val="0"/>
            <w:spacing w:after="0" w:line="240" w:lineRule="auto"/>
          </w:pPr>
        </w:pPrChange>
      </w:pPr>
      <w:ins w:id="5461"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62" w:author="rkbansal" w:date="2019-12-22T12:59:00Z"/>
          <w:rFonts w:ascii="Consolas" w:hAnsi="Consolas" w:cs="Consolas"/>
          <w:sz w:val="20"/>
          <w:szCs w:val="20"/>
        </w:rPr>
        <w:pPrChange w:id="5463" w:author="rkbansal" w:date="2019-12-22T13:00:00Z">
          <w:pPr>
            <w:autoSpaceDE w:val="0"/>
            <w:autoSpaceDN w:val="0"/>
            <w:adjustRightInd w:val="0"/>
            <w:spacing w:after="0" w:line="240" w:lineRule="auto"/>
          </w:pPr>
        </w:pPrChange>
      </w:pPr>
      <w:ins w:id="546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65" w:author="rkbansal" w:date="2019-12-22T12:59:00Z"/>
          <w:rFonts w:ascii="Consolas" w:hAnsi="Consolas" w:cs="Consolas"/>
          <w:sz w:val="20"/>
          <w:szCs w:val="20"/>
        </w:rPr>
        <w:pPrChange w:id="5466" w:author="rkbansal" w:date="2019-12-22T13:00:00Z">
          <w:pPr>
            <w:autoSpaceDE w:val="0"/>
            <w:autoSpaceDN w:val="0"/>
            <w:adjustRightInd w:val="0"/>
            <w:spacing w:after="0" w:line="240" w:lineRule="auto"/>
          </w:pPr>
        </w:pPrChange>
      </w:pPr>
      <w:ins w:id="5467"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68" w:author="rkbansal" w:date="2019-12-22T12:59:00Z"/>
          <w:rFonts w:ascii="Consolas" w:hAnsi="Consolas" w:cs="Consolas"/>
          <w:sz w:val="20"/>
          <w:szCs w:val="20"/>
        </w:rPr>
        <w:pPrChange w:id="5469" w:author="rkbansal" w:date="2019-12-22T13:00:00Z">
          <w:pPr>
            <w:autoSpaceDE w:val="0"/>
            <w:autoSpaceDN w:val="0"/>
            <w:adjustRightInd w:val="0"/>
            <w:spacing w:after="0" w:line="240" w:lineRule="auto"/>
          </w:pPr>
        </w:pPrChange>
      </w:pPr>
      <w:ins w:id="5470"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71" w:author="rkbansal" w:date="2019-12-22T12:59:00Z"/>
          <w:rFonts w:ascii="Consolas" w:hAnsi="Consolas" w:cs="Consolas"/>
          <w:sz w:val="20"/>
          <w:szCs w:val="20"/>
        </w:rPr>
        <w:pPrChange w:id="5472" w:author="rkbansal" w:date="2019-12-22T13:00:00Z">
          <w:pPr>
            <w:autoSpaceDE w:val="0"/>
            <w:autoSpaceDN w:val="0"/>
            <w:adjustRightInd w:val="0"/>
            <w:spacing w:after="0" w:line="240" w:lineRule="auto"/>
          </w:pPr>
        </w:pPrChange>
      </w:pPr>
      <w:ins w:id="5473"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474"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475"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476"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477"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478"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79" w:author="rkbansal" w:date="2019-12-22T12:59:00Z"/>
          <w:rFonts w:ascii="Consolas" w:hAnsi="Consolas" w:cs="Consolas"/>
          <w:sz w:val="20"/>
          <w:szCs w:val="20"/>
        </w:rPr>
        <w:pPrChange w:id="5480" w:author="rkbansal" w:date="2019-12-22T13:00:00Z">
          <w:pPr>
            <w:autoSpaceDE w:val="0"/>
            <w:autoSpaceDN w:val="0"/>
            <w:adjustRightInd w:val="0"/>
            <w:spacing w:after="0" w:line="240" w:lineRule="auto"/>
          </w:pPr>
        </w:pPrChange>
      </w:pPr>
      <w:ins w:id="5481"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82" w:author="rkbansal" w:date="2019-12-22T12:59:00Z"/>
          <w:rFonts w:ascii="Consolas" w:hAnsi="Consolas" w:cs="Consolas"/>
          <w:sz w:val="20"/>
          <w:szCs w:val="20"/>
        </w:rPr>
        <w:pPrChange w:id="5483" w:author="rkbansal" w:date="2019-12-22T13:00:00Z">
          <w:pPr>
            <w:autoSpaceDE w:val="0"/>
            <w:autoSpaceDN w:val="0"/>
            <w:adjustRightInd w:val="0"/>
            <w:spacing w:after="0" w:line="240" w:lineRule="auto"/>
          </w:pPr>
        </w:pPrChange>
      </w:pPr>
      <w:ins w:id="5484"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85" w:author="rkbansal" w:date="2019-12-22T12:59:00Z"/>
          <w:rFonts w:ascii="Consolas" w:hAnsi="Consolas" w:cs="Consolas"/>
          <w:sz w:val="20"/>
          <w:szCs w:val="20"/>
        </w:rPr>
        <w:pPrChange w:id="5486" w:author="rkbansal" w:date="2019-12-22T13:00:00Z">
          <w:pPr>
            <w:autoSpaceDE w:val="0"/>
            <w:autoSpaceDN w:val="0"/>
            <w:adjustRightInd w:val="0"/>
            <w:spacing w:after="0" w:line="240" w:lineRule="auto"/>
          </w:pPr>
        </w:pPrChange>
      </w:pPr>
      <w:ins w:id="5487"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88" w:author="rkbansal" w:date="2019-12-22T12:59:00Z"/>
          <w:rFonts w:ascii="Consolas" w:hAnsi="Consolas" w:cs="Consolas"/>
          <w:sz w:val="20"/>
          <w:szCs w:val="20"/>
        </w:rPr>
        <w:pPrChange w:id="5489" w:author="rkbansal" w:date="2019-12-22T13:00:00Z">
          <w:pPr>
            <w:autoSpaceDE w:val="0"/>
            <w:autoSpaceDN w:val="0"/>
            <w:adjustRightInd w:val="0"/>
            <w:spacing w:after="0" w:line="240" w:lineRule="auto"/>
          </w:pPr>
        </w:pPrChange>
      </w:pPr>
      <w:ins w:id="5490"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91" w:author="rkbansal" w:date="2019-12-22T12:59:00Z"/>
          <w:rFonts w:ascii="Consolas" w:hAnsi="Consolas" w:cs="Consolas"/>
          <w:sz w:val="20"/>
          <w:szCs w:val="20"/>
        </w:rPr>
        <w:pPrChange w:id="5492" w:author="rkbansal" w:date="2019-12-22T13:00:00Z">
          <w:pPr>
            <w:autoSpaceDE w:val="0"/>
            <w:autoSpaceDN w:val="0"/>
            <w:adjustRightInd w:val="0"/>
            <w:spacing w:after="0" w:line="240" w:lineRule="auto"/>
          </w:pPr>
        </w:pPrChange>
      </w:pPr>
      <w:ins w:id="5493"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94" w:author="rkbansal" w:date="2019-12-22T12:59:00Z"/>
          <w:rFonts w:ascii="Consolas" w:hAnsi="Consolas" w:cs="Consolas"/>
          <w:sz w:val="20"/>
          <w:szCs w:val="20"/>
        </w:rPr>
        <w:pPrChange w:id="5495"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496" w:author="rkbansal" w:date="2019-12-22T12:58:00Z"/>
        </w:rPr>
        <w:pPrChange w:id="5497" w:author="rkbansal" w:date="2019-12-22T13:00:00Z">
          <w:pPr>
            <w:pStyle w:val="ListParagraph"/>
            <w:numPr>
              <w:numId w:val="23"/>
            </w:numPr>
            <w:ind w:hanging="360"/>
          </w:pPr>
        </w:pPrChange>
      </w:pPr>
      <w:ins w:id="5498" w:author="rkbansal" w:date="2019-12-22T12:59:00Z">
        <w:r w:rsidRPr="00870F04">
          <w:rPr>
            <w:rFonts w:ascii="Consolas" w:hAnsi="Consolas" w:cs="Consolas"/>
            <w:color w:val="000000"/>
            <w:sz w:val="20"/>
            <w:szCs w:val="20"/>
            <w:rPrChange w:id="5499" w:author="rkbansal" w:date="2019-12-22T13:00:00Z">
              <w:rPr/>
            </w:rPrChange>
          </w:rPr>
          <w:t>}</w:t>
        </w:r>
      </w:ins>
    </w:p>
    <w:p w14:paraId="16E40514" w14:textId="36FA19CA" w:rsidR="00187DD7" w:rsidRPr="00E16D9E" w:rsidRDefault="00187DD7">
      <w:pPr>
        <w:pStyle w:val="ListParagraph"/>
        <w:numPr>
          <w:ilvl w:val="1"/>
          <w:numId w:val="23"/>
        </w:numPr>
        <w:rPr>
          <w:ins w:id="5500" w:author="rkbansal" w:date="2020-04-04T19:42:00Z"/>
          <w:bCs/>
        </w:rPr>
        <w:pPrChange w:id="5501" w:author="rkbansal" w:date="2020-04-04T20:59:00Z">
          <w:pPr>
            <w:pStyle w:val="ListParagraph"/>
            <w:numPr>
              <w:numId w:val="74"/>
            </w:numPr>
            <w:ind w:hanging="360"/>
          </w:pPr>
        </w:pPrChange>
      </w:pPr>
      <w:ins w:id="5502" w:author="rkbansal" w:date="2020-04-04T19:42:00Z">
        <w:r w:rsidRPr="0068706D">
          <w:rPr>
            <w:bCs/>
          </w:rPr>
          <w:t>Made changes in the Swagger’s HomeC</w:t>
        </w:r>
        <w:r w:rsidRPr="00561574">
          <w:rPr>
            <w:bCs/>
          </w:rPr>
          <w:t>ontroller</w:t>
        </w:r>
      </w:ins>
    </w:p>
    <w:p w14:paraId="44A3882A" w14:textId="77777777" w:rsidR="00187DD7" w:rsidRPr="009B1315" w:rsidRDefault="00187DD7" w:rsidP="00187DD7">
      <w:pPr>
        <w:pStyle w:val="ListParagraph"/>
        <w:rPr>
          <w:ins w:id="5503" w:author="rkbansal" w:date="2020-04-04T19:42:00Z"/>
          <w:bCs/>
        </w:rPr>
      </w:pPr>
    </w:p>
    <w:p w14:paraId="50AB7A10" w14:textId="57B660AB" w:rsidR="00187DD7" w:rsidRPr="007D5DE0" w:rsidRDefault="005D78AA" w:rsidP="00187DD7">
      <w:pPr>
        <w:ind w:firstLine="720"/>
        <w:rPr>
          <w:ins w:id="5504" w:author="rkbansal" w:date="2020-04-04T19:42:00Z"/>
          <w:b/>
          <w:sz w:val="18"/>
        </w:rPr>
      </w:pPr>
      <w:ins w:id="5505"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506" w:author="rkbansal" w:date="2020-04-04T19:42:00Z"/>
          <w:b/>
          <w:sz w:val="18"/>
          <w:rPrChange w:id="5507" w:author="rkbansal" w:date="2020-04-04T19:42:00Z">
            <w:rPr>
              <w:ins w:id="5508" w:author="rkbansal" w:date="2020-04-04T19:42:00Z"/>
            </w:rPr>
          </w:rPrChange>
        </w:rPr>
        <w:pPrChange w:id="5509"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510" w:author="rkbansal" w:date="2019-12-22T14:08:00Z"/>
          <w:b/>
          <w:sz w:val="18"/>
        </w:rPr>
      </w:pPr>
      <w:ins w:id="5511"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512" w:author="rkbansal" w:date="2019-12-22T14:08:00Z"/>
          <w:b/>
          <w:sz w:val="18"/>
          <w:rPrChange w:id="5513" w:author="rkbansal" w:date="2019-12-22T14:08:00Z">
            <w:rPr>
              <w:ins w:id="5514" w:author="rkbansal" w:date="2019-12-22T14:08:00Z"/>
              <w:bCs/>
            </w:rPr>
          </w:rPrChange>
        </w:rPr>
      </w:pPr>
      <w:ins w:id="5515"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5516" w:author="rkbansal" w:date="2019-12-22T14:08:00Z"/>
          <w:b/>
          <w:sz w:val="18"/>
        </w:rPr>
      </w:pPr>
      <w:ins w:id="5517" w:author="rkbansal" w:date="2019-12-22T14:08:00Z">
        <w:r>
          <w:rPr>
            <w:bCs/>
          </w:rPr>
          <w:t>UserMgmt</w:t>
        </w:r>
      </w:ins>
      <w:ins w:id="5518" w:author="rkbansal" w:date="2020-02-25T00:41:00Z">
        <w:r w:rsidR="005E5806">
          <w:rPr>
            <w:bCs/>
          </w:rPr>
          <w:t>Rest</w:t>
        </w:r>
      </w:ins>
      <w:ins w:id="5519" w:author="rkbansal" w:date="2019-12-22T14:08:00Z">
        <w:r>
          <w:rPr>
            <w:bCs/>
          </w:rPr>
          <w:t>Application</w:t>
        </w:r>
      </w:ins>
    </w:p>
    <w:p w14:paraId="4E5EA42C" w14:textId="77777777" w:rsidR="00A54484" w:rsidRPr="00A54484" w:rsidRDefault="00A54484">
      <w:pPr>
        <w:pStyle w:val="ListParagraph"/>
        <w:rPr>
          <w:ins w:id="5520" w:author="rkbansal" w:date="2019-12-22T14:08:00Z"/>
          <w:rPrChange w:id="5521" w:author="rkbansal" w:date="2019-12-22T14:08:00Z">
            <w:rPr>
              <w:ins w:id="5522" w:author="rkbansal" w:date="2019-12-22T14:08:00Z"/>
              <w:rFonts w:ascii="Cambria" w:hAnsi="Cambria"/>
              <w:color w:val="222635"/>
              <w:sz w:val="29"/>
              <w:szCs w:val="29"/>
              <w:shd w:val="clear" w:color="auto" w:fill="FFFFFF"/>
            </w:rPr>
          </w:rPrChange>
        </w:rPr>
        <w:pPrChange w:id="5523" w:author="rkbansal" w:date="2019-12-22T14:08:00Z">
          <w:pPr>
            <w:pStyle w:val="ListParagraph"/>
            <w:numPr>
              <w:numId w:val="23"/>
            </w:numPr>
            <w:ind w:hanging="360"/>
          </w:pPr>
        </w:pPrChange>
      </w:pPr>
    </w:p>
    <w:p w14:paraId="4AA2872D" w14:textId="2C079691" w:rsidR="002B6106" w:rsidRDefault="002B6106" w:rsidP="002B6106">
      <w:pPr>
        <w:ind w:firstLine="720"/>
        <w:rPr>
          <w:ins w:id="5524" w:author="rkbansal" w:date="2019-12-22T14:10:00Z"/>
        </w:rPr>
      </w:pPr>
      <w:ins w:id="5525"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5526"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527" w:author="rkbansal" w:date="2019-12-22T14:10:00Z"/>
          <w:bCs/>
        </w:rPr>
      </w:pPr>
      <w:ins w:id="5528"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529" w:author="rkbansal" w:date="2019-12-22T14:09:00Z"/>
          <w:b/>
          <w:sz w:val="18"/>
          <w:rPrChange w:id="5530" w:author="rkbansal" w:date="2019-12-22T14:10:00Z">
            <w:rPr>
              <w:ins w:id="5531" w:author="rkbansal" w:date="2019-12-22T14:09:00Z"/>
              <w:bCs/>
            </w:rPr>
          </w:rPrChange>
        </w:rPr>
        <w:pPrChange w:id="5532"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533" w:author="rkbansal" w:date="2020-04-04T19:44:00Z"/>
        </w:rPr>
      </w:pPr>
      <w:ins w:id="5534" w:author="rkbansal" w:date="2020-04-04T19:44:00Z">
        <w:r>
          <w:t>After running the application, should be visible following functions for the following url:</w:t>
        </w:r>
        <w:r w:rsidRPr="00B51A16">
          <w:t xml:space="preserve"> </w:t>
        </w:r>
      </w:ins>
      <w:ins w:id="5535" w:author="rkbansal" w:date="2020-04-04T20:22:00Z">
        <w:r w:rsidR="00961DD5">
          <w:fldChar w:fldCharType="begin"/>
        </w:r>
        <w:r w:rsidR="00961DD5">
          <w:instrText xml:space="preserve"> HYPERLINK "</w:instrText>
        </w:r>
      </w:ins>
      <w:ins w:id="5536" w:author="rkbansal" w:date="2020-04-04T19:44:00Z">
        <w:r w:rsidR="00961DD5" w:rsidRPr="00961DD5">
          <w:rPr>
            <w:rPrChange w:id="5537" w:author="rkbansal" w:date="2020-04-04T20:22:00Z">
              <w:rPr>
                <w:rStyle w:val="Hyperlink"/>
              </w:rPr>
            </w:rPrChange>
          </w:rPr>
          <w:instrText>http://localhost:</w:instrText>
        </w:r>
      </w:ins>
      <w:ins w:id="5538" w:author="rkbansal" w:date="2020-04-04T20:22:00Z">
        <w:r w:rsidR="00961DD5" w:rsidRPr="00961DD5">
          <w:rPr>
            <w:rPrChange w:id="5539" w:author="rkbansal" w:date="2020-04-04T20:22:00Z">
              <w:rPr>
                <w:rStyle w:val="Hyperlink"/>
              </w:rPr>
            </w:rPrChange>
          </w:rPr>
          <w:instrText>3</w:instrText>
        </w:r>
      </w:ins>
      <w:ins w:id="5540" w:author="rkbansal" w:date="2020-04-04T19:44:00Z">
        <w:r w:rsidR="00961DD5" w:rsidRPr="00961DD5">
          <w:rPr>
            <w:rPrChange w:id="5541" w:author="rkbansal" w:date="2020-04-04T20:22:00Z">
              <w:rPr>
                <w:rStyle w:val="Hyperlink"/>
              </w:rPr>
            </w:rPrChange>
          </w:rPr>
          <w:instrText>379/api/user-mgmt-service/swagger-ui.html</w:instrText>
        </w:r>
      </w:ins>
      <w:ins w:id="5542" w:author="rkbansal" w:date="2020-04-04T20:22:00Z">
        <w:r w:rsidR="00961DD5">
          <w:instrText xml:space="preserve">" </w:instrText>
        </w:r>
        <w:r w:rsidR="00961DD5">
          <w:fldChar w:fldCharType="separate"/>
        </w:r>
      </w:ins>
      <w:ins w:id="5543" w:author="rkbansal" w:date="2020-04-04T19:44:00Z">
        <w:r w:rsidR="00961DD5" w:rsidRPr="00B85784">
          <w:rPr>
            <w:rStyle w:val="Hyperlink"/>
          </w:rPr>
          <w:t>http://localhost:</w:t>
        </w:r>
      </w:ins>
      <w:ins w:id="5544" w:author="rkbansal" w:date="2020-04-04T20:22:00Z">
        <w:r w:rsidR="00961DD5" w:rsidRPr="00B85784">
          <w:rPr>
            <w:rStyle w:val="Hyperlink"/>
          </w:rPr>
          <w:t>3</w:t>
        </w:r>
      </w:ins>
      <w:ins w:id="5545" w:author="rkbansal" w:date="2020-04-04T19:44:00Z">
        <w:r w:rsidR="00961DD5" w:rsidRPr="00B85784">
          <w:rPr>
            <w:rStyle w:val="Hyperlink"/>
          </w:rPr>
          <w:t>379/api/user-mgmt-service/swagger-ui.html</w:t>
        </w:r>
      </w:ins>
      <w:ins w:id="5546" w:author="rkbansal" w:date="2020-04-04T20:22:00Z">
        <w:r w:rsidR="00961DD5">
          <w:fldChar w:fldCharType="end"/>
        </w:r>
      </w:ins>
    </w:p>
    <w:p w14:paraId="0EEB8E85" w14:textId="77777777" w:rsidR="00187DD7" w:rsidRDefault="00187DD7">
      <w:pPr>
        <w:pStyle w:val="ListParagraph"/>
        <w:rPr>
          <w:ins w:id="5547" w:author="rkbansal" w:date="2020-04-04T19:44:00Z"/>
        </w:rPr>
        <w:pPrChange w:id="5548" w:author="rkbansal" w:date="2020-04-04T19:45:00Z">
          <w:pPr>
            <w:pStyle w:val="ListParagraph"/>
            <w:numPr>
              <w:numId w:val="23"/>
            </w:numPr>
            <w:ind w:hanging="360"/>
          </w:pPr>
        </w:pPrChange>
      </w:pPr>
    </w:p>
    <w:p w14:paraId="7DC72D60" w14:textId="77777777" w:rsidR="00187DD7" w:rsidRDefault="00187DD7">
      <w:pPr>
        <w:pStyle w:val="ListParagraph"/>
        <w:rPr>
          <w:ins w:id="5549" w:author="rkbansal" w:date="2020-04-04T19:44:00Z"/>
        </w:rPr>
        <w:pPrChange w:id="5550" w:author="rkbansal" w:date="2020-04-04T19:45:00Z">
          <w:pPr>
            <w:pStyle w:val="ListParagraph"/>
            <w:numPr>
              <w:numId w:val="23"/>
            </w:numPr>
            <w:ind w:hanging="360"/>
          </w:pPr>
        </w:pPrChange>
      </w:pPr>
      <w:ins w:id="5551" w:author="rkbansal" w:date="2020-04-04T19:44:00Z">
        <w:r>
          <w:t>Or</w:t>
        </w:r>
      </w:ins>
    </w:p>
    <w:p w14:paraId="5D24AA65" w14:textId="0697B40C" w:rsidR="00187DD7" w:rsidRDefault="00320B40">
      <w:pPr>
        <w:pStyle w:val="ListParagraph"/>
        <w:rPr>
          <w:ins w:id="5552" w:author="rkbansal" w:date="2020-04-04T19:44:00Z"/>
        </w:rPr>
        <w:pPrChange w:id="5553" w:author="rkbansal" w:date="2020-04-04T19:45:00Z">
          <w:pPr>
            <w:pStyle w:val="ListParagraph"/>
            <w:numPr>
              <w:numId w:val="23"/>
            </w:numPr>
            <w:ind w:hanging="360"/>
          </w:pPr>
        </w:pPrChange>
      </w:pPr>
      <w:ins w:id="5554" w:author="rkbansal" w:date="2020-04-04T20:22:00Z">
        <w:r>
          <w:fldChar w:fldCharType="begin"/>
        </w:r>
        <w:r>
          <w:instrText xml:space="preserve"> HYPERLINK "</w:instrText>
        </w:r>
      </w:ins>
      <w:ins w:id="5555" w:author="rkbansal" w:date="2020-04-04T19:44:00Z">
        <w:r w:rsidRPr="00320B40">
          <w:rPr>
            <w:rPrChange w:id="5556" w:author="rkbansal" w:date="2020-04-04T20:22:00Z">
              <w:rPr>
                <w:rStyle w:val="Hyperlink"/>
              </w:rPr>
            </w:rPrChange>
          </w:rPr>
          <w:instrText>http://localhost:</w:instrText>
        </w:r>
      </w:ins>
      <w:ins w:id="5557" w:author="rkbansal" w:date="2020-04-04T20:22:00Z">
        <w:r w:rsidRPr="00320B40">
          <w:rPr>
            <w:rPrChange w:id="5558" w:author="rkbansal" w:date="2020-04-04T20:22:00Z">
              <w:rPr>
                <w:rStyle w:val="Hyperlink"/>
              </w:rPr>
            </w:rPrChange>
          </w:rPr>
          <w:instrText>3</w:instrText>
        </w:r>
      </w:ins>
      <w:ins w:id="5559" w:author="rkbansal" w:date="2020-04-04T19:44:00Z">
        <w:r w:rsidRPr="00320B40">
          <w:rPr>
            <w:rPrChange w:id="5560" w:author="rkbansal" w:date="2020-04-04T20:22:00Z">
              <w:rPr>
                <w:rStyle w:val="Hyperlink"/>
              </w:rPr>
            </w:rPrChange>
          </w:rPr>
          <w:instrText>379/api/user-mgmt-service/api-docs</w:instrText>
        </w:r>
      </w:ins>
      <w:ins w:id="5561" w:author="rkbansal" w:date="2020-04-04T20:22:00Z">
        <w:r>
          <w:instrText xml:space="preserve">" </w:instrText>
        </w:r>
        <w:r>
          <w:fldChar w:fldCharType="separate"/>
        </w:r>
      </w:ins>
      <w:ins w:id="5562" w:author="rkbansal" w:date="2020-04-04T19:44:00Z">
        <w:r w:rsidRPr="00B85784">
          <w:rPr>
            <w:rStyle w:val="Hyperlink"/>
          </w:rPr>
          <w:t>http://localhost:</w:t>
        </w:r>
      </w:ins>
      <w:ins w:id="5563" w:author="rkbansal" w:date="2020-04-04T20:22:00Z">
        <w:r w:rsidRPr="00B85784">
          <w:rPr>
            <w:rStyle w:val="Hyperlink"/>
          </w:rPr>
          <w:t>3</w:t>
        </w:r>
      </w:ins>
      <w:ins w:id="5564" w:author="rkbansal" w:date="2020-04-04T19:44:00Z">
        <w:r w:rsidRPr="00B85784">
          <w:rPr>
            <w:rStyle w:val="Hyperlink"/>
          </w:rPr>
          <w:t>379/api/user-mgmt-service/api-docs</w:t>
        </w:r>
      </w:ins>
      <w:ins w:id="5565" w:author="rkbansal" w:date="2020-04-04T20:22:00Z">
        <w:r>
          <w:fldChar w:fldCharType="end"/>
        </w:r>
      </w:ins>
    </w:p>
    <w:p w14:paraId="44170DD8" w14:textId="2FEF5518" w:rsidR="00057A97" w:rsidRDefault="00A836BE">
      <w:pPr>
        <w:pStyle w:val="ListParagraph"/>
        <w:rPr>
          <w:ins w:id="5566" w:author="rkbansal" w:date="2019-12-22T14:13:00Z"/>
        </w:rPr>
        <w:pPrChange w:id="5567" w:author="rkbansal" w:date="2020-04-04T19:45:00Z">
          <w:pPr>
            <w:pStyle w:val="ListParagraph"/>
            <w:numPr>
              <w:numId w:val="23"/>
            </w:numPr>
            <w:ind w:hanging="360"/>
          </w:pPr>
        </w:pPrChange>
      </w:pPr>
      <w:ins w:id="5568" w:author="Rajiv Bansal" w:date="2019-11-27T20:48:00Z">
        <w:del w:id="5569" w:author="rkbansal" w:date="2020-04-04T19:45:00Z">
          <w:r w:rsidDel="00187DD7">
            <w:delText xml:space="preserve">After </w:delText>
          </w:r>
        </w:del>
        <w:del w:id="5570" w:author="rkbansal" w:date="2019-12-22T14:12:00Z">
          <w:r w:rsidDel="00B51A16">
            <w:delText>creating</w:delText>
          </w:r>
        </w:del>
        <w:del w:id="5571" w:author="rkbansal" w:date="2020-04-04T19:45:00Z">
          <w:r w:rsidDel="00187DD7">
            <w:delText xml:space="preserve"> the application, should be visible following functions:</w:delText>
          </w:r>
        </w:del>
      </w:ins>
    </w:p>
    <w:p w14:paraId="05C84717" w14:textId="761BF8FB" w:rsidR="00486B98" w:rsidRDefault="00320B40">
      <w:pPr>
        <w:rPr>
          <w:ins w:id="5572" w:author="rkbansal" w:date="2019-12-22T14:13:00Z"/>
        </w:rPr>
        <w:pPrChange w:id="5573" w:author="rkbansal" w:date="2019-12-22T14:13:00Z">
          <w:pPr>
            <w:pStyle w:val="ListParagraph"/>
            <w:numPr>
              <w:numId w:val="23"/>
            </w:numPr>
            <w:ind w:hanging="360"/>
          </w:pPr>
        </w:pPrChange>
      </w:pPr>
      <w:ins w:id="5574"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575" w:author="Rajiv Bansal" w:date="2019-11-27T20:48:00Z"/>
        </w:rPr>
      </w:pPr>
      <w:ins w:id="5576" w:author="rkbansal" w:date="2019-12-22T14:14:00Z">
        <w:r>
          <w:t>Test</w:t>
        </w:r>
      </w:ins>
      <w:ins w:id="5577" w:author="rkbansal" w:date="2019-12-22T14:15:00Z">
        <w:r>
          <w:t xml:space="preserve"> the </w:t>
        </w:r>
        <w:r w:rsidR="00E01C45">
          <w:t xml:space="preserve">User </w:t>
        </w:r>
        <w:r>
          <w:t>Api using JUnit</w:t>
        </w:r>
      </w:ins>
    </w:p>
    <w:p w14:paraId="1784C504" w14:textId="6C43A645" w:rsidR="00A836BE" w:rsidRPr="00047E66" w:rsidRDefault="000E0984">
      <w:ins w:id="5578"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686800" cy="8477250"/>
                      </a:xfrm>
                      <a:prstGeom prst="rect">
                        <a:avLst/>
                      </a:prstGeom>
                    </pic:spPr>
                  </pic:pic>
                </a:graphicData>
              </a:graphic>
            </wp:inline>
          </w:drawing>
        </w:r>
      </w:ins>
      <w:ins w:id="5579" w:author="Rajiv Bansal" w:date="2019-11-27T20:50:00Z">
        <w:del w:id="5580"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581" w:author="rkbansal" w:date="2020-04-23T13:24:00Z"/>
        </w:rPr>
      </w:pPr>
      <w:ins w:id="5582" w:author="rkbansal" w:date="2020-04-04T20:56:00Z">
        <w:r>
          <w:t>Test</w:t>
        </w:r>
      </w:ins>
      <w:ins w:id="5583" w:author="rkbansal" w:date="2020-04-23T13:24:00Z">
        <w:r w:rsidR="008E3DB0">
          <w:t>ing</w:t>
        </w:r>
      </w:ins>
    </w:p>
    <w:p w14:paraId="1CFAD7BC" w14:textId="21BC459B" w:rsidR="004D59D5" w:rsidRDefault="001900B4">
      <w:pPr>
        <w:pStyle w:val="ListParagraph"/>
        <w:numPr>
          <w:ilvl w:val="0"/>
          <w:numId w:val="19"/>
        </w:numPr>
        <w:rPr>
          <w:ins w:id="5584" w:author="rkbansal" w:date="2020-04-04T20:56:00Z"/>
        </w:rPr>
        <w:pPrChange w:id="5585" w:author="rkbansal" w:date="2020-04-23T13:24:00Z">
          <w:pPr>
            <w:pStyle w:val="ListParagraph"/>
            <w:numPr>
              <w:numId w:val="23"/>
            </w:numPr>
            <w:ind w:hanging="360"/>
          </w:pPr>
        </w:pPrChange>
      </w:pPr>
      <w:ins w:id="5586" w:author="rkbansal" w:date="2020-04-23T13:24:00Z">
        <w:r>
          <w:t>Getting user details based on the username using</w:t>
        </w:r>
      </w:ins>
      <w:ins w:id="5587" w:author="rkbansal" w:date="2020-04-04T20:56:00Z">
        <w:r w:rsidR="003B34F3">
          <w:t xml:space="preserve"> Postman</w:t>
        </w:r>
      </w:ins>
    </w:p>
    <w:p w14:paraId="5E83B7E7" w14:textId="0FD195F0" w:rsidR="003B34F3" w:rsidRPr="004D59D5" w:rsidRDefault="003B34F3">
      <w:pPr>
        <w:pStyle w:val="ListParagraph"/>
        <w:pPrChange w:id="5588" w:author="rkbansal" w:date="2020-04-04T20:56:00Z">
          <w:pPr/>
        </w:pPrChange>
      </w:pPr>
      <w:ins w:id="5589"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590" w:author="rkbansal" w:date="2020-04-23T13:28:00Z"/>
        </w:rPr>
      </w:pPr>
      <w:ins w:id="5591"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592" w:author="rkbansal" w:date="2020-04-23T13:25:00Z"/>
        </w:rPr>
        <w:pPrChange w:id="5593" w:author="rkbansal" w:date="2020-04-23T13:29:00Z">
          <w:pPr>
            <w:pStyle w:val="ListParagraph"/>
            <w:numPr>
              <w:numId w:val="19"/>
            </w:numPr>
            <w:ind w:hanging="360"/>
          </w:pPr>
        </w:pPrChange>
      </w:pPr>
      <w:ins w:id="5594"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595" w:author="rkbansal" w:date="2020-04-23T13:25:00Z"/>
          <w:rFonts w:eastAsiaTheme="majorEastAsia" w:cstheme="majorBidi"/>
          <w:b/>
          <w:color w:val="2F5496" w:themeColor="accent1" w:themeShade="BF"/>
          <w:sz w:val="28"/>
          <w:szCs w:val="26"/>
          <w:rPrChange w:id="5596" w:author="rkbansal" w:date="2020-04-23T13:25:00Z">
            <w:rPr>
              <w:ins w:id="5597" w:author="rkbansal" w:date="2020-04-23T13:25:00Z"/>
              <w:rFonts w:eastAsiaTheme="majorEastAsia" w:cstheme="majorBidi"/>
              <w:color w:val="2F5496" w:themeColor="accent1" w:themeShade="BF"/>
              <w:szCs w:val="26"/>
            </w:rPr>
          </w:rPrChange>
        </w:rPr>
        <w:pPrChange w:id="5598" w:author="rkbansal" w:date="2020-04-23T13:25:00Z">
          <w:pPr/>
        </w:pPrChange>
      </w:pPr>
      <w:ins w:id="5599" w:author="rkbansal" w:date="2020-04-23T13:25:00Z">
        <w:r w:rsidRPr="001662EB">
          <w:rPr>
            <w:b/>
            <w:sz w:val="28"/>
            <w:rPrChange w:id="5600" w:author="rkbansal" w:date="2020-04-23T13:25:00Z">
              <w:rPr/>
            </w:rPrChange>
          </w:rPr>
          <w:br w:type="page"/>
        </w:r>
      </w:ins>
    </w:p>
    <w:p w14:paraId="3C7AA05D" w14:textId="12EBC7D5" w:rsidR="008F6496" w:rsidRDefault="008F6496" w:rsidP="008F6496">
      <w:pPr>
        <w:pStyle w:val="Heading2"/>
        <w:rPr>
          <w:ins w:id="5601" w:author="rkbansal" w:date="2019-12-04T09:26:00Z"/>
          <w:rFonts w:ascii="Georgia" w:hAnsi="Georgia"/>
          <w:b/>
          <w:sz w:val="28"/>
        </w:rPr>
      </w:pPr>
      <w:moveToRangeStart w:id="5602" w:author="rkbansal" w:date="2019-12-04T09:26:00Z" w:name="move26343988"/>
      <w:moveTo w:id="5603" w:author="rkbansal" w:date="2019-12-04T09:26:00Z">
        <w:r>
          <w:rPr>
            <w:rFonts w:ascii="Georgia" w:hAnsi="Georgia"/>
            <w:b/>
            <w:sz w:val="28"/>
          </w:rPr>
          <w:lastRenderedPageBreak/>
          <w:t>Auth</w:t>
        </w:r>
      </w:moveTo>
      <w:ins w:id="5604" w:author="rkbansal" w:date="2019-12-04T09:28:00Z">
        <w:r w:rsidR="00360505">
          <w:rPr>
            <w:rFonts w:ascii="Georgia" w:hAnsi="Georgia"/>
            <w:b/>
            <w:sz w:val="28"/>
          </w:rPr>
          <w:t>entication</w:t>
        </w:r>
      </w:ins>
      <w:moveTo w:id="5605" w:author="rkbansal" w:date="2019-12-04T09:26:00Z">
        <w:del w:id="5606"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607" w:author="rkbansal" w:date="2019-12-04T09:26:00Z"/>
        </w:rPr>
        <w:pPrChange w:id="5608" w:author="rkbansal" w:date="2019-12-04T09:26:00Z">
          <w:pPr>
            <w:numPr>
              <w:numId w:val="67"/>
            </w:numPr>
            <w:tabs>
              <w:tab w:val="num" w:pos="720"/>
            </w:tabs>
            <w:ind w:left="720" w:hanging="360"/>
          </w:pPr>
        </w:pPrChange>
      </w:pPr>
      <w:ins w:id="5609" w:author="rkbansal" w:date="2019-12-04T09:26:00Z">
        <w:r w:rsidRPr="001C239E">
          <w:t>Authentication Service is used for validating user credentials, and issuing tokens.</w:t>
        </w:r>
      </w:ins>
    </w:p>
    <w:p w14:paraId="069495EC" w14:textId="77777777" w:rsidR="001C239E" w:rsidRPr="001C239E" w:rsidRDefault="001C239E">
      <w:pPr>
        <w:rPr>
          <w:ins w:id="5610" w:author="rkbansal" w:date="2019-12-04T09:26:00Z"/>
        </w:rPr>
        <w:pPrChange w:id="5611" w:author="rkbansal" w:date="2019-12-04T09:27:00Z">
          <w:pPr>
            <w:numPr>
              <w:numId w:val="67"/>
            </w:numPr>
            <w:tabs>
              <w:tab w:val="num" w:pos="720"/>
            </w:tabs>
            <w:ind w:left="720" w:hanging="360"/>
          </w:pPr>
        </w:pPrChange>
      </w:pPr>
      <w:ins w:id="5612" w:author="rkbansal" w:date="2019-12-04T09:26:00Z">
        <w:r w:rsidRPr="001C239E">
          <w:t>The authentication flow is simple as:</w:t>
        </w:r>
      </w:ins>
    </w:p>
    <w:p w14:paraId="0D483729" w14:textId="77777777" w:rsidR="001C239E" w:rsidRPr="001C239E" w:rsidRDefault="001C239E" w:rsidP="001C239E">
      <w:pPr>
        <w:numPr>
          <w:ilvl w:val="1"/>
          <w:numId w:val="67"/>
        </w:numPr>
        <w:rPr>
          <w:ins w:id="5613" w:author="rkbansal" w:date="2019-12-04T09:26:00Z"/>
        </w:rPr>
      </w:pPr>
      <w:ins w:id="5614"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615" w:author="rkbansal" w:date="2019-12-04T09:26:00Z"/>
        </w:rPr>
      </w:pPr>
      <w:ins w:id="5616"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617" w:author="rkbansal" w:date="2019-12-04T09:26:00Z"/>
        </w:rPr>
      </w:pPr>
      <w:ins w:id="5618"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619" w:author="rkbansal" w:date="2019-12-04T09:26:00Z"/>
        </w:rPr>
        <w:pPrChange w:id="5620" w:author="rkbansal" w:date="2019-12-04T09:27:00Z">
          <w:pPr>
            <w:numPr>
              <w:numId w:val="67"/>
            </w:numPr>
            <w:tabs>
              <w:tab w:val="num" w:pos="720"/>
            </w:tabs>
            <w:ind w:left="720" w:hanging="360"/>
          </w:pPr>
        </w:pPrChange>
      </w:pPr>
      <w:ins w:id="5621"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622" w:author="rkbansal" w:date="2019-12-04T09:26:00Z"/>
        </w:rPr>
      </w:pPr>
      <w:ins w:id="5623" w:author="rkbansal" w:date="2019-12-04T09:26:00Z">
        <w:r w:rsidRPr="001C239E">
          <w:t>Authentication Service Tools</w:t>
        </w:r>
      </w:ins>
    </w:p>
    <w:p w14:paraId="2F236FD4" w14:textId="77777777" w:rsidR="001C239E" w:rsidRPr="001C239E" w:rsidRDefault="001C239E" w:rsidP="001C239E">
      <w:pPr>
        <w:numPr>
          <w:ilvl w:val="1"/>
          <w:numId w:val="67"/>
        </w:numPr>
        <w:rPr>
          <w:ins w:id="5624" w:author="rkbansal" w:date="2019-12-04T09:26:00Z"/>
        </w:rPr>
      </w:pPr>
      <w:ins w:id="5625" w:author="rkbansal" w:date="2019-12-04T09:26:00Z">
        <w:r w:rsidRPr="001C239E">
          <w:t>Spring Cloud Security</w:t>
        </w:r>
      </w:ins>
    </w:p>
    <w:p w14:paraId="7D85D202" w14:textId="77777777" w:rsidR="001C239E" w:rsidRPr="001C239E" w:rsidRDefault="001C239E" w:rsidP="001C239E">
      <w:pPr>
        <w:numPr>
          <w:ilvl w:val="1"/>
          <w:numId w:val="67"/>
        </w:numPr>
        <w:rPr>
          <w:ins w:id="5626" w:author="rkbansal" w:date="2019-12-04T09:26:00Z"/>
        </w:rPr>
      </w:pPr>
      <w:ins w:id="5627" w:author="rkbansal" w:date="2019-12-04T09:26:00Z">
        <w:r w:rsidRPr="001C239E">
          <w:t>OAuth2</w:t>
        </w:r>
      </w:ins>
    </w:p>
    <w:p w14:paraId="11D68732" w14:textId="77777777" w:rsidR="001C239E" w:rsidRPr="001C239E" w:rsidRDefault="001C239E" w:rsidP="001C239E">
      <w:pPr>
        <w:numPr>
          <w:ilvl w:val="1"/>
          <w:numId w:val="67"/>
        </w:numPr>
        <w:rPr>
          <w:ins w:id="5628" w:author="rkbansal" w:date="2019-12-04T09:26:00Z"/>
        </w:rPr>
      </w:pPr>
      <w:ins w:id="5629" w:author="rkbansal" w:date="2019-12-04T09:26:00Z">
        <w:r w:rsidRPr="001C239E">
          <w:t>JWT</w:t>
        </w:r>
      </w:ins>
    </w:p>
    <w:p w14:paraId="6E0D555D" w14:textId="5DA71A80" w:rsidR="001C239E" w:rsidRDefault="001C239E" w:rsidP="001C239E">
      <w:pPr>
        <w:numPr>
          <w:ilvl w:val="0"/>
          <w:numId w:val="67"/>
        </w:numPr>
        <w:rPr>
          <w:ins w:id="5630" w:author="rkbansal" w:date="2019-12-04T09:47:00Z"/>
        </w:rPr>
      </w:pPr>
      <w:ins w:id="5631"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632" w:author="rkbansal" w:date="2019-12-04T09:47:00Z"/>
          <w:rFonts w:ascii="Georgia" w:hAnsi="Georgia"/>
          <w:spacing w:val="-1"/>
          <w:rPrChange w:id="5633" w:author="rkbansal" w:date="2019-12-04T09:48:00Z">
            <w:rPr>
              <w:ins w:id="5634" w:author="rkbansal" w:date="2019-12-04T09:47:00Z"/>
              <w:rFonts w:ascii="Georgia" w:hAnsi="Georgia"/>
              <w:spacing w:val="-1"/>
              <w:sz w:val="32"/>
              <w:szCs w:val="32"/>
            </w:rPr>
          </w:rPrChange>
        </w:rPr>
        <w:pPrChange w:id="5635"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636" w:author="rkbansal" w:date="2019-12-04T09:47:00Z">
        <w:r w:rsidRPr="00281BAC">
          <w:rPr>
            <w:rFonts w:ascii="Georgia" w:hAnsi="Georgia"/>
            <w:spacing w:val="-1"/>
            <w:rPrChange w:id="5637"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638" w:author="rkbansal" w:date="2019-12-04T09:47:00Z"/>
          <w:rFonts w:ascii="Georgia" w:hAnsi="Georgia"/>
          <w:spacing w:val="-1"/>
          <w:rPrChange w:id="5639" w:author="rkbansal" w:date="2019-12-04T09:48:00Z">
            <w:rPr>
              <w:ins w:id="5640" w:author="rkbansal" w:date="2019-12-04T09:47:00Z"/>
              <w:rFonts w:ascii="Georgia" w:hAnsi="Georgia"/>
              <w:spacing w:val="-1"/>
              <w:sz w:val="32"/>
              <w:szCs w:val="32"/>
            </w:rPr>
          </w:rPrChange>
        </w:rPr>
        <w:pPrChange w:id="5641"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642" w:author="rkbansal" w:date="2019-12-04T09:47:00Z">
        <w:r w:rsidRPr="00281BAC">
          <w:rPr>
            <w:rFonts w:ascii="Georgia" w:hAnsi="Georgia"/>
            <w:spacing w:val="-1"/>
            <w:rPrChange w:id="5643"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644" w:author="rkbansal" w:date="2019-12-04T09:47:00Z"/>
          <w:rFonts w:ascii="Georgia" w:hAnsi="Georgia"/>
          <w:spacing w:val="-1"/>
          <w:rPrChange w:id="5645" w:author="rkbansal" w:date="2019-12-04T09:48:00Z">
            <w:rPr>
              <w:ins w:id="5646" w:author="rkbansal" w:date="2019-12-04T09:47:00Z"/>
              <w:rFonts w:ascii="Georgia" w:hAnsi="Georgia"/>
              <w:spacing w:val="-1"/>
              <w:sz w:val="32"/>
              <w:szCs w:val="32"/>
            </w:rPr>
          </w:rPrChange>
        </w:rPr>
        <w:pPrChange w:id="5647"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648" w:author="rkbansal" w:date="2019-12-04T09:47:00Z">
        <w:r w:rsidRPr="00281BAC">
          <w:rPr>
            <w:rFonts w:ascii="Georgia" w:hAnsi="Georgia"/>
            <w:spacing w:val="-1"/>
            <w:rPrChange w:id="5649"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650" w:author="rkbansal" w:date="2019-12-04T09:47:00Z"/>
          <w:rFonts w:ascii="Georgia" w:hAnsi="Georgia"/>
          <w:spacing w:val="-1"/>
          <w:rPrChange w:id="5651" w:author="rkbansal" w:date="2019-12-04T09:48:00Z">
            <w:rPr>
              <w:ins w:id="5652" w:author="rkbansal" w:date="2019-12-04T09:47:00Z"/>
              <w:rFonts w:ascii="Georgia" w:hAnsi="Georgia"/>
              <w:spacing w:val="-1"/>
              <w:sz w:val="32"/>
              <w:szCs w:val="32"/>
            </w:rPr>
          </w:rPrChange>
        </w:rPr>
        <w:pPrChange w:id="5653"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654" w:author="rkbansal" w:date="2019-12-04T09:47:00Z">
        <w:r w:rsidRPr="00281BAC">
          <w:rPr>
            <w:rFonts w:ascii="Georgia" w:hAnsi="Georgia"/>
            <w:spacing w:val="-1"/>
            <w:rPrChange w:id="5655"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656" w:author="rkbansal" w:date="2019-12-04T09:48:00Z"/>
        </w:rPr>
      </w:pPr>
    </w:p>
    <w:p w14:paraId="785EFBBC" w14:textId="472BFBCA" w:rsidR="00281BAC" w:rsidRPr="00281BAC" w:rsidRDefault="00281BAC">
      <w:pPr>
        <w:rPr>
          <w:ins w:id="5657" w:author="rkbansal" w:date="2019-12-04T09:47:00Z"/>
          <w:b/>
          <w:bCs/>
          <w:rPrChange w:id="5658" w:author="rkbansal" w:date="2019-12-04T09:49:00Z">
            <w:rPr>
              <w:ins w:id="5659" w:author="rkbansal" w:date="2019-12-04T09:47:00Z"/>
              <w:rFonts w:ascii="Lucida Sans Unicode" w:hAnsi="Lucida Sans Unicode" w:cs="Lucida Sans Unicode"/>
              <w:spacing w:val="-5"/>
              <w:sz w:val="51"/>
              <w:szCs w:val="51"/>
            </w:rPr>
          </w:rPrChange>
        </w:rPr>
        <w:pPrChange w:id="5660" w:author="rkbansal" w:date="2019-12-04T09:48:00Z">
          <w:pPr>
            <w:pStyle w:val="Heading1"/>
            <w:numPr>
              <w:numId w:val="67"/>
            </w:numPr>
            <w:shd w:val="clear" w:color="auto" w:fill="FFFFFF"/>
            <w:tabs>
              <w:tab w:val="num" w:pos="720"/>
            </w:tabs>
            <w:spacing w:before="468"/>
            <w:ind w:left="720" w:hanging="360"/>
          </w:pPr>
        </w:pPrChange>
      </w:pPr>
      <w:ins w:id="5661" w:author="rkbansal" w:date="2019-12-04T09:47:00Z">
        <w:r w:rsidRPr="00281BAC">
          <w:rPr>
            <w:b/>
            <w:bCs/>
            <w:rPrChange w:id="5662"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663" w:author="rkbansal" w:date="2019-12-04T09:47:00Z"/>
          <w:rFonts w:ascii="Georgia" w:hAnsi="Georgia"/>
          <w:spacing w:val="-1"/>
          <w:sz w:val="28"/>
          <w:szCs w:val="28"/>
          <w:rPrChange w:id="5664" w:author="rkbansal" w:date="2019-12-04T09:49:00Z">
            <w:rPr>
              <w:ins w:id="5665" w:author="rkbansal" w:date="2019-12-04T09:47:00Z"/>
              <w:rFonts w:ascii="Georgia" w:hAnsi="Georgia"/>
              <w:spacing w:val="-1"/>
              <w:sz w:val="32"/>
              <w:szCs w:val="32"/>
            </w:rPr>
          </w:rPrChange>
        </w:rPr>
      </w:pPr>
      <w:ins w:id="5666" w:author="rkbansal" w:date="2019-12-04T09:47:00Z">
        <w:r w:rsidRPr="00281BAC">
          <w:rPr>
            <w:rFonts w:ascii="Georgia" w:hAnsi="Georgia"/>
            <w:spacing w:val="-1"/>
            <w:sz w:val="28"/>
            <w:szCs w:val="28"/>
            <w:rPrChange w:id="5667"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668" w:author="rkbansal" w:date="2019-12-04T09:47:00Z"/>
          <w:rFonts w:ascii="Georgia" w:hAnsi="Georgia"/>
          <w:spacing w:val="-1"/>
          <w:sz w:val="28"/>
          <w:szCs w:val="28"/>
          <w:rPrChange w:id="5669" w:author="rkbansal" w:date="2019-12-04T09:49:00Z">
            <w:rPr>
              <w:ins w:id="5670" w:author="rkbansal" w:date="2019-12-04T09:47:00Z"/>
              <w:rFonts w:ascii="Georgia" w:hAnsi="Georgia"/>
              <w:spacing w:val="-1"/>
              <w:sz w:val="32"/>
              <w:szCs w:val="32"/>
            </w:rPr>
          </w:rPrChange>
        </w:rPr>
      </w:pPr>
      <w:ins w:id="5671" w:author="rkbansal" w:date="2019-12-04T09:47:00Z">
        <w:r w:rsidRPr="00281BAC">
          <w:rPr>
            <w:rFonts w:ascii="Georgia" w:hAnsi="Georgia"/>
            <w:spacing w:val="-1"/>
            <w:sz w:val="28"/>
            <w:szCs w:val="28"/>
            <w:rPrChange w:id="5672"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673" w:author="rkbansal" w:date="2019-12-04T09:47:00Z"/>
          <w:rFonts w:ascii="Georgia" w:hAnsi="Georgia"/>
          <w:spacing w:val="-1"/>
          <w:sz w:val="28"/>
          <w:szCs w:val="28"/>
          <w:rPrChange w:id="5674" w:author="rkbansal" w:date="2019-12-04T09:49:00Z">
            <w:rPr>
              <w:ins w:id="5675" w:author="rkbansal" w:date="2019-12-04T09:47:00Z"/>
              <w:rFonts w:ascii="Georgia" w:hAnsi="Georgia"/>
              <w:spacing w:val="-1"/>
              <w:sz w:val="32"/>
              <w:szCs w:val="32"/>
            </w:rPr>
          </w:rPrChange>
        </w:rPr>
      </w:pPr>
      <w:ins w:id="5676" w:author="rkbansal" w:date="2019-12-04T09:47:00Z">
        <w:r w:rsidRPr="00281BAC">
          <w:rPr>
            <w:rFonts w:ascii="Georgia" w:hAnsi="Georgia"/>
            <w:spacing w:val="-1"/>
            <w:sz w:val="28"/>
            <w:szCs w:val="28"/>
            <w:rPrChange w:id="5677"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678" w:author="rkbansal" w:date="2019-12-04T09:47:00Z"/>
          <w:sz w:val="18"/>
          <w:szCs w:val="18"/>
          <w:rPrChange w:id="5679" w:author="rkbansal" w:date="2019-12-04T09:49:00Z">
            <w:rPr>
              <w:ins w:id="5680" w:author="rkbansal" w:date="2019-12-04T09:47:00Z"/>
            </w:rPr>
          </w:rPrChange>
        </w:rPr>
        <w:pPrChange w:id="5681" w:author="rkbansal" w:date="2019-12-04T09:49:00Z">
          <w:pPr>
            <w:pStyle w:val="HTMLPreformatted"/>
            <w:numPr>
              <w:numId w:val="67"/>
            </w:numPr>
            <w:tabs>
              <w:tab w:val="num" w:pos="720"/>
            </w:tabs>
            <w:ind w:left="720" w:hanging="360"/>
          </w:pPr>
        </w:pPrChange>
      </w:pPr>
      <w:ins w:id="5682" w:author="rkbansal" w:date="2019-12-04T09:49:00Z">
        <w:r>
          <w:rPr>
            <w:rStyle w:val="lb"/>
            <w:rFonts w:eastAsiaTheme="majorEastAsia"/>
            <w:spacing w:val="-5"/>
            <w:sz w:val="22"/>
            <w:szCs w:val="22"/>
          </w:rPr>
          <w:tab/>
        </w:r>
      </w:ins>
      <w:ins w:id="5683" w:author="rkbansal" w:date="2019-12-04T09:47:00Z">
        <w:r w:rsidRPr="00281BAC">
          <w:rPr>
            <w:rStyle w:val="lb"/>
            <w:rFonts w:eastAsiaTheme="majorEastAsia"/>
            <w:spacing w:val="-5"/>
            <w:sz w:val="22"/>
            <w:szCs w:val="22"/>
            <w:rPrChange w:id="5684"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685" w:author="rkbansal" w:date="2019-12-04T09:47:00Z"/>
          <w:rFonts w:ascii="Georgia" w:hAnsi="Georgia"/>
          <w:spacing w:val="-1"/>
          <w:sz w:val="28"/>
          <w:szCs w:val="28"/>
          <w:rPrChange w:id="5686" w:author="rkbansal" w:date="2019-12-04T09:49:00Z">
            <w:rPr>
              <w:ins w:id="5687" w:author="rkbansal" w:date="2019-12-04T09:47:00Z"/>
              <w:rFonts w:ascii="Georgia" w:hAnsi="Georgia"/>
              <w:spacing w:val="-1"/>
              <w:sz w:val="32"/>
              <w:szCs w:val="32"/>
            </w:rPr>
          </w:rPrChange>
        </w:rPr>
      </w:pPr>
      <w:ins w:id="5688" w:author="rkbansal" w:date="2019-12-04T09:47:00Z">
        <w:r w:rsidRPr="00281BAC">
          <w:rPr>
            <w:rFonts w:ascii="Georgia" w:hAnsi="Georgia"/>
            <w:spacing w:val="-1"/>
            <w:sz w:val="28"/>
            <w:szCs w:val="28"/>
            <w:rPrChange w:id="5689"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690" w:author="rkbansal" w:date="2019-12-04T09:47:00Z"/>
          <w:sz w:val="18"/>
          <w:szCs w:val="18"/>
          <w:rPrChange w:id="5691" w:author="rkbansal" w:date="2019-12-04T09:49:00Z">
            <w:rPr>
              <w:ins w:id="5692" w:author="rkbansal" w:date="2019-12-04T09:47:00Z"/>
            </w:rPr>
          </w:rPrChange>
        </w:rPr>
        <w:pPrChange w:id="5693" w:author="rkbansal" w:date="2019-12-04T09:49:00Z">
          <w:pPr>
            <w:pStyle w:val="HTMLPreformatted"/>
            <w:numPr>
              <w:numId w:val="67"/>
            </w:numPr>
            <w:tabs>
              <w:tab w:val="num" w:pos="720"/>
            </w:tabs>
            <w:ind w:left="720" w:hanging="360"/>
          </w:pPr>
        </w:pPrChange>
      </w:pPr>
      <w:ins w:id="5694" w:author="rkbansal" w:date="2019-12-04T09:49:00Z">
        <w:r>
          <w:rPr>
            <w:rStyle w:val="lb"/>
            <w:rFonts w:eastAsiaTheme="majorEastAsia"/>
            <w:spacing w:val="-5"/>
            <w:sz w:val="22"/>
            <w:szCs w:val="22"/>
          </w:rPr>
          <w:tab/>
        </w:r>
      </w:ins>
      <w:ins w:id="5695" w:author="rkbansal" w:date="2019-12-04T09:47:00Z">
        <w:r w:rsidRPr="00281BAC">
          <w:rPr>
            <w:rStyle w:val="lb"/>
            <w:rFonts w:eastAsiaTheme="majorEastAsia"/>
            <w:spacing w:val="-5"/>
            <w:sz w:val="22"/>
            <w:szCs w:val="22"/>
            <w:rPrChange w:id="5696"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697" w:author="rkbansal" w:date="2019-12-04T09:47:00Z"/>
          <w:rFonts w:ascii="Georgia" w:hAnsi="Georgia"/>
          <w:spacing w:val="-1"/>
          <w:sz w:val="28"/>
          <w:szCs w:val="28"/>
          <w:rPrChange w:id="5698" w:author="rkbansal" w:date="2019-12-04T09:49:00Z">
            <w:rPr>
              <w:ins w:id="5699" w:author="rkbansal" w:date="2019-12-04T09:47:00Z"/>
              <w:rFonts w:ascii="Georgia" w:hAnsi="Georgia"/>
              <w:spacing w:val="-1"/>
              <w:sz w:val="32"/>
              <w:szCs w:val="32"/>
            </w:rPr>
          </w:rPrChange>
        </w:rPr>
      </w:pPr>
      <w:ins w:id="5700" w:author="rkbansal" w:date="2019-12-04T09:47:00Z">
        <w:r w:rsidRPr="00281BAC">
          <w:rPr>
            <w:rFonts w:ascii="Georgia" w:hAnsi="Georgia"/>
            <w:spacing w:val="-1"/>
            <w:sz w:val="28"/>
            <w:szCs w:val="28"/>
            <w:rPrChange w:id="5701" w:author="rkbansal" w:date="2019-12-04T09:49:00Z">
              <w:rPr>
                <w:rFonts w:ascii="Georgia" w:hAnsi="Georgia"/>
                <w:spacing w:val="-1"/>
                <w:sz w:val="32"/>
                <w:szCs w:val="32"/>
              </w:rPr>
            </w:rPrChange>
          </w:rPr>
          <w:t>The signature is hashing of: </w:t>
        </w:r>
        <w:r w:rsidRPr="00281BAC">
          <w:rPr>
            <w:rStyle w:val="HTMLCode"/>
            <w:spacing w:val="-1"/>
            <w:sz w:val="18"/>
            <w:szCs w:val="18"/>
            <w:rPrChange w:id="5702" w:author="rkbansal" w:date="2019-12-04T09:49:00Z">
              <w:rPr>
                <w:rStyle w:val="HTMLCode"/>
                <w:spacing w:val="-1"/>
              </w:rPr>
            </w:rPrChange>
          </w:rPr>
          <w:t>Header + “.” + Payload + Secret key</w:t>
        </w:r>
      </w:ins>
    </w:p>
    <w:p w14:paraId="6EB09037" w14:textId="77777777" w:rsidR="00281BAC" w:rsidRDefault="00281BAC">
      <w:pPr>
        <w:ind w:left="720"/>
        <w:rPr>
          <w:ins w:id="5703" w:author="rkbansal" w:date="2019-12-04T09:27:00Z"/>
        </w:rPr>
        <w:pPrChange w:id="5704" w:author="rkbansal" w:date="2019-12-04T09:49:00Z">
          <w:pPr>
            <w:numPr>
              <w:numId w:val="67"/>
            </w:numPr>
            <w:tabs>
              <w:tab w:val="num" w:pos="720"/>
            </w:tabs>
            <w:ind w:left="720" w:hanging="360"/>
          </w:pPr>
        </w:pPrChange>
      </w:pPr>
    </w:p>
    <w:p w14:paraId="52D411EA" w14:textId="7594C6FD" w:rsidR="001C239E" w:rsidRDefault="00457EC3" w:rsidP="00457EC3">
      <w:pPr>
        <w:rPr>
          <w:ins w:id="5705" w:author="rkbansal" w:date="2019-12-04T09:49:00Z"/>
          <w:b/>
          <w:bCs/>
        </w:rPr>
      </w:pPr>
      <w:ins w:id="5706" w:author="rkbansal" w:date="2019-12-04T09:27:00Z">
        <w:r w:rsidRPr="00281BAC">
          <w:rPr>
            <w:b/>
            <w:bCs/>
            <w:rPrChange w:id="5707" w:author="rkbansal" w:date="2019-12-04T09:49:00Z">
              <w:rPr/>
            </w:rPrChange>
          </w:rPr>
          <w:t>Steps:</w:t>
        </w:r>
      </w:ins>
    </w:p>
    <w:p w14:paraId="7861859B" w14:textId="313766D3" w:rsidR="00281BAC" w:rsidRDefault="00281BAC" w:rsidP="00457EC3">
      <w:pPr>
        <w:rPr>
          <w:ins w:id="5708" w:author="rkbansal" w:date="2019-12-04T09:51:00Z"/>
          <w:b/>
          <w:bCs/>
        </w:rPr>
      </w:pPr>
      <w:ins w:id="5709" w:author="rkbansal" w:date="2019-12-04T09:50:00Z">
        <w:r>
          <w:rPr>
            <w:b/>
            <w:bCs/>
          </w:rPr>
          <w:t xml:space="preserve">To implement the Authentication Service </w:t>
        </w:r>
      </w:ins>
      <w:ins w:id="5710" w:author="rkbansal" w:date="2019-12-04T09:51:00Z">
        <w:r>
          <w:rPr>
            <w:b/>
            <w:bCs/>
          </w:rPr>
          <w:t xml:space="preserve">there are two major steps </w:t>
        </w:r>
      </w:ins>
      <w:ins w:id="5711" w:author="rkbansal" w:date="2019-12-04T09:57:00Z">
        <w:r w:rsidR="00C404D2">
          <w:rPr>
            <w:b/>
            <w:bCs/>
          </w:rPr>
          <w:t>:</w:t>
        </w:r>
      </w:ins>
    </w:p>
    <w:p w14:paraId="1647706A" w14:textId="4039BE32" w:rsidR="00281BAC" w:rsidRDefault="00281BAC" w:rsidP="00281BAC">
      <w:pPr>
        <w:pStyle w:val="ListParagraph"/>
        <w:numPr>
          <w:ilvl w:val="0"/>
          <w:numId w:val="68"/>
        </w:numPr>
        <w:rPr>
          <w:ins w:id="5712" w:author="rkbansal" w:date="2019-12-04T09:57:00Z"/>
        </w:rPr>
      </w:pPr>
      <w:ins w:id="5713" w:author="rkbansal" w:date="2019-12-04T09:51:00Z">
        <w:r w:rsidRPr="00281BAC">
          <w:rPr>
            <w:rPrChange w:id="5714" w:author="rkbansal" w:date="2019-12-04T09:52:00Z">
              <w:rPr>
                <w:b/>
                <w:bCs/>
              </w:rPr>
            </w:rPrChange>
          </w:rPr>
          <w:t>N</w:t>
        </w:r>
      </w:ins>
      <w:ins w:id="5715" w:author="rkbansal" w:date="2019-12-04T09:50:00Z">
        <w:r w:rsidRPr="00281BAC">
          <w:t>eed to change in the gateway-service(gatew</w:t>
        </w:r>
      </w:ins>
      <w:ins w:id="5716" w:author="rkbansal" w:date="2019-12-04T09:51:00Z">
        <w:r w:rsidRPr="00281BAC">
          <w:t xml:space="preserve">ay-zuul) </w:t>
        </w:r>
      </w:ins>
      <w:ins w:id="5717" w:author="rkbansal" w:date="2019-12-04T09:52:00Z">
        <w:r w:rsidRPr="00281BAC">
          <w:rPr>
            <w:rPrChange w:id="5718"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719" w:author="rkbansal" w:date="2019-12-04T09:51:00Z"/>
          <w:rPrChange w:id="5720" w:author="rkbansal" w:date="2019-12-04T09:52:00Z">
            <w:rPr>
              <w:ins w:id="5721" w:author="rkbansal" w:date="2019-12-04T09:51:00Z"/>
              <w:b/>
              <w:bCs/>
            </w:rPr>
          </w:rPrChange>
        </w:rPr>
        <w:pPrChange w:id="5722" w:author="rkbansal" w:date="2019-12-04T09:52:00Z">
          <w:pPr>
            <w:pStyle w:val="ListParagraph"/>
            <w:numPr>
              <w:numId w:val="19"/>
            </w:numPr>
            <w:ind w:hanging="360"/>
          </w:pPr>
        </w:pPrChange>
      </w:pPr>
      <w:ins w:id="5723" w:author="rkbansal" w:date="2019-12-04T09:57:00Z">
        <w:r>
          <w:t>Create Authentication Ser</w:t>
        </w:r>
      </w:ins>
      <w:ins w:id="5724" w:author="rkbansal" w:date="2019-12-04T09:58:00Z">
        <w:r>
          <w:t>vice</w:t>
        </w:r>
      </w:ins>
    </w:p>
    <w:p w14:paraId="4CFEC1D6" w14:textId="2FD17F0D" w:rsidR="00281BAC" w:rsidRDefault="00281BAC" w:rsidP="00457EC3">
      <w:pPr>
        <w:rPr>
          <w:ins w:id="5725" w:author="rkbansal" w:date="2019-12-04T09:52:00Z"/>
          <w:b/>
          <w:bCs/>
        </w:rPr>
      </w:pPr>
    </w:p>
    <w:p w14:paraId="65AB09E6" w14:textId="3E8B2683" w:rsidR="00281BAC" w:rsidRPr="00955D2A" w:rsidRDefault="00955D2A">
      <w:pPr>
        <w:rPr>
          <w:ins w:id="5726" w:author="rkbansal" w:date="2019-12-04T09:57:00Z"/>
          <w:b/>
          <w:bCs/>
          <w:color w:val="4472C4" w:themeColor="accent1"/>
          <w:rPrChange w:id="5727" w:author="rkbansal" w:date="2019-12-04T10:00:00Z">
            <w:rPr>
              <w:ins w:id="5728" w:author="rkbansal" w:date="2019-12-04T09:57:00Z"/>
            </w:rPr>
          </w:rPrChange>
        </w:rPr>
        <w:pPrChange w:id="5729" w:author="rkbansal" w:date="2019-12-04T10:00:00Z">
          <w:pPr>
            <w:pStyle w:val="ListParagraph"/>
            <w:numPr>
              <w:numId w:val="70"/>
            </w:numPr>
            <w:ind w:left="1080" w:hanging="720"/>
          </w:pPr>
        </w:pPrChange>
      </w:pPr>
      <w:ins w:id="5730" w:author="rkbansal" w:date="2019-12-04T10:00:00Z">
        <w:r>
          <w:rPr>
            <w:b/>
            <w:bCs/>
            <w:color w:val="4472C4" w:themeColor="accent1"/>
          </w:rPr>
          <w:t xml:space="preserve">I.  </w:t>
        </w:r>
      </w:ins>
      <w:ins w:id="5731" w:author="rkbansal" w:date="2019-12-04T09:53:00Z">
        <w:r w:rsidR="00281BAC" w:rsidRPr="00955D2A">
          <w:rPr>
            <w:b/>
            <w:bCs/>
            <w:color w:val="4472C4" w:themeColor="accent1"/>
            <w:rPrChange w:id="5732"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5733" w:author="rkbansal" w:date="2019-12-11T09:39:00Z"/>
          <w:rFonts w:ascii="Georgia" w:hAnsi="Georgia"/>
          <w:spacing w:val="-1"/>
        </w:rPr>
      </w:pPr>
      <w:ins w:id="5734"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735" w:author="rkbansal" w:date="2019-12-11T09:39:00Z"/>
          <w:rFonts w:ascii="Georgia" w:hAnsi="Georgia"/>
          <w:spacing w:val="-1"/>
        </w:rPr>
      </w:pPr>
      <w:ins w:id="5736"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737" w:author="rkbansal" w:date="2019-12-04T09:57:00Z"/>
          <w:rFonts w:ascii="Georgia" w:hAnsi="Georgia"/>
          <w:spacing w:val="-1"/>
        </w:rPr>
        <w:pPrChange w:id="5738" w:author="rkbansal" w:date="2019-12-11T09:39:00Z">
          <w:pPr>
            <w:pStyle w:val="is"/>
            <w:numPr>
              <w:numId w:val="70"/>
            </w:numPr>
            <w:shd w:val="clear" w:color="auto" w:fill="FFFFFF"/>
            <w:spacing w:before="206" w:beforeAutospacing="0" w:after="0" w:afterAutospacing="0"/>
            <w:ind w:left="1080" w:hanging="720"/>
          </w:pPr>
        </w:pPrChange>
      </w:pPr>
      <w:ins w:id="5739"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740" w:author="rkbansal" w:date="2019-12-04T10:01:00Z"/>
          <w:b/>
          <w:bCs/>
          <w:color w:val="C45911" w:themeColor="accent2" w:themeShade="BF"/>
        </w:rPr>
      </w:pPr>
      <w:ins w:id="5741" w:author="rkbansal" w:date="2019-12-04T09:53:00Z">
        <w:r w:rsidRPr="006B4980">
          <w:rPr>
            <w:b/>
            <w:bCs/>
            <w:color w:val="C45911" w:themeColor="accent2" w:themeShade="BF"/>
            <w:rPrChange w:id="5742" w:author="rkbansal" w:date="2019-12-04T09:53:00Z">
              <w:rPr>
                <w:b/>
                <w:bCs/>
                <w:color w:val="4472C4" w:themeColor="accent1"/>
              </w:rPr>
            </w:rPrChange>
          </w:rPr>
          <w:sym w:font="Wingdings" w:char="F0E0"/>
        </w:r>
        <w:r w:rsidR="00281BAC" w:rsidRPr="006B4980">
          <w:rPr>
            <w:b/>
            <w:bCs/>
            <w:color w:val="C45911" w:themeColor="accent2" w:themeShade="BF"/>
            <w:rPrChange w:id="5743"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744" w:author="rkbansal" w:date="2019-12-04T10:03:00Z"/>
          <w:spacing w:val="-1"/>
        </w:rPr>
      </w:pPr>
      <w:ins w:id="5745" w:author="rkbansal" w:date="2019-12-04T09:57:00Z">
        <w:r w:rsidRPr="001C6375">
          <w:rPr>
            <w:spacing w:val="-1"/>
            <w:rPrChange w:id="5746"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747" w:author="rkbansal" w:date="2019-12-04T10:01:00Z">
              <w:rPr/>
            </w:rPrChange>
          </w:rPr>
          <w:t> add spring security and JWT dependencies.</w:t>
        </w:r>
      </w:ins>
    </w:p>
    <w:p w14:paraId="4509F2AC" w14:textId="5C32784E" w:rsidR="003E03B0" w:rsidRDefault="003E03B0" w:rsidP="003E03B0">
      <w:pPr>
        <w:pStyle w:val="ListParagraph"/>
        <w:rPr>
          <w:ins w:id="5748" w:author="rkbansal" w:date="2019-12-04T10:03:00Z"/>
          <w:spacing w:val="-1"/>
        </w:rPr>
      </w:pPr>
      <w:ins w:id="5749"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750" w:author="rkbansal" w:date="2019-12-05T10:11:00Z"/>
          <w:spacing w:val="-1"/>
        </w:rPr>
      </w:pPr>
      <w:ins w:id="5751" w:author="rkbansal" w:date="2019-12-04T10:04:00Z">
        <w:r>
          <w:rPr>
            <w:spacing w:val="-1"/>
          </w:rPr>
          <w:t>Made changes in the application.properties</w:t>
        </w:r>
      </w:ins>
    </w:p>
    <w:p w14:paraId="7B278E35" w14:textId="0C87C6E6" w:rsidR="00AB7131" w:rsidRPr="001C6375" w:rsidRDefault="000E23E5">
      <w:pPr>
        <w:pStyle w:val="ListParagraph"/>
        <w:rPr>
          <w:ins w:id="5752" w:author="rkbansal" w:date="2019-12-04T09:57:00Z"/>
          <w:spacing w:val="-1"/>
          <w:rPrChange w:id="5753" w:author="rkbansal" w:date="2019-12-04T10:01:00Z">
            <w:rPr>
              <w:ins w:id="5754" w:author="rkbansal" w:date="2019-12-04T09:57:00Z"/>
            </w:rPr>
          </w:rPrChange>
        </w:rPr>
        <w:pPrChange w:id="5755" w:author="rkbansal" w:date="2019-12-05T10:11:00Z">
          <w:pPr>
            <w:pStyle w:val="is"/>
            <w:numPr>
              <w:numId w:val="70"/>
            </w:numPr>
            <w:shd w:val="clear" w:color="auto" w:fill="FFFFFF"/>
            <w:spacing w:before="480" w:beforeAutospacing="0" w:after="0" w:afterAutospacing="0"/>
            <w:ind w:left="1080" w:hanging="720"/>
          </w:pPr>
        </w:pPrChange>
      </w:pPr>
      <w:ins w:id="5756"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757" w:author="rkbansal" w:date="2019-12-20T21:20:00Z"/>
          <w:spacing w:val="-1"/>
          <w:shd w:val="clear" w:color="auto" w:fill="FFFFFF"/>
        </w:rPr>
      </w:pPr>
      <w:ins w:id="5758"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759" w:author="rkbansal" w:date="2020-02-15T12:35:00Z"/>
          <w:spacing w:val="-1"/>
          <w:shd w:val="clear" w:color="auto" w:fill="FFFFFF"/>
        </w:rPr>
      </w:pPr>
      <w:ins w:id="5760"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5761" w:author="rkbansal" w:date="2019-12-20T21:20:00Z"/>
          <w:spacing w:val="-1"/>
          <w:shd w:val="clear" w:color="auto" w:fill="FFFFFF"/>
          <w:rPrChange w:id="5762" w:author="rkbansal" w:date="2019-12-20T21:20:00Z">
            <w:rPr>
              <w:ins w:id="5763" w:author="rkbansal" w:date="2019-12-20T21:20:00Z"/>
              <w:rFonts w:asciiTheme="minorHAnsi" w:hAnsiTheme="minorHAnsi" w:cstheme="minorHAnsi"/>
              <w:b/>
              <w:bCs/>
              <w:spacing w:val="-1"/>
              <w:sz w:val="22"/>
              <w:szCs w:val="22"/>
              <w:shd w:val="clear" w:color="auto" w:fill="FFFFFF"/>
            </w:rPr>
          </w:rPrChange>
        </w:rPr>
      </w:pPr>
      <w:ins w:id="5764"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5765" w:author="rkbansal" w:date="2020-02-15T12:36:00Z"/>
          <w:spacing w:val="-1"/>
          <w:shd w:val="clear" w:color="auto" w:fill="FFFFFF"/>
          <w:rPrChange w:id="5766" w:author="rkbansal" w:date="2020-02-15T12:36:00Z">
            <w:rPr>
              <w:ins w:id="5767" w:author="rkbansal" w:date="2020-02-15T12:36:00Z"/>
              <w:rFonts w:asciiTheme="minorHAnsi" w:hAnsiTheme="minorHAnsi" w:cstheme="minorHAnsi"/>
              <w:b/>
              <w:bCs/>
              <w:spacing w:val="-1"/>
              <w:shd w:val="clear" w:color="auto" w:fill="FFFFFF"/>
            </w:rPr>
          </w:rPrChange>
        </w:rPr>
      </w:pPr>
      <w:ins w:id="5768"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5769" w:author="rkbansal" w:date="2020-02-15T12:36:00Z"/>
          <w:spacing w:val="-1"/>
          <w:shd w:val="clear" w:color="auto" w:fill="FFFFFF"/>
        </w:rPr>
      </w:pPr>
      <w:ins w:id="5770"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5771" w:author="rkbansal" w:date="2019-12-20T21:21:00Z"/>
          <w:b/>
          <w:bCs/>
          <w:color w:val="C45911" w:themeColor="accent2" w:themeShade="BF"/>
          <w:sz w:val="20"/>
          <w:szCs w:val="20"/>
        </w:rPr>
      </w:pPr>
      <w:ins w:id="5772"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773"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774" w:author="rkbansal" w:date="2019-12-20T21:21:00Z"/>
          <w:b/>
          <w:bCs/>
          <w:color w:val="C45911" w:themeColor="accent2" w:themeShade="BF"/>
          <w:sz w:val="20"/>
          <w:szCs w:val="20"/>
        </w:rPr>
      </w:pPr>
      <w:ins w:id="5775"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776" w:author="rkbansal" w:date="2019-12-20T21:21:00Z"/>
          <w:rFonts w:eastAsia="Times New Roman" w:cs="Times New Roman"/>
          <w:spacing w:val="-1"/>
          <w:lang w:eastAsia="en-IN"/>
        </w:rPr>
      </w:pPr>
      <w:ins w:id="5777"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5778" w:author="rkbansal" w:date="2019-12-20T21:21:00Z"/>
          <w:rFonts w:eastAsia="Times New Roman" w:cs="Times New Roman"/>
          <w:spacing w:val="-1"/>
          <w:sz w:val="22"/>
          <w:szCs w:val="22"/>
          <w:lang w:eastAsia="en-IN"/>
        </w:rPr>
      </w:pPr>
      <w:ins w:id="5779"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780" w:author="rkbansal" w:date="2019-12-20T21:21:00Z"/>
          <w:rFonts w:eastAsia="Times New Roman" w:cs="Times New Roman"/>
          <w:spacing w:val="-1"/>
          <w:sz w:val="22"/>
          <w:szCs w:val="22"/>
          <w:lang w:eastAsia="en-IN"/>
        </w:rPr>
      </w:pPr>
      <w:ins w:id="5781"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782"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783" w:author="rkbansal" w:date="2019-12-20T21:21:00Z"/>
          <w:b/>
          <w:bCs/>
          <w:color w:val="C45911" w:themeColor="accent2" w:themeShade="BF"/>
          <w:sz w:val="22"/>
          <w:szCs w:val="22"/>
        </w:rPr>
      </w:pPr>
      <w:ins w:id="5784"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5785" w:author="rkbansal" w:date="2019-12-20T21:21:00Z"/>
          <w:b/>
          <w:bCs/>
          <w:color w:val="C45911" w:themeColor="accent2" w:themeShade="BF"/>
          <w:sz w:val="20"/>
          <w:szCs w:val="20"/>
        </w:rPr>
      </w:pPr>
      <w:ins w:id="5786"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787" w:author="rkbansal" w:date="2019-12-20T21:21:00Z"/>
          <w:spacing w:val="-1"/>
          <w:shd w:val="clear" w:color="auto" w:fill="FFFFFF"/>
        </w:rPr>
        <w:pPrChange w:id="5788"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789" w:author="rkbansal" w:date="2019-12-08T23:27:00Z"/>
          <w:spacing w:val="-1"/>
          <w:shd w:val="clear" w:color="auto" w:fill="FFFFFF"/>
        </w:rPr>
      </w:pPr>
      <w:ins w:id="5790" w:author="rkbansal" w:date="2019-12-06T20:16:00Z">
        <w:r w:rsidRPr="00EF6DAA">
          <w:rPr>
            <w:spacing w:val="-1"/>
            <w:shd w:val="clear" w:color="auto" w:fill="FFFFFF"/>
            <w:rPrChange w:id="5791"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5792" w:author="rkbansal" w:date="2019-12-08T23:27:00Z">
              <w:rPr>
                <w:b/>
                <w:bCs/>
                <w:color w:val="C45911" w:themeColor="accent2" w:themeShade="BF"/>
                <w:sz w:val="20"/>
                <w:szCs w:val="20"/>
              </w:rPr>
            </w:rPrChange>
          </w:rPr>
          <w:t>JwtConfig</w:t>
        </w:r>
        <w:r w:rsidRPr="00EF6DAA">
          <w:rPr>
            <w:spacing w:val="-1"/>
            <w:shd w:val="clear" w:color="auto" w:fill="FFFFFF"/>
            <w:rPrChange w:id="5793" w:author="rkbansal" w:date="2019-12-08T23:27:00Z">
              <w:rPr>
                <w:b/>
                <w:bCs/>
                <w:color w:val="C45911" w:themeColor="accent2" w:themeShade="BF"/>
                <w:sz w:val="20"/>
                <w:szCs w:val="20"/>
              </w:rPr>
            </w:rPrChange>
          </w:rPr>
          <w:t xml:space="preserve"> Class first</w:t>
        </w:r>
      </w:ins>
      <w:ins w:id="5794" w:author="rkbansal" w:date="2019-12-08T23:26:00Z">
        <w:r w:rsidR="00EF6DAA" w:rsidRPr="00EF6DAA">
          <w:rPr>
            <w:spacing w:val="-1"/>
            <w:shd w:val="clear" w:color="auto" w:fill="FFFFFF"/>
            <w:rPrChange w:id="5795" w:author="rkbansal" w:date="2019-12-08T23:27:00Z">
              <w:rPr>
                <w:b/>
                <w:bCs/>
                <w:color w:val="C45911" w:themeColor="accent2" w:themeShade="BF"/>
                <w:sz w:val="20"/>
                <w:szCs w:val="20"/>
              </w:rPr>
            </w:rPrChange>
          </w:rPr>
          <w:t xml:space="preserve"> which contains configuration variables</w:t>
        </w:r>
      </w:ins>
      <w:ins w:id="5796"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797" w:author="rkbansal" w:date="2019-12-08T23:24:00Z"/>
          <w:spacing w:val="-1"/>
          <w:shd w:val="clear" w:color="auto" w:fill="FFFFFF"/>
          <w:rPrChange w:id="5798" w:author="rkbansal" w:date="2019-12-08T23:27:00Z">
            <w:rPr>
              <w:ins w:id="5799" w:author="rkbansal" w:date="2019-12-08T23:24:00Z"/>
              <w:b/>
              <w:bCs/>
              <w:color w:val="C45911" w:themeColor="accent2" w:themeShade="BF"/>
              <w:sz w:val="20"/>
              <w:szCs w:val="20"/>
            </w:rPr>
          </w:rPrChange>
        </w:rPr>
        <w:pPrChange w:id="5800" w:author="rkbansal" w:date="2019-12-08T23:27:00Z">
          <w:pPr>
            <w:pStyle w:val="ListParagraph"/>
            <w:numPr>
              <w:numId w:val="19"/>
            </w:numPr>
            <w:ind w:hanging="360"/>
          </w:pPr>
        </w:pPrChange>
      </w:pPr>
      <w:ins w:id="5801"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802"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803" w:author="rkbansal" w:date="2020-02-15T12:46:00Z"/>
          <w:spacing w:val="-1"/>
          <w:shd w:val="clear" w:color="auto" w:fill="FFFFFF"/>
        </w:rPr>
      </w:pPr>
      <w:ins w:id="5804" w:author="rkbansal" w:date="2020-02-15T12:44:00Z">
        <w:r w:rsidRPr="004D1DC4">
          <w:rPr>
            <w:spacing w:val="-1"/>
            <w:shd w:val="clear" w:color="auto" w:fill="FFFFFF"/>
            <w:rPrChange w:id="5805"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5806"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5807"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808" w:author="rkbansal" w:date="2020-02-15T12:46:00Z"/>
          <w:spacing w:val="-1"/>
          <w:shd w:val="clear" w:color="auto" w:fill="FFFFFF"/>
          <w:rPrChange w:id="5809" w:author="rkbansal" w:date="2020-02-15T12:47:00Z">
            <w:rPr>
              <w:ins w:id="5810" w:author="rkbansal" w:date="2020-02-15T12:46:00Z"/>
              <w:rFonts w:ascii="Arial" w:hAnsi="Arial" w:cs="Arial"/>
              <w:color w:val="222222"/>
              <w:shd w:val="clear" w:color="auto" w:fill="FFFFFF"/>
            </w:rPr>
          </w:rPrChange>
        </w:rPr>
      </w:pPr>
      <w:ins w:id="5811" w:author="rkbansal" w:date="2020-02-15T12:46:00Z">
        <w:r w:rsidRPr="004D1DC4">
          <w:rPr>
            <w:spacing w:val="-1"/>
            <w:shd w:val="clear" w:color="auto" w:fill="FFFFFF"/>
            <w:rPrChange w:id="5812"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5813" w:author="rkbansal" w:date="2019-12-06T20:16:00Z"/>
          <w:spacing w:val="-1"/>
          <w:shd w:val="clear" w:color="auto" w:fill="FFFFFF"/>
        </w:rPr>
        <w:pPrChange w:id="5814" w:author="rkbansal" w:date="2020-02-15T12:46:00Z">
          <w:pPr>
            <w:pStyle w:val="ListParagraph"/>
            <w:numPr>
              <w:numId w:val="19"/>
            </w:numPr>
            <w:ind w:hanging="360"/>
          </w:pPr>
        </w:pPrChange>
      </w:pPr>
      <w:ins w:id="5815"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816" w:author="rkbansal" w:date="2019-12-11T09:33:00Z"/>
          <w:b/>
          <w:bCs/>
          <w:color w:val="4472C4" w:themeColor="accent1"/>
          <w:rPrChange w:id="5817" w:author="rkbansal" w:date="2019-12-11T09:33:00Z">
            <w:rPr>
              <w:ins w:id="5818" w:author="rkbansal" w:date="2019-12-11T09:33:00Z"/>
            </w:rPr>
          </w:rPrChange>
        </w:rPr>
        <w:pPrChange w:id="5819" w:author="rkbansal" w:date="2019-12-11T09:33:00Z">
          <w:pPr/>
        </w:pPrChange>
      </w:pPr>
      <w:ins w:id="5820" w:author="rkbansal" w:date="2019-12-04T09:54:00Z">
        <w:r w:rsidRPr="006C6BD7">
          <w:rPr>
            <w:b/>
            <w:bCs/>
            <w:color w:val="4472C4" w:themeColor="accent1"/>
            <w:rPrChange w:id="5821" w:author="rkbansal" w:date="2019-12-11T09:33:00Z">
              <w:rPr/>
            </w:rPrChange>
          </w:rPr>
          <w:t>Create Authentication Service</w:t>
        </w:r>
      </w:ins>
    </w:p>
    <w:p w14:paraId="5514ABB9" w14:textId="77777777" w:rsidR="00474967" w:rsidRDefault="006C6BD7" w:rsidP="00474967">
      <w:pPr>
        <w:pStyle w:val="ListParagraph"/>
        <w:ind w:left="360"/>
        <w:rPr>
          <w:ins w:id="5822" w:author="rkbansal" w:date="2019-12-11T09:34:00Z"/>
          <w:spacing w:val="-1"/>
          <w:shd w:val="clear" w:color="auto" w:fill="FFFFFF"/>
        </w:rPr>
      </w:pPr>
      <w:ins w:id="5823" w:author="rkbansal" w:date="2019-12-11T09:33:00Z">
        <w:r w:rsidRPr="00F83186">
          <w:rPr>
            <w:spacing w:val="-1"/>
            <w:shd w:val="clear" w:color="auto" w:fill="FFFFFF"/>
            <w:rPrChange w:id="5824"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825" w:author="rkbansal" w:date="2019-12-11T09:34:00Z"/>
          <w:spacing w:val="-1"/>
          <w:shd w:val="clear" w:color="auto" w:fill="FFFFFF"/>
          <w:rPrChange w:id="5826" w:author="rkbansal" w:date="2019-12-27T10:11:00Z">
            <w:rPr>
              <w:ins w:id="5827" w:author="rkbansal" w:date="2019-12-11T09:34:00Z"/>
              <w:shd w:val="clear" w:color="auto" w:fill="FFFFFF"/>
            </w:rPr>
          </w:rPrChange>
        </w:rPr>
        <w:pPrChange w:id="5828" w:author="rkbansal" w:date="2019-12-27T10:11:00Z">
          <w:pPr>
            <w:pStyle w:val="ListParagraph"/>
            <w:numPr>
              <w:ilvl w:val="1"/>
              <w:numId w:val="54"/>
            </w:numPr>
            <w:ind w:left="1440" w:hanging="360"/>
          </w:pPr>
        </w:pPrChange>
      </w:pPr>
      <w:ins w:id="5829" w:author="rkbansal" w:date="2020-02-15T12:47:00Z">
        <w:r>
          <w:rPr>
            <w:spacing w:val="-1"/>
            <w:shd w:val="clear" w:color="auto" w:fill="FFFFFF"/>
          </w:rPr>
          <w:t>V</w:t>
        </w:r>
      </w:ins>
      <w:ins w:id="5830" w:author="rkbansal" w:date="2019-12-11T09:33:00Z">
        <w:r w:rsidR="006C6BD7" w:rsidRPr="00055591">
          <w:rPr>
            <w:spacing w:val="-1"/>
            <w:shd w:val="clear" w:color="auto" w:fill="FFFFFF"/>
            <w:rPrChange w:id="5831" w:author="rkbansal" w:date="2019-12-27T10:11:00Z">
              <w:rPr>
                <w:spacing w:val="-1"/>
                <w:sz w:val="32"/>
                <w:szCs w:val="32"/>
                <w:shd w:val="clear" w:color="auto" w:fill="FFFFFF"/>
              </w:rPr>
            </w:rPrChange>
          </w:rPr>
          <w:t>alidate the user credentials, and if valid</w:t>
        </w:r>
      </w:ins>
      <w:ins w:id="5832" w:author="rkbansal" w:date="2019-12-27T10:12:00Z">
        <w:r w:rsidR="00287190">
          <w:rPr>
            <w:spacing w:val="-1"/>
            <w:shd w:val="clear" w:color="auto" w:fill="FFFFFF"/>
          </w:rPr>
          <w:t xml:space="preserve">: </w:t>
        </w:r>
      </w:ins>
      <w:ins w:id="5833" w:author="rkbansal" w:date="2019-12-27T10:11:00Z">
        <w:r w:rsidR="00287190">
          <w:rPr>
            <w:spacing w:val="-1"/>
            <w:shd w:val="clear" w:color="auto" w:fill="FFFFFF"/>
          </w:rPr>
          <w:t xml:space="preserve"> by call</w:t>
        </w:r>
      </w:ins>
      <w:ins w:id="5834" w:author="rkbansal" w:date="2019-12-27T10:12:00Z">
        <w:r w:rsidR="00287190">
          <w:rPr>
            <w:spacing w:val="-1"/>
            <w:shd w:val="clear" w:color="auto" w:fill="FFFFFF"/>
          </w:rPr>
          <w:t>ing UserMgmtService using Fiegn Client</w:t>
        </w:r>
      </w:ins>
      <w:ins w:id="5835"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836" w:author="rkbansal" w:date="2019-12-04T09:54:00Z"/>
          <w:spacing w:val="-1"/>
          <w:shd w:val="clear" w:color="auto" w:fill="FFFFFF"/>
          <w:rPrChange w:id="5837" w:author="rkbansal" w:date="2019-12-27T10:11:00Z">
            <w:rPr>
              <w:ins w:id="5838" w:author="rkbansal" w:date="2019-12-04T09:54:00Z"/>
            </w:rPr>
          </w:rPrChange>
        </w:rPr>
        <w:pPrChange w:id="5839" w:author="rkbansal" w:date="2019-12-27T10:11:00Z">
          <w:pPr>
            <w:pStyle w:val="ListParagraph"/>
            <w:numPr>
              <w:numId w:val="69"/>
            </w:numPr>
            <w:ind w:hanging="360"/>
          </w:pPr>
        </w:pPrChange>
      </w:pPr>
      <w:ins w:id="5840" w:author="rkbansal" w:date="2019-12-11T09:33:00Z">
        <w:r w:rsidRPr="00055591">
          <w:rPr>
            <w:spacing w:val="-1"/>
            <w:shd w:val="clear" w:color="auto" w:fill="FFFFFF"/>
            <w:rPrChange w:id="5841"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842" w:author="rkbansal" w:date="2019-12-04T09:54:00Z"/>
          <w:b/>
          <w:bCs/>
          <w:color w:val="4472C4" w:themeColor="accent1"/>
        </w:rPr>
      </w:pPr>
      <w:ins w:id="5843"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844" w:author="rkbansal" w:date="2019-12-04T09:28:00Z"/>
        </w:rPr>
      </w:pPr>
      <w:ins w:id="5845" w:author="rkbansal" w:date="2019-12-04T09:28:00Z">
        <w:r w:rsidRPr="00A94A8C">
          <w:lastRenderedPageBreak/>
          <w:t>Create Spring Boot Project</w:t>
        </w:r>
      </w:ins>
    </w:p>
    <w:p w14:paraId="769AA64D" w14:textId="77777777" w:rsidR="00173805" w:rsidRDefault="00173805" w:rsidP="00173805">
      <w:pPr>
        <w:pStyle w:val="ListParagraph"/>
        <w:rPr>
          <w:ins w:id="5846" w:author="rkbansal" w:date="2019-12-04T09:28:00Z"/>
          <w:b/>
        </w:rPr>
      </w:pPr>
      <w:ins w:id="5847"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848" w:author="rkbansal" w:date="2019-12-04T09:28:00Z"/>
        </w:rPr>
      </w:pPr>
      <w:ins w:id="5849"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850" w:author="rkbansal" w:date="2019-12-04T09:26:00Z"/>
        </w:rPr>
        <w:pPrChange w:id="5851" w:author="rkbansal" w:date="2019-12-04T09:32:00Z">
          <w:pPr>
            <w:numPr>
              <w:numId w:val="67"/>
            </w:numPr>
            <w:tabs>
              <w:tab w:val="num" w:pos="720"/>
            </w:tabs>
            <w:ind w:left="720" w:hanging="360"/>
          </w:pPr>
        </w:pPrChange>
      </w:pPr>
      <w:ins w:id="5852"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5853" w:author="rkbansal" w:date="2020-05-17T01:53:00Z"/>
        </w:rPr>
      </w:pPr>
      <w:ins w:id="5854"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5855" w:author="rkbansal" w:date="2020-05-17T01:53:00Z"/>
          <w:bCs/>
        </w:rPr>
      </w:pPr>
      <w:ins w:id="5856"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5857" w:author="rkbansal" w:date="2020-05-17T01:53:00Z"/>
          <w:bCs/>
        </w:rPr>
      </w:pPr>
      <w:ins w:id="5858"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427415A" w14:textId="77777777" w:rsidR="001D5882" w:rsidRDefault="001D5882" w:rsidP="001D5882">
      <w:pPr>
        <w:pStyle w:val="ListParagraph"/>
        <w:numPr>
          <w:ilvl w:val="1"/>
          <w:numId w:val="107"/>
        </w:numPr>
        <w:rPr>
          <w:ins w:id="5859" w:author="rkbansal" w:date="2020-05-17T01:53:00Z"/>
          <w:bCs/>
        </w:rPr>
      </w:pPr>
      <w:ins w:id="5860"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5861" w:author="rkbansal" w:date="2020-05-17T01:53:00Z"/>
          <w:bCs/>
        </w:rPr>
      </w:pPr>
      <w:ins w:id="5862"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5863" w:author="rkbansal" w:date="2020-05-17T01:53:00Z"/>
          <w:bCs/>
          <w:rPrChange w:id="5864" w:author="rkbansal" w:date="2020-05-17T01:53:00Z">
            <w:rPr>
              <w:ins w:id="5865" w:author="rkbansal" w:date="2020-05-17T01:53:00Z"/>
              <w:bCs/>
              <w:color w:val="FF0000"/>
            </w:rPr>
          </w:rPrChange>
        </w:rPr>
      </w:pPr>
      <w:ins w:id="5866"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5867" w:author="rkbansal" w:date="2020-05-17T01:53:00Z"/>
          <w:bCs/>
          <w:rPrChange w:id="5868" w:author="rkbansal" w:date="2020-05-17T01:53:00Z">
            <w:rPr>
              <w:ins w:id="5869" w:author="rkbansal" w:date="2020-05-17T01:53:00Z"/>
              <w:bCs/>
              <w:color w:val="FF0000"/>
            </w:rPr>
          </w:rPrChange>
        </w:rPr>
      </w:pPr>
      <w:ins w:id="5870"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5871" w:author="rkbansal" w:date="2020-05-17T01:53:00Z"/>
          <w:bCs/>
          <w:rPrChange w:id="5872" w:author="rkbansal" w:date="2020-05-17T01:53:00Z">
            <w:rPr>
              <w:ins w:id="5873" w:author="rkbansal" w:date="2020-05-17T01:53:00Z"/>
              <w:bCs/>
              <w:color w:val="FF0000"/>
            </w:rPr>
          </w:rPrChange>
        </w:rPr>
      </w:pPr>
      <w:ins w:id="5874"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5875" w:author="rkbansal" w:date="2020-05-17T01:53:00Z"/>
          <w:bCs/>
          <w:rPrChange w:id="5876" w:author="rkbansal" w:date="2020-05-17T01:53:00Z">
            <w:rPr>
              <w:ins w:id="5877" w:author="rkbansal" w:date="2020-05-17T01:53:00Z"/>
              <w:bCs/>
              <w:color w:val="FF0000"/>
            </w:rPr>
          </w:rPrChange>
        </w:rPr>
      </w:pPr>
      <w:ins w:id="5878"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5879" w:author="rkbansal" w:date="2020-05-17T01:53:00Z"/>
          <w:bCs/>
        </w:rPr>
      </w:pPr>
      <w:ins w:id="5880" w:author="rkbansal" w:date="2020-05-17T01:53:00Z">
        <w:r>
          <w:rPr>
            <w:bCs/>
            <w:color w:val="FF0000"/>
          </w:rPr>
          <w:t>Common-service</w:t>
        </w:r>
      </w:ins>
      <w:ins w:id="5881" w:author="rkbansal" w:date="2020-05-17T01:54:00Z">
        <w:r>
          <w:rPr>
            <w:bCs/>
            <w:color w:val="FF0000"/>
          </w:rPr>
          <w:t xml:space="preserve"> : </w:t>
        </w:r>
        <w:r w:rsidRPr="001D5882">
          <w:rPr>
            <w:bCs/>
            <w:rPrChange w:id="5882" w:author="rkbansal" w:date="2020-05-17T01:54:00Z">
              <w:rPr>
                <w:bCs/>
                <w:color w:val="FF0000"/>
              </w:rPr>
            </w:rPrChange>
          </w:rPr>
          <w:t>user created service of reusing the enums, model and utility classes</w:t>
        </w:r>
      </w:ins>
    </w:p>
    <w:p w14:paraId="07E1AAFD" w14:textId="025331A7" w:rsidR="00B01E44" w:rsidRPr="00AD1B49" w:rsidRDefault="00734B30">
      <w:pPr>
        <w:ind w:left="720"/>
        <w:rPr>
          <w:ins w:id="5883" w:author="rkbansal" w:date="2019-12-11T09:35:00Z"/>
          <w:rPrChange w:id="5884" w:author="rkbansal" w:date="2019-12-11T09:35:00Z">
            <w:rPr>
              <w:ins w:id="5885" w:author="rkbansal" w:date="2019-12-11T09:35:00Z"/>
              <w:spacing w:val="-1"/>
              <w:shd w:val="clear" w:color="auto" w:fill="FFFFFF"/>
            </w:rPr>
          </w:rPrChange>
        </w:rPr>
        <w:pPrChange w:id="5886" w:author="rkbansal" w:date="2019-12-27T10:21:00Z">
          <w:pPr>
            <w:pStyle w:val="ListParagraph"/>
            <w:numPr>
              <w:ilvl w:val="1"/>
              <w:numId w:val="19"/>
            </w:numPr>
            <w:ind w:left="1440" w:hanging="360"/>
          </w:pPr>
        </w:pPrChange>
      </w:pPr>
      <w:ins w:id="5887"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5888" w:author="rkbansal" w:date="2020-05-17T02:03:00Z"/>
          <w:rPrChange w:id="5889" w:author="rkbansal" w:date="2020-05-17T02:03:00Z">
            <w:rPr>
              <w:ins w:id="5890" w:author="rkbansal" w:date="2020-05-17T02:03:00Z"/>
              <w:spacing w:val="-1"/>
              <w:shd w:val="clear" w:color="auto" w:fill="FFFFFF"/>
            </w:rPr>
          </w:rPrChange>
        </w:rPr>
        <w:pPrChange w:id="5891" w:author="rkbansal" w:date="2020-05-17T02:03:00Z">
          <w:pPr>
            <w:pStyle w:val="ListParagraph"/>
            <w:numPr>
              <w:numId w:val="19"/>
            </w:numPr>
            <w:ind w:hanging="360"/>
          </w:pPr>
        </w:pPrChange>
      </w:pPr>
      <w:ins w:id="5892"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5893" w:author="rkbansal" w:date="2020-05-17T02:04:00Z"/>
          <w:bCs/>
        </w:rPr>
      </w:pPr>
      <w:ins w:id="5894" w:author="rkbansal" w:date="2020-05-17T02:04: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5895" w:author="rkbansal" w:date="2020-05-17T02:04:00Z"/>
        </w:rPr>
      </w:pPr>
      <w:ins w:id="5896" w:author="rkbansal" w:date="2020-05-17T02:04:00Z">
        <w:r>
          <w:rPr>
            <w:noProof/>
          </w:rPr>
          <w:lastRenderedPageBreak/>
          <w:t xml:space="preserve"> </w:t>
        </w:r>
      </w:ins>
      <w:ins w:id="5897"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5898" w:author="rkbansal" w:date="2020-05-17T02:04:00Z"/>
        </w:rPr>
      </w:pPr>
    </w:p>
    <w:p w14:paraId="161F8EA3" w14:textId="77777777" w:rsidR="000328A0" w:rsidRDefault="000328A0" w:rsidP="000328A0">
      <w:pPr>
        <w:pStyle w:val="ListParagraph"/>
        <w:numPr>
          <w:ilvl w:val="0"/>
          <w:numId w:val="19"/>
        </w:numPr>
        <w:jc w:val="both"/>
        <w:rPr>
          <w:ins w:id="5899" w:author="rkbansal" w:date="2020-05-17T02:04:00Z"/>
          <w:rFonts w:asciiTheme="minorHAnsi" w:hAnsiTheme="minorHAnsi" w:cstheme="minorHAnsi"/>
        </w:rPr>
      </w:pPr>
      <w:ins w:id="5900" w:author="rkbansal" w:date="2020-05-17T02:04:00Z">
        <w:r>
          <w:rPr>
            <w:rFonts w:asciiTheme="minorHAnsi" w:hAnsiTheme="minorHAnsi" w:cstheme="minorHAnsi"/>
          </w:rPr>
          <w:t>In this application, still there will be an application.properties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5901" w:author="rkbansal" w:date="2020-05-17T02:04:00Z"/>
          <w:rFonts w:asciiTheme="minorHAnsi" w:hAnsiTheme="minorHAnsi" w:cstheme="minorHAnsi"/>
        </w:rPr>
      </w:pPr>
      <w:ins w:id="5902"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5903" w:author="rkbansal" w:date="2020-05-17T02:04:00Z"/>
          <w:rFonts w:asciiTheme="minorHAnsi" w:hAnsiTheme="minorHAnsi" w:cstheme="minorHAnsi"/>
        </w:rPr>
      </w:pPr>
      <w:ins w:id="5904"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5905" w:author="rkbansal" w:date="2020-05-17T02:04:00Z"/>
          <w:rFonts w:asciiTheme="minorHAnsi" w:hAnsiTheme="minorHAnsi" w:cstheme="minorHAnsi"/>
        </w:rPr>
      </w:pPr>
      <w:ins w:id="5906"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5907" w:author="rkbansal" w:date="2020-05-17T02:04:00Z"/>
          <w:rFonts w:asciiTheme="minorHAnsi" w:hAnsiTheme="minorHAnsi" w:cstheme="minorHAnsi"/>
        </w:rPr>
      </w:pPr>
    </w:p>
    <w:p w14:paraId="57965AB1" w14:textId="0B058E12" w:rsidR="000328A0" w:rsidRDefault="000328A0" w:rsidP="000328A0">
      <w:pPr>
        <w:pStyle w:val="ListParagraph"/>
        <w:rPr>
          <w:ins w:id="5908" w:author="rkbansal" w:date="2020-05-17T02:04:00Z"/>
        </w:rPr>
      </w:pPr>
      <w:ins w:id="5909"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5910" w:author="rkbansal" w:date="2020-05-17T02:04:00Z"/>
        </w:rPr>
        <w:pPrChange w:id="5911"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5912" w:author="rkbansal" w:date="2020-04-11T13:43:00Z"/>
        </w:rPr>
      </w:pPr>
      <w:ins w:id="5913" w:author="rkbansal" w:date="2020-02-15T12:55:00Z">
        <w:r>
          <w:t xml:space="preserve">Update the </w:t>
        </w:r>
      </w:ins>
      <w:ins w:id="5914" w:author="rkbansal" w:date="2020-02-15T12:56:00Z">
        <w:r w:rsidR="00CA2F6E">
          <w:t xml:space="preserve">main </w:t>
        </w:r>
      </w:ins>
      <w:ins w:id="5915" w:author="rkbansal" w:date="2020-02-15T12:55:00Z">
        <w:r w:rsidRPr="00871DEA">
          <w:rPr>
            <w:b/>
            <w:bCs/>
            <w:rPrChange w:id="5916" w:author="rkbansal" w:date="2020-02-15T12:56:00Z">
              <w:rPr>
                <w:rFonts w:ascii="Consolas" w:hAnsi="Consolas" w:cs="Consolas"/>
                <w:color w:val="000000"/>
                <w:sz w:val="20"/>
                <w:szCs w:val="20"/>
                <w:shd w:val="clear" w:color="auto" w:fill="D4D4D4"/>
              </w:rPr>
            </w:rPrChange>
          </w:rPr>
          <w:t>AuthServiceApplication</w:t>
        </w:r>
        <w:r w:rsidRPr="00871DEA">
          <w:rPr>
            <w:rPrChange w:id="5917" w:author="rkbansal" w:date="2020-02-15T12:55:00Z">
              <w:rPr>
                <w:rFonts w:ascii="Consolas" w:hAnsi="Consolas" w:cs="Consolas"/>
                <w:color w:val="000000"/>
                <w:sz w:val="20"/>
                <w:szCs w:val="20"/>
                <w:shd w:val="clear" w:color="auto" w:fill="D4D4D4"/>
              </w:rPr>
            </w:rPrChange>
          </w:rPr>
          <w:t xml:space="preserve"> application</w:t>
        </w:r>
      </w:ins>
      <w:ins w:id="5918"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919" w:author="rkbansal" w:date="2020-04-11T13:44:00Z"/>
        </w:rPr>
      </w:pPr>
      <w:ins w:id="5920"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921" w:author="rkbansal" w:date="2020-04-11T13:44:00Z"/>
        </w:rPr>
      </w:pPr>
      <w:ins w:id="5922" w:author="rkbansal" w:date="2020-04-11T13:44:00Z">
        <w:r>
          <w:t xml:space="preserve">Enable </w:t>
        </w:r>
      </w:ins>
      <w:ins w:id="5923" w:author="rkbansal" w:date="2020-04-11T15:10:00Z">
        <w:r w:rsidR="009F1FE9">
          <w:t>FeignClient to interact with user-mgmt-service</w:t>
        </w:r>
      </w:ins>
    </w:p>
    <w:p w14:paraId="573E2FC9" w14:textId="198D0F26" w:rsidR="00841BD8" w:rsidRDefault="00841BD8">
      <w:pPr>
        <w:pStyle w:val="ListParagraph"/>
        <w:numPr>
          <w:ilvl w:val="1"/>
          <w:numId w:val="19"/>
        </w:numPr>
        <w:rPr>
          <w:ins w:id="5924" w:author="rkbansal" w:date="2020-02-15T12:56:00Z"/>
        </w:rPr>
        <w:pPrChange w:id="5925" w:author="rkbansal" w:date="2020-04-11T13:44:00Z">
          <w:pPr>
            <w:pStyle w:val="ListParagraph"/>
            <w:numPr>
              <w:numId w:val="19"/>
            </w:numPr>
            <w:ind w:hanging="360"/>
          </w:pPr>
        </w:pPrChange>
      </w:pPr>
      <w:ins w:id="5926" w:author="rkbansal" w:date="2020-04-11T13:44:00Z">
        <w:r>
          <w:t>Enable JpaRepositories</w:t>
        </w:r>
      </w:ins>
    </w:p>
    <w:p w14:paraId="74ABA08A" w14:textId="64C930CD" w:rsidR="00CA2F6E" w:rsidRDefault="004D0EEC">
      <w:pPr>
        <w:pStyle w:val="ListParagraph"/>
        <w:rPr>
          <w:ins w:id="5927" w:author="rkbansal" w:date="2020-02-15T12:54:00Z"/>
        </w:rPr>
        <w:pPrChange w:id="5928" w:author="rkbansal" w:date="2020-02-15T12:56:00Z">
          <w:pPr>
            <w:pStyle w:val="ListParagraph"/>
            <w:numPr>
              <w:numId w:val="19"/>
            </w:numPr>
            <w:ind w:hanging="360"/>
          </w:pPr>
        </w:pPrChange>
      </w:pPr>
      <w:ins w:id="5929"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930" w:author="rkbansal" w:date="2019-12-20T21:22:00Z"/>
        </w:rPr>
      </w:pPr>
      <w:ins w:id="5931" w:author="rkbansal" w:date="2020-02-15T12:54:00Z">
        <w:r>
          <w:t>Following</w:t>
        </w:r>
      </w:ins>
      <w:ins w:id="5932"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933" w:author="rkbansal" w:date="2020-02-15T12:58:00Z"/>
          <w:rPrChange w:id="5934" w:author="rkbansal" w:date="2020-02-15T12:58:00Z">
            <w:rPr>
              <w:ins w:id="5935" w:author="rkbansal" w:date="2020-02-15T12:58:00Z"/>
              <w:sz w:val="20"/>
              <w:szCs w:val="20"/>
            </w:rPr>
          </w:rPrChange>
        </w:rPr>
      </w:pPr>
      <w:ins w:id="5936" w:author="rkbansal" w:date="2020-02-15T12:58:00Z">
        <w:r w:rsidRPr="00080419">
          <w:rPr>
            <w:rPrChange w:id="5937"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5938" w:author="rkbansal" w:date="2020-02-15T12:54:00Z"/>
          <w:rPrChange w:id="5939" w:author="rkbansal" w:date="2020-02-15T12:58:00Z">
            <w:rPr>
              <w:ins w:id="5940" w:author="rkbansal" w:date="2020-02-15T12:54:00Z"/>
              <w:shd w:val="clear" w:color="auto" w:fill="FFFFFF"/>
            </w:rPr>
          </w:rPrChange>
        </w:rPr>
      </w:pPr>
      <w:ins w:id="5941" w:author="rkbansal" w:date="2019-12-27T20:16:00Z">
        <w:r w:rsidRPr="00080419">
          <w:rPr>
            <w:spacing w:val="-1"/>
            <w:shd w:val="clear" w:color="auto" w:fill="FFFFFF"/>
            <w:rPrChange w:id="5942" w:author="rkbansal" w:date="2020-02-15T12:58:00Z">
              <w:rPr>
                <w:rFonts w:ascii="Consolas" w:hAnsi="Consolas"/>
                <w:color w:val="6F42C1"/>
                <w:sz w:val="18"/>
                <w:szCs w:val="18"/>
                <w:shd w:val="clear" w:color="auto" w:fill="FFFFFF"/>
              </w:rPr>
            </w:rPrChange>
          </w:rPr>
          <w:t>UserDetailsServiceImpl</w:t>
        </w:r>
      </w:ins>
      <w:ins w:id="5943" w:author="rkbansal" w:date="2020-02-15T12:57:00Z">
        <w:r w:rsidR="00080419" w:rsidRPr="00080419">
          <w:rPr>
            <w:spacing w:val="-1"/>
            <w:shd w:val="clear" w:color="auto" w:fill="FFFFFF"/>
          </w:rPr>
          <w:t xml:space="preserve"> – It will call microservice : user-mgmt-service to validate the credentials using feign clie</w:t>
        </w:r>
      </w:ins>
      <w:ins w:id="5944" w:author="rkbansal" w:date="2020-02-15T12:58:00Z">
        <w:r w:rsidR="00080419" w:rsidRPr="00080419">
          <w:rPr>
            <w:spacing w:val="-1"/>
            <w:shd w:val="clear" w:color="auto" w:fill="FFFFFF"/>
          </w:rPr>
          <w:t>nt</w:t>
        </w:r>
      </w:ins>
      <w:ins w:id="5945"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946" w:author="rkbansal" w:date="2020-02-15T12:54:00Z"/>
          <w:rPrChange w:id="5947" w:author="rkbansal" w:date="2020-02-15T12:58:00Z">
            <w:rPr>
              <w:ins w:id="5948" w:author="rkbansal" w:date="2020-02-15T12:54:00Z"/>
              <w:sz w:val="20"/>
              <w:szCs w:val="20"/>
            </w:rPr>
          </w:rPrChange>
        </w:rPr>
      </w:pPr>
      <w:ins w:id="5949"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5950" w:author="rkbansal" w:date="2019-12-27T20:16:00Z"/>
          <w:spacing w:val="-1"/>
          <w:shd w:val="clear" w:color="auto" w:fill="FFFFFF"/>
          <w:rPrChange w:id="5951" w:author="rkbansal" w:date="2020-02-15T12:58:00Z">
            <w:rPr>
              <w:ins w:id="5952" w:author="rkbansal" w:date="2019-12-27T20:16:00Z"/>
              <w:rFonts w:ascii="Consolas" w:hAnsi="Consolas"/>
              <w:color w:val="6F42C1"/>
              <w:sz w:val="18"/>
              <w:szCs w:val="18"/>
              <w:shd w:val="clear" w:color="auto" w:fill="FFFFFF"/>
            </w:rPr>
          </w:rPrChange>
        </w:rPr>
      </w:pPr>
      <w:ins w:id="5953" w:author="rkbansal" w:date="2019-12-27T20:16:00Z">
        <w:r w:rsidRPr="00080419">
          <w:rPr>
            <w:spacing w:val="-1"/>
            <w:shd w:val="clear" w:color="auto" w:fill="FFFFFF"/>
            <w:rPrChange w:id="5954"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5955" w:author="rkbansal" w:date="2019-12-20T21:22:00Z"/>
          <w:spacing w:val="-1"/>
          <w:shd w:val="clear" w:color="auto" w:fill="FFFFFF"/>
          <w:rPrChange w:id="5956" w:author="rkbansal" w:date="2020-02-15T12:58:00Z">
            <w:rPr>
              <w:ins w:id="5957" w:author="rkbansal" w:date="2019-12-20T21:22:00Z"/>
              <w:spacing w:val="-1"/>
              <w:sz w:val="32"/>
              <w:szCs w:val="32"/>
              <w:shd w:val="clear" w:color="auto" w:fill="FFFFFF"/>
            </w:rPr>
          </w:rPrChange>
        </w:rPr>
        <w:pPrChange w:id="5958" w:author="rkbansal" w:date="2019-12-20T21:22:00Z">
          <w:pPr>
            <w:pStyle w:val="ListParagraph"/>
            <w:numPr>
              <w:numId w:val="19"/>
            </w:numPr>
            <w:ind w:hanging="360"/>
          </w:pPr>
        </w:pPrChange>
      </w:pPr>
      <w:ins w:id="5959" w:author="rkbansal" w:date="2019-12-27T20:16:00Z">
        <w:r w:rsidRPr="00080419">
          <w:rPr>
            <w:spacing w:val="-1"/>
            <w:shd w:val="clear" w:color="auto" w:fill="FFFFFF"/>
            <w:rPrChange w:id="5960" w:author="rkbansal" w:date="2020-02-15T12:58:00Z">
              <w:rPr>
                <w:rFonts w:ascii="Consolas" w:hAnsi="Consolas"/>
                <w:color w:val="6F42C1"/>
                <w:sz w:val="18"/>
                <w:szCs w:val="18"/>
                <w:shd w:val="clear" w:color="auto" w:fill="FFFFFF"/>
              </w:rPr>
            </w:rPrChange>
          </w:rPr>
          <w:t>JwtConfig</w:t>
        </w:r>
      </w:ins>
      <w:ins w:id="5961" w:author="rkbansal" w:date="2020-02-15T12:52:00Z">
        <w:r w:rsidR="00987F13" w:rsidRPr="00080419">
          <w:rPr>
            <w:spacing w:val="-1"/>
            <w:shd w:val="clear" w:color="auto" w:fill="FFFFFF"/>
          </w:rPr>
          <w:t xml:space="preserve"> </w:t>
        </w:r>
      </w:ins>
      <w:ins w:id="5962" w:author="rkbansal" w:date="2019-12-27T20:16:00Z">
        <w:r w:rsidR="00BB17C3" w:rsidRPr="00080419">
          <w:rPr>
            <w:spacing w:val="-1"/>
            <w:highlight w:val="yellow"/>
            <w:shd w:val="clear" w:color="auto" w:fill="FFFFFF"/>
            <w:rPrChange w:id="5963" w:author="rkbansal" w:date="2020-02-15T12:58:00Z">
              <w:rPr>
                <w:rFonts w:ascii="Consolas" w:hAnsi="Consolas"/>
                <w:color w:val="6F42C1"/>
                <w:sz w:val="18"/>
                <w:szCs w:val="18"/>
                <w:shd w:val="clear" w:color="auto" w:fill="FFFFFF"/>
              </w:rPr>
            </w:rPrChange>
          </w:rPr>
          <w:t>(</w:t>
        </w:r>
      </w:ins>
      <w:ins w:id="5964" w:author="rkbansal" w:date="2019-12-27T20:17:00Z">
        <w:r w:rsidR="00BB17C3" w:rsidRPr="00080419">
          <w:rPr>
            <w:spacing w:val="-1"/>
            <w:highlight w:val="yellow"/>
            <w:shd w:val="clear" w:color="auto" w:fill="FFFFFF"/>
            <w:rPrChange w:id="5965"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966" w:author="rkbansal" w:date="2020-02-15T12:59:00Z"/>
        </w:rPr>
      </w:pPr>
    </w:p>
    <w:p w14:paraId="688299C4" w14:textId="1B04EDC5" w:rsidR="00E677DF" w:rsidRDefault="00E677DF" w:rsidP="00E677DF">
      <w:pPr>
        <w:pStyle w:val="ListParagraph"/>
        <w:numPr>
          <w:ilvl w:val="0"/>
          <w:numId w:val="19"/>
        </w:numPr>
        <w:rPr>
          <w:ins w:id="5967" w:author="rkbansal" w:date="2020-02-15T13:01:00Z"/>
        </w:rPr>
      </w:pPr>
      <w:ins w:id="5968" w:author="rkbansal" w:date="2020-02-15T13:00:00Z">
        <w:r w:rsidRPr="00541A22">
          <w:t>UserMgmtServiceClient</w:t>
        </w:r>
        <w:r>
          <w:t>- Feign Client for user-mgmt-service</w:t>
        </w:r>
      </w:ins>
      <w:ins w:id="5969"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970" w:author="rkbansal" w:date="2020-02-15T13:01:00Z"/>
          <w:rFonts w:eastAsia="Times New Roman" w:cs="Times New Roman"/>
          <w:color w:val="222635"/>
          <w:lang w:eastAsia="en-IN"/>
          <w:rPrChange w:id="5971" w:author="rkbansal" w:date="2020-02-15T13:01:00Z">
            <w:rPr>
              <w:ins w:id="5972" w:author="rkbansal" w:date="2020-02-15T13:01:00Z"/>
              <w:rFonts w:ascii="Cambria" w:eastAsia="Times New Roman" w:hAnsi="Cambria" w:cs="Times New Roman"/>
              <w:color w:val="222635"/>
              <w:sz w:val="29"/>
              <w:szCs w:val="29"/>
              <w:lang w:eastAsia="en-IN"/>
            </w:rPr>
          </w:rPrChange>
        </w:rPr>
        <w:pPrChange w:id="5973" w:author="rkbansal" w:date="2020-02-15T13:01:00Z">
          <w:pPr>
            <w:pStyle w:val="ListParagraph"/>
            <w:numPr>
              <w:numId w:val="19"/>
            </w:numPr>
            <w:shd w:val="clear" w:color="auto" w:fill="FFFFFF"/>
            <w:spacing w:before="75" w:after="225" w:line="240" w:lineRule="auto"/>
            <w:ind w:hanging="360"/>
          </w:pPr>
        </w:pPrChange>
      </w:pPr>
      <w:ins w:id="5974" w:author="rkbansal" w:date="2020-02-15T13:01:00Z">
        <w:r w:rsidRPr="00C5338C">
          <w:rPr>
            <w:rFonts w:eastAsia="Times New Roman" w:cs="Times New Roman"/>
            <w:color w:val="222635"/>
            <w:lang w:eastAsia="en-IN"/>
            <w:rPrChange w:id="5975"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976" w:author="rkbansal" w:date="2020-02-15T13:02:00Z"/>
          <w:rFonts w:eastAsia="Times New Roman" w:cs="Times New Roman"/>
          <w:color w:val="222635"/>
          <w:lang w:eastAsia="en-IN"/>
        </w:rPr>
        <w:pPrChange w:id="5977"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978" w:author="rkbansal" w:date="2020-02-15T13:02:00Z"/>
          <w:rFonts w:eastAsia="Times New Roman" w:cs="Times New Roman"/>
          <w:color w:val="222635"/>
          <w:lang w:eastAsia="en-IN"/>
        </w:rPr>
      </w:pPr>
      <w:ins w:id="5979" w:author="rkbansal" w:date="2020-02-15T13:01:00Z">
        <w:r w:rsidRPr="00C5338C">
          <w:rPr>
            <w:rFonts w:eastAsia="Times New Roman" w:cs="Times New Roman"/>
            <w:color w:val="222635"/>
            <w:lang w:eastAsia="en-IN"/>
            <w:rPrChange w:id="5980"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981" w:author="rkbansal" w:date="2020-02-15T13:02:00Z">
        <w:r>
          <w:rPr>
            <w:rFonts w:eastAsia="Times New Roman" w:cs="Times New Roman"/>
            <w:b/>
            <w:bCs/>
            <w:color w:val="222635"/>
            <w:lang w:eastAsia="en-IN"/>
          </w:rPr>
          <w:t>user-mgmt-</w:t>
        </w:r>
      </w:ins>
      <w:ins w:id="5982" w:author="rkbansal" w:date="2020-02-15T13:01:00Z">
        <w:r w:rsidRPr="00C5338C">
          <w:rPr>
            <w:rFonts w:eastAsia="Times New Roman" w:cs="Times New Roman"/>
            <w:b/>
            <w:bCs/>
            <w:color w:val="222635"/>
            <w:lang w:eastAsia="en-IN"/>
            <w:rPrChange w:id="5983"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984"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985"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986" w:author="rkbansal" w:date="2020-02-15T13:02:00Z"/>
          <w:rFonts w:eastAsia="Times New Roman" w:cs="Times New Roman"/>
          <w:color w:val="222635"/>
          <w:lang w:eastAsia="en-IN"/>
          <w:rPrChange w:id="5987" w:author="rkbansal" w:date="2020-02-15T13:02:00Z">
            <w:rPr>
              <w:ins w:id="5988" w:author="rkbansal" w:date="2020-02-15T13:02:00Z"/>
              <w:lang w:eastAsia="en-IN"/>
            </w:rPr>
          </w:rPrChange>
        </w:rPr>
        <w:pPrChange w:id="5989" w:author="rkbansal" w:date="2020-02-15T13:04:00Z">
          <w:pPr>
            <w:pStyle w:val="ListParagraph"/>
            <w:numPr>
              <w:numId w:val="76"/>
            </w:numPr>
            <w:shd w:val="clear" w:color="auto" w:fill="FFFFFF"/>
            <w:spacing w:before="75" w:after="225" w:line="240" w:lineRule="auto"/>
            <w:ind w:left="1080" w:hanging="360"/>
          </w:pPr>
        </w:pPrChange>
      </w:pPr>
      <w:ins w:id="5990"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991" w:author="rkbansal" w:date="2020-02-15T13:01:00Z"/>
          <w:rFonts w:eastAsia="Times New Roman" w:cs="Times New Roman"/>
          <w:color w:val="222635"/>
          <w:lang w:eastAsia="en-IN"/>
          <w:rPrChange w:id="5992" w:author="rkbansal" w:date="2020-02-15T13:01:00Z">
            <w:rPr>
              <w:ins w:id="5993" w:author="rkbansal" w:date="2020-02-15T13:01:00Z"/>
              <w:rFonts w:ascii="Cambria" w:eastAsia="Times New Roman" w:hAnsi="Cambria" w:cs="Times New Roman"/>
              <w:color w:val="222635"/>
              <w:sz w:val="29"/>
              <w:szCs w:val="29"/>
              <w:lang w:eastAsia="en-IN"/>
            </w:rPr>
          </w:rPrChange>
        </w:rPr>
        <w:pPrChange w:id="5994"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995" w:author="rkbansal" w:date="2020-02-15T12:59:00Z"/>
          <w:rPrChange w:id="5996" w:author="rkbansal" w:date="2020-02-15T12:59:00Z">
            <w:rPr>
              <w:ins w:id="5997" w:author="rkbansal" w:date="2020-02-15T12:59:00Z"/>
              <w:spacing w:val="-1"/>
              <w:sz w:val="32"/>
              <w:szCs w:val="32"/>
              <w:shd w:val="clear" w:color="auto" w:fill="FFFFFF"/>
            </w:rPr>
          </w:rPrChange>
        </w:rPr>
        <w:pPrChange w:id="5998"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999" w:author="rkbansal" w:date="2020-02-15T13:12:00Z"/>
          <w:rPrChange w:id="6000" w:author="rkbansal" w:date="2020-02-15T13:12:00Z">
            <w:rPr>
              <w:ins w:id="6001" w:author="rkbansal" w:date="2020-02-15T13:12:00Z"/>
              <w:spacing w:val="-1"/>
              <w:shd w:val="clear" w:color="auto" w:fill="FFFFFF"/>
            </w:rPr>
          </w:rPrChange>
        </w:rPr>
      </w:pPr>
      <w:ins w:id="6002" w:author="rkbansal" w:date="2020-02-15T13:05:00Z">
        <w:r w:rsidRPr="00730A62">
          <w:rPr>
            <w:spacing w:val="-1"/>
            <w:shd w:val="clear" w:color="auto" w:fill="FFFFFF"/>
            <w:rPrChange w:id="6003"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6004" w:author="rkbansal" w:date="2020-02-15T13:13:00Z"/>
          <w:spacing w:val="-1"/>
          <w:shd w:val="clear" w:color="auto" w:fill="FFFFFF"/>
        </w:rPr>
      </w:pPr>
      <w:ins w:id="6005" w:author="rkbansal" w:date="2020-02-15T13:12:00Z">
        <w:r>
          <w:rPr>
            <w:spacing w:val="-1"/>
            <w:shd w:val="clear" w:color="auto" w:fill="FFFFFF"/>
          </w:rPr>
          <w:t xml:space="preserve">It will implement </w:t>
        </w:r>
        <w:r w:rsidRPr="009A38F7">
          <w:rPr>
            <w:shd w:val="clear" w:color="auto" w:fill="FFFFFF"/>
            <w:rPrChange w:id="6006" w:author="rkbansal" w:date="2020-02-15T13:13:00Z">
              <w:rPr>
                <w:rStyle w:val="HTMLCode"/>
                <w:rFonts w:eastAsiaTheme="majorEastAsia"/>
                <w:spacing w:val="-1"/>
              </w:rPr>
            </w:rPrChange>
          </w:rPr>
          <w:t>UserDetailsService</w:t>
        </w:r>
      </w:ins>
      <w:ins w:id="6007"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6008" w:author="rkbansal" w:date="2020-02-15T13:12:00Z">
        <w:r w:rsidRPr="009A38F7">
          <w:rPr>
            <w:spacing w:val="-1"/>
            <w:shd w:val="clear" w:color="auto" w:fill="FFFFFF"/>
            <w:rPrChange w:id="6009" w:author="rkbansal" w:date="2020-02-15T13:13:00Z">
              <w:rPr>
                <w:spacing w:val="-1"/>
                <w:sz w:val="32"/>
                <w:szCs w:val="32"/>
              </w:rPr>
            </w:rPrChange>
          </w:rPr>
          <w:t> interface</w:t>
        </w:r>
      </w:ins>
      <w:ins w:id="6010" w:author="rkbansal" w:date="2020-02-15T13:13:00Z">
        <w:r w:rsidRPr="009A38F7">
          <w:rPr>
            <w:spacing w:val="-1"/>
            <w:shd w:val="clear" w:color="auto" w:fill="FFFFFF"/>
            <w:rPrChange w:id="6011" w:author="rkbansal" w:date="2020-02-15T13:13:00Z">
              <w:rPr>
                <w:spacing w:val="-1"/>
                <w:sz w:val="32"/>
                <w:szCs w:val="32"/>
              </w:rPr>
            </w:rPrChange>
          </w:rPr>
          <w:t xml:space="preserve"> and will</w:t>
        </w:r>
      </w:ins>
      <w:ins w:id="6012" w:author="rkbansal" w:date="2020-02-15T13:05:00Z">
        <w:r w:rsidR="00730A62" w:rsidRPr="00730A62">
          <w:rPr>
            <w:spacing w:val="-1"/>
            <w:shd w:val="clear" w:color="auto" w:fill="FFFFFF"/>
            <w:rPrChange w:id="6013" w:author="rkbansal" w:date="2020-02-15T13:06:00Z">
              <w:rPr>
                <w:shd w:val="clear" w:color="auto" w:fill="FFFFFF"/>
              </w:rPr>
            </w:rPrChange>
          </w:rPr>
          <w:t xml:space="preserve"> call </w:t>
        </w:r>
      </w:ins>
      <w:ins w:id="6014" w:author="rkbansal" w:date="2020-02-15T13:13:00Z">
        <w:r w:rsidR="0021176C" w:rsidRPr="00730A62">
          <w:rPr>
            <w:spacing w:val="-1"/>
            <w:shd w:val="clear" w:color="auto" w:fill="FFFFFF"/>
          </w:rPr>
          <w:t>microservice:</w:t>
        </w:r>
      </w:ins>
      <w:ins w:id="6015" w:author="rkbansal" w:date="2020-02-15T13:05:00Z">
        <w:r w:rsidR="00730A62" w:rsidRPr="00730A62">
          <w:rPr>
            <w:spacing w:val="-1"/>
            <w:shd w:val="clear" w:color="auto" w:fill="FFFFFF"/>
            <w:rPrChange w:id="6016"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6017" w:author="rkbansal" w:date="2020-02-15T13:12:00Z"/>
          <w:spacing w:val="-1"/>
          <w:rPrChange w:id="6018" w:author="rkbansal" w:date="2020-02-15T13:13:00Z">
            <w:rPr>
              <w:ins w:id="6019" w:author="rkbansal" w:date="2020-02-15T13:12:00Z"/>
              <w:rFonts w:ascii="Georgia" w:hAnsi="Georgia"/>
              <w:spacing w:val="-1"/>
              <w:sz w:val="32"/>
              <w:szCs w:val="32"/>
            </w:rPr>
          </w:rPrChange>
        </w:rPr>
        <w:pPrChange w:id="6020" w:author="rkbansal" w:date="2020-02-15T13:13:00Z">
          <w:pPr>
            <w:pStyle w:val="ji"/>
            <w:numPr>
              <w:numId w:val="76"/>
            </w:numPr>
            <w:shd w:val="clear" w:color="auto" w:fill="FFFFFF"/>
            <w:spacing w:before="480" w:beforeAutospacing="0" w:after="0" w:afterAutospacing="0"/>
            <w:ind w:left="1080" w:hanging="360"/>
          </w:pPr>
        </w:pPrChange>
      </w:pPr>
      <w:ins w:id="6021" w:author="rkbansal" w:date="2020-02-15T13:12:00Z">
        <w:r w:rsidRPr="009A38F7">
          <w:rPr>
            <w:spacing w:val="-1"/>
            <w:rPrChange w:id="6022"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6023" w:author="rkbansal" w:date="2020-02-15T13:06:00Z"/>
          <w:rPrChange w:id="6024" w:author="rkbansal" w:date="2020-02-15T13:06:00Z">
            <w:rPr>
              <w:ins w:id="6025" w:author="rkbansal" w:date="2020-02-15T13:06:00Z"/>
              <w:spacing w:val="-1"/>
              <w:shd w:val="clear" w:color="auto" w:fill="FFFFFF"/>
            </w:rPr>
          </w:rPrChange>
        </w:rPr>
        <w:pPrChange w:id="6026"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6027" w:author="rkbansal" w:date="2020-02-15T13:05:00Z"/>
        </w:rPr>
        <w:pPrChange w:id="6028" w:author="rkbansal" w:date="2020-02-15T13:06:00Z">
          <w:pPr>
            <w:pStyle w:val="ListParagraph"/>
            <w:numPr>
              <w:ilvl w:val="1"/>
              <w:numId w:val="19"/>
            </w:numPr>
            <w:ind w:left="1440" w:hanging="360"/>
          </w:pPr>
        </w:pPrChange>
      </w:pPr>
      <w:ins w:id="6029"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6030" w:author="rkbansal" w:date="2020-02-15T13:05:00Z"/>
          <w:rPrChange w:id="6031" w:author="rkbansal" w:date="2020-02-15T13:05:00Z">
            <w:rPr>
              <w:ins w:id="6032" w:author="rkbansal" w:date="2020-02-15T13:05:00Z"/>
              <w:spacing w:val="-1"/>
              <w:sz w:val="32"/>
              <w:szCs w:val="32"/>
              <w:shd w:val="clear" w:color="auto" w:fill="FFFFFF"/>
            </w:rPr>
          </w:rPrChange>
        </w:rPr>
        <w:pPrChange w:id="6033"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6034" w:author="rkbansal" w:date="2020-02-15T13:17:00Z"/>
          <w:rPrChange w:id="6035" w:author="rkbansal" w:date="2020-02-15T13:17:00Z">
            <w:rPr>
              <w:ins w:id="6036" w:author="rkbansal" w:date="2020-02-15T13:17:00Z"/>
              <w:spacing w:val="-1"/>
              <w:sz w:val="32"/>
              <w:szCs w:val="32"/>
              <w:shd w:val="clear" w:color="auto" w:fill="FFFFFF"/>
            </w:rPr>
          </w:rPrChange>
        </w:rPr>
      </w:pPr>
      <w:ins w:id="6037"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6038" w:author="rkbansal" w:date="2019-12-27T20:17:00Z"/>
          <w:rStyle w:val="HTMLCode"/>
          <w:rFonts w:ascii="Georgia" w:eastAsiaTheme="minorHAnsi" w:hAnsi="Georgia" w:cstheme="minorBidi"/>
          <w:sz w:val="24"/>
          <w:szCs w:val="24"/>
          <w:rPrChange w:id="6039" w:author="rkbansal" w:date="2020-02-15T13:17:00Z">
            <w:rPr>
              <w:ins w:id="6040" w:author="rkbansal" w:date="2019-12-27T20:17:00Z"/>
              <w:rStyle w:val="HTMLCode"/>
              <w:rFonts w:eastAsiaTheme="majorEastAsia"/>
              <w:spacing w:val="-1"/>
              <w:sz w:val="24"/>
              <w:szCs w:val="24"/>
            </w:rPr>
          </w:rPrChange>
        </w:rPr>
        <w:pPrChange w:id="6041" w:author="rkbansal" w:date="2020-02-15T13:17:00Z">
          <w:pPr>
            <w:pStyle w:val="ListParagraph"/>
            <w:numPr>
              <w:numId w:val="19"/>
            </w:numPr>
            <w:ind w:hanging="360"/>
          </w:pPr>
        </w:pPrChange>
      </w:pPr>
      <w:ins w:id="6042" w:author="rkbansal" w:date="2019-12-16T10:08:00Z">
        <w:r w:rsidRPr="003F102C">
          <w:rPr>
            <w:spacing w:val="-1"/>
            <w:shd w:val="clear" w:color="auto" w:fill="FFFFFF"/>
            <w:rPrChange w:id="6043"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6044"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6045"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6046" w:author="rkbansal" w:date="2019-12-27T20:19:00Z"/>
        </w:rPr>
      </w:pPr>
    </w:p>
    <w:p w14:paraId="18941919" w14:textId="4DC5B8AC" w:rsidR="005A2BED" w:rsidRPr="00057484" w:rsidRDefault="0000141D">
      <w:pPr>
        <w:pStyle w:val="ListParagraph"/>
        <w:rPr>
          <w:ins w:id="6047" w:author="rkbansal" w:date="2019-12-04T09:32:00Z"/>
        </w:rPr>
        <w:pPrChange w:id="6048" w:author="rkbansal" w:date="2019-12-27T20:17:00Z">
          <w:pPr>
            <w:pStyle w:val="ListParagraph"/>
            <w:numPr>
              <w:ilvl w:val="1"/>
              <w:numId w:val="19"/>
            </w:numPr>
            <w:ind w:left="1440" w:hanging="360"/>
          </w:pPr>
        </w:pPrChange>
      </w:pPr>
      <w:ins w:id="6049"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6050" w:author="rkbansal" w:date="2019-12-11T09:35:00Z"/>
        </w:rPr>
        <w:pPrChange w:id="6051" w:author="rkbansal" w:date="2019-12-28T09:56:00Z">
          <w:pPr/>
        </w:pPrChange>
      </w:pPr>
    </w:p>
    <w:p w14:paraId="67192E1F" w14:textId="77777777" w:rsidR="00D00675" w:rsidRPr="00D00675" w:rsidRDefault="00D00675">
      <w:pPr>
        <w:pStyle w:val="ListParagraph"/>
        <w:rPr>
          <w:ins w:id="6052" w:author="rkbansal" w:date="2019-12-28T09:56:00Z"/>
          <w:rPrChange w:id="6053" w:author="rkbansal" w:date="2019-12-28T09:56:00Z">
            <w:rPr>
              <w:ins w:id="6054" w:author="rkbansal" w:date="2019-12-28T09:56:00Z"/>
              <w:shd w:val="clear" w:color="auto" w:fill="FFFFFF"/>
            </w:rPr>
          </w:rPrChange>
        </w:rPr>
        <w:pPrChange w:id="6055"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6056" w:author="rkbansal" w:date="2020-02-15T13:19:00Z"/>
          <w:shd w:val="clear" w:color="auto" w:fill="FFFFFF"/>
        </w:rPr>
      </w:pPr>
      <w:ins w:id="6057" w:author="rkbansal" w:date="2020-02-15T13:19:00Z">
        <w:r w:rsidRPr="00341D56">
          <w:rPr>
            <w:shd w:val="clear" w:color="auto" w:fill="FFFFFF"/>
            <w:rPrChange w:id="6058"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6059" w:author="rkbansal" w:date="2020-02-15T13:22:00Z"/>
          <w:shd w:val="clear" w:color="auto" w:fill="FFFFFF"/>
        </w:rPr>
      </w:pPr>
      <w:ins w:id="6060" w:author="rkbansal" w:date="2019-12-28T09:56:00Z">
        <w:r w:rsidRPr="00D00675">
          <w:rPr>
            <w:shd w:val="clear" w:color="auto" w:fill="FFFFFF"/>
            <w:rPrChange w:id="6061"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6062"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6063"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6064" w:author="rkbansal" w:date="2019-12-27T20:19:00Z"/>
        </w:rPr>
        <w:pPrChange w:id="6065" w:author="rkbansal" w:date="2020-02-15T13:19:00Z">
          <w:pPr>
            <w:pStyle w:val="Heading2"/>
          </w:pPr>
        </w:pPrChange>
      </w:pPr>
      <w:ins w:id="6066" w:author="rkbansal" w:date="2020-02-15T13:22:00Z">
        <w:r>
          <w:rPr>
            <w:shd w:val="clear" w:color="auto" w:fill="FFFFFF"/>
          </w:rPr>
          <w:t>NOTE: we can complete the followi</w:t>
        </w:r>
      </w:ins>
      <w:ins w:id="6067"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6068" w:author="rkbansal" w:date="2019-12-28T09:58:00Z"/>
        </w:rPr>
      </w:pPr>
      <w:ins w:id="6069"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6070" w:author="rkbansal" w:date="2019-12-30T11:16:00Z"/>
          <w:rFonts w:ascii="Cambria" w:eastAsia="Times New Roman" w:hAnsi="Cambria" w:cs="Times New Roman"/>
          <w:color w:val="222635"/>
          <w:sz w:val="29"/>
          <w:szCs w:val="29"/>
          <w:lang w:eastAsia="en-IN"/>
        </w:rPr>
        <w:pPrChange w:id="6071"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6072" w:author="rkbansal" w:date="2019-12-30T11:15:00Z"/>
          <w:rFonts w:ascii="Cambria" w:eastAsia="Times New Roman" w:hAnsi="Cambria" w:cs="Times New Roman"/>
          <w:color w:val="222635"/>
          <w:sz w:val="29"/>
          <w:szCs w:val="29"/>
          <w:lang w:eastAsia="en-IN"/>
        </w:rPr>
        <w:pPrChange w:id="6073"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6074" w:author="rkbansal" w:date="2020-02-15T13:19:00Z"/>
          <w:spacing w:val="-1"/>
          <w:shd w:val="clear" w:color="auto" w:fill="FFFFFF"/>
        </w:rPr>
      </w:pPr>
      <w:ins w:id="6075"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6076" w:author="rkbansal" w:date="2020-02-15T13:19:00Z"/>
          <w:spacing w:val="-1"/>
          <w:shd w:val="clear" w:color="auto" w:fill="FFFFFF"/>
        </w:rPr>
      </w:pPr>
      <w:ins w:id="6077"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6078"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6079" w:author="rkbansal" w:date="2020-02-15T13:29:00Z"/>
          <w:b/>
          <w:rPrChange w:id="6080" w:author="rkbansal" w:date="2020-02-15T13:31:00Z">
            <w:rPr>
              <w:ins w:id="6081" w:author="rkbansal" w:date="2020-02-15T13:29:00Z"/>
              <w:b/>
              <w:sz w:val="18"/>
            </w:rPr>
          </w:rPrChange>
        </w:rPr>
        <w:pPrChange w:id="6082" w:author="rkbansal" w:date="2020-02-15T13:31:00Z">
          <w:pPr>
            <w:pStyle w:val="ListParagraph"/>
            <w:numPr>
              <w:numId w:val="23"/>
            </w:numPr>
            <w:ind w:hanging="360"/>
          </w:pPr>
        </w:pPrChange>
      </w:pPr>
      <w:ins w:id="6083"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6084" w:author="rkbansal" w:date="2020-02-15T13:29:00Z"/>
          <w:rFonts w:cs="Consolas"/>
          <w:color w:val="000000"/>
          <w:shd w:val="clear" w:color="auto" w:fill="E8F2FE"/>
          <w:rPrChange w:id="6085" w:author="rkbansal" w:date="2020-02-15T13:30:00Z">
            <w:rPr>
              <w:ins w:id="6086" w:author="rkbansal" w:date="2020-02-15T13:29:00Z"/>
              <w:b/>
              <w:sz w:val="18"/>
            </w:rPr>
          </w:rPrChange>
        </w:rPr>
      </w:pPr>
      <w:ins w:id="6087" w:author="rkbansal" w:date="2020-02-15T13:29:00Z">
        <w:r w:rsidRPr="00AB54CB">
          <w:rPr>
            <w:rFonts w:cs="Consolas"/>
            <w:color w:val="000000"/>
            <w:shd w:val="clear" w:color="auto" w:fill="E8F2FE"/>
            <w:rPrChange w:id="6088"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6089" w:author="rkbansal" w:date="2020-02-15T13:29:00Z"/>
          <w:rFonts w:cs="Consolas"/>
          <w:color w:val="000000"/>
          <w:shd w:val="clear" w:color="auto" w:fill="E8F2FE"/>
          <w:rPrChange w:id="6090" w:author="rkbansal" w:date="2020-02-15T13:30:00Z">
            <w:rPr>
              <w:ins w:id="6091" w:author="rkbansal" w:date="2020-02-15T13:29:00Z"/>
              <w:bCs/>
            </w:rPr>
          </w:rPrChange>
        </w:rPr>
      </w:pPr>
      <w:ins w:id="6092" w:author="rkbansal" w:date="2020-02-15T13:29:00Z">
        <w:r w:rsidRPr="00AB54CB">
          <w:rPr>
            <w:rFonts w:cs="Consolas"/>
            <w:color w:val="000000"/>
            <w:shd w:val="clear" w:color="auto" w:fill="E8F2FE"/>
            <w:rPrChange w:id="6093" w:author="rkbansal" w:date="2020-02-15T13:30:00Z">
              <w:rPr>
                <w:bCs/>
              </w:rPr>
            </w:rPrChange>
          </w:rPr>
          <w:t>UserMgmt</w:t>
        </w:r>
      </w:ins>
      <w:ins w:id="6094" w:author="rkbansal" w:date="2020-02-25T00:42:00Z">
        <w:r w:rsidR="00B339CB">
          <w:rPr>
            <w:rFonts w:cs="Consolas"/>
            <w:color w:val="000000"/>
            <w:shd w:val="clear" w:color="auto" w:fill="E8F2FE"/>
          </w:rPr>
          <w:t>Rest</w:t>
        </w:r>
      </w:ins>
      <w:ins w:id="6095" w:author="rkbansal" w:date="2020-02-15T13:29:00Z">
        <w:r w:rsidRPr="00AB54CB">
          <w:rPr>
            <w:rFonts w:cs="Consolas"/>
            <w:color w:val="000000"/>
            <w:shd w:val="clear" w:color="auto" w:fill="E8F2FE"/>
            <w:rPrChange w:id="6096"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6097" w:author="rkbansal" w:date="2020-02-15T13:30:00Z"/>
          <w:rFonts w:cs="Consolas"/>
          <w:color w:val="000000"/>
          <w:shd w:val="clear" w:color="auto" w:fill="E8F2FE"/>
          <w:rPrChange w:id="6098" w:author="rkbansal" w:date="2020-02-15T13:30:00Z">
            <w:rPr>
              <w:ins w:id="6099" w:author="rkbansal" w:date="2020-02-15T13:30:00Z"/>
              <w:rFonts w:ascii="Consolas" w:hAnsi="Consolas" w:cs="Consolas"/>
              <w:color w:val="000000"/>
              <w:sz w:val="20"/>
              <w:szCs w:val="20"/>
              <w:shd w:val="clear" w:color="auto" w:fill="E8F2FE"/>
            </w:rPr>
          </w:rPrChange>
        </w:rPr>
      </w:pPr>
      <w:ins w:id="6100" w:author="rkbansal" w:date="2020-02-15T13:30:00Z">
        <w:r w:rsidRPr="00AB54CB">
          <w:rPr>
            <w:rFonts w:cs="Consolas"/>
            <w:color w:val="000000"/>
            <w:shd w:val="clear" w:color="auto" w:fill="E8F2FE"/>
            <w:rPrChange w:id="6101"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6102" w:author="rkbansal" w:date="2020-02-15T13:29:00Z"/>
          <w:b/>
          <w:rPrChange w:id="6103" w:author="rkbansal" w:date="2020-02-15T13:30:00Z">
            <w:rPr>
              <w:ins w:id="6104" w:author="rkbansal" w:date="2020-02-15T13:29:00Z"/>
              <w:b/>
              <w:sz w:val="18"/>
            </w:rPr>
          </w:rPrChange>
        </w:rPr>
      </w:pPr>
      <w:ins w:id="6105" w:author="rkbansal" w:date="2020-02-15T13:30:00Z">
        <w:r w:rsidRPr="00AB54CB">
          <w:rPr>
            <w:rFonts w:cs="Consolas"/>
            <w:color w:val="000000"/>
            <w:shd w:val="clear" w:color="auto" w:fill="E8F2FE"/>
            <w:rPrChange w:id="6106"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6107" w:author="rkbansal" w:date="2019-12-28T10:07:00Z"/>
          <w:rFonts w:ascii="Cambria" w:eastAsia="Times New Roman" w:hAnsi="Cambria" w:cs="Times New Roman"/>
          <w:color w:val="222635"/>
          <w:sz w:val="29"/>
          <w:szCs w:val="29"/>
          <w:lang w:eastAsia="en-IN"/>
        </w:rPr>
        <w:pPrChange w:id="6108"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6109" w:author="rkbansal" w:date="2020-02-17T21:38:00Z"/>
          <w:sz w:val="18"/>
        </w:rPr>
      </w:pPr>
      <w:ins w:id="6110" w:author="rkbansal" w:date="2020-02-15T13:31:00Z">
        <w:r>
          <w:t>Open the</w:t>
        </w:r>
      </w:ins>
      <w:ins w:id="6111" w:author="rkbansal" w:date="2020-02-17T21:37:00Z">
        <w:r w:rsidR="009844F6">
          <w:t xml:space="preserve"> </w:t>
        </w:r>
      </w:ins>
      <w:ins w:id="6112" w:author="rkbansal" w:date="2020-02-15T13:31:00Z">
        <w:r>
          <w:t xml:space="preserve"> </w:t>
        </w:r>
      </w:ins>
      <w:moveToRangeEnd w:id="5602"/>
      <w:ins w:id="6113" w:author="rkbansal" w:date="2020-02-17T21:38:00Z">
        <w:r w:rsidR="009844F6">
          <w:t>browser of Eureka Server a</w:t>
        </w:r>
        <w:r w:rsidR="009844F6" w:rsidRPr="0056374F">
          <w:t xml:space="preserve">t localhost:8761, you should see the </w:t>
        </w:r>
      </w:ins>
      <w:ins w:id="6114" w:author="rkbansal" w:date="2020-02-17T21:47:00Z">
        <w:r w:rsidR="00DE2A39">
          <w:t xml:space="preserve">all the microservices </w:t>
        </w:r>
      </w:ins>
      <w:ins w:id="6115"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6116" w:author="rkbansal" w:date="2020-02-17T21:43:00Z"/>
          <w:b/>
          <w:sz w:val="28"/>
        </w:rPr>
      </w:pPr>
    </w:p>
    <w:p w14:paraId="2A251811" w14:textId="025DCD09" w:rsidR="00DE2A39" w:rsidRDefault="00DE2A39" w:rsidP="009A06CB">
      <w:pPr>
        <w:pStyle w:val="ListParagraph"/>
        <w:rPr>
          <w:ins w:id="6117" w:author="rkbansal" w:date="2020-02-17T21:48:00Z"/>
          <w:noProof/>
        </w:rPr>
      </w:pPr>
    </w:p>
    <w:p w14:paraId="2FA514C7" w14:textId="77777777" w:rsidR="00DE2A39" w:rsidRDefault="00DE2A39" w:rsidP="009A06CB">
      <w:pPr>
        <w:pStyle w:val="ListParagraph"/>
        <w:rPr>
          <w:ins w:id="6118" w:author="rkbansal" w:date="2020-02-17T21:48:00Z"/>
          <w:noProof/>
        </w:rPr>
      </w:pPr>
    </w:p>
    <w:p w14:paraId="7F8187CD" w14:textId="77777777" w:rsidR="00DE2A39" w:rsidRDefault="00DE2A39" w:rsidP="009A06CB">
      <w:pPr>
        <w:pStyle w:val="ListParagraph"/>
        <w:rPr>
          <w:ins w:id="6119" w:author="rkbansal" w:date="2020-02-17T21:48:00Z"/>
          <w:noProof/>
        </w:rPr>
      </w:pPr>
    </w:p>
    <w:p w14:paraId="779F21A3" w14:textId="77777777" w:rsidR="00DE2A39" w:rsidRDefault="00DE2A39">
      <w:pPr>
        <w:rPr>
          <w:ins w:id="6120" w:author="rkbansal" w:date="2020-02-17T21:48:00Z"/>
          <w:noProof/>
        </w:rPr>
        <w:pPrChange w:id="6121" w:author="rkbansal" w:date="2020-02-25T00:42:00Z">
          <w:pPr>
            <w:pStyle w:val="ListParagraph"/>
          </w:pPr>
        </w:pPrChange>
      </w:pPr>
    </w:p>
    <w:p w14:paraId="0DC101A6" w14:textId="77777777" w:rsidR="00DE2A39" w:rsidRDefault="00DE2A39" w:rsidP="009A06CB">
      <w:pPr>
        <w:pStyle w:val="ListParagraph"/>
        <w:rPr>
          <w:ins w:id="6122" w:author="rkbansal" w:date="2020-02-17T21:49:00Z"/>
          <w:noProof/>
        </w:rPr>
      </w:pPr>
    </w:p>
    <w:p w14:paraId="14ECDA34" w14:textId="77777777" w:rsidR="00DE2A39" w:rsidRDefault="00DE2A39" w:rsidP="009A06CB">
      <w:pPr>
        <w:pStyle w:val="ListParagraph"/>
        <w:rPr>
          <w:ins w:id="6123" w:author="rkbansal" w:date="2020-02-17T21:49:00Z"/>
          <w:noProof/>
        </w:rPr>
      </w:pPr>
    </w:p>
    <w:p w14:paraId="6C7A7FB5" w14:textId="77777777" w:rsidR="00DE2A39" w:rsidRDefault="00DE2A39" w:rsidP="009A06CB">
      <w:pPr>
        <w:pStyle w:val="ListParagraph"/>
        <w:rPr>
          <w:ins w:id="6124" w:author="rkbansal" w:date="2020-02-17T21:49:00Z"/>
          <w:noProof/>
        </w:rPr>
      </w:pPr>
    </w:p>
    <w:p w14:paraId="47AC0111" w14:textId="77777777" w:rsidR="00DE2A39" w:rsidRDefault="00DE2A39" w:rsidP="009A06CB">
      <w:pPr>
        <w:pStyle w:val="ListParagraph"/>
        <w:rPr>
          <w:ins w:id="6125" w:author="rkbansal" w:date="2020-02-17T21:49:00Z"/>
          <w:noProof/>
        </w:rPr>
      </w:pPr>
    </w:p>
    <w:p w14:paraId="3BE952BC" w14:textId="77777777" w:rsidR="00DE2A39" w:rsidRDefault="00DE2A39" w:rsidP="009A06CB">
      <w:pPr>
        <w:pStyle w:val="ListParagraph"/>
        <w:rPr>
          <w:ins w:id="6126" w:author="rkbansal" w:date="2020-02-17T21:49:00Z"/>
          <w:noProof/>
        </w:rPr>
      </w:pPr>
    </w:p>
    <w:p w14:paraId="0AC672D0" w14:textId="77777777" w:rsidR="00DE2A39" w:rsidRDefault="00DE2A39" w:rsidP="009A06CB">
      <w:pPr>
        <w:pStyle w:val="ListParagraph"/>
        <w:rPr>
          <w:ins w:id="6127" w:author="rkbansal" w:date="2020-02-17T21:49:00Z"/>
          <w:noProof/>
        </w:rPr>
      </w:pPr>
    </w:p>
    <w:p w14:paraId="01659514" w14:textId="77777777" w:rsidR="00DE2A39" w:rsidRDefault="00DE2A39" w:rsidP="009A06CB">
      <w:pPr>
        <w:pStyle w:val="ListParagraph"/>
        <w:rPr>
          <w:ins w:id="6128" w:author="rkbansal" w:date="2020-02-17T21:49:00Z"/>
          <w:noProof/>
        </w:rPr>
      </w:pPr>
    </w:p>
    <w:p w14:paraId="0939989C" w14:textId="77777777" w:rsidR="00DE2A39" w:rsidRDefault="00DE2A39" w:rsidP="009A06CB">
      <w:pPr>
        <w:pStyle w:val="ListParagraph"/>
        <w:rPr>
          <w:ins w:id="6129" w:author="rkbansal" w:date="2020-02-17T21:49:00Z"/>
          <w:noProof/>
        </w:rPr>
      </w:pPr>
    </w:p>
    <w:p w14:paraId="0029D1CD" w14:textId="77777777" w:rsidR="00DE2A39" w:rsidRDefault="00DE2A39" w:rsidP="009A06CB">
      <w:pPr>
        <w:pStyle w:val="ListParagraph"/>
        <w:rPr>
          <w:ins w:id="6130" w:author="rkbansal" w:date="2020-02-17T21:49:00Z"/>
          <w:noProof/>
        </w:rPr>
      </w:pPr>
    </w:p>
    <w:p w14:paraId="5A085A60" w14:textId="77777777" w:rsidR="00DE2A39" w:rsidRDefault="00DE2A39" w:rsidP="009A06CB">
      <w:pPr>
        <w:pStyle w:val="ListParagraph"/>
        <w:rPr>
          <w:ins w:id="6131" w:author="rkbansal" w:date="2020-02-17T21:49:00Z"/>
          <w:noProof/>
        </w:rPr>
      </w:pPr>
    </w:p>
    <w:p w14:paraId="02629839" w14:textId="77777777" w:rsidR="00DE2A39" w:rsidRDefault="00DE2A39" w:rsidP="009A06CB">
      <w:pPr>
        <w:pStyle w:val="ListParagraph"/>
        <w:rPr>
          <w:ins w:id="6132" w:author="rkbansal" w:date="2020-02-17T21:49:00Z"/>
          <w:noProof/>
        </w:rPr>
      </w:pPr>
    </w:p>
    <w:p w14:paraId="296488FA" w14:textId="77777777" w:rsidR="00DE2A39" w:rsidRDefault="00DE2A39" w:rsidP="009A06CB">
      <w:pPr>
        <w:pStyle w:val="ListParagraph"/>
        <w:rPr>
          <w:ins w:id="6133" w:author="rkbansal" w:date="2020-02-17T21:49:00Z"/>
          <w:noProof/>
        </w:rPr>
      </w:pPr>
    </w:p>
    <w:p w14:paraId="21374483" w14:textId="77777777" w:rsidR="00DE2A39" w:rsidRDefault="00DE2A39" w:rsidP="009A06CB">
      <w:pPr>
        <w:pStyle w:val="ListParagraph"/>
        <w:rPr>
          <w:ins w:id="6134" w:author="rkbansal" w:date="2020-02-17T21:49:00Z"/>
          <w:noProof/>
        </w:rPr>
      </w:pPr>
    </w:p>
    <w:p w14:paraId="6457510E" w14:textId="61464496" w:rsidR="00DE2A39" w:rsidRDefault="004F21B9" w:rsidP="009A06CB">
      <w:pPr>
        <w:pStyle w:val="ListParagraph"/>
        <w:rPr>
          <w:ins w:id="6135" w:author="rkbansal" w:date="2020-02-17T21:49:00Z"/>
          <w:noProof/>
        </w:rPr>
      </w:pPr>
      <w:ins w:id="6136"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6137" w:author="rkbansal" w:date="2020-02-17T21:49:00Z"/>
          <w:noProof/>
        </w:rPr>
      </w:pPr>
    </w:p>
    <w:p w14:paraId="36C174B9" w14:textId="275CCEE9" w:rsidR="00DE2A39" w:rsidRDefault="00DE2A39" w:rsidP="00DE2A39">
      <w:pPr>
        <w:pStyle w:val="ListParagraph"/>
        <w:numPr>
          <w:ilvl w:val="0"/>
          <w:numId w:val="19"/>
        </w:numPr>
        <w:rPr>
          <w:ins w:id="6138" w:author="rkbansal" w:date="2020-02-17T21:51:00Z"/>
          <w:noProof/>
        </w:rPr>
      </w:pPr>
      <w:ins w:id="6139" w:author="rkbansal" w:date="2020-02-17T21:49:00Z">
        <w:r>
          <w:rPr>
            <w:noProof/>
          </w:rPr>
          <w:t>To use any microservices</w:t>
        </w:r>
      </w:ins>
      <w:ins w:id="6140"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6141" w:author="rkbansal" w:date="2020-02-17T21:52:00Z"/>
          <w:noProof/>
          <w:rPrChange w:id="6142" w:author="rkbansal" w:date="2020-02-17T21:55:00Z">
            <w:rPr>
              <w:ins w:id="6143" w:author="rkbansal" w:date="2020-02-17T21:52:00Z"/>
              <w:rFonts w:ascii="Georgia" w:hAnsi="Georgia" w:cs="Segoe UI"/>
              <w:spacing w:val="-1"/>
              <w:sz w:val="32"/>
              <w:szCs w:val="32"/>
            </w:rPr>
          </w:rPrChange>
        </w:rPr>
        <w:pPrChange w:id="6144"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6145" w:author="rkbansal" w:date="2020-02-17T21:52:00Z">
        <w:r>
          <w:rPr>
            <w:noProof/>
          </w:rPr>
          <w:t xml:space="preserve">To get the token, user will </w:t>
        </w:r>
      </w:ins>
      <w:ins w:id="6146" w:author="rkbansal" w:date="2020-02-17T21:53:00Z">
        <w:r>
          <w:rPr>
            <w:noProof/>
          </w:rPr>
          <w:t xml:space="preserve">pass his </w:t>
        </w:r>
      </w:ins>
      <w:ins w:id="6147" w:author="rkbansal" w:date="2020-02-17T21:54:00Z">
        <w:r>
          <w:rPr>
            <w:noProof/>
          </w:rPr>
          <w:t xml:space="preserve">credentials and </w:t>
        </w:r>
      </w:ins>
      <w:ins w:id="6148" w:author="rkbansal" w:date="2020-02-17T21:53:00Z">
        <w:r>
          <w:rPr>
            <w:noProof/>
          </w:rPr>
          <w:t xml:space="preserve">call auth service via zuul-gateway </w:t>
        </w:r>
      </w:ins>
      <w:ins w:id="6149" w:author="rkbansal" w:date="2020-02-17T21:54:00Z">
        <w:r>
          <w:rPr>
            <w:noProof/>
          </w:rPr>
          <w:t>service.</w:t>
        </w:r>
      </w:ins>
    </w:p>
    <w:p w14:paraId="0511884E" w14:textId="3D949DF4" w:rsidR="00DE2A39" w:rsidRPr="00DE2A39" w:rsidRDefault="00DE2A39">
      <w:pPr>
        <w:pStyle w:val="ListParagraph"/>
        <w:numPr>
          <w:ilvl w:val="1"/>
          <w:numId w:val="19"/>
        </w:numPr>
        <w:rPr>
          <w:ins w:id="6150" w:author="rkbansal" w:date="2020-02-17T21:52:00Z"/>
          <w:noProof/>
          <w:rPrChange w:id="6151" w:author="rkbansal" w:date="2020-02-17T21:55:00Z">
            <w:rPr>
              <w:ins w:id="6152" w:author="rkbansal" w:date="2020-02-17T21:52:00Z"/>
              <w:rFonts w:ascii="Georgia" w:hAnsi="Georgia" w:cs="Segoe UI"/>
              <w:spacing w:val="-1"/>
              <w:sz w:val="32"/>
              <w:szCs w:val="32"/>
            </w:rPr>
          </w:rPrChange>
        </w:rPr>
        <w:pPrChange w:id="6153"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6154" w:author="rkbansal" w:date="2020-02-17T21:52:00Z">
        <w:r w:rsidRPr="00DE2A39">
          <w:rPr>
            <w:noProof/>
            <w:rPrChange w:id="6155" w:author="rkbansal" w:date="2020-02-17T21:55:00Z">
              <w:rPr>
                <w:rFonts w:cs="Segoe UI"/>
                <w:spacing w:val="-1"/>
                <w:sz w:val="32"/>
                <w:szCs w:val="32"/>
              </w:rPr>
            </w:rPrChange>
          </w:rPr>
          <w:t xml:space="preserve">The </w:t>
        </w:r>
      </w:ins>
      <w:ins w:id="6156" w:author="rkbansal" w:date="2020-02-17T21:54:00Z">
        <w:r w:rsidRPr="00DE2A39">
          <w:rPr>
            <w:noProof/>
            <w:rPrChange w:id="6157" w:author="rkbansal" w:date="2020-02-17T21:55:00Z">
              <w:rPr>
                <w:rFonts w:cs="Segoe UI"/>
                <w:spacing w:val="-1"/>
                <w:sz w:val="32"/>
                <w:szCs w:val="32"/>
              </w:rPr>
            </w:rPrChange>
          </w:rPr>
          <w:t xml:space="preserve">Auth </w:t>
        </w:r>
      </w:ins>
      <w:ins w:id="6158" w:author="rkbansal" w:date="2020-02-17T21:52:00Z">
        <w:r w:rsidRPr="00DE2A39">
          <w:rPr>
            <w:noProof/>
            <w:rPrChange w:id="6159" w:author="rkbansal" w:date="2020-02-17T21:55:00Z">
              <w:rPr>
                <w:rFonts w:cs="Segoe UI"/>
                <w:spacing w:val="-1"/>
                <w:sz w:val="32"/>
                <w:szCs w:val="32"/>
              </w:rPr>
            </w:rPrChange>
          </w:rPr>
          <w:t>serv</w:t>
        </w:r>
      </w:ins>
      <w:ins w:id="6160" w:author="rkbansal" w:date="2020-02-17T21:55:00Z">
        <w:r w:rsidRPr="00DE2A39">
          <w:rPr>
            <w:noProof/>
            <w:rPrChange w:id="6161" w:author="rkbansal" w:date="2020-02-17T21:55:00Z">
              <w:rPr>
                <w:rFonts w:cs="Segoe UI"/>
                <w:spacing w:val="-1"/>
                <w:sz w:val="32"/>
                <w:szCs w:val="32"/>
              </w:rPr>
            </w:rPrChange>
          </w:rPr>
          <w:t>ice</w:t>
        </w:r>
      </w:ins>
      <w:ins w:id="6162" w:author="rkbansal" w:date="2020-02-17T21:52:00Z">
        <w:r w:rsidRPr="00DE2A39">
          <w:rPr>
            <w:noProof/>
            <w:rPrChange w:id="6163"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6164" w:author="rkbansal" w:date="2020-02-17T21:56:00Z"/>
          <w:noProof/>
        </w:rPr>
      </w:pPr>
      <w:ins w:id="6165" w:author="rkbansal" w:date="2020-02-17T21:54:00Z">
        <w:r w:rsidRPr="00DE2A39">
          <w:rPr>
            <w:noProof/>
            <w:rPrChange w:id="6166"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6167" w:author="rkbansal" w:date="2020-02-17T21:55:00Z"/>
          <w:b/>
          <w:bCs/>
          <w:noProof/>
          <w:rPrChange w:id="6168" w:author="rkbansal" w:date="2020-02-17T21:56:00Z">
            <w:rPr>
              <w:ins w:id="6169" w:author="rkbansal" w:date="2020-02-17T21:55:00Z"/>
              <w:noProof/>
            </w:rPr>
          </w:rPrChange>
        </w:rPr>
        <w:pPrChange w:id="6170" w:author="rkbansal" w:date="2020-02-17T21:59:00Z">
          <w:pPr>
            <w:pStyle w:val="ListParagraph"/>
            <w:numPr>
              <w:ilvl w:val="1"/>
              <w:numId w:val="19"/>
            </w:numPr>
            <w:ind w:left="1440" w:hanging="360"/>
          </w:pPr>
        </w:pPrChange>
      </w:pPr>
      <w:ins w:id="6171" w:author="rkbansal" w:date="2020-02-17T21:56:00Z">
        <w:r w:rsidRPr="00DE2A39">
          <w:rPr>
            <w:b/>
            <w:bCs/>
            <w:noProof/>
            <w:rPrChange w:id="6172" w:author="rkbansal" w:date="2020-02-17T21:56:00Z">
              <w:rPr>
                <w:noProof/>
              </w:rPr>
            </w:rPrChange>
          </w:rPr>
          <w:t>Request</w:t>
        </w:r>
      </w:ins>
      <w:ins w:id="6173" w:author="rkbansal" w:date="2020-02-17T21:57:00Z">
        <w:r w:rsidR="008A06C3">
          <w:rPr>
            <w:b/>
            <w:bCs/>
            <w:noProof/>
          </w:rPr>
          <w:t xml:space="preserve"> </w:t>
        </w:r>
      </w:ins>
    </w:p>
    <w:p w14:paraId="05FCAC25" w14:textId="56A9A204" w:rsidR="00DE2A39" w:rsidRDefault="005E2B64" w:rsidP="00DE2A39">
      <w:pPr>
        <w:pStyle w:val="ListParagraph"/>
        <w:rPr>
          <w:ins w:id="6174" w:author="rkbansal" w:date="2020-02-17T21:56:00Z"/>
          <w:noProof/>
        </w:rPr>
      </w:pPr>
      <w:ins w:id="6175"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6176" w:author="rkbansal" w:date="2020-02-17T21:56:00Z"/>
          <w:noProof/>
        </w:rPr>
      </w:pPr>
    </w:p>
    <w:p w14:paraId="5F9BBC60" w14:textId="74DA1DAA" w:rsidR="00DE2A39" w:rsidRDefault="00DE2A39" w:rsidP="00DE2A39">
      <w:pPr>
        <w:pStyle w:val="ListParagraph"/>
        <w:rPr>
          <w:ins w:id="6177" w:author="rkbansal" w:date="2020-02-17T21:59:00Z"/>
          <w:noProof/>
        </w:rPr>
      </w:pPr>
      <w:ins w:id="6178" w:author="rkbansal" w:date="2020-02-17T21:56:00Z">
        <w:r w:rsidRPr="00DE2A39">
          <w:rPr>
            <w:b/>
            <w:bCs/>
            <w:noProof/>
            <w:rPrChange w:id="6179" w:author="rkbansal" w:date="2020-02-17T21:56:00Z">
              <w:rPr>
                <w:noProof/>
              </w:rPr>
            </w:rPrChange>
          </w:rPr>
          <w:t>Response</w:t>
        </w:r>
      </w:ins>
      <w:ins w:id="6180" w:author="rkbansal" w:date="2020-02-17T21:57:00Z">
        <w:r w:rsidR="008A06C3">
          <w:rPr>
            <w:b/>
            <w:bCs/>
            <w:noProof/>
          </w:rPr>
          <w:t xml:space="preserve"> – </w:t>
        </w:r>
        <w:r w:rsidR="008A06C3" w:rsidRPr="008A06C3">
          <w:rPr>
            <w:noProof/>
            <w:rPrChange w:id="6181" w:author="rkbansal" w:date="2020-02-17T21:58:00Z">
              <w:rPr>
                <w:b/>
                <w:bCs/>
                <w:noProof/>
              </w:rPr>
            </w:rPrChange>
          </w:rPr>
          <w:t>see the response</w:t>
        </w:r>
      </w:ins>
      <w:ins w:id="6182" w:author="rkbansal" w:date="2020-02-17T21:58:00Z">
        <w:r w:rsidR="008A06C3" w:rsidRPr="008A06C3">
          <w:rPr>
            <w:noProof/>
            <w:rPrChange w:id="6183"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6184" w:author="rkbansal" w:date="2020-02-17T21:58:00Z"/>
          <w:noProof/>
        </w:rPr>
      </w:pPr>
    </w:p>
    <w:p w14:paraId="1F244B71" w14:textId="7CC5C9D2" w:rsidR="008A06C3" w:rsidRPr="00DE2A39" w:rsidRDefault="00702225">
      <w:pPr>
        <w:pStyle w:val="ListParagraph"/>
        <w:rPr>
          <w:ins w:id="6185" w:author="rkbansal" w:date="2020-02-17T21:49:00Z"/>
          <w:b/>
          <w:bCs/>
          <w:noProof/>
          <w:rPrChange w:id="6186" w:author="rkbansal" w:date="2020-02-17T21:56:00Z">
            <w:rPr>
              <w:ins w:id="6187" w:author="rkbansal" w:date="2020-02-17T21:49:00Z"/>
              <w:noProof/>
            </w:rPr>
          </w:rPrChange>
        </w:rPr>
      </w:pPr>
      <w:ins w:id="6188"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6189" w:author="rkbansal" w:date="2020-02-17T21:49:00Z"/>
          <w:noProof/>
        </w:rPr>
      </w:pPr>
    </w:p>
    <w:p w14:paraId="3FAA5D03" w14:textId="77777777" w:rsidR="00DE2A39" w:rsidRDefault="00DE2A39" w:rsidP="009A06CB">
      <w:pPr>
        <w:pStyle w:val="ListParagraph"/>
        <w:rPr>
          <w:ins w:id="6190" w:author="rkbansal" w:date="2020-02-17T21:49:00Z"/>
          <w:noProof/>
        </w:rPr>
      </w:pPr>
    </w:p>
    <w:p w14:paraId="0B9FC0D5" w14:textId="77777777" w:rsidR="00DE2A39" w:rsidRDefault="00DE2A39" w:rsidP="009A06CB">
      <w:pPr>
        <w:pStyle w:val="ListParagraph"/>
        <w:rPr>
          <w:ins w:id="6191" w:author="rkbansal" w:date="2020-02-17T21:49:00Z"/>
          <w:noProof/>
        </w:rPr>
      </w:pPr>
    </w:p>
    <w:p w14:paraId="531901AD" w14:textId="3E45438E" w:rsidR="00F0589E" w:rsidRDefault="00F0589E" w:rsidP="009A06CB">
      <w:pPr>
        <w:pStyle w:val="ListParagraph"/>
        <w:rPr>
          <w:ins w:id="6192" w:author="rkbansal" w:date="2020-02-17T21:43:00Z"/>
          <w:b/>
          <w:sz w:val="28"/>
        </w:rPr>
      </w:pPr>
      <w:ins w:id="6193" w:author="rkbansal" w:date="2020-02-15T13:29:00Z">
        <w:r w:rsidRPr="009844F6">
          <w:rPr>
            <w:b/>
            <w:sz w:val="28"/>
            <w:rPrChange w:id="6194" w:author="rkbansal" w:date="2020-02-17T21:38:00Z">
              <w:rPr/>
            </w:rPrChange>
          </w:rPr>
          <w:br w:type="page"/>
        </w:r>
      </w:ins>
    </w:p>
    <w:p w14:paraId="1F5C40DD" w14:textId="77777777" w:rsidR="009A06CB" w:rsidRPr="009A06CB" w:rsidRDefault="009A06CB">
      <w:pPr>
        <w:pStyle w:val="ListParagraph"/>
        <w:rPr>
          <w:ins w:id="6195" w:author="rkbansal" w:date="2020-02-17T21:43:00Z"/>
          <w:rPrChange w:id="6196" w:author="rkbansal" w:date="2020-02-17T21:43:00Z">
            <w:rPr>
              <w:ins w:id="6197" w:author="rkbansal" w:date="2020-02-17T21:43:00Z"/>
              <w:b/>
              <w:sz w:val="28"/>
            </w:rPr>
          </w:rPrChange>
        </w:rPr>
        <w:pPrChange w:id="6198" w:author="rkbansal" w:date="2020-02-17T21:43:00Z">
          <w:pPr>
            <w:pStyle w:val="ListParagraph"/>
            <w:numPr>
              <w:numId w:val="19"/>
            </w:numPr>
            <w:ind w:hanging="360"/>
          </w:pPr>
        </w:pPrChange>
      </w:pPr>
    </w:p>
    <w:p w14:paraId="4635A199" w14:textId="77777777" w:rsidR="009A06CB" w:rsidRPr="009844F6" w:rsidRDefault="009A06CB">
      <w:pPr>
        <w:pStyle w:val="ListParagraph"/>
        <w:rPr>
          <w:ins w:id="6199" w:author="rkbansal" w:date="2020-02-15T13:29:00Z"/>
          <w:rPrChange w:id="6200" w:author="rkbansal" w:date="2020-02-17T21:38:00Z">
            <w:rPr>
              <w:ins w:id="6201" w:author="rkbansal" w:date="2020-02-15T13:29:00Z"/>
              <w:rFonts w:eastAsiaTheme="majorEastAsia" w:cstheme="majorBidi"/>
              <w:color w:val="2F5496" w:themeColor="accent1" w:themeShade="BF"/>
              <w:szCs w:val="26"/>
            </w:rPr>
          </w:rPrChange>
        </w:rPr>
        <w:pPrChange w:id="6202" w:author="rkbansal" w:date="2020-02-17T21:43:00Z">
          <w:pPr/>
        </w:pPrChange>
      </w:pPr>
    </w:p>
    <w:p w14:paraId="3727EEE7" w14:textId="1D409ECE" w:rsidR="000F2DCB" w:rsidRDefault="000F2DCB" w:rsidP="000F2DCB">
      <w:pPr>
        <w:pStyle w:val="Heading2"/>
        <w:rPr>
          <w:ins w:id="6203" w:author="rkbansal" w:date="2019-12-28T12:52:00Z"/>
          <w:rFonts w:ascii="Georgia" w:hAnsi="Georgia"/>
          <w:b/>
          <w:sz w:val="28"/>
        </w:rPr>
      </w:pPr>
      <w:ins w:id="6204"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6205" w:author="rkbansal" w:date="2019-12-28T13:03:00Z"/>
        </w:rPr>
      </w:pPr>
      <w:ins w:id="6206" w:author="rkbansal" w:date="2019-12-28T12:52:00Z">
        <w:r w:rsidRPr="00144CC6">
          <w:t xml:space="preserve">When we have common configuration variables, classes, </w:t>
        </w:r>
      </w:ins>
      <w:ins w:id="6207" w:author="rkbansal" w:date="2020-05-17T20:31:00Z">
        <w:r w:rsidR="00171DAB">
          <w:t>enum</w:t>
        </w:r>
      </w:ins>
      <w:ins w:id="6208" w:author="rkbansal" w:date="2019-12-28T12:52:00Z">
        <w:r w:rsidRPr="00144CC6">
          <w:t xml:space="preserve"> classes, or logic, used by multiple microservices, like the one we had </w:t>
        </w:r>
      </w:ins>
      <w:ins w:id="6209" w:author="rkbansal" w:date="2019-12-28T12:53:00Z">
        <w:r w:rsidRPr="00144CC6">
          <w:t xml:space="preserve">JwtConfig, Status Enum, User Model related classes used in the Authentication Services and User </w:t>
        </w:r>
      </w:ins>
      <w:ins w:id="6210"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6211" w:author="rkbansal" w:date="2019-12-28T13:04:00Z"/>
          <w:spacing w:val="-1"/>
          <w:shd w:val="clear" w:color="auto" w:fill="FFFFFF"/>
          <w:rPrChange w:id="6212" w:author="rkbansal" w:date="2020-02-15T13:24:00Z">
            <w:rPr>
              <w:ins w:id="6213" w:author="rkbansal" w:date="2019-12-28T13:04:00Z"/>
              <w:shd w:val="clear" w:color="auto" w:fill="FFFFFF"/>
            </w:rPr>
          </w:rPrChange>
        </w:rPr>
        <w:pPrChange w:id="6214" w:author="rkbansal" w:date="2019-12-28T13:10:00Z">
          <w:pPr/>
        </w:pPrChange>
      </w:pPr>
      <w:ins w:id="6215" w:author="rkbansal" w:date="2019-12-28T13:03:00Z">
        <w:r w:rsidRPr="00144CC6">
          <w:rPr>
            <w:spacing w:val="-1"/>
            <w:shd w:val="clear" w:color="auto" w:fill="FFFFFF"/>
            <w:rPrChange w:id="6216"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6217" w:author="rkbansal" w:date="2020-02-15T13:24:00Z">
              <w:rPr>
                <w:shd w:val="clear" w:color="auto" w:fill="FFFFFF"/>
              </w:rPr>
            </w:rPrChange>
          </w:rPr>
          <w:t> file</w:t>
        </w:r>
      </w:ins>
    </w:p>
    <w:p w14:paraId="59C95AEB" w14:textId="30DF7138" w:rsidR="0087633C" w:rsidRDefault="002418C6" w:rsidP="002418C6">
      <w:pPr>
        <w:ind w:left="720"/>
        <w:rPr>
          <w:ins w:id="6218" w:author="rkbansal" w:date="2020-05-17T20:34:00Z"/>
        </w:rPr>
      </w:pPr>
      <w:ins w:id="6219"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6220" w:author="rkbansal" w:date="2019-12-28T13:10:00Z"/>
        </w:rPr>
        <w:pPrChange w:id="6221" w:author="rkbansal" w:date="2020-05-17T20:31:00Z">
          <w:pPr/>
        </w:pPrChange>
      </w:pPr>
      <w:ins w:id="6222"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05325" cy="2828925"/>
                      </a:xfrm>
                      <a:prstGeom prst="rect">
                        <a:avLst/>
                      </a:prstGeom>
                    </pic:spPr>
                  </pic:pic>
                </a:graphicData>
              </a:graphic>
            </wp:inline>
          </w:drawing>
        </w:r>
      </w:ins>
    </w:p>
    <w:p w14:paraId="45E83160" w14:textId="784A1D68" w:rsidR="00D949EE" w:rsidRDefault="0087633C">
      <w:pPr>
        <w:pStyle w:val="ListParagraph"/>
        <w:numPr>
          <w:ilvl w:val="0"/>
          <w:numId w:val="19"/>
        </w:numPr>
        <w:rPr>
          <w:ins w:id="6223" w:author="rkbansal" w:date="2019-12-28T13:11:00Z"/>
        </w:rPr>
        <w:pPrChange w:id="6224" w:author="rkbansal" w:date="2020-11-30T22:05:00Z">
          <w:pPr>
            <w:pStyle w:val="ListParagraph"/>
          </w:pPr>
        </w:pPrChange>
      </w:pPr>
      <w:ins w:id="6225" w:author="rkbansal" w:date="2019-12-28T13:10:00Z">
        <w:r>
          <w:t>In Application.properties</w:t>
        </w:r>
      </w:ins>
      <w:ins w:id="6226" w:author="rkbansal" w:date="2020-05-17T20:35:00Z">
        <w:r w:rsidR="00E52E91">
          <w:t xml:space="preserve">, </w:t>
        </w:r>
      </w:ins>
      <w:ins w:id="6227" w:author="rkbansal" w:date="2020-11-30T22:04:00Z">
        <w:r w:rsidR="00A80351">
          <w:t>No need to define anything as it will be used a JAR file in other microserv</w:t>
        </w:r>
      </w:ins>
      <w:ins w:id="6228" w:author="rkbansal" w:date="2020-11-30T22:05:00Z">
        <w:r w:rsidR="00A80351">
          <w:t>ices</w:t>
        </w:r>
      </w:ins>
    </w:p>
    <w:p w14:paraId="43E986F5" w14:textId="77777777" w:rsidR="009D3528" w:rsidRDefault="009D3528" w:rsidP="009D3528">
      <w:pPr>
        <w:pStyle w:val="ListParagraph"/>
        <w:numPr>
          <w:ilvl w:val="0"/>
          <w:numId w:val="19"/>
        </w:numPr>
        <w:rPr>
          <w:ins w:id="6229" w:author="rkbansal" w:date="2019-12-28T13:14:00Z"/>
        </w:rPr>
      </w:pPr>
      <w:ins w:id="6230" w:author="rkbansal" w:date="2019-12-28T13:13:00Z">
        <w:r>
          <w:t xml:space="preserve">Put all the </w:t>
        </w:r>
      </w:ins>
    </w:p>
    <w:p w14:paraId="0A7AE5CB" w14:textId="77777777" w:rsidR="009D3528" w:rsidRDefault="009D3528" w:rsidP="009D3528">
      <w:pPr>
        <w:pStyle w:val="ListParagraph"/>
        <w:numPr>
          <w:ilvl w:val="1"/>
          <w:numId w:val="19"/>
        </w:numPr>
        <w:rPr>
          <w:ins w:id="6231" w:author="rkbansal" w:date="2019-12-28T13:14:00Z"/>
        </w:rPr>
      </w:pPr>
      <w:ins w:id="6232" w:author="rkbansal" w:date="2019-12-28T13:14:00Z">
        <w:r>
          <w:t>common configuration variables,</w:t>
        </w:r>
      </w:ins>
    </w:p>
    <w:p w14:paraId="30D72D28" w14:textId="77777777" w:rsidR="009D3528" w:rsidRDefault="009D3528" w:rsidP="009D3528">
      <w:pPr>
        <w:pStyle w:val="ListParagraph"/>
        <w:numPr>
          <w:ilvl w:val="1"/>
          <w:numId w:val="19"/>
        </w:numPr>
        <w:rPr>
          <w:ins w:id="6233" w:author="rkbansal" w:date="2019-12-28T13:14:00Z"/>
        </w:rPr>
      </w:pPr>
      <w:ins w:id="6234" w:author="rkbansal" w:date="2019-12-28T13:14:00Z">
        <w:r>
          <w:t xml:space="preserve"> classes, enum classes, or logic, used by multiple microservices, </w:t>
        </w:r>
      </w:ins>
    </w:p>
    <w:p w14:paraId="30574511" w14:textId="4762C836" w:rsidR="009D3528" w:rsidRDefault="009D3528" w:rsidP="009D3528">
      <w:pPr>
        <w:pStyle w:val="ListParagraph"/>
        <w:numPr>
          <w:ilvl w:val="1"/>
          <w:numId w:val="19"/>
        </w:numPr>
        <w:rPr>
          <w:ins w:id="6235" w:author="rkbansal" w:date="2020-05-17T21:35:00Z"/>
        </w:rPr>
      </w:pPr>
      <w:ins w:id="6236" w:author="rkbansal" w:date="2019-12-28T13:14:00Z">
        <w:r>
          <w:t>like the one we had JwtConfig,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6237" w:author="rkbansal" w:date="2019-12-28T13:17:00Z"/>
        </w:rPr>
      </w:pPr>
      <w:ins w:id="6238" w:author="rkbansal" w:date="2020-05-17T21:35:00Z">
        <w:r>
          <w:lastRenderedPageBreak/>
          <w:t xml:space="preserve">Model classes of </w:t>
        </w:r>
      </w:ins>
      <w:ins w:id="6239" w:author="rkbansal" w:date="2020-05-17T21:36:00Z">
        <w:r>
          <w:t>all the microservices.</w:t>
        </w:r>
      </w:ins>
    </w:p>
    <w:p w14:paraId="0C5A0C1C" w14:textId="421684A7" w:rsidR="009E6746" w:rsidRPr="0087295E" w:rsidRDefault="009E6746" w:rsidP="009E6746">
      <w:pPr>
        <w:pStyle w:val="ListParagraph"/>
        <w:numPr>
          <w:ilvl w:val="0"/>
          <w:numId w:val="19"/>
        </w:numPr>
        <w:rPr>
          <w:ins w:id="6240" w:author="rkbansal" w:date="2019-12-28T13:18:00Z"/>
          <w:rPrChange w:id="6241" w:author="rkbansal" w:date="2020-02-15T13:27:00Z">
            <w:rPr>
              <w:ins w:id="6242" w:author="rkbansal" w:date="2019-12-28T13:18:00Z"/>
              <w:spacing w:val="-1"/>
              <w:sz w:val="32"/>
              <w:szCs w:val="32"/>
              <w:shd w:val="clear" w:color="auto" w:fill="FFFFFF"/>
            </w:rPr>
          </w:rPrChange>
        </w:rPr>
      </w:pPr>
      <w:ins w:id="6243" w:author="rkbansal" w:date="2019-12-28T13:17:00Z">
        <w:r w:rsidRPr="0087295E">
          <w:rPr>
            <w:spacing w:val="-1"/>
            <w:shd w:val="clear" w:color="auto" w:fill="FFFFFF"/>
            <w:rPrChange w:id="6244"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6245" w:author="rkbansal" w:date="2020-02-15T13:27:00Z">
              <w:rPr>
                <w:spacing w:val="-1"/>
                <w:sz w:val="32"/>
                <w:szCs w:val="32"/>
                <w:shd w:val="clear" w:color="auto" w:fill="FFFFFF"/>
              </w:rPr>
            </w:rPrChange>
          </w:rPr>
          <w:t> class</w:t>
        </w:r>
      </w:ins>
      <w:ins w:id="6246" w:author="rkbansal" w:date="2019-12-28T13:18:00Z">
        <w:r w:rsidRPr="0087295E">
          <w:rPr>
            <w:spacing w:val="-1"/>
            <w:shd w:val="clear" w:color="auto" w:fill="FFFFFF"/>
            <w:rPrChange w:id="6247" w:author="rkbansal" w:date="2020-02-15T13:27:00Z">
              <w:rPr>
                <w:spacing w:val="-1"/>
                <w:sz w:val="32"/>
                <w:szCs w:val="32"/>
                <w:shd w:val="clear" w:color="auto" w:fill="FFFFFF"/>
              </w:rPr>
            </w:rPrChange>
          </w:rPr>
          <w:t>,</w:t>
        </w:r>
        <w:r w:rsidRPr="0087295E">
          <w:t xml:space="preserve"> User Model related classes</w:t>
        </w:r>
      </w:ins>
      <w:ins w:id="6248" w:author="rkbansal" w:date="2019-12-28T13:17:00Z">
        <w:r w:rsidRPr="0087295E">
          <w:rPr>
            <w:spacing w:val="-1"/>
            <w:shd w:val="clear" w:color="auto" w:fill="FFFFFF"/>
            <w:rPrChange w:id="6249"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6250"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6251" w:author="rkbansal" w:date="2019-12-28T13:19:00Z"/>
          <w:rPrChange w:id="6252" w:author="rkbansal" w:date="2020-02-15T13:27:00Z">
            <w:rPr>
              <w:ins w:id="6253" w:author="rkbansal" w:date="2019-12-28T13:19:00Z"/>
              <w:spacing w:val="-1"/>
              <w:sz w:val="32"/>
              <w:szCs w:val="32"/>
              <w:shd w:val="clear" w:color="auto" w:fill="FFFFFF"/>
            </w:rPr>
          </w:rPrChange>
        </w:rPr>
      </w:pPr>
      <w:ins w:id="6254" w:author="rkbansal" w:date="2019-12-28T13:18:00Z">
        <w:r w:rsidRPr="0087295E">
          <w:rPr>
            <w:spacing w:val="-1"/>
            <w:shd w:val="clear" w:color="auto" w:fill="FFFFFF"/>
            <w:rPrChange w:id="6255" w:author="rkbansal" w:date="2020-02-15T13:27:00Z">
              <w:rPr>
                <w:spacing w:val="-1"/>
                <w:sz w:val="32"/>
                <w:szCs w:val="32"/>
                <w:shd w:val="clear" w:color="auto" w:fill="FFFFFF"/>
              </w:rPr>
            </w:rPrChange>
          </w:rPr>
          <w:t>Add the dependency of common-service in auth-service</w:t>
        </w:r>
      </w:ins>
      <w:ins w:id="6256" w:author="rkbansal" w:date="2019-12-28T13:19:00Z">
        <w:r w:rsidRPr="0087295E">
          <w:rPr>
            <w:spacing w:val="-1"/>
            <w:shd w:val="clear" w:color="auto" w:fill="FFFFFF"/>
            <w:rPrChange w:id="6257"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6258" w:author="rkbansal" w:date="2019-12-28T13:21:00Z"/>
        </w:rPr>
        <w:pPrChange w:id="6259" w:author="rkbansal" w:date="2019-12-28T13:21:00Z">
          <w:pPr>
            <w:pStyle w:val="ListParagraph"/>
            <w:numPr>
              <w:numId w:val="19"/>
            </w:numPr>
            <w:ind w:hanging="360"/>
          </w:pPr>
        </w:pPrChange>
      </w:pPr>
      <w:ins w:id="6260"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6261" w:author="rkbansal" w:date="2020-04-21T17:53:00Z"/>
        </w:rPr>
      </w:pPr>
      <w:ins w:id="6262" w:author="rkbansal" w:date="2019-12-28T13:19:00Z">
        <w:r>
          <w:t>Now we can use the common configurations and classes.</w:t>
        </w:r>
      </w:ins>
    </w:p>
    <w:p w14:paraId="3DCFD92F" w14:textId="77777777" w:rsidR="00F626F3" w:rsidRPr="000F2DCB" w:rsidRDefault="00F626F3">
      <w:pPr>
        <w:pStyle w:val="ListParagraph"/>
        <w:rPr>
          <w:ins w:id="6263" w:author="rkbansal" w:date="2019-12-28T12:50:00Z"/>
          <w:rPrChange w:id="6264" w:author="rkbansal" w:date="2019-12-28T12:52:00Z">
            <w:rPr>
              <w:ins w:id="6265" w:author="rkbansal" w:date="2019-12-28T12:50:00Z"/>
              <w:rFonts w:ascii="Georgia" w:hAnsi="Georgia"/>
              <w:b/>
              <w:sz w:val="28"/>
            </w:rPr>
          </w:rPrChange>
        </w:rPr>
        <w:pPrChange w:id="6266" w:author="rkbansal" w:date="2020-04-21T17:53:00Z">
          <w:pPr>
            <w:pStyle w:val="Heading2"/>
          </w:pPr>
        </w:pPrChange>
      </w:pPr>
    </w:p>
    <w:p w14:paraId="0FF9452F" w14:textId="77777777" w:rsidR="00693592" w:rsidRDefault="00F626F3" w:rsidP="00CC3C0A">
      <w:pPr>
        <w:pStyle w:val="Heading3"/>
        <w:rPr>
          <w:ins w:id="6267" w:author="rkbansal" w:date="2020-04-21T17:55:00Z"/>
          <w:b/>
          <w:bCs/>
        </w:rPr>
      </w:pPr>
      <w:ins w:id="6268" w:author="rkbansal" w:date="2020-04-21T17:53:00Z">
        <w:r w:rsidRPr="00CC3C0A">
          <w:rPr>
            <w:b/>
            <w:bCs/>
            <w:sz w:val="36"/>
            <w:szCs w:val="36"/>
            <w:rPrChange w:id="6269" w:author="rkbansal" w:date="2020-04-21T17:54:00Z">
              <w:rPr/>
            </w:rPrChange>
          </w:rPr>
          <w:t>Exception Handling</w:t>
        </w:r>
      </w:ins>
    </w:p>
    <w:p w14:paraId="20210737" w14:textId="77777777" w:rsidR="009B2C6E" w:rsidRDefault="00693592" w:rsidP="00693592">
      <w:pPr>
        <w:rPr>
          <w:ins w:id="6270" w:author="rkbansal" w:date="2020-04-21T17:57:00Z"/>
          <w:shd w:val="clear" w:color="auto" w:fill="FFFFFF"/>
        </w:rPr>
      </w:pPr>
      <w:ins w:id="6271"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6272" w:author="rkbansal" w:date="2020-04-21T17:57:00Z"/>
          <w:b/>
          <w:bCs/>
          <w:sz w:val="28"/>
          <w:szCs w:val="28"/>
          <w:rPrChange w:id="6273" w:author="rkbansal" w:date="2020-04-21T19:44:00Z">
            <w:rPr>
              <w:ins w:id="6274" w:author="rkbansal" w:date="2020-04-21T17:57:00Z"/>
            </w:rPr>
          </w:rPrChange>
        </w:rPr>
        <w:pPrChange w:id="6275" w:author="rkbansal" w:date="2020-04-21T19:44:00Z">
          <w:pPr>
            <w:pStyle w:val="Heading2"/>
            <w:spacing w:before="480" w:after="480" w:line="525" w:lineRule="atLeast"/>
            <w:textAlignment w:val="baseline"/>
          </w:pPr>
        </w:pPrChange>
      </w:pPr>
      <w:ins w:id="6276" w:author="rkbansal" w:date="2020-04-21T17:57:00Z">
        <w:r w:rsidRPr="00EB4F74">
          <w:rPr>
            <w:b/>
            <w:bCs/>
            <w:i w:val="0"/>
            <w:iCs w:val="0"/>
            <w:sz w:val="28"/>
            <w:szCs w:val="28"/>
            <w:rPrChange w:id="6277" w:author="rkbansal" w:date="2020-04-21T19:44:00Z">
              <w:rPr>
                <w:i/>
                <w:iCs/>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6278" w:author="rkbansal" w:date="2020-04-21T17:57:00Z"/>
          <w:rFonts w:ascii="Georgia" w:hAnsi="Georgia"/>
          <w:color w:val="262D3D"/>
          <w:sz w:val="27"/>
          <w:szCs w:val="27"/>
        </w:rPr>
      </w:pPr>
      <w:ins w:id="6279"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6280" w:author="rkbansal" w:date="2020-04-21T17:58:00Z"/>
          <w:b/>
          <w:bCs/>
        </w:rPr>
      </w:pPr>
      <w:ins w:id="6281"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6282" w:author="rkbansal" w:date="2020-04-21T17:58:00Z"/>
          <w:rFonts w:eastAsia="Times New Roman" w:cs="Times New Roman"/>
          <w:color w:val="262D3D"/>
          <w:sz w:val="27"/>
          <w:szCs w:val="27"/>
          <w:lang w:eastAsia="en-IN"/>
        </w:rPr>
      </w:pPr>
      <w:ins w:id="6283"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6284" w:author="rkbansal" w:date="2020-04-21T17:58:00Z"/>
          <w:rFonts w:eastAsia="Times New Roman" w:cs="Times New Roman"/>
          <w:color w:val="262D3D"/>
          <w:sz w:val="27"/>
          <w:szCs w:val="27"/>
          <w:lang w:eastAsia="en-IN"/>
        </w:rPr>
      </w:pPr>
      <w:ins w:id="6285"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6286"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6287"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6288" w:author="rkbansal" w:date="2020-04-21T17:59:00Z"/>
          <w:rFonts w:eastAsia="Times New Roman" w:cs="Times New Roman"/>
          <w:color w:val="262D3D"/>
          <w:sz w:val="27"/>
          <w:szCs w:val="27"/>
          <w:lang w:eastAsia="en-IN"/>
        </w:rPr>
      </w:pPr>
      <w:ins w:id="6289"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6290" w:author="rkbansal" w:date="2020-04-21T17:58:00Z"/>
          <w:rFonts w:eastAsia="Times New Roman" w:cs="Times New Roman"/>
          <w:color w:val="262D3D"/>
          <w:sz w:val="27"/>
          <w:szCs w:val="27"/>
          <w:lang w:eastAsia="en-IN"/>
        </w:rPr>
      </w:pPr>
      <w:ins w:id="6291"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6292" w:author="rkbansal" w:date="2020-04-21T17:58:00Z"/>
          <w:rFonts w:eastAsia="Times New Roman" w:cs="Times New Roman"/>
          <w:color w:val="262D3D"/>
          <w:sz w:val="27"/>
          <w:szCs w:val="27"/>
          <w:lang w:eastAsia="en-IN"/>
        </w:rPr>
      </w:pPr>
      <w:ins w:id="6293"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xml:space="preserve"> field is only interesting to Java developers and the message leaves the API consumer lost in all the implementation details that are irrelevant to them. And what if there were more details that we </w:t>
        </w:r>
        <w:r w:rsidRPr="009B682F">
          <w:rPr>
            <w:rFonts w:eastAsia="Times New Roman" w:cs="Times New Roman"/>
            <w:color w:val="262D3D"/>
            <w:sz w:val="27"/>
            <w:szCs w:val="27"/>
            <w:lang w:eastAsia="en-IN"/>
          </w:rPr>
          <w:lastRenderedPageBreak/>
          <w:t>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6294" w:author="rkbansal" w:date="2020-04-21T18:01:00Z"/>
          <w:rFonts w:ascii="Georgia" w:hAnsi="Georgia"/>
          <w:color w:val="262D3D"/>
          <w:sz w:val="27"/>
          <w:szCs w:val="27"/>
        </w:rPr>
      </w:pPr>
      <w:ins w:id="6295" w:author="rkbansal" w:date="2020-02-15T13:27:00Z">
        <w:r w:rsidRPr="00CC3C0A">
          <w:rPr>
            <w:b/>
            <w:bCs/>
            <w:rPrChange w:id="6296" w:author="rkbansal" w:date="2020-04-21T17:54:00Z">
              <w:rPr/>
            </w:rPrChange>
          </w:rPr>
          <w:br w:type="page"/>
        </w:r>
      </w:ins>
      <w:ins w:id="6297"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r w:rsidR="002B5FC7" w:rsidRPr="002B5FC7">
          <w:rPr>
            <w:rFonts w:ascii="Courier New" w:hAnsi="Courier New" w:cs="Courier New"/>
            <w:color w:val="455065"/>
            <w:sz w:val="21"/>
            <w:szCs w:val="21"/>
            <w:bdr w:val="single" w:sz="6" w:space="3" w:color="EBECED" w:frame="1"/>
            <w:shd w:val="clear" w:color="auto" w:fill="FBFBFB"/>
          </w:rPr>
          <w:t>DefaultErrorAttributes</w:t>
        </w:r>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6298" w:author="rkbansal" w:date="2020-04-21T18:01:00Z"/>
          <w:rFonts w:eastAsia="Times New Roman" w:cs="Times New Roman"/>
          <w:color w:val="262D3D"/>
          <w:sz w:val="27"/>
          <w:szCs w:val="27"/>
          <w:lang w:eastAsia="en-IN"/>
        </w:rPr>
      </w:pPr>
      <w:ins w:id="6299"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6300" w:author="rkbansal" w:date="2020-04-21T18:01:00Z"/>
          <w:b/>
          <w:bCs/>
          <w:color w:val="2F5496" w:themeColor="accent1" w:themeShade="BF"/>
          <w:szCs w:val="26"/>
        </w:rPr>
      </w:pPr>
      <w:ins w:id="6301"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6302" w:author="rkbansal" w:date="2020-04-21T18:02:00Z"/>
          <w:color w:val="262D3D"/>
          <w:shd w:val="clear" w:color="auto" w:fill="FFFFFF"/>
        </w:rPr>
      </w:pPr>
      <w:ins w:id="6303"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6304" w:author="rkbansal" w:date="2020-04-21T18:02:00Z">
        <w:r>
          <w:rPr>
            <w:color w:val="262D3D"/>
            <w:shd w:val="clear" w:color="auto" w:fill="FFFFFF"/>
          </w:rPr>
          <w:t xml:space="preserve">associated classes </w:t>
        </w:r>
      </w:ins>
      <w:ins w:id="6305"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6306" w:author="rkbansal" w:date="2020-02-15T13:27:00Z"/>
          <w:b/>
          <w:bCs/>
          <w:color w:val="2F5496" w:themeColor="accent1" w:themeShade="BF"/>
          <w:szCs w:val="26"/>
          <w:rPrChange w:id="6307" w:author="rkbansal" w:date="2020-04-21T17:54:00Z">
            <w:rPr>
              <w:ins w:id="6308" w:author="rkbansal" w:date="2020-02-15T13:27:00Z"/>
              <w:color w:val="2F5496" w:themeColor="accent1" w:themeShade="BF"/>
              <w:szCs w:val="26"/>
            </w:rPr>
          </w:rPrChange>
        </w:rPr>
      </w:pPr>
      <w:ins w:id="6309"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6310" w:author="rkbansal" w:date="2020-04-21T19:37:00Z"/>
          <w:b/>
          <w:sz w:val="28"/>
        </w:rPr>
      </w:pPr>
      <w:ins w:id="6311" w:author="rkbansal" w:date="2020-04-21T19:37:00Z">
        <w:r>
          <w:rPr>
            <w:b/>
            <w:sz w:val="28"/>
          </w:rPr>
          <w:t>ApiError Class:</w:t>
        </w:r>
      </w:ins>
    </w:p>
    <w:p w14:paraId="7EB2DFC3" w14:textId="23241E68" w:rsidR="00424FB4" w:rsidRDefault="00424FB4">
      <w:pPr>
        <w:rPr>
          <w:ins w:id="6312" w:author="rkbansal" w:date="2020-04-21T18:02:00Z"/>
          <w:rFonts w:eastAsiaTheme="majorEastAsia" w:cstheme="majorBidi"/>
          <w:b/>
          <w:color w:val="2F5496" w:themeColor="accent1" w:themeShade="BF"/>
          <w:sz w:val="28"/>
          <w:szCs w:val="26"/>
        </w:rPr>
      </w:pPr>
      <w:ins w:id="6313"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314" w:author="rkbansal" w:date="2020-04-21T19:40:00Z"/>
          <w:rFonts w:ascii="Georgia" w:hAnsi="Georgia"/>
          <w:color w:val="262D3D"/>
        </w:rPr>
      </w:pPr>
      <w:ins w:id="6315"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316" w:author="rkbansal" w:date="2020-04-21T19:40:00Z"/>
          <w:rFonts w:ascii="Georgia" w:hAnsi="Georgia"/>
          <w:color w:val="262D3D"/>
        </w:rPr>
      </w:pPr>
      <w:ins w:id="6317"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318" w:author="rkbansal" w:date="2020-04-21T19:40:00Z"/>
          <w:rFonts w:ascii="Georgia" w:hAnsi="Georgia"/>
          <w:color w:val="262D3D"/>
        </w:rPr>
      </w:pPr>
      <w:ins w:id="6319"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320" w:author="rkbansal" w:date="2020-04-21T19:40:00Z"/>
          <w:rFonts w:ascii="Georgia" w:hAnsi="Georgia"/>
          <w:color w:val="262D3D"/>
        </w:rPr>
      </w:pPr>
      <w:ins w:id="6321"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322" w:author="rkbansal" w:date="2020-04-21T19:40:00Z"/>
          <w:rFonts w:ascii="Georgia" w:hAnsi="Georgia"/>
          <w:color w:val="262D3D"/>
        </w:rPr>
      </w:pPr>
      <w:ins w:id="6323"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980233D" w14:textId="77777777" w:rsidR="00EB4F74" w:rsidRDefault="00EB4F74">
      <w:pPr>
        <w:rPr>
          <w:ins w:id="6324" w:author="rkbansal" w:date="2020-04-21T19:42:00Z"/>
          <w:b/>
          <w:sz w:val="28"/>
        </w:rPr>
      </w:pPr>
      <w:ins w:id="6325"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6326" w:author="rkbansal" w:date="2020-04-21T19:42:00Z"/>
          <w:b/>
          <w:sz w:val="28"/>
        </w:rPr>
      </w:pPr>
      <w:ins w:id="6327"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6328" w:author="rkbansal" w:date="2020-04-21T19:42:00Z"/>
          <w:rFonts w:eastAsia="Times New Roman" w:cs="Times New Roman"/>
          <w:color w:val="262D3D"/>
          <w:sz w:val="27"/>
          <w:szCs w:val="27"/>
          <w:lang w:eastAsia="en-IN"/>
        </w:rPr>
      </w:pPr>
      <w:ins w:id="6329"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6330" w:author="rkbansal" w:date="2020-04-21T19:42:00Z"/>
          <w:rFonts w:eastAsia="Times New Roman" w:cs="Times New Roman"/>
          <w:color w:val="262D3D"/>
          <w:sz w:val="27"/>
          <w:szCs w:val="27"/>
          <w:lang w:eastAsia="en-IN"/>
        </w:rPr>
      </w:pPr>
      <w:ins w:id="6331"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6332" w:author="rkbansal" w:date="2020-04-21T19:42:00Z"/>
          <w:rFonts w:eastAsia="Times New Roman" w:cs="Times New Roman"/>
          <w:color w:val="262D3D"/>
          <w:sz w:val="27"/>
          <w:szCs w:val="27"/>
          <w:lang w:eastAsia="en-IN"/>
        </w:rPr>
      </w:pPr>
      <w:ins w:id="6333"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6334" w:author="rkbansal" w:date="2020-04-21T19:43:00Z"/>
          <w:b/>
          <w:sz w:val="28"/>
        </w:rPr>
      </w:pPr>
      <w:ins w:id="6335"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6336" w:author="rkbansal" w:date="2020-04-21T19:43:00Z"/>
          <w:b/>
          <w:bCs/>
          <w:sz w:val="28"/>
          <w:szCs w:val="28"/>
          <w:rPrChange w:id="6337" w:author="rkbansal" w:date="2020-04-21T19:44:00Z">
            <w:rPr>
              <w:ins w:id="6338" w:author="rkbansal" w:date="2020-04-21T19:43:00Z"/>
            </w:rPr>
          </w:rPrChange>
        </w:rPr>
        <w:pPrChange w:id="6339" w:author="rkbansal" w:date="2020-04-21T19:44:00Z">
          <w:pPr>
            <w:pStyle w:val="Heading2"/>
            <w:spacing w:before="480" w:after="480" w:line="525" w:lineRule="atLeast"/>
            <w:textAlignment w:val="baseline"/>
          </w:pPr>
        </w:pPrChange>
      </w:pPr>
      <w:ins w:id="6340" w:author="rkbansal" w:date="2020-04-21T19:43:00Z">
        <w:r w:rsidRPr="00EB4F74">
          <w:rPr>
            <w:b/>
            <w:bCs/>
            <w:i w:val="0"/>
            <w:iCs w:val="0"/>
            <w:sz w:val="28"/>
            <w:szCs w:val="28"/>
            <w:rPrChange w:id="6341" w:author="rkbansal" w:date="2020-04-21T19:44:00Z">
              <w:rPr>
                <w:i/>
                <w:iCs/>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6342" w:author="rkbansal" w:date="2020-04-21T19:43:00Z"/>
          <w:rFonts w:ascii="Georgia" w:hAnsi="Georgia"/>
          <w:color w:val="262D3D"/>
          <w:sz w:val="27"/>
          <w:szCs w:val="27"/>
        </w:rPr>
      </w:pPr>
      <w:ins w:id="6343"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6344" w:author="rkbansal" w:date="2020-04-21T19:43:00Z"/>
          <w:rFonts w:ascii="Georgia" w:hAnsi="Georgia"/>
          <w:color w:val="262D3D"/>
          <w:sz w:val="27"/>
          <w:szCs w:val="27"/>
        </w:rPr>
      </w:pPr>
      <w:ins w:id="6345"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6346" w:author="rkbansal" w:date="2020-04-21T19:43:00Z"/>
          <w:rFonts w:ascii="Georgia" w:hAnsi="Georgia"/>
          <w:color w:val="262D3D"/>
          <w:sz w:val="27"/>
          <w:szCs w:val="27"/>
        </w:rPr>
      </w:pPr>
      <w:ins w:id="6347"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6348" w:author="rkbansal" w:date="2020-04-21T19:43:00Z"/>
          <w:rFonts w:ascii="Georgia" w:hAnsi="Georgia"/>
          <w:color w:val="262D3D"/>
          <w:sz w:val="27"/>
          <w:szCs w:val="27"/>
        </w:rPr>
      </w:pPr>
      <w:ins w:id="6349"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6350" w:author="rkbansal" w:date="2020-04-21T23:45:00Z"/>
          <w:rFonts w:ascii="Georgia" w:hAnsi="Georgia"/>
          <w:color w:val="262D3D"/>
          <w:sz w:val="27"/>
          <w:szCs w:val="27"/>
        </w:rPr>
      </w:pPr>
      <w:ins w:id="6351"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6352" w:author="rkbansal" w:date="2020-04-21T23:45:00Z"/>
          <w:b/>
          <w:bCs/>
          <w:sz w:val="28"/>
          <w:szCs w:val="28"/>
          <w:rPrChange w:id="6353" w:author="rkbansal" w:date="2020-04-21T23:48:00Z">
            <w:rPr>
              <w:ins w:id="6354" w:author="rkbansal" w:date="2020-04-21T23:45:00Z"/>
            </w:rPr>
          </w:rPrChange>
        </w:rPr>
        <w:pPrChange w:id="6355" w:author="rkbansal" w:date="2020-04-21T23:48:00Z">
          <w:pPr>
            <w:pStyle w:val="Heading2"/>
            <w:spacing w:before="480" w:after="480" w:line="525" w:lineRule="atLeast"/>
            <w:textAlignment w:val="baseline"/>
          </w:pPr>
        </w:pPrChange>
      </w:pPr>
      <w:ins w:id="6356" w:author="rkbansal" w:date="2020-04-21T23:45:00Z">
        <w:r w:rsidRPr="00F26480">
          <w:rPr>
            <w:b/>
            <w:bCs/>
            <w:i w:val="0"/>
            <w:iCs w:val="0"/>
            <w:sz w:val="28"/>
            <w:szCs w:val="28"/>
            <w:rPrChange w:id="6357" w:author="rkbansal" w:date="2020-04-21T23:48:00Z">
              <w:rPr>
                <w:i/>
                <w:iCs/>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6358" w:author="rkbansal" w:date="2020-04-21T23:47:00Z"/>
          <w:rFonts w:ascii="Georgia" w:hAnsi="Georgia"/>
          <w:color w:val="262D3D"/>
          <w:sz w:val="27"/>
          <w:szCs w:val="27"/>
        </w:rPr>
      </w:pPr>
      <w:ins w:id="6359"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6360" w:author="rkbansal" w:date="2020-04-21T23:47:00Z"/>
          <w:rFonts w:eastAsia="Times New Roman" w:cs="Times New Roman"/>
          <w:color w:val="262D3D"/>
          <w:sz w:val="27"/>
          <w:szCs w:val="27"/>
          <w:lang w:eastAsia="en-IN"/>
        </w:rPr>
      </w:pPr>
      <w:ins w:id="6361"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6362" w:author="rkbansal" w:date="2020-04-21T23:47:00Z"/>
          <w:rFonts w:eastAsia="Times New Roman" w:cs="Times New Roman"/>
          <w:color w:val="262D3D"/>
          <w:sz w:val="27"/>
          <w:szCs w:val="27"/>
          <w:lang w:eastAsia="en-IN"/>
        </w:rPr>
      </w:pPr>
      <w:ins w:id="6363" w:author="rkbansal" w:date="2020-04-21T23:47:00Z">
        <w:r w:rsidRPr="00FD4F82">
          <w:rPr>
            <w:rFonts w:eastAsia="Times New Roman" w:cs="Times New Roman"/>
            <w:color w:val="262D3D"/>
            <w:sz w:val="27"/>
            <w:szCs w:val="27"/>
            <w:lang w:eastAsia="en-IN"/>
          </w:rPr>
          <w:t>Overriding Exceptions Handled In ResponseEntityExceptionHandler</w:t>
        </w:r>
      </w:ins>
    </w:p>
    <w:p w14:paraId="32778099" w14:textId="77777777" w:rsidR="00FD4F82" w:rsidRPr="00FD4F82" w:rsidRDefault="00FD4F82" w:rsidP="00FD4F82">
      <w:pPr>
        <w:spacing w:after="0" w:line="450" w:lineRule="atLeast"/>
        <w:textAlignment w:val="baseline"/>
        <w:rPr>
          <w:ins w:id="6364" w:author="rkbansal" w:date="2020-04-21T23:47:00Z"/>
          <w:rFonts w:eastAsia="Times New Roman" w:cs="Times New Roman"/>
          <w:color w:val="262D3D"/>
          <w:sz w:val="27"/>
          <w:szCs w:val="27"/>
          <w:lang w:eastAsia="en-IN"/>
        </w:rPr>
      </w:pPr>
      <w:ins w:id="6365"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6366" w:author="rkbansal" w:date="2020-04-21T23:50:00Z"/>
          <w:rFonts w:ascii="Georgia" w:hAnsi="Georgia"/>
          <w:color w:val="262D3D"/>
          <w:sz w:val="27"/>
          <w:szCs w:val="27"/>
        </w:rPr>
      </w:pPr>
      <w:ins w:id="6367"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6368" w:author="rkbansal" w:date="2020-04-21T23:50:00Z"/>
          <w:rFonts w:ascii="Georgia" w:hAnsi="Georgia"/>
          <w:color w:val="262D3D"/>
          <w:shd w:val="clear" w:color="auto" w:fill="FFFFFF"/>
        </w:rPr>
      </w:pPr>
      <w:ins w:id="6369"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6370" w:author="rkbansal" w:date="2020-04-21T23:50:00Z"/>
          <w:rFonts w:ascii="Georgia" w:hAnsi="Georgia"/>
          <w:color w:val="262D3D"/>
          <w:sz w:val="27"/>
          <w:szCs w:val="27"/>
        </w:rPr>
      </w:pPr>
      <w:ins w:id="6371"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6372" w:author="rkbansal" w:date="2020-04-21T23:50:00Z"/>
          <w:b/>
          <w:bCs/>
          <w:sz w:val="28"/>
          <w:szCs w:val="28"/>
          <w:rPrChange w:id="6373" w:author="rkbansal" w:date="2020-04-21T23:51:00Z">
            <w:rPr>
              <w:ins w:id="6374" w:author="rkbansal" w:date="2020-04-21T23:50:00Z"/>
            </w:rPr>
          </w:rPrChange>
        </w:rPr>
        <w:pPrChange w:id="6375" w:author="rkbansal" w:date="2020-04-21T23:51:00Z">
          <w:pPr>
            <w:pStyle w:val="Heading3"/>
            <w:spacing w:before="480" w:after="480" w:line="450" w:lineRule="atLeast"/>
            <w:textAlignment w:val="baseline"/>
          </w:pPr>
        </w:pPrChange>
      </w:pPr>
      <w:ins w:id="6376" w:author="rkbansal" w:date="2020-04-21T23:50:00Z">
        <w:r w:rsidRPr="00B22671">
          <w:rPr>
            <w:b/>
            <w:bCs/>
            <w:sz w:val="28"/>
            <w:szCs w:val="28"/>
            <w:rPrChange w:id="6377" w:author="rkbansal" w:date="2020-04-21T23:51:00Z">
              <w:rPr/>
            </w:rPrChange>
          </w:rPr>
          <w:t xml:space="preserve">Handling </w:t>
        </w:r>
      </w:ins>
      <w:ins w:id="6378" w:author="rkbansal" w:date="2020-04-21T23:59:00Z">
        <w:r w:rsidR="007267E6">
          <w:rPr>
            <w:b/>
            <w:bCs/>
            <w:sz w:val="28"/>
            <w:szCs w:val="28"/>
          </w:rPr>
          <w:t xml:space="preserve">Rest </w:t>
        </w:r>
      </w:ins>
      <w:ins w:id="6379" w:author="rkbansal" w:date="2020-04-21T23:50:00Z">
        <w:r w:rsidRPr="00B22671">
          <w:rPr>
            <w:b/>
            <w:bCs/>
            <w:sz w:val="28"/>
            <w:szCs w:val="28"/>
            <w:rPrChange w:id="6380"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6381" w:author="rkbansal" w:date="2020-04-21T23:50:00Z"/>
          <w:rFonts w:ascii="Georgia" w:hAnsi="Georgia"/>
          <w:color w:val="262D3D"/>
          <w:sz w:val="27"/>
          <w:szCs w:val="27"/>
        </w:rPr>
      </w:pPr>
      <w:ins w:id="6382"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6383" w:author="rkbansal" w:date="2020-04-21T23:50:00Z"/>
          <w:rFonts w:ascii="Georgia" w:hAnsi="Georgia"/>
          <w:color w:val="262D3D"/>
          <w:sz w:val="27"/>
          <w:szCs w:val="27"/>
        </w:rPr>
      </w:pPr>
      <w:ins w:id="6384"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6385" w:author="rkbansal" w:date="2020-04-21T23:50:00Z"/>
          <w:rFonts w:ascii="Georgia" w:hAnsi="Georgia"/>
          <w:color w:val="262D3D"/>
          <w:sz w:val="27"/>
          <w:szCs w:val="27"/>
        </w:rPr>
      </w:pPr>
      <w:ins w:id="6386"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6387" w:author="rkbansal" w:date="2020-04-21T19:43:00Z"/>
          <w:rFonts w:ascii="Georgia" w:hAnsi="Georgia"/>
          <w:color w:val="262D3D"/>
          <w:sz w:val="27"/>
          <w:szCs w:val="27"/>
        </w:rPr>
      </w:pPr>
      <w:ins w:id="6388"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6389" w:author="rkbansal" w:date="2020-04-21T19:40:00Z"/>
          <w:b/>
          <w:sz w:val="28"/>
          <w:rPrChange w:id="6390" w:author="rkbansal" w:date="2020-04-21T23:55:00Z">
            <w:rPr>
              <w:ins w:id="6391"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6392" w:author="rkbansal" w:date="2020-04-22T15:38:00Z"/>
          <w:color w:val="262D3D"/>
          <w:shd w:val="clear" w:color="auto" w:fill="FFFFFF"/>
        </w:rPr>
      </w:pPr>
      <w:ins w:id="6393"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5FA31AD" w14:textId="7DDB7176" w:rsidR="00913740" w:rsidRDefault="00913740">
      <w:pPr>
        <w:rPr>
          <w:ins w:id="6394" w:author="rkbansal" w:date="2020-04-22T15:38:00Z"/>
          <w:color w:val="262D3D"/>
          <w:shd w:val="clear" w:color="auto" w:fill="FFFFFF"/>
        </w:rPr>
      </w:pPr>
      <w:ins w:id="6395" w:author="rkbansal" w:date="2020-04-22T15:38:00Z">
        <w:r>
          <w:rPr>
            <w:color w:val="262D3D"/>
            <w:shd w:val="clear" w:color="auto" w:fill="FFFFFF"/>
          </w:rPr>
          <w:t>S</w:t>
        </w:r>
      </w:ins>
      <w:ins w:id="6396" w:author="rkbansal" w:date="2020-04-22T15:39:00Z">
        <w:r>
          <w:rPr>
            <w:color w:val="262D3D"/>
            <w:shd w:val="clear" w:color="auto" w:fill="FFFFFF"/>
          </w:rPr>
          <w:t xml:space="preserve">ource Code of the </w:t>
        </w:r>
      </w:ins>
      <w:ins w:id="6397" w:author="rkbansal" w:date="2020-04-25T15:26:00Z">
        <w:r w:rsidR="00837257">
          <w:rPr>
            <w:color w:val="262D3D"/>
            <w:shd w:val="clear" w:color="auto" w:fill="FFFFFF"/>
          </w:rPr>
          <w:t>Custom exception</w:t>
        </w:r>
        <w:r w:rsidR="00B5104D">
          <w:rPr>
            <w:color w:val="262D3D"/>
            <w:shd w:val="clear" w:color="auto" w:fill="FFFFFF"/>
          </w:rPr>
          <w:t xml:space="preserve"> </w:t>
        </w:r>
      </w:ins>
      <w:ins w:id="6398"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6399" w:author="rkbansal" w:date="2020-04-25T15:27:00Z"/>
          <w:b/>
          <w:bCs/>
          <w:shd w:val="clear" w:color="auto" w:fill="FFFFFF"/>
          <w:rPrChange w:id="6400" w:author="rkbansal" w:date="2020-04-25T15:28:00Z">
            <w:rPr>
              <w:ins w:id="6401" w:author="rkbansal" w:date="2020-04-25T15:27:00Z"/>
              <w:b/>
              <w:bCs/>
              <w:color w:val="262D3D"/>
              <w:shd w:val="clear" w:color="auto" w:fill="FFFFFF"/>
            </w:rPr>
          </w:rPrChange>
        </w:rPr>
        <w:pPrChange w:id="6402" w:author="rkbansal" w:date="2020-04-25T15:28:00Z">
          <w:pPr>
            <w:pStyle w:val="ListParagraph"/>
            <w:numPr>
              <w:numId w:val="19"/>
            </w:numPr>
            <w:ind w:hanging="360"/>
          </w:pPr>
        </w:pPrChange>
      </w:pPr>
      <w:ins w:id="6403" w:author="rkbansal" w:date="2020-04-22T15:38:00Z">
        <w:r w:rsidRPr="005C4336">
          <w:rPr>
            <w:rFonts w:eastAsiaTheme="minorHAnsi"/>
            <w:b/>
            <w:bCs/>
            <w:shd w:val="clear" w:color="auto" w:fill="FFFFFF"/>
            <w:rPrChange w:id="6404"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6405" w:author="rkbansal" w:date="2020-04-25T15:28:00Z">
              <w:rPr>
                <w:color w:val="262D3D"/>
                <w:shd w:val="clear" w:color="auto" w:fill="FFFFFF"/>
              </w:rPr>
            </w:rPrChange>
          </w:rPr>
          <w:t> </w:t>
        </w:r>
      </w:ins>
    </w:p>
    <w:p w14:paraId="323C1AF3" w14:textId="0B8ED581" w:rsidR="00496A03" w:rsidRPr="006E18BE" w:rsidRDefault="00496A03">
      <w:pPr>
        <w:pStyle w:val="ListParagraph"/>
        <w:rPr>
          <w:ins w:id="6406" w:author="rkbansal" w:date="2020-04-22T15:38:00Z"/>
          <w:color w:val="262D3D"/>
          <w:shd w:val="clear" w:color="auto" w:fill="FFFFFF"/>
        </w:rPr>
        <w:pPrChange w:id="6407" w:author="rkbansal" w:date="2020-04-22T15:40:00Z">
          <w:pPr/>
        </w:pPrChange>
      </w:pPr>
      <w:ins w:id="6408"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6409" w:author="rkbansal" w:date="2020-04-25T15:30:00Z"/>
          <w:b/>
          <w:bCs/>
          <w:shd w:val="clear" w:color="auto" w:fill="FFFFFF"/>
          <w:rPrChange w:id="6410" w:author="rkbansal" w:date="2020-04-25T15:30:00Z">
            <w:rPr>
              <w:ins w:id="6411" w:author="rkbansal" w:date="2020-04-25T15:30:00Z"/>
              <w:b/>
              <w:bCs/>
              <w:color w:val="262D3D"/>
              <w:shd w:val="clear" w:color="auto" w:fill="FFFFFF"/>
            </w:rPr>
          </w:rPrChange>
        </w:rPr>
        <w:pPrChange w:id="6412" w:author="rkbansal" w:date="2020-04-25T15:30:00Z">
          <w:pPr>
            <w:pStyle w:val="ListParagraph"/>
            <w:numPr>
              <w:ilvl w:val="1"/>
              <w:numId w:val="19"/>
            </w:numPr>
            <w:ind w:left="924" w:hanging="357"/>
          </w:pPr>
        </w:pPrChange>
      </w:pPr>
      <w:ins w:id="6413" w:author="rkbansal" w:date="2020-04-25T15:29:00Z">
        <w:r w:rsidRPr="002F7AB3">
          <w:rPr>
            <w:b/>
            <w:bCs/>
            <w:shd w:val="clear" w:color="auto" w:fill="FFFFFF"/>
            <w:rPrChange w:id="6414"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6415" w:author="rkbansal" w:date="2020-04-25T15:29:00Z"/>
          <w:color w:val="262D3D"/>
          <w:shd w:val="clear" w:color="auto" w:fill="FFFFFF"/>
          <w:rPrChange w:id="6416" w:author="rkbansal" w:date="2020-04-25T15:29:00Z">
            <w:rPr>
              <w:ins w:id="6417" w:author="rkbansal" w:date="2020-04-25T15:29:00Z"/>
              <w:b/>
              <w:bCs/>
              <w:color w:val="262D3D"/>
              <w:shd w:val="clear" w:color="auto" w:fill="FFFFFF"/>
            </w:rPr>
          </w:rPrChange>
        </w:rPr>
        <w:pPrChange w:id="6418" w:author="rkbansal" w:date="2020-04-25T15:30:00Z">
          <w:pPr>
            <w:pStyle w:val="ListParagraph"/>
            <w:numPr>
              <w:ilvl w:val="1"/>
              <w:numId w:val="19"/>
            </w:numPr>
            <w:ind w:left="1440" w:hanging="360"/>
          </w:pPr>
        </w:pPrChange>
      </w:pPr>
      <w:ins w:id="6419"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6420" w:author="rkbansal" w:date="2020-04-25T15:29:00Z"/>
          <w:color w:val="262D3D"/>
          <w:shd w:val="clear" w:color="auto" w:fill="FFFFFF"/>
        </w:rPr>
        <w:pPrChange w:id="6421" w:author="rkbansal" w:date="2020-04-25T15:29:00Z">
          <w:pPr>
            <w:pStyle w:val="ListParagraph"/>
            <w:numPr>
              <w:numId w:val="19"/>
            </w:numPr>
            <w:ind w:hanging="360"/>
          </w:pPr>
        </w:pPrChange>
      </w:pPr>
    </w:p>
    <w:p w14:paraId="1B121CF9" w14:textId="77777777" w:rsidR="005C4336" w:rsidRDefault="005C4336">
      <w:pPr>
        <w:pStyle w:val="ListParagraph"/>
        <w:rPr>
          <w:ins w:id="6422" w:author="rkbansal" w:date="2020-04-25T15:29:00Z"/>
          <w:b/>
          <w:bCs/>
          <w:color w:val="262D3D"/>
          <w:shd w:val="clear" w:color="auto" w:fill="FFFFFF"/>
        </w:rPr>
        <w:pPrChange w:id="6423"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6424" w:author="rkbansal" w:date="2020-04-21T23:57:00Z"/>
          <w:b/>
          <w:bCs/>
          <w:color w:val="262D3D"/>
          <w:shd w:val="clear" w:color="auto" w:fill="FFFFFF"/>
          <w:rPrChange w:id="6425" w:author="rkbansal" w:date="2020-04-22T15:39:00Z">
            <w:rPr>
              <w:ins w:id="6426" w:author="rkbansal" w:date="2020-04-21T23:57:00Z"/>
              <w:color w:val="262D3D"/>
              <w:shd w:val="clear" w:color="auto" w:fill="FFFFFF"/>
            </w:rPr>
          </w:rPrChange>
        </w:rPr>
        <w:pPrChange w:id="6427" w:author="rkbansal" w:date="2020-04-22T15:39:00Z">
          <w:pPr/>
        </w:pPrChange>
      </w:pPr>
      <w:ins w:id="6428" w:author="rkbansal" w:date="2020-04-22T15:38:00Z">
        <w:r w:rsidRPr="006E18BE">
          <w:rPr>
            <w:b/>
            <w:bCs/>
            <w:color w:val="262D3D"/>
            <w:shd w:val="clear" w:color="auto" w:fill="FFFFFF"/>
            <w:rPrChange w:id="6429" w:author="rkbansal" w:date="2020-04-22T15:39:00Z">
              <w:rPr>
                <w:color w:val="262D3D"/>
                <w:shd w:val="clear" w:color="auto" w:fill="FFFFFF"/>
              </w:rPr>
            </w:rPrChange>
          </w:rPr>
          <w:t>RestExceptionHandler</w:t>
        </w:r>
      </w:ins>
    </w:p>
    <w:p w14:paraId="5035B09A" w14:textId="6C525C4F" w:rsidR="007267E6" w:rsidRDefault="00C17E40">
      <w:pPr>
        <w:rPr>
          <w:ins w:id="6430" w:author="rkbansal" w:date="2020-04-21T23:58:00Z"/>
          <w:b/>
          <w:sz w:val="28"/>
        </w:rPr>
      </w:pPr>
      <w:ins w:id="6431"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6432" w:author="rkbansal" w:date="2020-04-21T23:58:00Z"/>
          <w:color w:val="262D3D"/>
          <w:shd w:val="clear" w:color="auto" w:fill="FFFFFF"/>
        </w:rPr>
      </w:pPr>
      <w:ins w:id="6433"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6434" w:author="rkbansal" w:date="2020-04-21T23:58:00Z"/>
          <w:color w:val="262D3D"/>
          <w:shd w:val="clear" w:color="auto" w:fill="FFFFFF"/>
        </w:rPr>
      </w:pPr>
      <w:ins w:id="6435"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6436" w:author="rkbansal" w:date="2020-04-22T00:05:00Z"/>
          <w:b/>
          <w:bCs/>
          <w:sz w:val="28"/>
          <w:szCs w:val="28"/>
        </w:rPr>
      </w:pPr>
      <w:ins w:id="6437"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6438" w:author="rkbansal" w:date="2020-04-22T00:05:00Z"/>
          <w:spacing w:val="-3"/>
          <w:sz w:val="26"/>
          <w:szCs w:val="26"/>
          <w:shd w:val="clear" w:color="auto" w:fill="FFFFFF"/>
          <w:rPrChange w:id="6439" w:author="rkbansal" w:date="2020-04-22T00:06:00Z">
            <w:rPr>
              <w:ins w:id="6440" w:author="rkbansal" w:date="2020-04-22T00:05:00Z"/>
              <w:rFonts w:ascii="Roboto" w:hAnsi="Roboto"/>
              <w:spacing w:val="-3"/>
              <w:sz w:val="26"/>
              <w:szCs w:val="26"/>
              <w:shd w:val="clear" w:color="auto" w:fill="FFFFFF"/>
            </w:rPr>
          </w:rPrChange>
        </w:rPr>
      </w:pPr>
      <w:ins w:id="6441" w:author="rkbansal" w:date="2020-04-22T00:05:00Z">
        <w:r w:rsidRPr="00133514">
          <w:rPr>
            <w:spacing w:val="-3"/>
            <w:sz w:val="26"/>
            <w:szCs w:val="26"/>
            <w:shd w:val="clear" w:color="auto" w:fill="FFFFFF"/>
            <w:rPrChange w:id="6442"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6443" w:author="rkbansal" w:date="2020-04-22T00:05:00Z"/>
          <w:i/>
          <w:iCs/>
          <w:color w:val="7A2518"/>
          <w:shd w:val="clear" w:color="auto" w:fill="FFFFFF"/>
        </w:rPr>
      </w:pPr>
      <w:ins w:id="6444"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445" w:author="rkbansal" w:date="2020-04-22T00:05:00Z"/>
        </w:rPr>
      </w:pPr>
      <w:ins w:id="6446"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447" w:author="rkbansal" w:date="2020-04-22T00:06:00Z"/>
          <w:rFonts w:eastAsia="Times New Roman" w:cs="Times New Roman"/>
          <w:spacing w:val="-2"/>
          <w:lang w:eastAsia="en-IN"/>
          <w:rPrChange w:id="6448" w:author="rkbansal" w:date="2020-04-22T00:06:00Z">
            <w:rPr>
              <w:ins w:id="6449" w:author="rkbansal" w:date="2020-04-22T00:06:00Z"/>
              <w:rFonts w:ascii="inherit" w:eastAsia="Times New Roman" w:hAnsi="inherit" w:cs="Times New Roman"/>
              <w:spacing w:val="-2"/>
              <w:lang w:eastAsia="en-IN"/>
            </w:rPr>
          </w:rPrChange>
        </w:rPr>
      </w:pPr>
      <w:ins w:id="6450" w:author="rkbansal" w:date="2020-04-22T00:06:00Z">
        <w:r w:rsidRPr="00133514">
          <w:rPr>
            <w:rFonts w:eastAsia="Times New Roman" w:cs="Times New Roman"/>
            <w:spacing w:val="-2"/>
            <w:lang w:eastAsia="en-IN"/>
            <w:rPrChange w:id="6451"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452"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453"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454" w:author="rkbansal" w:date="2020-04-22T00:08:00Z"/>
          <w:rFonts w:eastAsia="Times New Roman" w:cs="Times New Roman"/>
          <w:spacing w:val="-2"/>
          <w:lang w:eastAsia="en-IN"/>
        </w:rPr>
      </w:pPr>
      <w:ins w:id="6455" w:author="rkbansal" w:date="2020-04-22T00:06:00Z">
        <w:r w:rsidRPr="00133514">
          <w:rPr>
            <w:rFonts w:eastAsia="Times New Roman" w:cs="Times New Roman"/>
            <w:spacing w:val="-2"/>
            <w:lang w:eastAsia="en-IN"/>
            <w:rPrChange w:id="6456"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6203D2D" w14:textId="78666849" w:rsidR="00133514" w:rsidRDefault="00133514" w:rsidP="00133514">
      <w:pPr>
        <w:shd w:val="clear" w:color="auto" w:fill="FFFFFF"/>
        <w:spacing w:before="100" w:beforeAutospacing="1" w:after="100" w:afterAutospacing="1" w:line="240" w:lineRule="auto"/>
        <w:rPr>
          <w:ins w:id="6457" w:author="rkbansal" w:date="2020-04-22T00:08:00Z"/>
          <w:rFonts w:eastAsia="Times New Roman" w:cs="Times New Roman"/>
          <w:spacing w:val="-2"/>
          <w:lang w:eastAsia="en-IN"/>
        </w:rPr>
      </w:pPr>
      <w:ins w:id="6458"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459" w:author="rkbansal" w:date="2020-04-22T00:10:00Z"/>
          <w:rFonts w:eastAsia="Times New Roman" w:cs="Times New Roman"/>
          <w:spacing w:val="-2"/>
          <w:lang w:eastAsia="en-IN"/>
        </w:rPr>
      </w:pPr>
      <w:ins w:id="6460"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461" w:author="rkbansal" w:date="2020-04-22T00:06:00Z"/>
          <w:rFonts w:eastAsia="Times New Roman" w:cs="Times New Roman"/>
          <w:spacing w:val="-2"/>
          <w:lang w:eastAsia="en-IN"/>
          <w:rPrChange w:id="6462" w:author="rkbansal" w:date="2020-04-22T00:06:00Z">
            <w:rPr>
              <w:ins w:id="6463" w:author="rkbansal" w:date="2020-04-22T00:06:00Z"/>
              <w:rFonts w:ascii="inherit" w:eastAsia="Times New Roman" w:hAnsi="inherit" w:cs="Times New Roman"/>
              <w:spacing w:val="-2"/>
              <w:lang w:eastAsia="en-IN"/>
            </w:rPr>
          </w:rPrChange>
        </w:rPr>
      </w:pPr>
      <w:ins w:id="6464"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465" w:author="rkbansal" w:date="2020-04-22T00:00:00Z"/>
          <w:rPrChange w:id="6466" w:author="rkbansal" w:date="2020-04-22T00:05:00Z">
            <w:rPr>
              <w:ins w:id="6467" w:author="rkbansal" w:date="2020-04-22T00:00:00Z"/>
              <w:b/>
              <w:bCs/>
              <w:sz w:val="28"/>
              <w:szCs w:val="28"/>
            </w:rPr>
          </w:rPrChange>
        </w:rPr>
        <w:pPrChange w:id="6468" w:author="rkbansal" w:date="2020-04-22T00:05:00Z">
          <w:pPr>
            <w:pStyle w:val="Heading5"/>
          </w:pPr>
        </w:pPrChange>
      </w:pPr>
    </w:p>
    <w:p w14:paraId="5FE48891" w14:textId="65E50919" w:rsidR="002041EA" w:rsidRDefault="002041EA">
      <w:pPr>
        <w:rPr>
          <w:ins w:id="6469" w:author="rkbansal" w:date="2020-04-21T23:55:00Z"/>
          <w:rFonts w:eastAsiaTheme="majorEastAsia" w:cstheme="majorBidi"/>
          <w:b/>
          <w:color w:val="2F5496" w:themeColor="accent1" w:themeShade="BF"/>
          <w:sz w:val="28"/>
          <w:szCs w:val="26"/>
        </w:rPr>
      </w:pPr>
      <w:ins w:id="6470" w:author="rkbansal" w:date="2020-04-21T23:55:00Z">
        <w:r>
          <w:rPr>
            <w:b/>
            <w:sz w:val="28"/>
          </w:rPr>
          <w:br w:type="page"/>
        </w:r>
      </w:ins>
    </w:p>
    <w:p w14:paraId="316FCB38" w14:textId="5614328F" w:rsidR="000D70BE" w:rsidRDefault="00D92041" w:rsidP="000D70BE">
      <w:pPr>
        <w:pStyle w:val="Heading2"/>
        <w:rPr>
          <w:ins w:id="6471" w:author="rkbansal" w:date="2020-01-09T12:08:00Z"/>
          <w:rFonts w:ascii="Georgia" w:hAnsi="Georgia"/>
          <w:b/>
          <w:sz w:val="28"/>
        </w:rPr>
      </w:pPr>
      <w:ins w:id="6472"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473" w:author="rkbansal" w:date="2020-01-09T12:08:00Z"/>
        </w:rPr>
      </w:pPr>
      <w:ins w:id="6474" w:author="rkbansal" w:date="2020-01-09T12:08:00Z">
        <w:r>
          <w:t xml:space="preserve">Create the </w:t>
        </w:r>
      </w:ins>
      <w:ins w:id="6475" w:author="rkbansal" w:date="2020-02-15T13:27:00Z">
        <w:r w:rsidR="00FA42C7">
          <w:t>project</w:t>
        </w:r>
      </w:ins>
      <w:ins w:id="6476"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477" w:author="rkbansal" w:date="2020-01-09T12:08:00Z"/>
        </w:rPr>
        <w:pPrChange w:id="6478" w:author="rkbansal" w:date="2020-01-09T12:09:00Z">
          <w:pPr>
            <w:pStyle w:val="ListParagraph"/>
            <w:numPr>
              <w:numId w:val="22"/>
            </w:numPr>
            <w:ind w:hanging="360"/>
          </w:pPr>
        </w:pPrChange>
      </w:pPr>
      <w:ins w:id="6479" w:author="rkbansal" w:date="2020-01-09T12:08:00Z">
        <w:r w:rsidRPr="00FC7C32">
          <w:t xml:space="preserve">Create the </w:t>
        </w:r>
      </w:ins>
      <w:ins w:id="6480" w:author="rkbansal" w:date="2020-01-09T12:09:00Z">
        <w:r w:rsidR="003D7BF4">
          <w:t>project</w:t>
        </w:r>
      </w:ins>
      <w:ins w:id="6481" w:author="rkbansal" w:date="2020-01-09T12:08:00Z">
        <w:r>
          <w:t>:</w:t>
        </w:r>
      </w:ins>
    </w:p>
    <w:p w14:paraId="193664BA" w14:textId="2822659A" w:rsidR="000D70BE" w:rsidRDefault="000D70BE">
      <w:pPr>
        <w:pStyle w:val="ListParagraph"/>
        <w:numPr>
          <w:ilvl w:val="0"/>
          <w:numId w:val="73"/>
        </w:numPr>
        <w:rPr>
          <w:ins w:id="6482" w:author="rkbansal" w:date="2020-01-09T12:08:00Z"/>
        </w:rPr>
        <w:pPrChange w:id="6483" w:author="rkbansal" w:date="2020-01-09T12:09:00Z">
          <w:pPr>
            <w:pStyle w:val="ListParagraph"/>
            <w:numPr>
              <w:numId w:val="22"/>
            </w:numPr>
            <w:ind w:hanging="360"/>
          </w:pPr>
        </w:pPrChange>
      </w:pPr>
      <w:ins w:id="6484" w:author="rkbansal" w:date="2020-01-09T12:08:00Z">
        <w:r>
          <w:t xml:space="preserve">Update the </w:t>
        </w:r>
      </w:ins>
      <w:ins w:id="6485" w:author="rkbansal" w:date="2020-01-09T12:09:00Z">
        <w:r w:rsidR="003D7BF4">
          <w:t>project</w:t>
        </w:r>
      </w:ins>
      <w:ins w:id="6486"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487" w:author="rkbansal" w:date="2020-01-09T12:09:00Z"/>
        </w:rPr>
      </w:pPr>
      <w:ins w:id="6488" w:author="rkbansal" w:date="2020-01-09T12:08:00Z">
        <w:r>
          <w:t>Get the list of all the</w:t>
        </w:r>
      </w:ins>
      <w:ins w:id="6489" w:author="rkbansal" w:date="2020-01-09T12:09:00Z">
        <w:r w:rsidR="003D7BF4">
          <w:t xml:space="preserve"> project based on the status</w:t>
        </w:r>
      </w:ins>
    </w:p>
    <w:p w14:paraId="2EDB627E" w14:textId="0000C922" w:rsidR="003D7BF4" w:rsidRDefault="003D7BF4">
      <w:pPr>
        <w:pStyle w:val="ListParagraph"/>
        <w:numPr>
          <w:ilvl w:val="0"/>
          <w:numId w:val="73"/>
        </w:numPr>
        <w:rPr>
          <w:ins w:id="6490" w:author="rkbansal" w:date="2020-01-09T12:08:00Z"/>
        </w:rPr>
        <w:pPrChange w:id="6491" w:author="rkbansal" w:date="2020-01-09T12:09:00Z">
          <w:pPr>
            <w:pStyle w:val="ListParagraph"/>
            <w:numPr>
              <w:numId w:val="22"/>
            </w:numPr>
            <w:ind w:hanging="360"/>
          </w:pPr>
        </w:pPrChange>
      </w:pPr>
      <w:ins w:id="6492" w:author="rkbansal" w:date="2020-01-09T12:09:00Z">
        <w:r>
          <w:t>Ge</w:t>
        </w:r>
      </w:ins>
      <w:ins w:id="6493" w:author="rkbansal" w:date="2020-01-09T12:10:00Z">
        <w:r>
          <w:t>t the project based on the project id</w:t>
        </w:r>
      </w:ins>
    </w:p>
    <w:p w14:paraId="12737781" w14:textId="3F160EA5" w:rsidR="000D70BE" w:rsidRDefault="000D70BE">
      <w:pPr>
        <w:pStyle w:val="ListParagraph"/>
        <w:numPr>
          <w:ilvl w:val="0"/>
          <w:numId w:val="73"/>
        </w:numPr>
        <w:rPr>
          <w:ins w:id="6494" w:author="rkbansal" w:date="2020-01-09T12:08:00Z"/>
        </w:rPr>
        <w:pPrChange w:id="6495" w:author="rkbansal" w:date="2020-01-09T12:09:00Z">
          <w:pPr>
            <w:pStyle w:val="ListParagraph"/>
            <w:numPr>
              <w:numId w:val="22"/>
            </w:numPr>
            <w:ind w:hanging="360"/>
          </w:pPr>
        </w:pPrChange>
      </w:pPr>
      <w:ins w:id="6496" w:author="rkbansal" w:date="2020-01-09T12:08:00Z">
        <w:r>
          <w:t xml:space="preserve">Delete the </w:t>
        </w:r>
      </w:ins>
      <w:ins w:id="6497" w:author="rkbansal" w:date="2020-01-09T12:10:00Z">
        <w:r w:rsidR="003D7BF4">
          <w:t>project based on the project id</w:t>
        </w:r>
      </w:ins>
    </w:p>
    <w:p w14:paraId="72BC3D6B" w14:textId="307ECB64" w:rsidR="000D70BE" w:rsidRDefault="000D70BE">
      <w:pPr>
        <w:pStyle w:val="ListParagraph"/>
        <w:rPr>
          <w:ins w:id="6498" w:author="rkbansal" w:date="2020-01-09T12:08:00Z"/>
        </w:rPr>
        <w:pPrChange w:id="6499" w:author="rkbansal" w:date="2020-01-09T12:10:00Z">
          <w:pPr>
            <w:pStyle w:val="ListParagraph"/>
            <w:numPr>
              <w:numId w:val="22"/>
            </w:numPr>
            <w:ind w:hanging="360"/>
          </w:pPr>
        </w:pPrChange>
      </w:pPr>
    </w:p>
    <w:p w14:paraId="528AF9E5" w14:textId="5FD218A3" w:rsidR="000D70BE" w:rsidDel="00000918" w:rsidRDefault="000D70BE">
      <w:pPr>
        <w:pStyle w:val="ListParagraph"/>
        <w:numPr>
          <w:ilvl w:val="0"/>
          <w:numId w:val="74"/>
        </w:numPr>
        <w:jc w:val="both"/>
        <w:rPr>
          <w:ins w:id="6500" w:author="rkbansal" w:date="2020-03-05T22:46:00Z"/>
          <w:del w:id="6501" w:author="Rajiv Bansal" w:date="2021-05-19T21:04:00Z"/>
        </w:rPr>
      </w:pPr>
      <w:ins w:id="6502" w:author="rkbansal" w:date="2020-01-09T12:08:00Z">
        <w:r>
          <w:t xml:space="preserve">Follow the document to implement </w:t>
        </w:r>
      </w:ins>
      <w:ins w:id="6503" w:author="rkbansal" w:date="2020-01-09T12:10:00Z">
        <w:r w:rsidR="002D4E05">
          <w:t>project</w:t>
        </w:r>
      </w:ins>
      <w:ins w:id="6504"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505" w:author="rkbansal" w:date="2020-04-23T15:33:00Z">
          <w:tblPr>
            <w:tblW w:w="0" w:type="auto"/>
            <w:tblLook w:val="04A0" w:firstRow="1" w:lastRow="0" w:firstColumn="1" w:lastColumn="0" w:noHBand="0" w:noVBand="1"/>
          </w:tblPr>
        </w:tblPrChange>
      </w:tblPr>
      <w:tblGrid>
        <w:gridCol w:w="4508"/>
        <w:gridCol w:w="4508"/>
        <w:tblGridChange w:id="6506">
          <w:tblGrid>
            <w:gridCol w:w="4508"/>
            <w:gridCol w:w="4508"/>
          </w:tblGrid>
        </w:tblGridChange>
      </w:tblGrid>
      <w:tr w:rsidR="000D70BE" w:rsidDel="00000918" w14:paraId="5EF9DB24" w14:textId="2C3C7398" w:rsidTr="008D3715">
        <w:trPr>
          <w:ins w:id="6507" w:author="rkbansal" w:date="2020-01-09T12:08:00Z"/>
          <w:del w:id="6508" w:author="Rajiv Bansal" w:date="2021-05-19T21:04:00Z"/>
        </w:trPr>
        <w:tc>
          <w:tcPr>
            <w:tcW w:w="4508" w:type="dxa"/>
            <w:tcPrChange w:id="6509" w:author="rkbansal" w:date="2020-04-23T15:33:00Z">
              <w:tcPr>
                <w:tcW w:w="4508" w:type="dxa"/>
              </w:tcPr>
            </w:tcPrChange>
          </w:tcPr>
          <w:p w14:paraId="38A1A427" w14:textId="42DE6A95" w:rsidR="000D70BE" w:rsidDel="00000918" w:rsidRDefault="000D70BE">
            <w:pPr>
              <w:pStyle w:val="ListParagraph"/>
              <w:numPr>
                <w:ilvl w:val="0"/>
                <w:numId w:val="74"/>
              </w:numPr>
              <w:jc w:val="both"/>
              <w:rPr>
                <w:ins w:id="6510" w:author="rkbansal" w:date="2020-01-09T12:08:00Z"/>
                <w:del w:id="6511" w:author="Rajiv Bansal" w:date="2021-05-19T21:04:00Z"/>
              </w:rPr>
              <w:pPrChange w:id="6512" w:author="Rajiv Bansal" w:date="2021-05-19T21:04:00Z">
                <w:pPr/>
              </w:pPrChange>
            </w:pPr>
            <w:ins w:id="6513" w:author="rkbansal" w:date="2020-01-09T12:08:00Z">
              <w:del w:id="6514" w:author="Rajiv Bansal" w:date="2021-05-19T21:04:00Z">
                <w:r w:rsidDel="00000918">
                  <w:delText>Database/Schema Name</w:delText>
                </w:r>
              </w:del>
            </w:ins>
          </w:p>
        </w:tc>
        <w:tc>
          <w:tcPr>
            <w:tcW w:w="4508" w:type="dxa"/>
            <w:tcPrChange w:id="6515" w:author="rkbansal" w:date="2020-04-23T15:33:00Z">
              <w:tcPr>
                <w:tcW w:w="4508" w:type="dxa"/>
              </w:tcPr>
            </w:tcPrChange>
          </w:tcPr>
          <w:p w14:paraId="2C233D77" w14:textId="5C1EFF7E" w:rsidR="000D70BE" w:rsidDel="00000918" w:rsidRDefault="00DD071F">
            <w:pPr>
              <w:pStyle w:val="ListParagraph"/>
              <w:numPr>
                <w:ilvl w:val="0"/>
                <w:numId w:val="74"/>
              </w:numPr>
              <w:jc w:val="both"/>
              <w:rPr>
                <w:ins w:id="6516" w:author="rkbansal" w:date="2020-01-09T12:08:00Z"/>
                <w:del w:id="6517" w:author="Rajiv Bansal" w:date="2021-05-19T21:04:00Z"/>
              </w:rPr>
              <w:pPrChange w:id="6518" w:author="Rajiv Bansal" w:date="2021-05-19T21:04:00Z">
                <w:pPr/>
              </w:pPrChange>
            </w:pPr>
            <w:ins w:id="6519" w:author="rkbansal" w:date="2020-01-09T12:10:00Z">
              <w:del w:id="6520" w:author="Rajiv Bansal" w:date="2021-05-19T21:04:00Z">
                <w:r w:rsidDel="00000918">
                  <w:delText>project</w:delText>
                </w:r>
              </w:del>
            </w:ins>
            <w:ins w:id="6521" w:author="rkbansal" w:date="2020-01-09T12:08:00Z">
              <w:del w:id="6522" w:author="Rajiv Bansal" w:date="2021-05-19T21:04:00Z">
                <w:r w:rsidR="000D70BE" w:rsidDel="00000918">
                  <w:delText>_schema</w:delText>
                </w:r>
              </w:del>
            </w:ins>
          </w:p>
        </w:tc>
      </w:tr>
      <w:tr w:rsidR="000D70BE" w:rsidDel="00000918" w14:paraId="57EB5C44" w14:textId="6CDB00D3" w:rsidTr="008D3715">
        <w:trPr>
          <w:ins w:id="6523" w:author="rkbansal" w:date="2020-01-09T12:08:00Z"/>
          <w:del w:id="6524" w:author="Rajiv Bansal" w:date="2021-05-19T21:04:00Z"/>
        </w:trPr>
        <w:tc>
          <w:tcPr>
            <w:tcW w:w="4508" w:type="dxa"/>
            <w:tcPrChange w:id="6525" w:author="rkbansal" w:date="2020-04-23T15:33:00Z">
              <w:tcPr>
                <w:tcW w:w="4508" w:type="dxa"/>
              </w:tcPr>
            </w:tcPrChange>
          </w:tcPr>
          <w:p w14:paraId="3258D6E9" w14:textId="683B9087" w:rsidR="000D70BE" w:rsidDel="00000918" w:rsidRDefault="000D70BE">
            <w:pPr>
              <w:pStyle w:val="ListParagraph"/>
              <w:numPr>
                <w:ilvl w:val="0"/>
                <w:numId w:val="74"/>
              </w:numPr>
              <w:jc w:val="both"/>
              <w:rPr>
                <w:ins w:id="6526" w:author="rkbansal" w:date="2020-01-09T12:08:00Z"/>
                <w:del w:id="6527" w:author="Rajiv Bansal" w:date="2021-05-19T21:04:00Z"/>
              </w:rPr>
              <w:pPrChange w:id="6528" w:author="Rajiv Bansal" w:date="2021-05-19T21:04:00Z">
                <w:pPr/>
              </w:pPrChange>
            </w:pPr>
            <w:ins w:id="6529" w:author="rkbansal" w:date="2020-01-09T12:08:00Z">
              <w:del w:id="6530" w:author="Rajiv Bansal" w:date="2021-05-19T21:04:00Z">
                <w:r w:rsidDel="00000918">
                  <w:delText>User name</w:delText>
                </w:r>
              </w:del>
            </w:ins>
          </w:p>
        </w:tc>
        <w:tc>
          <w:tcPr>
            <w:tcW w:w="4508" w:type="dxa"/>
            <w:tcPrChange w:id="6531" w:author="rkbansal" w:date="2020-04-23T15:33:00Z">
              <w:tcPr>
                <w:tcW w:w="4508" w:type="dxa"/>
              </w:tcPr>
            </w:tcPrChange>
          </w:tcPr>
          <w:p w14:paraId="15397287" w14:textId="024A0629" w:rsidR="000D70BE" w:rsidDel="00000918" w:rsidRDefault="00AA4966">
            <w:pPr>
              <w:pStyle w:val="ListParagraph"/>
              <w:numPr>
                <w:ilvl w:val="0"/>
                <w:numId w:val="74"/>
              </w:numPr>
              <w:jc w:val="both"/>
              <w:rPr>
                <w:ins w:id="6532" w:author="rkbansal" w:date="2020-01-09T12:08:00Z"/>
                <w:del w:id="6533" w:author="Rajiv Bansal" w:date="2021-05-19T21:04:00Z"/>
              </w:rPr>
              <w:pPrChange w:id="6534" w:author="Rajiv Bansal" w:date="2021-05-19T21:04:00Z">
                <w:pPr/>
              </w:pPrChange>
            </w:pPr>
            <w:ins w:id="6535" w:author="rkbansal" w:date="2020-01-09T12:11:00Z">
              <w:del w:id="6536" w:author="Rajiv Bansal" w:date="2021-05-19T21:04:00Z">
                <w:r w:rsidDel="00000918">
                  <w:delText>P</w:delText>
                </w:r>
                <w:r w:rsidR="001707FC" w:rsidDel="00000918">
                  <w:delText>roject</w:delText>
                </w:r>
              </w:del>
            </w:ins>
          </w:p>
        </w:tc>
      </w:tr>
      <w:tr w:rsidR="000D70BE" w:rsidDel="00000918" w14:paraId="41748869" w14:textId="73509092" w:rsidTr="008D3715">
        <w:trPr>
          <w:ins w:id="6537" w:author="rkbansal" w:date="2020-01-09T12:08:00Z"/>
          <w:del w:id="6538" w:author="Rajiv Bansal" w:date="2021-05-19T21:04:00Z"/>
        </w:trPr>
        <w:tc>
          <w:tcPr>
            <w:tcW w:w="4508" w:type="dxa"/>
            <w:tcPrChange w:id="6539" w:author="rkbansal" w:date="2020-04-23T15:33:00Z">
              <w:tcPr>
                <w:tcW w:w="4508" w:type="dxa"/>
              </w:tcPr>
            </w:tcPrChange>
          </w:tcPr>
          <w:p w14:paraId="7B3F7185" w14:textId="3D072BA2" w:rsidR="000D70BE" w:rsidDel="00000918" w:rsidRDefault="000D70BE">
            <w:pPr>
              <w:pStyle w:val="ListParagraph"/>
              <w:numPr>
                <w:ilvl w:val="0"/>
                <w:numId w:val="74"/>
              </w:numPr>
              <w:jc w:val="both"/>
              <w:rPr>
                <w:ins w:id="6540" w:author="rkbansal" w:date="2020-01-09T12:08:00Z"/>
                <w:del w:id="6541" w:author="Rajiv Bansal" w:date="2021-05-19T21:04:00Z"/>
              </w:rPr>
              <w:pPrChange w:id="6542" w:author="Rajiv Bansal" w:date="2021-05-19T21:04:00Z">
                <w:pPr/>
              </w:pPrChange>
            </w:pPr>
            <w:ins w:id="6543" w:author="rkbansal" w:date="2020-01-09T12:08:00Z">
              <w:del w:id="6544" w:author="Rajiv Bansal" w:date="2021-05-19T21:04:00Z">
                <w:r w:rsidDel="00000918">
                  <w:delText>Password</w:delText>
                </w:r>
              </w:del>
            </w:ins>
          </w:p>
        </w:tc>
        <w:tc>
          <w:tcPr>
            <w:tcW w:w="4508" w:type="dxa"/>
            <w:tcPrChange w:id="6545" w:author="rkbansal" w:date="2020-04-23T15:33:00Z">
              <w:tcPr>
                <w:tcW w:w="4508" w:type="dxa"/>
              </w:tcPr>
            </w:tcPrChange>
          </w:tcPr>
          <w:p w14:paraId="0E3D134A" w14:textId="7AA1C653" w:rsidR="000D70BE" w:rsidDel="00000918" w:rsidRDefault="00AA4966">
            <w:pPr>
              <w:pStyle w:val="ListParagraph"/>
              <w:numPr>
                <w:ilvl w:val="0"/>
                <w:numId w:val="74"/>
              </w:numPr>
              <w:jc w:val="both"/>
              <w:rPr>
                <w:ins w:id="6546" w:author="rkbansal" w:date="2020-03-05T22:46:00Z"/>
                <w:del w:id="6547" w:author="Rajiv Bansal" w:date="2021-05-19T21:04:00Z"/>
              </w:rPr>
              <w:pPrChange w:id="6548" w:author="Rajiv Bansal" w:date="2021-05-19T21:04:00Z">
                <w:pPr/>
              </w:pPrChange>
            </w:pPr>
            <w:ins w:id="6549" w:author="rkbansal" w:date="2020-01-09T12:11:00Z">
              <w:del w:id="6550" w:author="Rajiv Bansal" w:date="2021-05-19T21:04:00Z">
                <w:r w:rsidDel="00000918">
                  <w:delText>P</w:delText>
                </w:r>
                <w:r w:rsidR="001707FC" w:rsidDel="00000918">
                  <w:delText>roject</w:delText>
                </w:r>
              </w:del>
            </w:ins>
          </w:p>
          <w:p w14:paraId="70451F18" w14:textId="2B4269BF" w:rsidR="0008588E" w:rsidDel="00000918" w:rsidRDefault="0008588E">
            <w:pPr>
              <w:pStyle w:val="ListParagraph"/>
              <w:numPr>
                <w:ilvl w:val="0"/>
                <w:numId w:val="74"/>
              </w:numPr>
              <w:jc w:val="both"/>
              <w:rPr>
                <w:ins w:id="6551" w:author="rkbansal" w:date="2020-03-05T22:46:00Z"/>
                <w:del w:id="6552" w:author="Rajiv Bansal" w:date="2021-05-19T21:04:00Z"/>
              </w:rPr>
              <w:pPrChange w:id="6553" w:author="Rajiv Bansal" w:date="2021-05-19T21:04:00Z">
                <w:pPr/>
              </w:pPrChange>
            </w:pPr>
          </w:p>
          <w:p w14:paraId="4BF2ECD5" w14:textId="2DDF8726" w:rsidR="0008588E" w:rsidDel="00000918" w:rsidRDefault="0008588E">
            <w:pPr>
              <w:pStyle w:val="ListParagraph"/>
              <w:numPr>
                <w:ilvl w:val="0"/>
                <w:numId w:val="74"/>
              </w:numPr>
              <w:jc w:val="both"/>
              <w:rPr>
                <w:ins w:id="6554" w:author="rkbansal" w:date="2020-01-09T12:08:00Z"/>
                <w:del w:id="6555" w:author="Rajiv Bansal" w:date="2021-05-19T21:04:00Z"/>
              </w:rPr>
              <w:pPrChange w:id="6556" w:author="Rajiv Bansal" w:date="2021-05-19T21:04:00Z">
                <w:pPr/>
              </w:pPrChange>
            </w:pPr>
          </w:p>
        </w:tc>
      </w:tr>
    </w:tbl>
    <w:p w14:paraId="2EA2069A" w14:textId="74C73416" w:rsidR="000D70BE" w:rsidDel="00000918" w:rsidRDefault="000D70BE">
      <w:pPr>
        <w:pStyle w:val="ListParagraph"/>
        <w:jc w:val="both"/>
        <w:rPr>
          <w:ins w:id="6557" w:author="rkbansal" w:date="2020-04-23T15:33:00Z"/>
          <w:del w:id="6558" w:author="Rajiv Bansal" w:date="2021-05-19T21:04:00Z"/>
        </w:rPr>
        <w:pPrChange w:id="6559" w:author="Rajiv Bansal" w:date="2021-05-19T21:04:00Z">
          <w:pPr/>
        </w:pPrChange>
      </w:pPr>
    </w:p>
    <w:p w14:paraId="13081433" w14:textId="2640D348" w:rsidR="008D3715" w:rsidRPr="008D3715" w:rsidDel="00000918" w:rsidRDefault="008D3715">
      <w:pPr>
        <w:pStyle w:val="ListParagraph"/>
        <w:jc w:val="both"/>
        <w:rPr>
          <w:ins w:id="6560" w:author="rkbansal" w:date="2020-01-09T12:08:00Z"/>
          <w:del w:id="6561" w:author="Rajiv Bansal" w:date="2021-05-19T21:04:00Z"/>
          <w:b/>
          <w:bCs/>
          <w:rPrChange w:id="6562" w:author="rkbansal" w:date="2020-04-23T15:33:00Z">
            <w:rPr>
              <w:ins w:id="6563" w:author="rkbansal" w:date="2020-01-09T12:08:00Z"/>
              <w:del w:id="6564" w:author="Rajiv Bansal" w:date="2021-05-19T21:04:00Z"/>
            </w:rPr>
          </w:rPrChange>
        </w:rPr>
        <w:pPrChange w:id="6565" w:author="Rajiv Bansal" w:date="2021-05-19T21:04:00Z">
          <w:pPr/>
        </w:pPrChange>
      </w:pPr>
      <w:ins w:id="6566" w:author="rkbansal" w:date="2020-04-23T15:33:00Z">
        <w:del w:id="6567" w:author="Rajiv Bansal" w:date="2021-05-19T21:04:00Z">
          <w:r w:rsidDel="00000918">
            <w:tab/>
          </w:r>
          <w:r w:rsidRPr="008D3715" w:rsidDel="00000918">
            <w:rPr>
              <w:b/>
              <w:bCs/>
              <w:rPrChange w:id="6568" w:author="rkbansal" w:date="2020-04-23T15:33:00Z">
                <w:rPr/>
              </w:rPrChange>
            </w:rPr>
            <w:delText>Commands:</w:delText>
          </w:r>
        </w:del>
      </w:ins>
    </w:p>
    <w:p w14:paraId="0D738E8B" w14:textId="72BC3FEC" w:rsidR="008D3715" w:rsidRPr="00A66355" w:rsidDel="00000918" w:rsidRDefault="008D3715">
      <w:pPr>
        <w:pStyle w:val="ListParagraph"/>
        <w:jc w:val="both"/>
        <w:rPr>
          <w:ins w:id="6569" w:author="rkbansal" w:date="2020-04-23T15:32:00Z"/>
          <w:del w:id="6570" w:author="Rajiv Bansal" w:date="2021-05-19T21:04:00Z"/>
          <w:rFonts w:cstheme="minorHAnsi"/>
          <w:lang w:val="en-US"/>
        </w:rPr>
        <w:pPrChange w:id="6571" w:author="Rajiv Bansal" w:date="2021-05-19T21:04:00Z">
          <w:pPr>
            <w:ind w:left="360" w:firstLine="360"/>
            <w:jc w:val="both"/>
          </w:pPr>
        </w:pPrChange>
      </w:pPr>
      <w:ins w:id="6572" w:author="rkbansal" w:date="2020-04-23T15:34:00Z">
        <w:del w:id="6573" w:author="Rajiv Bansal" w:date="2021-05-19T21:04:00Z">
          <w:r w:rsidDel="00000918">
            <w:rPr>
              <w:rFonts w:cstheme="minorHAnsi"/>
              <w:lang w:val="en-US"/>
            </w:rPr>
            <w:delText xml:space="preserve">Connect with </w:delText>
          </w:r>
        </w:del>
      </w:ins>
      <w:ins w:id="6574" w:author="rkbansal" w:date="2020-04-23T15:32:00Z">
        <w:del w:id="6575" w:author="Rajiv Bansal" w:date="2021-05-19T21:04:00Z">
          <w:r w:rsidRPr="00A66355" w:rsidDel="00000918">
            <w:rPr>
              <w:rFonts w:cstheme="minorHAnsi"/>
              <w:lang w:val="en-US"/>
            </w:rPr>
            <w:delText xml:space="preserve">the </w:delText>
          </w:r>
        </w:del>
      </w:ins>
      <w:ins w:id="6576" w:author="rkbansal" w:date="2020-04-23T15:34:00Z">
        <w:del w:id="6577" w:author="Rajiv Bansal" w:date="2021-05-19T21:04:00Z">
          <w:r w:rsidDel="00000918">
            <w:rPr>
              <w:rFonts w:cstheme="minorHAnsi"/>
              <w:lang w:val="en-US"/>
            </w:rPr>
            <w:delText xml:space="preserve">root with the </w:delText>
          </w:r>
        </w:del>
      </w:ins>
      <w:ins w:id="6578" w:author="rkbansal" w:date="2020-04-23T15:35:00Z">
        <w:del w:id="6579" w:author="Rajiv Bansal" w:date="2021-05-19T21:04:00Z">
          <w:r w:rsidDel="00000918">
            <w:rPr>
              <w:rFonts w:cstheme="minorHAnsi"/>
              <w:lang w:val="en-US"/>
            </w:rPr>
            <w:delText xml:space="preserve">following credentials in </w:delText>
          </w:r>
        </w:del>
      </w:ins>
      <w:ins w:id="6580" w:author="rkbansal" w:date="2020-04-23T15:36:00Z">
        <w:del w:id="6581" w:author="Rajiv Bansal" w:date="2021-05-19T21:04:00Z">
          <w:r w:rsidDel="00000918">
            <w:rPr>
              <w:rFonts w:cstheme="minorHAnsi"/>
              <w:lang w:val="en-US"/>
            </w:rPr>
            <w:delText>MySQL database</w:delText>
          </w:r>
        </w:del>
      </w:ins>
      <w:ins w:id="6582" w:author="rkbansal" w:date="2020-04-23T15:32:00Z">
        <w:del w:id="6583" w:author="Rajiv Bansal" w:date="2021-05-19T21:04:00Z">
          <w:r w:rsidRPr="00A66355" w:rsidDel="00000918">
            <w:rPr>
              <w:rFonts w:cstheme="minorHAnsi"/>
              <w:lang w:val="en-US"/>
            </w:rPr>
            <w:delText xml:space="preserve"> command line or UI</w:delText>
          </w:r>
        </w:del>
      </w:ins>
    </w:p>
    <w:p w14:paraId="253024DE" w14:textId="3654DD63" w:rsidR="008D3715" w:rsidRPr="00D80614" w:rsidDel="00000918" w:rsidRDefault="008D3715">
      <w:pPr>
        <w:pStyle w:val="ListParagraph"/>
        <w:jc w:val="both"/>
        <w:rPr>
          <w:ins w:id="6584" w:author="rkbansal" w:date="2020-04-23T15:32:00Z"/>
          <w:del w:id="6585" w:author="Rajiv Bansal" w:date="2021-05-19T21:04:00Z"/>
          <w:rFonts w:ascii="Helvetica" w:eastAsia="Times New Roman" w:hAnsi="Helvetica" w:cs="Times New Roman"/>
          <w:color w:val="333333"/>
          <w:sz w:val="21"/>
          <w:szCs w:val="21"/>
          <w:lang w:eastAsia="en-IN"/>
        </w:rPr>
        <w:pPrChange w:id="6586" w:author="Rajiv Bansal" w:date="2021-05-19T21:04:00Z">
          <w:pPr>
            <w:pStyle w:val="ListParagraph"/>
            <w:spacing w:after="300" w:line="300" w:lineRule="atLeast"/>
            <w:ind w:left="360" w:firstLine="360"/>
          </w:pPr>
        </w:pPrChange>
      </w:pPr>
      <w:ins w:id="6587" w:author="rkbansal" w:date="2020-04-23T15:32:00Z">
        <w:del w:id="6588" w:author="Rajiv Bansal" w:date="2021-05-19T21:04:00Z">
          <w:r w:rsidRPr="00D80614" w:rsidDel="00000918">
            <w:rPr>
              <w:rFonts w:ascii="Helvetica" w:eastAsia="Times New Roman" w:hAnsi="Helvetica" w:cs="Times New Roman"/>
              <w:color w:val="333333"/>
              <w:sz w:val="21"/>
              <w:szCs w:val="21"/>
              <w:lang w:eastAsia="en-IN"/>
            </w:rPr>
            <w:delText>User Id: root</w:delText>
          </w:r>
        </w:del>
      </w:ins>
    </w:p>
    <w:p w14:paraId="43031F3B" w14:textId="422CF1F3" w:rsidR="008D3715" w:rsidRPr="00D80614" w:rsidDel="00000918" w:rsidRDefault="008D3715">
      <w:pPr>
        <w:pStyle w:val="ListParagraph"/>
        <w:jc w:val="both"/>
        <w:rPr>
          <w:ins w:id="6589" w:author="rkbansal" w:date="2020-04-23T15:32:00Z"/>
          <w:del w:id="6590" w:author="Rajiv Bansal" w:date="2021-05-19T21:04:00Z"/>
          <w:rFonts w:ascii="Helvetica" w:eastAsia="Times New Roman" w:hAnsi="Helvetica" w:cs="Times New Roman"/>
          <w:color w:val="333333"/>
          <w:sz w:val="21"/>
          <w:szCs w:val="21"/>
          <w:lang w:eastAsia="en-IN"/>
        </w:rPr>
        <w:pPrChange w:id="6591" w:author="Rajiv Bansal" w:date="2021-05-19T21:04:00Z">
          <w:pPr>
            <w:pStyle w:val="ListParagraph"/>
            <w:spacing w:after="300" w:line="300" w:lineRule="atLeast"/>
            <w:ind w:left="360" w:firstLine="360"/>
          </w:pPr>
        </w:pPrChange>
      </w:pPr>
      <w:ins w:id="6592" w:author="rkbansal" w:date="2020-04-23T15:32:00Z">
        <w:del w:id="6593" w:author="Rajiv Bansal" w:date="2021-05-19T21:04:00Z">
          <w:r w:rsidRPr="00D80614" w:rsidDel="00000918">
            <w:rPr>
              <w:rFonts w:ascii="Helvetica" w:eastAsia="Times New Roman" w:hAnsi="Helvetica" w:cs="Times New Roman"/>
              <w:color w:val="333333"/>
              <w:sz w:val="21"/>
              <w:szCs w:val="21"/>
              <w:lang w:eastAsia="en-IN"/>
            </w:rPr>
            <w:delText>Password: rajiv999</w:delText>
          </w:r>
        </w:del>
      </w:ins>
    </w:p>
    <w:p w14:paraId="69D1F851" w14:textId="514ACAAC" w:rsidR="008D3715" w:rsidDel="00000918" w:rsidRDefault="008D3715">
      <w:pPr>
        <w:pStyle w:val="ListParagraph"/>
        <w:jc w:val="both"/>
        <w:rPr>
          <w:ins w:id="6594" w:author="rkbansal" w:date="2020-04-23T15:32:00Z"/>
          <w:del w:id="6595" w:author="Rajiv Bansal" w:date="2021-05-19T21:04:00Z"/>
        </w:rPr>
        <w:pPrChange w:id="6596" w:author="Rajiv Bansal" w:date="2021-05-19T21:04:00Z">
          <w:pPr>
            <w:pStyle w:val="ListParagraph"/>
          </w:pPr>
        </w:pPrChange>
      </w:pPr>
    </w:p>
    <w:p w14:paraId="37302C1E" w14:textId="75B050D4" w:rsidR="008D3715" w:rsidDel="00000918" w:rsidRDefault="008D3715">
      <w:pPr>
        <w:pStyle w:val="ListParagraph"/>
        <w:jc w:val="both"/>
        <w:rPr>
          <w:ins w:id="6597" w:author="rkbansal" w:date="2020-04-23T15:32:00Z"/>
          <w:del w:id="6598" w:author="Rajiv Bansal" w:date="2021-05-19T21:04:00Z"/>
        </w:rPr>
        <w:pPrChange w:id="6599" w:author="Rajiv Bansal" w:date="2021-05-19T21:04:00Z">
          <w:pPr>
            <w:pStyle w:val="ListParagraph"/>
          </w:pPr>
        </w:pPrChange>
      </w:pPr>
      <w:ins w:id="6600" w:author="rkbansal" w:date="2020-04-23T15:32:00Z">
        <w:del w:id="6601" w:author="Rajiv Bansal" w:date="2021-05-19T21:04:00Z">
          <w:r w:rsidDel="00000918">
            <w:delText xml:space="preserve">create user 'project'@'%' identified by 'project'; </w:delText>
          </w:r>
        </w:del>
      </w:ins>
    </w:p>
    <w:p w14:paraId="4E195BEE" w14:textId="0819CFC0" w:rsidR="008D3715" w:rsidDel="00000918" w:rsidRDefault="008D3715">
      <w:pPr>
        <w:pStyle w:val="ListParagraph"/>
        <w:jc w:val="both"/>
        <w:rPr>
          <w:ins w:id="6602" w:author="rkbansal" w:date="2020-04-23T15:32:00Z"/>
          <w:del w:id="6603" w:author="Rajiv Bansal" w:date="2021-05-19T21:04:00Z"/>
        </w:rPr>
        <w:pPrChange w:id="6604" w:author="Rajiv Bansal" w:date="2021-05-19T21:04:00Z">
          <w:pPr>
            <w:pStyle w:val="ListParagraph"/>
          </w:pPr>
        </w:pPrChange>
      </w:pPr>
    </w:p>
    <w:p w14:paraId="3DE89BEB" w14:textId="47F01FF6" w:rsidR="008D3715" w:rsidDel="00000918" w:rsidRDefault="008D3715">
      <w:pPr>
        <w:pStyle w:val="ListParagraph"/>
        <w:jc w:val="both"/>
        <w:rPr>
          <w:ins w:id="6605" w:author="rkbansal" w:date="2020-04-23T15:32:00Z"/>
          <w:del w:id="6606" w:author="Rajiv Bansal" w:date="2021-05-19T21:04:00Z"/>
        </w:rPr>
        <w:pPrChange w:id="6607" w:author="Rajiv Bansal" w:date="2021-05-19T21:04:00Z">
          <w:pPr>
            <w:pStyle w:val="ListParagraph"/>
          </w:pPr>
        </w:pPrChange>
      </w:pPr>
      <w:ins w:id="6608" w:author="rkbansal" w:date="2020-04-23T15:32:00Z">
        <w:del w:id="6609" w:author="Rajiv Bansal" w:date="2021-05-19T21:04:00Z">
          <w:r w:rsidDel="00000918">
            <w:delText>create database project_</w:delText>
          </w:r>
        </w:del>
        <w:del w:id="6610" w:author="Rajiv Bansal" w:date="2021-05-11T21:23:00Z">
          <w:r w:rsidDel="00A00822">
            <w:delText>schema</w:delText>
          </w:r>
        </w:del>
        <w:del w:id="6611" w:author="Rajiv Bansal" w:date="2021-05-19T21:04:00Z">
          <w:r w:rsidDel="00000918">
            <w:delText>;</w:delText>
          </w:r>
        </w:del>
      </w:ins>
    </w:p>
    <w:p w14:paraId="1FB253C6" w14:textId="6206F45C" w:rsidR="008D3715" w:rsidDel="00000918" w:rsidRDefault="008D3715">
      <w:pPr>
        <w:pStyle w:val="ListParagraph"/>
        <w:jc w:val="both"/>
        <w:rPr>
          <w:ins w:id="6612" w:author="rkbansal" w:date="2020-04-23T15:32:00Z"/>
          <w:del w:id="6613" w:author="Rajiv Bansal" w:date="2021-05-19T21:04:00Z"/>
        </w:rPr>
        <w:pPrChange w:id="6614" w:author="Rajiv Bansal" w:date="2021-05-19T21:04:00Z">
          <w:pPr>
            <w:pStyle w:val="ListParagraph"/>
          </w:pPr>
        </w:pPrChange>
      </w:pPr>
    </w:p>
    <w:p w14:paraId="17449EC3" w14:textId="683816D1" w:rsidR="008D3715" w:rsidDel="00000918" w:rsidRDefault="008D3715">
      <w:pPr>
        <w:pStyle w:val="ListParagraph"/>
        <w:jc w:val="both"/>
        <w:rPr>
          <w:ins w:id="6615" w:author="rkbansal" w:date="2020-04-23T15:32:00Z"/>
          <w:del w:id="6616" w:author="Rajiv Bansal" w:date="2021-05-19T21:04:00Z"/>
        </w:rPr>
        <w:pPrChange w:id="6617" w:author="Rajiv Bansal" w:date="2021-05-19T21:04:00Z">
          <w:pPr>
            <w:pStyle w:val="ListParagraph"/>
          </w:pPr>
        </w:pPrChange>
      </w:pPr>
      <w:ins w:id="6618" w:author="rkbansal" w:date="2020-04-23T15:32:00Z">
        <w:del w:id="6619" w:author="Rajiv Bansal" w:date="2021-05-19T21:04:00Z">
          <w:r w:rsidDel="00000918">
            <w:delText>grant all on project_schema.* to project@'%';</w:delText>
          </w:r>
        </w:del>
      </w:ins>
    </w:p>
    <w:p w14:paraId="3AC4F0ED" w14:textId="77777777" w:rsidR="00000918" w:rsidRDefault="00000918">
      <w:pPr>
        <w:pStyle w:val="ListParagraph"/>
        <w:jc w:val="both"/>
        <w:rPr>
          <w:ins w:id="6620" w:author="Rajiv Bansal" w:date="2021-05-19T21:04:00Z"/>
        </w:rPr>
        <w:pPrChange w:id="6621" w:author="Rajiv Bansal" w:date="2021-05-19T21:04: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000918" w14:paraId="0D4AC46D" w14:textId="77777777" w:rsidTr="00D07EA3">
        <w:trPr>
          <w:ins w:id="6622" w:author="Rajiv Bansal" w:date="2021-05-19T21:04:00Z"/>
        </w:trPr>
        <w:tc>
          <w:tcPr>
            <w:tcW w:w="4508" w:type="dxa"/>
          </w:tcPr>
          <w:p w14:paraId="305B8DDD" w14:textId="77777777" w:rsidR="00000918" w:rsidRDefault="00000918" w:rsidP="00D07EA3">
            <w:pPr>
              <w:rPr>
                <w:ins w:id="6623" w:author="Rajiv Bansal" w:date="2021-05-19T21:04:00Z"/>
              </w:rPr>
            </w:pPr>
            <w:ins w:id="6624" w:author="Rajiv Bansal" w:date="2021-05-19T21:04:00Z">
              <w:r>
                <w:t>Database/Schema Name</w:t>
              </w:r>
            </w:ins>
          </w:p>
        </w:tc>
        <w:tc>
          <w:tcPr>
            <w:tcW w:w="4508" w:type="dxa"/>
          </w:tcPr>
          <w:p w14:paraId="435E21FD" w14:textId="3525B401" w:rsidR="00000918" w:rsidRDefault="00000918" w:rsidP="00D07EA3">
            <w:pPr>
              <w:rPr>
                <w:ins w:id="6625" w:author="Rajiv Bansal" w:date="2021-05-19T21:04:00Z"/>
              </w:rPr>
            </w:pPr>
            <w:ins w:id="6626" w:author="Rajiv Bansal" w:date="2021-05-19T21:04:00Z">
              <w:r>
                <w:t>project_db</w:t>
              </w:r>
            </w:ins>
          </w:p>
        </w:tc>
      </w:tr>
      <w:tr w:rsidR="00000918" w14:paraId="7F145948" w14:textId="77777777" w:rsidTr="00D07EA3">
        <w:trPr>
          <w:ins w:id="6627" w:author="Rajiv Bansal" w:date="2021-05-19T21:04:00Z"/>
        </w:trPr>
        <w:tc>
          <w:tcPr>
            <w:tcW w:w="4508" w:type="dxa"/>
          </w:tcPr>
          <w:p w14:paraId="085E3117" w14:textId="77777777" w:rsidR="00000918" w:rsidRDefault="00000918" w:rsidP="00D07EA3">
            <w:pPr>
              <w:rPr>
                <w:ins w:id="6628" w:author="Rajiv Bansal" w:date="2021-05-19T21:04:00Z"/>
              </w:rPr>
            </w:pPr>
            <w:ins w:id="6629" w:author="Rajiv Bansal" w:date="2021-05-19T21:04:00Z">
              <w:r>
                <w:t>User name</w:t>
              </w:r>
            </w:ins>
          </w:p>
        </w:tc>
        <w:tc>
          <w:tcPr>
            <w:tcW w:w="4508" w:type="dxa"/>
          </w:tcPr>
          <w:p w14:paraId="208DE845" w14:textId="77777777" w:rsidR="00000918" w:rsidRDefault="00000918" w:rsidP="00D07EA3">
            <w:pPr>
              <w:rPr>
                <w:ins w:id="6630" w:author="Rajiv Bansal" w:date="2021-05-19T21:04:00Z"/>
              </w:rPr>
            </w:pPr>
            <w:ins w:id="6631" w:author="Rajiv Bansal" w:date="2021-05-19T21:04:00Z">
              <w:r>
                <w:t>bjjd</w:t>
              </w:r>
            </w:ins>
          </w:p>
        </w:tc>
      </w:tr>
      <w:tr w:rsidR="00000918" w14:paraId="6774A290" w14:textId="77777777" w:rsidTr="00D07EA3">
        <w:trPr>
          <w:ins w:id="6632" w:author="Rajiv Bansal" w:date="2021-05-19T21:04:00Z"/>
        </w:trPr>
        <w:tc>
          <w:tcPr>
            <w:tcW w:w="4508" w:type="dxa"/>
          </w:tcPr>
          <w:p w14:paraId="4AB22487" w14:textId="77777777" w:rsidR="00000918" w:rsidRDefault="00000918" w:rsidP="00D07EA3">
            <w:pPr>
              <w:rPr>
                <w:ins w:id="6633" w:author="Rajiv Bansal" w:date="2021-05-19T21:04:00Z"/>
              </w:rPr>
            </w:pPr>
            <w:ins w:id="6634" w:author="Rajiv Bansal" w:date="2021-05-19T21:04:00Z">
              <w:r>
                <w:t>Password</w:t>
              </w:r>
            </w:ins>
          </w:p>
        </w:tc>
        <w:tc>
          <w:tcPr>
            <w:tcW w:w="4508" w:type="dxa"/>
          </w:tcPr>
          <w:p w14:paraId="2F30352C" w14:textId="77777777" w:rsidR="00000918" w:rsidRDefault="00000918" w:rsidP="00D07EA3">
            <w:pPr>
              <w:rPr>
                <w:ins w:id="6635" w:author="Rajiv Bansal" w:date="2021-05-19T21:04:00Z"/>
              </w:rPr>
            </w:pPr>
            <w:ins w:id="6636" w:author="Rajiv Bansal" w:date="2021-05-19T21:04:00Z">
              <w:r>
                <w:t>bjjd_379</w:t>
              </w:r>
            </w:ins>
          </w:p>
        </w:tc>
      </w:tr>
    </w:tbl>
    <w:p w14:paraId="008D5664" w14:textId="77777777" w:rsidR="00000918" w:rsidRDefault="00000918" w:rsidP="00000918">
      <w:pPr>
        <w:rPr>
          <w:ins w:id="6637" w:author="Rajiv Bansal" w:date="2021-05-19T21:04:00Z"/>
        </w:rPr>
      </w:pPr>
    </w:p>
    <w:p w14:paraId="4937F945" w14:textId="77777777" w:rsidR="00000918" w:rsidRPr="00A66355" w:rsidRDefault="00000918" w:rsidP="00000918">
      <w:pPr>
        <w:rPr>
          <w:ins w:id="6638" w:author="Rajiv Bansal" w:date="2021-05-19T21:04:00Z"/>
          <w:b/>
          <w:bCs/>
        </w:rPr>
      </w:pPr>
      <w:ins w:id="6639" w:author="Rajiv Bansal" w:date="2021-05-19T21:04:00Z">
        <w:r>
          <w:tab/>
        </w:r>
        <w:r w:rsidRPr="00A66355">
          <w:rPr>
            <w:b/>
            <w:bCs/>
          </w:rPr>
          <w:t>Commands:</w:t>
        </w:r>
      </w:ins>
    </w:p>
    <w:p w14:paraId="036295BA" w14:textId="77777777" w:rsidR="00000918" w:rsidRPr="00A66355" w:rsidRDefault="00000918" w:rsidP="00000918">
      <w:pPr>
        <w:ind w:left="360" w:firstLine="360"/>
        <w:jc w:val="both"/>
        <w:rPr>
          <w:ins w:id="6640" w:author="Rajiv Bansal" w:date="2021-05-19T21:04:00Z"/>
          <w:rFonts w:cstheme="minorHAnsi"/>
          <w:lang w:val="en-US"/>
        </w:rPr>
      </w:pPr>
      <w:ins w:id="6641" w:author="Rajiv Bansal" w:date="2021-05-19T21:04: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7816AE59" w14:textId="77777777" w:rsidR="00000918" w:rsidRPr="00D80614" w:rsidRDefault="00000918" w:rsidP="00000918">
      <w:pPr>
        <w:pStyle w:val="ListParagraph"/>
        <w:spacing w:after="300" w:line="300" w:lineRule="atLeast"/>
        <w:ind w:left="360" w:firstLine="360"/>
        <w:rPr>
          <w:ins w:id="6642" w:author="Rajiv Bansal" w:date="2021-05-19T21:04:00Z"/>
          <w:rFonts w:ascii="Helvetica" w:eastAsia="Times New Roman" w:hAnsi="Helvetica" w:cs="Times New Roman"/>
          <w:color w:val="333333"/>
          <w:sz w:val="21"/>
          <w:szCs w:val="21"/>
          <w:lang w:eastAsia="en-IN"/>
        </w:rPr>
      </w:pPr>
      <w:ins w:id="6643" w:author="Rajiv Bansal" w:date="2021-05-19T21:04:00Z">
        <w:r w:rsidRPr="00D80614">
          <w:rPr>
            <w:rFonts w:ascii="Helvetica" w:eastAsia="Times New Roman" w:hAnsi="Helvetica" w:cs="Times New Roman"/>
            <w:color w:val="333333"/>
            <w:sz w:val="21"/>
            <w:szCs w:val="21"/>
            <w:lang w:eastAsia="en-IN"/>
          </w:rPr>
          <w:t>User Id: root</w:t>
        </w:r>
      </w:ins>
    </w:p>
    <w:p w14:paraId="192B8BDD" w14:textId="77777777" w:rsidR="00000918" w:rsidRPr="00D80614" w:rsidRDefault="00000918" w:rsidP="00000918">
      <w:pPr>
        <w:pStyle w:val="ListParagraph"/>
        <w:spacing w:after="300" w:line="300" w:lineRule="atLeast"/>
        <w:ind w:left="360" w:firstLine="360"/>
        <w:rPr>
          <w:ins w:id="6644" w:author="Rajiv Bansal" w:date="2021-05-19T21:04:00Z"/>
          <w:rFonts w:ascii="Helvetica" w:eastAsia="Times New Roman" w:hAnsi="Helvetica" w:cs="Times New Roman"/>
          <w:color w:val="333333"/>
          <w:sz w:val="21"/>
          <w:szCs w:val="21"/>
          <w:lang w:eastAsia="en-IN"/>
        </w:rPr>
      </w:pPr>
      <w:ins w:id="6645" w:author="Rajiv Bansal" w:date="2021-05-19T21:04: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6A156C2" w14:textId="77777777" w:rsidR="00000918" w:rsidRDefault="00000918" w:rsidP="00000918">
      <w:pPr>
        <w:pStyle w:val="ListParagraph"/>
        <w:rPr>
          <w:ins w:id="6646" w:author="Rajiv Bansal" w:date="2021-05-19T21:04:00Z"/>
        </w:rPr>
      </w:pPr>
    </w:p>
    <w:p w14:paraId="668A102A" w14:textId="7F0B20C2" w:rsidR="00000918" w:rsidRPr="00D07EA3"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6647" w:author="Rajiv Bansal" w:date="2021-05-19T21:04:00Z"/>
          <w:rFonts w:asciiTheme="minorHAnsi" w:hAnsiTheme="minorHAnsi" w:cstheme="minorHAnsi"/>
        </w:rPr>
      </w:pPr>
      <w:ins w:id="6648" w:author="Rajiv Bansal" w:date="2021-05-19T21:04:00Z">
        <w:r w:rsidRPr="00D07EA3">
          <w:rPr>
            <w:rFonts w:asciiTheme="minorHAnsi" w:hAnsiTheme="minorHAnsi" w:cstheme="minorHAnsi"/>
          </w:rPr>
          <w:t xml:space="preserve">create database </w:t>
        </w:r>
        <w:r>
          <w:rPr>
            <w:rFonts w:asciiTheme="minorHAnsi" w:hAnsiTheme="minorHAnsi" w:cstheme="minorHAnsi"/>
          </w:rPr>
          <w:t>project</w:t>
        </w:r>
        <w:r w:rsidRPr="00D07EA3">
          <w:rPr>
            <w:rFonts w:asciiTheme="minorHAnsi" w:hAnsiTheme="minorHAnsi" w:cstheme="minorHAnsi"/>
          </w:rPr>
          <w:t>_db;</w:t>
        </w:r>
      </w:ins>
    </w:p>
    <w:p w14:paraId="599B043B" w14:textId="77777777"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6649" w:author="Rajiv Bansal" w:date="2021-05-19T21:04:00Z"/>
          <w:rFonts w:asciiTheme="minorHAnsi" w:hAnsiTheme="minorHAnsi" w:cstheme="minorHAnsi"/>
        </w:rPr>
      </w:pPr>
      <w:ins w:id="6650" w:author="Rajiv Bansal" w:date="2021-05-19T21:04:00Z">
        <w:r w:rsidRPr="00D07EA3">
          <w:rPr>
            <w:rFonts w:asciiTheme="minorHAnsi" w:hAnsiTheme="minorHAnsi" w:cstheme="minorHAnsi"/>
          </w:rPr>
          <w:t>create user 'bjjd'@'%' identified by 'bjjd_379';</w:t>
        </w:r>
      </w:ins>
    </w:p>
    <w:p w14:paraId="2AFE37A2" w14:textId="450870A7"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6651" w:author="Rajiv Bansal" w:date="2021-05-19T21:04:00Z"/>
          <w:rFonts w:asciiTheme="minorHAnsi" w:hAnsiTheme="minorHAnsi" w:cstheme="minorHAnsi"/>
        </w:rPr>
      </w:pPr>
      <w:ins w:id="6652" w:author="Rajiv Bansal" w:date="2021-05-19T21:04:00Z">
        <w:r w:rsidRPr="00000918">
          <w:rPr>
            <w:rFonts w:asciiTheme="minorHAnsi" w:hAnsiTheme="minorHAnsi" w:cstheme="minorHAnsi"/>
          </w:rPr>
          <w:t xml:space="preserve">grant all on </w:t>
        </w:r>
      </w:ins>
      <w:ins w:id="6653" w:author="Rajiv Bansal" w:date="2021-05-19T21:05:00Z">
        <w:r>
          <w:rPr>
            <w:rFonts w:asciiTheme="minorHAnsi" w:hAnsiTheme="minorHAnsi" w:cstheme="minorHAnsi"/>
          </w:rPr>
          <w:t>project</w:t>
        </w:r>
      </w:ins>
      <w:ins w:id="6654" w:author="Rajiv Bansal" w:date="2021-05-19T21:04:00Z">
        <w:r w:rsidRPr="00000918">
          <w:rPr>
            <w:rFonts w:asciiTheme="minorHAnsi" w:hAnsiTheme="minorHAnsi" w:cstheme="minorHAnsi"/>
          </w:rPr>
          <w:t>_db.* to 'bjjd'@'%';</w:t>
        </w:r>
      </w:ins>
    </w:p>
    <w:p w14:paraId="75A9006A" w14:textId="77777777" w:rsidR="00000918" w:rsidRPr="00D07EA3" w:rsidRDefault="00000918" w:rsidP="00000918">
      <w:pPr>
        <w:pStyle w:val="ListParagraph"/>
        <w:rPr>
          <w:ins w:id="6655" w:author="Rajiv Bansal" w:date="2021-05-19T21:04:00Z"/>
          <w:rFonts w:asciiTheme="minorHAnsi" w:hAnsiTheme="minorHAnsi" w:cstheme="minorHAnsi"/>
        </w:rPr>
      </w:pPr>
    </w:p>
    <w:p w14:paraId="7D748008" w14:textId="77777777" w:rsidR="008D3715" w:rsidRDefault="008D3715">
      <w:pPr>
        <w:pStyle w:val="ListParagraph"/>
        <w:jc w:val="both"/>
        <w:rPr>
          <w:ins w:id="6656" w:author="rkbansal" w:date="2020-04-23T15:32:00Z"/>
        </w:rPr>
        <w:pPrChange w:id="6657" w:author="Rajiv Bansal" w:date="2021-05-19T21:04:00Z">
          <w:pPr>
            <w:pStyle w:val="ListParagraph"/>
            <w:numPr>
              <w:numId w:val="74"/>
            </w:numPr>
            <w:ind w:hanging="360"/>
          </w:pPr>
        </w:pPrChange>
      </w:pPr>
    </w:p>
    <w:p w14:paraId="18E40F59" w14:textId="6CB88288" w:rsidR="000D70BE" w:rsidRDefault="000D70BE">
      <w:pPr>
        <w:pStyle w:val="ListParagraph"/>
        <w:numPr>
          <w:ilvl w:val="0"/>
          <w:numId w:val="74"/>
        </w:numPr>
        <w:rPr>
          <w:ins w:id="6658" w:author="rkbansal" w:date="2020-01-09T12:08:00Z"/>
        </w:rPr>
        <w:pPrChange w:id="6659" w:author="rkbansal" w:date="2020-01-09T12:12:00Z">
          <w:pPr>
            <w:pStyle w:val="ListParagraph"/>
            <w:numPr>
              <w:numId w:val="23"/>
            </w:numPr>
            <w:ind w:hanging="360"/>
          </w:pPr>
        </w:pPrChange>
      </w:pPr>
      <w:ins w:id="6660"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661" w:author="rkbansal" w:date="2020-01-09T12:08:00Z"/>
        </w:rPr>
      </w:pPr>
      <w:ins w:id="6662" w:author="rkbansal" w:date="2020-01-09T12:16:00Z">
        <w:r>
          <w:object w:dxaOrig="1538" w:dyaOrig="993" w14:anchorId="5612DBA9">
            <v:shape id="_x0000_i1030" type="#_x0000_t75" style="width:79.5pt;height:51pt" o:ole="">
              <v:imagedata r:id="rId221" o:title=""/>
            </v:shape>
            <o:OLEObject Type="Embed" ProgID="Package" ShapeID="_x0000_i1030" DrawAspect="Icon" ObjectID="_1685214453" r:id="rId222"/>
          </w:object>
        </w:r>
      </w:ins>
      <w:ins w:id="6663" w:author="rkbansal" w:date="2020-01-09T12:16:00Z">
        <w:r w:rsidR="00A302C9">
          <w:object w:dxaOrig="1538" w:dyaOrig="993" w14:anchorId="2C81B425">
            <v:shape id="_x0000_i1031" type="#_x0000_t75" style="width:79.5pt;height:51pt" o:ole="">
              <v:imagedata r:id="rId223" o:title=""/>
            </v:shape>
            <o:OLEObject Type="Embed" ProgID="AcroExch.Document.DC" ShapeID="_x0000_i1031" DrawAspect="Icon" ObjectID="_1685214454" r:id="rId224"/>
          </w:object>
        </w:r>
      </w:ins>
      <w:ins w:id="6664" w:author="rkbansal" w:date="2020-01-09T12:16:00Z">
        <w:r w:rsidR="00A302C9">
          <w:object w:dxaOrig="1538" w:dyaOrig="993" w14:anchorId="06E8A971">
            <v:shape id="_x0000_i1032" type="#_x0000_t75" style="width:79.5pt;height:51pt" o:ole="">
              <v:imagedata r:id="rId225" o:title=""/>
            </v:shape>
            <o:OLEObject Type="Embed" ProgID="Package" ShapeID="_x0000_i1032" DrawAspect="Icon" ObjectID="_1685214455" r:id="rId226"/>
          </w:object>
        </w:r>
      </w:ins>
      <w:ins w:id="6665" w:author="rkbansal" w:date="2020-01-09T12:16:00Z">
        <w:r w:rsidR="00A302C9">
          <w:object w:dxaOrig="1538" w:dyaOrig="993" w14:anchorId="26B8F7CB">
            <v:shape id="_x0000_i1033" type="#_x0000_t75" style="width:79.5pt;height:51pt" o:ole="">
              <v:imagedata r:id="rId227" o:title=""/>
            </v:shape>
            <o:OLEObject Type="Embed" ProgID="Package" ShapeID="_x0000_i1033" DrawAspect="Icon" ObjectID="_1685214456" r:id="rId228"/>
          </w:object>
        </w:r>
      </w:ins>
    </w:p>
    <w:p w14:paraId="093D36DF" w14:textId="77777777" w:rsidR="00B63907" w:rsidRDefault="00B63907" w:rsidP="00B63907">
      <w:pPr>
        <w:pStyle w:val="ListParagraph"/>
        <w:numPr>
          <w:ilvl w:val="0"/>
          <w:numId w:val="74"/>
        </w:numPr>
        <w:rPr>
          <w:ins w:id="6666" w:author="rkbansal" w:date="2020-05-10T16:31:00Z"/>
        </w:rPr>
      </w:pPr>
      <w:ins w:id="6667"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668" w:author="rkbansal" w:date="2020-05-10T16:31:00Z"/>
        </w:rPr>
      </w:pPr>
      <w:ins w:id="6669"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6670" w:author="rkbansal" w:date="2020-05-10T16:31:00Z"/>
        </w:rPr>
        <w:pPrChange w:id="6671"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6672" w:author="rkbansal" w:date="2020-05-05T00:09:00Z"/>
        </w:rPr>
      </w:pPr>
      <w:ins w:id="6673" w:author="rkbansal" w:date="2020-01-09T12:08:00Z">
        <w:r>
          <w:t xml:space="preserve">Add the following </w:t>
        </w:r>
      </w:ins>
      <w:ins w:id="6674" w:author="rkbansal" w:date="2020-05-05T00:09:00Z">
        <w:r w:rsidR="00643255">
          <w:t>dependencies</w:t>
        </w:r>
      </w:ins>
      <w:ins w:id="6675" w:author="rkbansal" w:date="2020-05-17T01:18:00Z">
        <w:r w:rsidR="00CD5C4A">
          <w:t xml:space="preserve"> in the pom.xml</w:t>
        </w:r>
      </w:ins>
      <w:ins w:id="6676"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6677" w:author="rkbansal" w:date="2020-05-05T00:09:00Z"/>
          <w:bCs/>
        </w:rPr>
      </w:pPr>
      <w:ins w:id="6678"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679" w:author="rkbansal" w:date="2020-05-05T00:09:00Z"/>
          <w:bCs/>
        </w:rPr>
      </w:pPr>
      <w:ins w:id="6680"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AE96358" w14:textId="77777777" w:rsidR="00643255" w:rsidRDefault="00643255" w:rsidP="00643255">
      <w:pPr>
        <w:pStyle w:val="ListParagraph"/>
        <w:numPr>
          <w:ilvl w:val="1"/>
          <w:numId w:val="107"/>
        </w:numPr>
        <w:rPr>
          <w:ins w:id="6681" w:author="rkbansal" w:date="2020-05-05T00:09:00Z"/>
          <w:bCs/>
        </w:rPr>
      </w:pPr>
      <w:ins w:id="6682"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683" w:author="rkbansal" w:date="2020-05-05T00:09:00Z"/>
          <w:bCs/>
        </w:rPr>
      </w:pPr>
      <w:ins w:id="6684"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6685" w:author="rkbansal" w:date="2020-01-09T12:08:00Z"/>
        </w:rPr>
        <w:pPrChange w:id="6686" w:author="rkbansal" w:date="2020-05-05T00:09:00Z">
          <w:pPr>
            <w:pStyle w:val="ListParagraph"/>
            <w:numPr>
              <w:numId w:val="23"/>
            </w:numPr>
            <w:ind w:hanging="360"/>
          </w:pPr>
        </w:pPrChange>
      </w:pPr>
      <w:ins w:id="6687"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6688" w:author="rkbansal" w:date="2020-01-09T12:08:00Z"/>
        </w:rPr>
      </w:pPr>
    </w:p>
    <w:p w14:paraId="210F7729" w14:textId="229412D3" w:rsidR="000D70BE" w:rsidRDefault="002E3844" w:rsidP="000D70BE">
      <w:pPr>
        <w:pStyle w:val="ListParagraph"/>
        <w:rPr>
          <w:ins w:id="6689" w:author="rkbansal" w:date="2020-01-09T12:08:00Z"/>
        </w:rPr>
      </w:pPr>
      <w:ins w:id="6690" w:author="rkbansal" w:date="2020-12-24T17:40:00Z">
        <w:r>
          <w:rPr>
            <w:noProof/>
          </w:rPr>
          <w:lastRenderedPageBreak/>
          <w:drawing>
            <wp:inline distT="0" distB="0" distL="0" distR="0" wp14:anchorId="25A2F77B" wp14:editId="77FCF775">
              <wp:extent cx="4867275" cy="832485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67275" cy="8324850"/>
                      </a:xfrm>
                      <a:prstGeom prst="rect">
                        <a:avLst/>
                      </a:prstGeom>
                    </pic:spPr>
                  </pic:pic>
                </a:graphicData>
              </a:graphic>
            </wp:inline>
          </w:drawing>
        </w:r>
      </w:ins>
      <w:ins w:id="6691"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692" w:author="rkbansal" w:date="2020-02-24T19:45:00Z"/>
        </w:rPr>
      </w:pPr>
      <w:ins w:id="6693" w:author="rkbansal" w:date="2020-02-24T19:45:00Z">
        <w:r w:rsidRPr="004F63DB">
          <w:t>Rename the package of io.swagger to com.jmk.</w:t>
        </w:r>
        <w:r w:rsidR="006A07D2">
          <w:t>project</w:t>
        </w:r>
      </w:ins>
    </w:p>
    <w:p w14:paraId="695B2D12" w14:textId="3CC377D7" w:rsidR="000D70BE" w:rsidRPr="00C84AF7" w:rsidRDefault="000D70BE">
      <w:pPr>
        <w:pStyle w:val="ListParagraph"/>
        <w:numPr>
          <w:ilvl w:val="0"/>
          <w:numId w:val="74"/>
        </w:numPr>
        <w:rPr>
          <w:ins w:id="6694" w:author="rkbansal" w:date="2020-04-11T13:44:00Z"/>
          <w:rPrChange w:id="6695" w:author="rkbansal" w:date="2020-04-11T13:44:00Z">
            <w:rPr>
              <w:ins w:id="6696" w:author="rkbansal" w:date="2020-04-11T13:44:00Z"/>
              <w:rFonts w:ascii="Consolas" w:hAnsi="Consolas" w:cs="Consolas"/>
              <w:color w:val="000000"/>
              <w:sz w:val="20"/>
              <w:szCs w:val="20"/>
              <w:shd w:val="clear" w:color="auto" w:fill="E8F2FE"/>
            </w:rPr>
          </w:rPrChange>
        </w:rPr>
      </w:pPr>
      <w:ins w:id="6697"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698" w:author="rkbansal" w:date="2020-01-09T18:31:00Z">
        <w:r w:rsidR="004F7A1A">
          <w:rPr>
            <w:rFonts w:ascii="Consolas" w:hAnsi="Consolas" w:cs="Consolas"/>
            <w:color w:val="000000"/>
            <w:sz w:val="20"/>
            <w:szCs w:val="20"/>
            <w:shd w:val="clear" w:color="auto" w:fill="D4D4D4"/>
          </w:rPr>
          <w:t>Project</w:t>
        </w:r>
      </w:ins>
      <w:ins w:id="6699"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700" w:author="rkbansal" w:date="2020-04-11T13:44:00Z"/>
        </w:rPr>
      </w:pPr>
      <w:ins w:id="6701" w:author="rkbansal" w:date="2020-04-11T13:44:00Z">
        <w:r>
          <w:t xml:space="preserve">Enable Eureka Client so that it can </w:t>
        </w:r>
      </w:ins>
      <w:ins w:id="6702" w:author="rkbansal" w:date="2020-04-11T15:11:00Z">
        <w:r w:rsidR="00E62684">
          <w:t xml:space="preserve">be </w:t>
        </w:r>
      </w:ins>
      <w:ins w:id="6703" w:author="rkbansal" w:date="2020-04-11T13:44:00Z">
        <w:r>
          <w:t>register with Eureka Server</w:t>
        </w:r>
      </w:ins>
    </w:p>
    <w:p w14:paraId="31D9459A" w14:textId="385BC35B" w:rsidR="00C84AF7" w:rsidRDefault="00FC4C7F" w:rsidP="00C84AF7">
      <w:pPr>
        <w:pStyle w:val="ListParagraph"/>
        <w:numPr>
          <w:ilvl w:val="1"/>
          <w:numId w:val="74"/>
        </w:numPr>
        <w:rPr>
          <w:ins w:id="6704" w:author="rkbansal" w:date="2020-04-11T13:44:00Z"/>
        </w:rPr>
      </w:pPr>
      <w:ins w:id="6705" w:author="rkbansal" w:date="2020-04-27T21:50:00Z">
        <w:r>
          <w:t>E</w:t>
        </w:r>
      </w:ins>
      <w:ins w:id="6706" w:author="rkbansal" w:date="2020-04-11T13:44:00Z">
        <w:r w:rsidR="00C84AF7">
          <w:t>nable JpaRepositories</w:t>
        </w:r>
      </w:ins>
    </w:p>
    <w:p w14:paraId="0116FE4A" w14:textId="6712CB32" w:rsidR="00445F55" w:rsidRPr="001A4DA1" w:rsidRDefault="00445F55">
      <w:pPr>
        <w:pStyle w:val="ListParagraph"/>
        <w:numPr>
          <w:ilvl w:val="1"/>
          <w:numId w:val="74"/>
        </w:numPr>
        <w:rPr>
          <w:ins w:id="6707" w:author="rkbansal" w:date="2020-01-09T12:08:00Z"/>
        </w:rPr>
        <w:pPrChange w:id="6708" w:author="rkbansal" w:date="2020-04-11T13:44:00Z">
          <w:pPr>
            <w:pStyle w:val="ListParagraph"/>
            <w:numPr>
              <w:numId w:val="23"/>
            </w:numPr>
            <w:ind w:hanging="360"/>
          </w:pPr>
        </w:pPrChange>
      </w:pPr>
      <w:ins w:id="6709" w:author="rkbansal" w:date="2020-04-11T13:44:00Z">
        <w:r>
          <w:t>Enable swagger2 so that we can view the document</w:t>
        </w:r>
      </w:ins>
    </w:p>
    <w:p w14:paraId="3E716F98" w14:textId="5215B217" w:rsidR="000D70BE" w:rsidRDefault="006878F7">
      <w:pPr>
        <w:ind w:left="720"/>
        <w:rPr>
          <w:ins w:id="6710" w:author="rkbansal" w:date="2020-01-09T12:08:00Z"/>
        </w:rPr>
        <w:pPrChange w:id="6711" w:author="rkbansal" w:date="2020-04-27T21:50:00Z">
          <w:pPr/>
        </w:pPrChange>
      </w:pPr>
      <w:ins w:id="6712" w:author="rkbansal" w:date="2020-12-24T17:30:00Z">
        <w:r>
          <w:rPr>
            <w:noProof/>
          </w:rPr>
          <w:drawing>
            <wp:inline distT="0" distB="0" distL="0" distR="0" wp14:anchorId="255E08C7" wp14:editId="23838DC4">
              <wp:extent cx="4991100" cy="24765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91100" cy="2476500"/>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713" w:author="rkbansal" w:date="2020-05-05T00:55:00Z"/>
          <w:bCs/>
        </w:rPr>
      </w:pPr>
      <w:ins w:id="6714" w:author="rkbansal" w:date="2020-05-05T00:5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715" w:author="rkbansal" w:date="2020-05-05T00:55:00Z"/>
        </w:rPr>
      </w:pPr>
      <w:ins w:id="6716" w:author="rkbansal" w:date="2020-05-05T00:55:00Z">
        <w:r>
          <w:rPr>
            <w:noProof/>
          </w:rPr>
          <w:lastRenderedPageBreak/>
          <w:t xml:space="preserve"> </w:t>
        </w:r>
      </w:ins>
      <w:ins w:id="6717"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718" w:author="rkbansal" w:date="2020-05-05T00:55:00Z"/>
        </w:rPr>
      </w:pPr>
    </w:p>
    <w:p w14:paraId="6B7E973E" w14:textId="77777777" w:rsidR="00FB2262" w:rsidRDefault="00FB2262" w:rsidP="00FB2262">
      <w:pPr>
        <w:pStyle w:val="ListParagraph"/>
        <w:numPr>
          <w:ilvl w:val="0"/>
          <w:numId w:val="19"/>
        </w:numPr>
        <w:jc w:val="both"/>
        <w:rPr>
          <w:ins w:id="6719" w:author="rkbansal" w:date="2020-05-05T00:55:00Z"/>
          <w:rFonts w:asciiTheme="minorHAnsi" w:hAnsiTheme="minorHAnsi" w:cstheme="minorHAnsi"/>
        </w:rPr>
      </w:pPr>
      <w:ins w:id="6720" w:author="rkbansal" w:date="2020-05-05T00:55:00Z">
        <w:r>
          <w:rPr>
            <w:rFonts w:asciiTheme="minorHAnsi" w:hAnsiTheme="minorHAnsi" w:cstheme="minorHAnsi"/>
          </w:rPr>
          <w:t>In this application, still there will be an application.properties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721" w:author="rkbansal" w:date="2020-05-05T00:55:00Z"/>
          <w:rFonts w:asciiTheme="minorHAnsi" w:hAnsiTheme="minorHAnsi" w:cstheme="minorHAnsi"/>
        </w:rPr>
      </w:pPr>
      <w:ins w:id="6722"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723" w:author="rkbansal" w:date="2020-05-05T00:55:00Z"/>
          <w:rFonts w:asciiTheme="minorHAnsi" w:hAnsiTheme="minorHAnsi" w:cstheme="minorHAnsi"/>
        </w:rPr>
      </w:pPr>
      <w:ins w:id="6724"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725" w:author="rkbansal" w:date="2020-05-05T00:55:00Z"/>
          <w:rFonts w:asciiTheme="minorHAnsi" w:hAnsiTheme="minorHAnsi" w:cstheme="minorHAnsi"/>
        </w:rPr>
      </w:pPr>
      <w:ins w:id="6726"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727" w:author="rkbansal" w:date="2020-05-05T00:55:00Z"/>
          <w:rFonts w:asciiTheme="minorHAnsi" w:hAnsiTheme="minorHAnsi" w:cstheme="minorHAnsi"/>
        </w:rPr>
      </w:pPr>
    </w:p>
    <w:p w14:paraId="56981388" w14:textId="6CE9039A" w:rsidR="00FB2262" w:rsidRDefault="00E766AC" w:rsidP="00FB2262">
      <w:pPr>
        <w:pStyle w:val="ListParagraph"/>
        <w:rPr>
          <w:ins w:id="6728" w:author="rkbansal" w:date="2020-05-05T00:55:00Z"/>
        </w:rPr>
      </w:pPr>
      <w:ins w:id="6729"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730" w:author="rkbansal" w:date="2020-01-09T12:08:00Z"/>
        </w:rPr>
      </w:pPr>
    </w:p>
    <w:p w14:paraId="66D021D3" w14:textId="1A8BBDB9" w:rsidR="0032261F" w:rsidRDefault="0032261F">
      <w:pPr>
        <w:pStyle w:val="ListParagraph"/>
        <w:numPr>
          <w:ilvl w:val="0"/>
          <w:numId w:val="74"/>
        </w:numPr>
        <w:rPr>
          <w:ins w:id="6731" w:author="rkbansal" w:date="2020-12-24T17:33:00Z"/>
        </w:rPr>
      </w:pPr>
      <w:ins w:id="6732" w:author="rkbansal" w:date="2020-12-24T17:32:00Z">
        <w:r>
          <w:t>ProjectApi</w:t>
        </w:r>
      </w:ins>
      <w:ins w:id="6733" w:author="rkbansal" w:date="2020-12-24T17:33:00Z">
        <w:r>
          <w:t xml:space="preserve"> and ProjectApiController: api exposed by ProjectMgmtService Application</w:t>
        </w:r>
      </w:ins>
    </w:p>
    <w:p w14:paraId="7DFA336D" w14:textId="1BAF9228" w:rsidR="0032261F" w:rsidRDefault="0032261F" w:rsidP="0032261F">
      <w:pPr>
        <w:pStyle w:val="ListParagraph"/>
        <w:numPr>
          <w:ilvl w:val="1"/>
          <w:numId w:val="74"/>
        </w:numPr>
        <w:rPr>
          <w:ins w:id="6734" w:author="rkbansal" w:date="2020-12-24T17:33:00Z"/>
        </w:rPr>
      </w:pPr>
      <w:ins w:id="6735" w:author="rkbansal" w:date="2020-12-24T17:33:00Z">
        <w:r>
          <w:t>ProjectApi</w:t>
        </w:r>
      </w:ins>
    </w:p>
    <w:p w14:paraId="3986CEF7" w14:textId="5BF50F5C" w:rsidR="0032261F" w:rsidRDefault="0032261F" w:rsidP="0032261F">
      <w:pPr>
        <w:pStyle w:val="ListParagraph"/>
        <w:ind w:left="1440"/>
        <w:rPr>
          <w:ins w:id="6736" w:author="rkbansal" w:date="2020-12-24T17:33:00Z"/>
        </w:rPr>
      </w:pPr>
      <w:ins w:id="6737" w:author="rkbansal" w:date="2020-12-24T17:33:00Z">
        <w:r>
          <w:rPr>
            <w:noProof/>
          </w:rPr>
          <w:drawing>
            <wp:inline distT="0" distB="0" distL="0" distR="0" wp14:anchorId="3C5865EF" wp14:editId="755F16A8">
              <wp:extent cx="9779000" cy="48990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779000" cy="4899025"/>
                      </a:xfrm>
                      <a:prstGeom prst="rect">
                        <a:avLst/>
                      </a:prstGeom>
                    </pic:spPr>
                  </pic:pic>
                </a:graphicData>
              </a:graphic>
            </wp:inline>
          </w:drawing>
        </w:r>
      </w:ins>
    </w:p>
    <w:p w14:paraId="635B1EA7" w14:textId="02BAC05F" w:rsidR="0032261F" w:rsidRDefault="0032261F" w:rsidP="0032261F">
      <w:pPr>
        <w:pStyle w:val="ListParagraph"/>
        <w:numPr>
          <w:ilvl w:val="1"/>
          <w:numId w:val="74"/>
        </w:numPr>
        <w:rPr>
          <w:ins w:id="6738" w:author="rkbansal" w:date="2020-12-24T17:33:00Z"/>
        </w:rPr>
      </w:pPr>
      <w:ins w:id="6739" w:author="rkbansal" w:date="2020-12-24T17:33:00Z">
        <w:r>
          <w:t>ProjectApiController</w:t>
        </w:r>
      </w:ins>
    </w:p>
    <w:p w14:paraId="5172AC64" w14:textId="345BAD8D" w:rsidR="0032261F" w:rsidRDefault="0032261F">
      <w:pPr>
        <w:pStyle w:val="ListParagraph"/>
        <w:ind w:left="1440"/>
        <w:rPr>
          <w:ins w:id="6740" w:author="rkbansal" w:date="2020-12-24T17:32:00Z"/>
        </w:rPr>
        <w:pPrChange w:id="6741" w:author="rkbansal" w:date="2020-12-24T17:33:00Z">
          <w:pPr>
            <w:pStyle w:val="ListParagraph"/>
            <w:numPr>
              <w:numId w:val="74"/>
            </w:numPr>
            <w:ind w:hanging="360"/>
          </w:pPr>
        </w:pPrChange>
      </w:pPr>
      <w:ins w:id="6742" w:author="rkbansal" w:date="2020-12-24T17:35:00Z">
        <w:r>
          <w:rPr>
            <w:noProof/>
          </w:rPr>
          <w:lastRenderedPageBreak/>
          <w:drawing>
            <wp:inline distT="0" distB="0" distL="0" distR="0" wp14:anchorId="3C1DD3FD" wp14:editId="5F5A5B9D">
              <wp:extent cx="7439025" cy="793432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439025" cy="7934325"/>
                      </a:xfrm>
                      <a:prstGeom prst="rect">
                        <a:avLst/>
                      </a:prstGeom>
                    </pic:spPr>
                  </pic:pic>
                </a:graphicData>
              </a:graphic>
            </wp:inline>
          </w:drawing>
        </w:r>
      </w:ins>
    </w:p>
    <w:p w14:paraId="207B181E" w14:textId="2A179C33" w:rsidR="000D70BE" w:rsidRDefault="000D70BE">
      <w:pPr>
        <w:pStyle w:val="ListParagraph"/>
        <w:numPr>
          <w:ilvl w:val="0"/>
          <w:numId w:val="74"/>
        </w:numPr>
        <w:rPr>
          <w:ins w:id="6743" w:author="rkbansal" w:date="2020-01-09T12:08:00Z"/>
        </w:rPr>
        <w:pPrChange w:id="6744" w:author="rkbansal" w:date="2020-01-09T12:12:00Z">
          <w:pPr>
            <w:pStyle w:val="ListParagraph"/>
            <w:numPr>
              <w:numId w:val="23"/>
            </w:numPr>
            <w:ind w:hanging="360"/>
          </w:pPr>
        </w:pPrChange>
      </w:pPr>
      <w:ins w:id="6745" w:author="rkbansal" w:date="2020-01-09T12:08:00Z">
        <w:r>
          <w:t>Service should be exposed as following:</w:t>
        </w:r>
      </w:ins>
    </w:p>
    <w:p w14:paraId="2D5900C7" w14:textId="3217C532" w:rsidR="000D70BE" w:rsidRDefault="00111FFF" w:rsidP="000D70BE">
      <w:pPr>
        <w:pStyle w:val="ListParagraph"/>
        <w:rPr>
          <w:ins w:id="6746" w:author="rkbansal" w:date="2020-01-09T12:08:00Z"/>
        </w:rPr>
      </w:pPr>
      <w:ins w:id="6747"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748" w:author="rkbansal" w:date="2020-04-23T15:01:00Z"/>
        </w:rPr>
      </w:pPr>
      <w:ins w:id="6749" w:author="rkbansal" w:date="2020-04-23T15:0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7201ED4A" w14:textId="1218803D" w:rsidR="001D3766" w:rsidRDefault="00977C9B">
      <w:pPr>
        <w:pStyle w:val="ListParagraph"/>
        <w:rPr>
          <w:ins w:id="6750" w:author="rkbansal" w:date="2020-04-23T15:01:00Z"/>
        </w:rPr>
        <w:pPrChange w:id="6751" w:author="rkbansal" w:date="2020-04-23T15:01:00Z">
          <w:pPr>
            <w:pStyle w:val="ListParagraph"/>
            <w:numPr>
              <w:numId w:val="74"/>
            </w:numPr>
            <w:ind w:hanging="360"/>
          </w:pPr>
        </w:pPrChange>
      </w:pPr>
      <w:ins w:id="6752"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753" w:author="rkbansal" w:date="2020-01-09T12:08:00Z"/>
        </w:rPr>
        <w:pPrChange w:id="6754" w:author="rkbansal" w:date="2020-01-09T12:12:00Z">
          <w:pPr>
            <w:pStyle w:val="ListParagraph"/>
            <w:numPr>
              <w:numId w:val="23"/>
            </w:numPr>
            <w:ind w:hanging="360"/>
          </w:pPr>
        </w:pPrChange>
      </w:pPr>
      <w:ins w:id="6755"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6756" w:author="rkbansal" w:date="2020-01-09T12:08:00Z"/>
          <w:rFonts w:eastAsia="Times New Roman" w:cs="Times New Roman"/>
          <w:color w:val="333333"/>
          <w:sz w:val="30"/>
          <w:szCs w:val="30"/>
          <w:lang w:eastAsia="en-IN"/>
        </w:rPr>
      </w:pPr>
      <w:ins w:id="6757"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58" w:author="rkbansal" w:date="2020-02-25T00:14:00Z"/>
          <w:rFonts w:ascii="Consolas" w:hAnsi="Consolas" w:cs="Consolas"/>
          <w:sz w:val="20"/>
          <w:szCs w:val="20"/>
        </w:rPr>
        <w:pPrChange w:id="6759" w:author="rkbansal" w:date="2020-02-25T00:14:00Z">
          <w:pPr>
            <w:autoSpaceDE w:val="0"/>
            <w:autoSpaceDN w:val="0"/>
            <w:adjustRightInd w:val="0"/>
            <w:spacing w:after="0" w:line="240" w:lineRule="auto"/>
          </w:pPr>
        </w:pPrChange>
      </w:pPr>
      <w:ins w:id="6760" w:author="rkbansal" w:date="2020-02-25T00:14:00Z">
        <w:r w:rsidRPr="007B537E">
          <w:rPr>
            <w:rFonts w:ascii="Consolas" w:hAnsi="Consolas" w:cs="Consolas"/>
            <w:color w:val="646464"/>
            <w:sz w:val="20"/>
            <w:szCs w:val="20"/>
            <w:highlight w:val="yellow"/>
            <w:rPrChange w:id="6761"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762"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63" w:author="rkbansal" w:date="2020-02-25T00:14:00Z"/>
          <w:rFonts w:ascii="Consolas" w:hAnsi="Consolas" w:cs="Consolas"/>
          <w:sz w:val="20"/>
          <w:szCs w:val="20"/>
        </w:rPr>
        <w:pPrChange w:id="6764" w:author="rkbansal" w:date="2020-02-25T00:14:00Z">
          <w:pPr>
            <w:autoSpaceDE w:val="0"/>
            <w:autoSpaceDN w:val="0"/>
            <w:adjustRightInd w:val="0"/>
            <w:spacing w:after="0" w:line="240" w:lineRule="auto"/>
          </w:pPr>
        </w:pPrChange>
      </w:pPr>
      <w:ins w:id="6765"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66" w:author="rkbansal" w:date="2020-02-25T00:14:00Z"/>
          <w:rFonts w:ascii="Consolas" w:hAnsi="Consolas" w:cs="Consolas"/>
          <w:sz w:val="20"/>
          <w:szCs w:val="20"/>
        </w:rPr>
        <w:pPrChange w:id="6767" w:author="rkbansal" w:date="2020-02-25T00:14:00Z">
          <w:pPr>
            <w:autoSpaceDE w:val="0"/>
            <w:autoSpaceDN w:val="0"/>
            <w:adjustRightInd w:val="0"/>
            <w:spacing w:after="0" w:line="240" w:lineRule="auto"/>
          </w:pPr>
        </w:pPrChange>
      </w:pPr>
      <w:ins w:id="6768"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69" w:author="rkbansal" w:date="2020-02-25T00:14:00Z"/>
          <w:rFonts w:ascii="Consolas" w:hAnsi="Consolas" w:cs="Consolas"/>
          <w:sz w:val="20"/>
          <w:szCs w:val="20"/>
        </w:rPr>
        <w:pPrChange w:id="6770"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71" w:author="rkbansal" w:date="2020-02-25T00:14:00Z"/>
          <w:rFonts w:ascii="Consolas" w:hAnsi="Consolas" w:cs="Consolas"/>
          <w:sz w:val="20"/>
          <w:szCs w:val="20"/>
        </w:rPr>
        <w:pPrChange w:id="6772" w:author="rkbansal" w:date="2020-02-25T00:14:00Z">
          <w:pPr>
            <w:autoSpaceDE w:val="0"/>
            <w:autoSpaceDN w:val="0"/>
            <w:adjustRightInd w:val="0"/>
            <w:spacing w:after="0" w:line="240" w:lineRule="auto"/>
          </w:pPr>
        </w:pPrChange>
      </w:pPr>
      <w:ins w:id="6773"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74" w:author="rkbansal" w:date="2020-02-25T00:14:00Z"/>
          <w:rFonts w:ascii="Consolas" w:hAnsi="Consolas" w:cs="Consolas"/>
          <w:sz w:val="20"/>
          <w:szCs w:val="20"/>
        </w:rPr>
        <w:pPrChange w:id="6775" w:author="rkbansal" w:date="2020-02-25T00:14:00Z">
          <w:pPr>
            <w:autoSpaceDE w:val="0"/>
            <w:autoSpaceDN w:val="0"/>
            <w:adjustRightInd w:val="0"/>
            <w:spacing w:after="0" w:line="240" w:lineRule="auto"/>
          </w:pPr>
        </w:pPrChange>
      </w:pPr>
      <w:ins w:id="6776"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77" w:author="rkbansal" w:date="2020-02-25T00:14:00Z"/>
          <w:rFonts w:ascii="Consolas" w:hAnsi="Consolas" w:cs="Consolas"/>
          <w:sz w:val="20"/>
          <w:szCs w:val="20"/>
        </w:rPr>
        <w:pPrChange w:id="6778" w:author="rkbansal" w:date="2020-02-25T00:14:00Z">
          <w:pPr>
            <w:autoSpaceDE w:val="0"/>
            <w:autoSpaceDN w:val="0"/>
            <w:adjustRightInd w:val="0"/>
            <w:spacing w:after="0" w:line="240" w:lineRule="auto"/>
          </w:pPr>
        </w:pPrChange>
      </w:pPr>
      <w:ins w:id="6779"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80" w:author="rkbansal" w:date="2020-02-25T00:14:00Z"/>
          <w:rFonts w:ascii="Consolas" w:hAnsi="Consolas" w:cs="Consolas"/>
          <w:sz w:val="20"/>
          <w:szCs w:val="20"/>
        </w:rPr>
        <w:pPrChange w:id="6781" w:author="rkbansal" w:date="2020-02-25T00:14:00Z">
          <w:pPr>
            <w:autoSpaceDE w:val="0"/>
            <w:autoSpaceDN w:val="0"/>
            <w:adjustRightInd w:val="0"/>
            <w:spacing w:after="0" w:line="240" w:lineRule="auto"/>
          </w:pPr>
        </w:pPrChange>
      </w:pPr>
      <w:ins w:id="6782"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83" w:author="rkbansal" w:date="2020-02-25T00:14:00Z"/>
          <w:rFonts w:ascii="Consolas" w:hAnsi="Consolas" w:cs="Consolas"/>
          <w:sz w:val="20"/>
          <w:szCs w:val="20"/>
        </w:rPr>
        <w:pPrChange w:id="6784" w:author="rkbansal" w:date="2020-02-25T00:14:00Z">
          <w:pPr>
            <w:autoSpaceDE w:val="0"/>
            <w:autoSpaceDN w:val="0"/>
            <w:adjustRightInd w:val="0"/>
            <w:spacing w:after="0" w:line="240" w:lineRule="auto"/>
          </w:pPr>
        </w:pPrChange>
      </w:pPr>
      <w:ins w:id="6785"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86" w:author="rkbansal" w:date="2020-02-25T00:14:00Z"/>
          <w:rFonts w:ascii="Consolas" w:hAnsi="Consolas" w:cs="Consolas"/>
          <w:sz w:val="20"/>
          <w:szCs w:val="20"/>
        </w:rPr>
        <w:pPrChange w:id="6787" w:author="rkbansal" w:date="2020-02-25T00:14:00Z">
          <w:pPr>
            <w:autoSpaceDE w:val="0"/>
            <w:autoSpaceDN w:val="0"/>
            <w:adjustRightInd w:val="0"/>
            <w:spacing w:after="0" w:line="240" w:lineRule="auto"/>
          </w:pPr>
        </w:pPrChange>
      </w:pPr>
      <w:ins w:id="6788"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89" w:author="rkbansal" w:date="2020-02-25T00:14:00Z"/>
          <w:rFonts w:ascii="Consolas" w:hAnsi="Consolas" w:cs="Consolas"/>
          <w:sz w:val="20"/>
          <w:szCs w:val="20"/>
        </w:rPr>
        <w:pPrChange w:id="6790" w:author="rkbansal" w:date="2020-02-25T00:14:00Z">
          <w:pPr>
            <w:autoSpaceDE w:val="0"/>
            <w:autoSpaceDN w:val="0"/>
            <w:adjustRightInd w:val="0"/>
            <w:spacing w:after="0" w:line="240" w:lineRule="auto"/>
          </w:pPr>
        </w:pPrChange>
      </w:pPr>
      <w:ins w:id="6791"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92" w:author="rkbansal" w:date="2020-02-25T00:14:00Z"/>
          <w:rFonts w:ascii="Consolas" w:hAnsi="Consolas" w:cs="Consolas"/>
          <w:sz w:val="20"/>
          <w:szCs w:val="20"/>
        </w:rPr>
        <w:pPrChange w:id="6793" w:author="rkbansal" w:date="2020-02-25T00:14:00Z">
          <w:pPr>
            <w:autoSpaceDE w:val="0"/>
            <w:autoSpaceDN w:val="0"/>
            <w:adjustRightInd w:val="0"/>
            <w:spacing w:after="0" w:line="240" w:lineRule="auto"/>
          </w:pPr>
        </w:pPrChange>
      </w:pPr>
      <w:ins w:id="6794"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95" w:author="rkbansal" w:date="2020-02-25T00:14:00Z"/>
          <w:rFonts w:ascii="Consolas" w:hAnsi="Consolas" w:cs="Consolas"/>
          <w:sz w:val="20"/>
          <w:szCs w:val="20"/>
        </w:rPr>
        <w:pPrChange w:id="6796" w:author="rkbansal" w:date="2020-02-25T00:14:00Z">
          <w:pPr>
            <w:autoSpaceDE w:val="0"/>
            <w:autoSpaceDN w:val="0"/>
            <w:adjustRightInd w:val="0"/>
            <w:spacing w:after="0" w:line="240" w:lineRule="auto"/>
          </w:pPr>
        </w:pPrChange>
      </w:pPr>
      <w:ins w:id="6797"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798" w:author="rkbansal" w:date="2020-02-25T00:14:00Z"/>
          <w:rFonts w:ascii="Consolas" w:hAnsi="Consolas" w:cs="Consolas"/>
          <w:sz w:val="20"/>
          <w:szCs w:val="20"/>
        </w:rPr>
        <w:pPrChange w:id="6799" w:author="rkbansal" w:date="2020-02-25T00:14:00Z">
          <w:pPr>
            <w:autoSpaceDE w:val="0"/>
            <w:autoSpaceDN w:val="0"/>
            <w:adjustRightInd w:val="0"/>
            <w:spacing w:after="0" w:line="240" w:lineRule="auto"/>
          </w:pPr>
        </w:pPrChange>
      </w:pPr>
      <w:ins w:id="6800"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01" w:author="rkbansal" w:date="2020-02-25T00:14:00Z"/>
          <w:rFonts w:ascii="Consolas" w:hAnsi="Consolas" w:cs="Consolas"/>
          <w:sz w:val="20"/>
          <w:szCs w:val="20"/>
        </w:rPr>
        <w:pPrChange w:id="6802" w:author="rkbansal" w:date="2020-02-25T00:14:00Z">
          <w:pPr>
            <w:autoSpaceDE w:val="0"/>
            <w:autoSpaceDN w:val="0"/>
            <w:adjustRightInd w:val="0"/>
            <w:spacing w:after="0" w:line="240" w:lineRule="auto"/>
          </w:pPr>
        </w:pPrChange>
      </w:pPr>
      <w:ins w:id="6803"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04" w:author="rkbansal" w:date="2020-02-25T00:14:00Z"/>
          <w:rFonts w:ascii="Consolas" w:hAnsi="Consolas" w:cs="Consolas"/>
          <w:sz w:val="20"/>
          <w:szCs w:val="20"/>
        </w:rPr>
        <w:pPrChange w:id="6805"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06" w:author="rkbansal" w:date="2020-02-25T00:14:00Z"/>
          <w:rFonts w:ascii="Consolas" w:hAnsi="Consolas" w:cs="Consolas"/>
          <w:sz w:val="20"/>
          <w:szCs w:val="20"/>
        </w:rPr>
        <w:pPrChange w:id="6807" w:author="rkbansal" w:date="2020-02-25T00:14:00Z">
          <w:pPr>
            <w:autoSpaceDE w:val="0"/>
            <w:autoSpaceDN w:val="0"/>
            <w:adjustRightInd w:val="0"/>
            <w:spacing w:after="0" w:line="240" w:lineRule="auto"/>
          </w:pPr>
        </w:pPrChange>
      </w:pPr>
      <w:ins w:id="6808"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09" w:author="rkbansal" w:date="2020-02-25T00:14:00Z"/>
          <w:rFonts w:ascii="Consolas" w:hAnsi="Consolas" w:cs="Consolas"/>
          <w:sz w:val="20"/>
          <w:szCs w:val="20"/>
        </w:rPr>
        <w:pPrChange w:id="6810" w:author="rkbansal" w:date="2020-02-25T00:14:00Z">
          <w:pPr>
            <w:autoSpaceDE w:val="0"/>
            <w:autoSpaceDN w:val="0"/>
            <w:adjustRightInd w:val="0"/>
            <w:spacing w:after="0" w:line="240" w:lineRule="auto"/>
          </w:pPr>
        </w:pPrChange>
      </w:pPr>
      <w:ins w:id="6811"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12" w:author="rkbansal" w:date="2020-02-25T00:14:00Z"/>
          <w:rFonts w:ascii="Consolas" w:hAnsi="Consolas" w:cs="Consolas"/>
          <w:sz w:val="20"/>
          <w:szCs w:val="20"/>
        </w:rPr>
        <w:pPrChange w:id="6813" w:author="rkbansal" w:date="2020-02-25T00:14:00Z">
          <w:pPr>
            <w:autoSpaceDE w:val="0"/>
            <w:autoSpaceDN w:val="0"/>
            <w:adjustRightInd w:val="0"/>
            <w:spacing w:after="0" w:line="240" w:lineRule="auto"/>
          </w:pPr>
        </w:pPrChange>
      </w:pPr>
      <w:ins w:id="6814"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15" w:author="rkbansal" w:date="2020-02-25T00:14:00Z"/>
          <w:rFonts w:ascii="Consolas" w:hAnsi="Consolas" w:cs="Consolas"/>
          <w:sz w:val="20"/>
          <w:szCs w:val="20"/>
        </w:rPr>
        <w:pPrChange w:id="6816" w:author="rkbansal" w:date="2020-02-25T00:14:00Z">
          <w:pPr>
            <w:autoSpaceDE w:val="0"/>
            <w:autoSpaceDN w:val="0"/>
            <w:adjustRightInd w:val="0"/>
            <w:spacing w:after="0" w:line="240" w:lineRule="auto"/>
          </w:pPr>
        </w:pPrChange>
      </w:pPr>
      <w:ins w:id="6817"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18" w:author="rkbansal" w:date="2020-02-25T00:14:00Z"/>
          <w:rFonts w:ascii="Consolas" w:hAnsi="Consolas" w:cs="Consolas"/>
          <w:sz w:val="20"/>
          <w:szCs w:val="20"/>
        </w:rPr>
        <w:pPrChange w:id="6819" w:author="rkbansal" w:date="2020-02-25T00:14:00Z">
          <w:pPr>
            <w:autoSpaceDE w:val="0"/>
            <w:autoSpaceDN w:val="0"/>
            <w:adjustRightInd w:val="0"/>
            <w:spacing w:after="0" w:line="240" w:lineRule="auto"/>
          </w:pPr>
        </w:pPrChange>
      </w:pPr>
      <w:ins w:id="6820"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821"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822"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823"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824"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825"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26" w:author="rkbansal" w:date="2020-02-25T00:14:00Z"/>
          <w:rFonts w:ascii="Consolas" w:hAnsi="Consolas" w:cs="Consolas"/>
          <w:sz w:val="20"/>
          <w:szCs w:val="20"/>
        </w:rPr>
        <w:pPrChange w:id="6827" w:author="rkbansal" w:date="2020-02-25T00:14:00Z">
          <w:pPr>
            <w:autoSpaceDE w:val="0"/>
            <w:autoSpaceDN w:val="0"/>
            <w:adjustRightInd w:val="0"/>
            <w:spacing w:after="0" w:line="240" w:lineRule="auto"/>
          </w:pPr>
        </w:pPrChange>
      </w:pPr>
      <w:ins w:id="6828"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29" w:author="rkbansal" w:date="2020-02-25T00:14:00Z"/>
          <w:rFonts w:ascii="Consolas" w:hAnsi="Consolas" w:cs="Consolas"/>
          <w:sz w:val="20"/>
          <w:szCs w:val="20"/>
        </w:rPr>
        <w:pPrChange w:id="6830" w:author="rkbansal" w:date="2020-02-25T00:14:00Z">
          <w:pPr>
            <w:autoSpaceDE w:val="0"/>
            <w:autoSpaceDN w:val="0"/>
            <w:adjustRightInd w:val="0"/>
            <w:spacing w:after="0" w:line="240" w:lineRule="auto"/>
          </w:pPr>
        </w:pPrChange>
      </w:pPr>
      <w:ins w:id="6831"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32" w:author="rkbansal" w:date="2020-02-25T00:14:00Z"/>
          <w:rFonts w:ascii="Consolas" w:hAnsi="Consolas" w:cs="Consolas"/>
          <w:sz w:val="20"/>
          <w:szCs w:val="20"/>
        </w:rPr>
        <w:pPrChange w:id="6833" w:author="rkbansal" w:date="2020-02-25T00:14:00Z">
          <w:pPr>
            <w:autoSpaceDE w:val="0"/>
            <w:autoSpaceDN w:val="0"/>
            <w:adjustRightInd w:val="0"/>
            <w:spacing w:after="0" w:line="240" w:lineRule="auto"/>
          </w:pPr>
        </w:pPrChange>
      </w:pPr>
      <w:ins w:id="6834"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35" w:author="rkbansal" w:date="2020-02-25T00:14:00Z"/>
          <w:rFonts w:ascii="Consolas" w:hAnsi="Consolas" w:cs="Consolas"/>
          <w:sz w:val="20"/>
          <w:szCs w:val="20"/>
        </w:rPr>
        <w:pPrChange w:id="6836" w:author="rkbansal" w:date="2020-02-25T00:14:00Z">
          <w:pPr>
            <w:autoSpaceDE w:val="0"/>
            <w:autoSpaceDN w:val="0"/>
            <w:adjustRightInd w:val="0"/>
            <w:spacing w:after="0" w:line="240" w:lineRule="auto"/>
          </w:pPr>
        </w:pPrChange>
      </w:pPr>
      <w:ins w:id="6837"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38" w:author="rkbansal" w:date="2020-02-25T00:14:00Z"/>
          <w:rFonts w:ascii="Consolas" w:hAnsi="Consolas" w:cs="Consolas"/>
          <w:sz w:val="20"/>
          <w:szCs w:val="20"/>
        </w:rPr>
        <w:pPrChange w:id="6839" w:author="rkbansal" w:date="2020-02-25T00:14:00Z">
          <w:pPr>
            <w:autoSpaceDE w:val="0"/>
            <w:autoSpaceDN w:val="0"/>
            <w:adjustRightInd w:val="0"/>
            <w:spacing w:after="0" w:line="240" w:lineRule="auto"/>
          </w:pPr>
        </w:pPrChange>
      </w:pPr>
      <w:ins w:id="6840"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41" w:author="rkbansal" w:date="2020-02-25T00:14:00Z"/>
          <w:rFonts w:ascii="Consolas" w:hAnsi="Consolas" w:cs="Consolas"/>
          <w:sz w:val="20"/>
          <w:szCs w:val="20"/>
        </w:rPr>
        <w:pPrChange w:id="6842"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843" w:author="rkbansal" w:date="2020-01-09T12:08:00Z"/>
        </w:rPr>
        <w:pPrChange w:id="6844" w:author="rkbansal" w:date="2020-03-30T20:39:00Z">
          <w:pPr>
            <w:pBdr>
              <w:top w:val="single" w:sz="4" w:space="1" w:color="auto"/>
              <w:left w:val="single" w:sz="4" w:space="4" w:color="auto"/>
              <w:bottom w:val="single" w:sz="4" w:space="1" w:color="auto"/>
              <w:right w:val="single" w:sz="4" w:space="4" w:color="auto"/>
            </w:pBdr>
          </w:pPr>
        </w:pPrChange>
      </w:pPr>
      <w:ins w:id="6845"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846" w:author="rkbansal" w:date="2020-03-30T20:39:00Z"/>
          <w:bCs/>
        </w:rPr>
      </w:pPr>
      <w:ins w:id="6847" w:author="rkbansal" w:date="2020-03-30T20:39:00Z">
        <w:r>
          <w:rPr>
            <w:bCs/>
          </w:rPr>
          <w:t>Made changes in the Swagger’s HomeController</w:t>
        </w:r>
      </w:ins>
    </w:p>
    <w:p w14:paraId="45B7C1E6" w14:textId="77777777" w:rsidR="00A74323" w:rsidRPr="0068706D" w:rsidRDefault="00A74323">
      <w:pPr>
        <w:pStyle w:val="ListParagraph"/>
        <w:rPr>
          <w:ins w:id="6848" w:author="rkbansal" w:date="2020-01-09T12:08:00Z"/>
          <w:bCs/>
        </w:rPr>
        <w:pPrChange w:id="6849" w:author="rkbansal" w:date="2020-03-30T20:39:00Z">
          <w:pPr>
            <w:ind w:firstLine="720"/>
          </w:pPr>
        </w:pPrChange>
      </w:pPr>
    </w:p>
    <w:p w14:paraId="4382954B" w14:textId="7750EEFD" w:rsidR="000D70BE" w:rsidRPr="007D5DE0" w:rsidRDefault="0016127D" w:rsidP="000D70BE">
      <w:pPr>
        <w:ind w:firstLine="720"/>
        <w:rPr>
          <w:ins w:id="6850" w:author="rkbansal" w:date="2020-01-09T12:08:00Z"/>
          <w:b/>
          <w:sz w:val="18"/>
        </w:rPr>
      </w:pPr>
      <w:ins w:id="6851"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852" w:author="rkbansal" w:date="2020-03-31T01:18:00Z"/>
        </w:rPr>
      </w:pPr>
      <w:ins w:id="6853" w:author="rkbansal" w:date="2020-01-09T12:08:00Z">
        <w:r>
          <w:t>After running the application, should be visible following functions for the following url:</w:t>
        </w:r>
        <w:r w:rsidRPr="00B51A16">
          <w:t xml:space="preserve"> </w:t>
        </w:r>
      </w:ins>
      <w:ins w:id="6854"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855" w:author="rkbansal" w:date="2020-03-30T20:40:00Z"/>
        </w:rPr>
        <w:pPrChange w:id="6856" w:author="rkbansal" w:date="2020-03-31T01:18:00Z">
          <w:pPr>
            <w:pStyle w:val="ListParagraph"/>
            <w:numPr>
              <w:numId w:val="74"/>
            </w:numPr>
            <w:ind w:hanging="360"/>
          </w:pPr>
        </w:pPrChange>
      </w:pPr>
    </w:p>
    <w:p w14:paraId="6D581E38" w14:textId="449F0FDF" w:rsidR="00A74323" w:rsidRDefault="00A74323" w:rsidP="00A74323">
      <w:pPr>
        <w:pStyle w:val="ListParagraph"/>
        <w:rPr>
          <w:ins w:id="6857" w:author="rkbansal" w:date="2020-03-30T20:46:00Z"/>
        </w:rPr>
      </w:pPr>
      <w:ins w:id="6858" w:author="rkbansal" w:date="2020-03-30T20:41:00Z">
        <w:r>
          <w:t>Or</w:t>
        </w:r>
      </w:ins>
    </w:p>
    <w:p w14:paraId="38E05D38" w14:textId="22EC094B" w:rsidR="00A74323" w:rsidRDefault="006E2911" w:rsidP="00A74323">
      <w:pPr>
        <w:pStyle w:val="ListParagraph"/>
        <w:rPr>
          <w:ins w:id="6859" w:author="rkbansal" w:date="2020-03-31T01:19:00Z"/>
        </w:rPr>
      </w:pPr>
      <w:ins w:id="6860"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861" w:author="rkbansal" w:date="2020-03-29T22:11:00Z"/>
        </w:rPr>
        <w:pPrChange w:id="6862" w:author="rkbansal" w:date="2020-03-30T20:40:00Z">
          <w:pPr>
            <w:pStyle w:val="ListParagraph"/>
            <w:numPr>
              <w:numId w:val="74"/>
            </w:numPr>
            <w:ind w:hanging="360"/>
          </w:pPr>
        </w:pPrChange>
      </w:pPr>
    </w:p>
    <w:p w14:paraId="0BA65717" w14:textId="730BC292" w:rsidR="00F534A1" w:rsidRDefault="00AF032E">
      <w:pPr>
        <w:pStyle w:val="ListParagraph"/>
        <w:rPr>
          <w:ins w:id="6863" w:author="rkbansal" w:date="2020-01-09T12:08:00Z"/>
        </w:rPr>
        <w:pPrChange w:id="6864" w:author="rkbansal" w:date="2020-03-29T22:11:00Z">
          <w:pPr>
            <w:pStyle w:val="ListParagraph"/>
            <w:numPr>
              <w:numId w:val="23"/>
            </w:numPr>
            <w:ind w:hanging="360"/>
          </w:pPr>
        </w:pPrChange>
      </w:pPr>
      <w:ins w:id="6865"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866" w:author="rkbansal" w:date="2020-01-09T12:08:00Z"/>
        </w:rPr>
      </w:pPr>
    </w:p>
    <w:p w14:paraId="7A5367F7" w14:textId="3F8F0F22" w:rsidR="000D70BE" w:rsidRDefault="000D70BE">
      <w:pPr>
        <w:pStyle w:val="ListParagraph"/>
        <w:numPr>
          <w:ilvl w:val="0"/>
          <w:numId w:val="74"/>
        </w:numPr>
        <w:rPr>
          <w:ins w:id="6867" w:author="rkbansal" w:date="2020-01-09T12:08:00Z"/>
        </w:rPr>
        <w:pPrChange w:id="6868" w:author="rkbansal" w:date="2020-01-09T12:12:00Z">
          <w:pPr>
            <w:pStyle w:val="ListParagraph"/>
            <w:numPr>
              <w:numId w:val="23"/>
            </w:numPr>
            <w:ind w:hanging="360"/>
          </w:pPr>
        </w:pPrChange>
      </w:pPr>
      <w:ins w:id="6869" w:author="rkbansal" w:date="2020-01-09T12:08:00Z">
        <w:r>
          <w:t xml:space="preserve">Test the </w:t>
        </w:r>
      </w:ins>
      <w:ins w:id="6870" w:author="rkbansal" w:date="2020-03-29T21:50:00Z">
        <w:r w:rsidR="00773D9D">
          <w:t>Project</w:t>
        </w:r>
      </w:ins>
      <w:ins w:id="6871" w:author="rkbansal" w:date="2020-01-09T12:08:00Z">
        <w:r>
          <w:t xml:space="preserve"> Api using JUnit</w:t>
        </w:r>
      </w:ins>
    </w:p>
    <w:p w14:paraId="6CC872FA" w14:textId="5305D77E" w:rsidR="000D70BE" w:rsidRPr="00047E66" w:rsidRDefault="00412667" w:rsidP="000D70BE">
      <w:pPr>
        <w:rPr>
          <w:ins w:id="6872" w:author="rkbansal" w:date="2020-01-09T12:08:00Z"/>
        </w:rPr>
      </w:pPr>
      <w:ins w:id="6873"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874" w:author="rkbansal" w:date="2020-02-25T00:17:00Z"/>
          <w:b/>
        </w:rPr>
      </w:pPr>
      <w:ins w:id="6875"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876" w:author="rkbansal" w:date="2020-02-25T00:17:00Z"/>
          <w:rFonts w:cs="Consolas"/>
          <w:color w:val="000000"/>
          <w:shd w:val="clear" w:color="auto" w:fill="E8F2FE"/>
        </w:rPr>
      </w:pPr>
      <w:ins w:id="6877"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6878" w:author="rkbansal" w:date="2020-02-25T00:17:00Z"/>
          <w:rFonts w:cs="Consolas"/>
          <w:color w:val="000000"/>
          <w:shd w:val="clear" w:color="auto" w:fill="E8F2FE"/>
        </w:rPr>
      </w:pPr>
      <w:ins w:id="6879" w:author="rkbansal" w:date="2020-02-25T00:17:00Z">
        <w:r w:rsidRPr="004F63DB">
          <w:rPr>
            <w:rFonts w:cs="Consolas"/>
            <w:color w:val="000000"/>
            <w:shd w:val="clear" w:color="auto" w:fill="E8F2FE"/>
          </w:rPr>
          <w:t>UserMgmt</w:t>
        </w:r>
      </w:ins>
      <w:ins w:id="6880" w:author="rkbansal" w:date="2020-02-25T00:42:00Z">
        <w:r w:rsidR="00C57FE3">
          <w:rPr>
            <w:rFonts w:cs="Consolas"/>
            <w:color w:val="000000"/>
            <w:shd w:val="clear" w:color="auto" w:fill="E8F2FE"/>
          </w:rPr>
          <w:t>Rest</w:t>
        </w:r>
      </w:ins>
      <w:ins w:id="6881"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6882" w:author="rkbansal" w:date="2020-02-25T00:17:00Z"/>
          <w:rFonts w:cs="Consolas"/>
          <w:color w:val="000000"/>
          <w:shd w:val="clear" w:color="auto" w:fill="E8F2FE"/>
        </w:rPr>
      </w:pPr>
      <w:ins w:id="6883"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6884" w:author="rkbansal" w:date="2020-02-25T00:18:00Z"/>
          <w:b/>
          <w:rPrChange w:id="6885" w:author="rkbansal" w:date="2020-02-25T00:18:00Z">
            <w:rPr>
              <w:ins w:id="6886" w:author="rkbansal" w:date="2020-02-25T00:18:00Z"/>
              <w:rFonts w:cs="Consolas"/>
              <w:color w:val="000000"/>
              <w:shd w:val="clear" w:color="auto" w:fill="E8F2FE"/>
            </w:rPr>
          </w:rPrChange>
        </w:rPr>
      </w:pPr>
      <w:ins w:id="6887"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6888" w:author="rkbansal" w:date="2020-02-25T00:17:00Z"/>
          <w:b/>
        </w:rPr>
      </w:pPr>
      <w:ins w:id="6889" w:author="rkbansal" w:date="2020-02-25T00:18:00Z">
        <w:r>
          <w:rPr>
            <w:rFonts w:cs="Consolas"/>
            <w:color w:val="000000"/>
            <w:shd w:val="clear" w:color="auto" w:fill="E8F2FE"/>
          </w:rPr>
          <w:t>ProjectM</w:t>
        </w:r>
      </w:ins>
      <w:ins w:id="6890"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6891"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892" w:author="rkbansal" w:date="2020-02-25T00:46:00Z"/>
          <w:sz w:val="18"/>
          <w:rPrChange w:id="6893" w:author="rkbansal" w:date="2020-02-25T00:46:00Z">
            <w:rPr>
              <w:ins w:id="6894" w:author="rkbansal" w:date="2020-02-25T00:46:00Z"/>
            </w:rPr>
          </w:rPrChange>
        </w:rPr>
      </w:pPr>
      <w:ins w:id="6895"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896" w:author="rkbansal" w:date="2020-02-25T00:17:00Z"/>
          <w:sz w:val="18"/>
        </w:rPr>
        <w:pPrChange w:id="6897" w:author="rkbansal" w:date="2020-02-25T00:46:00Z">
          <w:pPr>
            <w:pStyle w:val="ListParagraph"/>
            <w:numPr>
              <w:numId w:val="19"/>
            </w:numPr>
            <w:ind w:hanging="360"/>
          </w:pPr>
        </w:pPrChange>
      </w:pPr>
      <w:ins w:id="6898"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899" w:author="rkbansal" w:date="2020-02-25T01:05:00Z"/>
        </w:rPr>
      </w:pPr>
      <w:ins w:id="6900" w:author="rkbansal" w:date="2020-02-25T00:59:00Z">
        <w:r>
          <w:t xml:space="preserve">Testing </w:t>
        </w:r>
      </w:ins>
    </w:p>
    <w:p w14:paraId="31B6C268" w14:textId="3A439917" w:rsidR="00247050" w:rsidRDefault="00247050">
      <w:pPr>
        <w:pStyle w:val="ListParagraph"/>
        <w:numPr>
          <w:ilvl w:val="1"/>
          <w:numId w:val="19"/>
        </w:numPr>
        <w:rPr>
          <w:ins w:id="6901" w:author="rkbansal" w:date="2020-04-23T15:04:00Z"/>
        </w:rPr>
      </w:pPr>
      <w:ins w:id="6902" w:author="rkbansal" w:date="2020-02-25T01:05:00Z">
        <w:r>
          <w:t>Without authentication</w:t>
        </w:r>
      </w:ins>
      <w:ins w:id="6903" w:author="rkbansal" w:date="2020-02-25T01:06:00Z">
        <w:r w:rsidR="001F55B5" w:rsidRPr="001F55B5">
          <w:t xml:space="preserve"> </w:t>
        </w:r>
        <w:r w:rsidR="001F55B5">
          <w:t>means directly hitting the project-mgmt-project running on 5379</w:t>
        </w:r>
      </w:ins>
      <w:ins w:id="6904"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905" w:author="rkbansal" w:date="2020-02-25T01:05:00Z"/>
        </w:rPr>
        <w:pPrChange w:id="6906" w:author="rkbansal" w:date="2020-04-23T15:04:00Z">
          <w:pPr>
            <w:pStyle w:val="ListParagraph"/>
            <w:numPr>
              <w:ilvl w:val="1"/>
              <w:numId w:val="19"/>
            </w:numPr>
            <w:ind w:left="1440" w:hanging="360"/>
          </w:pPr>
        </w:pPrChange>
      </w:pPr>
      <w:ins w:id="6907"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908" w:author="rkbansal" w:date="2020-04-23T15:06:00Z"/>
        </w:rPr>
      </w:pPr>
      <w:ins w:id="6909"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910" w:author="rkbansal" w:date="2020-04-23T15:06:00Z"/>
        </w:rPr>
        <w:pPrChange w:id="6911" w:author="rkbansal" w:date="2020-04-23T15:06:00Z">
          <w:pPr>
            <w:pStyle w:val="ListParagraph"/>
            <w:numPr>
              <w:ilvl w:val="1"/>
              <w:numId w:val="19"/>
            </w:numPr>
            <w:ind w:left="1440" w:hanging="360"/>
          </w:pPr>
        </w:pPrChange>
      </w:pPr>
      <w:ins w:id="6912"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913" w:author="rkbansal" w:date="2020-02-25T01:03:00Z"/>
        </w:rPr>
        <w:pPrChange w:id="6914" w:author="rkbansal" w:date="2020-02-25T01:05:00Z">
          <w:pPr>
            <w:pStyle w:val="ListParagraph"/>
            <w:numPr>
              <w:numId w:val="19"/>
            </w:numPr>
            <w:ind w:hanging="360"/>
          </w:pPr>
        </w:pPrChange>
      </w:pPr>
      <w:ins w:id="6915" w:author="rkbansal" w:date="2020-02-25T01:05:00Z">
        <w:r>
          <w:t xml:space="preserve">With authentication means every request to </w:t>
        </w:r>
      </w:ins>
      <w:ins w:id="6916" w:author="rkbansal" w:date="2020-02-25T01:09:00Z">
        <w:r w:rsidR="001F55B5">
          <w:t xml:space="preserve">project-mgmt-service </w:t>
        </w:r>
      </w:ins>
      <w:ins w:id="6917" w:author="rkbansal" w:date="2020-02-25T01:05:00Z">
        <w:r>
          <w:t>microservice will be hit via gateway running 1379</w:t>
        </w:r>
      </w:ins>
    </w:p>
    <w:p w14:paraId="51C11210" w14:textId="76DED6B0" w:rsidR="00247050" w:rsidRDefault="00247050" w:rsidP="00247050">
      <w:pPr>
        <w:pStyle w:val="ListParagraph"/>
        <w:rPr>
          <w:ins w:id="6918" w:author="rkbansal" w:date="2020-02-25T01:04:00Z"/>
          <w:b/>
          <w:sz w:val="28"/>
        </w:rPr>
      </w:pPr>
    </w:p>
    <w:p w14:paraId="5DDF06D6" w14:textId="3F68858C" w:rsidR="00247050" w:rsidRPr="00ED1246" w:rsidRDefault="001F55B5">
      <w:pPr>
        <w:pStyle w:val="ListParagraph"/>
        <w:numPr>
          <w:ilvl w:val="2"/>
          <w:numId w:val="19"/>
        </w:numPr>
        <w:rPr>
          <w:ins w:id="6919" w:author="rkbansal" w:date="2020-02-25T01:10:00Z"/>
          <w:b/>
          <w:sz w:val="28"/>
          <w:rPrChange w:id="6920" w:author="rkbansal" w:date="2020-02-25T01:10:00Z">
            <w:rPr>
              <w:ins w:id="6921" w:author="rkbansal" w:date="2020-02-25T01:10:00Z"/>
            </w:rPr>
          </w:rPrChange>
        </w:rPr>
      </w:pPr>
      <w:ins w:id="6922" w:author="rkbansal" w:date="2020-02-25T01:07:00Z">
        <w:r>
          <w:t xml:space="preserve">with authentication means every request to </w:t>
        </w:r>
      </w:ins>
      <w:ins w:id="6923" w:author="rkbansal" w:date="2020-02-25T01:09:00Z">
        <w:r>
          <w:t>project-mgmt-</w:t>
        </w:r>
      </w:ins>
      <w:ins w:id="6924" w:author="rkbansal" w:date="2020-02-25T01:10:00Z">
        <w:r>
          <w:t>service</w:t>
        </w:r>
      </w:ins>
      <w:ins w:id="6925" w:author="rkbansal" w:date="2020-02-25T01:07:00Z">
        <w:r>
          <w:t xml:space="preserve"> microservice will be hit via gateway running</w:t>
        </w:r>
      </w:ins>
      <w:ins w:id="6926" w:author="rkbansal" w:date="2020-04-04T21:18:00Z">
        <w:r w:rsidR="00716CEC">
          <w:t xml:space="preserve"> on</w:t>
        </w:r>
      </w:ins>
      <w:ins w:id="6927" w:author="rkbansal" w:date="2020-02-25T01:07:00Z">
        <w:r>
          <w:t xml:space="preserve"> 1379</w:t>
        </w:r>
      </w:ins>
    </w:p>
    <w:p w14:paraId="3BB7D837" w14:textId="031B5A62" w:rsidR="00ED1246" w:rsidRPr="001C387C" w:rsidRDefault="00CF518B" w:rsidP="00ED1246">
      <w:pPr>
        <w:pStyle w:val="ListParagraph"/>
        <w:numPr>
          <w:ilvl w:val="3"/>
          <w:numId w:val="19"/>
        </w:numPr>
        <w:rPr>
          <w:ins w:id="6928" w:author="rkbansal" w:date="2020-02-25T01:15:00Z"/>
          <w:b/>
          <w:sz w:val="28"/>
          <w:rPrChange w:id="6929" w:author="rkbansal" w:date="2020-02-25T01:15:00Z">
            <w:rPr>
              <w:ins w:id="6930" w:author="rkbansal" w:date="2020-02-25T01:15:00Z"/>
            </w:rPr>
          </w:rPrChange>
        </w:rPr>
      </w:pPr>
      <w:ins w:id="6931" w:author="rkbansal" w:date="2020-02-25T01:13:00Z">
        <w:r>
          <w:lastRenderedPageBreak/>
          <w:t xml:space="preserve">getting project details with status “A” but </w:t>
        </w:r>
      </w:ins>
      <w:ins w:id="6932" w:author="rkbansal" w:date="2020-02-25T01:10:00Z">
        <w:r w:rsidR="00ED1246">
          <w:t>without token</w:t>
        </w:r>
      </w:ins>
      <w:ins w:id="6933" w:author="rkbansal" w:date="2020-02-25T01:11:00Z">
        <w:r>
          <w:t xml:space="preserve"> means no </w:t>
        </w:r>
      </w:ins>
      <w:ins w:id="6934" w:author="rkbansal" w:date="2020-02-25T01:13:00Z">
        <w:r>
          <w:t>authorization code(Bearer token) in the header</w:t>
        </w:r>
      </w:ins>
      <w:ins w:id="6935" w:author="rkbansal" w:date="2020-02-25T01:14:00Z">
        <w:r>
          <w:t xml:space="preserve"> will give the error.</w:t>
        </w:r>
      </w:ins>
    </w:p>
    <w:p w14:paraId="4B67093D" w14:textId="7B6F1F56" w:rsidR="001C387C" w:rsidRPr="001C387C" w:rsidRDefault="00957C11">
      <w:pPr>
        <w:pStyle w:val="ListParagraph"/>
        <w:ind w:left="2160"/>
        <w:rPr>
          <w:ins w:id="6936" w:author="rkbansal" w:date="2020-02-25T01:15:00Z"/>
          <w:b/>
          <w:sz w:val="28"/>
          <w:rPrChange w:id="6937" w:author="rkbansal" w:date="2020-02-25T01:15:00Z">
            <w:rPr>
              <w:ins w:id="6938" w:author="rkbansal" w:date="2020-02-25T01:15:00Z"/>
            </w:rPr>
          </w:rPrChange>
        </w:rPr>
        <w:pPrChange w:id="6939" w:author="rkbansal" w:date="2020-02-25T01:15:00Z">
          <w:pPr>
            <w:pStyle w:val="ListParagraph"/>
            <w:numPr>
              <w:ilvl w:val="3"/>
              <w:numId w:val="19"/>
            </w:numPr>
            <w:ind w:left="2880" w:hanging="360"/>
          </w:pPr>
        </w:pPrChange>
      </w:pPr>
      <w:ins w:id="6940"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941" w:author="rkbansal" w:date="2020-02-25T01:13:00Z"/>
          <w:b/>
          <w:sz w:val="28"/>
          <w:rPrChange w:id="6942" w:author="rkbansal" w:date="2020-02-25T01:15:00Z">
            <w:rPr>
              <w:ins w:id="6943" w:author="rkbansal" w:date="2020-02-25T01:13:00Z"/>
            </w:rPr>
          </w:rPrChange>
        </w:rPr>
        <w:pPrChange w:id="6944"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945" w:author="rkbansal" w:date="2020-02-25T01:18:00Z"/>
          <w:b/>
          <w:sz w:val="28"/>
          <w:rPrChange w:id="6946" w:author="rkbansal" w:date="2020-02-25T01:18:00Z">
            <w:rPr>
              <w:ins w:id="6947" w:author="rkbansal" w:date="2020-02-25T01:18:00Z"/>
            </w:rPr>
          </w:rPrChange>
        </w:rPr>
      </w:pPr>
      <w:ins w:id="6948" w:author="rkbansal" w:date="2020-02-25T01:17:00Z">
        <w:r>
          <w:t>getting project details with status “A” but with token means authorization code(Bearer token) in the header wil</w:t>
        </w:r>
      </w:ins>
      <w:ins w:id="6949"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950" w:author="rkbansal" w:date="2020-02-25T01:25:00Z"/>
          <w:b/>
          <w:sz w:val="28"/>
        </w:rPr>
        <w:pPrChange w:id="6951" w:author="rkbansal" w:date="2020-04-23T15:05:00Z">
          <w:pPr>
            <w:pStyle w:val="ListParagraph"/>
            <w:numPr>
              <w:numId w:val="79"/>
            </w:numPr>
            <w:ind w:left="3960" w:hanging="360"/>
          </w:pPr>
        </w:pPrChange>
      </w:pPr>
      <w:ins w:id="6952"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953" w:author="rkbansal" w:date="2020-02-25T01:19:00Z">
        <w:r w:rsidR="00511C1C">
          <w:rPr>
            <w:b/>
            <w:sz w:val="28"/>
          </w:rPr>
          <w:t xml:space="preserve">To get authentication code </w:t>
        </w:r>
      </w:ins>
      <w:ins w:id="6954" w:author="rkbansal" w:date="2020-04-04T21:20:00Z">
        <w:r w:rsidR="00BD4EDA">
          <w:rPr>
            <w:b/>
            <w:sz w:val="28"/>
          </w:rPr>
          <w:t xml:space="preserve">in response header </w:t>
        </w:r>
      </w:ins>
      <w:ins w:id="6955" w:author="rkbansal" w:date="2020-02-25T01:19:00Z">
        <w:r w:rsidR="00511C1C">
          <w:rPr>
            <w:b/>
            <w:sz w:val="28"/>
          </w:rPr>
          <w:t>using authentication service</w:t>
        </w:r>
      </w:ins>
    </w:p>
    <w:p w14:paraId="5D335295" w14:textId="78BD3F0F" w:rsidR="00D76B85" w:rsidRDefault="00D76B85">
      <w:pPr>
        <w:pStyle w:val="ListParagraph"/>
        <w:ind w:left="3960"/>
        <w:rPr>
          <w:ins w:id="6956" w:author="rkbansal" w:date="2020-02-25T01:19:00Z"/>
          <w:b/>
          <w:sz w:val="28"/>
        </w:rPr>
        <w:pPrChange w:id="6957"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958" w:author="rkbansal" w:date="2020-02-25T01:32:00Z"/>
          <w:b/>
          <w:sz w:val="28"/>
          <w:rPrChange w:id="6959" w:author="rkbansal" w:date="2020-02-25T01:32:00Z">
            <w:rPr>
              <w:ins w:id="6960" w:author="rkbansal" w:date="2020-02-25T01:32:00Z"/>
            </w:rPr>
          </w:rPrChange>
        </w:rPr>
        <w:pPrChange w:id="6961" w:author="rkbansal" w:date="2020-04-23T15:05:00Z">
          <w:pPr>
            <w:pStyle w:val="ListParagraph"/>
            <w:numPr>
              <w:numId w:val="79"/>
            </w:numPr>
            <w:ind w:left="3960" w:hanging="360"/>
          </w:pPr>
        </w:pPrChange>
      </w:pPr>
      <w:ins w:id="6962"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963" w:author="rkbansal" w:date="2020-02-25T01:26:00Z">
        <w:r w:rsidR="00D76B85">
          <w:rPr>
            <w:b/>
            <w:sz w:val="28"/>
          </w:rPr>
          <w:t>Now hit the proje</w:t>
        </w:r>
      </w:ins>
      <w:ins w:id="6964" w:author="rkbansal" w:date="2020-02-26T20:34:00Z">
        <w:r w:rsidR="00683812">
          <w:rPr>
            <w:b/>
            <w:sz w:val="28"/>
          </w:rPr>
          <w:t>c</w:t>
        </w:r>
      </w:ins>
      <w:ins w:id="6965" w:author="rkbansal" w:date="2020-02-25T01:26:00Z">
        <w:r w:rsidR="00D76B85">
          <w:rPr>
            <w:b/>
            <w:sz w:val="28"/>
          </w:rPr>
          <w:t>t</w:t>
        </w:r>
      </w:ins>
      <w:ins w:id="6966" w:author="rkbansal" w:date="2020-02-25T01:27:00Z">
        <w:r w:rsidR="00D76B85">
          <w:rPr>
            <w:b/>
            <w:sz w:val="28"/>
          </w:rPr>
          <w:t xml:space="preserve">-mgmt-service to </w:t>
        </w:r>
        <w:r w:rsidR="00D76B85">
          <w:t xml:space="preserve">get project details with status “A” </w:t>
        </w:r>
      </w:ins>
      <w:ins w:id="6967" w:author="rkbansal" w:date="2020-02-25T01:32:00Z">
        <w:r w:rsidR="001A0DFC">
          <w:t>by providing the</w:t>
        </w:r>
      </w:ins>
      <w:ins w:id="6968" w:author="rkbansal" w:date="2020-02-25T01:27:00Z">
        <w:r w:rsidR="00D76B85">
          <w:t xml:space="preserve"> token means authorization code(Bearer token) in the header</w:t>
        </w:r>
      </w:ins>
      <w:ins w:id="6969" w:author="rkbansal" w:date="2020-02-25T01:30:00Z">
        <w:r w:rsidR="00A775D7">
          <w:t xml:space="preserve"> received in above step</w:t>
        </w:r>
      </w:ins>
    </w:p>
    <w:p w14:paraId="351050D1" w14:textId="6CD00DAF" w:rsidR="001A0DFC" w:rsidRPr="00A775D7" w:rsidRDefault="001A0DFC">
      <w:pPr>
        <w:pStyle w:val="ListParagraph"/>
        <w:ind w:left="3960"/>
        <w:rPr>
          <w:ins w:id="6970" w:author="rkbansal" w:date="2020-02-25T01:30:00Z"/>
          <w:b/>
          <w:sz w:val="28"/>
          <w:rPrChange w:id="6971" w:author="rkbansal" w:date="2020-02-25T01:30:00Z">
            <w:rPr>
              <w:ins w:id="6972" w:author="rkbansal" w:date="2020-02-25T01:30:00Z"/>
            </w:rPr>
          </w:rPrChange>
        </w:rPr>
        <w:pPrChange w:id="6973"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974" w:author="rkbansal" w:date="2020-02-25T01:10:00Z"/>
          <w:b/>
          <w:sz w:val="28"/>
          <w:rPrChange w:id="6975" w:author="rkbansal" w:date="2020-02-25T01:10:00Z">
            <w:rPr>
              <w:ins w:id="6976" w:author="rkbansal" w:date="2020-02-25T01:10:00Z"/>
            </w:rPr>
          </w:rPrChange>
        </w:rPr>
        <w:pPrChange w:id="6977"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978" w:author="rkbansal" w:date="2020-02-25T01:04:00Z"/>
          <w:b/>
          <w:sz w:val="28"/>
        </w:rPr>
        <w:pPrChange w:id="6979" w:author="rkbansal" w:date="2020-02-25T01:10:00Z">
          <w:pPr>
            <w:pStyle w:val="ListParagraph"/>
          </w:pPr>
        </w:pPrChange>
      </w:pPr>
    </w:p>
    <w:p w14:paraId="6B9CFDEB" w14:textId="77777777" w:rsidR="00247050" w:rsidRDefault="00247050" w:rsidP="00247050">
      <w:pPr>
        <w:pStyle w:val="ListParagraph"/>
        <w:rPr>
          <w:ins w:id="6980" w:author="rkbansal" w:date="2020-02-25T01:04:00Z"/>
          <w:b/>
          <w:sz w:val="28"/>
        </w:rPr>
      </w:pPr>
    </w:p>
    <w:p w14:paraId="7F667FF1" w14:textId="39932E17" w:rsidR="00247050" w:rsidRPr="00247050" w:rsidRDefault="00247050">
      <w:pPr>
        <w:pStyle w:val="ListParagraph"/>
        <w:rPr>
          <w:ins w:id="6981" w:author="rkbansal" w:date="2020-02-25T01:02:00Z"/>
          <w:rPrChange w:id="6982" w:author="rkbansal" w:date="2020-02-25T01:03:00Z">
            <w:rPr>
              <w:ins w:id="6983" w:author="rkbansal" w:date="2020-02-25T01:02:00Z"/>
              <w:rFonts w:eastAsiaTheme="majorEastAsia" w:cstheme="majorBidi"/>
              <w:color w:val="2F5496" w:themeColor="accent1" w:themeShade="BF"/>
              <w:szCs w:val="26"/>
            </w:rPr>
          </w:rPrChange>
        </w:rPr>
        <w:pPrChange w:id="6984" w:author="rkbansal" w:date="2020-02-25T01:03:00Z">
          <w:pPr/>
        </w:pPrChange>
      </w:pPr>
      <w:ins w:id="6985" w:author="rkbansal" w:date="2020-02-25T01:02:00Z">
        <w:r w:rsidRPr="00247050">
          <w:rPr>
            <w:b/>
            <w:sz w:val="28"/>
            <w:rPrChange w:id="6986" w:author="rkbansal" w:date="2020-02-25T01:03:00Z">
              <w:rPr/>
            </w:rPrChange>
          </w:rPr>
          <w:br w:type="page"/>
        </w:r>
      </w:ins>
    </w:p>
    <w:p w14:paraId="38186FDF" w14:textId="1FD13AE8" w:rsidR="006A39B1" w:rsidRDefault="00C62AC7" w:rsidP="00C62AC7">
      <w:pPr>
        <w:pStyle w:val="Heading2"/>
        <w:rPr>
          <w:rFonts w:ascii="Georgia" w:hAnsi="Georgia"/>
          <w:b/>
          <w:sz w:val="28"/>
        </w:rPr>
      </w:pPr>
      <w:del w:id="6987" w:author="rkbansal" w:date="2020-01-09T12:08:00Z">
        <w:r w:rsidRPr="00981242" w:rsidDel="003759CB">
          <w:rPr>
            <w:rFonts w:ascii="Georgia" w:hAnsi="Georgia"/>
            <w:b/>
            <w:sz w:val="28"/>
          </w:rPr>
          <w:lastRenderedPageBreak/>
          <w:delText>Member</w:delText>
        </w:r>
      </w:del>
      <w:ins w:id="6988"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989" w:author="rkbansal" w:date="2020-04-19T23:41:00Z">
          <w:pPr>
            <w:pStyle w:val="ListParagraph"/>
            <w:numPr>
              <w:numId w:val="22"/>
            </w:numPr>
            <w:ind w:hanging="360"/>
          </w:pPr>
        </w:pPrChange>
      </w:pPr>
      <w:ins w:id="6990"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991" w:author="rkbansal" w:date="2020-04-19T23:41:00Z">
          <w:pPr>
            <w:pStyle w:val="ListParagraph"/>
            <w:numPr>
              <w:numId w:val="22"/>
            </w:numPr>
            <w:ind w:hanging="360"/>
          </w:pPr>
        </w:pPrChange>
      </w:pPr>
      <w:ins w:id="6992" w:author="rkbansal" w:date="2020-04-19T23:41:00Z">
        <w:r>
          <w:t>2</w:t>
        </w:r>
      </w:ins>
      <w:ins w:id="6993" w:author="rkbansal" w:date="2020-04-19T23:42:00Z">
        <w:r>
          <w:t xml:space="preserve">. </w:t>
        </w:r>
      </w:ins>
      <w:r w:rsidR="002F4616">
        <w:t>Update the member</w:t>
      </w:r>
    </w:p>
    <w:p w14:paraId="6936FF80" w14:textId="63433F93" w:rsidR="002F4616" w:rsidRDefault="006810F3">
      <w:pPr>
        <w:ind w:left="360"/>
        <w:pPrChange w:id="6994" w:author="rkbansal" w:date="2020-04-19T23:43:00Z">
          <w:pPr>
            <w:pStyle w:val="ListParagraph"/>
            <w:numPr>
              <w:numId w:val="22"/>
            </w:numPr>
            <w:ind w:hanging="360"/>
          </w:pPr>
        </w:pPrChange>
      </w:pPr>
      <w:ins w:id="6995" w:author="rkbansal" w:date="2020-04-19T23:43:00Z">
        <w:r>
          <w:t xml:space="preserve">3. </w:t>
        </w:r>
      </w:ins>
      <w:r w:rsidR="002F4616">
        <w:t>Get the list of all the members</w:t>
      </w:r>
    </w:p>
    <w:p w14:paraId="32C4DF89" w14:textId="0C6010A0" w:rsidR="002F4616" w:rsidRDefault="006810F3">
      <w:pPr>
        <w:ind w:left="360"/>
        <w:pPrChange w:id="6996" w:author="rkbansal" w:date="2020-04-19T23:43:00Z">
          <w:pPr>
            <w:pStyle w:val="ListParagraph"/>
            <w:numPr>
              <w:numId w:val="22"/>
            </w:numPr>
            <w:ind w:hanging="360"/>
          </w:pPr>
        </w:pPrChange>
      </w:pPr>
      <w:ins w:id="6997" w:author="rkbansal" w:date="2020-04-19T23:43:00Z">
        <w:r>
          <w:t>4.</w:t>
        </w:r>
      </w:ins>
      <w:r w:rsidR="002F4616">
        <w:t>Delete the member</w:t>
      </w:r>
    </w:p>
    <w:p w14:paraId="0B4AEFDF" w14:textId="7B65A398" w:rsidR="002F4616" w:rsidRDefault="006810F3">
      <w:pPr>
        <w:ind w:left="360"/>
        <w:pPrChange w:id="6998" w:author="rkbansal" w:date="2020-04-19T23:43:00Z">
          <w:pPr>
            <w:pStyle w:val="ListParagraph"/>
            <w:numPr>
              <w:numId w:val="22"/>
            </w:numPr>
            <w:ind w:hanging="360"/>
          </w:pPr>
        </w:pPrChange>
      </w:pPr>
      <w:ins w:id="6999"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7000"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7001" w:author="rkbansal" w:date="2020-04-19T23:54:00Z"/>
        </w:rPr>
      </w:pPr>
      <w:ins w:id="7002" w:author="rkbansal" w:date="2020-04-19T23:51:00Z">
        <w:r>
          <w:t>In this microservice, we will create</w:t>
        </w:r>
      </w:ins>
      <w:ins w:id="7003" w:author="rkbansal" w:date="2020-04-19T23:53:00Z">
        <w:r>
          <w:t xml:space="preserve"> parent class </w:t>
        </w:r>
      </w:ins>
      <w:ins w:id="7004" w:author="rkbansal" w:date="2020-04-19T23:54:00Z">
        <w:r>
          <w:t>P</w:t>
        </w:r>
      </w:ins>
      <w:ins w:id="7005" w:author="rkbansal" w:date="2020-04-19T23:53:00Z">
        <w:r>
          <w:t>erson ha</w:t>
        </w:r>
      </w:ins>
      <w:ins w:id="7006" w:author="rkbansal" w:date="2020-04-19T23:54:00Z">
        <w:r>
          <w:t>ving three subclasses Member, Sevadar and Devotee:</w:t>
        </w:r>
      </w:ins>
    </w:p>
    <w:p w14:paraId="0E8C5287" w14:textId="0CF4CD59" w:rsidR="00B66C98" w:rsidRDefault="00003037">
      <w:pPr>
        <w:pPrChange w:id="7007" w:author="rkbansal" w:date="2020-04-19T23:51:00Z">
          <w:pPr>
            <w:pStyle w:val="ListParagraph"/>
          </w:pPr>
        </w:pPrChange>
      </w:pPr>
      <w:ins w:id="7008"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7009" w:author="rkbansal" w:date="2020-04-19T23:37:00Z"/>
        </w:rPr>
      </w:pPr>
      <w:r>
        <w:t>A</w:t>
      </w:r>
      <w:r w:rsidR="00C801D8">
        <w:t>fter that made the following changes:</w:t>
      </w:r>
    </w:p>
    <w:p w14:paraId="39355E9F" w14:textId="5DD8752E" w:rsidR="00CF6C1A" w:rsidDel="0015795B" w:rsidRDefault="00CF6C1A">
      <w:pPr>
        <w:pStyle w:val="ListParagraph"/>
        <w:numPr>
          <w:ilvl w:val="0"/>
          <w:numId w:val="78"/>
        </w:numPr>
        <w:ind w:left="357" w:hanging="357"/>
        <w:jc w:val="both"/>
        <w:rPr>
          <w:ins w:id="7010" w:author="rkbansal" w:date="2020-04-19T23:37:00Z"/>
          <w:del w:id="7011" w:author="Rajiv Bansal" w:date="2021-05-19T21:06:00Z"/>
        </w:rPr>
        <w:pPrChange w:id="7012" w:author="Rajiv Bansal" w:date="2021-05-19T21:06:00Z">
          <w:pPr>
            <w:pStyle w:val="ListParagraph"/>
            <w:numPr>
              <w:numId w:val="74"/>
            </w:numPr>
            <w:ind w:hanging="360"/>
            <w:jc w:val="both"/>
          </w:pPr>
        </w:pPrChange>
      </w:pPr>
      <w:ins w:id="7013"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014"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015">
          <w:tblGrid>
            <w:gridCol w:w="4508"/>
            <w:gridCol w:w="4508"/>
          </w:tblGrid>
        </w:tblGridChange>
      </w:tblGrid>
      <w:tr w:rsidR="00CF6C1A" w:rsidDel="0015795B" w14:paraId="2F6D42B1" w14:textId="368FCD04" w:rsidTr="004F755A">
        <w:trPr>
          <w:ins w:id="7016" w:author="rkbansal" w:date="2020-04-19T23:37:00Z"/>
          <w:del w:id="7017" w:author="Rajiv Bansal" w:date="2021-05-19T21:06:00Z"/>
        </w:trPr>
        <w:tc>
          <w:tcPr>
            <w:tcW w:w="4508" w:type="dxa"/>
            <w:tcPrChange w:id="7018" w:author="rkbansal" w:date="2020-04-23T15:46:00Z">
              <w:tcPr>
                <w:tcW w:w="4508" w:type="dxa"/>
              </w:tcPr>
            </w:tcPrChange>
          </w:tcPr>
          <w:p w14:paraId="7720DE6B" w14:textId="2A2CBAFF" w:rsidR="00CF6C1A" w:rsidDel="0015795B" w:rsidRDefault="00CF6C1A">
            <w:pPr>
              <w:pStyle w:val="ListParagraph"/>
              <w:numPr>
                <w:ilvl w:val="0"/>
                <w:numId w:val="78"/>
              </w:numPr>
              <w:ind w:left="357" w:hanging="357"/>
              <w:jc w:val="both"/>
              <w:rPr>
                <w:ins w:id="7019" w:author="rkbansal" w:date="2020-04-19T23:37:00Z"/>
                <w:del w:id="7020" w:author="Rajiv Bansal" w:date="2021-05-19T21:06:00Z"/>
              </w:rPr>
              <w:pPrChange w:id="7021" w:author="Rajiv Bansal" w:date="2021-05-19T21:06:00Z">
                <w:pPr/>
              </w:pPrChange>
            </w:pPr>
            <w:ins w:id="7022" w:author="rkbansal" w:date="2020-04-19T23:37:00Z">
              <w:del w:id="7023" w:author="Rajiv Bansal" w:date="2021-05-19T21:06:00Z">
                <w:r w:rsidDel="0015795B">
                  <w:delText>Database/Schema Name</w:delText>
                </w:r>
              </w:del>
            </w:ins>
          </w:p>
        </w:tc>
        <w:tc>
          <w:tcPr>
            <w:tcW w:w="4508" w:type="dxa"/>
            <w:tcPrChange w:id="7024" w:author="rkbansal" w:date="2020-04-23T15:46:00Z">
              <w:tcPr>
                <w:tcW w:w="4508" w:type="dxa"/>
              </w:tcPr>
            </w:tcPrChange>
          </w:tcPr>
          <w:p w14:paraId="43019992" w14:textId="64B2B327" w:rsidR="00CF6C1A" w:rsidDel="0015795B" w:rsidRDefault="00CF6C1A">
            <w:pPr>
              <w:pStyle w:val="ListParagraph"/>
              <w:numPr>
                <w:ilvl w:val="0"/>
                <w:numId w:val="78"/>
              </w:numPr>
              <w:ind w:left="357" w:hanging="357"/>
              <w:jc w:val="both"/>
              <w:rPr>
                <w:ins w:id="7025" w:author="rkbansal" w:date="2020-04-19T23:37:00Z"/>
                <w:del w:id="7026" w:author="Rajiv Bansal" w:date="2021-05-19T21:06:00Z"/>
              </w:rPr>
              <w:pPrChange w:id="7027" w:author="Rajiv Bansal" w:date="2021-05-19T21:06:00Z">
                <w:pPr/>
              </w:pPrChange>
            </w:pPr>
            <w:ins w:id="7028" w:author="rkbansal" w:date="2020-04-19T23:37:00Z">
              <w:del w:id="7029" w:author="Rajiv Bansal" w:date="2021-05-19T21:06:00Z">
                <w:r w:rsidDel="0015795B">
                  <w:delText>p</w:delText>
                </w:r>
              </w:del>
            </w:ins>
            <w:ins w:id="7030" w:author="rkbansal" w:date="2020-04-19T23:40:00Z">
              <w:del w:id="7031" w:author="Rajiv Bansal" w:date="2021-05-19T21:06:00Z">
                <w:r w:rsidR="00811EF5" w:rsidDel="0015795B">
                  <w:delText>erson</w:delText>
                </w:r>
              </w:del>
            </w:ins>
            <w:ins w:id="7032" w:author="rkbansal" w:date="2020-04-19T23:37:00Z">
              <w:del w:id="7033" w:author="Rajiv Bansal" w:date="2021-05-19T21:06:00Z">
                <w:r w:rsidDel="0015795B">
                  <w:delText>_schema</w:delText>
                </w:r>
              </w:del>
            </w:ins>
          </w:p>
        </w:tc>
      </w:tr>
      <w:tr w:rsidR="00CF6C1A" w:rsidDel="0015795B" w14:paraId="47B36F4F" w14:textId="304B7BE1" w:rsidTr="004F755A">
        <w:trPr>
          <w:ins w:id="7034" w:author="rkbansal" w:date="2020-04-19T23:37:00Z"/>
          <w:del w:id="7035" w:author="Rajiv Bansal" w:date="2021-05-19T21:06:00Z"/>
        </w:trPr>
        <w:tc>
          <w:tcPr>
            <w:tcW w:w="4508" w:type="dxa"/>
            <w:tcPrChange w:id="7036" w:author="rkbansal" w:date="2020-04-23T15:46:00Z">
              <w:tcPr>
                <w:tcW w:w="4508" w:type="dxa"/>
              </w:tcPr>
            </w:tcPrChange>
          </w:tcPr>
          <w:p w14:paraId="0DA4532D" w14:textId="5E31BA40" w:rsidR="00CF6C1A" w:rsidDel="0015795B" w:rsidRDefault="00CF6C1A">
            <w:pPr>
              <w:pStyle w:val="ListParagraph"/>
              <w:numPr>
                <w:ilvl w:val="0"/>
                <w:numId w:val="78"/>
              </w:numPr>
              <w:ind w:left="357" w:hanging="357"/>
              <w:jc w:val="both"/>
              <w:rPr>
                <w:ins w:id="7037" w:author="rkbansal" w:date="2020-04-19T23:37:00Z"/>
                <w:del w:id="7038" w:author="Rajiv Bansal" w:date="2021-05-19T21:06:00Z"/>
              </w:rPr>
              <w:pPrChange w:id="7039" w:author="Rajiv Bansal" w:date="2021-05-19T21:06:00Z">
                <w:pPr/>
              </w:pPrChange>
            </w:pPr>
            <w:ins w:id="7040" w:author="rkbansal" w:date="2020-04-19T23:37:00Z">
              <w:del w:id="7041" w:author="Rajiv Bansal" w:date="2021-05-19T21:06:00Z">
                <w:r w:rsidDel="0015795B">
                  <w:delText>User name</w:delText>
                </w:r>
              </w:del>
            </w:ins>
          </w:p>
        </w:tc>
        <w:tc>
          <w:tcPr>
            <w:tcW w:w="4508" w:type="dxa"/>
            <w:tcPrChange w:id="7042" w:author="rkbansal" w:date="2020-04-23T15:46:00Z">
              <w:tcPr>
                <w:tcW w:w="4508" w:type="dxa"/>
              </w:tcPr>
            </w:tcPrChange>
          </w:tcPr>
          <w:p w14:paraId="741794C6" w14:textId="3A1AC6DA" w:rsidR="00CF6C1A" w:rsidDel="0015795B" w:rsidRDefault="00811EF5">
            <w:pPr>
              <w:pStyle w:val="ListParagraph"/>
              <w:numPr>
                <w:ilvl w:val="0"/>
                <w:numId w:val="78"/>
              </w:numPr>
              <w:ind w:left="357" w:hanging="357"/>
              <w:jc w:val="both"/>
              <w:rPr>
                <w:ins w:id="7043" w:author="rkbansal" w:date="2020-04-19T23:37:00Z"/>
                <w:del w:id="7044" w:author="Rajiv Bansal" w:date="2021-05-19T21:06:00Z"/>
              </w:rPr>
              <w:pPrChange w:id="7045" w:author="Rajiv Bansal" w:date="2021-05-19T21:06:00Z">
                <w:pPr/>
              </w:pPrChange>
            </w:pPr>
            <w:ins w:id="7046" w:author="rkbansal" w:date="2020-04-19T23:40:00Z">
              <w:del w:id="7047" w:author="Rajiv Bansal" w:date="2021-05-19T21:06:00Z">
                <w:r w:rsidDel="0015795B">
                  <w:delText>person</w:delText>
                </w:r>
              </w:del>
            </w:ins>
          </w:p>
        </w:tc>
      </w:tr>
      <w:tr w:rsidR="00CF6C1A" w:rsidDel="0015795B" w14:paraId="418ADC83" w14:textId="53F0E75F" w:rsidTr="004F755A">
        <w:trPr>
          <w:ins w:id="7048" w:author="rkbansal" w:date="2020-04-19T23:37:00Z"/>
          <w:del w:id="7049" w:author="Rajiv Bansal" w:date="2021-05-19T21:06:00Z"/>
        </w:trPr>
        <w:tc>
          <w:tcPr>
            <w:tcW w:w="4508" w:type="dxa"/>
            <w:tcPrChange w:id="7050" w:author="rkbansal" w:date="2020-04-23T15:46:00Z">
              <w:tcPr>
                <w:tcW w:w="4508" w:type="dxa"/>
              </w:tcPr>
            </w:tcPrChange>
          </w:tcPr>
          <w:p w14:paraId="49C1FB72" w14:textId="4A2B530A" w:rsidR="00CF6C1A" w:rsidDel="0015795B" w:rsidRDefault="00CF6C1A">
            <w:pPr>
              <w:pStyle w:val="ListParagraph"/>
              <w:numPr>
                <w:ilvl w:val="0"/>
                <w:numId w:val="78"/>
              </w:numPr>
              <w:ind w:left="357" w:hanging="357"/>
              <w:jc w:val="both"/>
              <w:rPr>
                <w:ins w:id="7051" w:author="rkbansal" w:date="2020-04-19T23:37:00Z"/>
                <w:del w:id="7052" w:author="Rajiv Bansal" w:date="2021-05-19T21:06:00Z"/>
              </w:rPr>
              <w:pPrChange w:id="7053" w:author="Rajiv Bansal" w:date="2021-05-19T21:06:00Z">
                <w:pPr/>
              </w:pPrChange>
            </w:pPr>
            <w:ins w:id="7054" w:author="rkbansal" w:date="2020-04-19T23:37:00Z">
              <w:del w:id="7055" w:author="Rajiv Bansal" w:date="2021-05-19T21:06:00Z">
                <w:r w:rsidDel="0015795B">
                  <w:delText>Password</w:delText>
                </w:r>
              </w:del>
            </w:ins>
          </w:p>
        </w:tc>
        <w:tc>
          <w:tcPr>
            <w:tcW w:w="4508" w:type="dxa"/>
            <w:tcPrChange w:id="7056" w:author="rkbansal" w:date="2020-04-23T15:46:00Z">
              <w:tcPr>
                <w:tcW w:w="4508" w:type="dxa"/>
              </w:tcPr>
            </w:tcPrChange>
          </w:tcPr>
          <w:p w14:paraId="58474765" w14:textId="34F91D97" w:rsidR="00CF6C1A" w:rsidDel="0015795B" w:rsidRDefault="00811EF5">
            <w:pPr>
              <w:pStyle w:val="ListParagraph"/>
              <w:numPr>
                <w:ilvl w:val="0"/>
                <w:numId w:val="78"/>
              </w:numPr>
              <w:ind w:left="357" w:hanging="357"/>
              <w:jc w:val="both"/>
              <w:rPr>
                <w:ins w:id="7057" w:author="rkbansal" w:date="2020-04-19T23:37:00Z"/>
                <w:del w:id="7058" w:author="Rajiv Bansal" w:date="2021-05-19T21:06:00Z"/>
              </w:rPr>
              <w:pPrChange w:id="7059" w:author="Rajiv Bansal" w:date="2021-05-19T21:06:00Z">
                <w:pPr/>
              </w:pPrChange>
            </w:pPr>
            <w:ins w:id="7060" w:author="rkbansal" w:date="2020-04-19T23:40:00Z">
              <w:del w:id="7061" w:author="Rajiv Bansal" w:date="2021-05-19T21:06:00Z">
                <w:r w:rsidDel="0015795B">
                  <w:delText>person</w:delText>
                </w:r>
              </w:del>
            </w:ins>
          </w:p>
        </w:tc>
      </w:tr>
    </w:tbl>
    <w:p w14:paraId="073A59DF" w14:textId="5BE90638" w:rsidR="00CF6C1A" w:rsidDel="0015795B" w:rsidRDefault="00CF6C1A">
      <w:pPr>
        <w:pStyle w:val="ListParagraph"/>
        <w:numPr>
          <w:ilvl w:val="0"/>
          <w:numId w:val="78"/>
        </w:numPr>
        <w:ind w:left="357" w:hanging="357"/>
        <w:jc w:val="both"/>
        <w:rPr>
          <w:ins w:id="7062" w:author="rkbansal" w:date="2020-04-23T15:45:00Z"/>
          <w:del w:id="7063" w:author="Rajiv Bansal" w:date="2021-05-19T21:06:00Z"/>
        </w:rPr>
        <w:pPrChange w:id="7064" w:author="Rajiv Bansal" w:date="2021-05-19T21:06:00Z">
          <w:pPr/>
        </w:pPrChange>
      </w:pPr>
    </w:p>
    <w:p w14:paraId="233B069B" w14:textId="49CCF16E" w:rsidR="009A6BD3" w:rsidRPr="00A66355" w:rsidDel="0015795B" w:rsidRDefault="009A6BD3">
      <w:pPr>
        <w:pStyle w:val="ListParagraph"/>
        <w:numPr>
          <w:ilvl w:val="0"/>
          <w:numId w:val="78"/>
        </w:numPr>
        <w:ind w:left="357" w:hanging="357"/>
        <w:jc w:val="both"/>
        <w:rPr>
          <w:ins w:id="7065" w:author="rkbansal" w:date="2020-04-23T15:45:00Z"/>
          <w:del w:id="7066" w:author="Rajiv Bansal" w:date="2021-05-19T21:06:00Z"/>
          <w:b/>
          <w:bCs/>
        </w:rPr>
        <w:pPrChange w:id="7067" w:author="Rajiv Bansal" w:date="2021-05-19T21:06:00Z">
          <w:pPr/>
        </w:pPrChange>
      </w:pPr>
      <w:ins w:id="7068" w:author="rkbansal" w:date="2020-04-23T15:45:00Z">
        <w:del w:id="7069" w:author="Rajiv Bansal" w:date="2021-05-19T21:06:00Z">
          <w:r w:rsidRPr="00A66355" w:rsidDel="0015795B">
            <w:rPr>
              <w:b/>
              <w:bCs/>
            </w:rPr>
            <w:delText>Commands:</w:delText>
          </w:r>
        </w:del>
      </w:ins>
    </w:p>
    <w:p w14:paraId="2A793723" w14:textId="6298E6E2" w:rsidR="009A6BD3" w:rsidRPr="00A66355" w:rsidDel="0015795B" w:rsidRDefault="009A6BD3">
      <w:pPr>
        <w:pStyle w:val="ListParagraph"/>
        <w:numPr>
          <w:ilvl w:val="0"/>
          <w:numId w:val="78"/>
        </w:numPr>
        <w:ind w:left="357" w:hanging="357"/>
        <w:jc w:val="both"/>
        <w:rPr>
          <w:ins w:id="7070" w:author="rkbansal" w:date="2020-04-23T15:45:00Z"/>
          <w:del w:id="7071" w:author="Rajiv Bansal" w:date="2021-05-19T21:06:00Z"/>
          <w:rFonts w:cstheme="minorHAnsi"/>
          <w:lang w:val="en-US"/>
        </w:rPr>
        <w:pPrChange w:id="7072" w:author="Rajiv Bansal" w:date="2021-05-19T21:06:00Z">
          <w:pPr>
            <w:ind w:left="360" w:firstLine="360"/>
            <w:jc w:val="both"/>
          </w:pPr>
        </w:pPrChange>
      </w:pPr>
      <w:ins w:id="7073" w:author="rkbansal" w:date="2020-04-23T15:45:00Z">
        <w:del w:id="7074" w:author="Rajiv Bansal" w:date="2021-05-19T21:06:00Z">
          <w:r w:rsidDel="0015795B">
            <w:rPr>
              <w:rFonts w:cstheme="minorHAnsi"/>
              <w:lang w:val="en-US"/>
            </w:rPr>
            <w:delText xml:space="preserve">Connect with </w:delText>
          </w:r>
          <w:r w:rsidRPr="00A66355" w:rsidDel="0015795B">
            <w:rPr>
              <w:rFonts w:cstheme="minorHAnsi"/>
              <w:lang w:val="en-US"/>
            </w:rPr>
            <w:delText xml:space="preserve">the </w:delText>
          </w:r>
          <w:r w:rsidDel="0015795B">
            <w:rPr>
              <w:rFonts w:cstheme="minorHAnsi"/>
              <w:lang w:val="en-US"/>
            </w:rPr>
            <w:delText>root with the following credentials in MySQL database</w:delText>
          </w:r>
          <w:r w:rsidRPr="00A66355" w:rsidDel="0015795B">
            <w:rPr>
              <w:rFonts w:cstheme="minorHAnsi"/>
              <w:lang w:val="en-US"/>
            </w:rPr>
            <w:delText xml:space="preserve"> command line or UI</w:delText>
          </w:r>
        </w:del>
      </w:ins>
    </w:p>
    <w:p w14:paraId="0744F07E" w14:textId="52F6E026" w:rsidR="009A6BD3" w:rsidRPr="00D80614" w:rsidDel="0015795B" w:rsidRDefault="009A6BD3">
      <w:pPr>
        <w:pStyle w:val="ListParagraph"/>
        <w:numPr>
          <w:ilvl w:val="0"/>
          <w:numId w:val="78"/>
        </w:numPr>
        <w:ind w:left="357" w:hanging="357"/>
        <w:jc w:val="both"/>
        <w:rPr>
          <w:ins w:id="7075" w:author="rkbansal" w:date="2020-04-23T15:45:00Z"/>
          <w:del w:id="7076" w:author="Rajiv Bansal" w:date="2021-05-19T21:06:00Z"/>
          <w:rFonts w:ascii="Helvetica" w:eastAsia="Times New Roman" w:hAnsi="Helvetica" w:cs="Times New Roman"/>
          <w:color w:val="333333"/>
          <w:sz w:val="21"/>
          <w:szCs w:val="21"/>
          <w:lang w:eastAsia="en-IN"/>
        </w:rPr>
        <w:pPrChange w:id="7077" w:author="Rajiv Bansal" w:date="2021-05-19T21:06:00Z">
          <w:pPr>
            <w:pStyle w:val="ListParagraph"/>
            <w:spacing w:after="300" w:line="300" w:lineRule="atLeast"/>
            <w:ind w:left="360" w:firstLine="360"/>
          </w:pPr>
        </w:pPrChange>
      </w:pPr>
      <w:ins w:id="7078" w:author="rkbansal" w:date="2020-04-23T15:45:00Z">
        <w:del w:id="7079" w:author="Rajiv Bansal" w:date="2021-05-19T21:06:00Z">
          <w:r w:rsidRPr="00D80614" w:rsidDel="0015795B">
            <w:rPr>
              <w:rFonts w:ascii="Helvetica" w:eastAsia="Times New Roman" w:hAnsi="Helvetica" w:cs="Times New Roman"/>
              <w:color w:val="333333"/>
              <w:sz w:val="21"/>
              <w:szCs w:val="21"/>
              <w:lang w:eastAsia="en-IN"/>
            </w:rPr>
            <w:delText>User Id: root</w:delText>
          </w:r>
        </w:del>
      </w:ins>
    </w:p>
    <w:p w14:paraId="7ACABCC7" w14:textId="3AB99398" w:rsidR="009A6BD3" w:rsidRPr="00D80614" w:rsidDel="0015795B" w:rsidRDefault="009A6BD3">
      <w:pPr>
        <w:pStyle w:val="ListParagraph"/>
        <w:numPr>
          <w:ilvl w:val="0"/>
          <w:numId w:val="78"/>
        </w:numPr>
        <w:ind w:left="357" w:hanging="357"/>
        <w:jc w:val="both"/>
        <w:rPr>
          <w:ins w:id="7080" w:author="rkbansal" w:date="2020-04-23T15:45:00Z"/>
          <w:del w:id="7081" w:author="Rajiv Bansal" w:date="2021-05-19T21:06:00Z"/>
          <w:rFonts w:ascii="Helvetica" w:eastAsia="Times New Roman" w:hAnsi="Helvetica" w:cs="Times New Roman"/>
          <w:color w:val="333333"/>
          <w:sz w:val="21"/>
          <w:szCs w:val="21"/>
          <w:lang w:eastAsia="en-IN"/>
        </w:rPr>
        <w:pPrChange w:id="7082" w:author="Rajiv Bansal" w:date="2021-05-19T21:06:00Z">
          <w:pPr>
            <w:pStyle w:val="ListParagraph"/>
            <w:spacing w:after="300" w:line="300" w:lineRule="atLeast"/>
            <w:ind w:left="360" w:firstLine="360"/>
          </w:pPr>
        </w:pPrChange>
      </w:pPr>
      <w:ins w:id="7083" w:author="rkbansal" w:date="2020-04-23T15:45:00Z">
        <w:del w:id="7084" w:author="Rajiv Bansal" w:date="2021-05-19T21:06:00Z">
          <w:r w:rsidRPr="00D80614" w:rsidDel="0015795B">
            <w:rPr>
              <w:rFonts w:ascii="Helvetica" w:eastAsia="Times New Roman" w:hAnsi="Helvetica" w:cs="Times New Roman"/>
              <w:color w:val="333333"/>
              <w:sz w:val="21"/>
              <w:szCs w:val="21"/>
              <w:lang w:eastAsia="en-IN"/>
            </w:rPr>
            <w:delText>Password: rajiv999</w:delText>
          </w:r>
        </w:del>
      </w:ins>
    </w:p>
    <w:p w14:paraId="4EB92889" w14:textId="7C6002F6" w:rsidR="009A6BD3" w:rsidDel="0015795B" w:rsidRDefault="009A6BD3">
      <w:pPr>
        <w:pStyle w:val="ListParagraph"/>
        <w:numPr>
          <w:ilvl w:val="0"/>
          <w:numId w:val="78"/>
        </w:numPr>
        <w:ind w:left="357" w:hanging="357"/>
        <w:jc w:val="both"/>
        <w:rPr>
          <w:ins w:id="7085" w:author="rkbansal" w:date="2020-04-23T15:45:00Z"/>
          <w:del w:id="7086" w:author="Rajiv Bansal" w:date="2021-05-19T21:06:00Z"/>
        </w:rPr>
        <w:pPrChange w:id="7087" w:author="Rajiv Bansal" w:date="2021-05-19T21:06:00Z">
          <w:pPr>
            <w:pStyle w:val="ListParagraph"/>
          </w:pPr>
        </w:pPrChange>
      </w:pPr>
    </w:p>
    <w:p w14:paraId="579A5B18" w14:textId="592C8AA2" w:rsidR="009A6BD3" w:rsidDel="0015795B" w:rsidRDefault="009A6BD3">
      <w:pPr>
        <w:pStyle w:val="ListParagraph"/>
        <w:numPr>
          <w:ilvl w:val="0"/>
          <w:numId w:val="78"/>
        </w:numPr>
        <w:ind w:left="357" w:hanging="357"/>
        <w:jc w:val="both"/>
        <w:rPr>
          <w:ins w:id="7088" w:author="rkbansal" w:date="2020-04-23T15:45:00Z"/>
          <w:del w:id="7089" w:author="Rajiv Bansal" w:date="2021-05-19T21:06:00Z"/>
        </w:rPr>
        <w:pPrChange w:id="7090" w:author="Rajiv Bansal" w:date="2021-05-19T21:06:00Z">
          <w:pPr>
            <w:pStyle w:val="ListParagraph"/>
            <w:jc w:val="both"/>
          </w:pPr>
        </w:pPrChange>
      </w:pPr>
      <w:ins w:id="7091" w:author="rkbansal" w:date="2020-04-23T15:45:00Z">
        <w:del w:id="7092" w:author="Rajiv Bansal" w:date="2021-05-19T21:06:00Z">
          <w:r w:rsidDel="0015795B">
            <w:delText>create user 'person'@'%' identified by '</w:delText>
          </w:r>
          <w:r w:rsidRPr="00000273" w:rsidDel="0015795B">
            <w:delText xml:space="preserve"> </w:delText>
          </w:r>
          <w:r w:rsidDel="0015795B">
            <w:delText xml:space="preserve">person'; </w:delText>
          </w:r>
        </w:del>
      </w:ins>
    </w:p>
    <w:p w14:paraId="57A58860" w14:textId="1CCF49A9" w:rsidR="009A6BD3" w:rsidDel="0015795B" w:rsidRDefault="009A6BD3">
      <w:pPr>
        <w:pStyle w:val="ListParagraph"/>
        <w:numPr>
          <w:ilvl w:val="0"/>
          <w:numId w:val="78"/>
        </w:numPr>
        <w:ind w:left="357" w:hanging="357"/>
        <w:jc w:val="both"/>
        <w:rPr>
          <w:ins w:id="7093" w:author="rkbansal" w:date="2020-04-23T15:45:00Z"/>
          <w:del w:id="7094" w:author="Rajiv Bansal" w:date="2021-05-19T21:06:00Z"/>
        </w:rPr>
        <w:pPrChange w:id="7095" w:author="Rajiv Bansal" w:date="2021-05-19T21:06:00Z">
          <w:pPr>
            <w:pStyle w:val="ListParagraph"/>
            <w:jc w:val="both"/>
          </w:pPr>
        </w:pPrChange>
      </w:pPr>
    </w:p>
    <w:p w14:paraId="046DB0DB" w14:textId="3F700EAE" w:rsidR="009A6BD3" w:rsidDel="0015795B" w:rsidRDefault="009A6BD3">
      <w:pPr>
        <w:pStyle w:val="ListParagraph"/>
        <w:numPr>
          <w:ilvl w:val="0"/>
          <w:numId w:val="78"/>
        </w:numPr>
        <w:ind w:left="357" w:hanging="357"/>
        <w:jc w:val="both"/>
        <w:rPr>
          <w:ins w:id="7096" w:author="rkbansal" w:date="2020-04-23T15:45:00Z"/>
          <w:del w:id="7097" w:author="Rajiv Bansal" w:date="2021-05-19T21:06:00Z"/>
        </w:rPr>
        <w:pPrChange w:id="7098" w:author="Rajiv Bansal" w:date="2021-05-19T21:06:00Z">
          <w:pPr>
            <w:pStyle w:val="ListParagraph"/>
            <w:jc w:val="both"/>
          </w:pPr>
        </w:pPrChange>
      </w:pPr>
      <w:ins w:id="7099" w:author="rkbansal" w:date="2020-04-23T15:45:00Z">
        <w:del w:id="7100" w:author="Rajiv Bansal" w:date="2021-05-19T21:06:00Z">
          <w:r w:rsidDel="0015795B">
            <w:delText>create database person_schema;</w:delText>
          </w:r>
        </w:del>
      </w:ins>
    </w:p>
    <w:p w14:paraId="7F267D33" w14:textId="48EFF3EA" w:rsidR="009A6BD3" w:rsidDel="0015795B" w:rsidRDefault="009A6BD3">
      <w:pPr>
        <w:pStyle w:val="ListParagraph"/>
        <w:numPr>
          <w:ilvl w:val="0"/>
          <w:numId w:val="78"/>
        </w:numPr>
        <w:ind w:left="357" w:hanging="357"/>
        <w:jc w:val="both"/>
        <w:rPr>
          <w:ins w:id="7101" w:author="rkbansal" w:date="2020-04-23T15:45:00Z"/>
          <w:del w:id="7102" w:author="Rajiv Bansal" w:date="2021-05-19T21:06:00Z"/>
        </w:rPr>
        <w:pPrChange w:id="7103" w:author="Rajiv Bansal" w:date="2021-05-19T21:06:00Z">
          <w:pPr>
            <w:pStyle w:val="ListParagraph"/>
            <w:jc w:val="both"/>
          </w:pPr>
        </w:pPrChange>
      </w:pPr>
    </w:p>
    <w:p w14:paraId="029DFDD9" w14:textId="50AAFD2B" w:rsidR="009A6BD3" w:rsidDel="0015795B" w:rsidRDefault="009A6BD3">
      <w:pPr>
        <w:pStyle w:val="ListParagraph"/>
        <w:numPr>
          <w:ilvl w:val="0"/>
          <w:numId w:val="78"/>
        </w:numPr>
        <w:ind w:left="357" w:hanging="357"/>
        <w:jc w:val="both"/>
        <w:rPr>
          <w:ins w:id="7104" w:author="rkbansal" w:date="2020-04-23T15:45:00Z"/>
          <w:del w:id="7105" w:author="Rajiv Bansal" w:date="2021-05-19T21:06:00Z"/>
        </w:rPr>
        <w:pPrChange w:id="7106" w:author="Rajiv Bansal" w:date="2021-05-19T21:06:00Z">
          <w:pPr>
            <w:pStyle w:val="ListParagraph"/>
            <w:jc w:val="both"/>
          </w:pPr>
        </w:pPrChange>
      </w:pPr>
      <w:ins w:id="7107" w:author="rkbansal" w:date="2020-04-23T15:45:00Z">
        <w:del w:id="7108" w:author="Rajiv Bansal" w:date="2021-05-19T21:06:00Z">
          <w:r w:rsidDel="0015795B">
            <w:delText>grant all on person_schema.* to person@'%';</w:delText>
          </w:r>
        </w:del>
      </w:ins>
    </w:p>
    <w:p w14:paraId="5CE0481A" w14:textId="6CA3CB5E" w:rsidR="009A6BD3" w:rsidRDefault="009A6BD3" w:rsidP="0015795B">
      <w:pPr>
        <w:pStyle w:val="ListParagraph"/>
        <w:ind w:left="357"/>
        <w:jc w:val="both"/>
        <w:rPr>
          <w:ins w:id="7109" w:author="Rajiv Bansal" w:date="2021-05-19T21:06:00Z"/>
        </w:rPr>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5795B" w14:paraId="444AD189" w14:textId="77777777" w:rsidTr="00D07EA3">
        <w:trPr>
          <w:ins w:id="7110" w:author="Rajiv Bansal" w:date="2021-05-19T21:06:00Z"/>
        </w:trPr>
        <w:tc>
          <w:tcPr>
            <w:tcW w:w="4508" w:type="dxa"/>
          </w:tcPr>
          <w:p w14:paraId="0FA33897" w14:textId="77777777" w:rsidR="0015795B" w:rsidRDefault="0015795B" w:rsidP="00D07EA3">
            <w:pPr>
              <w:rPr>
                <w:ins w:id="7111" w:author="Rajiv Bansal" w:date="2021-05-19T21:06:00Z"/>
              </w:rPr>
            </w:pPr>
            <w:ins w:id="7112" w:author="Rajiv Bansal" w:date="2021-05-19T21:06:00Z">
              <w:r>
                <w:t>Database/Schema Name</w:t>
              </w:r>
            </w:ins>
          </w:p>
        </w:tc>
        <w:tc>
          <w:tcPr>
            <w:tcW w:w="4508" w:type="dxa"/>
          </w:tcPr>
          <w:p w14:paraId="03BEA84A" w14:textId="00D11C12" w:rsidR="0015795B" w:rsidRDefault="0015795B" w:rsidP="00D07EA3">
            <w:pPr>
              <w:rPr>
                <w:ins w:id="7113" w:author="Rajiv Bansal" w:date="2021-05-19T21:06:00Z"/>
              </w:rPr>
            </w:pPr>
            <w:ins w:id="7114" w:author="Rajiv Bansal" w:date="2021-05-19T21:06:00Z">
              <w:r>
                <w:t>person_db</w:t>
              </w:r>
            </w:ins>
          </w:p>
        </w:tc>
      </w:tr>
      <w:tr w:rsidR="0015795B" w14:paraId="2D87C52B" w14:textId="77777777" w:rsidTr="00D07EA3">
        <w:trPr>
          <w:ins w:id="7115" w:author="Rajiv Bansal" w:date="2021-05-19T21:06:00Z"/>
        </w:trPr>
        <w:tc>
          <w:tcPr>
            <w:tcW w:w="4508" w:type="dxa"/>
          </w:tcPr>
          <w:p w14:paraId="05554685" w14:textId="77777777" w:rsidR="0015795B" w:rsidRDefault="0015795B" w:rsidP="00D07EA3">
            <w:pPr>
              <w:rPr>
                <w:ins w:id="7116" w:author="Rajiv Bansal" w:date="2021-05-19T21:06:00Z"/>
              </w:rPr>
            </w:pPr>
            <w:ins w:id="7117" w:author="Rajiv Bansal" w:date="2021-05-19T21:06:00Z">
              <w:r>
                <w:t>User name</w:t>
              </w:r>
            </w:ins>
          </w:p>
        </w:tc>
        <w:tc>
          <w:tcPr>
            <w:tcW w:w="4508" w:type="dxa"/>
          </w:tcPr>
          <w:p w14:paraId="337F1650" w14:textId="77777777" w:rsidR="0015795B" w:rsidRDefault="0015795B" w:rsidP="00D07EA3">
            <w:pPr>
              <w:rPr>
                <w:ins w:id="7118" w:author="Rajiv Bansal" w:date="2021-05-19T21:06:00Z"/>
              </w:rPr>
            </w:pPr>
            <w:ins w:id="7119" w:author="Rajiv Bansal" w:date="2021-05-19T21:06:00Z">
              <w:r>
                <w:t>bjjd</w:t>
              </w:r>
            </w:ins>
          </w:p>
        </w:tc>
      </w:tr>
      <w:tr w:rsidR="0015795B" w14:paraId="71F41187" w14:textId="77777777" w:rsidTr="00D07EA3">
        <w:trPr>
          <w:ins w:id="7120" w:author="Rajiv Bansal" w:date="2021-05-19T21:06:00Z"/>
        </w:trPr>
        <w:tc>
          <w:tcPr>
            <w:tcW w:w="4508" w:type="dxa"/>
          </w:tcPr>
          <w:p w14:paraId="4CA3CEBF" w14:textId="77777777" w:rsidR="0015795B" w:rsidRDefault="0015795B" w:rsidP="00D07EA3">
            <w:pPr>
              <w:rPr>
                <w:ins w:id="7121" w:author="Rajiv Bansal" w:date="2021-05-19T21:06:00Z"/>
              </w:rPr>
            </w:pPr>
            <w:ins w:id="7122" w:author="Rajiv Bansal" w:date="2021-05-19T21:06:00Z">
              <w:r>
                <w:t>Password</w:t>
              </w:r>
            </w:ins>
          </w:p>
        </w:tc>
        <w:tc>
          <w:tcPr>
            <w:tcW w:w="4508" w:type="dxa"/>
          </w:tcPr>
          <w:p w14:paraId="433F6435" w14:textId="77777777" w:rsidR="0015795B" w:rsidRDefault="0015795B" w:rsidP="00D07EA3">
            <w:pPr>
              <w:rPr>
                <w:ins w:id="7123" w:author="Rajiv Bansal" w:date="2021-05-19T21:06:00Z"/>
              </w:rPr>
            </w:pPr>
            <w:ins w:id="7124" w:author="Rajiv Bansal" w:date="2021-05-19T21:06:00Z">
              <w:r>
                <w:t>bjjd_379</w:t>
              </w:r>
            </w:ins>
          </w:p>
        </w:tc>
      </w:tr>
    </w:tbl>
    <w:p w14:paraId="3B5164CD" w14:textId="77777777" w:rsidR="0015795B" w:rsidRDefault="0015795B" w:rsidP="0015795B">
      <w:pPr>
        <w:rPr>
          <w:ins w:id="7125" w:author="Rajiv Bansal" w:date="2021-05-19T21:06:00Z"/>
        </w:rPr>
      </w:pPr>
    </w:p>
    <w:p w14:paraId="3C94D095" w14:textId="77777777" w:rsidR="0015795B" w:rsidRPr="00A66355" w:rsidRDefault="0015795B" w:rsidP="0015795B">
      <w:pPr>
        <w:rPr>
          <w:ins w:id="7126" w:author="Rajiv Bansal" w:date="2021-05-19T21:06:00Z"/>
          <w:b/>
          <w:bCs/>
        </w:rPr>
      </w:pPr>
      <w:ins w:id="7127" w:author="Rajiv Bansal" w:date="2021-05-19T21:06:00Z">
        <w:r>
          <w:tab/>
        </w:r>
        <w:r w:rsidRPr="00A66355">
          <w:rPr>
            <w:b/>
            <w:bCs/>
          </w:rPr>
          <w:t>Commands:</w:t>
        </w:r>
      </w:ins>
    </w:p>
    <w:p w14:paraId="3412C23D" w14:textId="77777777" w:rsidR="0015795B" w:rsidRPr="00A66355" w:rsidRDefault="0015795B" w:rsidP="0015795B">
      <w:pPr>
        <w:ind w:left="360" w:firstLine="360"/>
        <w:jc w:val="both"/>
        <w:rPr>
          <w:ins w:id="7128" w:author="Rajiv Bansal" w:date="2021-05-19T21:06:00Z"/>
          <w:rFonts w:cstheme="minorHAnsi"/>
          <w:lang w:val="en-US"/>
        </w:rPr>
      </w:pPr>
      <w:ins w:id="7129" w:author="Rajiv Bansal" w:date="2021-05-19T21:06: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EB27D65" w14:textId="77777777" w:rsidR="0015795B" w:rsidRPr="00D80614" w:rsidRDefault="0015795B" w:rsidP="0015795B">
      <w:pPr>
        <w:pStyle w:val="ListParagraph"/>
        <w:spacing w:after="300" w:line="300" w:lineRule="atLeast"/>
        <w:ind w:left="360" w:firstLine="360"/>
        <w:rPr>
          <w:ins w:id="7130" w:author="Rajiv Bansal" w:date="2021-05-19T21:06:00Z"/>
          <w:rFonts w:ascii="Helvetica" w:eastAsia="Times New Roman" w:hAnsi="Helvetica" w:cs="Times New Roman"/>
          <w:color w:val="333333"/>
          <w:sz w:val="21"/>
          <w:szCs w:val="21"/>
          <w:lang w:eastAsia="en-IN"/>
        </w:rPr>
      </w:pPr>
      <w:ins w:id="7131" w:author="Rajiv Bansal" w:date="2021-05-19T21:06:00Z">
        <w:r w:rsidRPr="00D80614">
          <w:rPr>
            <w:rFonts w:ascii="Helvetica" w:eastAsia="Times New Roman" w:hAnsi="Helvetica" w:cs="Times New Roman"/>
            <w:color w:val="333333"/>
            <w:sz w:val="21"/>
            <w:szCs w:val="21"/>
            <w:lang w:eastAsia="en-IN"/>
          </w:rPr>
          <w:t>User Id: root</w:t>
        </w:r>
      </w:ins>
    </w:p>
    <w:p w14:paraId="3081605D" w14:textId="77777777" w:rsidR="0015795B" w:rsidRPr="00D80614" w:rsidRDefault="0015795B" w:rsidP="0015795B">
      <w:pPr>
        <w:pStyle w:val="ListParagraph"/>
        <w:spacing w:after="300" w:line="300" w:lineRule="atLeast"/>
        <w:ind w:left="360" w:firstLine="360"/>
        <w:rPr>
          <w:ins w:id="7132" w:author="Rajiv Bansal" w:date="2021-05-19T21:06:00Z"/>
          <w:rFonts w:ascii="Helvetica" w:eastAsia="Times New Roman" w:hAnsi="Helvetica" w:cs="Times New Roman"/>
          <w:color w:val="333333"/>
          <w:sz w:val="21"/>
          <w:szCs w:val="21"/>
          <w:lang w:eastAsia="en-IN"/>
        </w:rPr>
      </w:pPr>
      <w:ins w:id="7133" w:author="Rajiv Bansal" w:date="2021-05-19T21:06: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6E5A8D00" w14:textId="77777777" w:rsidR="0015795B" w:rsidRDefault="0015795B" w:rsidP="0015795B">
      <w:pPr>
        <w:pStyle w:val="ListParagraph"/>
        <w:rPr>
          <w:ins w:id="7134" w:author="Rajiv Bansal" w:date="2021-05-19T21:06:00Z"/>
        </w:rPr>
      </w:pPr>
    </w:p>
    <w:p w14:paraId="22E02234" w14:textId="4E56C30F" w:rsidR="0015795B" w:rsidRPr="00D07EA3"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7135" w:author="Rajiv Bansal" w:date="2021-05-19T21:06:00Z"/>
          <w:rFonts w:asciiTheme="minorHAnsi" w:hAnsiTheme="minorHAnsi" w:cstheme="minorHAnsi"/>
        </w:rPr>
      </w:pPr>
      <w:ins w:id="7136" w:author="Rajiv Bansal" w:date="2021-05-19T21:06:00Z">
        <w:r w:rsidRPr="00D07EA3">
          <w:rPr>
            <w:rFonts w:asciiTheme="minorHAnsi" w:hAnsiTheme="minorHAnsi" w:cstheme="minorHAnsi"/>
          </w:rPr>
          <w:t xml:space="preserve">create database </w:t>
        </w:r>
      </w:ins>
      <w:ins w:id="7137" w:author="Rajiv Bansal" w:date="2021-05-19T21:07:00Z">
        <w:r>
          <w:rPr>
            <w:rFonts w:asciiTheme="minorHAnsi" w:hAnsiTheme="minorHAnsi" w:cstheme="minorHAnsi"/>
          </w:rPr>
          <w:t>person</w:t>
        </w:r>
      </w:ins>
      <w:ins w:id="7138" w:author="Rajiv Bansal" w:date="2021-05-19T21:06:00Z">
        <w:r w:rsidRPr="00D07EA3">
          <w:rPr>
            <w:rFonts w:asciiTheme="minorHAnsi" w:hAnsiTheme="minorHAnsi" w:cstheme="minorHAnsi"/>
          </w:rPr>
          <w:t>_db;</w:t>
        </w:r>
      </w:ins>
    </w:p>
    <w:p w14:paraId="0B8CD945" w14:textId="77777777"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7139" w:author="Rajiv Bansal" w:date="2021-05-19T21:06:00Z"/>
          <w:rFonts w:asciiTheme="minorHAnsi" w:hAnsiTheme="minorHAnsi" w:cstheme="minorHAnsi"/>
        </w:rPr>
      </w:pPr>
      <w:ins w:id="7140" w:author="Rajiv Bansal" w:date="2021-05-19T21:06:00Z">
        <w:r w:rsidRPr="00D07EA3">
          <w:rPr>
            <w:rFonts w:asciiTheme="minorHAnsi" w:hAnsiTheme="minorHAnsi" w:cstheme="minorHAnsi"/>
          </w:rPr>
          <w:t>create user 'bjjd'@'%' identified by 'bjjd_379';</w:t>
        </w:r>
      </w:ins>
    </w:p>
    <w:p w14:paraId="3577DE45" w14:textId="1C1C0BEC"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7141" w:author="Rajiv Bansal" w:date="2021-05-19T21:06:00Z"/>
          <w:rFonts w:asciiTheme="minorHAnsi" w:hAnsiTheme="minorHAnsi" w:cstheme="minorHAnsi"/>
        </w:rPr>
      </w:pPr>
      <w:ins w:id="7142" w:author="Rajiv Bansal" w:date="2021-05-19T21:06:00Z">
        <w:r w:rsidRPr="00000918">
          <w:rPr>
            <w:rFonts w:asciiTheme="minorHAnsi" w:hAnsiTheme="minorHAnsi" w:cstheme="minorHAnsi"/>
          </w:rPr>
          <w:t xml:space="preserve">grant all on </w:t>
        </w:r>
      </w:ins>
      <w:ins w:id="7143" w:author="Rajiv Bansal" w:date="2021-05-19T21:07:00Z">
        <w:r>
          <w:rPr>
            <w:rFonts w:asciiTheme="minorHAnsi" w:hAnsiTheme="minorHAnsi" w:cstheme="minorHAnsi"/>
          </w:rPr>
          <w:t>person</w:t>
        </w:r>
      </w:ins>
      <w:ins w:id="7144" w:author="Rajiv Bansal" w:date="2021-05-19T21:06:00Z">
        <w:r w:rsidRPr="00000918">
          <w:rPr>
            <w:rFonts w:asciiTheme="minorHAnsi" w:hAnsiTheme="minorHAnsi" w:cstheme="minorHAnsi"/>
          </w:rPr>
          <w:t>_db.* to 'bjjd'@'%';</w:t>
        </w:r>
      </w:ins>
    </w:p>
    <w:p w14:paraId="5296CB5E" w14:textId="77777777" w:rsidR="0015795B" w:rsidRPr="00D07EA3" w:rsidRDefault="0015795B" w:rsidP="0015795B">
      <w:pPr>
        <w:pStyle w:val="ListParagraph"/>
        <w:rPr>
          <w:ins w:id="7145" w:author="Rajiv Bansal" w:date="2021-05-19T21:06:00Z"/>
          <w:rFonts w:asciiTheme="minorHAnsi" w:hAnsiTheme="minorHAnsi" w:cstheme="minorHAnsi"/>
        </w:rPr>
      </w:pPr>
    </w:p>
    <w:p w14:paraId="62BDC0AB" w14:textId="77777777" w:rsidR="0015795B" w:rsidRDefault="0015795B">
      <w:pPr>
        <w:pStyle w:val="ListParagraph"/>
        <w:ind w:left="357"/>
        <w:jc w:val="both"/>
        <w:rPr>
          <w:ins w:id="7146" w:author="rkbansal" w:date="2020-04-19T23:37:00Z"/>
        </w:rPr>
        <w:pPrChange w:id="7147" w:author="Rajiv Bansal" w:date="2021-05-19T21:06:00Z">
          <w:pPr/>
        </w:pPrChange>
      </w:pPr>
    </w:p>
    <w:p w14:paraId="6496700A" w14:textId="781962A1" w:rsidR="00CF6C1A" w:rsidRDefault="00CF6C1A" w:rsidP="00CF6C1A">
      <w:pPr>
        <w:pStyle w:val="ListParagraph"/>
        <w:numPr>
          <w:ilvl w:val="0"/>
          <w:numId w:val="74"/>
        </w:numPr>
        <w:rPr>
          <w:ins w:id="7148" w:author="rkbansal" w:date="2020-04-20T00:00:00Z"/>
        </w:rPr>
      </w:pPr>
      <w:ins w:id="7149" w:author="rkbansal" w:date="2020-04-19T23:37:00Z">
        <w:r>
          <w:t>Use the following document related to the swagger, database scripts, ER diagram of Users:</w:t>
        </w:r>
      </w:ins>
    </w:p>
    <w:p w14:paraId="00E9B3BA" w14:textId="7E63681F" w:rsidR="003D1D1F" w:rsidRDefault="003D1D1F">
      <w:pPr>
        <w:pStyle w:val="ListParagraph"/>
        <w:rPr>
          <w:ins w:id="7150" w:author="rkbansal" w:date="2020-04-19T23:37:00Z"/>
        </w:rPr>
        <w:pPrChange w:id="7151" w:author="rkbansal" w:date="2020-04-20T00:00:00Z">
          <w:pPr>
            <w:pStyle w:val="ListParagraph"/>
            <w:numPr>
              <w:numId w:val="74"/>
            </w:numPr>
            <w:ind w:hanging="360"/>
          </w:pPr>
        </w:pPrChange>
      </w:pPr>
      <w:ins w:id="7152" w:author="rkbansal" w:date="2020-04-20T00:00:00Z">
        <w:r w:rsidRPr="003D1D1F">
          <w:object w:dxaOrig="3196" w:dyaOrig="811" w14:anchorId="49F5BA25">
            <v:shape id="_x0000_i1034" type="#_x0000_t75" style="width:158.25pt;height:43.5pt" o:ole="">
              <v:imagedata r:id="rId248" o:title=""/>
            </v:shape>
            <o:OLEObject Type="Embed" ProgID="Package" ShapeID="_x0000_i1034" DrawAspect="Content" ObjectID="_1685214457" r:id="rId249"/>
          </w:object>
        </w:r>
      </w:ins>
      <w:ins w:id="7153" w:author="rkbansal" w:date="2020-04-20T00:00:00Z">
        <w:r w:rsidRPr="003D1D1F">
          <w:object w:dxaOrig="3631" w:dyaOrig="811" w14:anchorId="089810D2">
            <v:shape id="_x0000_i1035" type="#_x0000_t75" style="width:179.25pt;height:43.5pt" o:ole="">
              <v:imagedata r:id="rId250" o:title=""/>
            </v:shape>
            <o:OLEObject Type="Embed" ProgID="Package" ShapeID="_x0000_i1035" DrawAspect="Content" ObjectID="_1685214458" r:id="rId251"/>
          </w:object>
        </w:r>
      </w:ins>
      <w:ins w:id="7154" w:author="rkbansal" w:date="2020-04-20T00:00:00Z">
        <w:r w:rsidRPr="003D1D1F">
          <w:object w:dxaOrig="3616" w:dyaOrig="811" w14:anchorId="552EC5B4">
            <v:shape id="_x0000_i1036" type="#_x0000_t75" style="width:180.75pt;height:43.5pt" o:ole="">
              <v:imagedata r:id="rId252" o:title=""/>
            </v:shape>
            <o:OLEObject Type="Embed" ProgID="Package" ShapeID="_x0000_i1036" DrawAspect="Content" ObjectID="_1685214459" r:id="rId253"/>
          </w:object>
        </w:r>
      </w:ins>
    </w:p>
    <w:p w14:paraId="7A551A07" w14:textId="35BBD811" w:rsidR="00CF6C1A" w:rsidRDefault="00CF6C1A" w:rsidP="00CF6C1A">
      <w:pPr>
        <w:pStyle w:val="ListParagraph"/>
        <w:rPr>
          <w:ins w:id="7155" w:author="rkbansal" w:date="2020-04-19T23:37:00Z"/>
        </w:rPr>
      </w:pPr>
    </w:p>
    <w:p w14:paraId="3F5CC831" w14:textId="01635D02" w:rsidR="002D3283" w:rsidRDefault="0085326C" w:rsidP="00CF6C1A">
      <w:pPr>
        <w:pStyle w:val="ListParagraph"/>
        <w:numPr>
          <w:ilvl w:val="0"/>
          <w:numId w:val="74"/>
        </w:numPr>
        <w:rPr>
          <w:ins w:id="7156" w:author="rkbansal" w:date="2020-04-20T00:07:00Z"/>
        </w:rPr>
      </w:pPr>
      <w:ins w:id="7157"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7158" w:author="rkbansal" w:date="2020-04-20T00:03:00Z">
        <w:r w:rsidR="002D3283">
          <w:t xml:space="preserve">Move the following </w:t>
        </w:r>
      </w:ins>
      <w:ins w:id="7159" w:author="rkbansal" w:date="2020-04-20T00:04:00Z">
        <w:r w:rsidR="002D3283">
          <w:t xml:space="preserve">maven </w:t>
        </w:r>
      </w:ins>
      <w:ins w:id="7160" w:author="rkbansal" w:date="2020-04-20T00:03:00Z">
        <w:r w:rsidR="002D3283">
          <w:t xml:space="preserve">dependency from project-mgmt-service to </w:t>
        </w:r>
      </w:ins>
      <w:ins w:id="7161" w:author="rkbansal" w:date="2020-04-20T00:04:00Z">
        <w:r w:rsidR="002D3283">
          <w:t xml:space="preserve">common-service to make it centralize and </w:t>
        </w:r>
      </w:ins>
      <w:ins w:id="7162" w:author="rkbansal" w:date="2020-04-20T00:05:00Z">
        <w:r w:rsidR="002D3283">
          <w:t>create the bean in common service for these features so that these can be used in various microservices</w:t>
        </w:r>
      </w:ins>
      <w:ins w:id="7163" w:author="rkbansal" w:date="2020-04-20T00:06:00Z">
        <w:r w:rsidR="002D3283">
          <w:t>.</w:t>
        </w:r>
      </w:ins>
    </w:p>
    <w:p w14:paraId="136745EF" w14:textId="0B456C96" w:rsidR="00304F24" w:rsidRDefault="00304F24">
      <w:pPr>
        <w:pStyle w:val="ListParagraph"/>
        <w:rPr>
          <w:ins w:id="7164" w:author="rkbansal" w:date="2020-04-20T00:14:00Z"/>
        </w:rPr>
        <w:pPrChange w:id="7165" w:author="rkbansal" w:date="2020-04-20T00:14:00Z">
          <w:pPr>
            <w:pStyle w:val="ListParagraph"/>
            <w:numPr>
              <w:numId w:val="74"/>
            </w:numPr>
            <w:ind w:hanging="360"/>
          </w:pPr>
        </w:pPrChange>
      </w:pPr>
      <w:ins w:id="7166"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7167" w:author="rkbansal" w:date="2020-05-03T22:56:00Z"/>
        </w:rPr>
      </w:pPr>
      <w:ins w:id="7168" w:author="rkbansal" w:date="2020-04-19T23:37:00Z">
        <w:r>
          <w:t>Add the following dependencies</w:t>
        </w:r>
      </w:ins>
      <w:ins w:id="7169" w:author="rkbansal" w:date="2020-05-17T02:26:00Z">
        <w:r w:rsidR="00783327">
          <w:t xml:space="preserve"> in pom.xml</w:t>
        </w:r>
      </w:ins>
      <w:ins w:id="7170"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7171" w:author="rkbansal" w:date="2020-05-03T22:56:00Z"/>
          <w:bCs/>
        </w:rPr>
        <w:pPrChange w:id="7172" w:author="rkbansal" w:date="2020-05-03T22:56:00Z">
          <w:pPr>
            <w:pStyle w:val="ListParagraph"/>
            <w:numPr>
              <w:ilvl w:val="1"/>
              <w:numId w:val="74"/>
            </w:numPr>
            <w:ind w:left="1440" w:hanging="360"/>
          </w:pPr>
        </w:pPrChange>
      </w:pPr>
      <w:ins w:id="7173"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7174" w:author="rkbansal" w:date="2020-05-03T22:56:00Z"/>
          <w:bCs/>
        </w:rPr>
        <w:pPrChange w:id="7175" w:author="rkbansal" w:date="2020-05-03T22:56:00Z">
          <w:pPr>
            <w:pStyle w:val="ListParagraph"/>
            <w:numPr>
              <w:ilvl w:val="1"/>
              <w:numId w:val="74"/>
            </w:numPr>
            <w:ind w:left="1440" w:hanging="360"/>
          </w:pPr>
        </w:pPrChange>
      </w:pPr>
      <w:ins w:id="7176"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 xml:space="preserve">2.2.4.RELEASE </w:t>
        </w:r>
        <w:r w:rsidRPr="00864941">
          <w:rPr>
            <w:bCs/>
          </w:rPr>
          <w:t>highlighted in yellow colour.</w:t>
        </w:r>
      </w:ins>
    </w:p>
    <w:p w14:paraId="68E30831" w14:textId="77777777" w:rsidR="00C00E0F" w:rsidRDefault="00C00E0F">
      <w:pPr>
        <w:pStyle w:val="ListParagraph"/>
        <w:numPr>
          <w:ilvl w:val="1"/>
          <w:numId w:val="107"/>
        </w:numPr>
        <w:rPr>
          <w:ins w:id="7177" w:author="rkbansal" w:date="2020-05-03T22:56:00Z"/>
          <w:bCs/>
        </w:rPr>
        <w:pPrChange w:id="7178" w:author="rkbansal" w:date="2020-05-03T22:56:00Z">
          <w:pPr>
            <w:pStyle w:val="ListParagraph"/>
            <w:numPr>
              <w:ilvl w:val="1"/>
              <w:numId w:val="74"/>
            </w:numPr>
            <w:ind w:left="1440" w:hanging="360"/>
          </w:pPr>
        </w:pPrChange>
      </w:pPr>
      <w:ins w:id="7179"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7180" w:author="rkbansal" w:date="2020-05-03T22:56:00Z"/>
          <w:bCs/>
        </w:rPr>
        <w:pPrChange w:id="7181" w:author="rkbansal" w:date="2020-05-03T22:56:00Z">
          <w:pPr>
            <w:pStyle w:val="ListParagraph"/>
            <w:numPr>
              <w:ilvl w:val="1"/>
              <w:numId w:val="74"/>
            </w:numPr>
            <w:ind w:left="1440" w:hanging="360"/>
          </w:pPr>
        </w:pPrChange>
      </w:pPr>
      <w:ins w:id="7182"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7183" w:author="rkbansal" w:date="2020-04-19T23:37:00Z"/>
        </w:rPr>
        <w:pPrChange w:id="7184" w:author="rkbansal" w:date="2020-05-03T22:56:00Z">
          <w:pPr>
            <w:pStyle w:val="ListParagraph"/>
            <w:numPr>
              <w:numId w:val="74"/>
            </w:numPr>
            <w:ind w:hanging="360"/>
          </w:pPr>
        </w:pPrChange>
      </w:pPr>
      <w:ins w:id="7185"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62750" cy="8286750"/>
                      </a:xfrm>
                      <a:prstGeom prst="rect">
                        <a:avLst/>
                      </a:prstGeom>
                    </pic:spPr>
                  </pic:pic>
                </a:graphicData>
              </a:graphic>
            </wp:inline>
          </w:drawing>
        </w:r>
      </w:ins>
    </w:p>
    <w:p w14:paraId="4BA7BBCA" w14:textId="2F8F9D05" w:rsidR="00CF6C1A" w:rsidRDefault="002E5BD3" w:rsidP="00CF6C1A">
      <w:pPr>
        <w:pStyle w:val="ListParagraph"/>
        <w:rPr>
          <w:ins w:id="7186" w:author="rkbansal" w:date="2020-04-19T23:37:00Z"/>
        </w:rPr>
      </w:pPr>
      <w:ins w:id="7187" w:author="rkbansal" w:date="2020-12-25T19:14:00Z">
        <w:r>
          <w:rPr>
            <w:noProof/>
          </w:rPr>
          <w:lastRenderedPageBreak/>
          <w:drawing>
            <wp:inline distT="0" distB="0" distL="0" distR="0" wp14:anchorId="338794F2" wp14:editId="7369D05E">
              <wp:extent cx="4895850" cy="8305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95850" cy="8305800"/>
                      </a:xfrm>
                      <a:prstGeom prst="rect">
                        <a:avLst/>
                      </a:prstGeom>
                    </pic:spPr>
                  </pic:pic>
                </a:graphicData>
              </a:graphic>
            </wp:inline>
          </w:drawing>
        </w:r>
      </w:ins>
    </w:p>
    <w:p w14:paraId="7CDC0FA4" w14:textId="5B9D0620" w:rsidR="00CF6C1A" w:rsidRDefault="00CF6C1A" w:rsidP="00CF6C1A">
      <w:pPr>
        <w:pStyle w:val="ListParagraph"/>
        <w:rPr>
          <w:ins w:id="7188" w:author="rkbansal" w:date="2020-04-19T23:37:00Z"/>
        </w:rPr>
      </w:pPr>
      <w:ins w:id="7189"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7190" w:author="rkbansal" w:date="2020-04-19T23:37:00Z"/>
        </w:rPr>
      </w:pPr>
      <w:ins w:id="7191" w:author="rkbansal" w:date="2020-04-19T23:37:00Z">
        <w:r w:rsidRPr="004F63DB">
          <w:t>Rename the package of io.swagger to com.jmk.</w:t>
        </w:r>
        <w:r>
          <w:t>p</w:t>
        </w:r>
      </w:ins>
      <w:ins w:id="7192" w:author="rkbansal" w:date="2020-04-20T00:18:00Z">
        <w:r w:rsidR="00D14253">
          <w:t>eople</w:t>
        </w:r>
      </w:ins>
    </w:p>
    <w:p w14:paraId="3DDCA8A0" w14:textId="237FEFBF" w:rsidR="00CF6C1A" w:rsidRPr="005D2287" w:rsidRDefault="00CF6C1A" w:rsidP="00CF6C1A">
      <w:pPr>
        <w:pStyle w:val="ListParagraph"/>
        <w:numPr>
          <w:ilvl w:val="0"/>
          <w:numId w:val="74"/>
        </w:numPr>
        <w:rPr>
          <w:ins w:id="7193" w:author="rkbansal" w:date="2020-04-19T23:37:00Z"/>
        </w:rPr>
      </w:pPr>
      <w:ins w:id="7194" w:author="rkbansal" w:date="2020-04-19T23:37:00Z">
        <w:r>
          <w:t xml:space="preserve">Rename and refactor the </w:t>
        </w:r>
        <w:r w:rsidRPr="00A955C2">
          <w:rPr>
            <w:rPrChange w:id="7195" w:author="rkbansal" w:date="2020-05-03T22:57:00Z">
              <w:rPr>
                <w:rFonts w:ascii="Consolas" w:hAnsi="Consolas" w:cs="Consolas"/>
                <w:color w:val="000000"/>
                <w:sz w:val="20"/>
                <w:szCs w:val="20"/>
                <w:shd w:val="clear" w:color="auto" w:fill="D4D4D4"/>
              </w:rPr>
            </w:rPrChange>
          </w:rPr>
          <w:t>Swagger2SpringBoot.java to P</w:t>
        </w:r>
      </w:ins>
      <w:ins w:id="7196" w:author="rkbansal" w:date="2020-04-20T00:19:00Z">
        <w:r w:rsidR="00DC2907" w:rsidRPr="00A955C2">
          <w:rPr>
            <w:rPrChange w:id="7197" w:author="rkbansal" w:date="2020-05-03T22:57:00Z">
              <w:rPr>
                <w:rFonts w:ascii="Consolas" w:hAnsi="Consolas" w:cs="Consolas"/>
                <w:color w:val="000000"/>
                <w:sz w:val="20"/>
                <w:szCs w:val="20"/>
                <w:shd w:val="clear" w:color="auto" w:fill="D4D4D4"/>
              </w:rPr>
            </w:rPrChange>
          </w:rPr>
          <w:t>eople</w:t>
        </w:r>
      </w:ins>
      <w:ins w:id="7198" w:author="rkbansal" w:date="2020-04-19T23:37:00Z">
        <w:r w:rsidRPr="00A955C2">
          <w:rPr>
            <w:rPrChange w:id="7199" w:author="rkbansal" w:date="2020-05-03T22:57:00Z">
              <w:rPr>
                <w:rFonts w:ascii="Consolas" w:hAnsi="Consolas" w:cs="Consolas"/>
                <w:color w:val="000000"/>
                <w:sz w:val="20"/>
                <w:szCs w:val="20"/>
                <w:shd w:val="clear" w:color="auto" w:fill="E8F2FE"/>
              </w:rPr>
            </w:rPrChange>
          </w:rPr>
          <w:t>Mgmt</w:t>
        </w:r>
      </w:ins>
      <w:ins w:id="7200" w:author="rkbansal" w:date="2020-04-23T15:19:00Z">
        <w:r w:rsidR="00EE344C" w:rsidRPr="00A955C2">
          <w:rPr>
            <w:rPrChange w:id="7201" w:author="rkbansal" w:date="2020-05-03T22:57:00Z">
              <w:rPr>
                <w:rFonts w:ascii="Consolas" w:hAnsi="Consolas" w:cs="Consolas"/>
                <w:color w:val="000000"/>
                <w:sz w:val="20"/>
                <w:szCs w:val="20"/>
                <w:shd w:val="clear" w:color="auto" w:fill="E8F2FE"/>
              </w:rPr>
            </w:rPrChange>
          </w:rPr>
          <w:t>Rest</w:t>
        </w:r>
      </w:ins>
      <w:ins w:id="7202" w:author="rkbansal" w:date="2020-04-19T23:37:00Z">
        <w:r w:rsidRPr="00A955C2">
          <w:rPr>
            <w:rPrChange w:id="7203"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7204" w:author="rkbansal" w:date="2020-04-19T23:37:00Z"/>
        </w:rPr>
      </w:pPr>
      <w:ins w:id="7205"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7206" w:author="rkbansal" w:date="2020-04-19T23:37:00Z"/>
        </w:rPr>
      </w:pPr>
      <w:ins w:id="7207" w:author="rkbansal" w:date="2020-04-19T23:37:00Z">
        <w:r>
          <w:t>Enable JpaRepositories</w:t>
        </w:r>
      </w:ins>
    </w:p>
    <w:p w14:paraId="21A6D61E" w14:textId="252DF3D3" w:rsidR="00CF6C1A" w:rsidRDefault="00CF6C1A" w:rsidP="00CF6C1A">
      <w:pPr>
        <w:pStyle w:val="ListParagraph"/>
        <w:numPr>
          <w:ilvl w:val="1"/>
          <w:numId w:val="74"/>
        </w:numPr>
        <w:rPr>
          <w:ins w:id="7208" w:author="rkbansal" w:date="2020-12-25T19:10:00Z"/>
        </w:rPr>
      </w:pPr>
      <w:ins w:id="7209" w:author="rkbansal" w:date="2020-04-19T23:37:00Z">
        <w:r>
          <w:t xml:space="preserve">Enable </w:t>
        </w:r>
      </w:ins>
      <w:ins w:id="7210" w:author="rkbansal" w:date="2020-04-20T01:05:00Z">
        <w:r w:rsidR="00A421A9">
          <w:t>EnableS</w:t>
        </w:r>
      </w:ins>
      <w:ins w:id="7211" w:author="rkbansal" w:date="2020-04-19T23:37:00Z">
        <w:r>
          <w:t>wagger2 so that we can view the document</w:t>
        </w:r>
      </w:ins>
      <w:ins w:id="7212" w:author="rkbansal" w:date="2020-04-20T01:05:00Z">
        <w:r w:rsidR="000209FC">
          <w:t xml:space="preserve"> api</w:t>
        </w:r>
      </w:ins>
    </w:p>
    <w:p w14:paraId="6EEFBCB7" w14:textId="114BB182" w:rsidR="00ED7C09" w:rsidRDefault="00ED7C09">
      <w:pPr>
        <w:pStyle w:val="ListParagraph"/>
        <w:ind w:left="1440"/>
        <w:rPr>
          <w:ins w:id="7213" w:author="rkbansal" w:date="2020-05-17T02:27:00Z"/>
        </w:rPr>
        <w:pPrChange w:id="7214" w:author="rkbansal" w:date="2020-12-25T19:10:00Z">
          <w:pPr>
            <w:pStyle w:val="ListParagraph"/>
            <w:numPr>
              <w:ilvl w:val="1"/>
              <w:numId w:val="74"/>
            </w:numPr>
            <w:ind w:left="1440" w:hanging="360"/>
          </w:pPr>
        </w:pPrChange>
      </w:pPr>
      <w:ins w:id="7215" w:author="rkbansal" w:date="2020-12-25T19:10:00Z">
        <w:r>
          <w:rPr>
            <w:noProof/>
          </w:rPr>
          <w:drawing>
            <wp:inline distT="0" distB="0" distL="0" distR="0" wp14:anchorId="1FE57FAD" wp14:editId="425FD335">
              <wp:extent cx="5114925" cy="254317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14925" cy="2543175"/>
                      </a:xfrm>
                      <a:prstGeom prst="rect">
                        <a:avLst/>
                      </a:prstGeom>
                    </pic:spPr>
                  </pic:pic>
                </a:graphicData>
              </a:graphic>
            </wp:inline>
          </w:drawing>
        </w:r>
      </w:ins>
    </w:p>
    <w:p w14:paraId="46ECCC82" w14:textId="33642D63" w:rsidR="00630271" w:rsidRPr="001A4DA1" w:rsidRDefault="00630271">
      <w:pPr>
        <w:pStyle w:val="ListParagraph"/>
        <w:rPr>
          <w:ins w:id="7216" w:author="rkbansal" w:date="2020-04-19T23:37:00Z"/>
        </w:rPr>
        <w:pPrChange w:id="7217" w:author="rkbansal" w:date="2020-05-17T02:27:00Z">
          <w:pPr>
            <w:pStyle w:val="ListParagraph"/>
            <w:numPr>
              <w:ilvl w:val="1"/>
              <w:numId w:val="74"/>
            </w:numPr>
            <w:ind w:left="1440" w:hanging="360"/>
          </w:pPr>
        </w:pPrChange>
      </w:pPr>
    </w:p>
    <w:p w14:paraId="18710788" w14:textId="3AF67DDA" w:rsidR="00CF6C1A" w:rsidRDefault="00CF6C1A" w:rsidP="00CF6C1A">
      <w:pPr>
        <w:rPr>
          <w:ins w:id="7218" w:author="rkbansal" w:date="2020-04-19T23:37:00Z"/>
        </w:rPr>
      </w:pPr>
    </w:p>
    <w:p w14:paraId="131FBFF9" w14:textId="77777777" w:rsidR="00CF6C1A" w:rsidRDefault="00CF6C1A" w:rsidP="00CF6C1A">
      <w:pPr>
        <w:pStyle w:val="ListParagraph"/>
        <w:rPr>
          <w:ins w:id="7219" w:author="rkbansal" w:date="2020-04-19T23:37:00Z"/>
        </w:rPr>
      </w:pPr>
    </w:p>
    <w:p w14:paraId="54CF1869" w14:textId="77777777" w:rsidR="00CF6C1A" w:rsidRDefault="00CF6C1A" w:rsidP="00CF6C1A">
      <w:pPr>
        <w:pStyle w:val="ListParagraph"/>
        <w:rPr>
          <w:ins w:id="7220" w:author="rkbansal" w:date="2020-04-19T23:37:00Z"/>
        </w:rPr>
      </w:pPr>
    </w:p>
    <w:p w14:paraId="27E85ACC" w14:textId="608AFB1F" w:rsidR="00CF6C1A" w:rsidRPr="000162A4" w:rsidRDefault="00417011">
      <w:pPr>
        <w:pStyle w:val="ListParagraph"/>
        <w:numPr>
          <w:ilvl w:val="0"/>
          <w:numId w:val="74"/>
        </w:numPr>
        <w:rPr>
          <w:ins w:id="7221" w:author="rkbansal" w:date="2020-04-19T23:37:00Z"/>
          <w:bCs/>
        </w:rPr>
      </w:pPr>
      <w:ins w:id="7222" w:author="rkbansal" w:date="2020-05-03T23:02:00Z">
        <w:r w:rsidRPr="00C409F2">
          <w:rPr>
            <w:bCs/>
            <w:color w:val="FF0000"/>
            <w:rPrChange w:id="7223" w:author="rkbansal" w:date="2020-05-03T23:05:00Z">
              <w:rPr>
                <w:bCs/>
              </w:rPr>
            </w:rPrChange>
          </w:rPr>
          <w:t>Move</w:t>
        </w:r>
        <w:r w:rsidRPr="00C75094">
          <w:rPr>
            <w:bCs/>
            <w:color w:val="FF0000"/>
            <w:rPrChange w:id="7224" w:author="rkbansal" w:date="2020-05-03T23:05:00Z">
              <w:rPr>
                <w:bCs/>
              </w:rPr>
            </w:rPrChange>
          </w:rPr>
          <w:t xml:space="preserve">d the </w:t>
        </w:r>
      </w:ins>
      <w:ins w:id="7225" w:author="rkbansal" w:date="2020-05-03T23:03:00Z">
        <w:r w:rsidRPr="00C75094">
          <w:rPr>
            <w:bCs/>
            <w:color w:val="FF0000"/>
            <w:rPrChange w:id="7226" w:author="rkbansal" w:date="2020-05-03T23:05:00Z">
              <w:rPr>
                <w:bCs/>
              </w:rPr>
            </w:rPrChange>
          </w:rPr>
          <w:t xml:space="preserve">following </w:t>
        </w:r>
      </w:ins>
      <w:ins w:id="7227" w:author="rkbansal" w:date="2020-05-03T23:02:00Z">
        <w:r w:rsidRPr="00C75094">
          <w:rPr>
            <w:bCs/>
            <w:color w:val="FF0000"/>
            <w:rPrChange w:id="7228" w:author="rkbansal" w:date="2020-05-03T23:05:00Z">
              <w:rPr>
                <w:bCs/>
              </w:rPr>
            </w:rPrChange>
          </w:rPr>
          <w:t>main application.properties</w:t>
        </w:r>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7229" w:author="rkbansal" w:date="2020-04-19T23:37:00Z"/>
        </w:rPr>
      </w:pPr>
      <w:ins w:id="7230" w:author="rkbansal" w:date="2020-05-03T23:17:00Z">
        <w:r>
          <w:rPr>
            <w:noProof/>
          </w:rPr>
          <w:lastRenderedPageBreak/>
          <w:t xml:space="preserve"> </w:t>
        </w:r>
      </w:ins>
      <w:ins w:id="7231"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7232" w:author="rkbansal" w:date="2020-05-04T00:55:00Z"/>
        </w:rPr>
      </w:pPr>
    </w:p>
    <w:p w14:paraId="6077912D" w14:textId="1B068E5C" w:rsidR="00446989" w:rsidRDefault="00446989" w:rsidP="00446989">
      <w:pPr>
        <w:pStyle w:val="ListParagraph"/>
        <w:numPr>
          <w:ilvl w:val="0"/>
          <w:numId w:val="19"/>
        </w:numPr>
        <w:jc w:val="both"/>
        <w:rPr>
          <w:ins w:id="7233" w:author="rkbansal" w:date="2020-05-04T00:55:00Z"/>
          <w:rFonts w:asciiTheme="minorHAnsi" w:hAnsiTheme="minorHAnsi" w:cstheme="minorHAnsi"/>
        </w:rPr>
      </w:pPr>
      <w:ins w:id="7234" w:author="rkbansal" w:date="2020-05-04T00:55:00Z">
        <w:r>
          <w:rPr>
            <w:rFonts w:asciiTheme="minorHAnsi" w:hAnsiTheme="minorHAnsi" w:cstheme="minorHAnsi"/>
          </w:rPr>
          <w:t xml:space="preserve">In this application, still there will be an application.properties file but it will have </w:t>
        </w:r>
      </w:ins>
      <w:ins w:id="7235" w:author="rkbansal" w:date="2020-05-04T01:15:00Z">
        <w:r w:rsidR="00181AC2">
          <w:rPr>
            <w:rFonts w:asciiTheme="minorHAnsi" w:hAnsiTheme="minorHAnsi" w:cstheme="minorHAnsi"/>
          </w:rPr>
          <w:t xml:space="preserve">the </w:t>
        </w:r>
      </w:ins>
      <w:ins w:id="7236"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7237" w:author="rkbansal" w:date="2020-05-04T01:05:00Z"/>
          <w:rFonts w:asciiTheme="minorHAnsi" w:hAnsiTheme="minorHAnsi" w:cstheme="minorHAnsi"/>
        </w:rPr>
      </w:pPr>
      <w:ins w:id="7238"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7239" w:author="rkbansal" w:date="2020-05-04T01:05:00Z"/>
          <w:rFonts w:asciiTheme="minorHAnsi" w:hAnsiTheme="minorHAnsi" w:cstheme="minorHAnsi"/>
        </w:rPr>
      </w:pPr>
      <w:ins w:id="7240"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7241" w:author="rkbansal" w:date="2020-05-04T01:11:00Z"/>
          <w:rFonts w:asciiTheme="minorHAnsi" w:hAnsiTheme="minorHAnsi" w:cstheme="minorHAnsi"/>
        </w:rPr>
      </w:pPr>
      <w:ins w:id="7242"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7243" w:author="rkbansal" w:date="2020-05-04T01:04:00Z"/>
          <w:rFonts w:asciiTheme="minorHAnsi" w:hAnsiTheme="minorHAnsi" w:cstheme="minorHAnsi"/>
        </w:rPr>
        <w:pPrChange w:id="7244"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7245" w:author="rkbansal" w:date="2020-04-19T23:37:00Z"/>
        </w:rPr>
      </w:pPr>
      <w:ins w:id="7246"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7247" w:author="rkbansal" w:date="2020-05-04T01:15:00Z"/>
        </w:rPr>
        <w:pPrChange w:id="7248" w:author="rkbansal" w:date="2020-05-04T01:15:00Z">
          <w:pPr>
            <w:pStyle w:val="ListParagraph"/>
            <w:numPr>
              <w:numId w:val="74"/>
            </w:numPr>
            <w:ind w:hanging="360"/>
          </w:pPr>
        </w:pPrChange>
      </w:pPr>
    </w:p>
    <w:p w14:paraId="40AB5AA7" w14:textId="419E6DDC" w:rsidR="00025445" w:rsidRDefault="00025445" w:rsidP="00CF6C1A">
      <w:pPr>
        <w:pStyle w:val="ListParagraph"/>
        <w:numPr>
          <w:ilvl w:val="0"/>
          <w:numId w:val="74"/>
        </w:numPr>
        <w:rPr>
          <w:ins w:id="7249" w:author="rkbansal" w:date="2020-12-25T19:17:00Z"/>
        </w:rPr>
      </w:pPr>
      <w:ins w:id="7250" w:author="rkbansal" w:date="2020-12-25T19:17:00Z">
        <w:r>
          <w:t>People Mgmt Service APIS</w:t>
        </w:r>
      </w:ins>
    </w:p>
    <w:p w14:paraId="75E965E3" w14:textId="402CD13C" w:rsidR="00025445" w:rsidRDefault="00025445" w:rsidP="00E95B7E">
      <w:pPr>
        <w:pStyle w:val="ListParagraph"/>
        <w:numPr>
          <w:ilvl w:val="1"/>
          <w:numId w:val="74"/>
        </w:numPr>
        <w:rPr>
          <w:ins w:id="7251" w:author="rkbansal" w:date="2020-12-25T19:21:00Z"/>
        </w:rPr>
      </w:pPr>
      <w:ins w:id="7252" w:author="rkbansal" w:date="2020-12-25T19:17:00Z">
        <w:r>
          <w:t xml:space="preserve">DevoteeApi and </w:t>
        </w:r>
      </w:ins>
      <w:ins w:id="7253" w:author="rkbansal" w:date="2020-12-25T19:18:00Z">
        <w:r>
          <w:t>DevoteeApiController</w:t>
        </w:r>
      </w:ins>
    </w:p>
    <w:p w14:paraId="1263C397" w14:textId="0359B638" w:rsidR="00E95B7E" w:rsidRDefault="00E95B7E" w:rsidP="00E95B7E">
      <w:pPr>
        <w:pStyle w:val="ListParagraph"/>
        <w:ind w:left="1440"/>
        <w:rPr>
          <w:ins w:id="7254" w:author="rkbansal" w:date="2020-12-25T19:23:00Z"/>
        </w:rPr>
      </w:pPr>
      <w:ins w:id="7255" w:author="rkbansal" w:date="2020-12-25T19:21:00Z">
        <w:r>
          <w:t>DevoteeApi</w:t>
        </w:r>
      </w:ins>
    </w:p>
    <w:p w14:paraId="23B0403D" w14:textId="22FE323F" w:rsidR="00E95B7E" w:rsidRDefault="00E95B7E" w:rsidP="00E95B7E">
      <w:pPr>
        <w:pStyle w:val="ListParagraph"/>
        <w:ind w:left="1440"/>
        <w:rPr>
          <w:ins w:id="7256" w:author="rkbansal" w:date="2020-12-25T19:21:00Z"/>
        </w:rPr>
      </w:pPr>
      <w:ins w:id="7257" w:author="rkbansal" w:date="2020-12-25T19:23:00Z">
        <w:r>
          <w:rPr>
            <w:noProof/>
          </w:rPr>
          <w:drawing>
            <wp:inline distT="0" distB="0" distL="0" distR="0" wp14:anchorId="0CDA51AA" wp14:editId="49DAB7DC">
              <wp:extent cx="9779000" cy="4928870"/>
              <wp:effectExtent l="0" t="0" r="0" b="508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4928870"/>
                      </a:xfrm>
                      <a:prstGeom prst="rect">
                        <a:avLst/>
                      </a:prstGeom>
                    </pic:spPr>
                  </pic:pic>
                </a:graphicData>
              </a:graphic>
            </wp:inline>
          </w:drawing>
        </w:r>
      </w:ins>
    </w:p>
    <w:p w14:paraId="11356B9F" w14:textId="199B0241" w:rsidR="00E95B7E" w:rsidRDefault="00E95B7E" w:rsidP="00E95B7E">
      <w:pPr>
        <w:pStyle w:val="ListParagraph"/>
        <w:ind w:left="1440"/>
        <w:rPr>
          <w:ins w:id="7258" w:author="rkbansal" w:date="2020-12-25T19:25:00Z"/>
        </w:rPr>
      </w:pPr>
      <w:ins w:id="7259" w:author="rkbansal" w:date="2020-12-25T19:21:00Z">
        <w:r>
          <w:t>DevoteeApiController</w:t>
        </w:r>
      </w:ins>
    </w:p>
    <w:p w14:paraId="6AB237C0" w14:textId="35C5F9B9" w:rsidR="00C015C3" w:rsidRDefault="00C015C3">
      <w:pPr>
        <w:pStyle w:val="ListParagraph"/>
        <w:ind w:left="1440"/>
        <w:rPr>
          <w:ins w:id="7260" w:author="rkbansal" w:date="2020-12-25T19:18:00Z"/>
        </w:rPr>
        <w:pPrChange w:id="7261" w:author="rkbansal" w:date="2020-12-25T19:21:00Z">
          <w:pPr>
            <w:pStyle w:val="ListParagraph"/>
            <w:numPr>
              <w:ilvl w:val="1"/>
              <w:numId w:val="74"/>
            </w:numPr>
            <w:ind w:left="1440" w:hanging="360"/>
          </w:pPr>
        </w:pPrChange>
      </w:pPr>
      <w:ins w:id="7262" w:author="rkbansal" w:date="2020-12-25T19:25:00Z">
        <w:r>
          <w:rPr>
            <w:noProof/>
          </w:rPr>
          <w:lastRenderedPageBreak/>
          <w:drawing>
            <wp:inline distT="0" distB="0" distL="0" distR="0" wp14:anchorId="070A0341" wp14:editId="680BDCE0">
              <wp:extent cx="9779000" cy="800163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79000" cy="8001635"/>
                      </a:xfrm>
                      <a:prstGeom prst="rect">
                        <a:avLst/>
                      </a:prstGeom>
                    </pic:spPr>
                  </pic:pic>
                </a:graphicData>
              </a:graphic>
            </wp:inline>
          </w:drawing>
        </w:r>
      </w:ins>
    </w:p>
    <w:p w14:paraId="59BE66BD" w14:textId="08D09FE1" w:rsidR="00025445" w:rsidRDefault="00025445" w:rsidP="00E95B7E">
      <w:pPr>
        <w:pStyle w:val="ListParagraph"/>
        <w:numPr>
          <w:ilvl w:val="1"/>
          <w:numId w:val="74"/>
        </w:numPr>
        <w:rPr>
          <w:ins w:id="7263" w:author="rkbansal" w:date="2020-12-25T19:21:00Z"/>
        </w:rPr>
      </w:pPr>
      <w:ins w:id="7264" w:author="rkbansal" w:date="2020-12-25T19:18:00Z">
        <w:r>
          <w:t>MemberApi and MemberApiController</w:t>
        </w:r>
      </w:ins>
    </w:p>
    <w:p w14:paraId="46922705" w14:textId="53ADBB84" w:rsidR="00E95B7E" w:rsidRDefault="00E95B7E" w:rsidP="00E95B7E">
      <w:pPr>
        <w:pStyle w:val="ListParagraph"/>
        <w:ind w:left="1440"/>
        <w:rPr>
          <w:ins w:id="7265" w:author="rkbansal" w:date="2020-12-25T19:26:00Z"/>
        </w:rPr>
      </w:pPr>
      <w:ins w:id="7266" w:author="rkbansal" w:date="2020-12-25T19:21:00Z">
        <w:r>
          <w:t>MemberA</w:t>
        </w:r>
      </w:ins>
      <w:ins w:id="7267" w:author="rkbansal" w:date="2020-12-25T19:22:00Z">
        <w:r>
          <w:t>pi</w:t>
        </w:r>
      </w:ins>
    </w:p>
    <w:p w14:paraId="4AFF8C85" w14:textId="12E908B4" w:rsidR="0015295B" w:rsidRDefault="0015295B" w:rsidP="00E95B7E">
      <w:pPr>
        <w:pStyle w:val="ListParagraph"/>
        <w:ind w:left="1440"/>
        <w:rPr>
          <w:ins w:id="7268" w:author="rkbansal" w:date="2020-12-25T19:22:00Z"/>
        </w:rPr>
      </w:pPr>
      <w:ins w:id="7269" w:author="rkbansal" w:date="2020-12-25T19:26:00Z">
        <w:r>
          <w:rPr>
            <w:noProof/>
          </w:rPr>
          <w:drawing>
            <wp:inline distT="0" distB="0" distL="0" distR="0" wp14:anchorId="10FF8DC0" wp14:editId="3AF23DE3">
              <wp:extent cx="9779000" cy="4474210"/>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79000" cy="4474210"/>
                      </a:xfrm>
                      <a:prstGeom prst="rect">
                        <a:avLst/>
                      </a:prstGeom>
                    </pic:spPr>
                  </pic:pic>
                </a:graphicData>
              </a:graphic>
            </wp:inline>
          </w:drawing>
        </w:r>
      </w:ins>
    </w:p>
    <w:p w14:paraId="539DD20C" w14:textId="0020ACB8" w:rsidR="00E95B7E" w:rsidRDefault="00E95B7E" w:rsidP="00E95B7E">
      <w:pPr>
        <w:pStyle w:val="ListParagraph"/>
        <w:ind w:left="1440"/>
        <w:rPr>
          <w:ins w:id="7270" w:author="rkbansal" w:date="2020-12-25T19:28:00Z"/>
        </w:rPr>
      </w:pPr>
      <w:ins w:id="7271" w:author="rkbansal" w:date="2020-12-25T19:22:00Z">
        <w:r>
          <w:t>MemberApiController</w:t>
        </w:r>
      </w:ins>
    </w:p>
    <w:p w14:paraId="008EB30A" w14:textId="71875ED4" w:rsidR="001C4353" w:rsidRDefault="001C4353">
      <w:pPr>
        <w:pStyle w:val="ListParagraph"/>
        <w:ind w:left="1440"/>
        <w:rPr>
          <w:ins w:id="7272" w:author="rkbansal" w:date="2020-12-25T19:18:00Z"/>
        </w:rPr>
        <w:pPrChange w:id="7273" w:author="rkbansal" w:date="2020-12-25T19:21:00Z">
          <w:pPr>
            <w:pStyle w:val="ListParagraph"/>
            <w:numPr>
              <w:ilvl w:val="1"/>
              <w:numId w:val="74"/>
            </w:numPr>
            <w:ind w:left="1440" w:hanging="360"/>
          </w:pPr>
        </w:pPrChange>
      </w:pPr>
      <w:ins w:id="7274" w:author="rkbansal" w:date="2020-12-25T19:28:00Z">
        <w:r>
          <w:rPr>
            <w:noProof/>
          </w:rPr>
          <w:lastRenderedPageBreak/>
          <w:drawing>
            <wp:inline distT="0" distB="0" distL="0" distR="0" wp14:anchorId="714DE55F" wp14:editId="2A25FABB">
              <wp:extent cx="9779000" cy="458597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779000" cy="4585970"/>
                      </a:xfrm>
                      <a:prstGeom prst="rect">
                        <a:avLst/>
                      </a:prstGeom>
                    </pic:spPr>
                  </pic:pic>
                </a:graphicData>
              </a:graphic>
            </wp:inline>
          </w:drawing>
        </w:r>
      </w:ins>
    </w:p>
    <w:p w14:paraId="44E5A3FB" w14:textId="60C5682E" w:rsidR="00025445" w:rsidRDefault="00025445" w:rsidP="00E95B7E">
      <w:pPr>
        <w:pStyle w:val="ListParagraph"/>
        <w:numPr>
          <w:ilvl w:val="1"/>
          <w:numId w:val="74"/>
        </w:numPr>
        <w:rPr>
          <w:ins w:id="7275" w:author="rkbansal" w:date="2020-12-25T19:22:00Z"/>
        </w:rPr>
      </w:pPr>
      <w:ins w:id="7276" w:author="rkbansal" w:date="2020-12-25T19:18:00Z">
        <w:r>
          <w:t>SevadarApi and SevadarApiController</w:t>
        </w:r>
      </w:ins>
    </w:p>
    <w:p w14:paraId="103A9DC8" w14:textId="47B28099" w:rsidR="00E95B7E" w:rsidRDefault="00E95B7E" w:rsidP="00E95B7E">
      <w:pPr>
        <w:pStyle w:val="ListParagraph"/>
        <w:ind w:left="1440"/>
        <w:rPr>
          <w:ins w:id="7277" w:author="rkbansal" w:date="2020-12-25T19:31:00Z"/>
        </w:rPr>
      </w:pPr>
      <w:ins w:id="7278" w:author="rkbansal" w:date="2020-12-25T19:22:00Z">
        <w:r>
          <w:t>SevadarApi</w:t>
        </w:r>
      </w:ins>
    </w:p>
    <w:p w14:paraId="25FC592E" w14:textId="65D880F3" w:rsidR="00D038AF" w:rsidRDefault="00D038AF" w:rsidP="00E95B7E">
      <w:pPr>
        <w:pStyle w:val="ListParagraph"/>
        <w:ind w:left="1440"/>
        <w:rPr>
          <w:ins w:id="7279" w:author="rkbansal" w:date="2020-12-25T19:22:00Z"/>
        </w:rPr>
      </w:pPr>
      <w:ins w:id="7280" w:author="rkbansal" w:date="2020-12-25T19:31:00Z">
        <w:r>
          <w:rPr>
            <w:noProof/>
          </w:rPr>
          <w:drawing>
            <wp:inline distT="0" distB="0" distL="0" distR="0" wp14:anchorId="3DD7EA7B" wp14:editId="11D23A1E">
              <wp:extent cx="9779000" cy="5045710"/>
              <wp:effectExtent l="0" t="0" r="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779000" cy="5045710"/>
                      </a:xfrm>
                      <a:prstGeom prst="rect">
                        <a:avLst/>
                      </a:prstGeom>
                    </pic:spPr>
                  </pic:pic>
                </a:graphicData>
              </a:graphic>
            </wp:inline>
          </w:drawing>
        </w:r>
      </w:ins>
    </w:p>
    <w:p w14:paraId="1739B710" w14:textId="53D01828" w:rsidR="00E95B7E" w:rsidRDefault="00E95B7E" w:rsidP="00E95B7E">
      <w:pPr>
        <w:pStyle w:val="ListParagraph"/>
        <w:ind w:left="1440"/>
        <w:rPr>
          <w:ins w:id="7281" w:author="rkbansal" w:date="2020-12-25T19:34:00Z"/>
        </w:rPr>
      </w:pPr>
      <w:ins w:id="7282" w:author="rkbansal" w:date="2020-12-25T19:22:00Z">
        <w:r>
          <w:t>SevadarApiController</w:t>
        </w:r>
      </w:ins>
    </w:p>
    <w:p w14:paraId="713B9204" w14:textId="305377B9" w:rsidR="006F664D" w:rsidRDefault="006F664D">
      <w:pPr>
        <w:pStyle w:val="ListParagraph"/>
        <w:ind w:left="1440"/>
        <w:rPr>
          <w:ins w:id="7283" w:author="rkbansal" w:date="2020-12-25T19:17:00Z"/>
        </w:rPr>
        <w:pPrChange w:id="7284" w:author="rkbansal" w:date="2020-12-25T19:22:00Z">
          <w:pPr>
            <w:pStyle w:val="ListParagraph"/>
            <w:numPr>
              <w:numId w:val="74"/>
            </w:numPr>
            <w:ind w:hanging="360"/>
          </w:pPr>
        </w:pPrChange>
      </w:pPr>
      <w:ins w:id="7285" w:author="rkbansal" w:date="2020-12-25T19:34:00Z">
        <w:r>
          <w:rPr>
            <w:noProof/>
          </w:rPr>
          <w:lastRenderedPageBreak/>
          <w:drawing>
            <wp:inline distT="0" distB="0" distL="0" distR="0" wp14:anchorId="0D24CD86" wp14:editId="636176E9">
              <wp:extent cx="9779000" cy="528447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779000" cy="5284470"/>
                      </a:xfrm>
                      <a:prstGeom prst="rect">
                        <a:avLst/>
                      </a:prstGeom>
                    </pic:spPr>
                  </pic:pic>
                </a:graphicData>
              </a:graphic>
            </wp:inline>
          </w:drawing>
        </w:r>
      </w:ins>
    </w:p>
    <w:p w14:paraId="65513431" w14:textId="10524EF2" w:rsidR="00CF6C1A" w:rsidRDefault="00CF6C1A" w:rsidP="00CF6C1A">
      <w:pPr>
        <w:pStyle w:val="ListParagraph"/>
        <w:numPr>
          <w:ilvl w:val="0"/>
          <w:numId w:val="74"/>
        </w:numPr>
        <w:rPr>
          <w:ins w:id="7286" w:author="rkbansal" w:date="2020-04-19T23:37:00Z"/>
        </w:rPr>
      </w:pPr>
      <w:ins w:id="7287" w:author="rkbansal" w:date="2020-04-19T23:37:00Z">
        <w:r>
          <w:t>Service should be exposed as following:</w:t>
        </w:r>
      </w:ins>
    </w:p>
    <w:p w14:paraId="774C399A" w14:textId="5C1D9FFC" w:rsidR="00CF6C1A" w:rsidRDefault="006A2F6B" w:rsidP="00CF6C1A">
      <w:pPr>
        <w:pStyle w:val="ListParagraph"/>
        <w:rPr>
          <w:ins w:id="7288" w:author="rkbansal" w:date="2020-04-19T23:37:00Z"/>
        </w:rPr>
      </w:pPr>
      <w:ins w:id="7289"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7290" w:author="rkbansal" w:date="2020-04-22T18:08:00Z"/>
        </w:rPr>
      </w:pPr>
      <w:ins w:id="7291" w:author="rkbansal" w:date="2020-04-22T18:05:00Z">
        <w:r>
          <w:t xml:space="preserve">Custom </w:t>
        </w:r>
      </w:ins>
      <w:ins w:id="7292" w:author="rkbansal" w:date="2020-04-22T18:04:00Z">
        <w:r>
          <w:t>E</w:t>
        </w:r>
      </w:ins>
      <w:ins w:id="7293" w:author="rkbansal" w:date="2020-04-22T18:05:00Z">
        <w:r>
          <w:t>xception Handling</w:t>
        </w:r>
        <w:r w:rsidR="003C7005">
          <w:t xml:space="preserve"> where EntityNotFoundException class</w:t>
        </w:r>
      </w:ins>
      <w:ins w:id="7294" w:author="rkbansal" w:date="2020-04-22T18:07:00Z">
        <w:r w:rsidR="00AF3F9B">
          <w:t xml:space="preserve"> </w:t>
        </w:r>
      </w:ins>
      <w:ins w:id="7295" w:author="rkbansal" w:date="2020-04-22T18:06:00Z">
        <w:r w:rsidR="0026197A">
          <w:t>(</w:t>
        </w:r>
      </w:ins>
      <w:ins w:id="7296" w:author="rkbansal" w:date="2020-04-22T18:05:00Z">
        <w:r w:rsidR="003C7005">
          <w:t>created in common-service</w:t>
        </w:r>
      </w:ins>
      <w:ins w:id="7297" w:author="rkbansal" w:date="2020-04-22T18:06:00Z">
        <w:r w:rsidR="0026197A">
          <w:t xml:space="preserve">) thrown if entity not present in database which is handled in RestExcceptionHandler(created in common-service), in this </w:t>
        </w:r>
      </w:ins>
      <w:ins w:id="7298" w:author="rkbansal" w:date="2020-04-22T18:07:00Z">
        <w:r w:rsidR="0026197A">
          <w:t>handler we are creating the appropriate error message in json and send back to client.</w:t>
        </w:r>
      </w:ins>
    </w:p>
    <w:p w14:paraId="4CFF991E" w14:textId="1D5B3CA3" w:rsidR="00FD086C" w:rsidRDefault="00FC6D4D">
      <w:pPr>
        <w:pStyle w:val="ListParagraph"/>
        <w:rPr>
          <w:ins w:id="7299" w:author="rkbansal" w:date="2020-04-22T18:07:00Z"/>
        </w:rPr>
        <w:pPrChange w:id="7300" w:author="rkbansal" w:date="2020-04-22T18:08:00Z">
          <w:pPr>
            <w:pStyle w:val="ListParagraph"/>
            <w:numPr>
              <w:numId w:val="74"/>
            </w:numPr>
            <w:ind w:hanging="360"/>
          </w:pPr>
        </w:pPrChange>
      </w:pPr>
      <w:ins w:id="7301" w:author="rkbansal" w:date="2020-04-24T21:39:00Z">
        <w:r>
          <w:rPr>
            <w:noProof/>
          </w:rPr>
          <w:lastRenderedPageBreak/>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7302" w:author="rkbansal" w:date="2020-04-22T18:04:00Z"/>
        </w:rPr>
        <w:pPrChange w:id="7303"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7304" w:author="rkbansal" w:date="2020-04-20T01:18:00Z"/>
          <w:rPrChange w:id="7305" w:author="rkbansal" w:date="2020-04-20T01:18:00Z">
            <w:rPr>
              <w:ins w:id="7306" w:author="rkbansal" w:date="2020-04-20T01:18:00Z"/>
              <w:rFonts w:ascii="Consolas" w:hAnsi="Consolas" w:cs="Consolas"/>
              <w:color w:val="000000"/>
              <w:sz w:val="20"/>
              <w:szCs w:val="20"/>
              <w:shd w:val="clear" w:color="auto" w:fill="E8F2FE"/>
            </w:rPr>
          </w:rPrChange>
        </w:rPr>
      </w:pPr>
      <w:ins w:id="7307" w:author="rkbansal" w:date="2020-04-19T23:37:00Z">
        <w:r>
          <w:t xml:space="preserve">Made changes in the </w:t>
        </w:r>
        <w:r>
          <w:rPr>
            <w:rFonts w:ascii="Consolas" w:hAnsi="Consolas" w:cs="Consolas"/>
            <w:color w:val="000000"/>
            <w:sz w:val="20"/>
            <w:szCs w:val="20"/>
            <w:shd w:val="clear" w:color="auto" w:fill="E8F2FE"/>
          </w:rPr>
          <w:t>SwaggerDocumentationConfig</w:t>
        </w:r>
      </w:ins>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08" w:author="rkbansal" w:date="2020-04-20T01:19:00Z"/>
          <w:rFonts w:ascii="Consolas" w:hAnsi="Consolas" w:cs="Consolas"/>
          <w:sz w:val="20"/>
          <w:szCs w:val="20"/>
          <w:rPrChange w:id="7309" w:author="rkbansal" w:date="2020-04-20T01:19:00Z">
            <w:rPr>
              <w:ins w:id="7310" w:author="rkbansal" w:date="2020-04-20T01:19:00Z"/>
            </w:rPr>
          </w:rPrChange>
        </w:rPr>
        <w:pPrChange w:id="7311" w:author="rkbansal" w:date="2020-04-20T01:19:00Z">
          <w:pPr>
            <w:pStyle w:val="ListParagraph"/>
            <w:numPr>
              <w:numId w:val="74"/>
            </w:numPr>
            <w:autoSpaceDE w:val="0"/>
            <w:autoSpaceDN w:val="0"/>
            <w:adjustRightInd w:val="0"/>
            <w:spacing w:after="0" w:line="240" w:lineRule="auto"/>
            <w:ind w:hanging="360"/>
          </w:pPr>
        </w:pPrChange>
      </w:pPr>
      <w:ins w:id="7312" w:author="rkbansal" w:date="2020-04-20T01:19:00Z">
        <w:r w:rsidRPr="000A3392">
          <w:rPr>
            <w:rFonts w:ascii="Consolas" w:hAnsi="Consolas" w:cs="Consolas"/>
            <w:color w:val="646464"/>
            <w:sz w:val="20"/>
            <w:szCs w:val="20"/>
            <w:rPrChange w:id="7313"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14" w:author="rkbansal" w:date="2020-04-20T01:19:00Z"/>
          <w:rFonts w:ascii="Consolas" w:hAnsi="Consolas" w:cs="Consolas"/>
          <w:sz w:val="20"/>
          <w:szCs w:val="20"/>
          <w:rPrChange w:id="7315" w:author="rkbansal" w:date="2020-04-20T01:19:00Z">
            <w:rPr>
              <w:ins w:id="7316" w:author="rkbansal" w:date="2020-04-20T01:19:00Z"/>
            </w:rPr>
          </w:rPrChange>
        </w:rPr>
        <w:pPrChange w:id="7317" w:author="rkbansal" w:date="2020-04-20T01:19:00Z">
          <w:pPr>
            <w:pStyle w:val="ListParagraph"/>
            <w:numPr>
              <w:numId w:val="74"/>
            </w:numPr>
            <w:autoSpaceDE w:val="0"/>
            <w:autoSpaceDN w:val="0"/>
            <w:adjustRightInd w:val="0"/>
            <w:spacing w:after="0" w:line="240" w:lineRule="auto"/>
            <w:ind w:hanging="360"/>
          </w:pPr>
        </w:pPrChange>
      </w:pPr>
      <w:ins w:id="7318" w:author="rkbansal" w:date="2020-04-20T01:19:00Z">
        <w:r w:rsidRPr="000A3392">
          <w:rPr>
            <w:rFonts w:ascii="Consolas" w:hAnsi="Consolas" w:cs="Consolas"/>
            <w:b/>
            <w:bCs/>
            <w:color w:val="7F0055"/>
            <w:sz w:val="20"/>
            <w:szCs w:val="20"/>
            <w:rPrChange w:id="7319" w:author="rkbansal" w:date="2020-04-20T01:19:00Z">
              <w:rPr>
                <w:b/>
                <w:bCs/>
                <w:color w:val="7F0055"/>
              </w:rPr>
            </w:rPrChange>
          </w:rPr>
          <w:t>public</w:t>
        </w:r>
        <w:r w:rsidRPr="000A3392">
          <w:rPr>
            <w:rFonts w:ascii="Consolas" w:hAnsi="Consolas" w:cs="Consolas"/>
            <w:color w:val="000000"/>
            <w:sz w:val="20"/>
            <w:szCs w:val="20"/>
            <w:rPrChange w:id="7320" w:author="rkbansal" w:date="2020-04-20T01:19:00Z">
              <w:rPr/>
            </w:rPrChange>
          </w:rPr>
          <w:t xml:space="preserve"> </w:t>
        </w:r>
        <w:r w:rsidRPr="000A3392">
          <w:rPr>
            <w:rFonts w:ascii="Consolas" w:hAnsi="Consolas" w:cs="Consolas"/>
            <w:b/>
            <w:bCs/>
            <w:color w:val="7F0055"/>
            <w:sz w:val="20"/>
            <w:szCs w:val="20"/>
            <w:rPrChange w:id="7321" w:author="rkbansal" w:date="2020-04-20T01:19:00Z">
              <w:rPr>
                <w:b/>
                <w:bCs/>
                <w:color w:val="7F0055"/>
              </w:rPr>
            </w:rPrChange>
          </w:rPr>
          <w:t>class</w:t>
        </w:r>
        <w:r w:rsidRPr="000A3392">
          <w:rPr>
            <w:rFonts w:ascii="Consolas" w:hAnsi="Consolas" w:cs="Consolas"/>
            <w:color w:val="000000"/>
            <w:sz w:val="20"/>
            <w:szCs w:val="20"/>
            <w:rPrChange w:id="7322" w:author="rkbansal" w:date="2020-04-20T01:19:00Z">
              <w:rPr/>
            </w:rPrChange>
          </w:rPr>
          <w:t xml:space="preserve"> SwaggerDocumentationConfig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23" w:author="rkbansal" w:date="2020-04-20T01:19:00Z"/>
          <w:rFonts w:ascii="Consolas" w:hAnsi="Consolas" w:cs="Consolas"/>
          <w:sz w:val="20"/>
          <w:szCs w:val="20"/>
          <w:rPrChange w:id="7324" w:author="rkbansal" w:date="2020-04-20T01:19:00Z">
            <w:rPr>
              <w:ins w:id="7325" w:author="rkbansal" w:date="2020-04-20T01:19:00Z"/>
            </w:rPr>
          </w:rPrChange>
        </w:rPr>
        <w:pPrChange w:id="7326"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27" w:author="rkbansal" w:date="2020-04-20T01:19:00Z"/>
          <w:rFonts w:ascii="Consolas" w:hAnsi="Consolas" w:cs="Consolas"/>
          <w:sz w:val="20"/>
          <w:szCs w:val="20"/>
          <w:rPrChange w:id="7328" w:author="rkbansal" w:date="2020-04-20T01:19:00Z">
            <w:rPr>
              <w:ins w:id="7329" w:author="rkbansal" w:date="2020-04-20T01:19:00Z"/>
            </w:rPr>
          </w:rPrChange>
        </w:rPr>
        <w:pPrChange w:id="7330" w:author="rkbansal" w:date="2020-04-20T01:19:00Z">
          <w:pPr>
            <w:pStyle w:val="ListParagraph"/>
            <w:numPr>
              <w:numId w:val="74"/>
            </w:numPr>
            <w:autoSpaceDE w:val="0"/>
            <w:autoSpaceDN w:val="0"/>
            <w:adjustRightInd w:val="0"/>
            <w:spacing w:after="0" w:line="240" w:lineRule="auto"/>
            <w:ind w:hanging="360"/>
          </w:pPr>
        </w:pPrChange>
      </w:pPr>
      <w:ins w:id="7331" w:author="rkbansal" w:date="2020-04-20T01:19:00Z">
        <w:r w:rsidRPr="000A3392">
          <w:rPr>
            <w:rFonts w:ascii="Consolas" w:hAnsi="Consolas" w:cs="Consolas"/>
            <w:color w:val="000000"/>
            <w:sz w:val="20"/>
            <w:szCs w:val="20"/>
            <w:rPrChange w:id="7332" w:author="rkbansal" w:date="2020-04-20T01:19:00Z">
              <w:rPr/>
            </w:rPrChange>
          </w:rPr>
          <w:t xml:space="preserve">    ApiInfo apiInfo()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33" w:author="rkbansal" w:date="2020-04-20T01:19:00Z"/>
          <w:rFonts w:ascii="Consolas" w:hAnsi="Consolas" w:cs="Consolas"/>
          <w:sz w:val="20"/>
          <w:szCs w:val="20"/>
          <w:rPrChange w:id="7334" w:author="rkbansal" w:date="2020-04-20T01:19:00Z">
            <w:rPr>
              <w:ins w:id="7335" w:author="rkbansal" w:date="2020-04-20T01:19:00Z"/>
            </w:rPr>
          </w:rPrChange>
        </w:rPr>
        <w:pPrChange w:id="7336" w:author="rkbansal" w:date="2020-04-20T01:19:00Z">
          <w:pPr>
            <w:pStyle w:val="ListParagraph"/>
            <w:numPr>
              <w:numId w:val="74"/>
            </w:numPr>
            <w:autoSpaceDE w:val="0"/>
            <w:autoSpaceDN w:val="0"/>
            <w:adjustRightInd w:val="0"/>
            <w:spacing w:after="0" w:line="240" w:lineRule="auto"/>
            <w:ind w:hanging="360"/>
          </w:pPr>
        </w:pPrChange>
      </w:pPr>
      <w:ins w:id="7337" w:author="rkbansal" w:date="2020-04-20T01:19:00Z">
        <w:r w:rsidRPr="000A3392">
          <w:rPr>
            <w:rFonts w:ascii="Consolas" w:hAnsi="Consolas" w:cs="Consolas"/>
            <w:color w:val="000000"/>
            <w:sz w:val="20"/>
            <w:szCs w:val="20"/>
            <w:rPrChange w:id="7338" w:author="rkbansal" w:date="2020-04-20T01:19:00Z">
              <w:rPr/>
            </w:rPrChange>
          </w:rPr>
          <w:t xml:space="preserve">        </w:t>
        </w:r>
        <w:r w:rsidRPr="000A3392">
          <w:rPr>
            <w:rFonts w:ascii="Consolas" w:hAnsi="Consolas" w:cs="Consolas"/>
            <w:b/>
            <w:bCs/>
            <w:color w:val="7F0055"/>
            <w:sz w:val="20"/>
            <w:szCs w:val="20"/>
            <w:rPrChange w:id="7339" w:author="rkbansal" w:date="2020-04-20T01:19:00Z">
              <w:rPr>
                <w:b/>
                <w:bCs/>
                <w:color w:val="7F0055"/>
              </w:rPr>
            </w:rPrChange>
          </w:rPr>
          <w:t>return</w:t>
        </w:r>
        <w:r w:rsidRPr="000A3392">
          <w:rPr>
            <w:rFonts w:ascii="Consolas" w:hAnsi="Consolas" w:cs="Consolas"/>
            <w:color w:val="000000"/>
            <w:sz w:val="20"/>
            <w:szCs w:val="20"/>
            <w:rPrChange w:id="7340" w:author="rkbansal" w:date="2020-04-20T01:19:00Z">
              <w:rPr/>
            </w:rPrChange>
          </w:rPr>
          <w:t xml:space="preserve"> </w:t>
        </w:r>
        <w:r w:rsidRPr="000A3392">
          <w:rPr>
            <w:rFonts w:ascii="Consolas" w:hAnsi="Consolas" w:cs="Consolas"/>
            <w:b/>
            <w:bCs/>
            <w:color w:val="7F0055"/>
            <w:sz w:val="20"/>
            <w:szCs w:val="20"/>
            <w:rPrChange w:id="7341" w:author="rkbansal" w:date="2020-04-20T01:19:00Z">
              <w:rPr>
                <w:b/>
                <w:bCs/>
                <w:color w:val="7F0055"/>
              </w:rPr>
            </w:rPrChange>
          </w:rPr>
          <w:t>new</w:t>
        </w:r>
        <w:r w:rsidRPr="000A3392">
          <w:rPr>
            <w:rFonts w:ascii="Consolas" w:hAnsi="Consolas" w:cs="Consolas"/>
            <w:color w:val="000000"/>
            <w:sz w:val="20"/>
            <w:szCs w:val="20"/>
            <w:rPrChange w:id="7342" w:author="rkbansal" w:date="2020-04-20T01:19:00Z">
              <w:rPr/>
            </w:rPrChange>
          </w:rPr>
          <w:t xml:space="preserve"> ApiInfoBuilder()</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43" w:author="rkbansal" w:date="2020-04-20T01:19:00Z"/>
          <w:rFonts w:ascii="Consolas" w:hAnsi="Consolas" w:cs="Consolas"/>
          <w:sz w:val="20"/>
          <w:szCs w:val="20"/>
          <w:rPrChange w:id="7344" w:author="rkbansal" w:date="2020-04-20T01:19:00Z">
            <w:rPr>
              <w:ins w:id="7345" w:author="rkbansal" w:date="2020-04-20T01:19:00Z"/>
            </w:rPr>
          </w:rPrChange>
        </w:rPr>
        <w:pPrChange w:id="7346" w:author="rkbansal" w:date="2020-04-20T01:19:00Z">
          <w:pPr>
            <w:pStyle w:val="ListParagraph"/>
            <w:numPr>
              <w:numId w:val="74"/>
            </w:numPr>
            <w:autoSpaceDE w:val="0"/>
            <w:autoSpaceDN w:val="0"/>
            <w:adjustRightInd w:val="0"/>
            <w:spacing w:after="0" w:line="240" w:lineRule="auto"/>
            <w:ind w:hanging="360"/>
          </w:pPr>
        </w:pPrChange>
      </w:pPr>
      <w:ins w:id="7347" w:author="rkbansal" w:date="2020-04-20T01:19:00Z">
        <w:r w:rsidRPr="000A3392">
          <w:rPr>
            <w:rFonts w:ascii="Consolas" w:hAnsi="Consolas" w:cs="Consolas"/>
            <w:color w:val="000000"/>
            <w:sz w:val="20"/>
            <w:szCs w:val="20"/>
            <w:rPrChange w:id="7348" w:author="rkbansal" w:date="2020-04-20T01:19:00Z">
              <w:rPr>
                <w:color w:val="000000"/>
              </w:rPr>
            </w:rPrChange>
          </w:rPr>
          <w:t xml:space="preserve">            .title</w:t>
        </w:r>
        <w:r w:rsidRPr="000A3392">
          <w:rPr>
            <w:rFonts w:ascii="Consolas" w:hAnsi="Consolas" w:cs="Consolas"/>
            <w:color w:val="000000"/>
            <w:sz w:val="20"/>
            <w:szCs w:val="20"/>
            <w:highlight w:val="yellow"/>
            <w:rPrChange w:id="7349" w:author="rkbansal" w:date="2020-04-20T01:19:00Z">
              <w:rPr>
                <w:color w:val="000000"/>
              </w:rPr>
            </w:rPrChange>
          </w:rPr>
          <w:t>(</w:t>
        </w:r>
        <w:r w:rsidRPr="000A3392">
          <w:rPr>
            <w:rFonts w:ascii="Consolas" w:hAnsi="Consolas" w:cs="Consolas"/>
            <w:color w:val="2A00FF"/>
            <w:sz w:val="20"/>
            <w:szCs w:val="20"/>
            <w:highlight w:val="yellow"/>
            <w:rPrChange w:id="7350" w:author="rkbansal" w:date="2020-04-20T01:19:00Z">
              <w:rPr/>
            </w:rPrChange>
          </w:rPr>
          <w:t>"People Management Service API"</w:t>
        </w:r>
        <w:r w:rsidRPr="000A3392">
          <w:rPr>
            <w:rFonts w:ascii="Consolas" w:hAnsi="Consolas" w:cs="Consolas"/>
            <w:color w:val="000000"/>
            <w:sz w:val="20"/>
            <w:szCs w:val="20"/>
            <w:highlight w:val="yellow"/>
            <w:rPrChange w:id="7351"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52" w:author="rkbansal" w:date="2020-04-20T01:19:00Z"/>
          <w:rFonts w:ascii="Consolas" w:hAnsi="Consolas" w:cs="Consolas"/>
          <w:sz w:val="20"/>
          <w:szCs w:val="20"/>
          <w:rPrChange w:id="7353" w:author="rkbansal" w:date="2020-04-20T01:19:00Z">
            <w:rPr>
              <w:ins w:id="7354" w:author="rkbansal" w:date="2020-04-20T01:19:00Z"/>
            </w:rPr>
          </w:rPrChange>
        </w:rPr>
        <w:pPrChange w:id="7355" w:author="rkbansal" w:date="2020-04-20T01:19:00Z">
          <w:pPr>
            <w:pStyle w:val="ListParagraph"/>
            <w:numPr>
              <w:numId w:val="74"/>
            </w:numPr>
            <w:autoSpaceDE w:val="0"/>
            <w:autoSpaceDN w:val="0"/>
            <w:adjustRightInd w:val="0"/>
            <w:spacing w:after="0" w:line="240" w:lineRule="auto"/>
            <w:ind w:hanging="360"/>
          </w:pPr>
        </w:pPrChange>
      </w:pPr>
      <w:ins w:id="7356" w:author="rkbansal" w:date="2020-04-20T01:19:00Z">
        <w:r w:rsidRPr="000A3392">
          <w:rPr>
            <w:rFonts w:ascii="Consolas" w:hAnsi="Consolas" w:cs="Consolas"/>
            <w:color w:val="000000"/>
            <w:sz w:val="20"/>
            <w:szCs w:val="20"/>
            <w:rPrChange w:id="7357" w:author="rkbansal" w:date="2020-04-20T01:19:00Z">
              <w:rPr>
                <w:color w:val="000000"/>
              </w:rPr>
            </w:rPrChange>
          </w:rPr>
          <w:t xml:space="preserve">            .description(</w:t>
        </w:r>
        <w:r w:rsidRPr="000A3392">
          <w:rPr>
            <w:rFonts w:ascii="Consolas" w:hAnsi="Consolas" w:cs="Consolas"/>
            <w:color w:val="2A00FF"/>
            <w:sz w:val="20"/>
            <w:szCs w:val="20"/>
            <w:rPrChange w:id="7358" w:author="rkbansal" w:date="2020-04-20T01:19:00Z">
              <w:rPr/>
            </w:rPrChange>
          </w:rPr>
          <w:t>"No description provided (generated by Swagger Codegen https://github.com/swagger-api/swagger-codegen)"</w:t>
        </w:r>
        <w:r w:rsidRPr="000A3392">
          <w:rPr>
            <w:rFonts w:ascii="Consolas" w:hAnsi="Consolas" w:cs="Consolas"/>
            <w:color w:val="000000"/>
            <w:sz w:val="20"/>
            <w:szCs w:val="20"/>
            <w:rPrChange w:id="7359"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60" w:author="rkbansal" w:date="2020-04-20T01:19:00Z"/>
          <w:rFonts w:ascii="Consolas" w:hAnsi="Consolas" w:cs="Consolas"/>
          <w:sz w:val="20"/>
          <w:szCs w:val="20"/>
          <w:rPrChange w:id="7361" w:author="rkbansal" w:date="2020-04-20T01:19:00Z">
            <w:rPr>
              <w:ins w:id="7362" w:author="rkbansal" w:date="2020-04-20T01:19:00Z"/>
            </w:rPr>
          </w:rPrChange>
        </w:rPr>
        <w:pPrChange w:id="7363" w:author="rkbansal" w:date="2020-04-20T01:19:00Z">
          <w:pPr>
            <w:pStyle w:val="ListParagraph"/>
            <w:numPr>
              <w:numId w:val="74"/>
            </w:numPr>
            <w:autoSpaceDE w:val="0"/>
            <w:autoSpaceDN w:val="0"/>
            <w:adjustRightInd w:val="0"/>
            <w:spacing w:after="0" w:line="240" w:lineRule="auto"/>
            <w:ind w:hanging="360"/>
          </w:pPr>
        </w:pPrChange>
      </w:pPr>
      <w:ins w:id="7364" w:author="rkbansal" w:date="2020-04-20T01:19:00Z">
        <w:r w:rsidRPr="000A3392">
          <w:rPr>
            <w:rFonts w:ascii="Consolas" w:hAnsi="Consolas" w:cs="Consolas"/>
            <w:color w:val="000000"/>
            <w:sz w:val="20"/>
            <w:szCs w:val="20"/>
            <w:rPrChange w:id="7365" w:author="rkbansal" w:date="2020-04-20T01:19:00Z">
              <w:rPr/>
            </w:rPrChange>
          </w:rPr>
          <w:t xml:space="preserve">            .license(</w:t>
        </w:r>
        <w:r w:rsidRPr="000A3392">
          <w:rPr>
            <w:rFonts w:ascii="Consolas" w:hAnsi="Consolas" w:cs="Consolas"/>
            <w:color w:val="2A00FF"/>
            <w:sz w:val="20"/>
            <w:szCs w:val="20"/>
            <w:rPrChange w:id="7366" w:author="rkbansal" w:date="2020-04-20T01:19:00Z">
              <w:rPr>
                <w:color w:val="2A00FF"/>
              </w:rPr>
            </w:rPrChange>
          </w:rPr>
          <w:t>""</w:t>
        </w:r>
        <w:r w:rsidRPr="000A3392">
          <w:rPr>
            <w:rFonts w:ascii="Consolas" w:hAnsi="Consolas" w:cs="Consolas"/>
            <w:color w:val="000000"/>
            <w:sz w:val="20"/>
            <w:szCs w:val="20"/>
            <w:rPrChange w:id="7367"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68" w:author="rkbansal" w:date="2020-04-20T01:19:00Z"/>
          <w:rFonts w:ascii="Consolas" w:hAnsi="Consolas" w:cs="Consolas"/>
          <w:sz w:val="20"/>
          <w:szCs w:val="20"/>
          <w:rPrChange w:id="7369" w:author="rkbansal" w:date="2020-04-20T01:19:00Z">
            <w:rPr>
              <w:ins w:id="7370" w:author="rkbansal" w:date="2020-04-20T01:19:00Z"/>
            </w:rPr>
          </w:rPrChange>
        </w:rPr>
        <w:pPrChange w:id="7371" w:author="rkbansal" w:date="2020-04-20T01:19:00Z">
          <w:pPr>
            <w:pStyle w:val="ListParagraph"/>
            <w:numPr>
              <w:numId w:val="74"/>
            </w:numPr>
            <w:autoSpaceDE w:val="0"/>
            <w:autoSpaceDN w:val="0"/>
            <w:adjustRightInd w:val="0"/>
            <w:spacing w:after="0" w:line="240" w:lineRule="auto"/>
            <w:ind w:hanging="360"/>
          </w:pPr>
        </w:pPrChange>
      </w:pPr>
      <w:ins w:id="7372" w:author="rkbansal" w:date="2020-04-20T01:19:00Z">
        <w:r w:rsidRPr="000A3392">
          <w:rPr>
            <w:rFonts w:ascii="Consolas" w:hAnsi="Consolas" w:cs="Consolas"/>
            <w:color w:val="000000"/>
            <w:sz w:val="20"/>
            <w:szCs w:val="20"/>
            <w:rPrChange w:id="7373" w:author="rkbansal" w:date="2020-04-20T01:19:00Z">
              <w:rPr/>
            </w:rPrChange>
          </w:rPr>
          <w:t xml:space="preserve">            .licenseUrl(</w:t>
        </w:r>
        <w:r w:rsidRPr="000A3392">
          <w:rPr>
            <w:rFonts w:ascii="Consolas" w:hAnsi="Consolas" w:cs="Consolas"/>
            <w:color w:val="2A00FF"/>
            <w:sz w:val="20"/>
            <w:szCs w:val="20"/>
            <w:rPrChange w:id="7374" w:author="rkbansal" w:date="2020-04-20T01:19:00Z">
              <w:rPr>
                <w:color w:val="2A00FF"/>
              </w:rPr>
            </w:rPrChange>
          </w:rPr>
          <w:t>"http://unlicense.org"</w:t>
        </w:r>
        <w:r w:rsidRPr="000A3392">
          <w:rPr>
            <w:rFonts w:ascii="Consolas" w:hAnsi="Consolas" w:cs="Consolas"/>
            <w:color w:val="000000"/>
            <w:sz w:val="20"/>
            <w:szCs w:val="20"/>
            <w:rPrChange w:id="7375"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76" w:author="rkbansal" w:date="2020-04-20T01:19:00Z"/>
          <w:rFonts w:ascii="Consolas" w:hAnsi="Consolas" w:cs="Consolas"/>
          <w:sz w:val="20"/>
          <w:szCs w:val="20"/>
          <w:rPrChange w:id="7377" w:author="rkbansal" w:date="2020-04-20T01:19:00Z">
            <w:rPr>
              <w:ins w:id="7378" w:author="rkbansal" w:date="2020-04-20T01:19:00Z"/>
            </w:rPr>
          </w:rPrChange>
        </w:rPr>
        <w:pPrChange w:id="7379" w:author="rkbansal" w:date="2020-04-20T01:19:00Z">
          <w:pPr>
            <w:pStyle w:val="ListParagraph"/>
            <w:numPr>
              <w:numId w:val="74"/>
            </w:numPr>
            <w:autoSpaceDE w:val="0"/>
            <w:autoSpaceDN w:val="0"/>
            <w:adjustRightInd w:val="0"/>
            <w:spacing w:after="0" w:line="240" w:lineRule="auto"/>
            <w:ind w:hanging="360"/>
          </w:pPr>
        </w:pPrChange>
      </w:pPr>
      <w:ins w:id="7380" w:author="rkbansal" w:date="2020-04-20T01:19:00Z">
        <w:r w:rsidRPr="000A3392">
          <w:rPr>
            <w:rFonts w:ascii="Consolas" w:hAnsi="Consolas" w:cs="Consolas"/>
            <w:color w:val="000000"/>
            <w:sz w:val="20"/>
            <w:szCs w:val="20"/>
            <w:rPrChange w:id="7381" w:author="rkbansal" w:date="2020-04-20T01:19:00Z">
              <w:rPr/>
            </w:rPrChange>
          </w:rPr>
          <w:t xml:space="preserve">            .termsOfServiceUrl(</w:t>
        </w:r>
        <w:r w:rsidRPr="000A3392">
          <w:rPr>
            <w:rFonts w:ascii="Consolas" w:hAnsi="Consolas" w:cs="Consolas"/>
            <w:color w:val="2A00FF"/>
            <w:sz w:val="20"/>
            <w:szCs w:val="20"/>
            <w:rPrChange w:id="7382" w:author="rkbansal" w:date="2020-04-20T01:19:00Z">
              <w:rPr>
                <w:color w:val="2A00FF"/>
              </w:rPr>
            </w:rPrChange>
          </w:rPr>
          <w:t>""</w:t>
        </w:r>
        <w:r w:rsidRPr="000A3392">
          <w:rPr>
            <w:rFonts w:ascii="Consolas" w:hAnsi="Consolas" w:cs="Consolas"/>
            <w:color w:val="000000"/>
            <w:sz w:val="20"/>
            <w:szCs w:val="20"/>
            <w:rPrChange w:id="7383"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84" w:author="rkbansal" w:date="2020-04-20T01:19:00Z"/>
          <w:rFonts w:ascii="Consolas" w:hAnsi="Consolas" w:cs="Consolas"/>
          <w:sz w:val="20"/>
          <w:szCs w:val="20"/>
          <w:rPrChange w:id="7385" w:author="rkbansal" w:date="2020-04-20T01:19:00Z">
            <w:rPr>
              <w:ins w:id="7386" w:author="rkbansal" w:date="2020-04-20T01:19:00Z"/>
            </w:rPr>
          </w:rPrChange>
        </w:rPr>
        <w:pPrChange w:id="7387" w:author="rkbansal" w:date="2020-04-20T01:19:00Z">
          <w:pPr>
            <w:pStyle w:val="ListParagraph"/>
            <w:numPr>
              <w:numId w:val="74"/>
            </w:numPr>
            <w:autoSpaceDE w:val="0"/>
            <w:autoSpaceDN w:val="0"/>
            <w:adjustRightInd w:val="0"/>
            <w:spacing w:after="0" w:line="240" w:lineRule="auto"/>
            <w:ind w:hanging="360"/>
          </w:pPr>
        </w:pPrChange>
      </w:pPr>
      <w:ins w:id="7388" w:author="rkbansal" w:date="2020-04-20T01:19:00Z">
        <w:r w:rsidRPr="000A3392">
          <w:rPr>
            <w:rFonts w:ascii="Consolas" w:hAnsi="Consolas" w:cs="Consolas"/>
            <w:color w:val="000000"/>
            <w:sz w:val="20"/>
            <w:szCs w:val="20"/>
            <w:rPrChange w:id="7389" w:author="rkbansal" w:date="2020-04-20T01:19:00Z">
              <w:rPr/>
            </w:rPrChange>
          </w:rPr>
          <w:t xml:space="preserve">            .version(</w:t>
        </w:r>
        <w:r w:rsidRPr="000A3392">
          <w:rPr>
            <w:rFonts w:ascii="Consolas" w:hAnsi="Consolas" w:cs="Consolas"/>
            <w:color w:val="2A00FF"/>
            <w:sz w:val="20"/>
            <w:szCs w:val="20"/>
            <w:rPrChange w:id="7390" w:author="rkbansal" w:date="2020-04-20T01:19:00Z">
              <w:rPr>
                <w:color w:val="2A00FF"/>
              </w:rPr>
            </w:rPrChange>
          </w:rPr>
          <w:t>"18.10.0"</w:t>
        </w:r>
        <w:r w:rsidRPr="000A3392">
          <w:rPr>
            <w:rFonts w:ascii="Consolas" w:hAnsi="Consolas" w:cs="Consolas"/>
            <w:color w:val="000000"/>
            <w:sz w:val="20"/>
            <w:szCs w:val="20"/>
            <w:rPrChange w:id="7391"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392" w:author="rkbansal" w:date="2020-04-20T01:19:00Z"/>
          <w:rFonts w:ascii="Consolas" w:hAnsi="Consolas" w:cs="Consolas"/>
          <w:sz w:val="20"/>
          <w:szCs w:val="20"/>
          <w:rPrChange w:id="7393" w:author="rkbansal" w:date="2020-04-20T01:19:00Z">
            <w:rPr>
              <w:ins w:id="7394" w:author="rkbansal" w:date="2020-04-20T01:19:00Z"/>
            </w:rPr>
          </w:rPrChange>
        </w:rPr>
        <w:pPrChange w:id="7395" w:author="rkbansal" w:date="2020-04-20T01:19:00Z">
          <w:pPr>
            <w:pStyle w:val="ListParagraph"/>
            <w:numPr>
              <w:numId w:val="74"/>
            </w:numPr>
            <w:autoSpaceDE w:val="0"/>
            <w:autoSpaceDN w:val="0"/>
            <w:adjustRightInd w:val="0"/>
            <w:spacing w:after="0" w:line="240" w:lineRule="auto"/>
            <w:ind w:hanging="360"/>
          </w:pPr>
        </w:pPrChange>
      </w:pPr>
      <w:ins w:id="7396" w:author="rkbansal" w:date="2020-04-20T01:19:00Z">
        <w:r w:rsidRPr="000A3392">
          <w:rPr>
            <w:rFonts w:ascii="Consolas" w:hAnsi="Consolas" w:cs="Consolas"/>
            <w:color w:val="000000"/>
            <w:sz w:val="20"/>
            <w:szCs w:val="20"/>
            <w:rPrChange w:id="7397" w:author="rkbansal" w:date="2020-04-20T01:19:00Z">
              <w:rPr/>
            </w:rPrChange>
          </w:rPr>
          <w:t xml:space="preserve">            .contact(</w:t>
        </w:r>
        <w:r w:rsidRPr="000A3392">
          <w:rPr>
            <w:rFonts w:ascii="Consolas" w:hAnsi="Consolas" w:cs="Consolas"/>
            <w:b/>
            <w:bCs/>
            <w:color w:val="7F0055"/>
            <w:sz w:val="20"/>
            <w:szCs w:val="20"/>
            <w:rPrChange w:id="7398" w:author="rkbansal" w:date="2020-04-20T01:19:00Z">
              <w:rPr>
                <w:b/>
                <w:bCs/>
                <w:color w:val="7F0055"/>
              </w:rPr>
            </w:rPrChange>
          </w:rPr>
          <w:t>new</w:t>
        </w:r>
        <w:r w:rsidRPr="000A3392">
          <w:rPr>
            <w:rFonts w:ascii="Consolas" w:hAnsi="Consolas" w:cs="Consolas"/>
            <w:color w:val="000000"/>
            <w:sz w:val="20"/>
            <w:szCs w:val="20"/>
            <w:rPrChange w:id="7399" w:author="rkbansal" w:date="2020-04-20T01:19:00Z">
              <w:rPr/>
            </w:rPrChange>
          </w:rPr>
          <w:t xml:space="preserve"> Contact(</w:t>
        </w:r>
        <w:r w:rsidRPr="000A3392">
          <w:rPr>
            <w:rFonts w:ascii="Consolas" w:hAnsi="Consolas" w:cs="Consolas"/>
            <w:color w:val="2A00FF"/>
            <w:sz w:val="20"/>
            <w:szCs w:val="20"/>
            <w:rPrChange w:id="7400" w:author="rkbansal" w:date="2020-04-20T01:19:00Z">
              <w:rPr>
                <w:color w:val="2A00FF"/>
              </w:rPr>
            </w:rPrChange>
          </w:rPr>
          <w:t>""</w:t>
        </w:r>
        <w:r w:rsidRPr="000A3392">
          <w:rPr>
            <w:rFonts w:ascii="Consolas" w:hAnsi="Consolas" w:cs="Consolas"/>
            <w:color w:val="000000"/>
            <w:sz w:val="20"/>
            <w:szCs w:val="20"/>
            <w:rPrChange w:id="7401" w:author="rkbansal" w:date="2020-04-20T01:19:00Z">
              <w:rPr/>
            </w:rPrChange>
          </w:rPr>
          <w:t>,</w:t>
        </w:r>
        <w:r w:rsidRPr="000A3392">
          <w:rPr>
            <w:rFonts w:ascii="Consolas" w:hAnsi="Consolas" w:cs="Consolas"/>
            <w:color w:val="2A00FF"/>
            <w:sz w:val="20"/>
            <w:szCs w:val="20"/>
            <w:rPrChange w:id="7402" w:author="rkbansal" w:date="2020-04-20T01:19:00Z">
              <w:rPr>
                <w:color w:val="2A00FF"/>
              </w:rPr>
            </w:rPrChange>
          </w:rPr>
          <w:t>""</w:t>
        </w:r>
        <w:r w:rsidRPr="000A3392">
          <w:rPr>
            <w:rFonts w:ascii="Consolas" w:hAnsi="Consolas" w:cs="Consolas"/>
            <w:color w:val="000000"/>
            <w:sz w:val="20"/>
            <w:szCs w:val="20"/>
            <w:rPrChange w:id="7403" w:author="rkbansal" w:date="2020-04-20T01:19:00Z">
              <w:rPr/>
            </w:rPrChange>
          </w:rPr>
          <w:t xml:space="preserve">, </w:t>
        </w:r>
        <w:r w:rsidRPr="000A3392">
          <w:rPr>
            <w:rFonts w:ascii="Consolas" w:hAnsi="Consolas" w:cs="Consolas"/>
            <w:color w:val="2A00FF"/>
            <w:sz w:val="20"/>
            <w:szCs w:val="20"/>
            <w:rPrChange w:id="7404" w:author="rkbansal" w:date="2020-04-20T01:19:00Z">
              <w:rPr>
                <w:color w:val="2A00FF"/>
              </w:rPr>
            </w:rPrChange>
          </w:rPr>
          <w:t>""</w:t>
        </w:r>
        <w:r w:rsidRPr="000A3392">
          <w:rPr>
            <w:rFonts w:ascii="Consolas" w:hAnsi="Consolas" w:cs="Consolas"/>
            <w:color w:val="000000"/>
            <w:sz w:val="20"/>
            <w:szCs w:val="20"/>
            <w:rPrChange w:id="7405"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06" w:author="rkbansal" w:date="2020-04-20T01:19:00Z"/>
          <w:rFonts w:ascii="Consolas" w:hAnsi="Consolas" w:cs="Consolas"/>
          <w:sz w:val="20"/>
          <w:szCs w:val="20"/>
          <w:rPrChange w:id="7407" w:author="rkbansal" w:date="2020-04-20T01:19:00Z">
            <w:rPr>
              <w:ins w:id="7408" w:author="rkbansal" w:date="2020-04-20T01:19:00Z"/>
            </w:rPr>
          </w:rPrChange>
        </w:rPr>
        <w:pPrChange w:id="7409" w:author="rkbansal" w:date="2020-04-20T01:19:00Z">
          <w:pPr>
            <w:pStyle w:val="ListParagraph"/>
            <w:numPr>
              <w:numId w:val="74"/>
            </w:numPr>
            <w:autoSpaceDE w:val="0"/>
            <w:autoSpaceDN w:val="0"/>
            <w:adjustRightInd w:val="0"/>
            <w:spacing w:after="0" w:line="240" w:lineRule="auto"/>
            <w:ind w:hanging="360"/>
          </w:pPr>
        </w:pPrChange>
      </w:pPr>
      <w:ins w:id="7410" w:author="rkbansal" w:date="2020-04-20T01:19:00Z">
        <w:r w:rsidRPr="000A3392">
          <w:rPr>
            <w:rFonts w:ascii="Consolas" w:hAnsi="Consolas" w:cs="Consolas"/>
            <w:color w:val="000000"/>
            <w:sz w:val="20"/>
            <w:szCs w:val="20"/>
            <w:rPrChange w:id="7411"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12" w:author="rkbansal" w:date="2020-04-20T01:19:00Z"/>
          <w:rFonts w:ascii="Consolas" w:hAnsi="Consolas" w:cs="Consolas"/>
          <w:sz w:val="20"/>
          <w:szCs w:val="20"/>
          <w:rPrChange w:id="7413" w:author="rkbansal" w:date="2020-04-20T01:19:00Z">
            <w:rPr>
              <w:ins w:id="7414" w:author="rkbansal" w:date="2020-04-20T01:19:00Z"/>
            </w:rPr>
          </w:rPrChange>
        </w:rPr>
        <w:pPrChange w:id="7415" w:author="rkbansal" w:date="2020-04-20T01:19:00Z">
          <w:pPr>
            <w:pStyle w:val="ListParagraph"/>
            <w:numPr>
              <w:numId w:val="74"/>
            </w:numPr>
            <w:autoSpaceDE w:val="0"/>
            <w:autoSpaceDN w:val="0"/>
            <w:adjustRightInd w:val="0"/>
            <w:spacing w:after="0" w:line="240" w:lineRule="auto"/>
            <w:ind w:hanging="360"/>
          </w:pPr>
        </w:pPrChange>
      </w:pPr>
      <w:ins w:id="7416" w:author="rkbansal" w:date="2020-04-20T01:19:00Z">
        <w:r w:rsidRPr="000A3392">
          <w:rPr>
            <w:rFonts w:ascii="Consolas" w:hAnsi="Consolas" w:cs="Consolas"/>
            <w:color w:val="000000"/>
            <w:sz w:val="20"/>
            <w:szCs w:val="20"/>
            <w:rPrChange w:id="7417"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18" w:author="rkbansal" w:date="2020-04-20T01:19:00Z"/>
          <w:rFonts w:ascii="Consolas" w:hAnsi="Consolas" w:cs="Consolas"/>
          <w:sz w:val="20"/>
          <w:szCs w:val="20"/>
          <w:rPrChange w:id="7419" w:author="rkbansal" w:date="2020-04-20T01:19:00Z">
            <w:rPr>
              <w:ins w:id="7420" w:author="rkbansal" w:date="2020-04-20T01:19:00Z"/>
            </w:rPr>
          </w:rPrChange>
        </w:rPr>
        <w:pPrChange w:id="7421"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22" w:author="rkbansal" w:date="2020-04-20T01:19:00Z"/>
          <w:rFonts w:ascii="Consolas" w:hAnsi="Consolas" w:cs="Consolas"/>
          <w:sz w:val="20"/>
          <w:szCs w:val="20"/>
          <w:rPrChange w:id="7423" w:author="rkbansal" w:date="2020-04-20T01:19:00Z">
            <w:rPr>
              <w:ins w:id="7424" w:author="rkbansal" w:date="2020-04-20T01:19:00Z"/>
            </w:rPr>
          </w:rPrChange>
        </w:rPr>
        <w:pPrChange w:id="7425" w:author="rkbansal" w:date="2020-04-20T01:19:00Z">
          <w:pPr>
            <w:pStyle w:val="ListParagraph"/>
            <w:numPr>
              <w:numId w:val="74"/>
            </w:numPr>
            <w:autoSpaceDE w:val="0"/>
            <w:autoSpaceDN w:val="0"/>
            <w:adjustRightInd w:val="0"/>
            <w:spacing w:after="0" w:line="240" w:lineRule="auto"/>
            <w:ind w:hanging="360"/>
          </w:pPr>
        </w:pPrChange>
      </w:pPr>
      <w:ins w:id="7426" w:author="rkbansal" w:date="2020-04-20T01:19:00Z">
        <w:r w:rsidRPr="000A3392">
          <w:rPr>
            <w:rFonts w:ascii="Consolas" w:hAnsi="Consolas" w:cs="Consolas"/>
            <w:color w:val="000000"/>
            <w:sz w:val="20"/>
            <w:szCs w:val="20"/>
            <w:rPrChange w:id="7427" w:author="rkbansal" w:date="2020-04-20T01:19:00Z">
              <w:rPr>
                <w:color w:val="000000"/>
              </w:rPr>
            </w:rPrChange>
          </w:rPr>
          <w:t xml:space="preserve">    </w:t>
        </w:r>
        <w:r w:rsidRPr="000A3392">
          <w:rPr>
            <w:rFonts w:ascii="Consolas" w:hAnsi="Consolas" w:cs="Consolas"/>
            <w:color w:val="646464"/>
            <w:sz w:val="20"/>
            <w:szCs w:val="20"/>
            <w:rPrChange w:id="7428"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29" w:author="rkbansal" w:date="2020-04-20T01:19:00Z"/>
          <w:rFonts w:ascii="Consolas" w:hAnsi="Consolas" w:cs="Consolas"/>
          <w:sz w:val="20"/>
          <w:szCs w:val="20"/>
          <w:rPrChange w:id="7430" w:author="rkbansal" w:date="2020-04-20T01:19:00Z">
            <w:rPr>
              <w:ins w:id="7431" w:author="rkbansal" w:date="2020-04-20T01:19:00Z"/>
            </w:rPr>
          </w:rPrChange>
        </w:rPr>
        <w:pPrChange w:id="7432" w:author="rkbansal" w:date="2020-04-20T01:19:00Z">
          <w:pPr>
            <w:pStyle w:val="ListParagraph"/>
            <w:numPr>
              <w:numId w:val="74"/>
            </w:numPr>
            <w:autoSpaceDE w:val="0"/>
            <w:autoSpaceDN w:val="0"/>
            <w:adjustRightInd w:val="0"/>
            <w:spacing w:after="0" w:line="240" w:lineRule="auto"/>
            <w:ind w:hanging="360"/>
          </w:pPr>
        </w:pPrChange>
      </w:pPr>
      <w:ins w:id="7433" w:author="rkbansal" w:date="2020-04-20T01:19:00Z">
        <w:r w:rsidRPr="000A3392">
          <w:rPr>
            <w:rFonts w:ascii="Consolas" w:hAnsi="Consolas" w:cs="Consolas"/>
            <w:color w:val="000000"/>
            <w:sz w:val="20"/>
            <w:szCs w:val="20"/>
            <w:rPrChange w:id="7434" w:author="rkbansal" w:date="2020-04-20T01:19:00Z">
              <w:rPr/>
            </w:rPrChange>
          </w:rPr>
          <w:t xml:space="preserve">    </w:t>
        </w:r>
        <w:r w:rsidRPr="000A3392">
          <w:rPr>
            <w:rFonts w:ascii="Consolas" w:hAnsi="Consolas" w:cs="Consolas"/>
            <w:b/>
            <w:bCs/>
            <w:color w:val="7F0055"/>
            <w:sz w:val="20"/>
            <w:szCs w:val="20"/>
            <w:rPrChange w:id="7435" w:author="rkbansal" w:date="2020-04-20T01:19:00Z">
              <w:rPr>
                <w:b/>
                <w:bCs/>
                <w:color w:val="7F0055"/>
              </w:rPr>
            </w:rPrChange>
          </w:rPr>
          <w:t>public</w:t>
        </w:r>
        <w:r w:rsidRPr="000A3392">
          <w:rPr>
            <w:rFonts w:ascii="Consolas" w:hAnsi="Consolas" w:cs="Consolas"/>
            <w:color w:val="000000"/>
            <w:sz w:val="20"/>
            <w:szCs w:val="20"/>
            <w:rPrChange w:id="7436" w:author="rkbansal" w:date="2020-04-20T01:19:00Z">
              <w:rPr/>
            </w:rPrChange>
          </w:rPr>
          <w:t xml:space="preserve"> Docket customImplementation(){</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37" w:author="rkbansal" w:date="2020-04-20T01:19:00Z"/>
          <w:rFonts w:ascii="Consolas" w:hAnsi="Consolas" w:cs="Consolas"/>
          <w:sz w:val="20"/>
          <w:szCs w:val="20"/>
          <w:rPrChange w:id="7438" w:author="rkbansal" w:date="2020-04-20T01:19:00Z">
            <w:rPr>
              <w:ins w:id="7439" w:author="rkbansal" w:date="2020-04-20T01:19:00Z"/>
            </w:rPr>
          </w:rPrChange>
        </w:rPr>
        <w:pPrChange w:id="7440" w:author="rkbansal" w:date="2020-04-20T01:19:00Z">
          <w:pPr>
            <w:pStyle w:val="ListParagraph"/>
            <w:numPr>
              <w:numId w:val="74"/>
            </w:numPr>
            <w:autoSpaceDE w:val="0"/>
            <w:autoSpaceDN w:val="0"/>
            <w:adjustRightInd w:val="0"/>
            <w:spacing w:after="0" w:line="240" w:lineRule="auto"/>
            <w:ind w:hanging="360"/>
          </w:pPr>
        </w:pPrChange>
      </w:pPr>
      <w:ins w:id="7441" w:author="rkbansal" w:date="2020-04-20T01:19:00Z">
        <w:r w:rsidRPr="000A3392">
          <w:rPr>
            <w:rFonts w:ascii="Consolas" w:hAnsi="Consolas" w:cs="Consolas"/>
            <w:color w:val="000000"/>
            <w:sz w:val="20"/>
            <w:szCs w:val="20"/>
            <w:rPrChange w:id="7442" w:author="rkbansal" w:date="2020-04-20T01:19:00Z">
              <w:rPr/>
            </w:rPrChange>
          </w:rPr>
          <w:t xml:space="preserve">        </w:t>
        </w:r>
        <w:r w:rsidRPr="000A3392">
          <w:rPr>
            <w:rFonts w:ascii="Consolas" w:hAnsi="Consolas" w:cs="Consolas"/>
            <w:b/>
            <w:bCs/>
            <w:color w:val="7F0055"/>
            <w:sz w:val="20"/>
            <w:szCs w:val="20"/>
            <w:rPrChange w:id="7443" w:author="rkbansal" w:date="2020-04-20T01:19:00Z">
              <w:rPr>
                <w:b/>
                <w:bCs/>
                <w:color w:val="7F0055"/>
              </w:rPr>
            </w:rPrChange>
          </w:rPr>
          <w:t>return</w:t>
        </w:r>
        <w:r w:rsidRPr="000A3392">
          <w:rPr>
            <w:rFonts w:ascii="Consolas" w:hAnsi="Consolas" w:cs="Consolas"/>
            <w:color w:val="000000"/>
            <w:sz w:val="20"/>
            <w:szCs w:val="20"/>
            <w:rPrChange w:id="7444" w:author="rkbansal" w:date="2020-04-20T01:19:00Z">
              <w:rPr/>
            </w:rPrChange>
          </w:rPr>
          <w:t xml:space="preserve"> </w:t>
        </w:r>
        <w:r w:rsidRPr="000A3392">
          <w:rPr>
            <w:rFonts w:ascii="Consolas" w:hAnsi="Consolas" w:cs="Consolas"/>
            <w:b/>
            <w:bCs/>
            <w:color w:val="7F0055"/>
            <w:sz w:val="20"/>
            <w:szCs w:val="20"/>
            <w:rPrChange w:id="7445" w:author="rkbansal" w:date="2020-04-20T01:19:00Z">
              <w:rPr>
                <w:b/>
                <w:bCs/>
                <w:color w:val="7F0055"/>
              </w:rPr>
            </w:rPrChange>
          </w:rPr>
          <w:t>new</w:t>
        </w:r>
        <w:r w:rsidRPr="000A3392">
          <w:rPr>
            <w:rFonts w:ascii="Consolas" w:hAnsi="Consolas" w:cs="Consolas"/>
            <w:color w:val="000000"/>
            <w:sz w:val="20"/>
            <w:szCs w:val="20"/>
            <w:rPrChange w:id="7446" w:author="rkbansal" w:date="2020-04-20T01:19:00Z">
              <w:rPr/>
            </w:rPrChange>
          </w:rPr>
          <w:t xml:space="preserve"> Docket(DocumentationType.</w:t>
        </w:r>
        <w:r w:rsidRPr="000A3392">
          <w:rPr>
            <w:rFonts w:ascii="Consolas" w:hAnsi="Consolas" w:cs="Consolas"/>
            <w:b/>
            <w:bCs/>
            <w:i/>
            <w:iCs/>
            <w:color w:val="0000C0"/>
            <w:sz w:val="20"/>
            <w:szCs w:val="20"/>
            <w:rPrChange w:id="7447" w:author="rkbansal" w:date="2020-04-20T01:19:00Z">
              <w:rPr>
                <w:b/>
                <w:bCs/>
                <w:i/>
                <w:iCs/>
                <w:color w:val="0000C0"/>
              </w:rPr>
            </w:rPrChange>
          </w:rPr>
          <w:t>SWAGGER_2</w:t>
        </w:r>
        <w:r w:rsidRPr="000A3392">
          <w:rPr>
            <w:rFonts w:ascii="Consolas" w:hAnsi="Consolas" w:cs="Consolas"/>
            <w:color w:val="000000"/>
            <w:sz w:val="20"/>
            <w:szCs w:val="20"/>
            <w:rPrChange w:id="7448"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49" w:author="rkbansal" w:date="2020-04-20T01:19:00Z"/>
          <w:rFonts w:ascii="Consolas" w:hAnsi="Consolas" w:cs="Consolas"/>
          <w:sz w:val="20"/>
          <w:szCs w:val="20"/>
          <w:rPrChange w:id="7450" w:author="rkbansal" w:date="2020-04-20T01:19:00Z">
            <w:rPr>
              <w:ins w:id="7451" w:author="rkbansal" w:date="2020-04-20T01:19:00Z"/>
            </w:rPr>
          </w:rPrChange>
        </w:rPr>
        <w:pPrChange w:id="7452" w:author="rkbansal" w:date="2020-04-20T01:19:00Z">
          <w:pPr>
            <w:pStyle w:val="ListParagraph"/>
            <w:numPr>
              <w:numId w:val="74"/>
            </w:numPr>
            <w:autoSpaceDE w:val="0"/>
            <w:autoSpaceDN w:val="0"/>
            <w:adjustRightInd w:val="0"/>
            <w:spacing w:after="0" w:line="240" w:lineRule="auto"/>
            <w:ind w:hanging="360"/>
          </w:pPr>
        </w:pPrChange>
      </w:pPr>
      <w:ins w:id="7453" w:author="rkbansal" w:date="2020-04-20T01:19:00Z">
        <w:r w:rsidRPr="000A3392">
          <w:rPr>
            <w:rFonts w:ascii="Consolas" w:hAnsi="Consolas" w:cs="Consolas"/>
            <w:color w:val="000000"/>
            <w:sz w:val="20"/>
            <w:szCs w:val="20"/>
            <w:rPrChange w:id="7454"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55" w:author="rkbansal" w:date="2020-04-20T01:19:00Z"/>
          <w:rFonts w:ascii="Consolas" w:hAnsi="Consolas" w:cs="Consolas"/>
          <w:sz w:val="20"/>
          <w:szCs w:val="20"/>
          <w:rPrChange w:id="7456" w:author="rkbansal" w:date="2020-04-20T01:19:00Z">
            <w:rPr>
              <w:ins w:id="7457" w:author="rkbansal" w:date="2020-04-20T01:19:00Z"/>
            </w:rPr>
          </w:rPrChange>
        </w:rPr>
        <w:pPrChange w:id="7458" w:author="rkbansal" w:date="2020-04-20T01:19:00Z">
          <w:pPr>
            <w:pStyle w:val="ListParagraph"/>
            <w:numPr>
              <w:numId w:val="74"/>
            </w:numPr>
            <w:autoSpaceDE w:val="0"/>
            <w:autoSpaceDN w:val="0"/>
            <w:adjustRightInd w:val="0"/>
            <w:spacing w:after="0" w:line="240" w:lineRule="auto"/>
            <w:ind w:hanging="360"/>
          </w:pPr>
        </w:pPrChange>
      </w:pPr>
      <w:ins w:id="7459" w:author="rkbansal" w:date="2020-04-20T01:19:00Z">
        <w:r w:rsidRPr="000A3392">
          <w:rPr>
            <w:rFonts w:ascii="Consolas" w:hAnsi="Consolas" w:cs="Consolas"/>
            <w:color w:val="000000"/>
            <w:sz w:val="20"/>
            <w:szCs w:val="20"/>
            <w:rPrChange w:id="7460" w:author="rkbansal" w:date="2020-04-20T01:19:00Z">
              <w:rPr/>
            </w:rPrChange>
          </w:rPr>
          <w:t xml:space="preserve">                    .apis(RequestHandlerSelectors.</w:t>
        </w:r>
        <w:r w:rsidRPr="000A3392">
          <w:rPr>
            <w:rFonts w:ascii="Consolas" w:hAnsi="Consolas" w:cs="Consolas"/>
            <w:i/>
            <w:iCs/>
            <w:color w:val="000000"/>
            <w:sz w:val="20"/>
            <w:szCs w:val="20"/>
            <w:highlight w:val="yellow"/>
            <w:rPrChange w:id="7461" w:author="rkbansal" w:date="2020-04-20T01:19:00Z">
              <w:rPr>
                <w:i/>
                <w:iCs/>
              </w:rPr>
            </w:rPrChange>
          </w:rPr>
          <w:t>basePackage</w:t>
        </w:r>
        <w:r w:rsidRPr="000A3392">
          <w:rPr>
            <w:rFonts w:ascii="Consolas" w:hAnsi="Consolas" w:cs="Consolas"/>
            <w:color w:val="000000"/>
            <w:sz w:val="20"/>
            <w:szCs w:val="20"/>
            <w:highlight w:val="yellow"/>
            <w:rPrChange w:id="7462" w:author="rkbansal" w:date="2020-04-20T01:19:00Z">
              <w:rPr/>
            </w:rPrChange>
          </w:rPr>
          <w:t>(</w:t>
        </w:r>
        <w:r w:rsidRPr="000A3392">
          <w:rPr>
            <w:rFonts w:ascii="Consolas" w:hAnsi="Consolas" w:cs="Consolas"/>
            <w:color w:val="2A00FF"/>
            <w:sz w:val="20"/>
            <w:szCs w:val="20"/>
            <w:highlight w:val="yellow"/>
            <w:rPrChange w:id="7463" w:author="rkbansal" w:date="2020-04-20T01:19:00Z">
              <w:rPr>
                <w:color w:val="2A00FF"/>
              </w:rPr>
            </w:rPrChange>
          </w:rPr>
          <w:t>"com.jmk.people.api"</w:t>
        </w:r>
        <w:r w:rsidRPr="000A3392">
          <w:rPr>
            <w:rFonts w:ascii="Consolas" w:hAnsi="Consolas" w:cs="Consolas"/>
            <w:color w:val="000000"/>
            <w:sz w:val="20"/>
            <w:szCs w:val="20"/>
            <w:highlight w:val="yellow"/>
            <w:rPrChange w:id="7464" w:author="rkbansal" w:date="2020-04-20T01:19:00Z">
              <w:rPr/>
            </w:rPrChange>
          </w:rPr>
          <w:t>)).paths(PathSelectors.</w:t>
        </w:r>
        <w:r w:rsidRPr="000A3392">
          <w:rPr>
            <w:rFonts w:ascii="Consolas" w:hAnsi="Consolas" w:cs="Consolas"/>
            <w:i/>
            <w:iCs/>
            <w:color w:val="000000"/>
            <w:sz w:val="20"/>
            <w:szCs w:val="20"/>
            <w:highlight w:val="yellow"/>
            <w:rPrChange w:id="7465" w:author="rkbansal" w:date="2020-04-20T01:19:00Z">
              <w:rPr>
                <w:i/>
                <w:iCs/>
              </w:rPr>
            </w:rPrChange>
          </w:rPr>
          <w:t>regex</w:t>
        </w:r>
        <w:r w:rsidRPr="000A3392">
          <w:rPr>
            <w:rFonts w:ascii="Consolas" w:hAnsi="Consolas" w:cs="Consolas"/>
            <w:color w:val="000000"/>
            <w:sz w:val="20"/>
            <w:szCs w:val="20"/>
            <w:highlight w:val="yellow"/>
            <w:rPrChange w:id="7466" w:author="rkbansal" w:date="2020-04-20T01:19:00Z">
              <w:rPr/>
            </w:rPrChange>
          </w:rPr>
          <w:t>(</w:t>
        </w:r>
        <w:r w:rsidRPr="000A3392">
          <w:rPr>
            <w:rFonts w:ascii="Consolas" w:hAnsi="Consolas" w:cs="Consolas"/>
            <w:color w:val="2A00FF"/>
            <w:sz w:val="20"/>
            <w:szCs w:val="20"/>
            <w:highlight w:val="yellow"/>
            <w:rPrChange w:id="7467" w:author="rkbansal" w:date="2020-04-20T01:19:00Z">
              <w:rPr>
                <w:color w:val="2A00FF"/>
              </w:rPr>
            </w:rPrChange>
          </w:rPr>
          <w:t>"/*.*"</w:t>
        </w:r>
        <w:r w:rsidRPr="000A3392">
          <w:rPr>
            <w:rFonts w:ascii="Consolas" w:hAnsi="Consolas" w:cs="Consolas"/>
            <w:color w:val="000000"/>
            <w:sz w:val="20"/>
            <w:szCs w:val="20"/>
            <w:highlight w:val="yellow"/>
            <w:rPrChange w:id="7468"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69" w:author="rkbansal" w:date="2020-04-20T01:19:00Z"/>
          <w:rFonts w:ascii="Consolas" w:hAnsi="Consolas" w:cs="Consolas"/>
          <w:sz w:val="20"/>
          <w:szCs w:val="20"/>
          <w:rPrChange w:id="7470" w:author="rkbansal" w:date="2020-04-20T01:19:00Z">
            <w:rPr>
              <w:ins w:id="7471" w:author="rkbansal" w:date="2020-04-20T01:19:00Z"/>
            </w:rPr>
          </w:rPrChange>
        </w:rPr>
        <w:pPrChange w:id="7472" w:author="rkbansal" w:date="2020-04-20T01:19:00Z">
          <w:pPr>
            <w:pStyle w:val="ListParagraph"/>
            <w:numPr>
              <w:numId w:val="74"/>
            </w:numPr>
            <w:autoSpaceDE w:val="0"/>
            <w:autoSpaceDN w:val="0"/>
            <w:adjustRightInd w:val="0"/>
            <w:spacing w:after="0" w:line="240" w:lineRule="auto"/>
            <w:ind w:hanging="360"/>
          </w:pPr>
        </w:pPrChange>
      </w:pPr>
      <w:ins w:id="7473" w:author="rkbansal" w:date="2020-04-20T01:19:00Z">
        <w:r w:rsidRPr="000A3392">
          <w:rPr>
            <w:rFonts w:ascii="Consolas" w:hAnsi="Consolas" w:cs="Consolas"/>
            <w:color w:val="000000"/>
            <w:sz w:val="20"/>
            <w:szCs w:val="20"/>
            <w:rPrChange w:id="7474"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75" w:author="rkbansal" w:date="2020-04-20T01:19:00Z"/>
          <w:rFonts w:ascii="Consolas" w:hAnsi="Consolas" w:cs="Consolas"/>
          <w:sz w:val="20"/>
          <w:szCs w:val="20"/>
          <w:rPrChange w:id="7476" w:author="rkbansal" w:date="2020-04-20T01:19:00Z">
            <w:rPr>
              <w:ins w:id="7477" w:author="rkbansal" w:date="2020-04-20T01:19:00Z"/>
            </w:rPr>
          </w:rPrChange>
        </w:rPr>
        <w:pPrChange w:id="7478" w:author="rkbansal" w:date="2020-04-20T01:19:00Z">
          <w:pPr>
            <w:pStyle w:val="ListParagraph"/>
            <w:numPr>
              <w:numId w:val="74"/>
            </w:numPr>
            <w:autoSpaceDE w:val="0"/>
            <w:autoSpaceDN w:val="0"/>
            <w:adjustRightInd w:val="0"/>
            <w:spacing w:after="0" w:line="240" w:lineRule="auto"/>
            <w:ind w:hanging="360"/>
          </w:pPr>
        </w:pPrChange>
      </w:pPr>
      <w:ins w:id="7479" w:author="rkbansal" w:date="2020-04-20T01:19:00Z">
        <w:r w:rsidRPr="000A3392">
          <w:rPr>
            <w:rFonts w:ascii="Consolas" w:hAnsi="Consolas" w:cs="Consolas"/>
            <w:color w:val="000000"/>
            <w:sz w:val="20"/>
            <w:szCs w:val="20"/>
            <w:rPrChange w:id="7480" w:author="rkbansal" w:date="2020-04-20T01:19:00Z">
              <w:rPr/>
            </w:rPrChange>
          </w:rPr>
          <w:t xml:space="preserve">                .directModelSubstitute(org.threeten.bp.LocalDate.</w:t>
        </w:r>
        <w:r w:rsidRPr="000A3392">
          <w:rPr>
            <w:rFonts w:ascii="Consolas" w:hAnsi="Consolas" w:cs="Consolas"/>
            <w:b/>
            <w:bCs/>
            <w:color w:val="7F0055"/>
            <w:sz w:val="20"/>
            <w:szCs w:val="20"/>
            <w:rPrChange w:id="7481" w:author="rkbansal" w:date="2020-04-20T01:19:00Z">
              <w:rPr>
                <w:b/>
                <w:bCs/>
                <w:color w:val="7F0055"/>
              </w:rPr>
            </w:rPrChange>
          </w:rPr>
          <w:t>class</w:t>
        </w:r>
        <w:r w:rsidRPr="000A3392">
          <w:rPr>
            <w:rFonts w:ascii="Consolas" w:hAnsi="Consolas" w:cs="Consolas"/>
            <w:color w:val="000000"/>
            <w:sz w:val="20"/>
            <w:szCs w:val="20"/>
            <w:rPrChange w:id="7482" w:author="rkbansal" w:date="2020-04-20T01:19:00Z">
              <w:rPr/>
            </w:rPrChange>
          </w:rPr>
          <w:t>, java.sql.Date.</w:t>
        </w:r>
        <w:r w:rsidRPr="000A3392">
          <w:rPr>
            <w:rFonts w:ascii="Consolas" w:hAnsi="Consolas" w:cs="Consolas"/>
            <w:b/>
            <w:bCs/>
            <w:color w:val="7F0055"/>
            <w:sz w:val="20"/>
            <w:szCs w:val="20"/>
            <w:rPrChange w:id="7483" w:author="rkbansal" w:date="2020-04-20T01:19:00Z">
              <w:rPr>
                <w:b/>
                <w:bCs/>
                <w:color w:val="7F0055"/>
              </w:rPr>
            </w:rPrChange>
          </w:rPr>
          <w:t>class</w:t>
        </w:r>
        <w:r w:rsidRPr="000A3392">
          <w:rPr>
            <w:rFonts w:ascii="Consolas" w:hAnsi="Consolas" w:cs="Consolas"/>
            <w:color w:val="000000"/>
            <w:sz w:val="20"/>
            <w:szCs w:val="20"/>
            <w:rPrChange w:id="7484"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85" w:author="rkbansal" w:date="2020-04-20T01:19:00Z"/>
          <w:rFonts w:ascii="Consolas" w:hAnsi="Consolas" w:cs="Consolas"/>
          <w:sz w:val="20"/>
          <w:szCs w:val="20"/>
          <w:rPrChange w:id="7486" w:author="rkbansal" w:date="2020-04-20T01:19:00Z">
            <w:rPr>
              <w:ins w:id="7487" w:author="rkbansal" w:date="2020-04-20T01:19:00Z"/>
            </w:rPr>
          </w:rPrChange>
        </w:rPr>
        <w:pPrChange w:id="7488" w:author="rkbansal" w:date="2020-04-20T01:19:00Z">
          <w:pPr>
            <w:pStyle w:val="ListParagraph"/>
            <w:numPr>
              <w:numId w:val="74"/>
            </w:numPr>
            <w:autoSpaceDE w:val="0"/>
            <w:autoSpaceDN w:val="0"/>
            <w:adjustRightInd w:val="0"/>
            <w:spacing w:after="0" w:line="240" w:lineRule="auto"/>
            <w:ind w:hanging="360"/>
          </w:pPr>
        </w:pPrChange>
      </w:pPr>
      <w:ins w:id="7489" w:author="rkbansal" w:date="2020-04-20T01:19:00Z">
        <w:r w:rsidRPr="000A3392">
          <w:rPr>
            <w:rFonts w:ascii="Consolas" w:hAnsi="Consolas" w:cs="Consolas"/>
            <w:color w:val="000000"/>
            <w:sz w:val="20"/>
            <w:szCs w:val="20"/>
            <w:rPrChange w:id="7490" w:author="rkbansal" w:date="2020-04-20T01:19:00Z">
              <w:rPr/>
            </w:rPrChange>
          </w:rPr>
          <w:t xml:space="preserve">                .directModelSubstitute(org.threeten.bp.OffsetDateTime.</w:t>
        </w:r>
        <w:r w:rsidRPr="000A3392">
          <w:rPr>
            <w:rFonts w:ascii="Consolas" w:hAnsi="Consolas" w:cs="Consolas"/>
            <w:b/>
            <w:bCs/>
            <w:color w:val="7F0055"/>
            <w:sz w:val="20"/>
            <w:szCs w:val="20"/>
            <w:rPrChange w:id="7491" w:author="rkbansal" w:date="2020-04-20T01:19:00Z">
              <w:rPr>
                <w:b/>
                <w:bCs/>
                <w:color w:val="7F0055"/>
              </w:rPr>
            </w:rPrChange>
          </w:rPr>
          <w:t>class</w:t>
        </w:r>
        <w:r w:rsidRPr="000A3392">
          <w:rPr>
            <w:rFonts w:ascii="Consolas" w:hAnsi="Consolas" w:cs="Consolas"/>
            <w:color w:val="000000"/>
            <w:sz w:val="20"/>
            <w:szCs w:val="20"/>
            <w:rPrChange w:id="7492" w:author="rkbansal" w:date="2020-04-20T01:19:00Z">
              <w:rPr/>
            </w:rPrChange>
          </w:rPr>
          <w:t>, java.util.Date.</w:t>
        </w:r>
        <w:r w:rsidRPr="000A3392">
          <w:rPr>
            <w:rFonts w:ascii="Consolas" w:hAnsi="Consolas" w:cs="Consolas"/>
            <w:b/>
            <w:bCs/>
            <w:color w:val="7F0055"/>
            <w:sz w:val="20"/>
            <w:szCs w:val="20"/>
            <w:rPrChange w:id="7493" w:author="rkbansal" w:date="2020-04-20T01:19:00Z">
              <w:rPr>
                <w:b/>
                <w:bCs/>
                <w:color w:val="7F0055"/>
              </w:rPr>
            </w:rPrChange>
          </w:rPr>
          <w:t>class</w:t>
        </w:r>
        <w:r w:rsidRPr="000A3392">
          <w:rPr>
            <w:rFonts w:ascii="Consolas" w:hAnsi="Consolas" w:cs="Consolas"/>
            <w:color w:val="000000"/>
            <w:sz w:val="20"/>
            <w:szCs w:val="20"/>
            <w:rPrChange w:id="7494"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495" w:author="rkbansal" w:date="2020-04-20T01:19:00Z"/>
          <w:rFonts w:ascii="Consolas" w:hAnsi="Consolas" w:cs="Consolas"/>
          <w:sz w:val="20"/>
          <w:szCs w:val="20"/>
          <w:rPrChange w:id="7496" w:author="rkbansal" w:date="2020-04-20T01:19:00Z">
            <w:rPr>
              <w:ins w:id="7497" w:author="rkbansal" w:date="2020-04-20T01:19:00Z"/>
            </w:rPr>
          </w:rPrChange>
        </w:rPr>
        <w:pPrChange w:id="7498" w:author="rkbansal" w:date="2020-04-20T01:19:00Z">
          <w:pPr>
            <w:pStyle w:val="ListParagraph"/>
            <w:numPr>
              <w:numId w:val="74"/>
            </w:numPr>
            <w:autoSpaceDE w:val="0"/>
            <w:autoSpaceDN w:val="0"/>
            <w:adjustRightInd w:val="0"/>
            <w:spacing w:after="0" w:line="240" w:lineRule="auto"/>
            <w:ind w:hanging="360"/>
          </w:pPr>
        </w:pPrChange>
      </w:pPr>
      <w:ins w:id="7499" w:author="rkbansal" w:date="2020-04-20T01:19:00Z">
        <w:r w:rsidRPr="000A3392">
          <w:rPr>
            <w:rFonts w:ascii="Consolas" w:hAnsi="Consolas" w:cs="Consolas"/>
            <w:color w:val="000000"/>
            <w:sz w:val="20"/>
            <w:szCs w:val="20"/>
            <w:rPrChange w:id="7500" w:author="rkbansal" w:date="2020-04-20T01:19:00Z">
              <w:rPr/>
            </w:rPrChange>
          </w:rPr>
          <w:t xml:space="preserve">                .apiInfo(apiInfo());</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501" w:author="rkbansal" w:date="2020-04-20T01:19:00Z"/>
          <w:rFonts w:ascii="Consolas" w:hAnsi="Consolas" w:cs="Consolas"/>
          <w:sz w:val="20"/>
          <w:szCs w:val="20"/>
          <w:rPrChange w:id="7502" w:author="rkbansal" w:date="2020-04-20T01:19:00Z">
            <w:rPr>
              <w:ins w:id="7503" w:author="rkbansal" w:date="2020-04-20T01:19:00Z"/>
            </w:rPr>
          </w:rPrChange>
        </w:rPr>
        <w:pPrChange w:id="7504" w:author="rkbansal" w:date="2020-04-20T01:19:00Z">
          <w:pPr>
            <w:pStyle w:val="ListParagraph"/>
            <w:numPr>
              <w:numId w:val="74"/>
            </w:numPr>
            <w:autoSpaceDE w:val="0"/>
            <w:autoSpaceDN w:val="0"/>
            <w:adjustRightInd w:val="0"/>
            <w:spacing w:after="0" w:line="240" w:lineRule="auto"/>
            <w:ind w:hanging="360"/>
          </w:pPr>
        </w:pPrChange>
      </w:pPr>
      <w:ins w:id="7505" w:author="rkbansal" w:date="2020-04-20T01:19:00Z">
        <w:r w:rsidRPr="000A3392">
          <w:rPr>
            <w:rFonts w:ascii="Consolas" w:hAnsi="Consolas" w:cs="Consolas"/>
            <w:color w:val="000000"/>
            <w:sz w:val="20"/>
            <w:szCs w:val="20"/>
            <w:rPrChange w:id="7506"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507" w:author="rkbansal" w:date="2020-04-20T01:19:00Z"/>
          <w:rFonts w:ascii="Consolas" w:hAnsi="Consolas" w:cs="Consolas"/>
          <w:sz w:val="20"/>
          <w:szCs w:val="20"/>
          <w:rPrChange w:id="7508" w:author="rkbansal" w:date="2020-04-20T01:19:00Z">
            <w:rPr>
              <w:ins w:id="7509" w:author="rkbansal" w:date="2020-04-20T01:19:00Z"/>
            </w:rPr>
          </w:rPrChange>
        </w:rPr>
        <w:pPrChange w:id="7510"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511" w:author="rkbansal" w:date="2020-04-20T01:19:00Z"/>
          <w:rFonts w:ascii="Consolas" w:hAnsi="Consolas" w:cs="Consolas"/>
          <w:sz w:val="20"/>
          <w:szCs w:val="20"/>
          <w:rPrChange w:id="7512" w:author="rkbansal" w:date="2020-04-20T01:19:00Z">
            <w:rPr>
              <w:ins w:id="7513" w:author="rkbansal" w:date="2020-04-20T01:19:00Z"/>
            </w:rPr>
          </w:rPrChange>
        </w:rPr>
        <w:pPrChange w:id="7514" w:author="rkbansal" w:date="2020-04-20T01:19:00Z">
          <w:pPr>
            <w:pStyle w:val="ListParagraph"/>
            <w:numPr>
              <w:numId w:val="74"/>
            </w:numPr>
            <w:autoSpaceDE w:val="0"/>
            <w:autoSpaceDN w:val="0"/>
            <w:adjustRightInd w:val="0"/>
            <w:spacing w:after="0" w:line="240" w:lineRule="auto"/>
            <w:ind w:hanging="360"/>
          </w:pPr>
        </w:pPrChange>
      </w:pPr>
      <w:ins w:id="7515" w:author="rkbansal" w:date="2020-04-20T01:19:00Z">
        <w:r w:rsidRPr="000A3392">
          <w:rPr>
            <w:rFonts w:ascii="Consolas" w:hAnsi="Consolas" w:cs="Consolas"/>
            <w:color w:val="000000"/>
            <w:sz w:val="20"/>
            <w:szCs w:val="20"/>
            <w:rPrChange w:id="7516" w:author="rkbansal" w:date="2020-04-20T01:19:00Z">
              <w:rPr/>
            </w:rPrChange>
          </w:rPr>
          <w:t>}</w:t>
        </w:r>
      </w:ins>
    </w:p>
    <w:p w14:paraId="662216C3" w14:textId="77777777" w:rsidR="000A3392" w:rsidRPr="007D5DE0" w:rsidRDefault="000A3392">
      <w:pPr>
        <w:rPr>
          <w:ins w:id="7517" w:author="rkbansal" w:date="2020-04-19T23:37:00Z"/>
        </w:rPr>
        <w:pPrChange w:id="7518"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7519" w:author="rkbansal" w:date="2020-04-19T23:37:00Z"/>
          <w:bCs/>
        </w:rPr>
      </w:pPr>
      <w:ins w:id="7520" w:author="rkbansal" w:date="2020-04-19T23:37:00Z">
        <w:r>
          <w:rPr>
            <w:bCs/>
          </w:rPr>
          <w:t>Made changes in the Swagger’s HomeController</w:t>
        </w:r>
      </w:ins>
    </w:p>
    <w:p w14:paraId="70CB425A" w14:textId="151E5D94" w:rsidR="00CF6C1A" w:rsidRPr="005D2287" w:rsidRDefault="000A3392" w:rsidP="00CF6C1A">
      <w:pPr>
        <w:pStyle w:val="ListParagraph"/>
        <w:rPr>
          <w:ins w:id="7521" w:author="rkbansal" w:date="2020-04-19T23:37:00Z"/>
          <w:bCs/>
        </w:rPr>
      </w:pPr>
      <w:ins w:id="7522"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7523" w:author="rkbansal" w:date="2020-04-19T23:37:00Z"/>
          <w:b/>
          <w:sz w:val="18"/>
        </w:rPr>
      </w:pPr>
    </w:p>
    <w:p w14:paraId="3CB717BC" w14:textId="07D20676" w:rsidR="00CF6C1A" w:rsidRDefault="00CF6C1A" w:rsidP="00CF6C1A">
      <w:pPr>
        <w:pStyle w:val="ListParagraph"/>
        <w:numPr>
          <w:ilvl w:val="0"/>
          <w:numId w:val="74"/>
        </w:numPr>
        <w:rPr>
          <w:ins w:id="7524" w:author="rkbansal" w:date="2020-04-19T23:37:00Z"/>
        </w:rPr>
      </w:pPr>
      <w:ins w:id="7525" w:author="rkbansal" w:date="2020-04-19T23:37:00Z">
        <w:r>
          <w:t>After running the application, should be visible following functions for the following url:</w:t>
        </w:r>
        <w:r w:rsidRPr="00B51A16">
          <w:t xml:space="preserve"> </w:t>
        </w:r>
      </w:ins>
      <w:ins w:id="7526" w:author="rkbansal" w:date="2020-04-20T01:23:00Z">
        <w:r w:rsidR="007957BB">
          <w:fldChar w:fldCharType="begin"/>
        </w:r>
        <w:r w:rsidR="007957BB">
          <w:instrText xml:space="preserve"> HYPERLINK "</w:instrText>
        </w:r>
      </w:ins>
      <w:ins w:id="7527" w:author="rkbansal" w:date="2020-04-19T23:37:00Z">
        <w:r w:rsidR="007957BB" w:rsidRPr="007957BB">
          <w:rPr>
            <w:rPrChange w:id="7528" w:author="rkbansal" w:date="2020-04-20T01:23:00Z">
              <w:rPr>
                <w:rStyle w:val="Hyperlink"/>
              </w:rPr>
            </w:rPrChange>
          </w:rPr>
          <w:instrText>http://localhost:</w:instrText>
        </w:r>
      </w:ins>
      <w:ins w:id="7529" w:author="rkbansal" w:date="2020-04-20T01:23:00Z">
        <w:r w:rsidR="007957BB" w:rsidRPr="007957BB">
          <w:rPr>
            <w:rPrChange w:id="7530" w:author="rkbansal" w:date="2020-04-20T01:23:00Z">
              <w:rPr>
                <w:rStyle w:val="Hyperlink"/>
              </w:rPr>
            </w:rPrChange>
          </w:rPr>
          <w:instrText>6</w:instrText>
        </w:r>
      </w:ins>
      <w:ins w:id="7531" w:author="rkbansal" w:date="2020-04-19T23:37:00Z">
        <w:r w:rsidR="007957BB" w:rsidRPr="007957BB">
          <w:rPr>
            <w:rPrChange w:id="7532" w:author="rkbansal" w:date="2020-04-20T01:23:00Z">
              <w:rPr>
                <w:rStyle w:val="Hyperlink"/>
              </w:rPr>
            </w:rPrChange>
          </w:rPr>
          <w:instrText>379/api/p</w:instrText>
        </w:r>
      </w:ins>
      <w:ins w:id="7533" w:author="rkbansal" w:date="2020-04-20T01:23:00Z">
        <w:r w:rsidR="007957BB" w:rsidRPr="007957BB">
          <w:rPr>
            <w:rPrChange w:id="7534" w:author="rkbansal" w:date="2020-04-20T01:23:00Z">
              <w:rPr>
                <w:rStyle w:val="Hyperlink"/>
              </w:rPr>
            </w:rPrChange>
          </w:rPr>
          <w:instrText>eople</w:instrText>
        </w:r>
      </w:ins>
      <w:ins w:id="7535" w:author="rkbansal" w:date="2020-04-19T23:37:00Z">
        <w:r w:rsidR="007957BB" w:rsidRPr="007957BB">
          <w:rPr>
            <w:rPrChange w:id="7536" w:author="rkbansal" w:date="2020-04-20T01:23:00Z">
              <w:rPr>
                <w:rStyle w:val="Hyperlink"/>
              </w:rPr>
            </w:rPrChange>
          </w:rPr>
          <w:instrText>-mgmt-service/swagger-ui.html</w:instrText>
        </w:r>
      </w:ins>
      <w:ins w:id="7537" w:author="rkbansal" w:date="2020-04-20T01:23:00Z">
        <w:r w:rsidR="007957BB">
          <w:instrText xml:space="preserve">" </w:instrText>
        </w:r>
        <w:r w:rsidR="007957BB">
          <w:fldChar w:fldCharType="separate"/>
        </w:r>
      </w:ins>
      <w:ins w:id="7538" w:author="rkbansal" w:date="2020-04-19T23:37:00Z">
        <w:r w:rsidR="007957BB" w:rsidRPr="00AD14E2">
          <w:rPr>
            <w:rStyle w:val="Hyperlink"/>
          </w:rPr>
          <w:t>http://localhost:</w:t>
        </w:r>
      </w:ins>
      <w:ins w:id="7539" w:author="rkbansal" w:date="2020-04-20T01:23:00Z">
        <w:r w:rsidR="007957BB" w:rsidRPr="00AD14E2">
          <w:rPr>
            <w:rStyle w:val="Hyperlink"/>
          </w:rPr>
          <w:t>6</w:t>
        </w:r>
      </w:ins>
      <w:ins w:id="7540" w:author="rkbansal" w:date="2020-04-19T23:37:00Z">
        <w:r w:rsidR="007957BB" w:rsidRPr="00AD14E2">
          <w:rPr>
            <w:rStyle w:val="Hyperlink"/>
          </w:rPr>
          <w:t>379/api/p</w:t>
        </w:r>
      </w:ins>
      <w:ins w:id="7541" w:author="rkbansal" w:date="2020-04-20T01:23:00Z">
        <w:r w:rsidR="007957BB" w:rsidRPr="00AD14E2">
          <w:rPr>
            <w:rStyle w:val="Hyperlink"/>
          </w:rPr>
          <w:t>eople</w:t>
        </w:r>
      </w:ins>
      <w:ins w:id="7542" w:author="rkbansal" w:date="2020-04-19T23:37:00Z">
        <w:r w:rsidR="007957BB" w:rsidRPr="00AD14E2">
          <w:rPr>
            <w:rStyle w:val="Hyperlink"/>
          </w:rPr>
          <w:t>-mgmt-service/swagger-ui.html</w:t>
        </w:r>
      </w:ins>
      <w:ins w:id="7543" w:author="rkbansal" w:date="2020-04-20T01:23:00Z">
        <w:r w:rsidR="007957BB">
          <w:fldChar w:fldCharType="end"/>
        </w:r>
      </w:ins>
    </w:p>
    <w:p w14:paraId="571667A7" w14:textId="77777777" w:rsidR="00CF6C1A" w:rsidRDefault="00CF6C1A" w:rsidP="00CF6C1A">
      <w:pPr>
        <w:pStyle w:val="ListParagraph"/>
        <w:rPr>
          <w:ins w:id="7544" w:author="rkbansal" w:date="2020-04-19T23:37:00Z"/>
        </w:rPr>
      </w:pPr>
    </w:p>
    <w:p w14:paraId="11936223" w14:textId="77777777" w:rsidR="00CF6C1A" w:rsidRDefault="00CF6C1A" w:rsidP="00CF6C1A">
      <w:pPr>
        <w:pStyle w:val="ListParagraph"/>
        <w:rPr>
          <w:ins w:id="7545" w:author="rkbansal" w:date="2020-04-19T23:37:00Z"/>
        </w:rPr>
      </w:pPr>
      <w:ins w:id="7546" w:author="rkbansal" w:date="2020-04-19T23:37:00Z">
        <w:r>
          <w:t>Or</w:t>
        </w:r>
      </w:ins>
    </w:p>
    <w:p w14:paraId="5E28A4D7" w14:textId="346F4676" w:rsidR="00CF6C1A" w:rsidRDefault="00FB198A" w:rsidP="00CF6C1A">
      <w:pPr>
        <w:pStyle w:val="ListParagraph"/>
        <w:rPr>
          <w:ins w:id="7547" w:author="rkbansal" w:date="2020-04-19T23:37:00Z"/>
        </w:rPr>
      </w:pPr>
      <w:ins w:id="7548" w:author="rkbansal" w:date="2020-04-20T01:27:00Z">
        <w:r>
          <w:fldChar w:fldCharType="begin"/>
        </w:r>
        <w:r>
          <w:instrText xml:space="preserve"> HYPERLINK "</w:instrText>
        </w:r>
      </w:ins>
      <w:ins w:id="7549" w:author="rkbansal" w:date="2020-04-19T23:37:00Z">
        <w:r w:rsidRPr="00FB198A">
          <w:rPr>
            <w:rPrChange w:id="7550" w:author="rkbansal" w:date="2020-04-20T01:27:00Z">
              <w:rPr>
                <w:rStyle w:val="Hyperlink"/>
              </w:rPr>
            </w:rPrChange>
          </w:rPr>
          <w:instrText>http://localhost:</w:instrText>
        </w:r>
      </w:ins>
      <w:ins w:id="7551" w:author="rkbansal" w:date="2020-04-20T01:24:00Z">
        <w:r w:rsidRPr="00FB198A">
          <w:rPr>
            <w:rPrChange w:id="7552" w:author="rkbansal" w:date="2020-04-20T01:27:00Z">
              <w:rPr>
                <w:rStyle w:val="Hyperlink"/>
              </w:rPr>
            </w:rPrChange>
          </w:rPr>
          <w:instrText>6</w:instrText>
        </w:r>
      </w:ins>
      <w:ins w:id="7553" w:author="rkbansal" w:date="2020-04-19T23:37:00Z">
        <w:r w:rsidRPr="00FB198A">
          <w:rPr>
            <w:rPrChange w:id="7554" w:author="rkbansal" w:date="2020-04-20T01:27:00Z">
              <w:rPr>
                <w:rStyle w:val="Hyperlink"/>
              </w:rPr>
            </w:rPrChange>
          </w:rPr>
          <w:instrText>379/api/p</w:instrText>
        </w:r>
      </w:ins>
      <w:ins w:id="7555" w:author="rkbansal" w:date="2020-04-20T01:24:00Z">
        <w:r w:rsidRPr="00FB198A">
          <w:rPr>
            <w:rPrChange w:id="7556" w:author="rkbansal" w:date="2020-04-20T01:27:00Z">
              <w:rPr>
                <w:rStyle w:val="Hyperlink"/>
              </w:rPr>
            </w:rPrChange>
          </w:rPr>
          <w:instrText>eople</w:instrText>
        </w:r>
      </w:ins>
      <w:ins w:id="7557" w:author="rkbansal" w:date="2020-04-19T23:37:00Z">
        <w:r w:rsidRPr="00FB198A">
          <w:rPr>
            <w:rPrChange w:id="7558" w:author="rkbansal" w:date="2020-04-20T01:27:00Z">
              <w:rPr>
                <w:rStyle w:val="Hyperlink"/>
              </w:rPr>
            </w:rPrChange>
          </w:rPr>
          <w:instrText>-mgmt-service/api-docs</w:instrText>
        </w:r>
      </w:ins>
      <w:ins w:id="7559" w:author="rkbansal" w:date="2020-04-20T01:27:00Z">
        <w:r>
          <w:instrText xml:space="preserve">" </w:instrText>
        </w:r>
        <w:r>
          <w:fldChar w:fldCharType="separate"/>
        </w:r>
      </w:ins>
      <w:ins w:id="7560" w:author="rkbansal" w:date="2020-04-19T23:37:00Z">
        <w:r w:rsidRPr="00AD14E2">
          <w:rPr>
            <w:rStyle w:val="Hyperlink"/>
          </w:rPr>
          <w:t>http://localhost:</w:t>
        </w:r>
      </w:ins>
      <w:ins w:id="7561" w:author="rkbansal" w:date="2020-04-20T01:24:00Z">
        <w:r w:rsidRPr="00AD14E2">
          <w:rPr>
            <w:rStyle w:val="Hyperlink"/>
          </w:rPr>
          <w:t>6</w:t>
        </w:r>
      </w:ins>
      <w:ins w:id="7562" w:author="rkbansal" w:date="2020-04-19T23:37:00Z">
        <w:r w:rsidRPr="00AD14E2">
          <w:rPr>
            <w:rStyle w:val="Hyperlink"/>
          </w:rPr>
          <w:t>379/api/p</w:t>
        </w:r>
      </w:ins>
      <w:ins w:id="7563" w:author="rkbansal" w:date="2020-04-20T01:24:00Z">
        <w:r w:rsidRPr="00AD14E2">
          <w:rPr>
            <w:rStyle w:val="Hyperlink"/>
          </w:rPr>
          <w:t>eople</w:t>
        </w:r>
      </w:ins>
      <w:ins w:id="7564" w:author="rkbansal" w:date="2020-04-19T23:37:00Z">
        <w:r w:rsidRPr="00AD14E2">
          <w:rPr>
            <w:rStyle w:val="Hyperlink"/>
          </w:rPr>
          <w:t>-mgmt-service/api-docs</w:t>
        </w:r>
      </w:ins>
      <w:ins w:id="7565" w:author="rkbansal" w:date="2020-04-20T01:27:00Z">
        <w:r>
          <w:fldChar w:fldCharType="end"/>
        </w:r>
      </w:ins>
    </w:p>
    <w:p w14:paraId="5848BAEC" w14:textId="77777777" w:rsidR="00CF6C1A" w:rsidRDefault="00CF6C1A" w:rsidP="00CF6C1A">
      <w:pPr>
        <w:pStyle w:val="ListParagraph"/>
        <w:rPr>
          <w:ins w:id="7566" w:author="rkbansal" w:date="2020-04-19T23:37:00Z"/>
        </w:rPr>
      </w:pPr>
    </w:p>
    <w:p w14:paraId="7937E25F" w14:textId="10F63514" w:rsidR="00CF6C1A" w:rsidRDefault="00FB198A" w:rsidP="00CF6C1A">
      <w:pPr>
        <w:pStyle w:val="ListParagraph"/>
        <w:rPr>
          <w:ins w:id="7567" w:author="rkbansal" w:date="2020-04-19T23:37:00Z"/>
        </w:rPr>
      </w:pPr>
      <w:ins w:id="7568"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7569" w:author="rkbansal" w:date="2020-04-19T23:37:00Z"/>
        </w:rPr>
      </w:pPr>
    </w:p>
    <w:p w14:paraId="0B2B422E" w14:textId="33875643" w:rsidR="00CF6C1A" w:rsidRDefault="00CF6C1A" w:rsidP="00CF6C1A">
      <w:pPr>
        <w:pStyle w:val="ListParagraph"/>
        <w:numPr>
          <w:ilvl w:val="0"/>
          <w:numId w:val="74"/>
        </w:numPr>
        <w:rPr>
          <w:ins w:id="7570" w:author="rkbansal" w:date="2020-04-19T23:37:00Z"/>
        </w:rPr>
      </w:pPr>
      <w:ins w:id="7571" w:author="rkbansal" w:date="2020-04-19T23:37:00Z">
        <w:r>
          <w:t xml:space="preserve">Test the </w:t>
        </w:r>
      </w:ins>
      <w:ins w:id="7572" w:author="rkbansal" w:date="2020-04-20T01:35:00Z">
        <w:r w:rsidR="0024774D">
          <w:t>People</w:t>
        </w:r>
      </w:ins>
      <w:ins w:id="7573" w:author="rkbansal" w:date="2020-04-19T23:37:00Z">
        <w:r>
          <w:t xml:space="preserve"> Api using JUnit</w:t>
        </w:r>
      </w:ins>
    </w:p>
    <w:p w14:paraId="15969689" w14:textId="45DA161E" w:rsidR="00CF6C1A" w:rsidRPr="00047E66" w:rsidRDefault="0023778B" w:rsidP="00CF6C1A">
      <w:pPr>
        <w:rPr>
          <w:ins w:id="7574" w:author="rkbansal" w:date="2020-04-19T23:37:00Z"/>
        </w:rPr>
      </w:pPr>
      <w:ins w:id="7575"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7576" w:author="rkbansal" w:date="2020-04-19T23:37:00Z"/>
          <w:b/>
        </w:rPr>
      </w:pPr>
      <w:ins w:id="7577"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7578" w:author="rkbansal" w:date="2020-04-19T23:37:00Z"/>
          <w:rFonts w:cs="Consolas"/>
          <w:color w:val="000000"/>
          <w:shd w:val="clear" w:color="auto" w:fill="E8F2FE"/>
        </w:rPr>
        <w:pPrChange w:id="7579" w:author="rkbansal" w:date="2020-04-20T01:38:00Z">
          <w:pPr>
            <w:pStyle w:val="ListParagraph"/>
            <w:numPr>
              <w:ilvl w:val="1"/>
              <w:numId w:val="23"/>
            </w:numPr>
            <w:ind w:left="1440" w:hanging="360"/>
          </w:pPr>
        </w:pPrChange>
      </w:pPr>
      <w:ins w:id="7580" w:author="rkbansal" w:date="2020-04-19T23:37:00Z">
        <w:r w:rsidRPr="004F63DB">
          <w:rPr>
            <w:rFonts w:cs="Consolas"/>
            <w:color w:val="000000"/>
            <w:shd w:val="clear" w:color="auto" w:fill="E8F2FE"/>
          </w:rPr>
          <w:t>EurekaServerApplication</w:t>
        </w:r>
      </w:ins>
    </w:p>
    <w:p w14:paraId="612DC24C" w14:textId="77777777" w:rsidR="00CF6C1A" w:rsidRPr="004F63DB" w:rsidRDefault="00CF6C1A">
      <w:pPr>
        <w:pStyle w:val="ListParagraph"/>
        <w:numPr>
          <w:ilvl w:val="1"/>
          <w:numId w:val="85"/>
        </w:numPr>
        <w:rPr>
          <w:ins w:id="7581" w:author="rkbansal" w:date="2020-04-19T23:37:00Z"/>
          <w:rFonts w:cs="Consolas"/>
          <w:color w:val="000000"/>
          <w:shd w:val="clear" w:color="auto" w:fill="E8F2FE"/>
        </w:rPr>
        <w:pPrChange w:id="7582" w:author="rkbansal" w:date="2020-04-20T01:38:00Z">
          <w:pPr>
            <w:pStyle w:val="ListParagraph"/>
            <w:numPr>
              <w:ilvl w:val="1"/>
              <w:numId w:val="23"/>
            </w:numPr>
            <w:ind w:left="1440" w:hanging="360"/>
          </w:pPr>
        </w:pPrChange>
      </w:pPr>
      <w:ins w:id="7583"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383C370" w14:textId="77777777" w:rsidR="00CF6C1A" w:rsidRPr="004F63DB" w:rsidRDefault="00CF6C1A">
      <w:pPr>
        <w:pStyle w:val="ListParagraph"/>
        <w:numPr>
          <w:ilvl w:val="1"/>
          <w:numId w:val="85"/>
        </w:numPr>
        <w:rPr>
          <w:ins w:id="7584" w:author="rkbansal" w:date="2020-04-19T23:37:00Z"/>
          <w:rFonts w:cs="Consolas"/>
          <w:color w:val="000000"/>
          <w:shd w:val="clear" w:color="auto" w:fill="E8F2FE"/>
        </w:rPr>
        <w:pPrChange w:id="7585" w:author="rkbansal" w:date="2020-04-20T01:38:00Z">
          <w:pPr>
            <w:pStyle w:val="ListParagraph"/>
            <w:numPr>
              <w:ilvl w:val="1"/>
              <w:numId w:val="23"/>
            </w:numPr>
            <w:ind w:left="1440" w:hanging="360"/>
          </w:pPr>
        </w:pPrChange>
      </w:pPr>
      <w:ins w:id="7586" w:author="rkbansal" w:date="2020-04-19T23:37:00Z">
        <w:r w:rsidRPr="004F63DB">
          <w:rPr>
            <w:rFonts w:cs="Consolas"/>
            <w:color w:val="000000"/>
            <w:shd w:val="clear" w:color="auto" w:fill="E8F2FE"/>
          </w:rPr>
          <w:t>AuthServiceApplication</w:t>
        </w:r>
      </w:ins>
    </w:p>
    <w:p w14:paraId="60ED73C1" w14:textId="77777777" w:rsidR="00CF6C1A" w:rsidRPr="005D2287" w:rsidRDefault="00CF6C1A">
      <w:pPr>
        <w:pStyle w:val="ListParagraph"/>
        <w:numPr>
          <w:ilvl w:val="1"/>
          <w:numId w:val="85"/>
        </w:numPr>
        <w:rPr>
          <w:ins w:id="7587" w:author="rkbansal" w:date="2020-04-19T23:37:00Z"/>
          <w:b/>
        </w:rPr>
        <w:pPrChange w:id="7588" w:author="rkbansal" w:date="2020-04-20T01:38:00Z">
          <w:pPr>
            <w:pStyle w:val="ListParagraph"/>
            <w:numPr>
              <w:ilvl w:val="1"/>
              <w:numId w:val="23"/>
            </w:numPr>
            <w:ind w:left="1440" w:hanging="360"/>
          </w:pPr>
        </w:pPrChange>
      </w:pPr>
      <w:ins w:id="7589" w:author="rkbansal" w:date="2020-04-19T23:37:00Z">
        <w:r w:rsidRPr="004F63DB">
          <w:rPr>
            <w:rFonts w:cs="Consolas"/>
            <w:color w:val="000000"/>
            <w:shd w:val="clear" w:color="auto" w:fill="E8F2FE"/>
          </w:rPr>
          <w:t>ZuulGatewayApplication</w:t>
        </w:r>
      </w:ins>
    </w:p>
    <w:p w14:paraId="107EABAD" w14:textId="602D63F4" w:rsidR="00CF6C1A" w:rsidRPr="005E0A35" w:rsidRDefault="00925287">
      <w:pPr>
        <w:pStyle w:val="ListParagraph"/>
        <w:numPr>
          <w:ilvl w:val="1"/>
          <w:numId w:val="85"/>
        </w:numPr>
        <w:rPr>
          <w:ins w:id="7590" w:author="rkbansal" w:date="2020-04-19T23:37:00Z"/>
          <w:rFonts w:cs="Consolas"/>
          <w:color w:val="000000"/>
          <w:shd w:val="clear" w:color="auto" w:fill="E8F2FE"/>
          <w:rPrChange w:id="7591" w:author="rkbansal" w:date="2020-04-20T01:39:00Z">
            <w:rPr>
              <w:ins w:id="7592" w:author="rkbansal" w:date="2020-04-19T23:37:00Z"/>
              <w:b/>
            </w:rPr>
          </w:rPrChange>
        </w:rPr>
        <w:pPrChange w:id="7593" w:author="rkbansal" w:date="2020-04-20T01:38:00Z">
          <w:pPr>
            <w:pStyle w:val="ListParagraph"/>
            <w:numPr>
              <w:ilvl w:val="1"/>
              <w:numId w:val="23"/>
            </w:numPr>
            <w:ind w:left="1440" w:hanging="360"/>
          </w:pPr>
        </w:pPrChange>
      </w:pPr>
      <w:ins w:id="7594" w:author="rkbansal" w:date="2020-04-20T01:38:00Z">
        <w:r w:rsidRPr="005E0A35">
          <w:rPr>
            <w:rFonts w:cs="Consolas"/>
            <w:color w:val="000000"/>
            <w:shd w:val="clear" w:color="auto" w:fill="E8F2FE"/>
            <w:rPrChange w:id="7595" w:author="rkbansal" w:date="2020-04-20T01:39:00Z">
              <w:rPr>
                <w:rFonts w:ascii="Consolas" w:hAnsi="Consolas" w:cs="Consolas"/>
                <w:color w:val="000000"/>
                <w:sz w:val="20"/>
                <w:szCs w:val="20"/>
                <w:shd w:val="clear" w:color="auto" w:fill="E8F2FE"/>
              </w:rPr>
            </w:rPrChange>
          </w:rPr>
          <w:t>PeopleMgmtRestApplication</w:t>
        </w:r>
      </w:ins>
    </w:p>
    <w:p w14:paraId="668CC949" w14:textId="77777777" w:rsidR="00CF6C1A" w:rsidRPr="000D5012" w:rsidRDefault="00CF6C1A" w:rsidP="00CF6C1A">
      <w:pPr>
        <w:pStyle w:val="ListParagraph"/>
        <w:shd w:val="clear" w:color="auto" w:fill="FFFFFF"/>
        <w:spacing w:before="75" w:after="225" w:line="240" w:lineRule="auto"/>
        <w:rPr>
          <w:ins w:id="7596"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7597" w:author="rkbansal" w:date="2020-04-19T23:37:00Z"/>
          <w:sz w:val="18"/>
        </w:rPr>
      </w:pPr>
      <w:ins w:id="7598"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7599" w:author="rkbansal" w:date="2020-04-19T23:37:00Z"/>
          <w:sz w:val="18"/>
        </w:rPr>
      </w:pPr>
      <w:ins w:id="7600"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7601" w:author="rkbansal" w:date="2020-04-19T23:37:00Z"/>
        </w:rPr>
      </w:pPr>
      <w:ins w:id="7602" w:author="rkbansal" w:date="2020-04-19T23:37:00Z">
        <w:r>
          <w:t xml:space="preserve">Testing </w:t>
        </w:r>
      </w:ins>
    </w:p>
    <w:p w14:paraId="47A6CA9C" w14:textId="12BFCF63" w:rsidR="00CF6C1A" w:rsidRDefault="00CF6C1A" w:rsidP="00CF6C1A">
      <w:pPr>
        <w:pStyle w:val="ListParagraph"/>
        <w:numPr>
          <w:ilvl w:val="1"/>
          <w:numId w:val="19"/>
        </w:numPr>
        <w:rPr>
          <w:ins w:id="7603" w:author="rkbansal" w:date="2020-04-22T23:56:00Z"/>
        </w:rPr>
      </w:pPr>
      <w:ins w:id="7604" w:author="rkbansal" w:date="2020-04-19T23:37:00Z">
        <w:r>
          <w:t>Without authentication</w:t>
        </w:r>
        <w:r w:rsidRPr="001F55B5">
          <w:t xml:space="preserve"> </w:t>
        </w:r>
        <w:r>
          <w:t>means directly hitting the p</w:t>
        </w:r>
      </w:ins>
      <w:ins w:id="7605" w:author="rkbansal" w:date="2020-04-22T23:48:00Z">
        <w:r w:rsidR="00185B50">
          <w:t>eople</w:t>
        </w:r>
      </w:ins>
      <w:ins w:id="7606" w:author="rkbansal" w:date="2020-04-19T23:37:00Z">
        <w:r>
          <w:t xml:space="preserve">-mgmt-project running on </w:t>
        </w:r>
      </w:ins>
      <w:ins w:id="7607" w:author="rkbansal" w:date="2020-04-22T23:48:00Z">
        <w:r w:rsidR="00264A19">
          <w:t>6</w:t>
        </w:r>
      </w:ins>
      <w:ins w:id="7608" w:author="rkbansal" w:date="2020-04-19T23:37:00Z">
        <w:r>
          <w:t>379</w:t>
        </w:r>
      </w:ins>
      <w:ins w:id="7609" w:author="rkbansal" w:date="2020-04-22T23:53:00Z">
        <w:r w:rsidR="00F54108">
          <w:t xml:space="preserve"> and fetch the member details based on the id</w:t>
        </w:r>
      </w:ins>
    </w:p>
    <w:p w14:paraId="6383C881" w14:textId="33686435" w:rsidR="006E02A5" w:rsidRDefault="006E02A5">
      <w:pPr>
        <w:pStyle w:val="ListParagraph"/>
        <w:ind w:left="1440"/>
        <w:rPr>
          <w:ins w:id="7610" w:author="rkbansal" w:date="2020-04-22T23:48:00Z"/>
        </w:rPr>
        <w:pPrChange w:id="7611" w:author="rkbansal" w:date="2020-04-22T23:56:00Z">
          <w:pPr>
            <w:pStyle w:val="ListParagraph"/>
            <w:numPr>
              <w:ilvl w:val="1"/>
              <w:numId w:val="19"/>
            </w:numPr>
            <w:ind w:left="1440" w:hanging="360"/>
          </w:pPr>
        </w:pPrChange>
      </w:pPr>
      <w:ins w:id="7612"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7613" w:author="rkbansal" w:date="2020-04-22T23:57:00Z"/>
        </w:rPr>
      </w:pPr>
      <w:ins w:id="7614"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7615" w:author="rkbansal" w:date="2020-04-22T23:49:00Z"/>
        </w:rPr>
        <w:pPrChange w:id="7616" w:author="rkbansal" w:date="2020-04-22T23:57:00Z">
          <w:pPr>
            <w:pStyle w:val="ListParagraph"/>
            <w:numPr>
              <w:ilvl w:val="1"/>
              <w:numId w:val="19"/>
            </w:numPr>
            <w:ind w:left="1440" w:hanging="360"/>
          </w:pPr>
        </w:pPrChange>
      </w:pPr>
      <w:ins w:id="7617"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7618" w:author="rkbansal" w:date="2020-04-19T23:37:00Z"/>
        </w:rPr>
      </w:pPr>
      <w:ins w:id="7619" w:author="rkbansal" w:date="2020-04-19T23:37:00Z">
        <w:r>
          <w:t xml:space="preserve">With authentication means every request to </w:t>
        </w:r>
      </w:ins>
      <w:ins w:id="7620" w:author="rkbansal" w:date="2020-04-22T23:48:00Z">
        <w:r w:rsidR="00185B50">
          <w:t>people</w:t>
        </w:r>
      </w:ins>
      <w:ins w:id="7621" w:author="rkbansal" w:date="2020-04-19T23:37:00Z">
        <w:r>
          <w:t>-mgmt-service microservice will be hit via gateway running 1379</w:t>
        </w:r>
      </w:ins>
    </w:p>
    <w:p w14:paraId="753265C8" w14:textId="77777777" w:rsidR="00CF6C1A" w:rsidRDefault="00CF6C1A" w:rsidP="00CF6C1A">
      <w:pPr>
        <w:pStyle w:val="ListParagraph"/>
        <w:ind w:left="1440"/>
        <w:rPr>
          <w:ins w:id="7622" w:author="rkbansal" w:date="2020-04-19T23:37:00Z"/>
        </w:rPr>
      </w:pPr>
    </w:p>
    <w:p w14:paraId="4670618C" w14:textId="2D43C286" w:rsidR="00CF6C1A" w:rsidRPr="005D2287" w:rsidRDefault="00CF6C1A" w:rsidP="00CF6C1A">
      <w:pPr>
        <w:pStyle w:val="ListParagraph"/>
        <w:numPr>
          <w:ilvl w:val="2"/>
          <w:numId w:val="19"/>
        </w:numPr>
        <w:rPr>
          <w:ins w:id="7623" w:author="rkbansal" w:date="2020-04-19T23:37:00Z"/>
          <w:b/>
          <w:sz w:val="28"/>
        </w:rPr>
      </w:pPr>
      <w:ins w:id="7624" w:author="rkbansal" w:date="2020-04-19T23:37:00Z">
        <w:r>
          <w:t xml:space="preserve">with authentication means every request to </w:t>
        </w:r>
      </w:ins>
      <w:ins w:id="7625" w:author="rkbansal" w:date="2020-04-23T00:01:00Z">
        <w:r w:rsidR="00DB14CB">
          <w:t>people</w:t>
        </w:r>
      </w:ins>
      <w:ins w:id="7626"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7627" w:author="rkbansal" w:date="2020-04-19T23:37:00Z"/>
          <w:b/>
          <w:sz w:val="28"/>
        </w:rPr>
      </w:pPr>
      <w:ins w:id="7628" w:author="rkbansal" w:date="2020-04-19T23:37:00Z">
        <w:r>
          <w:t xml:space="preserve">getting </w:t>
        </w:r>
      </w:ins>
      <w:ins w:id="7629" w:author="rkbansal" w:date="2020-04-23T00:01:00Z">
        <w:r w:rsidR="00DB14CB">
          <w:t>mem</w:t>
        </w:r>
      </w:ins>
      <w:ins w:id="7630" w:author="rkbansal" w:date="2020-04-23T00:02:00Z">
        <w:r w:rsidR="00DB14CB">
          <w:t>ber</w:t>
        </w:r>
      </w:ins>
      <w:ins w:id="7631" w:author="rkbansal" w:date="2020-04-19T23:37:00Z">
        <w:r>
          <w:t xml:space="preserve"> details </w:t>
        </w:r>
      </w:ins>
      <w:ins w:id="7632" w:author="rkbansal" w:date="2020-04-23T00:02:00Z">
        <w:r w:rsidR="00DB14CB">
          <w:t>based on the id</w:t>
        </w:r>
      </w:ins>
      <w:ins w:id="7633" w:author="rkbansal" w:date="2020-04-19T23:37:00Z">
        <w:r>
          <w:t xml:space="preserve"> but without token means no authorization code</w:t>
        </w:r>
      </w:ins>
      <w:ins w:id="7634" w:author="rkbansal" w:date="2020-04-23T00:03:00Z">
        <w:r w:rsidR="00F2421D">
          <w:t xml:space="preserve"> </w:t>
        </w:r>
      </w:ins>
      <w:ins w:id="7635" w:author="rkbansal" w:date="2020-04-19T23:37:00Z">
        <w:r>
          <w:t>(Bearer token) in the header will give the error.</w:t>
        </w:r>
      </w:ins>
    </w:p>
    <w:p w14:paraId="1FBA5D99" w14:textId="2517EE57" w:rsidR="00CF6C1A" w:rsidRPr="005D2287" w:rsidRDefault="00D10F90" w:rsidP="00CF6C1A">
      <w:pPr>
        <w:pStyle w:val="ListParagraph"/>
        <w:ind w:left="2160"/>
        <w:rPr>
          <w:ins w:id="7636" w:author="rkbansal" w:date="2020-04-19T23:37:00Z"/>
          <w:b/>
          <w:sz w:val="28"/>
        </w:rPr>
      </w:pPr>
      <w:ins w:id="7637"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7638" w:author="rkbansal" w:date="2020-04-19T23:37:00Z"/>
          <w:b/>
          <w:sz w:val="28"/>
        </w:rPr>
      </w:pPr>
    </w:p>
    <w:p w14:paraId="28E49972" w14:textId="46D96290" w:rsidR="00CF6C1A" w:rsidRPr="005D2287" w:rsidRDefault="00CF6C1A" w:rsidP="00CF6C1A">
      <w:pPr>
        <w:pStyle w:val="ListParagraph"/>
        <w:numPr>
          <w:ilvl w:val="0"/>
          <w:numId w:val="78"/>
        </w:numPr>
        <w:rPr>
          <w:ins w:id="7639" w:author="rkbansal" w:date="2020-04-19T23:37:00Z"/>
          <w:b/>
          <w:sz w:val="28"/>
        </w:rPr>
      </w:pPr>
      <w:ins w:id="7640" w:author="rkbansal" w:date="2020-04-19T23:37:00Z">
        <w:r>
          <w:t xml:space="preserve">getting </w:t>
        </w:r>
      </w:ins>
      <w:ins w:id="7641" w:author="rkbansal" w:date="2020-04-23T00:03:00Z">
        <w:r w:rsidR="00281278">
          <w:t xml:space="preserve">member details based on the id </w:t>
        </w:r>
      </w:ins>
      <w:ins w:id="7642"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7643" w:author="rkbansal" w:date="2020-04-23T00:18:00Z"/>
          <w:b/>
          <w:sz w:val="28"/>
        </w:rPr>
      </w:pPr>
      <w:ins w:id="7644" w:author="rkbansal" w:date="2020-04-19T23:37:00Z">
        <w:r w:rsidRPr="00215C54">
          <w:rPr>
            <w:b/>
            <w:sz w:val="28"/>
            <w:rPrChange w:id="7645"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7646" w:author="rkbansal" w:date="2020-04-19T23:37:00Z"/>
          <w:b/>
          <w:sz w:val="28"/>
          <w:rPrChange w:id="7647" w:author="rkbansal" w:date="2020-04-23T00:04:00Z">
            <w:rPr>
              <w:ins w:id="7648" w:author="rkbansal" w:date="2020-04-19T23:37:00Z"/>
            </w:rPr>
          </w:rPrChange>
        </w:rPr>
        <w:pPrChange w:id="7649" w:author="rkbansal" w:date="2020-04-23T00:18:00Z">
          <w:pPr>
            <w:pStyle w:val="ListParagraph"/>
            <w:numPr>
              <w:numId w:val="79"/>
            </w:numPr>
            <w:ind w:left="3960" w:hanging="360"/>
          </w:pPr>
        </w:pPrChange>
      </w:pPr>
      <w:ins w:id="7650"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7651"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7652" w:author="rkbansal" w:date="2020-04-23T00:19:00Z"/>
          <w:b/>
          <w:sz w:val="28"/>
          <w:rPrChange w:id="7653" w:author="rkbansal" w:date="2020-04-23T00:19:00Z">
            <w:rPr>
              <w:ins w:id="7654" w:author="rkbansal" w:date="2020-04-23T00:19:00Z"/>
            </w:rPr>
          </w:rPrChange>
        </w:rPr>
      </w:pPr>
      <w:ins w:id="7655" w:author="rkbansal" w:date="2020-04-19T23:37:00Z">
        <w:r w:rsidRPr="00CB7534">
          <w:rPr>
            <w:b/>
            <w:sz w:val="28"/>
          </w:rPr>
          <w:t xml:space="preserve">Now hit the </w:t>
        </w:r>
      </w:ins>
      <w:ins w:id="7656" w:author="rkbansal" w:date="2020-04-23T00:18:00Z">
        <w:r w:rsidR="00B7469B" w:rsidRPr="00CB7534">
          <w:rPr>
            <w:b/>
            <w:sz w:val="28"/>
          </w:rPr>
          <w:t>people</w:t>
        </w:r>
      </w:ins>
      <w:ins w:id="7657" w:author="rkbansal" w:date="2020-04-19T23:37:00Z">
        <w:r w:rsidRPr="00CB7534">
          <w:rPr>
            <w:b/>
            <w:sz w:val="28"/>
          </w:rPr>
          <w:t xml:space="preserve">-mgmt-service to </w:t>
        </w:r>
        <w:r>
          <w:t xml:space="preserve">get </w:t>
        </w:r>
      </w:ins>
      <w:ins w:id="7658" w:author="rkbansal" w:date="2020-04-23T00:18:00Z">
        <w:r w:rsidR="00F541F1">
          <w:t>member</w:t>
        </w:r>
      </w:ins>
      <w:ins w:id="7659" w:author="rkbansal" w:date="2020-04-19T23:37:00Z">
        <w:r>
          <w:t xml:space="preserve"> details </w:t>
        </w:r>
      </w:ins>
      <w:ins w:id="7660" w:author="rkbansal" w:date="2020-04-23T00:18:00Z">
        <w:r w:rsidR="00F541F1">
          <w:t>based on the id</w:t>
        </w:r>
      </w:ins>
      <w:ins w:id="7661" w:author="rkbansal" w:date="2020-04-19T23:37:00Z">
        <w:r>
          <w:t xml:space="preserve"> by providing the token means authorization code</w:t>
        </w:r>
      </w:ins>
      <w:ins w:id="7662" w:author="rkbansal" w:date="2020-04-23T00:18:00Z">
        <w:r w:rsidR="002C553D">
          <w:t xml:space="preserve"> </w:t>
        </w:r>
      </w:ins>
      <w:ins w:id="7663" w:author="rkbansal" w:date="2020-04-19T23:37:00Z">
        <w:r>
          <w:t>(Bearer token) in the header received in above step</w:t>
        </w:r>
      </w:ins>
    </w:p>
    <w:p w14:paraId="175E563D" w14:textId="624E9890" w:rsidR="00CB7534" w:rsidRPr="00CB7534" w:rsidRDefault="00FE0903">
      <w:pPr>
        <w:pStyle w:val="ListParagraph"/>
        <w:ind w:left="3192"/>
        <w:rPr>
          <w:ins w:id="7664" w:author="rkbansal" w:date="2020-04-19T23:37:00Z"/>
          <w:b/>
          <w:sz w:val="28"/>
        </w:rPr>
        <w:pPrChange w:id="7665" w:author="rkbansal" w:date="2020-04-23T00:19:00Z">
          <w:pPr>
            <w:pStyle w:val="ListParagraph"/>
            <w:numPr>
              <w:numId w:val="79"/>
            </w:numPr>
            <w:ind w:left="3960" w:hanging="360"/>
          </w:pPr>
        </w:pPrChange>
      </w:pPr>
      <w:ins w:id="7666"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7667" w:author="rkbansal" w:date="2020-04-19T23:37:00Z"/>
          <w:b/>
          <w:sz w:val="28"/>
        </w:rPr>
      </w:pPr>
    </w:p>
    <w:p w14:paraId="1F597570" w14:textId="77777777" w:rsidR="00CF6C1A" w:rsidRDefault="00CF6C1A" w:rsidP="00C801D8"/>
    <w:p w14:paraId="2F3478E8" w14:textId="77777777" w:rsidR="0063644A" w:rsidRDefault="0063644A">
      <w:pPr>
        <w:rPr>
          <w:ins w:id="7668" w:author="rkbansal" w:date="2020-04-23T00:02:00Z"/>
          <w:rFonts w:eastAsiaTheme="majorEastAsia" w:cstheme="majorBidi"/>
          <w:b/>
          <w:color w:val="2F5496" w:themeColor="accent1" w:themeShade="BF"/>
          <w:sz w:val="28"/>
          <w:szCs w:val="26"/>
        </w:rPr>
      </w:pPr>
      <w:ins w:id="7669" w:author="rkbansal" w:date="2020-04-23T00:02:00Z">
        <w:r>
          <w:rPr>
            <w:b/>
            <w:sz w:val="28"/>
          </w:rPr>
          <w:br w:type="page"/>
        </w:r>
      </w:ins>
    </w:p>
    <w:p w14:paraId="7E1A1875" w14:textId="43C9C918" w:rsidR="00BF4DC0" w:rsidRDefault="0015129C" w:rsidP="00BF4DC0">
      <w:pPr>
        <w:pStyle w:val="Heading2"/>
        <w:rPr>
          <w:ins w:id="7670" w:author="rkbansal" w:date="2020-04-19T23:34:00Z"/>
          <w:rFonts w:ascii="Georgia" w:hAnsi="Georgia"/>
          <w:b/>
          <w:sz w:val="28"/>
        </w:rPr>
      </w:pPr>
      <w:ins w:id="7671" w:author="rkbansal" w:date="2020-04-20T23:45:00Z">
        <w:r>
          <w:rPr>
            <w:rFonts w:ascii="Georgia" w:hAnsi="Georgia"/>
            <w:b/>
            <w:sz w:val="28"/>
          </w:rPr>
          <w:lastRenderedPageBreak/>
          <w:t>Account</w:t>
        </w:r>
      </w:ins>
      <w:ins w:id="7672" w:author="rkbansal" w:date="2020-04-19T23:34:00Z">
        <w:r w:rsidR="00BF4DC0" w:rsidRPr="00981242">
          <w:rPr>
            <w:rFonts w:ascii="Georgia" w:hAnsi="Georgia"/>
            <w:b/>
            <w:sz w:val="28"/>
          </w:rPr>
          <w:t>-Mgmt-Service</w:t>
        </w:r>
      </w:ins>
    </w:p>
    <w:p w14:paraId="4A294487" w14:textId="7C77AD46" w:rsidR="00BF4DC0" w:rsidRDefault="00BF4DC0" w:rsidP="00BF4DC0">
      <w:pPr>
        <w:rPr>
          <w:ins w:id="7673" w:author="rkbansal" w:date="2020-04-20T23:46:00Z"/>
        </w:rPr>
      </w:pPr>
      <w:ins w:id="7674" w:author="rkbansal" w:date="2020-04-19T23:34:00Z">
        <w:r>
          <w:t xml:space="preserve">Create the </w:t>
        </w:r>
      </w:ins>
      <w:ins w:id="7675" w:author="rkbansal" w:date="2020-04-20T23:46:00Z">
        <w:r w:rsidR="00034108">
          <w:t>account</w:t>
        </w:r>
      </w:ins>
      <w:ins w:id="7676"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677" w:author="rkbansal" w:date="2020-04-20T23:49:00Z"/>
        </w:rPr>
      </w:pPr>
      <w:ins w:id="7678" w:author="rkbansal" w:date="2020-04-20T23:47:00Z">
        <w:r>
          <w:t>M</w:t>
        </w:r>
      </w:ins>
      <w:ins w:id="7679" w:author="rkbansal" w:date="2020-04-20T23:46:00Z">
        <w:r>
          <w:t>anage the donations</w:t>
        </w:r>
      </w:ins>
    </w:p>
    <w:p w14:paraId="2B61C53E" w14:textId="16653126" w:rsidR="00B44B8C" w:rsidRDefault="00B44B8C" w:rsidP="00B44B8C">
      <w:pPr>
        <w:pStyle w:val="ListParagraph"/>
        <w:numPr>
          <w:ilvl w:val="1"/>
          <w:numId w:val="78"/>
        </w:numPr>
        <w:ind w:left="924" w:hanging="357"/>
        <w:rPr>
          <w:ins w:id="7680" w:author="rkbansal" w:date="2020-04-20T23:50:00Z"/>
        </w:rPr>
      </w:pPr>
      <w:ins w:id="7681" w:author="rkbansal" w:date="2020-04-20T23:49:00Z">
        <w:r>
          <w:t>Saving the donation</w:t>
        </w:r>
      </w:ins>
    </w:p>
    <w:p w14:paraId="7E75008F" w14:textId="417FFA6B" w:rsidR="00C26E2C" w:rsidRDefault="00683B7C">
      <w:pPr>
        <w:pStyle w:val="ListParagraph"/>
        <w:numPr>
          <w:ilvl w:val="0"/>
          <w:numId w:val="86"/>
        </w:numPr>
        <w:ind w:left="1491" w:hanging="357"/>
        <w:rPr>
          <w:ins w:id="7682" w:author="rkbansal" w:date="2020-04-21T00:06:00Z"/>
        </w:rPr>
      </w:pPr>
      <w:ins w:id="7683" w:author="rkbansal" w:date="2020-04-20T23:55:00Z">
        <w:r>
          <w:t>Validate the</w:t>
        </w:r>
      </w:ins>
      <w:ins w:id="7684" w:author="rkbansal" w:date="2020-04-20T23:56:00Z">
        <w:r>
          <w:t xml:space="preserve"> </w:t>
        </w:r>
      </w:ins>
      <w:ins w:id="7685" w:author="rkbansal" w:date="2020-04-20T23:55:00Z">
        <w:r>
          <w:t xml:space="preserve">donor if </w:t>
        </w:r>
      </w:ins>
      <w:ins w:id="7686" w:author="rkbansal" w:date="2020-04-20T23:56:00Z">
        <w:r>
          <w:t>donor</w:t>
        </w:r>
      </w:ins>
      <w:ins w:id="7687" w:author="rkbansal" w:date="2020-04-21T00:08:00Z">
        <w:r w:rsidR="00464CF4">
          <w:t xml:space="preserve"> id and donor type </w:t>
        </w:r>
      </w:ins>
      <w:ins w:id="7688" w:author="rkbansal" w:date="2020-04-20T23:56:00Z">
        <w:r>
          <w:t xml:space="preserve">is </w:t>
        </w:r>
      </w:ins>
      <w:ins w:id="7689" w:author="rkbansal" w:date="2020-04-21T00:08:00Z">
        <w:r w:rsidR="00464CF4">
          <w:t>provided in the request.</w:t>
        </w:r>
      </w:ins>
      <w:ins w:id="7690"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691" w:author="rkbansal" w:date="2020-04-21T00:12:00Z"/>
        </w:rPr>
      </w:pPr>
      <w:ins w:id="7692"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693" w:author="rkbansal" w:date="2020-04-21T00:12:00Z"/>
        </w:rPr>
      </w:pPr>
      <w:ins w:id="7694" w:author="rkbansal" w:date="2020-04-21T00:13:00Z">
        <w:r>
          <w:t>Donation r</w:t>
        </w:r>
      </w:ins>
      <w:ins w:id="7695" w:author="rkbansal" w:date="2020-04-21T00:12:00Z">
        <w:r w:rsidR="006A7EFD">
          <w:t>equest</w:t>
        </w:r>
      </w:ins>
      <w:ins w:id="7696" w:author="rkbansal" w:date="2020-04-21T00:13:00Z">
        <w:r>
          <w:t xml:space="preserve"> is</w:t>
        </w:r>
      </w:ins>
      <w:ins w:id="7697" w:author="rkbansal" w:date="2020-04-21T00:12:00Z">
        <w:r>
          <w:t xml:space="preserve"> </w:t>
        </w:r>
        <w:r w:rsidR="006A7EFD">
          <w:t>valid</w:t>
        </w:r>
      </w:ins>
      <w:ins w:id="7698" w:author="rkbansal" w:date="2020-04-21T00:13:00Z">
        <w:r>
          <w:t xml:space="preserve"> otherwise error message should be triggered</w:t>
        </w:r>
      </w:ins>
      <w:ins w:id="7699"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700" w:author="rkbansal" w:date="2020-04-21T00:13:00Z"/>
        </w:rPr>
      </w:pPr>
      <w:ins w:id="7701"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702" w:author="rkbansal" w:date="2020-04-21T00:11:00Z"/>
        </w:rPr>
      </w:pPr>
      <w:ins w:id="7703" w:author="rkbansal" w:date="2020-04-21T00:13:00Z">
        <w:r>
          <w:t>Saving th</w:t>
        </w:r>
      </w:ins>
      <w:ins w:id="7704" w:author="rkbansal" w:date="2020-04-21T00:14:00Z">
        <w:r>
          <w:t>e donation.</w:t>
        </w:r>
      </w:ins>
    </w:p>
    <w:p w14:paraId="1AA79AAF" w14:textId="5A3A666D" w:rsidR="00B44B8C" w:rsidRDefault="00B44B8C" w:rsidP="00B44B8C">
      <w:pPr>
        <w:pStyle w:val="ListParagraph"/>
        <w:numPr>
          <w:ilvl w:val="1"/>
          <w:numId w:val="78"/>
        </w:numPr>
        <w:ind w:left="924" w:hanging="357"/>
        <w:rPr>
          <w:ins w:id="7705" w:author="rkbansal" w:date="2020-04-20T23:50:00Z"/>
        </w:rPr>
      </w:pPr>
      <w:ins w:id="7706"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707" w:author="rkbansal" w:date="2020-04-20T23:50:00Z"/>
        </w:rPr>
      </w:pPr>
      <w:ins w:id="7708"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709" w:author="rkbansal" w:date="2020-04-20T23:50:00Z"/>
        </w:rPr>
      </w:pPr>
      <w:ins w:id="7710" w:author="rkbansal" w:date="2020-04-20T23:50:00Z">
        <w:r>
          <w:t>Delete the donation</w:t>
        </w:r>
      </w:ins>
    </w:p>
    <w:p w14:paraId="6BC0DA63" w14:textId="144AD531" w:rsidR="00B44B8C" w:rsidRDefault="00B44B8C">
      <w:pPr>
        <w:pStyle w:val="ListParagraph"/>
        <w:numPr>
          <w:ilvl w:val="1"/>
          <w:numId w:val="78"/>
        </w:numPr>
        <w:ind w:left="924" w:hanging="357"/>
        <w:rPr>
          <w:ins w:id="7711" w:author="rkbansal" w:date="2020-04-20T23:48:00Z"/>
        </w:rPr>
        <w:pPrChange w:id="7712" w:author="rkbansal" w:date="2020-04-20T23:49:00Z">
          <w:pPr>
            <w:pStyle w:val="ListParagraph"/>
            <w:numPr>
              <w:numId w:val="78"/>
            </w:numPr>
            <w:ind w:left="357" w:hanging="357"/>
          </w:pPr>
        </w:pPrChange>
      </w:pPr>
      <w:ins w:id="7713"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714" w:author="rkbansal" w:date="2020-04-20T23:51:00Z"/>
        </w:rPr>
      </w:pPr>
      <w:ins w:id="7715" w:author="rkbansal" w:date="2020-04-20T23:48:00Z">
        <w:r>
          <w:t>Manage the expense</w:t>
        </w:r>
      </w:ins>
      <w:ins w:id="7716" w:author="rkbansal" w:date="2020-04-20T23:49:00Z">
        <w:r>
          <w:t>s:</w:t>
        </w:r>
      </w:ins>
    </w:p>
    <w:p w14:paraId="692CA128" w14:textId="6B297410" w:rsidR="00A573CD" w:rsidRDefault="00A573CD" w:rsidP="00A573CD">
      <w:pPr>
        <w:pStyle w:val="ListParagraph"/>
        <w:numPr>
          <w:ilvl w:val="1"/>
          <w:numId w:val="78"/>
        </w:numPr>
        <w:ind w:left="924" w:hanging="357"/>
        <w:rPr>
          <w:ins w:id="7717" w:author="rkbansal" w:date="2020-04-21T00:00:00Z"/>
        </w:rPr>
      </w:pPr>
      <w:ins w:id="7718" w:author="rkbansal" w:date="2020-04-20T23:51:00Z">
        <w:r>
          <w:t>Saving the expense</w:t>
        </w:r>
      </w:ins>
    </w:p>
    <w:p w14:paraId="30567017" w14:textId="72A9F348" w:rsidR="00683B7C" w:rsidRDefault="00683B7C">
      <w:pPr>
        <w:pStyle w:val="ListParagraph"/>
        <w:numPr>
          <w:ilvl w:val="2"/>
          <w:numId w:val="78"/>
        </w:numPr>
        <w:ind w:left="1491" w:hanging="357"/>
        <w:rPr>
          <w:ins w:id="7719" w:author="rkbansal" w:date="2020-04-20T23:56:00Z"/>
        </w:rPr>
        <w:pPrChange w:id="7720" w:author="rkbansal" w:date="2020-04-21T00:01:00Z">
          <w:pPr>
            <w:pStyle w:val="ListParagraph"/>
            <w:numPr>
              <w:ilvl w:val="1"/>
              <w:numId w:val="78"/>
            </w:numPr>
            <w:ind w:left="924" w:hanging="357"/>
          </w:pPr>
        </w:pPrChange>
      </w:pPr>
      <w:ins w:id="7721" w:author="rkbansal" w:date="2020-04-21T00:00:00Z">
        <w:r>
          <w:t xml:space="preserve">Validate the </w:t>
        </w:r>
      </w:ins>
      <w:ins w:id="7722" w:author="rkbansal" w:date="2020-04-21T00:01:00Z">
        <w:r>
          <w:t>project exists.</w:t>
        </w:r>
      </w:ins>
    </w:p>
    <w:p w14:paraId="3B188426" w14:textId="77777777" w:rsidR="00683B7C" w:rsidRDefault="00683B7C">
      <w:pPr>
        <w:pStyle w:val="ListParagraph"/>
        <w:ind w:left="3240"/>
        <w:rPr>
          <w:ins w:id="7723" w:author="rkbansal" w:date="2020-04-20T23:51:00Z"/>
        </w:rPr>
        <w:pPrChange w:id="7724"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725" w:author="rkbansal" w:date="2020-04-20T23:51:00Z"/>
        </w:rPr>
      </w:pPr>
      <w:ins w:id="7726"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727" w:author="rkbansal" w:date="2020-04-20T23:51:00Z"/>
        </w:rPr>
      </w:pPr>
      <w:ins w:id="7728"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729" w:author="rkbansal" w:date="2020-04-20T23:51:00Z"/>
        </w:rPr>
      </w:pPr>
      <w:ins w:id="7730" w:author="rkbansal" w:date="2020-04-20T23:51:00Z">
        <w:r>
          <w:t>Delete the expense</w:t>
        </w:r>
      </w:ins>
    </w:p>
    <w:p w14:paraId="536791FE" w14:textId="2710D308" w:rsidR="00A573CD" w:rsidRDefault="00A573CD">
      <w:pPr>
        <w:pStyle w:val="ListParagraph"/>
        <w:numPr>
          <w:ilvl w:val="1"/>
          <w:numId w:val="78"/>
        </w:numPr>
        <w:ind w:left="924" w:hanging="357"/>
        <w:rPr>
          <w:ins w:id="7731" w:author="rkbansal" w:date="2020-04-19T23:34:00Z"/>
        </w:rPr>
        <w:pPrChange w:id="7732" w:author="rkbansal" w:date="2020-04-20T23:51:00Z">
          <w:pPr/>
        </w:pPrChange>
      </w:pPr>
      <w:ins w:id="7733" w:author="rkbansal" w:date="2020-04-20T23:51:00Z">
        <w:r>
          <w:t>Find the expense by id</w:t>
        </w:r>
      </w:ins>
    </w:p>
    <w:p w14:paraId="391A255A" w14:textId="77777777" w:rsidR="002E2790" w:rsidRDefault="002E2790" w:rsidP="002E2790">
      <w:pPr>
        <w:rPr>
          <w:ins w:id="7734" w:author="rkbansal" w:date="2020-04-23T00:30:00Z"/>
        </w:rPr>
      </w:pPr>
      <w:ins w:id="7735" w:author="rkbansal" w:date="2020-04-23T00:30:00Z">
        <w:r>
          <w:t>After that made the following changes:</w:t>
        </w:r>
      </w:ins>
    </w:p>
    <w:p w14:paraId="3B17CD74" w14:textId="702055F4" w:rsidR="002E2790" w:rsidDel="007E7AB9" w:rsidRDefault="002E2790">
      <w:pPr>
        <w:pStyle w:val="ListParagraph"/>
        <w:numPr>
          <w:ilvl w:val="0"/>
          <w:numId w:val="78"/>
        </w:numPr>
        <w:ind w:left="357" w:hanging="357"/>
        <w:jc w:val="both"/>
        <w:rPr>
          <w:ins w:id="7736" w:author="rkbansal" w:date="2020-04-23T00:30:00Z"/>
          <w:del w:id="7737" w:author="Rajiv Bansal" w:date="2021-05-19T21:08:00Z"/>
        </w:rPr>
      </w:pPr>
      <w:ins w:id="7738"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739"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740">
          <w:tblGrid>
            <w:gridCol w:w="4508"/>
            <w:gridCol w:w="4508"/>
          </w:tblGrid>
        </w:tblGridChange>
      </w:tblGrid>
      <w:tr w:rsidR="002E2790" w:rsidDel="007E7AB9" w14:paraId="3DC82A54" w14:textId="1046A3C7" w:rsidTr="00BA228D">
        <w:trPr>
          <w:ins w:id="7741" w:author="rkbansal" w:date="2020-04-23T00:30:00Z"/>
          <w:del w:id="7742" w:author="Rajiv Bansal" w:date="2021-05-19T21:08:00Z"/>
        </w:trPr>
        <w:tc>
          <w:tcPr>
            <w:tcW w:w="4508" w:type="dxa"/>
            <w:tcPrChange w:id="7743" w:author="rkbansal" w:date="2020-04-23T15:47:00Z">
              <w:tcPr>
                <w:tcW w:w="4508" w:type="dxa"/>
              </w:tcPr>
            </w:tcPrChange>
          </w:tcPr>
          <w:p w14:paraId="293F6405" w14:textId="26906CCF" w:rsidR="002E2790" w:rsidDel="007E7AB9" w:rsidRDefault="002E2790">
            <w:pPr>
              <w:pStyle w:val="ListParagraph"/>
              <w:numPr>
                <w:ilvl w:val="0"/>
                <w:numId w:val="78"/>
              </w:numPr>
              <w:ind w:left="357" w:hanging="357"/>
              <w:jc w:val="both"/>
              <w:rPr>
                <w:ins w:id="7744" w:author="rkbansal" w:date="2020-04-23T00:30:00Z"/>
                <w:del w:id="7745" w:author="Rajiv Bansal" w:date="2021-05-19T21:08:00Z"/>
              </w:rPr>
              <w:pPrChange w:id="7746" w:author="Rajiv Bansal" w:date="2021-05-19T21:08:00Z">
                <w:pPr/>
              </w:pPrChange>
            </w:pPr>
            <w:ins w:id="7747" w:author="rkbansal" w:date="2020-04-23T00:30:00Z">
              <w:del w:id="7748" w:author="Rajiv Bansal" w:date="2021-05-19T21:08:00Z">
                <w:r w:rsidDel="007E7AB9">
                  <w:delText>Database/Schema Name</w:delText>
                </w:r>
              </w:del>
            </w:ins>
          </w:p>
        </w:tc>
        <w:tc>
          <w:tcPr>
            <w:tcW w:w="4508" w:type="dxa"/>
            <w:tcPrChange w:id="7749" w:author="rkbansal" w:date="2020-04-23T15:47:00Z">
              <w:tcPr>
                <w:tcW w:w="4508" w:type="dxa"/>
              </w:tcPr>
            </w:tcPrChange>
          </w:tcPr>
          <w:p w14:paraId="7FECE2DD" w14:textId="5A83E074" w:rsidR="002E2790" w:rsidDel="007E7AB9" w:rsidRDefault="00AB0D26">
            <w:pPr>
              <w:pStyle w:val="ListParagraph"/>
              <w:numPr>
                <w:ilvl w:val="0"/>
                <w:numId w:val="78"/>
              </w:numPr>
              <w:ind w:left="357" w:hanging="357"/>
              <w:jc w:val="both"/>
              <w:rPr>
                <w:ins w:id="7750" w:author="rkbansal" w:date="2020-04-23T00:30:00Z"/>
                <w:del w:id="7751" w:author="Rajiv Bansal" w:date="2021-05-19T21:08:00Z"/>
              </w:rPr>
              <w:pPrChange w:id="7752" w:author="Rajiv Bansal" w:date="2021-05-19T21:08:00Z">
                <w:pPr/>
              </w:pPrChange>
            </w:pPr>
            <w:ins w:id="7753" w:author="rkbansal" w:date="2020-04-23T00:31:00Z">
              <w:del w:id="7754" w:author="Rajiv Bansal" w:date="2021-05-19T21:08:00Z">
                <w:r w:rsidDel="007E7AB9">
                  <w:delText>account</w:delText>
                </w:r>
              </w:del>
            </w:ins>
            <w:ins w:id="7755" w:author="rkbansal" w:date="2020-04-23T00:30:00Z">
              <w:del w:id="7756" w:author="Rajiv Bansal" w:date="2021-05-19T21:08:00Z">
                <w:r w:rsidR="002E2790" w:rsidDel="007E7AB9">
                  <w:delText>_schema</w:delText>
                </w:r>
              </w:del>
            </w:ins>
          </w:p>
        </w:tc>
      </w:tr>
      <w:tr w:rsidR="002E2790" w:rsidDel="007E7AB9" w14:paraId="4F749B80" w14:textId="7423AADB" w:rsidTr="00BA228D">
        <w:trPr>
          <w:ins w:id="7757" w:author="rkbansal" w:date="2020-04-23T00:30:00Z"/>
          <w:del w:id="7758" w:author="Rajiv Bansal" w:date="2021-05-19T21:08:00Z"/>
        </w:trPr>
        <w:tc>
          <w:tcPr>
            <w:tcW w:w="4508" w:type="dxa"/>
            <w:tcPrChange w:id="7759" w:author="rkbansal" w:date="2020-04-23T15:47:00Z">
              <w:tcPr>
                <w:tcW w:w="4508" w:type="dxa"/>
              </w:tcPr>
            </w:tcPrChange>
          </w:tcPr>
          <w:p w14:paraId="430C9DAD" w14:textId="524D5894" w:rsidR="002E2790" w:rsidDel="007E7AB9" w:rsidRDefault="002E2790">
            <w:pPr>
              <w:pStyle w:val="ListParagraph"/>
              <w:numPr>
                <w:ilvl w:val="0"/>
                <w:numId w:val="78"/>
              </w:numPr>
              <w:ind w:left="357" w:hanging="357"/>
              <w:jc w:val="both"/>
              <w:rPr>
                <w:ins w:id="7760" w:author="rkbansal" w:date="2020-04-23T00:30:00Z"/>
                <w:del w:id="7761" w:author="Rajiv Bansal" w:date="2021-05-19T21:08:00Z"/>
              </w:rPr>
              <w:pPrChange w:id="7762" w:author="Rajiv Bansal" w:date="2021-05-19T21:08:00Z">
                <w:pPr/>
              </w:pPrChange>
            </w:pPr>
            <w:ins w:id="7763" w:author="rkbansal" w:date="2020-04-23T00:30:00Z">
              <w:del w:id="7764" w:author="Rajiv Bansal" w:date="2021-05-19T21:08:00Z">
                <w:r w:rsidDel="007E7AB9">
                  <w:delText>User name</w:delText>
                </w:r>
              </w:del>
            </w:ins>
          </w:p>
        </w:tc>
        <w:tc>
          <w:tcPr>
            <w:tcW w:w="4508" w:type="dxa"/>
            <w:tcPrChange w:id="7765" w:author="rkbansal" w:date="2020-04-23T15:47:00Z">
              <w:tcPr>
                <w:tcW w:w="4508" w:type="dxa"/>
              </w:tcPr>
            </w:tcPrChange>
          </w:tcPr>
          <w:p w14:paraId="5609C26C" w14:textId="08F32D76" w:rsidR="002E2790" w:rsidDel="007E7AB9" w:rsidRDefault="00AB0D26">
            <w:pPr>
              <w:pStyle w:val="ListParagraph"/>
              <w:numPr>
                <w:ilvl w:val="0"/>
                <w:numId w:val="78"/>
              </w:numPr>
              <w:ind w:left="357" w:hanging="357"/>
              <w:jc w:val="both"/>
              <w:rPr>
                <w:ins w:id="7766" w:author="rkbansal" w:date="2020-04-23T00:30:00Z"/>
                <w:del w:id="7767" w:author="Rajiv Bansal" w:date="2021-05-19T21:08:00Z"/>
              </w:rPr>
              <w:pPrChange w:id="7768" w:author="Rajiv Bansal" w:date="2021-05-19T21:08:00Z">
                <w:pPr/>
              </w:pPrChange>
            </w:pPr>
            <w:ins w:id="7769" w:author="rkbansal" w:date="2020-04-23T00:31:00Z">
              <w:del w:id="7770" w:author="Rajiv Bansal" w:date="2021-05-19T21:08:00Z">
                <w:r w:rsidDel="007E7AB9">
                  <w:delText>Account</w:delText>
                </w:r>
              </w:del>
            </w:ins>
          </w:p>
        </w:tc>
      </w:tr>
      <w:tr w:rsidR="002E2790" w:rsidDel="007E7AB9" w14:paraId="189E7519" w14:textId="1C8C2677" w:rsidTr="00BA228D">
        <w:trPr>
          <w:ins w:id="7771" w:author="rkbansal" w:date="2020-04-23T00:30:00Z"/>
          <w:del w:id="7772" w:author="Rajiv Bansal" w:date="2021-05-19T21:08:00Z"/>
        </w:trPr>
        <w:tc>
          <w:tcPr>
            <w:tcW w:w="4508" w:type="dxa"/>
            <w:tcPrChange w:id="7773" w:author="rkbansal" w:date="2020-04-23T15:47:00Z">
              <w:tcPr>
                <w:tcW w:w="4508" w:type="dxa"/>
              </w:tcPr>
            </w:tcPrChange>
          </w:tcPr>
          <w:p w14:paraId="477E576A" w14:textId="21579D2C" w:rsidR="002E2790" w:rsidDel="007E7AB9" w:rsidRDefault="002E2790">
            <w:pPr>
              <w:pStyle w:val="ListParagraph"/>
              <w:numPr>
                <w:ilvl w:val="0"/>
                <w:numId w:val="78"/>
              </w:numPr>
              <w:ind w:left="357" w:hanging="357"/>
              <w:jc w:val="both"/>
              <w:rPr>
                <w:ins w:id="7774" w:author="rkbansal" w:date="2020-04-23T00:30:00Z"/>
                <w:del w:id="7775" w:author="Rajiv Bansal" w:date="2021-05-19T21:08:00Z"/>
              </w:rPr>
              <w:pPrChange w:id="7776" w:author="Rajiv Bansal" w:date="2021-05-19T21:08:00Z">
                <w:pPr/>
              </w:pPrChange>
            </w:pPr>
            <w:ins w:id="7777" w:author="rkbansal" w:date="2020-04-23T00:30:00Z">
              <w:del w:id="7778" w:author="Rajiv Bansal" w:date="2021-05-19T21:08:00Z">
                <w:r w:rsidDel="007E7AB9">
                  <w:delText>Password</w:delText>
                </w:r>
              </w:del>
            </w:ins>
          </w:p>
        </w:tc>
        <w:tc>
          <w:tcPr>
            <w:tcW w:w="4508" w:type="dxa"/>
            <w:tcPrChange w:id="7779" w:author="rkbansal" w:date="2020-04-23T15:47:00Z">
              <w:tcPr>
                <w:tcW w:w="4508" w:type="dxa"/>
              </w:tcPr>
            </w:tcPrChange>
          </w:tcPr>
          <w:p w14:paraId="03E23882" w14:textId="53346825" w:rsidR="002E2790" w:rsidDel="007E7AB9" w:rsidRDefault="00AB0D26">
            <w:pPr>
              <w:pStyle w:val="ListParagraph"/>
              <w:numPr>
                <w:ilvl w:val="0"/>
                <w:numId w:val="78"/>
              </w:numPr>
              <w:ind w:left="357" w:hanging="357"/>
              <w:jc w:val="both"/>
              <w:rPr>
                <w:ins w:id="7780" w:author="rkbansal" w:date="2020-04-23T00:30:00Z"/>
                <w:del w:id="7781" w:author="Rajiv Bansal" w:date="2021-05-19T21:08:00Z"/>
              </w:rPr>
              <w:pPrChange w:id="7782" w:author="Rajiv Bansal" w:date="2021-05-19T21:08:00Z">
                <w:pPr/>
              </w:pPrChange>
            </w:pPr>
            <w:ins w:id="7783" w:author="rkbansal" w:date="2020-04-23T00:32:00Z">
              <w:del w:id="7784" w:author="Rajiv Bansal" w:date="2021-05-19T21:08:00Z">
                <w:r w:rsidDel="007E7AB9">
                  <w:delText>account</w:delText>
                </w:r>
              </w:del>
            </w:ins>
          </w:p>
        </w:tc>
      </w:tr>
    </w:tbl>
    <w:p w14:paraId="2F89D38B" w14:textId="3B029E5B" w:rsidR="00BA228D" w:rsidRPr="00A66355" w:rsidDel="007E7AB9" w:rsidRDefault="00BA228D">
      <w:pPr>
        <w:pStyle w:val="ListParagraph"/>
        <w:jc w:val="both"/>
        <w:rPr>
          <w:ins w:id="7785" w:author="rkbansal" w:date="2020-04-23T15:47:00Z"/>
          <w:del w:id="7786" w:author="Rajiv Bansal" w:date="2021-05-19T21:08:00Z"/>
          <w:b/>
          <w:bCs/>
        </w:rPr>
        <w:pPrChange w:id="7787" w:author="Rajiv Bansal" w:date="2021-05-19T21:08:00Z">
          <w:pPr>
            <w:ind w:firstLine="720"/>
          </w:pPr>
        </w:pPrChange>
      </w:pPr>
      <w:ins w:id="7788" w:author="rkbansal" w:date="2020-04-23T15:47:00Z">
        <w:del w:id="7789" w:author="Rajiv Bansal" w:date="2021-05-19T21:08:00Z">
          <w:r w:rsidRPr="00A66355" w:rsidDel="007E7AB9">
            <w:rPr>
              <w:b/>
              <w:bCs/>
            </w:rPr>
            <w:delText>Commands:</w:delText>
          </w:r>
        </w:del>
      </w:ins>
    </w:p>
    <w:p w14:paraId="55854A78" w14:textId="756A4F1A" w:rsidR="00BA228D" w:rsidRPr="00A66355" w:rsidDel="007E7AB9" w:rsidRDefault="00BA228D">
      <w:pPr>
        <w:pStyle w:val="ListParagraph"/>
        <w:jc w:val="both"/>
        <w:rPr>
          <w:ins w:id="7790" w:author="rkbansal" w:date="2020-04-23T15:47:00Z"/>
          <w:del w:id="7791" w:author="Rajiv Bansal" w:date="2021-05-19T21:08:00Z"/>
          <w:rFonts w:cstheme="minorHAnsi"/>
          <w:lang w:val="en-US"/>
        </w:rPr>
        <w:pPrChange w:id="7792" w:author="Rajiv Bansal" w:date="2021-05-19T21:08:00Z">
          <w:pPr>
            <w:ind w:left="360" w:firstLine="360"/>
            <w:jc w:val="both"/>
          </w:pPr>
        </w:pPrChange>
      </w:pPr>
      <w:ins w:id="7793" w:author="rkbansal" w:date="2020-04-23T15:47:00Z">
        <w:del w:id="7794" w:author="Rajiv Bansal" w:date="2021-05-19T21:08:00Z">
          <w:r w:rsidDel="007E7AB9">
            <w:rPr>
              <w:rFonts w:cstheme="minorHAnsi"/>
              <w:lang w:val="en-US"/>
            </w:rPr>
            <w:delText xml:space="preserve">Connect with </w:delText>
          </w:r>
          <w:r w:rsidRPr="00A66355" w:rsidDel="007E7AB9">
            <w:rPr>
              <w:rFonts w:cstheme="minorHAnsi"/>
              <w:lang w:val="en-US"/>
            </w:rPr>
            <w:delText xml:space="preserve">the </w:delText>
          </w:r>
          <w:r w:rsidDel="007E7AB9">
            <w:rPr>
              <w:rFonts w:cstheme="minorHAnsi"/>
              <w:lang w:val="en-US"/>
            </w:rPr>
            <w:delText>root with the following credentials in MySQL database</w:delText>
          </w:r>
          <w:r w:rsidRPr="00A66355" w:rsidDel="007E7AB9">
            <w:rPr>
              <w:rFonts w:cstheme="minorHAnsi"/>
              <w:lang w:val="en-US"/>
            </w:rPr>
            <w:delText xml:space="preserve"> command line or UI</w:delText>
          </w:r>
        </w:del>
      </w:ins>
    </w:p>
    <w:p w14:paraId="2F657BC4" w14:textId="0EC4790E" w:rsidR="00BA228D" w:rsidDel="007E7AB9" w:rsidRDefault="00BA228D">
      <w:pPr>
        <w:pStyle w:val="ListParagraph"/>
        <w:jc w:val="both"/>
        <w:rPr>
          <w:ins w:id="7795" w:author="rkbansal" w:date="2020-04-23T15:48:00Z"/>
          <w:del w:id="7796" w:author="Rajiv Bansal" w:date="2021-05-19T21:08:00Z"/>
          <w:rFonts w:ascii="Helvetica" w:eastAsia="Times New Roman" w:hAnsi="Helvetica" w:cs="Times New Roman"/>
          <w:color w:val="333333"/>
          <w:sz w:val="21"/>
          <w:szCs w:val="21"/>
          <w:lang w:eastAsia="en-IN"/>
        </w:rPr>
        <w:pPrChange w:id="7797" w:author="Rajiv Bansal" w:date="2021-05-19T21:08:00Z">
          <w:pPr>
            <w:spacing w:after="300" w:line="240" w:lineRule="auto"/>
            <w:ind w:firstLine="357"/>
          </w:pPr>
        </w:pPrChange>
      </w:pPr>
      <w:ins w:id="7798" w:author="rkbansal" w:date="2020-04-23T15:47:00Z">
        <w:del w:id="7799" w:author="Rajiv Bansal" w:date="2021-05-19T21:08:00Z">
          <w:r w:rsidRPr="00BA228D" w:rsidDel="007E7AB9">
            <w:rPr>
              <w:rFonts w:ascii="Helvetica" w:eastAsia="Times New Roman" w:hAnsi="Helvetica" w:cs="Times New Roman"/>
              <w:color w:val="333333"/>
              <w:sz w:val="21"/>
              <w:szCs w:val="21"/>
              <w:lang w:eastAsia="en-IN"/>
              <w:rPrChange w:id="7800" w:author="rkbansal" w:date="2020-04-23T15:47:00Z">
                <w:rPr>
                  <w:lang w:eastAsia="en-IN"/>
                </w:rPr>
              </w:rPrChange>
            </w:rPr>
            <w:delText>User Id: root</w:delText>
          </w:r>
        </w:del>
      </w:ins>
    </w:p>
    <w:p w14:paraId="4ECD1140" w14:textId="1202F937" w:rsidR="00BA228D" w:rsidRPr="00BA228D" w:rsidDel="007E7AB9" w:rsidRDefault="00BA228D">
      <w:pPr>
        <w:pStyle w:val="ListParagraph"/>
        <w:jc w:val="both"/>
        <w:rPr>
          <w:ins w:id="7801" w:author="rkbansal" w:date="2020-04-23T15:47:00Z"/>
          <w:del w:id="7802" w:author="Rajiv Bansal" w:date="2021-05-19T21:08:00Z"/>
          <w:rFonts w:ascii="Helvetica" w:eastAsia="Times New Roman" w:hAnsi="Helvetica" w:cs="Times New Roman"/>
          <w:color w:val="333333"/>
          <w:sz w:val="21"/>
          <w:szCs w:val="21"/>
          <w:lang w:eastAsia="en-IN"/>
          <w:rPrChange w:id="7803" w:author="rkbansal" w:date="2020-04-23T15:47:00Z">
            <w:rPr>
              <w:ins w:id="7804" w:author="rkbansal" w:date="2020-04-23T15:47:00Z"/>
              <w:del w:id="7805" w:author="Rajiv Bansal" w:date="2021-05-19T21:08:00Z"/>
              <w:lang w:eastAsia="en-IN"/>
            </w:rPr>
          </w:rPrChange>
        </w:rPr>
        <w:pPrChange w:id="7806" w:author="Rajiv Bansal" w:date="2021-05-19T21:08:00Z">
          <w:pPr>
            <w:pStyle w:val="ListParagraph"/>
            <w:spacing w:after="300" w:line="300" w:lineRule="atLeast"/>
            <w:ind w:left="360" w:firstLine="360"/>
          </w:pPr>
        </w:pPrChange>
      </w:pPr>
      <w:ins w:id="7807" w:author="rkbansal" w:date="2020-04-23T15:47:00Z">
        <w:del w:id="7808" w:author="Rajiv Bansal" w:date="2021-05-19T21:08:00Z">
          <w:r w:rsidRPr="00BA228D" w:rsidDel="007E7AB9">
            <w:rPr>
              <w:rFonts w:ascii="Helvetica" w:eastAsia="Times New Roman" w:hAnsi="Helvetica" w:cs="Times New Roman"/>
              <w:color w:val="333333"/>
              <w:sz w:val="21"/>
              <w:szCs w:val="21"/>
              <w:lang w:eastAsia="en-IN"/>
              <w:rPrChange w:id="7809" w:author="rkbansal" w:date="2020-04-23T15:47:00Z">
                <w:rPr>
                  <w:lang w:eastAsia="en-IN"/>
                </w:rPr>
              </w:rPrChange>
            </w:rPr>
            <w:delText>Password: rajiv999</w:delText>
          </w:r>
        </w:del>
      </w:ins>
    </w:p>
    <w:p w14:paraId="2C1BA8E1" w14:textId="171F71A0" w:rsidR="00BA228D" w:rsidDel="007E7AB9" w:rsidRDefault="00BA228D">
      <w:pPr>
        <w:pStyle w:val="ListParagraph"/>
        <w:jc w:val="both"/>
        <w:rPr>
          <w:ins w:id="7810" w:author="rkbansal" w:date="2020-04-23T15:47:00Z"/>
          <w:del w:id="7811" w:author="Rajiv Bansal" w:date="2021-05-19T21:08:00Z"/>
        </w:rPr>
        <w:pPrChange w:id="7812" w:author="Rajiv Bansal" w:date="2021-05-19T21:08:00Z">
          <w:pPr>
            <w:pStyle w:val="ListParagraph"/>
          </w:pPr>
        </w:pPrChange>
      </w:pPr>
    </w:p>
    <w:p w14:paraId="3E6D203F" w14:textId="15670173" w:rsidR="00BA228D" w:rsidDel="007E7AB9" w:rsidRDefault="00BA228D">
      <w:pPr>
        <w:pStyle w:val="ListParagraph"/>
        <w:jc w:val="both"/>
        <w:rPr>
          <w:ins w:id="7813" w:author="rkbansal" w:date="2020-04-23T15:47:00Z"/>
          <w:del w:id="7814" w:author="Rajiv Bansal" w:date="2021-05-19T21:08:00Z"/>
        </w:rPr>
      </w:pPr>
      <w:ins w:id="7815" w:author="rkbansal" w:date="2020-04-23T15:47:00Z">
        <w:del w:id="7816" w:author="Rajiv Bansal" w:date="2021-05-19T21:08:00Z">
          <w:r w:rsidDel="007E7AB9">
            <w:delText xml:space="preserve">create user 'account'@'%' identified by 'account'; </w:delText>
          </w:r>
        </w:del>
      </w:ins>
    </w:p>
    <w:p w14:paraId="7B7AF822" w14:textId="2BAF5219" w:rsidR="00BA228D" w:rsidDel="007E7AB9" w:rsidRDefault="00BA228D">
      <w:pPr>
        <w:pStyle w:val="ListParagraph"/>
        <w:jc w:val="both"/>
        <w:rPr>
          <w:ins w:id="7817" w:author="rkbansal" w:date="2020-04-23T15:47:00Z"/>
          <w:del w:id="7818" w:author="Rajiv Bansal" w:date="2021-05-19T21:08:00Z"/>
        </w:rPr>
      </w:pPr>
    </w:p>
    <w:p w14:paraId="378E3C18" w14:textId="50B6AC61" w:rsidR="00BA228D" w:rsidDel="007E7AB9" w:rsidRDefault="00BA228D">
      <w:pPr>
        <w:pStyle w:val="ListParagraph"/>
        <w:jc w:val="both"/>
        <w:rPr>
          <w:ins w:id="7819" w:author="rkbansal" w:date="2020-04-23T15:47:00Z"/>
          <w:del w:id="7820" w:author="Rajiv Bansal" w:date="2021-05-19T21:08:00Z"/>
        </w:rPr>
      </w:pPr>
      <w:ins w:id="7821" w:author="rkbansal" w:date="2020-04-23T15:47:00Z">
        <w:del w:id="7822" w:author="Rajiv Bansal" w:date="2021-05-19T21:08:00Z">
          <w:r w:rsidDel="007E7AB9">
            <w:delText>create database account_schema;</w:delText>
          </w:r>
        </w:del>
      </w:ins>
    </w:p>
    <w:p w14:paraId="66A4356A" w14:textId="0AFFF0C4" w:rsidR="00BA228D" w:rsidDel="007E7AB9" w:rsidRDefault="00BA228D">
      <w:pPr>
        <w:pStyle w:val="ListParagraph"/>
        <w:jc w:val="both"/>
        <w:rPr>
          <w:ins w:id="7823" w:author="rkbansal" w:date="2020-04-23T15:47:00Z"/>
          <w:del w:id="7824" w:author="Rajiv Bansal" w:date="2021-05-19T21:08:00Z"/>
        </w:rPr>
      </w:pPr>
    </w:p>
    <w:p w14:paraId="44A21566" w14:textId="5D4215C6" w:rsidR="00BA228D" w:rsidDel="007E7AB9" w:rsidRDefault="00BA228D">
      <w:pPr>
        <w:pStyle w:val="ListParagraph"/>
        <w:jc w:val="both"/>
        <w:rPr>
          <w:ins w:id="7825" w:author="rkbansal" w:date="2020-04-23T15:47:00Z"/>
          <w:del w:id="7826" w:author="Rajiv Bansal" w:date="2021-05-19T21:08:00Z"/>
        </w:rPr>
      </w:pPr>
      <w:ins w:id="7827" w:author="rkbansal" w:date="2020-04-23T15:47:00Z">
        <w:del w:id="7828" w:author="Rajiv Bansal" w:date="2021-05-19T21:08:00Z">
          <w:r w:rsidDel="007E7AB9">
            <w:delText>grant all on account _schema.* to account@'%';</w:delText>
          </w:r>
        </w:del>
      </w:ins>
    </w:p>
    <w:p w14:paraId="4B4A26D8" w14:textId="77777777" w:rsidR="007E7AB9" w:rsidRDefault="007E7AB9">
      <w:pPr>
        <w:pStyle w:val="ListParagraph"/>
        <w:jc w:val="both"/>
        <w:rPr>
          <w:ins w:id="7829" w:author="Rajiv Bansal" w:date="2021-05-19T21:08:00Z"/>
        </w:rPr>
        <w:pPrChange w:id="7830" w:author="Rajiv Bansal" w:date="2021-05-19T21:08: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7E7AB9" w14:paraId="709535CC" w14:textId="77777777" w:rsidTr="00D07EA3">
        <w:trPr>
          <w:ins w:id="7831" w:author="Rajiv Bansal" w:date="2021-05-19T21:08:00Z"/>
        </w:trPr>
        <w:tc>
          <w:tcPr>
            <w:tcW w:w="4508" w:type="dxa"/>
          </w:tcPr>
          <w:p w14:paraId="76C1051B" w14:textId="77777777" w:rsidR="007E7AB9" w:rsidRDefault="007E7AB9" w:rsidP="00D07EA3">
            <w:pPr>
              <w:rPr>
                <w:ins w:id="7832" w:author="Rajiv Bansal" w:date="2021-05-19T21:08:00Z"/>
              </w:rPr>
            </w:pPr>
            <w:ins w:id="7833" w:author="Rajiv Bansal" w:date="2021-05-19T21:08:00Z">
              <w:r>
                <w:t>Database/Schema Name</w:t>
              </w:r>
            </w:ins>
          </w:p>
        </w:tc>
        <w:tc>
          <w:tcPr>
            <w:tcW w:w="4508" w:type="dxa"/>
          </w:tcPr>
          <w:p w14:paraId="65EDD870" w14:textId="5E0A6604" w:rsidR="007E7AB9" w:rsidRDefault="007E7AB9" w:rsidP="00D07EA3">
            <w:pPr>
              <w:rPr>
                <w:ins w:id="7834" w:author="Rajiv Bansal" w:date="2021-05-19T21:08:00Z"/>
              </w:rPr>
            </w:pPr>
            <w:ins w:id="7835" w:author="Rajiv Bansal" w:date="2021-05-19T21:08:00Z">
              <w:r>
                <w:t>account_db</w:t>
              </w:r>
            </w:ins>
          </w:p>
        </w:tc>
      </w:tr>
      <w:tr w:rsidR="007E7AB9" w14:paraId="679D01C8" w14:textId="77777777" w:rsidTr="00D07EA3">
        <w:trPr>
          <w:ins w:id="7836" w:author="Rajiv Bansal" w:date="2021-05-19T21:08:00Z"/>
        </w:trPr>
        <w:tc>
          <w:tcPr>
            <w:tcW w:w="4508" w:type="dxa"/>
          </w:tcPr>
          <w:p w14:paraId="273DCFA4" w14:textId="77777777" w:rsidR="007E7AB9" w:rsidRDefault="007E7AB9" w:rsidP="00D07EA3">
            <w:pPr>
              <w:rPr>
                <w:ins w:id="7837" w:author="Rajiv Bansal" w:date="2021-05-19T21:08:00Z"/>
              </w:rPr>
            </w:pPr>
            <w:ins w:id="7838" w:author="Rajiv Bansal" w:date="2021-05-19T21:08:00Z">
              <w:r>
                <w:t>User name</w:t>
              </w:r>
            </w:ins>
          </w:p>
        </w:tc>
        <w:tc>
          <w:tcPr>
            <w:tcW w:w="4508" w:type="dxa"/>
          </w:tcPr>
          <w:p w14:paraId="09539C3A" w14:textId="77777777" w:rsidR="007E7AB9" w:rsidRDefault="007E7AB9" w:rsidP="00D07EA3">
            <w:pPr>
              <w:rPr>
                <w:ins w:id="7839" w:author="Rajiv Bansal" w:date="2021-05-19T21:08:00Z"/>
              </w:rPr>
            </w:pPr>
            <w:ins w:id="7840" w:author="Rajiv Bansal" w:date="2021-05-19T21:08:00Z">
              <w:r>
                <w:t>bjjd</w:t>
              </w:r>
            </w:ins>
          </w:p>
        </w:tc>
      </w:tr>
      <w:tr w:rsidR="007E7AB9" w14:paraId="3AD63664" w14:textId="77777777" w:rsidTr="00D07EA3">
        <w:trPr>
          <w:ins w:id="7841" w:author="Rajiv Bansal" w:date="2021-05-19T21:08:00Z"/>
        </w:trPr>
        <w:tc>
          <w:tcPr>
            <w:tcW w:w="4508" w:type="dxa"/>
          </w:tcPr>
          <w:p w14:paraId="0D5A5603" w14:textId="77777777" w:rsidR="007E7AB9" w:rsidRDefault="007E7AB9" w:rsidP="00D07EA3">
            <w:pPr>
              <w:rPr>
                <w:ins w:id="7842" w:author="Rajiv Bansal" w:date="2021-05-19T21:08:00Z"/>
              </w:rPr>
            </w:pPr>
            <w:ins w:id="7843" w:author="Rajiv Bansal" w:date="2021-05-19T21:08:00Z">
              <w:r>
                <w:t>Password</w:t>
              </w:r>
            </w:ins>
          </w:p>
        </w:tc>
        <w:tc>
          <w:tcPr>
            <w:tcW w:w="4508" w:type="dxa"/>
          </w:tcPr>
          <w:p w14:paraId="5DA26A55" w14:textId="77777777" w:rsidR="007E7AB9" w:rsidRDefault="007E7AB9" w:rsidP="00D07EA3">
            <w:pPr>
              <w:rPr>
                <w:ins w:id="7844" w:author="Rajiv Bansal" w:date="2021-05-19T21:08:00Z"/>
              </w:rPr>
            </w:pPr>
            <w:ins w:id="7845" w:author="Rajiv Bansal" w:date="2021-05-19T21:08:00Z">
              <w:r>
                <w:t>bjjd_379</w:t>
              </w:r>
            </w:ins>
          </w:p>
        </w:tc>
      </w:tr>
    </w:tbl>
    <w:p w14:paraId="46F1694D" w14:textId="77777777" w:rsidR="007E7AB9" w:rsidRDefault="007E7AB9" w:rsidP="007E7AB9">
      <w:pPr>
        <w:rPr>
          <w:ins w:id="7846" w:author="Rajiv Bansal" w:date="2021-05-19T21:08:00Z"/>
        </w:rPr>
      </w:pPr>
    </w:p>
    <w:p w14:paraId="36619A0C" w14:textId="77777777" w:rsidR="007E7AB9" w:rsidRPr="00A66355" w:rsidRDefault="007E7AB9" w:rsidP="007E7AB9">
      <w:pPr>
        <w:rPr>
          <w:ins w:id="7847" w:author="Rajiv Bansal" w:date="2021-05-19T21:08:00Z"/>
          <w:b/>
          <w:bCs/>
        </w:rPr>
      </w:pPr>
      <w:ins w:id="7848" w:author="Rajiv Bansal" w:date="2021-05-19T21:08:00Z">
        <w:r>
          <w:tab/>
        </w:r>
        <w:r w:rsidRPr="00A66355">
          <w:rPr>
            <w:b/>
            <w:bCs/>
          </w:rPr>
          <w:t>Commands:</w:t>
        </w:r>
      </w:ins>
    </w:p>
    <w:p w14:paraId="595F877D" w14:textId="77777777" w:rsidR="007E7AB9" w:rsidRPr="00A66355" w:rsidRDefault="007E7AB9" w:rsidP="007E7AB9">
      <w:pPr>
        <w:ind w:left="360" w:firstLine="360"/>
        <w:jc w:val="both"/>
        <w:rPr>
          <w:ins w:id="7849" w:author="Rajiv Bansal" w:date="2021-05-19T21:08:00Z"/>
          <w:rFonts w:cstheme="minorHAnsi"/>
          <w:lang w:val="en-US"/>
        </w:rPr>
      </w:pPr>
      <w:ins w:id="7850" w:author="Rajiv Bansal" w:date="2021-05-19T21:0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0DDAB0A" w14:textId="77777777" w:rsidR="007E7AB9" w:rsidRPr="00D80614" w:rsidRDefault="007E7AB9" w:rsidP="007E7AB9">
      <w:pPr>
        <w:pStyle w:val="ListParagraph"/>
        <w:spacing w:after="300" w:line="300" w:lineRule="atLeast"/>
        <w:ind w:left="360" w:firstLine="360"/>
        <w:rPr>
          <w:ins w:id="7851" w:author="Rajiv Bansal" w:date="2021-05-19T21:08:00Z"/>
          <w:rFonts w:ascii="Helvetica" w:eastAsia="Times New Roman" w:hAnsi="Helvetica" w:cs="Times New Roman"/>
          <w:color w:val="333333"/>
          <w:sz w:val="21"/>
          <w:szCs w:val="21"/>
          <w:lang w:eastAsia="en-IN"/>
        </w:rPr>
      </w:pPr>
      <w:ins w:id="7852" w:author="Rajiv Bansal" w:date="2021-05-19T21:08:00Z">
        <w:r w:rsidRPr="00D80614">
          <w:rPr>
            <w:rFonts w:ascii="Helvetica" w:eastAsia="Times New Roman" w:hAnsi="Helvetica" w:cs="Times New Roman"/>
            <w:color w:val="333333"/>
            <w:sz w:val="21"/>
            <w:szCs w:val="21"/>
            <w:lang w:eastAsia="en-IN"/>
          </w:rPr>
          <w:t>User Id: root</w:t>
        </w:r>
      </w:ins>
    </w:p>
    <w:p w14:paraId="12F7764D" w14:textId="77777777" w:rsidR="007E7AB9" w:rsidRPr="00D80614" w:rsidRDefault="007E7AB9" w:rsidP="007E7AB9">
      <w:pPr>
        <w:pStyle w:val="ListParagraph"/>
        <w:spacing w:after="300" w:line="300" w:lineRule="atLeast"/>
        <w:ind w:left="360" w:firstLine="360"/>
        <w:rPr>
          <w:ins w:id="7853" w:author="Rajiv Bansal" w:date="2021-05-19T21:08:00Z"/>
          <w:rFonts w:ascii="Helvetica" w:eastAsia="Times New Roman" w:hAnsi="Helvetica" w:cs="Times New Roman"/>
          <w:color w:val="333333"/>
          <w:sz w:val="21"/>
          <w:szCs w:val="21"/>
          <w:lang w:eastAsia="en-IN"/>
        </w:rPr>
      </w:pPr>
      <w:ins w:id="7854" w:author="Rajiv Bansal" w:date="2021-05-19T21:08: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A822F61" w14:textId="77777777" w:rsidR="007E7AB9" w:rsidRDefault="007E7AB9" w:rsidP="007E7AB9">
      <w:pPr>
        <w:pStyle w:val="ListParagraph"/>
        <w:rPr>
          <w:ins w:id="7855" w:author="Rajiv Bansal" w:date="2021-05-19T21:08:00Z"/>
        </w:rPr>
      </w:pPr>
    </w:p>
    <w:p w14:paraId="2F607A0D" w14:textId="439359F8" w:rsidR="007E7AB9" w:rsidRPr="00D07EA3"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7856" w:author="Rajiv Bansal" w:date="2021-05-19T21:08:00Z"/>
          <w:rFonts w:asciiTheme="minorHAnsi" w:hAnsiTheme="minorHAnsi" w:cstheme="minorHAnsi"/>
        </w:rPr>
      </w:pPr>
      <w:ins w:id="7857" w:author="Rajiv Bansal" w:date="2021-05-19T21:08:00Z">
        <w:r w:rsidRPr="00D07EA3">
          <w:rPr>
            <w:rFonts w:asciiTheme="minorHAnsi" w:hAnsiTheme="minorHAnsi" w:cstheme="minorHAnsi"/>
          </w:rPr>
          <w:t xml:space="preserve">create database </w:t>
        </w:r>
        <w:r>
          <w:rPr>
            <w:rFonts w:asciiTheme="minorHAnsi" w:hAnsiTheme="minorHAnsi" w:cstheme="minorHAnsi"/>
          </w:rPr>
          <w:t>account</w:t>
        </w:r>
        <w:r w:rsidRPr="00D07EA3">
          <w:rPr>
            <w:rFonts w:asciiTheme="minorHAnsi" w:hAnsiTheme="minorHAnsi" w:cstheme="minorHAnsi"/>
          </w:rPr>
          <w:t>_db;</w:t>
        </w:r>
      </w:ins>
    </w:p>
    <w:p w14:paraId="23370816" w14:textId="77777777"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7858" w:author="Rajiv Bansal" w:date="2021-05-19T21:08:00Z"/>
          <w:rFonts w:asciiTheme="minorHAnsi" w:hAnsiTheme="minorHAnsi" w:cstheme="minorHAnsi"/>
        </w:rPr>
      </w:pPr>
      <w:ins w:id="7859" w:author="Rajiv Bansal" w:date="2021-05-19T21:08:00Z">
        <w:r w:rsidRPr="00D07EA3">
          <w:rPr>
            <w:rFonts w:asciiTheme="minorHAnsi" w:hAnsiTheme="minorHAnsi" w:cstheme="minorHAnsi"/>
          </w:rPr>
          <w:t>create user 'bjjd'@'%' identified by 'bjjd_379';</w:t>
        </w:r>
      </w:ins>
    </w:p>
    <w:p w14:paraId="113DF2C9" w14:textId="74F8B531"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7860" w:author="Rajiv Bansal" w:date="2021-05-19T21:08:00Z"/>
          <w:rFonts w:asciiTheme="minorHAnsi" w:hAnsiTheme="minorHAnsi" w:cstheme="minorHAnsi"/>
        </w:rPr>
      </w:pPr>
      <w:ins w:id="7861" w:author="Rajiv Bansal" w:date="2021-05-19T21:08:00Z">
        <w:r w:rsidRPr="00000918">
          <w:rPr>
            <w:rFonts w:asciiTheme="minorHAnsi" w:hAnsiTheme="minorHAnsi" w:cstheme="minorHAnsi"/>
          </w:rPr>
          <w:t xml:space="preserve">grant all on </w:t>
        </w:r>
      </w:ins>
      <w:ins w:id="7862" w:author="Rajiv Bansal" w:date="2021-05-19T21:09:00Z">
        <w:r>
          <w:rPr>
            <w:rFonts w:asciiTheme="minorHAnsi" w:hAnsiTheme="minorHAnsi" w:cstheme="minorHAnsi"/>
          </w:rPr>
          <w:t>account</w:t>
        </w:r>
      </w:ins>
      <w:ins w:id="7863" w:author="Rajiv Bansal" w:date="2021-05-19T21:08:00Z">
        <w:r w:rsidRPr="00000918">
          <w:rPr>
            <w:rFonts w:asciiTheme="minorHAnsi" w:hAnsiTheme="minorHAnsi" w:cstheme="minorHAnsi"/>
          </w:rPr>
          <w:t>_db.* to 'bjjd'@'%';</w:t>
        </w:r>
      </w:ins>
    </w:p>
    <w:p w14:paraId="1097C4BE" w14:textId="77777777" w:rsidR="007E7AB9" w:rsidRPr="00D07EA3" w:rsidRDefault="007E7AB9" w:rsidP="007E7AB9">
      <w:pPr>
        <w:pStyle w:val="ListParagraph"/>
        <w:rPr>
          <w:ins w:id="7864" w:author="Rajiv Bansal" w:date="2021-05-19T21:08:00Z"/>
          <w:rFonts w:asciiTheme="minorHAnsi" w:hAnsiTheme="minorHAnsi" w:cstheme="minorHAnsi"/>
        </w:rPr>
      </w:pPr>
    </w:p>
    <w:p w14:paraId="11FEF775" w14:textId="77777777" w:rsidR="002E2790" w:rsidRDefault="002E2790">
      <w:pPr>
        <w:pStyle w:val="ListParagraph"/>
        <w:ind w:left="357"/>
        <w:jc w:val="both"/>
        <w:rPr>
          <w:ins w:id="7865" w:author="rkbansal" w:date="2020-04-23T00:30:00Z"/>
        </w:rPr>
        <w:pPrChange w:id="7866" w:author="Rajiv Bansal" w:date="2021-05-19T21:08:00Z">
          <w:pPr/>
        </w:pPrChange>
      </w:pPr>
    </w:p>
    <w:p w14:paraId="7D67FFE5" w14:textId="77777777" w:rsidR="002E2790" w:rsidRDefault="002E2790" w:rsidP="002E2790">
      <w:pPr>
        <w:pStyle w:val="ListParagraph"/>
        <w:numPr>
          <w:ilvl w:val="0"/>
          <w:numId w:val="74"/>
        </w:numPr>
        <w:rPr>
          <w:ins w:id="7867" w:author="rkbansal" w:date="2020-04-23T00:30:00Z"/>
        </w:rPr>
      </w:pPr>
      <w:ins w:id="7868"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869" w:author="rkbansal" w:date="2020-04-23T00:30:00Z"/>
        </w:rPr>
      </w:pPr>
      <w:ins w:id="7870" w:author="rkbansal" w:date="2020-04-23T00:33:00Z">
        <w:r w:rsidRPr="00EF0BD8">
          <w:object w:dxaOrig="3331" w:dyaOrig="811" w14:anchorId="2297D264">
            <v:shape id="_x0000_i1037" type="#_x0000_t75" style="width:165.75pt;height:43.5pt" o:ole="">
              <v:imagedata r:id="rId273" o:title=""/>
            </v:shape>
            <o:OLEObject Type="Embed" ProgID="Package" ShapeID="_x0000_i1037" DrawAspect="Content" ObjectID="_1685214460" r:id="rId274"/>
          </w:object>
        </w:r>
      </w:ins>
      <w:ins w:id="7871" w:author="rkbansal" w:date="2020-04-23T00:33:00Z">
        <w:r w:rsidRPr="00EF0BD8">
          <w:t xml:space="preserve"> </w:t>
        </w:r>
      </w:ins>
      <w:ins w:id="7872" w:author="rkbansal" w:date="2020-04-23T00:33:00Z">
        <w:r w:rsidRPr="00EF0BD8">
          <w:object w:dxaOrig="3766" w:dyaOrig="811" w14:anchorId="1C6C37ED">
            <v:shape id="_x0000_i1038" type="#_x0000_t75" style="width:187.5pt;height:43.5pt" o:ole="">
              <v:imagedata r:id="rId275" o:title=""/>
            </v:shape>
            <o:OLEObject Type="Embed" ProgID="Package" ShapeID="_x0000_i1038" DrawAspect="Content" ObjectID="_1685214461" r:id="rId276"/>
          </w:object>
        </w:r>
      </w:ins>
      <w:ins w:id="7873" w:author="rkbansal" w:date="2020-04-23T00:33:00Z">
        <w:r w:rsidRPr="00EF0BD8">
          <w:t xml:space="preserve"> </w:t>
        </w:r>
      </w:ins>
      <w:ins w:id="7874" w:author="rkbansal" w:date="2020-04-23T00:33:00Z">
        <w:r w:rsidRPr="00EF0BD8">
          <w:object w:dxaOrig="3751" w:dyaOrig="811" w14:anchorId="47A48A71">
            <v:shape id="_x0000_i1039" type="#_x0000_t75" style="width:187.5pt;height:43.5pt" o:ole="">
              <v:imagedata r:id="rId277" o:title=""/>
            </v:shape>
            <o:OLEObject Type="Embed" ProgID="Package" ShapeID="_x0000_i1039" DrawAspect="Content" ObjectID="_1685214462" r:id="rId278"/>
          </w:object>
        </w:r>
      </w:ins>
    </w:p>
    <w:p w14:paraId="55E7A7F9" w14:textId="77777777" w:rsidR="00E40E69" w:rsidRDefault="00E40E69" w:rsidP="00E40E69">
      <w:pPr>
        <w:pStyle w:val="ListParagraph"/>
        <w:numPr>
          <w:ilvl w:val="0"/>
          <w:numId w:val="74"/>
        </w:numPr>
        <w:rPr>
          <w:ins w:id="7875" w:author="rkbansal" w:date="2020-05-10T16:31:00Z"/>
        </w:rPr>
      </w:pPr>
      <w:ins w:id="7876"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877" w:author="rkbansal" w:date="2020-05-10T16:31:00Z"/>
        </w:rPr>
      </w:pPr>
      <w:ins w:id="7878"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879" w:author="rkbansal" w:date="2020-04-23T00:30:00Z"/>
        </w:rPr>
      </w:pPr>
    </w:p>
    <w:p w14:paraId="47575106" w14:textId="2EAFECB3" w:rsidR="00997052" w:rsidRDefault="00997052" w:rsidP="00997052">
      <w:pPr>
        <w:pStyle w:val="ListParagraph"/>
        <w:numPr>
          <w:ilvl w:val="0"/>
          <w:numId w:val="74"/>
        </w:numPr>
        <w:rPr>
          <w:ins w:id="7880" w:author="rkbansal" w:date="2020-05-10T16:44:00Z"/>
        </w:rPr>
      </w:pPr>
      <w:ins w:id="7881" w:author="rkbansal" w:date="2020-05-10T16:44:00Z">
        <w:r>
          <w:t>Add the following dependencies</w:t>
        </w:r>
      </w:ins>
      <w:ins w:id="7882" w:author="rkbansal" w:date="2020-05-17T02:32:00Z">
        <w:r w:rsidR="00AA70EF">
          <w:t xml:space="preserve"> in pom.xml</w:t>
        </w:r>
      </w:ins>
      <w:ins w:id="7883"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7884" w:author="rkbansal" w:date="2020-05-10T16:44:00Z"/>
          <w:bCs/>
        </w:rPr>
      </w:pPr>
      <w:ins w:id="7885"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886" w:author="rkbansal" w:date="2020-05-10T16:44:00Z"/>
          <w:bCs/>
        </w:rPr>
      </w:pPr>
      <w:ins w:id="7887"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29233AED" w14:textId="77777777" w:rsidR="00997052" w:rsidRDefault="00997052" w:rsidP="00997052">
      <w:pPr>
        <w:pStyle w:val="ListParagraph"/>
        <w:numPr>
          <w:ilvl w:val="1"/>
          <w:numId w:val="107"/>
        </w:numPr>
        <w:rPr>
          <w:ins w:id="7888" w:author="rkbansal" w:date="2020-05-10T16:44:00Z"/>
          <w:bCs/>
        </w:rPr>
      </w:pPr>
      <w:ins w:id="7889"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890" w:author="rkbansal" w:date="2020-05-10T16:44:00Z"/>
          <w:bCs/>
        </w:rPr>
      </w:pPr>
      <w:ins w:id="7891"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7892" w:author="rkbansal" w:date="2020-04-23T00:30:00Z"/>
        </w:rPr>
      </w:pPr>
      <w:ins w:id="7893"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38925" cy="8267700"/>
                      </a:xfrm>
                      <a:prstGeom prst="rect">
                        <a:avLst/>
                      </a:prstGeom>
                    </pic:spPr>
                  </pic:pic>
                </a:graphicData>
              </a:graphic>
            </wp:inline>
          </w:drawing>
        </w:r>
      </w:ins>
    </w:p>
    <w:p w14:paraId="15577261" w14:textId="1E321827" w:rsidR="002E2790" w:rsidRDefault="002E2790" w:rsidP="002E2790">
      <w:pPr>
        <w:pStyle w:val="ListParagraph"/>
        <w:rPr>
          <w:ins w:id="7894" w:author="rkbansal" w:date="2020-04-23T00:30:00Z"/>
        </w:rPr>
      </w:pPr>
      <w:ins w:id="7895" w:author="rkbansal" w:date="2020-04-23T00:30:00Z">
        <w:r>
          <w:rPr>
            <w:rFonts w:ascii="Consolas" w:hAnsi="Consolas" w:cs="Consolas"/>
            <w:color w:val="000000"/>
            <w:sz w:val="20"/>
            <w:szCs w:val="20"/>
          </w:rPr>
          <w:lastRenderedPageBreak/>
          <w:tab/>
        </w:r>
      </w:ins>
      <w:ins w:id="7896" w:author="rkbansal" w:date="2020-12-25T19:03:00Z">
        <w:r w:rsidR="00DA7B48">
          <w:rPr>
            <w:noProof/>
          </w:rPr>
          <w:drawing>
            <wp:inline distT="0" distB="0" distL="0" distR="0" wp14:anchorId="02D55AE0" wp14:editId="4E0BFA86">
              <wp:extent cx="5448300" cy="8286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48300" cy="828675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897" w:author="rkbansal" w:date="2020-04-23T00:30:00Z"/>
        </w:rPr>
      </w:pPr>
      <w:ins w:id="7898" w:author="rkbansal" w:date="2020-04-23T00:30:00Z">
        <w:r w:rsidRPr="004F63DB">
          <w:t>Rename the package of io.swagger to com.jmk.</w:t>
        </w:r>
      </w:ins>
      <w:ins w:id="7899" w:author="rkbansal" w:date="2020-04-23T15:23:00Z">
        <w:r w:rsidR="00A551B5">
          <w:t>account</w:t>
        </w:r>
      </w:ins>
    </w:p>
    <w:p w14:paraId="5EFB1E50" w14:textId="7CEF15EB" w:rsidR="002E2790" w:rsidRPr="005D2287" w:rsidRDefault="002E2790" w:rsidP="002E2790">
      <w:pPr>
        <w:pStyle w:val="ListParagraph"/>
        <w:numPr>
          <w:ilvl w:val="0"/>
          <w:numId w:val="74"/>
        </w:numPr>
        <w:rPr>
          <w:ins w:id="7900" w:author="rkbansal" w:date="2020-04-23T00:30:00Z"/>
        </w:rPr>
      </w:pPr>
      <w:ins w:id="7901" w:author="rkbansal" w:date="2020-04-23T00:30:00Z">
        <w:r>
          <w:t xml:space="preserve">Rename and refactor the </w:t>
        </w:r>
        <w:r w:rsidRPr="00CB6CDE">
          <w:rPr>
            <w:rPrChange w:id="7902" w:author="rkbansal" w:date="2020-04-24T21:43:00Z">
              <w:rPr>
                <w:rFonts w:ascii="Consolas" w:hAnsi="Consolas" w:cs="Consolas"/>
                <w:color w:val="000000"/>
                <w:sz w:val="20"/>
                <w:szCs w:val="20"/>
                <w:shd w:val="clear" w:color="auto" w:fill="D4D4D4"/>
              </w:rPr>
            </w:rPrChange>
          </w:rPr>
          <w:t xml:space="preserve">Swagger2SpringBoot.java to </w:t>
        </w:r>
      </w:ins>
      <w:ins w:id="7903" w:author="rkbansal" w:date="2020-04-23T15:20:00Z">
        <w:r w:rsidR="00ED5E87" w:rsidRPr="00CB6CDE">
          <w:rPr>
            <w:rPrChange w:id="7904" w:author="rkbansal" w:date="2020-04-24T21:43:00Z">
              <w:rPr>
                <w:rFonts w:ascii="Consolas" w:hAnsi="Consolas" w:cs="Consolas"/>
                <w:color w:val="000000"/>
                <w:sz w:val="20"/>
                <w:szCs w:val="20"/>
                <w:shd w:val="clear" w:color="auto" w:fill="D4D4D4"/>
              </w:rPr>
            </w:rPrChange>
          </w:rPr>
          <w:t>Account</w:t>
        </w:r>
      </w:ins>
      <w:ins w:id="7905" w:author="rkbansal" w:date="2020-04-23T00:30:00Z">
        <w:r w:rsidRPr="00CB6CDE">
          <w:rPr>
            <w:rPrChange w:id="7906" w:author="rkbansal" w:date="2020-04-24T21:43:00Z">
              <w:rPr>
                <w:rFonts w:ascii="Consolas" w:hAnsi="Consolas" w:cs="Consolas"/>
                <w:color w:val="000000"/>
                <w:sz w:val="20"/>
                <w:szCs w:val="20"/>
                <w:shd w:val="clear" w:color="auto" w:fill="E8F2FE"/>
              </w:rPr>
            </w:rPrChange>
          </w:rPr>
          <w:t>Mgmt</w:t>
        </w:r>
      </w:ins>
      <w:ins w:id="7907" w:author="rkbansal" w:date="2020-04-24T21:42:00Z">
        <w:r w:rsidR="00CB6CDE" w:rsidRPr="00CB6CDE">
          <w:rPr>
            <w:rPrChange w:id="7908" w:author="rkbansal" w:date="2020-04-24T21:43:00Z">
              <w:rPr>
                <w:rFonts w:ascii="Consolas" w:hAnsi="Consolas" w:cs="Consolas"/>
                <w:color w:val="000000"/>
                <w:sz w:val="20"/>
                <w:szCs w:val="20"/>
                <w:shd w:val="clear" w:color="auto" w:fill="E8F2FE"/>
              </w:rPr>
            </w:rPrChange>
          </w:rPr>
          <w:t>Rest</w:t>
        </w:r>
      </w:ins>
      <w:ins w:id="7909" w:author="rkbansal" w:date="2020-04-23T00:30:00Z">
        <w:r w:rsidRPr="00CB6CDE">
          <w:rPr>
            <w:rPrChange w:id="7910"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911" w:author="rkbansal" w:date="2020-04-23T00:30:00Z"/>
        </w:rPr>
      </w:pPr>
      <w:ins w:id="7912"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913" w:author="rkbansal" w:date="2020-04-23T15:24:00Z"/>
        </w:rPr>
      </w:pPr>
      <w:ins w:id="7914" w:author="rkbansal" w:date="2020-04-23T00:30:00Z">
        <w:r>
          <w:t>Enable JpaRepositories</w:t>
        </w:r>
      </w:ins>
    </w:p>
    <w:p w14:paraId="1217A152" w14:textId="54717A0C" w:rsidR="00457320" w:rsidRDefault="00457320" w:rsidP="00457320">
      <w:pPr>
        <w:pStyle w:val="ListParagraph"/>
        <w:numPr>
          <w:ilvl w:val="1"/>
          <w:numId w:val="74"/>
        </w:numPr>
        <w:rPr>
          <w:ins w:id="7915" w:author="rkbansal" w:date="2020-04-23T15:24:00Z"/>
        </w:rPr>
      </w:pPr>
      <w:ins w:id="7916" w:author="rkbansal" w:date="2020-04-23T15:24:00Z">
        <w:r>
          <w:t>Enable FeignClient to interact with user-mgmt-service, people-mgmt-service</w:t>
        </w:r>
      </w:ins>
      <w:ins w:id="7917" w:author="rkbansal" w:date="2020-04-23T15:25:00Z">
        <w:r>
          <w:t xml:space="preserve">, </w:t>
        </w:r>
      </w:ins>
      <w:ins w:id="7918" w:author="rkbansal" w:date="2020-04-23T15:24:00Z">
        <w:r>
          <w:t>project</w:t>
        </w:r>
      </w:ins>
      <w:ins w:id="7919" w:author="rkbansal" w:date="2020-04-23T15:25:00Z">
        <w:r>
          <w:t>-mgmt-service etc.</w:t>
        </w:r>
      </w:ins>
    </w:p>
    <w:p w14:paraId="0C450F96" w14:textId="1EC13DA8" w:rsidR="002E2790" w:rsidRDefault="002E2790" w:rsidP="002E2790">
      <w:pPr>
        <w:pStyle w:val="ListParagraph"/>
        <w:numPr>
          <w:ilvl w:val="1"/>
          <w:numId w:val="74"/>
        </w:numPr>
        <w:rPr>
          <w:ins w:id="7920" w:author="rkbansal" w:date="2020-05-17T02:31:00Z"/>
        </w:rPr>
      </w:pPr>
      <w:ins w:id="7921" w:author="rkbansal" w:date="2020-04-23T00:30:00Z">
        <w:r>
          <w:t>Enable EnableSwagger2 so that we can view the document api</w:t>
        </w:r>
      </w:ins>
    </w:p>
    <w:p w14:paraId="766723CE" w14:textId="1FD3E2D1" w:rsidR="00B76CC6" w:rsidRPr="001A4DA1" w:rsidRDefault="003C57B4">
      <w:pPr>
        <w:pStyle w:val="ListParagraph"/>
        <w:rPr>
          <w:ins w:id="7922" w:author="rkbansal" w:date="2020-04-23T00:30:00Z"/>
        </w:rPr>
        <w:pPrChange w:id="7923" w:author="rkbansal" w:date="2020-05-17T02:31:00Z">
          <w:pPr>
            <w:pStyle w:val="ListParagraph"/>
            <w:numPr>
              <w:ilvl w:val="1"/>
              <w:numId w:val="74"/>
            </w:numPr>
            <w:ind w:left="1440" w:hanging="360"/>
          </w:pPr>
        </w:pPrChange>
      </w:pPr>
      <w:ins w:id="7924" w:author="rkbansal" w:date="2020-12-25T14:30:00Z">
        <w:r>
          <w:rPr>
            <w:noProof/>
          </w:rPr>
          <w:drawing>
            <wp:inline distT="0" distB="0" distL="0" distR="0" wp14:anchorId="1EB133A2" wp14:editId="0F16A12D">
              <wp:extent cx="4972050" cy="2495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72050" cy="2495550"/>
                      </a:xfrm>
                      <a:prstGeom prst="rect">
                        <a:avLst/>
                      </a:prstGeom>
                    </pic:spPr>
                  </pic:pic>
                </a:graphicData>
              </a:graphic>
            </wp:inline>
          </w:drawing>
        </w:r>
      </w:ins>
    </w:p>
    <w:p w14:paraId="5073A76A" w14:textId="1EFB037B" w:rsidR="002E2790" w:rsidRDefault="002E2790" w:rsidP="002E2790">
      <w:pPr>
        <w:rPr>
          <w:ins w:id="7925" w:author="rkbansal" w:date="2020-04-23T00:30:00Z"/>
        </w:rPr>
      </w:pPr>
    </w:p>
    <w:p w14:paraId="5AC3D19C" w14:textId="77777777" w:rsidR="00427475" w:rsidRPr="00DE30DD" w:rsidRDefault="00427475" w:rsidP="00427475">
      <w:pPr>
        <w:pStyle w:val="ListParagraph"/>
        <w:numPr>
          <w:ilvl w:val="0"/>
          <w:numId w:val="74"/>
        </w:numPr>
        <w:rPr>
          <w:ins w:id="7926" w:author="rkbansal" w:date="2020-05-10T16:56:00Z"/>
          <w:bCs/>
        </w:rPr>
      </w:pPr>
      <w:ins w:id="7927" w:author="rkbansal" w:date="2020-05-10T16:56: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928" w:author="rkbansal" w:date="2020-04-23T00:30:00Z"/>
        </w:rPr>
      </w:pPr>
      <w:ins w:id="7929"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930" w:author="rkbansal" w:date="2020-05-10T23:26:00Z"/>
          <w:rFonts w:asciiTheme="minorHAnsi" w:hAnsiTheme="minorHAnsi" w:cstheme="minorHAnsi"/>
        </w:rPr>
      </w:pPr>
      <w:ins w:id="7931" w:author="rkbansal" w:date="2020-05-10T23:26:00Z">
        <w:r>
          <w:rPr>
            <w:rFonts w:asciiTheme="minorHAnsi" w:hAnsiTheme="minorHAnsi" w:cstheme="minorHAnsi"/>
          </w:rPr>
          <w:t>In this application, still there will be an application.properties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932" w:author="rkbansal" w:date="2020-05-10T23:26:00Z"/>
          <w:rFonts w:asciiTheme="minorHAnsi" w:hAnsiTheme="minorHAnsi" w:cstheme="minorHAnsi"/>
        </w:rPr>
      </w:pPr>
      <w:ins w:id="7933"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934" w:author="rkbansal" w:date="2020-05-10T23:26:00Z"/>
          <w:rFonts w:asciiTheme="minorHAnsi" w:hAnsiTheme="minorHAnsi" w:cstheme="minorHAnsi"/>
        </w:rPr>
      </w:pPr>
      <w:ins w:id="7935"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936" w:author="rkbansal" w:date="2020-05-10T23:26:00Z"/>
          <w:rFonts w:asciiTheme="minorHAnsi" w:hAnsiTheme="minorHAnsi" w:cstheme="minorHAnsi"/>
        </w:rPr>
      </w:pPr>
      <w:ins w:id="7937"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938" w:author="rkbansal" w:date="2020-05-10T23:26:00Z"/>
        </w:rPr>
      </w:pPr>
      <w:ins w:id="7939"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940" w:author="rkbansal" w:date="2020-04-23T00:30:00Z"/>
        </w:rPr>
      </w:pPr>
    </w:p>
    <w:p w14:paraId="5804A99A" w14:textId="57DA2C1E" w:rsidR="00F91C9C" w:rsidRDefault="00F91C9C" w:rsidP="002E2790">
      <w:pPr>
        <w:pStyle w:val="ListParagraph"/>
        <w:numPr>
          <w:ilvl w:val="0"/>
          <w:numId w:val="74"/>
        </w:numPr>
        <w:rPr>
          <w:ins w:id="7941" w:author="rkbansal" w:date="2020-04-25T00:04:00Z"/>
        </w:rPr>
      </w:pPr>
      <w:ins w:id="7942" w:author="rkbansal" w:date="2020-04-24T23:59:00Z">
        <w:r>
          <w:t>Cre</w:t>
        </w:r>
      </w:ins>
      <w:ins w:id="7943" w:author="rkbansal" w:date="2020-04-25T00:00:00Z">
        <w:r>
          <w:t>ate the Donat</w:t>
        </w:r>
      </w:ins>
      <w:ins w:id="7944"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945" w:author="rkbansal" w:date="2020-04-25T00:03:00Z"/>
        </w:rPr>
        <w:pPrChange w:id="7946" w:author="rkbansal" w:date="2020-04-25T00:05:00Z">
          <w:pPr>
            <w:pStyle w:val="ListParagraph"/>
            <w:numPr>
              <w:numId w:val="74"/>
            </w:numPr>
            <w:ind w:hanging="360"/>
          </w:pPr>
        </w:pPrChange>
      </w:pPr>
      <w:ins w:id="7947" w:author="rkbansal" w:date="2020-04-25T00:04:00Z">
        <w:r>
          <w:t>DonationApi interface</w:t>
        </w:r>
      </w:ins>
    </w:p>
    <w:p w14:paraId="1C3BF01D" w14:textId="6432CAC1" w:rsidR="00F91C9C" w:rsidRDefault="00B12EFC">
      <w:pPr>
        <w:pStyle w:val="ListParagraph"/>
        <w:rPr>
          <w:ins w:id="7948" w:author="rkbansal" w:date="2020-04-24T23:59:00Z"/>
        </w:rPr>
        <w:pPrChange w:id="7949" w:author="rkbansal" w:date="2020-04-25T00:03:00Z">
          <w:pPr>
            <w:pStyle w:val="ListParagraph"/>
            <w:numPr>
              <w:numId w:val="74"/>
            </w:numPr>
            <w:ind w:hanging="360"/>
          </w:pPr>
        </w:pPrChange>
      </w:pPr>
      <w:ins w:id="7950" w:author="rkbansal" w:date="2020-12-25T14:41:00Z">
        <w:r>
          <w:rPr>
            <w:noProof/>
          </w:rPr>
          <w:drawing>
            <wp:inline distT="0" distB="0" distL="0" distR="0" wp14:anchorId="0B992F39" wp14:editId="12E2B3B2">
              <wp:extent cx="9779000" cy="533273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779000" cy="5332730"/>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951" w:author="rkbansal" w:date="2020-04-25T00:13:00Z"/>
        </w:rPr>
      </w:pPr>
      <w:ins w:id="7952" w:author="rkbansal" w:date="2020-04-25T00:04:00Z">
        <w:r>
          <w:t>DonationApiController Class</w:t>
        </w:r>
      </w:ins>
      <w:ins w:id="7953" w:author="rkbansal" w:date="2020-04-25T00:11:00Z">
        <w:r w:rsidR="008B02F4">
          <w:t>: In this class</w:t>
        </w:r>
      </w:ins>
      <w:ins w:id="7954" w:author="rkbansal" w:date="2020-04-25T00:13:00Z">
        <w:r w:rsidR="008B02F4">
          <w:t xml:space="preserve">, when saving donation, </w:t>
        </w:r>
      </w:ins>
      <w:ins w:id="7955" w:author="rkbansal" w:date="2020-04-25T00:11:00Z">
        <w:r w:rsidR="008B02F4">
          <w:t xml:space="preserve">we will </w:t>
        </w:r>
      </w:ins>
      <w:ins w:id="7956" w:author="rkbansal" w:date="2020-04-25T00:13:00Z">
        <w:r w:rsidR="008B02F4">
          <w:t>perform the following activities</w:t>
        </w:r>
      </w:ins>
      <w:ins w:id="7957" w:author="rkbansal" w:date="2020-04-25T00:04:00Z">
        <w:r>
          <w:t>:</w:t>
        </w:r>
      </w:ins>
    </w:p>
    <w:p w14:paraId="4FCB54CB" w14:textId="77777777" w:rsidR="008B02F4" w:rsidRDefault="008B02F4">
      <w:pPr>
        <w:pStyle w:val="ListParagraph"/>
        <w:numPr>
          <w:ilvl w:val="0"/>
          <w:numId w:val="94"/>
        </w:numPr>
        <w:rPr>
          <w:ins w:id="7958" w:author="rkbansal" w:date="2020-04-25T00:13:00Z"/>
        </w:rPr>
        <w:pPrChange w:id="7959" w:author="rkbansal" w:date="2020-04-25T00:13:00Z">
          <w:pPr>
            <w:pStyle w:val="ListParagraph"/>
            <w:numPr>
              <w:numId w:val="93"/>
            </w:numPr>
            <w:ind w:left="1440" w:hanging="360"/>
          </w:pPr>
        </w:pPrChange>
      </w:pPr>
      <w:ins w:id="7960"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961" w:author="rkbansal" w:date="2020-04-25T00:13:00Z"/>
        </w:rPr>
        <w:pPrChange w:id="7962" w:author="rkbansal" w:date="2020-04-25T00:13:00Z">
          <w:pPr>
            <w:pStyle w:val="ListParagraph"/>
            <w:numPr>
              <w:numId w:val="93"/>
            </w:numPr>
            <w:ind w:left="1440" w:hanging="360"/>
          </w:pPr>
        </w:pPrChange>
      </w:pPr>
      <w:ins w:id="7963" w:author="rkbansal" w:date="2020-04-25T00:13:00Z">
        <w:r>
          <w:t>Validate the project exists.</w:t>
        </w:r>
      </w:ins>
    </w:p>
    <w:p w14:paraId="56468B37" w14:textId="77777777" w:rsidR="008B02F4" w:rsidRDefault="008B02F4">
      <w:pPr>
        <w:pStyle w:val="ListParagraph"/>
        <w:numPr>
          <w:ilvl w:val="0"/>
          <w:numId w:val="94"/>
        </w:numPr>
        <w:rPr>
          <w:ins w:id="7964" w:author="rkbansal" w:date="2020-04-25T00:13:00Z"/>
        </w:rPr>
        <w:pPrChange w:id="7965" w:author="rkbansal" w:date="2020-04-25T00:13:00Z">
          <w:pPr>
            <w:pStyle w:val="ListParagraph"/>
            <w:numPr>
              <w:numId w:val="93"/>
            </w:numPr>
            <w:ind w:left="1440" w:hanging="360"/>
          </w:pPr>
        </w:pPrChange>
      </w:pPr>
      <w:ins w:id="7966"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967" w:author="rkbansal" w:date="2020-04-25T00:13:00Z"/>
        </w:rPr>
        <w:pPrChange w:id="7968" w:author="rkbansal" w:date="2020-04-25T00:13:00Z">
          <w:pPr>
            <w:pStyle w:val="ListParagraph"/>
            <w:numPr>
              <w:numId w:val="93"/>
            </w:numPr>
            <w:ind w:left="1440" w:hanging="360"/>
          </w:pPr>
        </w:pPrChange>
      </w:pPr>
      <w:ins w:id="7969"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970" w:author="rkbansal" w:date="2020-04-25T00:13:00Z"/>
        </w:rPr>
        <w:pPrChange w:id="7971" w:author="rkbansal" w:date="2020-04-25T00:13:00Z">
          <w:pPr>
            <w:pStyle w:val="ListParagraph"/>
            <w:numPr>
              <w:numId w:val="93"/>
            </w:numPr>
            <w:ind w:left="1440" w:hanging="360"/>
          </w:pPr>
        </w:pPrChange>
      </w:pPr>
      <w:ins w:id="7972" w:author="rkbansal" w:date="2020-04-25T00:13:00Z">
        <w:r>
          <w:t>Saving the donation.</w:t>
        </w:r>
      </w:ins>
    </w:p>
    <w:p w14:paraId="61493035" w14:textId="77777777" w:rsidR="008B02F4" w:rsidRDefault="008B02F4">
      <w:pPr>
        <w:pStyle w:val="ListParagraph"/>
        <w:ind w:left="924"/>
        <w:rPr>
          <w:ins w:id="7973" w:author="rkbansal" w:date="2020-04-25T00:06:00Z"/>
        </w:rPr>
        <w:pPrChange w:id="7974" w:author="rkbansal" w:date="2020-04-25T00:13:00Z">
          <w:pPr>
            <w:pStyle w:val="ListParagraph"/>
            <w:numPr>
              <w:numId w:val="93"/>
            </w:numPr>
            <w:ind w:left="924" w:hanging="357"/>
          </w:pPr>
        </w:pPrChange>
      </w:pPr>
    </w:p>
    <w:p w14:paraId="1789CD61" w14:textId="331E59F7" w:rsidR="00777103" w:rsidRDefault="00196063">
      <w:pPr>
        <w:pStyle w:val="ListParagraph"/>
        <w:ind w:left="924"/>
        <w:rPr>
          <w:ins w:id="7975" w:author="rkbansal" w:date="2020-04-25T00:04:00Z"/>
        </w:rPr>
        <w:pPrChange w:id="7976" w:author="rkbansal" w:date="2020-04-25T00:06:00Z">
          <w:pPr>
            <w:pStyle w:val="ListParagraph"/>
            <w:numPr>
              <w:numId w:val="74"/>
            </w:numPr>
            <w:ind w:hanging="360"/>
          </w:pPr>
        </w:pPrChange>
      </w:pPr>
      <w:ins w:id="7977" w:author="rkbansal" w:date="2020-12-25T14:44:00Z">
        <w:r>
          <w:rPr>
            <w:noProof/>
          </w:rPr>
          <w:drawing>
            <wp:inline distT="0" distB="0" distL="0" distR="0" wp14:anchorId="2E6E27B5" wp14:editId="68CA5963">
              <wp:extent cx="9779000" cy="49612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779000" cy="4961255"/>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978" w:author="rkbansal" w:date="2020-04-25T00:15:00Z"/>
        </w:rPr>
      </w:pPr>
      <w:ins w:id="7979" w:author="rkbansal" w:date="2020-04-25T00:14:00Z">
        <w:r>
          <w:t xml:space="preserve">Create the </w:t>
        </w:r>
        <w:r w:rsidR="008551B3">
          <w:t>Expense</w:t>
        </w:r>
        <w:r>
          <w:t xml:space="preserve">Api and </w:t>
        </w:r>
        <w:r w:rsidR="008551B3">
          <w:t>Expense</w:t>
        </w:r>
        <w:r>
          <w:t>ApiController Class</w:t>
        </w:r>
      </w:ins>
    </w:p>
    <w:p w14:paraId="35FF4CBC" w14:textId="16C3E643" w:rsidR="00B058FC" w:rsidRDefault="00322D86" w:rsidP="000E3BFB">
      <w:pPr>
        <w:pStyle w:val="ListParagraph"/>
        <w:numPr>
          <w:ilvl w:val="0"/>
          <w:numId w:val="93"/>
        </w:numPr>
        <w:ind w:left="924" w:hanging="357"/>
        <w:rPr>
          <w:ins w:id="7980" w:author="rkbansal" w:date="2020-04-25T00:15:00Z"/>
        </w:rPr>
      </w:pPr>
      <w:ins w:id="7981" w:author="rkbansal" w:date="2020-04-25T00:15:00Z">
        <w:r>
          <w:t>ExpenseApi</w:t>
        </w:r>
      </w:ins>
    </w:p>
    <w:p w14:paraId="746555DA" w14:textId="2FC18ED2" w:rsidR="00DE67C1" w:rsidRDefault="00C0217C">
      <w:pPr>
        <w:pStyle w:val="ListParagraph"/>
        <w:ind w:left="924"/>
        <w:rPr>
          <w:ins w:id="7982" w:author="rkbansal" w:date="2020-04-25T00:14:00Z"/>
        </w:rPr>
        <w:pPrChange w:id="7983" w:author="rkbansal" w:date="2020-04-25T00:15:00Z">
          <w:pPr>
            <w:pStyle w:val="ListParagraph"/>
            <w:numPr>
              <w:numId w:val="74"/>
            </w:numPr>
            <w:ind w:hanging="360"/>
          </w:pPr>
        </w:pPrChange>
      </w:pPr>
      <w:ins w:id="7984" w:author="rkbansal" w:date="2020-12-25T14:49:00Z">
        <w:r>
          <w:rPr>
            <w:noProof/>
          </w:rPr>
          <w:drawing>
            <wp:inline distT="0" distB="0" distL="0" distR="0" wp14:anchorId="2F90CD9B" wp14:editId="453D4804">
              <wp:extent cx="9779000" cy="53054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779000" cy="5305425"/>
                      </a:xfrm>
                      <a:prstGeom prst="rect">
                        <a:avLst/>
                      </a:prstGeom>
                    </pic:spPr>
                  </pic:pic>
                </a:graphicData>
              </a:graphic>
            </wp:inline>
          </w:drawing>
        </w:r>
      </w:ins>
    </w:p>
    <w:p w14:paraId="5C0D2A75" w14:textId="77777777" w:rsidR="00936044" w:rsidRDefault="00936044">
      <w:pPr>
        <w:pStyle w:val="ListParagraph"/>
        <w:ind w:left="924"/>
        <w:rPr>
          <w:ins w:id="7985" w:author="rkbansal" w:date="2020-04-25T00:19:00Z"/>
        </w:rPr>
        <w:pPrChange w:id="7986"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987" w:author="rkbansal" w:date="2020-04-25T00:19:00Z"/>
        </w:rPr>
      </w:pPr>
      <w:ins w:id="7988" w:author="rkbansal" w:date="2020-04-25T00:19:00Z">
        <w:r>
          <w:t>ExpenseApiController Class: during the saving expense, validating the project.</w:t>
        </w:r>
      </w:ins>
    </w:p>
    <w:p w14:paraId="6547A44E" w14:textId="0C11742D" w:rsidR="00345C3C" w:rsidRDefault="008F39CF">
      <w:pPr>
        <w:pStyle w:val="ListParagraph"/>
        <w:ind w:left="924"/>
        <w:rPr>
          <w:ins w:id="7989" w:author="rkbansal" w:date="2020-04-25T00:19:00Z"/>
        </w:rPr>
        <w:pPrChange w:id="7990" w:author="rkbansal" w:date="2020-04-25T00:19:00Z">
          <w:pPr>
            <w:pStyle w:val="ListParagraph"/>
            <w:numPr>
              <w:numId w:val="93"/>
            </w:numPr>
            <w:ind w:left="924" w:hanging="357"/>
          </w:pPr>
        </w:pPrChange>
      </w:pPr>
      <w:ins w:id="7991" w:author="rkbansal" w:date="2020-12-25T14:55:00Z">
        <w:r>
          <w:rPr>
            <w:noProof/>
          </w:rPr>
          <w:lastRenderedPageBreak/>
          <w:drawing>
            <wp:inline distT="0" distB="0" distL="0" distR="0" wp14:anchorId="14A29FB8" wp14:editId="3A2791AB">
              <wp:extent cx="9779000" cy="49212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779000" cy="4921250"/>
                      </a:xfrm>
                      <a:prstGeom prst="rect">
                        <a:avLst/>
                      </a:prstGeom>
                    </pic:spPr>
                  </pic:pic>
                </a:graphicData>
              </a:graphic>
            </wp:inline>
          </w:drawing>
        </w:r>
      </w:ins>
    </w:p>
    <w:p w14:paraId="1D0664BB" w14:textId="77777777" w:rsidR="00345C3C" w:rsidRDefault="00345C3C">
      <w:pPr>
        <w:pStyle w:val="ListParagraph"/>
        <w:rPr>
          <w:ins w:id="7992" w:author="rkbansal" w:date="2020-04-25T00:19:00Z"/>
        </w:rPr>
        <w:pPrChange w:id="7993"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994" w:author="rkbansal" w:date="2020-04-23T16:05:00Z"/>
        </w:rPr>
      </w:pPr>
      <w:ins w:id="7995" w:author="rkbansal" w:date="2020-04-23T15:56:00Z">
        <w:r>
          <w:t>Create the feign client to i</w:t>
        </w:r>
      </w:ins>
      <w:ins w:id="7996" w:author="rkbansal" w:date="2020-04-23T15:57:00Z">
        <w:r>
          <w:t>nteract with people-mgmt-service and project-mgmt-service</w:t>
        </w:r>
      </w:ins>
      <w:ins w:id="7997" w:author="rkbansal" w:date="2020-04-23T16:04:00Z">
        <w:r w:rsidR="003316E2">
          <w:t>.</w:t>
        </w:r>
      </w:ins>
    </w:p>
    <w:p w14:paraId="09DDE2DF" w14:textId="77777777" w:rsidR="00BF2CFA" w:rsidRDefault="00BF2CFA">
      <w:pPr>
        <w:pStyle w:val="ListParagraph"/>
        <w:rPr>
          <w:ins w:id="7998" w:author="rkbansal" w:date="2020-04-23T15:57:00Z"/>
        </w:rPr>
        <w:pPrChange w:id="7999"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8000" w:author="rkbansal" w:date="2020-04-23T16:01:00Z"/>
        </w:rPr>
        <w:pPrChange w:id="8001" w:author="rkbansal" w:date="2020-04-23T16:02:00Z">
          <w:pPr>
            <w:ind w:left="720"/>
          </w:pPr>
        </w:pPrChange>
      </w:pPr>
      <w:ins w:id="8002" w:author="rkbansal" w:date="2020-04-23T16:01:00Z">
        <w:r>
          <w:t>PeopleMgmtServiceClient</w:t>
        </w:r>
      </w:ins>
    </w:p>
    <w:p w14:paraId="23434ACD" w14:textId="60A6CFEC" w:rsidR="004433F9" w:rsidRDefault="004433F9">
      <w:pPr>
        <w:ind w:left="720"/>
        <w:rPr>
          <w:ins w:id="8003" w:author="rkbansal" w:date="2020-04-23T15:56:00Z"/>
        </w:rPr>
        <w:pPrChange w:id="8004" w:author="rkbansal" w:date="2020-04-23T16:01:00Z">
          <w:pPr>
            <w:pStyle w:val="ListParagraph"/>
            <w:numPr>
              <w:numId w:val="74"/>
            </w:numPr>
            <w:ind w:hanging="360"/>
          </w:pPr>
        </w:pPrChange>
      </w:pPr>
      <w:ins w:id="8005"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8006" w:author="rkbansal" w:date="2020-04-23T16:03:00Z"/>
        </w:rPr>
      </w:pPr>
      <w:ins w:id="8007" w:author="rkbansal" w:date="2020-04-23T16:02:00Z">
        <w:r>
          <w:t>P</w:t>
        </w:r>
      </w:ins>
      <w:ins w:id="8008" w:author="rkbansal" w:date="2020-04-23T16:03:00Z">
        <w:r w:rsidR="00C810B8">
          <w:t>roject</w:t>
        </w:r>
      </w:ins>
      <w:ins w:id="8009" w:author="rkbansal" w:date="2020-04-23T16:02:00Z">
        <w:r>
          <w:t>MgmtServiceClient</w:t>
        </w:r>
      </w:ins>
    </w:p>
    <w:p w14:paraId="1B1B3A42" w14:textId="568A62E3" w:rsidR="00631E31" w:rsidRDefault="00631E31">
      <w:pPr>
        <w:pStyle w:val="ListParagraph"/>
        <w:ind w:left="924"/>
        <w:rPr>
          <w:ins w:id="8010" w:author="rkbansal" w:date="2020-04-23T16:02:00Z"/>
        </w:rPr>
        <w:pPrChange w:id="8011" w:author="rkbansal" w:date="2020-04-23T16:03:00Z">
          <w:pPr>
            <w:pStyle w:val="ListParagraph"/>
            <w:numPr>
              <w:numId w:val="92"/>
            </w:numPr>
            <w:ind w:left="924" w:hanging="357"/>
          </w:pPr>
        </w:pPrChange>
      </w:pPr>
      <w:ins w:id="8012"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8077200" cy="1590675"/>
                      </a:xfrm>
                      <a:prstGeom prst="rect">
                        <a:avLst/>
                      </a:prstGeom>
                    </pic:spPr>
                  </pic:pic>
                </a:graphicData>
              </a:graphic>
            </wp:inline>
          </w:drawing>
        </w:r>
      </w:ins>
    </w:p>
    <w:p w14:paraId="2017BE91" w14:textId="5ED17206" w:rsidR="008F39CF" w:rsidRDefault="008F39CF" w:rsidP="008F39CF">
      <w:pPr>
        <w:pStyle w:val="ListParagraph"/>
        <w:numPr>
          <w:ilvl w:val="0"/>
          <w:numId w:val="92"/>
        </w:numPr>
        <w:ind w:left="924" w:hanging="357"/>
        <w:rPr>
          <w:ins w:id="8013" w:author="rkbansal" w:date="2020-12-25T14:57:00Z"/>
        </w:rPr>
      </w:pPr>
      <w:ins w:id="8014" w:author="rkbansal" w:date="2020-12-25T14:57:00Z">
        <w:r w:rsidRPr="00A04695">
          <w:rPr>
            <w:b/>
            <w:bCs/>
          </w:rPr>
          <w:t>MessageSenderServiceClient</w:t>
        </w:r>
        <w:r>
          <w:t>: to interact with message-sender-service to send the message to visitor.</w:t>
        </w:r>
      </w:ins>
    </w:p>
    <w:p w14:paraId="24102F91" w14:textId="3616C3AB" w:rsidR="00B033D0" w:rsidRDefault="00B033D0">
      <w:pPr>
        <w:pStyle w:val="ListParagraph"/>
        <w:ind w:left="924"/>
        <w:rPr>
          <w:ins w:id="8015" w:author="rkbansal" w:date="2020-12-25T14:57:00Z"/>
        </w:rPr>
        <w:pPrChange w:id="8016" w:author="rkbansal" w:date="2020-12-25T14:57:00Z">
          <w:pPr>
            <w:pStyle w:val="ListParagraph"/>
            <w:numPr>
              <w:numId w:val="92"/>
            </w:numPr>
            <w:ind w:left="924" w:hanging="357"/>
          </w:pPr>
        </w:pPrChange>
      </w:pPr>
      <w:ins w:id="8017" w:author="rkbansal" w:date="2020-12-25T14:57:00Z">
        <w:r>
          <w:rPr>
            <w:noProof/>
          </w:rPr>
          <w:drawing>
            <wp:inline distT="0" distB="0" distL="0" distR="0" wp14:anchorId="225D4340" wp14:editId="6EE9B6B4">
              <wp:extent cx="8810625" cy="24574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8810625" cy="2457450"/>
                      </a:xfrm>
                      <a:prstGeom prst="rect">
                        <a:avLst/>
                      </a:prstGeom>
                    </pic:spPr>
                  </pic:pic>
                </a:graphicData>
              </a:graphic>
            </wp:inline>
          </w:drawing>
        </w:r>
      </w:ins>
    </w:p>
    <w:p w14:paraId="4317FD30" w14:textId="77777777" w:rsidR="00DD012D" w:rsidRDefault="00DD012D">
      <w:pPr>
        <w:pStyle w:val="ListParagraph"/>
        <w:rPr>
          <w:ins w:id="8018" w:author="rkbansal" w:date="2020-04-23T16:02:00Z"/>
        </w:rPr>
        <w:pPrChange w:id="8019"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8020" w:author="rkbansal" w:date="2020-04-25T16:59:00Z"/>
        </w:rPr>
      </w:pPr>
      <w:ins w:id="8021"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8022" w:author="rkbansal" w:date="2020-04-25T16:59:00Z"/>
        </w:rPr>
      </w:pPr>
      <w:ins w:id="8023" w:author="rkbansal" w:date="2020-04-25T16:59:00Z">
        <w:r w:rsidRPr="004B0C5B">
          <w:rPr>
            <w:b/>
            <w:bCs/>
          </w:rPr>
          <w:lastRenderedPageBreak/>
          <w:t xml:space="preserve">EntityNotFoundException : </w:t>
        </w:r>
        <w:r>
          <w:t>While interacting with people-mgmt-service and project-mgmt-service</w:t>
        </w:r>
      </w:ins>
      <w:ins w:id="8024" w:author="rkbansal" w:date="2020-04-25T17:00:00Z">
        <w:r w:rsidR="00EE11FF">
          <w:t xml:space="preserve"> to validate the entity</w:t>
        </w:r>
      </w:ins>
      <w:ins w:id="8025" w:author="rkbansal" w:date="2020-04-25T16:59:00Z">
        <w:r>
          <w:t xml:space="preserve">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8026" w:author="rkbansal" w:date="2020-04-25T16:59:00Z"/>
        </w:rPr>
      </w:pPr>
      <w:ins w:id="8027" w:author="rkbansal" w:date="2020-04-25T16:59:00Z">
        <w:r>
          <w:rPr>
            <w:b/>
            <w:bCs/>
          </w:rPr>
          <w:t>StatusNotFoundException:</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8028" w:author="rkbansal" w:date="2020-04-25T16:59:00Z"/>
        </w:rPr>
      </w:pPr>
      <w:ins w:id="8029" w:author="rkbansal" w:date="2020-04-25T16:59:00Z">
        <w:r>
          <w:t xml:space="preserve">RestExceptionHandler(created in common-service). </w:t>
        </w:r>
      </w:ins>
    </w:p>
    <w:p w14:paraId="3EAD105B" w14:textId="77777777" w:rsidR="00DF29AC" w:rsidRDefault="00DF29AC">
      <w:pPr>
        <w:pStyle w:val="ListParagraph"/>
        <w:rPr>
          <w:ins w:id="8030" w:author="rkbansal" w:date="2020-04-25T16:59:00Z"/>
        </w:rPr>
        <w:pPrChange w:id="8031"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8032" w:author="rkbansal" w:date="2020-04-24T21:47:00Z"/>
        </w:rPr>
      </w:pPr>
      <w:ins w:id="8033" w:author="rkbansal" w:date="2020-04-23T15:52:00Z">
        <w:r>
          <w:t xml:space="preserve">Create the </w:t>
        </w:r>
      </w:ins>
      <w:ins w:id="8034" w:author="rkbansal" w:date="2020-04-23T15:54:00Z">
        <w:r w:rsidRPr="0048480A">
          <w:rPr>
            <w:b/>
            <w:bCs/>
            <w:rPrChange w:id="8035" w:author="rkbansal" w:date="2020-04-23T15:56:00Z">
              <w:rPr/>
            </w:rPrChange>
          </w:rPr>
          <w:t>RequestValidator</w:t>
        </w:r>
        <w:r>
          <w:t xml:space="preserve"> to validate the donation and expense request where we will validate the donor</w:t>
        </w:r>
      </w:ins>
      <w:ins w:id="8036" w:author="rkbansal" w:date="2020-04-23T15:55:00Z">
        <w:r>
          <w:t xml:space="preserve"> and project</w:t>
        </w:r>
      </w:ins>
      <w:ins w:id="8037" w:author="rkbansal" w:date="2020-04-23T15:54:00Z">
        <w:r>
          <w:t xml:space="preserve"> </w:t>
        </w:r>
      </w:ins>
      <w:ins w:id="8038" w:author="rkbansal" w:date="2020-04-23T15:55:00Z">
        <w:r>
          <w:t>by invoking the people-mgmt-service and project-mgmt</w:t>
        </w:r>
      </w:ins>
      <w:ins w:id="8039" w:author="rkbansal" w:date="2020-04-23T15:56:00Z">
        <w:r>
          <w:t>-service using feign client.</w:t>
        </w:r>
      </w:ins>
      <w:ins w:id="8040" w:author="rkbansal" w:date="2020-04-23T15:55:00Z">
        <w:r>
          <w:t xml:space="preserve"> </w:t>
        </w:r>
      </w:ins>
      <w:ins w:id="8041" w:author="rkbansal" w:date="2020-04-23T15:54:00Z">
        <w:r>
          <w:t xml:space="preserve"> </w:t>
        </w:r>
      </w:ins>
    </w:p>
    <w:p w14:paraId="01DA43B2" w14:textId="7A4F77FB" w:rsidR="007B013D" w:rsidRDefault="00B541CF">
      <w:pPr>
        <w:pStyle w:val="ListParagraph"/>
        <w:rPr>
          <w:ins w:id="8042" w:author="rkbansal" w:date="2020-04-23T15:56:00Z"/>
        </w:rPr>
        <w:pPrChange w:id="8043" w:author="rkbansal" w:date="2020-04-24T21:47:00Z">
          <w:pPr>
            <w:pStyle w:val="ListParagraph"/>
            <w:numPr>
              <w:numId w:val="74"/>
            </w:numPr>
            <w:ind w:hanging="360"/>
          </w:pPr>
        </w:pPrChange>
      </w:pPr>
      <w:ins w:id="8044"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8045" w:author="rkbansal" w:date="2020-04-24T23:30:00Z"/>
        </w:rPr>
      </w:pPr>
      <w:ins w:id="8046" w:author="rkbansal" w:date="2020-04-24T23:31:00Z">
        <w:r>
          <w:t>Donation</w:t>
        </w:r>
      </w:ins>
      <w:ins w:id="8047" w:author="rkbansal" w:date="2020-04-24T23:30:00Z">
        <w:r>
          <w:t xml:space="preserve">RequestValidator </w:t>
        </w:r>
      </w:ins>
      <w:ins w:id="8048" w:author="rkbansal" w:date="2020-04-24T23:31:00Z">
        <w:r>
          <w:t>i</w:t>
        </w:r>
      </w:ins>
      <w:ins w:id="8049" w:author="rkbansal" w:date="2020-04-24T23:30:00Z">
        <w:r>
          <w:t>mplement</w:t>
        </w:r>
      </w:ins>
      <w:ins w:id="8050" w:author="rkbansal" w:date="2020-04-24T23:31:00Z">
        <w:r>
          <w:t xml:space="preserve">s RequestValidator where we are validating the </w:t>
        </w:r>
      </w:ins>
      <w:ins w:id="8051" w:author="rkbansal" w:date="2020-04-24T23:32:00Z">
        <w:r>
          <w:t>donation request</w:t>
        </w:r>
      </w:ins>
      <w:ins w:id="8052" w:author="rkbansal" w:date="2020-04-24T23:30:00Z">
        <w:r>
          <w:t>:</w:t>
        </w:r>
      </w:ins>
    </w:p>
    <w:p w14:paraId="126CA1B6" w14:textId="29E9C985" w:rsidR="00416449" w:rsidRDefault="00FE1775">
      <w:pPr>
        <w:pStyle w:val="ListParagraph"/>
        <w:rPr>
          <w:ins w:id="8053" w:author="rkbansal" w:date="2020-04-23T15:52:00Z"/>
        </w:rPr>
        <w:pPrChange w:id="8054" w:author="rkbansal" w:date="2020-04-23T15:56:00Z">
          <w:pPr>
            <w:pStyle w:val="ListParagraph"/>
            <w:numPr>
              <w:numId w:val="74"/>
            </w:numPr>
            <w:ind w:hanging="360"/>
          </w:pPr>
        </w:pPrChange>
      </w:pPr>
      <w:ins w:id="8055"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8056" w:author="rkbansal" w:date="2020-04-24T23:32:00Z"/>
        </w:rPr>
      </w:pPr>
      <w:ins w:id="8057" w:author="rkbansal" w:date="2020-04-24T23:32:00Z">
        <w:r>
          <w:t>ExpenseRequestValidator implements RequestValidator where we are validating the donation request:</w:t>
        </w:r>
      </w:ins>
    </w:p>
    <w:p w14:paraId="1629F080" w14:textId="77777777" w:rsidR="00374EBA" w:rsidRDefault="00374EBA" w:rsidP="00BF719C">
      <w:pPr>
        <w:pStyle w:val="ListParagraph"/>
        <w:rPr>
          <w:ins w:id="8058" w:author="rkbansal" w:date="2020-04-24T23:32:00Z"/>
        </w:rPr>
      </w:pPr>
    </w:p>
    <w:p w14:paraId="5ACEB08E" w14:textId="6AEC1760" w:rsidR="00BF719C" w:rsidRDefault="00374EBA">
      <w:pPr>
        <w:pStyle w:val="ListParagraph"/>
        <w:rPr>
          <w:ins w:id="8059" w:author="rkbansal" w:date="2020-04-24T23:32:00Z"/>
        </w:rPr>
        <w:pPrChange w:id="8060" w:author="rkbansal" w:date="2020-04-24T23:32:00Z">
          <w:pPr>
            <w:pStyle w:val="ListParagraph"/>
            <w:numPr>
              <w:numId w:val="74"/>
            </w:numPr>
            <w:ind w:hanging="360"/>
          </w:pPr>
        </w:pPrChange>
      </w:pPr>
      <w:ins w:id="8061"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8062" w:author="rkbansal" w:date="2020-04-24T23:35:00Z"/>
        </w:rPr>
      </w:pPr>
      <w:ins w:id="8063" w:author="rkbansal" w:date="2020-04-24T23:34:00Z">
        <w:r>
          <w:t>Create DonorCreator clas</w:t>
        </w:r>
      </w:ins>
      <w:ins w:id="8064" w:author="rkbansal" w:date="2020-04-24T23:35:00Z">
        <w:r>
          <w:t>s to create the donor by invoking the people-mgmt-service using feign client.</w:t>
        </w:r>
      </w:ins>
    </w:p>
    <w:p w14:paraId="6F9817DC" w14:textId="605B528A" w:rsidR="00C720DC" w:rsidRDefault="006720E3">
      <w:pPr>
        <w:pStyle w:val="ListParagraph"/>
        <w:rPr>
          <w:ins w:id="8065" w:author="rkbansal" w:date="2020-04-24T23:34:00Z"/>
        </w:rPr>
        <w:pPrChange w:id="8066" w:author="rkbansal" w:date="2020-04-24T23:35:00Z">
          <w:pPr>
            <w:pStyle w:val="ListParagraph"/>
            <w:numPr>
              <w:numId w:val="74"/>
            </w:numPr>
            <w:ind w:hanging="360"/>
          </w:pPr>
        </w:pPrChange>
      </w:pPr>
      <w:ins w:id="8067"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457950" cy="2924175"/>
                      </a:xfrm>
                      <a:prstGeom prst="rect">
                        <a:avLst/>
                      </a:prstGeom>
                    </pic:spPr>
                  </pic:pic>
                </a:graphicData>
              </a:graphic>
            </wp:inline>
          </w:drawing>
        </w:r>
      </w:ins>
      <w:ins w:id="8068" w:author="rkbansal" w:date="2020-04-24T23:34:00Z">
        <w:r w:rsidR="00C720DC">
          <w:t xml:space="preserve"> </w:t>
        </w:r>
      </w:ins>
    </w:p>
    <w:p w14:paraId="17CA33FA" w14:textId="4576EA50" w:rsidR="002E2790" w:rsidRDefault="004741B8" w:rsidP="002E2790">
      <w:pPr>
        <w:pStyle w:val="ListParagraph"/>
        <w:numPr>
          <w:ilvl w:val="0"/>
          <w:numId w:val="74"/>
        </w:numPr>
        <w:rPr>
          <w:ins w:id="8069" w:author="rkbansal" w:date="2020-04-25T00:24:00Z"/>
        </w:rPr>
      </w:pPr>
      <w:ins w:id="8070" w:author="rkbansal" w:date="2020-04-25T00:23:00Z">
        <w:r>
          <w:t>Donation</w:t>
        </w:r>
      </w:ins>
      <w:ins w:id="8071" w:author="rkbansal" w:date="2020-04-23T00:30:00Z">
        <w:r w:rsidR="002E2790">
          <w:t>Service</w:t>
        </w:r>
      </w:ins>
      <w:ins w:id="8072" w:author="rkbansal" w:date="2020-04-25T00:24:00Z">
        <w:r w:rsidR="00C163DA">
          <w:t xml:space="preserve"> and DonationServiceImpl Class</w:t>
        </w:r>
      </w:ins>
      <w:ins w:id="8073"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8074" w:author="rkbansal" w:date="2020-04-23T00:30:00Z"/>
        </w:rPr>
        <w:pPrChange w:id="8075" w:author="rkbansal" w:date="2020-04-25T00:24:00Z">
          <w:pPr>
            <w:pStyle w:val="ListParagraph"/>
            <w:numPr>
              <w:numId w:val="74"/>
            </w:numPr>
            <w:ind w:hanging="360"/>
          </w:pPr>
        </w:pPrChange>
      </w:pPr>
      <w:ins w:id="8076" w:author="rkbansal" w:date="2020-04-25T01:33:00Z">
        <w:r>
          <w:t xml:space="preserve"> </w:t>
        </w:r>
      </w:ins>
      <w:ins w:id="8077" w:author="rkbansal" w:date="2020-04-25T17:01:00Z">
        <w:r w:rsidR="00B941C9">
          <w:t>DonationService interface</w:t>
        </w:r>
      </w:ins>
    </w:p>
    <w:p w14:paraId="4338B5F1" w14:textId="11CC12F2" w:rsidR="002E2790" w:rsidRDefault="009E11CB" w:rsidP="002E2790">
      <w:pPr>
        <w:pStyle w:val="ListParagraph"/>
        <w:rPr>
          <w:ins w:id="8078" w:author="rkbansal" w:date="2020-04-23T00:30:00Z"/>
        </w:rPr>
      </w:pPr>
      <w:ins w:id="8079"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8080" w:author="rkbansal" w:date="2020-04-25T17:05:00Z"/>
        </w:rPr>
      </w:pPr>
      <w:ins w:id="8081" w:author="rkbansal" w:date="2020-04-25T17:01:00Z">
        <w:r>
          <w:t>DonationServiceImpl interface</w:t>
        </w:r>
      </w:ins>
    </w:p>
    <w:p w14:paraId="6761D865" w14:textId="53345435" w:rsidR="005C19BB" w:rsidRDefault="005C19BB">
      <w:pPr>
        <w:pStyle w:val="ListParagraph"/>
        <w:ind w:left="924"/>
        <w:rPr>
          <w:ins w:id="8082" w:author="rkbansal" w:date="2020-04-25T17:05:00Z"/>
        </w:rPr>
        <w:pPrChange w:id="8083" w:author="rkbansal" w:date="2020-04-25T17:05:00Z">
          <w:pPr>
            <w:pStyle w:val="ListParagraph"/>
            <w:numPr>
              <w:numId w:val="92"/>
            </w:numPr>
            <w:ind w:left="1440" w:hanging="360"/>
          </w:pPr>
        </w:pPrChange>
      </w:pPr>
      <w:ins w:id="8084"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8085" w:author="rkbansal" w:date="2020-04-25T17:02:00Z"/>
        </w:rPr>
        <w:pPrChange w:id="8086" w:author="rkbansal" w:date="2020-04-25T17:05:00Z">
          <w:pPr>
            <w:pStyle w:val="ListParagraph"/>
            <w:numPr>
              <w:numId w:val="92"/>
            </w:numPr>
            <w:ind w:left="1440" w:hanging="360"/>
          </w:pPr>
        </w:pPrChange>
      </w:pPr>
    </w:p>
    <w:p w14:paraId="5BD928A3" w14:textId="77777777" w:rsidR="008E38E6" w:rsidRDefault="008E38E6">
      <w:pPr>
        <w:rPr>
          <w:ins w:id="8087" w:author="rkbansal" w:date="2020-04-25T15:16:00Z"/>
        </w:rPr>
        <w:pPrChange w:id="8088"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8089" w:author="rkbansal" w:date="2020-04-25T17:06:00Z"/>
        </w:rPr>
      </w:pPr>
      <w:ins w:id="8090" w:author="rkbansal" w:date="2020-04-25T17:02:00Z">
        <w:r>
          <w:t>Expense</w:t>
        </w:r>
      </w:ins>
      <w:ins w:id="8091" w:author="rkbansal" w:date="2020-04-25T17:01:00Z">
        <w:r w:rsidR="00FA27C3">
          <w:t xml:space="preserve">Service and </w:t>
        </w:r>
      </w:ins>
      <w:ins w:id="8092" w:author="rkbansal" w:date="2020-04-25T17:02:00Z">
        <w:r>
          <w:t>Expense</w:t>
        </w:r>
      </w:ins>
      <w:ins w:id="8093" w:author="rkbansal" w:date="2020-04-25T17:01:00Z">
        <w:r w:rsidR="00FA27C3">
          <w:t>ServiceImpl Class should be exposed as following:</w:t>
        </w:r>
      </w:ins>
    </w:p>
    <w:p w14:paraId="54480862" w14:textId="07EADBE2" w:rsidR="00F3115D" w:rsidRDefault="00F3115D" w:rsidP="005C19BB">
      <w:pPr>
        <w:pStyle w:val="ListParagraph"/>
        <w:numPr>
          <w:ilvl w:val="0"/>
          <w:numId w:val="92"/>
        </w:numPr>
        <w:ind w:left="924" w:hanging="357"/>
        <w:rPr>
          <w:ins w:id="8094" w:author="rkbansal" w:date="2020-04-25T17:06:00Z"/>
        </w:rPr>
      </w:pPr>
      <w:ins w:id="8095" w:author="rkbansal" w:date="2020-04-25T17:06:00Z">
        <w:r>
          <w:t>ExpenseService</w:t>
        </w:r>
      </w:ins>
    </w:p>
    <w:p w14:paraId="58022419" w14:textId="5201295E" w:rsidR="00074E92" w:rsidRDefault="00074E92">
      <w:pPr>
        <w:pStyle w:val="ListParagraph"/>
        <w:ind w:left="924"/>
        <w:rPr>
          <w:ins w:id="8096" w:author="rkbansal" w:date="2020-04-25T17:06:00Z"/>
        </w:rPr>
        <w:pPrChange w:id="8097" w:author="rkbansal" w:date="2020-04-25T17:06:00Z">
          <w:pPr>
            <w:pStyle w:val="ListParagraph"/>
            <w:numPr>
              <w:numId w:val="92"/>
            </w:numPr>
            <w:ind w:left="924" w:hanging="357"/>
          </w:pPr>
        </w:pPrChange>
      </w:pPr>
      <w:ins w:id="8098"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8099" w:author="rkbansal" w:date="2020-04-25T17:08:00Z"/>
        </w:rPr>
      </w:pPr>
      <w:ins w:id="8100" w:author="rkbansal" w:date="2020-04-25T17:06:00Z">
        <w:r>
          <w:t>ExpenseServiceImpl</w:t>
        </w:r>
      </w:ins>
    </w:p>
    <w:p w14:paraId="70FE82C4" w14:textId="3F3DA791" w:rsidR="002E2790" w:rsidRDefault="00F82492">
      <w:pPr>
        <w:pStyle w:val="ListParagraph"/>
        <w:ind w:left="924"/>
        <w:rPr>
          <w:ins w:id="8101" w:author="rkbansal" w:date="2020-04-23T00:30:00Z"/>
        </w:rPr>
        <w:pPrChange w:id="8102" w:author="rkbansal" w:date="2020-04-25T17:08:00Z">
          <w:pPr>
            <w:pStyle w:val="ListParagraph"/>
          </w:pPr>
        </w:pPrChange>
      </w:pPr>
      <w:ins w:id="8103"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8104" w:author="rkbansal" w:date="2020-04-23T00:30:00Z"/>
        </w:rPr>
      </w:pPr>
    </w:p>
    <w:p w14:paraId="5B69AA91" w14:textId="77777777" w:rsidR="002E2790" w:rsidRPr="00733CDB" w:rsidRDefault="002E2790" w:rsidP="002E2790">
      <w:pPr>
        <w:pStyle w:val="ListParagraph"/>
        <w:numPr>
          <w:ilvl w:val="0"/>
          <w:numId w:val="74"/>
        </w:numPr>
        <w:rPr>
          <w:ins w:id="8105" w:author="rkbansal" w:date="2020-04-23T00:30:00Z"/>
        </w:rPr>
      </w:pPr>
      <w:ins w:id="8106" w:author="rkbansal" w:date="2020-04-23T00:30:00Z">
        <w:r>
          <w:t xml:space="preserve">Made changes in the </w:t>
        </w:r>
        <w:r>
          <w:rPr>
            <w:rFonts w:ascii="Consolas" w:hAnsi="Consolas" w:cs="Consolas"/>
            <w:color w:val="000000"/>
            <w:sz w:val="20"/>
            <w:szCs w:val="20"/>
            <w:shd w:val="clear" w:color="auto" w:fill="E8F2FE"/>
          </w:rPr>
          <w:t>SwaggerDocumentationConfig</w:t>
        </w:r>
      </w:ins>
    </w:p>
    <w:p w14:paraId="7BCCEDF9" w14:textId="18A94A5A" w:rsidR="002E2790" w:rsidRPr="007D5DE0" w:rsidRDefault="0026004B">
      <w:pPr>
        <w:ind w:left="720"/>
        <w:rPr>
          <w:ins w:id="8107" w:author="rkbansal" w:date="2020-04-23T00:30:00Z"/>
        </w:rPr>
        <w:pPrChange w:id="8108" w:author="rkbansal" w:date="2020-04-25T21:29:00Z">
          <w:pPr/>
        </w:pPrChange>
      </w:pPr>
      <w:ins w:id="8109"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8110" w:author="rkbansal" w:date="2020-04-23T00:30:00Z"/>
          <w:bCs/>
        </w:rPr>
      </w:pPr>
      <w:ins w:id="8111" w:author="rkbansal" w:date="2020-04-23T00:30:00Z">
        <w:r>
          <w:rPr>
            <w:bCs/>
          </w:rPr>
          <w:t>Made changes in the Swagger’s HomeController</w:t>
        </w:r>
      </w:ins>
    </w:p>
    <w:p w14:paraId="46856635" w14:textId="56082884" w:rsidR="002E2790" w:rsidRPr="005D2287" w:rsidRDefault="001260CE" w:rsidP="002E2790">
      <w:pPr>
        <w:pStyle w:val="ListParagraph"/>
        <w:rPr>
          <w:ins w:id="8112" w:author="rkbansal" w:date="2020-04-23T00:30:00Z"/>
          <w:bCs/>
        </w:rPr>
      </w:pPr>
      <w:ins w:id="8113"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8114" w:author="rkbansal" w:date="2020-04-23T00:30:00Z"/>
          <w:b/>
          <w:sz w:val="18"/>
        </w:rPr>
      </w:pPr>
    </w:p>
    <w:p w14:paraId="7CEDBDD6" w14:textId="66FA9015" w:rsidR="002E2790" w:rsidRDefault="002E2790" w:rsidP="002E2790">
      <w:pPr>
        <w:pStyle w:val="ListParagraph"/>
        <w:numPr>
          <w:ilvl w:val="0"/>
          <w:numId w:val="74"/>
        </w:numPr>
        <w:rPr>
          <w:ins w:id="8115" w:author="rkbansal" w:date="2020-04-23T00:30:00Z"/>
        </w:rPr>
      </w:pPr>
      <w:ins w:id="8116" w:author="rkbansal" w:date="2020-04-23T00:30:00Z">
        <w:r>
          <w:lastRenderedPageBreak/>
          <w:t>After running the application, should be visible following functions for the following url:</w:t>
        </w:r>
        <w:r w:rsidRPr="00B51A16">
          <w:t xml:space="preserve"> </w:t>
        </w:r>
      </w:ins>
      <w:ins w:id="8117" w:author="rkbansal" w:date="2020-04-25T21:24:00Z">
        <w:r w:rsidR="007C3945">
          <w:fldChar w:fldCharType="begin"/>
        </w:r>
        <w:r w:rsidR="007C3945">
          <w:instrText xml:space="preserve"> HYPERLINK "</w:instrText>
        </w:r>
      </w:ins>
      <w:ins w:id="8118" w:author="rkbansal" w:date="2020-04-23T00:30:00Z">
        <w:r w:rsidR="007C3945" w:rsidRPr="007C3945">
          <w:rPr>
            <w:rPrChange w:id="8119" w:author="rkbansal" w:date="2020-04-25T21:24:00Z">
              <w:rPr>
                <w:rStyle w:val="Hyperlink"/>
              </w:rPr>
            </w:rPrChange>
          </w:rPr>
          <w:instrText>http://localhost:</w:instrText>
        </w:r>
      </w:ins>
      <w:ins w:id="8120" w:author="rkbansal" w:date="2020-04-25T21:23:00Z">
        <w:r w:rsidR="007C3945" w:rsidRPr="007C3945">
          <w:rPr>
            <w:rPrChange w:id="8121" w:author="rkbansal" w:date="2020-04-25T21:24:00Z">
              <w:rPr>
                <w:rStyle w:val="Hyperlink"/>
              </w:rPr>
            </w:rPrChange>
          </w:rPr>
          <w:instrText>7</w:instrText>
        </w:r>
      </w:ins>
      <w:ins w:id="8122" w:author="rkbansal" w:date="2020-04-23T00:30:00Z">
        <w:r w:rsidR="007C3945" w:rsidRPr="007C3945">
          <w:rPr>
            <w:rPrChange w:id="8123" w:author="rkbansal" w:date="2020-04-25T21:24:00Z">
              <w:rPr>
                <w:rStyle w:val="Hyperlink"/>
              </w:rPr>
            </w:rPrChange>
          </w:rPr>
          <w:instrText>379/api/</w:instrText>
        </w:r>
      </w:ins>
      <w:ins w:id="8124" w:author="rkbansal" w:date="2020-04-25T21:24:00Z">
        <w:r w:rsidR="007C3945" w:rsidRPr="007C3945">
          <w:rPr>
            <w:rPrChange w:id="8125" w:author="rkbansal" w:date="2020-04-25T21:24:00Z">
              <w:rPr>
                <w:rStyle w:val="Hyperlink"/>
              </w:rPr>
            </w:rPrChange>
          </w:rPr>
          <w:instrText>account</w:instrText>
        </w:r>
      </w:ins>
      <w:ins w:id="8126" w:author="rkbansal" w:date="2020-04-23T00:30:00Z">
        <w:r w:rsidR="007C3945" w:rsidRPr="007C3945">
          <w:rPr>
            <w:rPrChange w:id="8127" w:author="rkbansal" w:date="2020-04-25T21:24:00Z">
              <w:rPr>
                <w:rStyle w:val="Hyperlink"/>
              </w:rPr>
            </w:rPrChange>
          </w:rPr>
          <w:instrText>-mgmt-service/swagger-ui.html</w:instrText>
        </w:r>
      </w:ins>
      <w:ins w:id="8128" w:author="rkbansal" w:date="2020-04-25T21:24:00Z">
        <w:r w:rsidR="007C3945">
          <w:instrText xml:space="preserve">" </w:instrText>
        </w:r>
        <w:r w:rsidR="007C3945">
          <w:fldChar w:fldCharType="separate"/>
        </w:r>
      </w:ins>
      <w:ins w:id="8129" w:author="rkbansal" w:date="2020-04-23T00:30:00Z">
        <w:r w:rsidR="007C3945" w:rsidRPr="006C5376">
          <w:rPr>
            <w:rStyle w:val="Hyperlink"/>
          </w:rPr>
          <w:t>http://localhost:</w:t>
        </w:r>
      </w:ins>
      <w:ins w:id="8130" w:author="rkbansal" w:date="2020-04-25T21:23:00Z">
        <w:r w:rsidR="007C3945" w:rsidRPr="006C5376">
          <w:rPr>
            <w:rStyle w:val="Hyperlink"/>
          </w:rPr>
          <w:t>7</w:t>
        </w:r>
      </w:ins>
      <w:ins w:id="8131" w:author="rkbansal" w:date="2020-04-23T00:30:00Z">
        <w:r w:rsidR="007C3945" w:rsidRPr="006C5376">
          <w:rPr>
            <w:rStyle w:val="Hyperlink"/>
          </w:rPr>
          <w:t>379/api/</w:t>
        </w:r>
      </w:ins>
      <w:ins w:id="8132" w:author="rkbansal" w:date="2020-04-25T21:24:00Z">
        <w:r w:rsidR="007C3945" w:rsidRPr="006C5376">
          <w:rPr>
            <w:rStyle w:val="Hyperlink"/>
          </w:rPr>
          <w:t>account</w:t>
        </w:r>
      </w:ins>
      <w:ins w:id="8133" w:author="rkbansal" w:date="2020-04-23T00:30:00Z">
        <w:r w:rsidR="007C3945" w:rsidRPr="006C5376">
          <w:rPr>
            <w:rStyle w:val="Hyperlink"/>
          </w:rPr>
          <w:t>-mgmt-service/swagger-ui.html</w:t>
        </w:r>
      </w:ins>
      <w:ins w:id="8134" w:author="rkbansal" w:date="2020-04-25T21:24:00Z">
        <w:r w:rsidR="007C3945">
          <w:fldChar w:fldCharType="end"/>
        </w:r>
      </w:ins>
    </w:p>
    <w:p w14:paraId="4798AF68" w14:textId="77777777" w:rsidR="002E2790" w:rsidRDefault="002E2790" w:rsidP="002E2790">
      <w:pPr>
        <w:pStyle w:val="ListParagraph"/>
        <w:rPr>
          <w:ins w:id="8135" w:author="rkbansal" w:date="2020-04-23T00:30:00Z"/>
        </w:rPr>
      </w:pPr>
    </w:p>
    <w:p w14:paraId="478DFB94" w14:textId="77777777" w:rsidR="002E2790" w:rsidRDefault="002E2790" w:rsidP="002E2790">
      <w:pPr>
        <w:pStyle w:val="ListParagraph"/>
        <w:rPr>
          <w:ins w:id="8136" w:author="rkbansal" w:date="2020-04-23T00:30:00Z"/>
        </w:rPr>
      </w:pPr>
      <w:ins w:id="8137" w:author="rkbansal" w:date="2020-04-23T00:30:00Z">
        <w:r>
          <w:t>Or</w:t>
        </w:r>
      </w:ins>
    </w:p>
    <w:p w14:paraId="2CF92B97" w14:textId="4DE23911" w:rsidR="002E2790" w:rsidRDefault="0026004B" w:rsidP="002E2790">
      <w:pPr>
        <w:pStyle w:val="ListParagraph"/>
        <w:rPr>
          <w:ins w:id="8138" w:author="rkbansal" w:date="2020-04-23T00:30:00Z"/>
        </w:rPr>
      </w:pPr>
      <w:ins w:id="8139" w:author="rkbansal" w:date="2020-04-25T21:24:00Z">
        <w:r>
          <w:fldChar w:fldCharType="begin"/>
        </w:r>
        <w:r>
          <w:instrText xml:space="preserve"> HYPERLINK "</w:instrText>
        </w:r>
      </w:ins>
      <w:ins w:id="8140" w:author="rkbansal" w:date="2020-04-23T00:30:00Z">
        <w:r w:rsidRPr="0026004B">
          <w:rPr>
            <w:rPrChange w:id="8141" w:author="rkbansal" w:date="2020-04-25T21:24:00Z">
              <w:rPr>
                <w:rStyle w:val="Hyperlink"/>
              </w:rPr>
            </w:rPrChange>
          </w:rPr>
          <w:instrText>http://localhost:</w:instrText>
        </w:r>
      </w:ins>
      <w:ins w:id="8142" w:author="rkbansal" w:date="2020-04-25T21:23:00Z">
        <w:r w:rsidRPr="0026004B">
          <w:rPr>
            <w:rPrChange w:id="8143" w:author="rkbansal" w:date="2020-04-25T21:24:00Z">
              <w:rPr>
                <w:rStyle w:val="Hyperlink"/>
              </w:rPr>
            </w:rPrChange>
          </w:rPr>
          <w:instrText>7</w:instrText>
        </w:r>
      </w:ins>
      <w:ins w:id="8144" w:author="rkbansal" w:date="2020-04-23T00:30:00Z">
        <w:r w:rsidRPr="0026004B">
          <w:rPr>
            <w:rPrChange w:id="8145" w:author="rkbansal" w:date="2020-04-25T21:24:00Z">
              <w:rPr>
                <w:rStyle w:val="Hyperlink"/>
              </w:rPr>
            </w:rPrChange>
          </w:rPr>
          <w:instrText>379/api/</w:instrText>
        </w:r>
      </w:ins>
      <w:ins w:id="8146" w:author="rkbansal" w:date="2020-04-25T21:24:00Z">
        <w:r w:rsidRPr="0026004B">
          <w:rPr>
            <w:rPrChange w:id="8147" w:author="rkbansal" w:date="2020-04-25T21:24:00Z">
              <w:rPr>
                <w:rStyle w:val="Hyperlink"/>
              </w:rPr>
            </w:rPrChange>
          </w:rPr>
          <w:instrText>account</w:instrText>
        </w:r>
      </w:ins>
      <w:ins w:id="8148" w:author="rkbansal" w:date="2020-04-23T00:30:00Z">
        <w:r w:rsidRPr="0026004B">
          <w:rPr>
            <w:rPrChange w:id="8149" w:author="rkbansal" w:date="2020-04-25T21:24:00Z">
              <w:rPr>
                <w:rStyle w:val="Hyperlink"/>
              </w:rPr>
            </w:rPrChange>
          </w:rPr>
          <w:instrText>-mgmt-service/api-docs</w:instrText>
        </w:r>
      </w:ins>
      <w:ins w:id="8150" w:author="rkbansal" w:date="2020-04-25T21:24:00Z">
        <w:r>
          <w:instrText xml:space="preserve">" </w:instrText>
        </w:r>
        <w:r>
          <w:fldChar w:fldCharType="separate"/>
        </w:r>
      </w:ins>
      <w:ins w:id="8151" w:author="rkbansal" w:date="2020-04-23T00:30:00Z">
        <w:r w:rsidRPr="006C5376">
          <w:rPr>
            <w:rStyle w:val="Hyperlink"/>
          </w:rPr>
          <w:t>http://localhost:</w:t>
        </w:r>
      </w:ins>
      <w:ins w:id="8152" w:author="rkbansal" w:date="2020-04-25T21:23:00Z">
        <w:r w:rsidRPr="006C5376">
          <w:rPr>
            <w:rStyle w:val="Hyperlink"/>
          </w:rPr>
          <w:t>7</w:t>
        </w:r>
      </w:ins>
      <w:ins w:id="8153" w:author="rkbansal" w:date="2020-04-23T00:30:00Z">
        <w:r w:rsidRPr="006C5376">
          <w:rPr>
            <w:rStyle w:val="Hyperlink"/>
          </w:rPr>
          <w:t>379/api/</w:t>
        </w:r>
      </w:ins>
      <w:ins w:id="8154" w:author="rkbansal" w:date="2020-04-25T21:24:00Z">
        <w:r w:rsidRPr="006C5376">
          <w:rPr>
            <w:rStyle w:val="Hyperlink"/>
          </w:rPr>
          <w:t>account</w:t>
        </w:r>
      </w:ins>
      <w:ins w:id="8155" w:author="rkbansal" w:date="2020-04-23T00:30:00Z">
        <w:r w:rsidRPr="006C5376">
          <w:rPr>
            <w:rStyle w:val="Hyperlink"/>
          </w:rPr>
          <w:t>-mgmt-service/api-docs</w:t>
        </w:r>
      </w:ins>
      <w:ins w:id="8156" w:author="rkbansal" w:date="2020-04-25T21:24:00Z">
        <w:r>
          <w:fldChar w:fldCharType="end"/>
        </w:r>
      </w:ins>
    </w:p>
    <w:p w14:paraId="6E0A1CFD" w14:textId="77777777" w:rsidR="002E2790" w:rsidRDefault="002E2790" w:rsidP="002E2790">
      <w:pPr>
        <w:pStyle w:val="ListParagraph"/>
        <w:rPr>
          <w:ins w:id="8157" w:author="rkbansal" w:date="2020-04-23T00:30:00Z"/>
        </w:rPr>
      </w:pPr>
    </w:p>
    <w:p w14:paraId="15070DA6" w14:textId="00BC3C1B" w:rsidR="002E2790" w:rsidRDefault="00DD1195" w:rsidP="002E2790">
      <w:pPr>
        <w:pStyle w:val="ListParagraph"/>
        <w:rPr>
          <w:ins w:id="8158" w:author="rkbansal" w:date="2020-04-23T00:30:00Z"/>
        </w:rPr>
      </w:pPr>
      <w:ins w:id="8159"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8160" w:author="rkbansal" w:date="2020-04-25T21:33:00Z"/>
        </w:rPr>
      </w:pPr>
      <w:ins w:id="8161" w:author="rkbansal" w:date="2020-04-23T00:30:00Z">
        <w:r>
          <w:t xml:space="preserve">Test the </w:t>
        </w:r>
      </w:ins>
      <w:ins w:id="8162" w:author="rkbansal" w:date="2020-04-25T21:33:00Z">
        <w:r w:rsidR="002A07B4">
          <w:t>DonationApiTest</w:t>
        </w:r>
      </w:ins>
      <w:ins w:id="8163" w:author="rkbansal" w:date="2020-04-23T00:30:00Z">
        <w:r>
          <w:t xml:space="preserve"> using J</w:t>
        </w:r>
        <w:r w:rsidR="002A07B4">
          <w:t>u</w:t>
        </w:r>
        <w:r>
          <w:t>nit</w:t>
        </w:r>
      </w:ins>
    </w:p>
    <w:p w14:paraId="3127C1BA" w14:textId="3C4B45A3" w:rsidR="002A07B4" w:rsidRDefault="002A07B4">
      <w:pPr>
        <w:pStyle w:val="ListParagraph"/>
        <w:rPr>
          <w:ins w:id="8164" w:author="rkbansal" w:date="2020-04-23T00:30:00Z"/>
        </w:rPr>
        <w:pPrChange w:id="8165" w:author="rkbansal" w:date="2020-04-25T21:33:00Z">
          <w:pPr>
            <w:pStyle w:val="ListParagraph"/>
            <w:numPr>
              <w:numId w:val="74"/>
            </w:numPr>
            <w:ind w:hanging="360"/>
          </w:pPr>
        </w:pPrChange>
      </w:pPr>
      <w:ins w:id="8166"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8167" w:author="rkbansal" w:date="2020-04-23T00:30:00Z"/>
        </w:rPr>
      </w:pPr>
    </w:p>
    <w:p w14:paraId="48BC9728" w14:textId="77777777" w:rsidR="002E2790" w:rsidRPr="004F63DB" w:rsidRDefault="002E2790" w:rsidP="002E2790">
      <w:pPr>
        <w:pStyle w:val="ListParagraph"/>
        <w:numPr>
          <w:ilvl w:val="0"/>
          <w:numId w:val="19"/>
        </w:numPr>
        <w:rPr>
          <w:ins w:id="8168" w:author="rkbansal" w:date="2020-04-23T00:30:00Z"/>
          <w:b/>
        </w:rPr>
      </w:pPr>
      <w:ins w:id="8169"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8170" w:author="rkbansal" w:date="2020-04-23T00:30:00Z"/>
          <w:rFonts w:cs="Consolas"/>
          <w:color w:val="000000"/>
          <w:shd w:val="clear" w:color="auto" w:fill="E8F2FE"/>
        </w:rPr>
      </w:pPr>
      <w:ins w:id="8171"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8172" w:author="rkbansal" w:date="2020-04-23T00:30:00Z"/>
          <w:rFonts w:cs="Consolas"/>
          <w:color w:val="000000"/>
          <w:shd w:val="clear" w:color="auto" w:fill="E8F2FE"/>
        </w:rPr>
      </w:pPr>
      <w:ins w:id="8173"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8174" w:author="rkbansal" w:date="2020-04-23T00:30:00Z"/>
          <w:rFonts w:cs="Consolas"/>
          <w:color w:val="000000"/>
          <w:shd w:val="clear" w:color="auto" w:fill="E8F2FE"/>
        </w:rPr>
      </w:pPr>
      <w:ins w:id="8175"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8176" w:author="rkbansal" w:date="2020-04-23T00:30:00Z"/>
          <w:b/>
        </w:rPr>
      </w:pPr>
      <w:ins w:id="8177" w:author="rkbansal" w:date="2020-04-23T00:30:00Z">
        <w:r w:rsidRPr="004F63DB">
          <w:rPr>
            <w:rFonts w:cs="Consolas"/>
            <w:color w:val="000000"/>
            <w:shd w:val="clear" w:color="auto" w:fill="E8F2FE"/>
          </w:rPr>
          <w:t>ZuulGatewayApplication</w:t>
        </w:r>
      </w:ins>
    </w:p>
    <w:p w14:paraId="4ACF259E" w14:textId="34EB33B0" w:rsidR="002E2790" w:rsidRDefault="002E2790" w:rsidP="002E2790">
      <w:pPr>
        <w:pStyle w:val="ListParagraph"/>
        <w:numPr>
          <w:ilvl w:val="1"/>
          <w:numId w:val="85"/>
        </w:numPr>
        <w:rPr>
          <w:ins w:id="8178" w:author="rkbansal" w:date="2020-04-25T21:33:00Z"/>
          <w:rFonts w:cs="Consolas"/>
          <w:color w:val="000000"/>
          <w:shd w:val="clear" w:color="auto" w:fill="E8F2FE"/>
        </w:rPr>
      </w:pPr>
      <w:ins w:id="8179" w:author="rkbansal" w:date="2020-04-23T00:30:00Z">
        <w:r w:rsidRPr="00733CDB">
          <w:rPr>
            <w:rFonts w:cs="Consolas"/>
            <w:color w:val="000000"/>
            <w:shd w:val="clear" w:color="auto" w:fill="E8F2FE"/>
          </w:rPr>
          <w:t>PeopleMgmtRestApplication</w:t>
        </w:r>
      </w:ins>
    </w:p>
    <w:p w14:paraId="3E2AC69F" w14:textId="56205E55" w:rsidR="00C10F04" w:rsidRDefault="00C10F04" w:rsidP="002E2790">
      <w:pPr>
        <w:pStyle w:val="ListParagraph"/>
        <w:numPr>
          <w:ilvl w:val="1"/>
          <w:numId w:val="85"/>
        </w:numPr>
        <w:rPr>
          <w:ins w:id="8180" w:author="rkbansal" w:date="2020-04-25T21:33:00Z"/>
          <w:rFonts w:cs="Consolas"/>
          <w:color w:val="000000"/>
          <w:shd w:val="clear" w:color="auto" w:fill="E8F2FE"/>
        </w:rPr>
      </w:pPr>
      <w:ins w:id="8181" w:author="rkbansal" w:date="2020-04-25T21:33:00Z">
        <w:r>
          <w:rPr>
            <w:rFonts w:cs="Consolas"/>
            <w:color w:val="000000"/>
            <w:shd w:val="clear" w:color="auto" w:fill="E8F2FE"/>
          </w:rPr>
          <w:t>ProjectMgmtRestApplication</w:t>
        </w:r>
      </w:ins>
    </w:p>
    <w:p w14:paraId="32CFBD05" w14:textId="633CA2F3" w:rsidR="00C10F04" w:rsidRPr="00733CDB" w:rsidRDefault="00C10F04" w:rsidP="002E2790">
      <w:pPr>
        <w:pStyle w:val="ListParagraph"/>
        <w:numPr>
          <w:ilvl w:val="1"/>
          <w:numId w:val="85"/>
        </w:numPr>
        <w:rPr>
          <w:ins w:id="8182" w:author="rkbansal" w:date="2020-04-23T00:30:00Z"/>
          <w:rFonts w:cs="Consolas"/>
          <w:color w:val="000000"/>
          <w:shd w:val="clear" w:color="auto" w:fill="E8F2FE"/>
        </w:rPr>
      </w:pPr>
      <w:ins w:id="8183" w:author="rkbansal" w:date="2020-04-25T21:33:00Z">
        <w:r>
          <w:rPr>
            <w:rFonts w:cs="Consolas"/>
            <w:color w:val="000000"/>
            <w:shd w:val="clear" w:color="auto" w:fill="E8F2FE"/>
          </w:rPr>
          <w:t>AccountMgmtRestApplication</w:t>
        </w:r>
      </w:ins>
    </w:p>
    <w:p w14:paraId="07E2F325" w14:textId="77777777" w:rsidR="002E2790" w:rsidRPr="000D5012" w:rsidRDefault="002E2790" w:rsidP="002E2790">
      <w:pPr>
        <w:pStyle w:val="ListParagraph"/>
        <w:shd w:val="clear" w:color="auto" w:fill="FFFFFF"/>
        <w:spacing w:before="75" w:after="225" w:line="240" w:lineRule="auto"/>
        <w:rPr>
          <w:ins w:id="8184"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8185" w:author="rkbansal" w:date="2020-04-23T00:30:00Z"/>
          <w:sz w:val="18"/>
        </w:rPr>
      </w:pPr>
      <w:ins w:id="8186"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8187" w:author="rkbansal" w:date="2020-04-23T00:30:00Z"/>
          <w:sz w:val="18"/>
        </w:rPr>
      </w:pPr>
      <w:ins w:id="8188"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8189" w:author="rkbansal" w:date="2020-04-23T00:30:00Z"/>
        </w:rPr>
      </w:pPr>
      <w:ins w:id="8190"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8191" w:author="rkbansal" w:date="2020-04-26T00:21:00Z"/>
        </w:rPr>
      </w:pPr>
      <w:ins w:id="8192" w:author="rkbansal" w:date="2020-04-23T00:30:00Z">
        <w:r>
          <w:t>Without authentication</w:t>
        </w:r>
        <w:r w:rsidRPr="001F55B5">
          <w:t xml:space="preserve"> </w:t>
        </w:r>
        <w:r>
          <w:t xml:space="preserve">means directly hitting the </w:t>
        </w:r>
      </w:ins>
      <w:ins w:id="8193" w:author="rkbansal" w:date="2020-04-26T00:07:00Z">
        <w:r w:rsidR="0084354E">
          <w:t>account</w:t>
        </w:r>
      </w:ins>
      <w:ins w:id="8194" w:author="rkbansal" w:date="2020-04-23T00:30:00Z">
        <w:r>
          <w:t xml:space="preserve">-mgmt-project running on </w:t>
        </w:r>
      </w:ins>
      <w:ins w:id="8195" w:author="rkbansal" w:date="2020-04-26T00:07:00Z">
        <w:r w:rsidR="001007D3">
          <w:t>7</w:t>
        </w:r>
      </w:ins>
      <w:ins w:id="8196" w:author="rkbansal" w:date="2020-04-23T00:30:00Z">
        <w:r>
          <w:t xml:space="preserve">379 and </w:t>
        </w:r>
      </w:ins>
      <w:ins w:id="8197" w:author="rkbansal" w:date="2020-04-26T00:21:00Z">
        <w:r w:rsidR="00D261D7">
          <w:t>save the donation details</w:t>
        </w:r>
      </w:ins>
    </w:p>
    <w:p w14:paraId="0C0BB7D9" w14:textId="15F4DE50" w:rsidR="00D261D7" w:rsidRDefault="00D261D7">
      <w:pPr>
        <w:pStyle w:val="ListParagraph"/>
        <w:ind w:left="924"/>
        <w:rPr>
          <w:ins w:id="8198" w:author="rkbansal" w:date="2020-04-23T00:30:00Z"/>
        </w:rPr>
        <w:pPrChange w:id="8199" w:author="rkbansal" w:date="2020-04-26T00:21:00Z">
          <w:pPr>
            <w:pStyle w:val="ListParagraph"/>
            <w:numPr>
              <w:ilvl w:val="1"/>
              <w:numId w:val="19"/>
            </w:numPr>
            <w:ind w:left="1440" w:hanging="360"/>
          </w:pPr>
        </w:pPrChange>
      </w:pPr>
      <w:ins w:id="8200"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8201" w:author="rkbansal" w:date="2020-04-23T00:30:00Z"/>
        </w:rPr>
      </w:pPr>
    </w:p>
    <w:p w14:paraId="3CDCCBDA" w14:textId="4040A6BD" w:rsidR="002E2790" w:rsidRDefault="002E2790" w:rsidP="006C6C2C">
      <w:pPr>
        <w:pStyle w:val="ListParagraph"/>
        <w:numPr>
          <w:ilvl w:val="1"/>
          <w:numId w:val="19"/>
        </w:numPr>
        <w:ind w:left="924" w:hanging="357"/>
        <w:rPr>
          <w:ins w:id="8202" w:author="rkbansal" w:date="2020-04-26T00:24:00Z"/>
        </w:rPr>
      </w:pPr>
      <w:ins w:id="8203" w:author="rkbansal" w:date="2020-04-23T00:30:00Z">
        <w:r>
          <w:t>Without authentication</w:t>
        </w:r>
        <w:r w:rsidRPr="001F55B5">
          <w:t xml:space="preserve"> </w:t>
        </w:r>
        <w:r>
          <w:t xml:space="preserve">means directly hitting the </w:t>
        </w:r>
      </w:ins>
      <w:ins w:id="8204" w:author="rkbansal" w:date="2020-04-26T00:25:00Z">
        <w:r w:rsidR="001E0902">
          <w:t>account</w:t>
        </w:r>
      </w:ins>
      <w:ins w:id="8205" w:author="rkbansal" w:date="2020-04-23T00:30:00Z">
        <w:r>
          <w:t xml:space="preserve">-mgmt-project running on </w:t>
        </w:r>
      </w:ins>
      <w:ins w:id="8206" w:author="rkbansal" w:date="2020-04-26T00:26:00Z">
        <w:r w:rsidR="00823827">
          <w:t>7</w:t>
        </w:r>
      </w:ins>
      <w:ins w:id="8207" w:author="rkbansal" w:date="2020-04-23T00:30:00Z">
        <w:r>
          <w:t xml:space="preserve">379 but </w:t>
        </w:r>
      </w:ins>
      <w:ins w:id="8208" w:author="rkbansal" w:date="2020-04-26T00:27:00Z">
        <w:r w:rsidR="00823827">
          <w:t>member does not exist for whom we are saving the donation is not active.</w:t>
        </w:r>
      </w:ins>
    </w:p>
    <w:p w14:paraId="26FAB4F5" w14:textId="628F4C35" w:rsidR="006C6C2C" w:rsidRDefault="0031487D">
      <w:pPr>
        <w:pStyle w:val="ListParagraph"/>
        <w:ind w:left="924"/>
        <w:rPr>
          <w:ins w:id="8209" w:author="rkbansal" w:date="2020-04-23T00:30:00Z"/>
        </w:rPr>
        <w:pPrChange w:id="8210" w:author="rkbansal" w:date="2020-04-26T00:24:00Z">
          <w:pPr>
            <w:pStyle w:val="ListParagraph"/>
            <w:numPr>
              <w:ilvl w:val="1"/>
              <w:numId w:val="19"/>
            </w:numPr>
            <w:ind w:left="1440" w:hanging="360"/>
          </w:pPr>
        </w:pPrChange>
      </w:pPr>
      <w:ins w:id="8211"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8212" w:author="rkbansal" w:date="2020-04-23T00:30:00Z"/>
        </w:rPr>
      </w:pPr>
    </w:p>
    <w:p w14:paraId="79512450" w14:textId="77777777" w:rsidR="002E2790" w:rsidRDefault="002E2790">
      <w:pPr>
        <w:pStyle w:val="ListParagraph"/>
        <w:numPr>
          <w:ilvl w:val="1"/>
          <w:numId w:val="19"/>
        </w:numPr>
        <w:ind w:left="924" w:hanging="357"/>
        <w:rPr>
          <w:ins w:id="8213" w:author="rkbansal" w:date="2020-04-23T00:30:00Z"/>
        </w:rPr>
        <w:pPrChange w:id="8214" w:author="rkbansal" w:date="2020-04-26T00:26:00Z">
          <w:pPr>
            <w:pStyle w:val="ListParagraph"/>
            <w:numPr>
              <w:ilvl w:val="1"/>
              <w:numId w:val="19"/>
            </w:numPr>
            <w:ind w:left="1440" w:hanging="360"/>
          </w:pPr>
        </w:pPrChange>
      </w:pPr>
      <w:ins w:id="8215"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8216" w:author="rkbansal" w:date="2020-04-23T00:30:00Z"/>
        </w:rPr>
      </w:pPr>
    </w:p>
    <w:p w14:paraId="2D35ED20" w14:textId="77777777" w:rsidR="002E2790" w:rsidRPr="005D2287" w:rsidRDefault="002E2790">
      <w:pPr>
        <w:pStyle w:val="ListParagraph"/>
        <w:numPr>
          <w:ilvl w:val="2"/>
          <w:numId w:val="19"/>
        </w:numPr>
        <w:ind w:left="1491" w:hanging="357"/>
        <w:rPr>
          <w:ins w:id="8217" w:author="rkbansal" w:date="2020-04-23T00:30:00Z"/>
          <w:b/>
          <w:sz w:val="28"/>
        </w:rPr>
        <w:pPrChange w:id="8218" w:author="rkbansal" w:date="2020-04-26T00:26:00Z">
          <w:pPr>
            <w:pStyle w:val="ListParagraph"/>
            <w:numPr>
              <w:ilvl w:val="2"/>
              <w:numId w:val="19"/>
            </w:numPr>
            <w:ind w:left="2160" w:hanging="360"/>
          </w:pPr>
        </w:pPrChange>
      </w:pPr>
      <w:ins w:id="8219"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8220" w:author="rkbansal" w:date="2020-04-26T00:40:00Z"/>
          <w:b/>
          <w:sz w:val="28"/>
          <w:rPrChange w:id="8221" w:author="rkbansal" w:date="2020-04-26T00:40:00Z">
            <w:rPr>
              <w:ins w:id="8222" w:author="rkbansal" w:date="2020-04-26T00:40:00Z"/>
            </w:rPr>
          </w:rPrChange>
        </w:rPr>
      </w:pPr>
      <w:ins w:id="8223"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8224" w:author="rkbansal" w:date="2020-04-26T00:26:00Z"/>
          <w:b/>
          <w:sz w:val="28"/>
          <w:rPrChange w:id="8225" w:author="rkbansal" w:date="2020-04-26T00:26:00Z">
            <w:rPr>
              <w:ins w:id="8226" w:author="rkbansal" w:date="2020-04-26T00:26:00Z"/>
            </w:rPr>
          </w:rPrChange>
        </w:rPr>
        <w:pPrChange w:id="8227" w:author="rkbansal" w:date="2020-04-26T00:40:00Z">
          <w:pPr>
            <w:pStyle w:val="ListParagraph"/>
            <w:numPr>
              <w:ilvl w:val="3"/>
              <w:numId w:val="19"/>
            </w:numPr>
            <w:ind w:left="2115" w:hanging="357"/>
          </w:pPr>
        </w:pPrChange>
      </w:pPr>
      <w:ins w:id="8228"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8229" w:author="rkbansal" w:date="2020-04-23T00:30:00Z"/>
          <w:b/>
          <w:sz w:val="28"/>
        </w:rPr>
        <w:pPrChange w:id="8230" w:author="rkbansal" w:date="2020-04-26T00:40:00Z">
          <w:pPr>
            <w:pStyle w:val="ListParagraph"/>
            <w:numPr>
              <w:numId w:val="78"/>
            </w:numPr>
            <w:ind w:left="3240" w:hanging="360"/>
          </w:pPr>
        </w:pPrChange>
      </w:pPr>
      <w:ins w:id="8231" w:author="rkbansal" w:date="2020-04-26T00:41:00Z">
        <w:r>
          <w:t>Saving donation</w:t>
        </w:r>
      </w:ins>
      <w:ins w:id="8232" w:author="rkbansal" w:date="2020-04-23T00:30:00Z">
        <w:r w:rsidR="002E2790">
          <w:t xml:space="preserve"> with token means authorization code</w:t>
        </w:r>
      </w:ins>
      <w:ins w:id="8233" w:author="rkbansal" w:date="2020-04-26T00:40:00Z">
        <w:r w:rsidR="00A81A28">
          <w:t xml:space="preserve"> </w:t>
        </w:r>
      </w:ins>
      <w:ins w:id="8234"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8235" w:author="rkbansal" w:date="2020-04-26T00:56:00Z"/>
          <w:b/>
        </w:rPr>
      </w:pPr>
      <w:ins w:id="8236" w:author="rkbansal" w:date="2020-04-23T00:30:00Z">
        <w:r w:rsidRPr="00C74A33">
          <w:rPr>
            <w:b/>
            <w:rPrChange w:id="8237"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8238" w:author="rkbansal" w:date="2020-04-23T00:30:00Z"/>
          <w:b/>
          <w:rPrChange w:id="8239" w:author="rkbansal" w:date="2020-04-26T00:42:00Z">
            <w:rPr>
              <w:ins w:id="8240" w:author="rkbansal" w:date="2020-04-23T00:30:00Z"/>
              <w:b/>
              <w:sz w:val="28"/>
            </w:rPr>
          </w:rPrChange>
        </w:rPr>
        <w:pPrChange w:id="8241" w:author="rkbansal" w:date="2020-04-26T00:56:00Z">
          <w:pPr>
            <w:pStyle w:val="ListParagraph"/>
            <w:numPr>
              <w:ilvl w:val="2"/>
              <w:numId w:val="78"/>
            </w:numPr>
            <w:ind w:left="3192" w:hanging="357"/>
          </w:pPr>
        </w:pPrChange>
      </w:pPr>
      <w:ins w:id="8242"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8243" w:author="rkbansal" w:date="2020-04-23T00:30:00Z"/>
          <w:b/>
          <w:sz w:val="28"/>
        </w:rPr>
      </w:pPr>
    </w:p>
    <w:p w14:paraId="4EADD579" w14:textId="77777777" w:rsidR="002E2790" w:rsidRDefault="002E2790" w:rsidP="002E2790">
      <w:pPr>
        <w:pStyle w:val="ListParagraph"/>
        <w:ind w:left="3960"/>
        <w:rPr>
          <w:ins w:id="8244"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8245" w:author="rkbansal" w:date="2020-04-26T00:58:00Z"/>
          <w:b/>
          <w:sz w:val="28"/>
          <w:rPrChange w:id="8246" w:author="rkbansal" w:date="2020-04-26T00:58:00Z">
            <w:rPr>
              <w:ins w:id="8247" w:author="rkbansal" w:date="2020-04-26T00:58:00Z"/>
            </w:rPr>
          </w:rPrChange>
        </w:rPr>
      </w:pPr>
      <w:ins w:id="8248" w:author="rkbansal" w:date="2020-04-23T00:30:00Z">
        <w:r w:rsidRPr="00733CDB">
          <w:rPr>
            <w:b/>
            <w:sz w:val="28"/>
          </w:rPr>
          <w:t xml:space="preserve">Now hit the </w:t>
        </w:r>
      </w:ins>
      <w:ins w:id="8249" w:author="rkbansal" w:date="2020-04-26T00:42:00Z">
        <w:r w:rsidR="00C74A33">
          <w:rPr>
            <w:b/>
            <w:sz w:val="28"/>
          </w:rPr>
          <w:t>account</w:t>
        </w:r>
      </w:ins>
      <w:ins w:id="8250" w:author="rkbansal" w:date="2020-04-23T00:30:00Z">
        <w:r w:rsidRPr="00733CDB">
          <w:rPr>
            <w:b/>
            <w:sz w:val="28"/>
          </w:rPr>
          <w:t xml:space="preserve">-mgmt-service to </w:t>
        </w:r>
      </w:ins>
      <w:ins w:id="8251" w:author="rkbansal" w:date="2020-04-26T00:42:00Z">
        <w:r w:rsidR="00C74A33">
          <w:t>save the donation</w:t>
        </w:r>
      </w:ins>
      <w:ins w:id="8252" w:author="rkbansal" w:date="2020-04-26T00:57:00Z">
        <w:r w:rsidR="002407C5">
          <w:t xml:space="preserve"> </w:t>
        </w:r>
      </w:ins>
      <w:ins w:id="8253"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8254" w:author="rkbansal" w:date="2020-04-26T01:00:00Z"/>
          <w:bCs/>
          <w:sz w:val="28"/>
        </w:rPr>
      </w:pPr>
      <w:ins w:id="8255" w:author="rkbansal" w:date="2020-04-26T00:58:00Z">
        <w:r>
          <w:rPr>
            <w:bCs/>
            <w:sz w:val="28"/>
          </w:rPr>
          <w:t xml:space="preserve">See the </w:t>
        </w:r>
        <w:r w:rsidRPr="00030FB4">
          <w:rPr>
            <w:b/>
            <w:sz w:val="28"/>
            <w:rPrChange w:id="8256" w:author="rkbansal" w:date="2020-04-26T00:59:00Z">
              <w:rPr>
                <w:bCs/>
                <w:sz w:val="28"/>
              </w:rPr>
            </w:rPrChange>
          </w:rPr>
          <w:t>Auth</w:t>
        </w:r>
      </w:ins>
      <w:ins w:id="8257" w:author="rkbansal" w:date="2020-04-26T00:59:00Z">
        <w:r w:rsidRPr="00030FB4">
          <w:rPr>
            <w:b/>
            <w:sz w:val="28"/>
            <w:rPrChange w:id="8258"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8259" w:author="rkbansal" w:date="2020-04-26T00:59:00Z"/>
          <w:bCs/>
          <w:sz w:val="28"/>
        </w:rPr>
        <w:pPrChange w:id="8260" w:author="rkbansal" w:date="2020-04-26T01:00:00Z">
          <w:pPr>
            <w:pStyle w:val="ListParagraph"/>
            <w:ind w:left="1888"/>
          </w:pPr>
        </w:pPrChange>
      </w:pPr>
      <w:ins w:id="8261"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8262" w:author="rkbansal" w:date="2020-04-23T00:30:00Z"/>
          <w:bCs/>
          <w:sz w:val="28"/>
          <w:rPrChange w:id="8263" w:author="rkbansal" w:date="2020-04-26T00:58:00Z">
            <w:rPr>
              <w:ins w:id="8264" w:author="rkbansal" w:date="2020-04-23T00:30:00Z"/>
              <w:b/>
              <w:sz w:val="28"/>
            </w:rPr>
          </w:rPrChange>
        </w:rPr>
        <w:pPrChange w:id="8265"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8266" w:author="rkbansal" w:date="2020-04-26T01:00:00Z"/>
          <w:bCs/>
          <w:sz w:val="28"/>
        </w:rPr>
      </w:pPr>
      <w:ins w:id="8267"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8268" w:author="rkbansal" w:date="2020-04-26T01:00:00Z"/>
          <w:bCs/>
          <w:sz w:val="28"/>
        </w:rPr>
        <w:pPrChange w:id="8269" w:author="rkbansal" w:date="2020-04-26T01:00:00Z">
          <w:pPr>
            <w:pStyle w:val="ListParagraph"/>
            <w:numPr>
              <w:ilvl w:val="1"/>
              <w:numId w:val="19"/>
            </w:numPr>
            <w:ind w:left="2001" w:hanging="357"/>
          </w:pPr>
        </w:pPrChange>
      </w:pPr>
      <w:ins w:id="8270"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8271" w:author="rkbansal" w:date="2020-04-23T00:30:00Z"/>
          <w:b/>
          <w:sz w:val="28"/>
        </w:rPr>
      </w:pPr>
    </w:p>
    <w:p w14:paraId="563119AE" w14:textId="70A21EFF" w:rsidR="007B642F" w:rsidRDefault="00C45711" w:rsidP="006C0801">
      <w:del w:id="8272"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8273" w:author="rkbansal" w:date="2020-04-23T00:28:00Z"/>
          <w:rFonts w:eastAsiaTheme="majorEastAsia" w:cstheme="majorBidi"/>
          <w:b/>
          <w:color w:val="2F5496" w:themeColor="accent1" w:themeShade="BF"/>
          <w:sz w:val="28"/>
          <w:szCs w:val="26"/>
        </w:rPr>
      </w:pPr>
      <w:ins w:id="8274" w:author="rkbansal" w:date="2020-04-23T00:28:00Z">
        <w:r>
          <w:rPr>
            <w:b/>
            <w:sz w:val="28"/>
          </w:rPr>
          <w:br w:type="page"/>
        </w:r>
      </w:ins>
    </w:p>
    <w:p w14:paraId="60D571BC" w14:textId="5AD5E69F" w:rsidR="002D0DC1" w:rsidRDefault="002D0DC1" w:rsidP="00BB6D89">
      <w:pPr>
        <w:pStyle w:val="Heading2"/>
        <w:rPr>
          <w:ins w:id="8275" w:author="rkbansal" w:date="2020-05-17T21:38:00Z"/>
          <w:rFonts w:ascii="Georgia" w:hAnsi="Georgia"/>
          <w:b/>
          <w:sz w:val="28"/>
        </w:rPr>
      </w:pPr>
      <w:ins w:id="8276" w:author="rkbansal" w:date="2020-04-26T01:01:00Z">
        <w:r>
          <w:rPr>
            <w:rFonts w:ascii="Georgia" w:hAnsi="Georgia"/>
            <w:b/>
            <w:sz w:val="28"/>
          </w:rPr>
          <w:lastRenderedPageBreak/>
          <w:t>Darshan</w:t>
        </w:r>
      </w:ins>
      <w:ins w:id="8277" w:author="rkbansal" w:date="2020-04-26T01:02:00Z">
        <w:r>
          <w:rPr>
            <w:rFonts w:ascii="Georgia" w:hAnsi="Georgia"/>
            <w:b/>
            <w:sz w:val="28"/>
          </w:rPr>
          <w:t xml:space="preserve"> Mgmt Service</w:t>
        </w:r>
      </w:ins>
    </w:p>
    <w:p w14:paraId="4E7BCA43" w14:textId="75FDD342" w:rsidR="00125468" w:rsidRDefault="00125468" w:rsidP="00125468">
      <w:pPr>
        <w:rPr>
          <w:ins w:id="8278" w:author="rkbansal" w:date="2020-05-17T21:38:00Z"/>
        </w:rPr>
      </w:pPr>
      <w:ins w:id="8279"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8280" w:author="rkbansal" w:date="2020-11-18T21:18:00Z"/>
        </w:rPr>
      </w:pPr>
      <w:ins w:id="8281"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8282" w:author="rkbansal" w:date="2020-11-18T21:18:00Z"/>
        </w:rPr>
      </w:pPr>
      <w:ins w:id="8283"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8284" w:author="rkbansal" w:date="2020-11-18T21:18:00Z"/>
        </w:rPr>
      </w:pPr>
      <w:ins w:id="8285"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8286" w:author="rkbansal" w:date="2020-11-18T21:18:00Z"/>
        </w:rPr>
      </w:pPr>
      <w:ins w:id="8287"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8288" w:author="rkbansal" w:date="2020-11-18T21:18:00Z"/>
        </w:rPr>
      </w:pPr>
      <w:ins w:id="8289" w:author="rkbansal" w:date="2020-11-18T21:18:00Z">
        <w:r>
          <w:t>Saving the donation.</w:t>
        </w:r>
      </w:ins>
    </w:p>
    <w:p w14:paraId="6F123BD3" w14:textId="0989A67D" w:rsidR="00912811" w:rsidRDefault="00912811">
      <w:pPr>
        <w:pStyle w:val="ListParagraph"/>
        <w:numPr>
          <w:ilvl w:val="1"/>
          <w:numId w:val="78"/>
        </w:numPr>
        <w:rPr>
          <w:ins w:id="8290" w:author="rkbansal" w:date="2020-05-17T21:38:00Z"/>
        </w:rPr>
        <w:pPrChange w:id="8291"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8292" w:author="rkbansal" w:date="2020-05-17T21:38:00Z"/>
        </w:rPr>
      </w:pPr>
      <w:ins w:id="8293" w:author="rkbansal" w:date="2020-05-17T21:38:00Z">
        <w:r>
          <w:t xml:space="preserve">Saving the </w:t>
        </w:r>
      </w:ins>
      <w:ins w:id="8294"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8295" w:author="rkbansal" w:date="2020-05-17T21:38:00Z"/>
        </w:rPr>
      </w:pPr>
      <w:ins w:id="8296" w:author="rkbansal" w:date="2020-05-17T21:38:00Z">
        <w:r>
          <w:t xml:space="preserve">Updating the </w:t>
        </w:r>
      </w:ins>
      <w:ins w:id="8297"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8298" w:author="rkbansal" w:date="2020-05-17T21:38:00Z"/>
        </w:rPr>
      </w:pPr>
      <w:ins w:id="8299" w:author="rkbansal" w:date="2020-05-17T21:38:00Z">
        <w:r>
          <w:t xml:space="preserve">Delete the </w:t>
        </w:r>
      </w:ins>
      <w:ins w:id="8300"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8301" w:author="rkbansal" w:date="2020-05-17T21:38:00Z"/>
        </w:rPr>
      </w:pPr>
      <w:ins w:id="8302" w:author="rkbansal" w:date="2020-05-17T21:38:00Z">
        <w:r>
          <w:t xml:space="preserve">Find the </w:t>
        </w:r>
      </w:ins>
      <w:ins w:id="8303" w:author="rkbansal" w:date="2020-11-17T12:37:00Z">
        <w:r w:rsidR="002C42C0">
          <w:t>darshan by id</w:t>
        </w:r>
      </w:ins>
    </w:p>
    <w:p w14:paraId="17FFA262" w14:textId="77777777" w:rsidR="00125468" w:rsidRDefault="00125468" w:rsidP="00125468">
      <w:pPr>
        <w:rPr>
          <w:ins w:id="8304" w:author="rkbansal" w:date="2020-05-17T21:38:00Z"/>
        </w:rPr>
      </w:pPr>
      <w:ins w:id="8305" w:author="rkbansal" w:date="2020-05-17T21:38:00Z">
        <w:r>
          <w:t>After that made the following changes:</w:t>
        </w:r>
      </w:ins>
    </w:p>
    <w:p w14:paraId="45054EE9" w14:textId="56DDAAD8" w:rsidR="00125468" w:rsidDel="008168F5" w:rsidRDefault="00125468">
      <w:pPr>
        <w:pStyle w:val="ListParagraph"/>
        <w:numPr>
          <w:ilvl w:val="0"/>
          <w:numId w:val="78"/>
        </w:numPr>
        <w:ind w:left="357" w:hanging="357"/>
        <w:jc w:val="both"/>
        <w:rPr>
          <w:ins w:id="8306" w:author="rkbansal" w:date="2020-05-17T21:38:00Z"/>
          <w:del w:id="8307" w:author="Rajiv Bansal" w:date="2021-05-19T21:09:00Z"/>
        </w:rPr>
      </w:pPr>
      <w:ins w:id="8308"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rsidDel="008168F5" w14:paraId="1F6D9D54" w14:textId="5D91B99A" w:rsidTr="006B4C95">
        <w:trPr>
          <w:ins w:id="8309" w:author="rkbansal" w:date="2020-05-17T21:38:00Z"/>
          <w:del w:id="8310" w:author="Rajiv Bansal" w:date="2021-05-19T21:09:00Z"/>
        </w:trPr>
        <w:tc>
          <w:tcPr>
            <w:tcW w:w="4508" w:type="dxa"/>
          </w:tcPr>
          <w:p w14:paraId="77B11B28" w14:textId="62E3A90A" w:rsidR="00125468" w:rsidDel="008168F5" w:rsidRDefault="00125468">
            <w:pPr>
              <w:pStyle w:val="ListParagraph"/>
              <w:numPr>
                <w:ilvl w:val="0"/>
                <w:numId w:val="78"/>
              </w:numPr>
              <w:ind w:left="357" w:hanging="357"/>
              <w:jc w:val="both"/>
              <w:rPr>
                <w:ins w:id="8311" w:author="rkbansal" w:date="2020-05-17T21:38:00Z"/>
                <w:del w:id="8312" w:author="Rajiv Bansal" w:date="2021-05-19T21:09:00Z"/>
              </w:rPr>
              <w:pPrChange w:id="8313" w:author="Rajiv Bansal" w:date="2021-05-19T21:09:00Z">
                <w:pPr/>
              </w:pPrChange>
            </w:pPr>
            <w:ins w:id="8314" w:author="rkbansal" w:date="2020-05-17T21:38:00Z">
              <w:del w:id="8315" w:author="Rajiv Bansal" w:date="2021-05-19T21:09:00Z">
                <w:r w:rsidDel="008168F5">
                  <w:delText>Database/Schema Name</w:delText>
                </w:r>
              </w:del>
            </w:ins>
          </w:p>
        </w:tc>
        <w:tc>
          <w:tcPr>
            <w:tcW w:w="4508" w:type="dxa"/>
          </w:tcPr>
          <w:p w14:paraId="606BB78E" w14:textId="53862DA3" w:rsidR="00125468" w:rsidDel="008168F5" w:rsidRDefault="00040356">
            <w:pPr>
              <w:pStyle w:val="ListParagraph"/>
              <w:numPr>
                <w:ilvl w:val="0"/>
                <w:numId w:val="78"/>
              </w:numPr>
              <w:ind w:left="357" w:hanging="357"/>
              <w:jc w:val="both"/>
              <w:rPr>
                <w:ins w:id="8316" w:author="rkbansal" w:date="2020-05-17T21:38:00Z"/>
                <w:del w:id="8317" w:author="Rajiv Bansal" w:date="2021-05-19T21:09:00Z"/>
              </w:rPr>
              <w:pPrChange w:id="8318" w:author="Rajiv Bansal" w:date="2021-05-19T21:09:00Z">
                <w:pPr/>
              </w:pPrChange>
            </w:pPr>
            <w:ins w:id="8319" w:author="rkbansal" w:date="2020-11-07T14:50:00Z">
              <w:del w:id="8320" w:author="Rajiv Bansal" w:date="2021-05-19T21:09:00Z">
                <w:r w:rsidDel="008168F5">
                  <w:delText>darshan</w:delText>
                </w:r>
              </w:del>
            </w:ins>
            <w:ins w:id="8321" w:author="rkbansal" w:date="2020-05-17T21:38:00Z">
              <w:del w:id="8322" w:author="Rajiv Bansal" w:date="2021-05-19T21:09:00Z">
                <w:r w:rsidR="00125468" w:rsidDel="008168F5">
                  <w:delText>_schema</w:delText>
                </w:r>
              </w:del>
            </w:ins>
          </w:p>
        </w:tc>
      </w:tr>
      <w:tr w:rsidR="00125468" w:rsidDel="008168F5" w14:paraId="46F1342A" w14:textId="6300FE48" w:rsidTr="006B4C95">
        <w:trPr>
          <w:ins w:id="8323" w:author="rkbansal" w:date="2020-05-17T21:38:00Z"/>
          <w:del w:id="8324" w:author="Rajiv Bansal" w:date="2021-05-19T21:09:00Z"/>
        </w:trPr>
        <w:tc>
          <w:tcPr>
            <w:tcW w:w="4508" w:type="dxa"/>
          </w:tcPr>
          <w:p w14:paraId="4B3951B8" w14:textId="64929A95" w:rsidR="00125468" w:rsidDel="008168F5" w:rsidRDefault="00125468">
            <w:pPr>
              <w:pStyle w:val="ListParagraph"/>
              <w:numPr>
                <w:ilvl w:val="0"/>
                <w:numId w:val="78"/>
              </w:numPr>
              <w:ind w:left="357" w:hanging="357"/>
              <w:jc w:val="both"/>
              <w:rPr>
                <w:ins w:id="8325" w:author="rkbansal" w:date="2020-05-17T21:38:00Z"/>
                <w:del w:id="8326" w:author="Rajiv Bansal" w:date="2021-05-19T21:09:00Z"/>
              </w:rPr>
              <w:pPrChange w:id="8327" w:author="Rajiv Bansal" w:date="2021-05-19T21:09:00Z">
                <w:pPr/>
              </w:pPrChange>
            </w:pPr>
            <w:ins w:id="8328" w:author="rkbansal" w:date="2020-05-17T21:38:00Z">
              <w:del w:id="8329" w:author="Rajiv Bansal" w:date="2021-05-19T21:09:00Z">
                <w:r w:rsidDel="008168F5">
                  <w:delText>User name</w:delText>
                </w:r>
              </w:del>
            </w:ins>
          </w:p>
        </w:tc>
        <w:tc>
          <w:tcPr>
            <w:tcW w:w="4508" w:type="dxa"/>
          </w:tcPr>
          <w:p w14:paraId="7100CE24" w14:textId="36728910" w:rsidR="00125468" w:rsidDel="008168F5" w:rsidRDefault="00040356">
            <w:pPr>
              <w:pStyle w:val="ListParagraph"/>
              <w:numPr>
                <w:ilvl w:val="0"/>
                <w:numId w:val="78"/>
              </w:numPr>
              <w:ind w:left="357" w:hanging="357"/>
              <w:jc w:val="both"/>
              <w:rPr>
                <w:ins w:id="8330" w:author="rkbansal" w:date="2020-05-17T21:38:00Z"/>
                <w:del w:id="8331" w:author="Rajiv Bansal" w:date="2021-05-19T21:09:00Z"/>
              </w:rPr>
              <w:pPrChange w:id="8332" w:author="Rajiv Bansal" w:date="2021-05-19T21:09:00Z">
                <w:pPr/>
              </w:pPrChange>
            </w:pPr>
            <w:ins w:id="8333" w:author="rkbansal" w:date="2020-11-07T14:51:00Z">
              <w:del w:id="8334" w:author="Rajiv Bansal" w:date="2021-05-19T21:09:00Z">
                <w:r w:rsidDel="008168F5">
                  <w:delText>d</w:delText>
                </w:r>
              </w:del>
            </w:ins>
            <w:ins w:id="8335" w:author="rkbansal" w:date="2020-11-07T14:50:00Z">
              <w:del w:id="8336" w:author="Rajiv Bansal" w:date="2021-05-19T21:09:00Z">
                <w:r w:rsidDel="008168F5">
                  <w:delText>arshan</w:delText>
                </w:r>
              </w:del>
            </w:ins>
          </w:p>
        </w:tc>
      </w:tr>
      <w:tr w:rsidR="00125468" w:rsidDel="008168F5" w14:paraId="3239E0BF" w14:textId="4B48906F" w:rsidTr="006B4C95">
        <w:trPr>
          <w:ins w:id="8337" w:author="rkbansal" w:date="2020-05-17T21:38:00Z"/>
          <w:del w:id="8338" w:author="Rajiv Bansal" w:date="2021-05-19T21:09:00Z"/>
        </w:trPr>
        <w:tc>
          <w:tcPr>
            <w:tcW w:w="4508" w:type="dxa"/>
          </w:tcPr>
          <w:p w14:paraId="2E6AF71E" w14:textId="70485649" w:rsidR="00125468" w:rsidDel="008168F5" w:rsidRDefault="00125468">
            <w:pPr>
              <w:pStyle w:val="ListParagraph"/>
              <w:numPr>
                <w:ilvl w:val="0"/>
                <w:numId w:val="78"/>
              </w:numPr>
              <w:ind w:left="357" w:hanging="357"/>
              <w:jc w:val="both"/>
              <w:rPr>
                <w:ins w:id="8339" w:author="rkbansal" w:date="2020-05-17T21:38:00Z"/>
                <w:del w:id="8340" w:author="Rajiv Bansal" w:date="2021-05-19T21:09:00Z"/>
              </w:rPr>
              <w:pPrChange w:id="8341" w:author="Rajiv Bansal" w:date="2021-05-19T21:09:00Z">
                <w:pPr/>
              </w:pPrChange>
            </w:pPr>
            <w:ins w:id="8342" w:author="rkbansal" w:date="2020-05-17T21:38:00Z">
              <w:del w:id="8343" w:author="Rajiv Bansal" w:date="2021-05-19T21:09:00Z">
                <w:r w:rsidDel="008168F5">
                  <w:delText>Password</w:delText>
                </w:r>
              </w:del>
            </w:ins>
          </w:p>
        </w:tc>
        <w:tc>
          <w:tcPr>
            <w:tcW w:w="4508" w:type="dxa"/>
          </w:tcPr>
          <w:p w14:paraId="5896F4CA" w14:textId="3A00C9C0" w:rsidR="00125468" w:rsidDel="008168F5" w:rsidRDefault="00040356">
            <w:pPr>
              <w:pStyle w:val="ListParagraph"/>
              <w:numPr>
                <w:ilvl w:val="0"/>
                <w:numId w:val="78"/>
              </w:numPr>
              <w:ind w:left="357" w:hanging="357"/>
              <w:jc w:val="both"/>
              <w:rPr>
                <w:ins w:id="8344" w:author="rkbansal" w:date="2020-05-17T21:38:00Z"/>
                <w:del w:id="8345" w:author="Rajiv Bansal" w:date="2021-05-19T21:09:00Z"/>
              </w:rPr>
              <w:pPrChange w:id="8346" w:author="Rajiv Bansal" w:date="2021-05-19T21:09:00Z">
                <w:pPr/>
              </w:pPrChange>
            </w:pPr>
            <w:ins w:id="8347" w:author="rkbansal" w:date="2020-11-07T14:50:00Z">
              <w:del w:id="8348" w:author="Rajiv Bansal" w:date="2021-05-19T21:09:00Z">
                <w:r w:rsidDel="008168F5">
                  <w:delText>darshan</w:delText>
                </w:r>
              </w:del>
            </w:ins>
          </w:p>
        </w:tc>
      </w:tr>
    </w:tbl>
    <w:p w14:paraId="716FC06C" w14:textId="730CFDD7" w:rsidR="00125468" w:rsidRPr="00A66355" w:rsidDel="008168F5" w:rsidRDefault="00125468">
      <w:pPr>
        <w:pStyle w:val="ListParagraph"/>
        <w:jc w:val="both"/>
        <w:rPr>
          <w:ins w:id="8349" w:author="rkbansal" w:date="2020-05-17T21:38:00Z"/>
          <w:del w:id="8350" w:author="Rajiv Bansal" w:date="2021-05-19T21:09:00Z"/>
          <w:b/>
          <w:bCs/>
        </w:rPr>
        <w:pPrChange w:id="8351" w:author="Rajiv Bansal" w:date="2021-05-19T21:09:00Z">
          <w:pPr>
            <w:ind w:firstLine="360"/>
          </w:pPr>
        </w:pPrChange>
      </w:pPr>
      <w:ins w:id="8352" w:author="rkbansal" w:date="2020-05-17T21:38:00Z">
        <w:del w:id="8353" w:author="Rajiv Bansal" w:date="2021-05-19T21:09:00Z">
          <w:r w:rsidRPr="00A66355" w:rsidDel="008168F5">
            <w:rPr>
              <w:b/>
              <w:bCs/>
            </w:rPr>
            <w:delText>Commands:</w:delText>
          </w:r>
        </w:del>
      </w:ins>
    </w:p>
    <w:p w14:paraId="6735E28C" w14:textId="1003E2AF" w:rsidR="00125468" w:rsidRPr="00A66355" w:rsidDel="008168F5" w:rsidRDefault="00125468">
      <w:pPr>
        <w:pStyle w:val="ListParagraph"/>
        <w:jc w:val="both"/>
        <w:rPr>
          <w:ins w:id="8354" w:author="rkbansal" w:date="2020-05-17T21:38:00Z"/>
          <w:del w:id="8355" w:author="Rajiv Bansal" w:date="2021-05-19T21:09:00Z"/>
          <w:rFonts w:cstheme="minorHAnsi"/>
          <w:lang w:val="en-US"/>
        </w:rPr>
        <w:pPrChange w:id="8356" w:author="Rajiv Bansal" w:date="2021-05-19T21:09:00Z">
          <w:pPr>
            <w:ind w:firstLine="360"/>
            <w:jc w:val="both"/>
          </w:pPr>
        </w:pPrChange>
      </w:pPr>
      <w:ins w:id="8357" w:author="rkbansal" w:date="2020-05-17T21:38:00Z">
        <w:del w:id="8358" w:author="Rajiv Bansal" w:date="2021-05-19T21:09:00Z">
          <w:r w:rsidDel="008168F5">
            <w:rPr>
              <w:rFonts w:cstheme="minorHAnsi"/>
              <w:lang w:val="en-US"/>
            </w:rPr>
            <w:delText xml:space="preserve">Connect with </w:delText>
          </w:r>
          <w:r w:rsidRPr="00A66355" w:rsidDel="008168F5">
            <w:rPr>
              <w:rFonts w:cstheme="minorHAnsi"/>
              <w:lang w:val="en-US"/>
            </w:rPr>
            <w:delText xml:space="preserve">the </w:delText>
          </w:r>
          <w:r w:rsidDel="008168F5">
            <w:rPr>
              <w:rFonts w:cstheme="minorHAnsi"/>
              <w:lang w:val="en-US"/>
            </w:rPr>
            <w:delText>root with the following credentials in MySQL database</w:delText>
          </w:r>
          <w:r w:rsidRPr="00A66355" w:rsidDel="008168F5">
            <w:rPr>
              <w:rFonts w:cstheme="minorHAnsi"/>
              <w:lang w:val="en-US"/>
            </w:rPr>
            <w:delText xml:space="preserve"> command line or UI</w:delText>
          </w:r>
        </w:del>
      </w:ins>
    </w:p>
    <w:p w14:paraId="194103AE" w14:textId="4F7DC16D" w:rsidR="00125468" w:rsidDel="008168F5" w:rsidRDefault="00125468">
      <w:pPr>
        <w:pStyle w:val="ListParagraph"/>
        <w:jc w:val="both"/>
        <w:rPr>
          <w:ins w:id="8359" w:author="rkbansal" w:date="2020-05-17T21:38:00Z"/>
          <w:del w:id="8360" w:author="Rajiv Bansal" w:date="2021-05-19T21:09:00Z"/>
          <w:rFonts w:ascii="Helvetica" w:eastAsia="Times New Roman" w:hAnsi="Helvetica" w:cs="Times New Roman"/>
          <w:color w:val="333333"/>
          <w:sz w:val="21"/>
          <w:szCs w:val="21"/>
          <w:lang w:eastAsia="en-IN"/>
        </w:rPr>
        <w:pPrChange w:id="8361" w:author="Rajiv Bansal" w:date="2021-05-19T21:09:00Z">
          <w:pPr>
            <w:spacing w:after="20" w:line="240" w:lineRule="auto"/>
            <w:ind w:firstLine="357"/>
          </w:pPr>
        </w:pPrChange>
      </w:pPr>
      <w:ins w:id="8362" w:author="rkbansal" w:date="2020-05-17T21:38:00Z">
        <w:del w:id="8363" w:author="Rajiv Bansal" w:date="2021-05-19T21:09:00Z">
          <w:r w:rsidRPr="001A23DF" w:rsidDel="008168F5">
            <w:rPr>
              <w:rFonts w:ascii="Helvetica" w:eastAsia="Times New Roman" w:hAnsi="Helvetica" w:cs="Times New Roman"/>
              <w:color w:val="333333"/>
              <w:sz w:val="21"/>
              <w:szCs w:val="21"/>
              <w:lang w:eastAsia="en-IN"/>
            </w:rPr>
            <w:delText>User Id: root</w:delText>
          </w:r>
        </w:del>
      </w:ins>
    </w:p>
    <w:p w14:paraId="6E36F67C" w14:textId="0C246B24" w:rsidR="00125468" w:rsidRPr="001A23DF" w:rsidDel="008168F5" w:rsidRDefault="00125468">
      <w:pPr>
        <w:pStyle w:val="ListParagraph"/>
        <w:jc w:val="both"/>
        <w:rPr>
          <w:ins w:id="8364" w:author="rkbansal" w:date="2020-05-17T21:38:00Z"/>
          <w:del w:id="8365" w:author="Rajiv Bansal" w:date="2021-05-19T21:09:00Z"/>
          <w:rFonts w:ascii="Helvetica" w:eastAsia="Times New Roman" w:hAnsi="Helvetica" w:cs="Times New Roman"/>
          <w:color w:val="333333"/>
          <w:sz w:val="21"/>
          <w:szCs w:val="21"/>
          <w:lang w:eastAsia="en-IN"/>
        </w:rPr>
        <w:pPrChange w:id="8366" w:author="Rajiv Bansal" w:date="2021-05-19T21:09:00Z">
          <w:pPr>
            <w:spacing w:after="20" w:line="240" w:lineRule="auto"/>
            <w:ind w:firstLine="357"/>
          </w:pPr>
        </w:pPrChange>
      </w:pPr>
      <w:ins w:id="8367" w:author="rkbansal" w:date="2020-05-17T21:38:00Z">
        <w:del w:id="8368" w:author="Rajiv Bansal" w:date="2021-05-19T21:09:00Z">
          <w:r w:rsidRPr="001A23DF" w:rsidDel="008168F5">
            <w:rPr>
              <w:rFonts w:ascii="Helvetica" w:eastAsia="Times New Roman" w:hAnsi="Helvetica" w:cs="Times New Roman"/>
              <w:color w:val="333333"/>
              <w:sz w:val="21"/>
              <w:szCs w:val="21"/>
              <w:lang w:eastAsia="en-IN"/>
            </w:rPr>
            <w:delText>Password: rajiv999</w:delText>
          </w:r>
        </w:del>
      </w:ins>
    </w:p>
    <w:p w14:paraId="4D9AEFCD" w14:textId="6C2F0E54" w:rsidR="00125468" w:rsidDel="008168F5" w:rsidRDefault="00125468">
      <w:pPr>
        <w:pStyle w:val="ListParagraph"/>
        <w:jc w:val="both"/>
        <w:rPr>
          <w:ins w:id="8369" w:author="rkbansal" w:date="2020-05-17T21:38:00Z"/>
          <w:del w:id="8370" w:author="Rajiv Bansal" w:date="2021-05-19T21:09:00Z"/>
        </w:rPr>
        <w:pPrChange w:id="8371" w:author="Rajiv Bansal" w:date="2021-05-19T21:09:00Z">
          <w:pPr>
            <w:pStyle w:val="ListParagraph"/>
          </w:pPr>
        </w:pPrChange>
      </w:pPr>
    </w:p>
    <w:p w14:paraId="4BEE75F2" w14:textId="603872CE" w:rsidR="00125468" w:rsidDel="008168F5" w:rsidRDefault="00125468">
      <w:pPr>
        <w:pStyle w:val="ListParagraph"/>
        <w:jc w:val="both"/>
        <w:rPr>
          <w:ins w:id="8372" w:author="rkbansal" w:date="2020-05-17T21:38:00Z"/>
          <w:del w:id="8373" w:author="Rajiv Bansal" w:date="2021-05-19T21:09:00Z"/>
        </w:rPr>
        <w:pPrChange w:id="8374" w:author="Rajiv Bansal" w:date="2021-05-19T21:09:00Z">
          <w:pPr>
            <w:pStyle w:val="ListParagraph"/>
            <w:numPr>
              <w:numId w:val="91"/>
            </w:numPr>
            <w:ind w:left="1077" w:hanging="360"/>
            <w:jc w:val="both"/>
          </w:pPr>
        </w:pPrChange>
      </w:pPr>
      <w:ins w:id="8375" w:author="rkbansal" w:date="2020-05-17T21:38:00Z">
        <w:del w:id="8376" w:author="Rajiv Bansal" w:date="2021-05-19T21:09:00Z">
          <w:r w:rsidDel="008168F5">
            <w:delText>create user '</w:delText>
          </w:r>
        </w:del>
      </w:ins>
      <w:ins w:id="8377" w:author="rkbansal" w:date="2020-11-07T14:51:00Z">
        <w:del w:id="8378" w:author="Rajiv Bansal" w:date="2021-05-19T21:09:00Z">
          <w:r w:rsidR="00040356" w:rsidDel="008168F5">
            <w:delText>darshan</w:delText>
          </w:r>
        </w:del>
      </w:ins>
      <w:ins w:id="8379" w:author="rkbansal" w:date="2020-05-17T21:38:00Z">
        <w:del w:id="8380" w:author="Rajiv Bansal" w:date="2021-05-19T21:09:00Z">
          <w:r w:rsidDel="008168F5">
            <w:delText>'@'%' identified by '</w:delText>
          </w:r>
        </w:del>
      </w:ins>
      <w:ins w:id="8381" w:author="rkbansal" w:date="2020-11-07T14:51:00Z">
        <w:del w:id="8382" w:author="Rajiv Bansal" w:date="2021-05-19T21:09:00Z">
          <w:r w:rsidR="00040356" w:rsidDel="008168F5">
            <w:delText>darshan</w:delText>
          </w:r>
        </w:del>
      </w:ins>
      <w:ins w:id="8383" w:author="rkbansal" w:date="2020-05-17T21:38:00Z">
        <w:del w:id="8384" w:author="Rajiv Bansal" w:date="2021-05-19T21:09:00Z">
          <w:r w:rsidDel="008168F5">
            <w:delText xml:space="preserve">'; </w:delText>
          </w:r>
        </w:del>
      </w:ins>
    </w:p>
    <w:p w14:paraId="162FA307" w14:textId="70992C7D" w:rsidR="00125468" w:rsidDel="008168F5" w:rsidRDefault="00125468">
      <w:pPr>
        <w:pStyle w:val="ListParagraph"/>
        <w:jc w:val="both"/>
        <w:rPr>
          <w:ins w:id="8385" w:author="rkbansal" w:date="2020-05-17T21:38:00Z"/>
          <w:del w:id="8386" w:author="Rajiv Bansal" w:date="2021-05-19T21:09:00Z"/>
        </w:rPr>
        <w:pPrChange w:id="8387" w:author="Rajiv Bansal" w:date="2021-05-19T21:09:00Z">
          <w:pPr>
            <w:pStyle w:val="ListParagraph"/>
            <w:ind w:left="360"/>
            <w:jc w:val="both"/>
          </w:pPr>
        </w:pPrChange>
      </w:pPr>
    </w:p>
    <w:p w14:paraId="3C8DFC6A" w14:textId="6101D82A" w:rsidR="00125468" w:rsidDel="008168F5" w:rsidRDefault="00125468">
      <w:pPr>
        <w:pStyle w:val="ListParagraph"/>
        <w:jc w:val="both"/>
        <w:rPr>
          <w:ins w:id="8388" w:author="rkbansal" w:date="2020-05-17T21:38:00Z"/>
          <w:del w:id="8389" w:author="Rajiv Bansal" w:date="2021-05-19T21:09:00Z"/>
        </w:rPr>
        <w:pPrChange w:id="8390" w:author="Rajiv Bansal" w:date="2021-05-19T21:09:00Z">
          <w:pPr>
            <w:pStyle w:val="ListParagraph"/>
            <w:numPr>
              <w:numId w:val="91"/>
            </w:numPr>
            <w:ind w:left="1077" w:hanging="360"/>
            <w:jc w:val="both"/>
          </w:pPr>
        </w:pPrChange>
      </w:pPr>
      <w:ins w:id="8391" w:author="rkbansal" w:date="2020-05-17T21:38:00Z">
        <w:del w:id="8392" w:author="Rajiv Bansal" w:date="2021-05-19T21:09:00Z">
          <w:r w:rsidDel="008168F5">
            <w:delText xml:space="preserve">create database </w:delText>
          </w:r>
        </w:del>
      </w:ins>
      <w:ins w:id="8393" w:author="rkbansal" w:date="2020-11-07T14:51:00Z">
        <w:del w:id="8394" w:author="Rajiv Bansal" w:date="2021-05-19T21:09:00Z">
          <w:r w:rsidR="00040356" w:rsidDel="008168F5">
            <w:delText>darshan</w:delText>
          </w:r>
        </w:del>
      </w:ins>
      <w:ins w:id="8395" w:author="rkbansal" w:date="2020-05-17T21:38:00Z">
        <w:del w:id="8396" w:author="Rajiv Bansal" w:date="2021-05-19T21:09:00Z">
          <w:r w:rsidDel="008168F5">
            <w:delText>_schema;</w:delText>
          </w:r>
        </w:del>
      </w:ins>
    </w:p>
    <w:p w14:paraId="2E19432E" w14:textId="1ECEA81D" w:rsidR="00125468" w:rsidDel="008168F5" w:rsidRDefault="00125468">
      <w:pPr>
        <w:pStyle w:val="ListParagraph"/>
        <w:jc w:val="both"/>
        <w:rPr>
          <w:ins w:id="8397" w:author="rkbansal" w:date="2020-05-17T21:38:00Z"/>
          <w:del w:id="8398" w:author="Rajiv Bansal" w:date="2021-05-19T21:09:00Z"/>
        </w:rPr>
        <w:pPrChange w:id="8399" w:author="Rajiv Bansal" w:date="2021-05-19T21:09:00Z">
          <w:pPr>
            <w:pStyle w:val="ListParagraph"/>
            <w:ind w:left="360"/>
            <w:jc w:val="both"/>
          </w:pPr>
        </w:pPrChange>
      </w:pPr>
    </w:p>
    <w:p w14:paraId="1A32F8EE" w14:textId="448C0664" w:rsidR="00125468" w:rsidDel="008168F5" w:rsidRDefault="00125468">
      <w:pPr>
        <w:pStyle w:val="ListParagraph"/>
        <w:jc w:val="both"/>
        <w:rPr>
          <w:ins w:id="8400" w:author="rkbansal" w:date="2020-05-17T21:38:00Z"/>
          <w:del w:id="8401" w:author="Rajiv Bansal" w:date="2021-05-19T21:09:00Z"/>
        </w:rPr>
        <w:pPrChange w:id="8402" w:author="Rajiv Bansal" w:date="2021-05-19T21:09:00Z">
          <w:pPr>
            <w:pStyle w:val="ListParagraph"/>
            <w:numPr>
              <w:numId w:val="91"/>
            </w:numPr>
            <w:ind w:left="1077" w:hanging="360"/>
            <w:jc w:val="both"/>
          </w:pPr>
        </w:pPrChange>
      </w:pPr>
      <w:ins w:id="8403" w:author="rkbansal" w:date="2020-05-17T21:38:00Z">
        <w:del w:id="8404" w:author="Rajiv Bansal" w:date="2021-05-19T21:09:00Z">
          <w:r w:rsidDel="008168F5">
            <w:delText xml:space="preserve">grant all on </w:delText>
          </w:r>
        </w:del>
      </w:ins>
      <w:ins w:id="8405" w:author="rkbansal" w:date="2020-11-07T14:51:00Z">
        <w:del w:id="8406" w:author="Rajiv Bansal" w:date="2021-05-19T21:09:00Z">
          <w:r w:rsidR="00040356" w:rsidDel="008168F5">
            <w:delText>darshan</w:delText>
          </w:r>
        </w:del>
      </w:ins>
      <w:ins w:id="8407" w:author="rkbansal" w:date="2020-05-17T21:38:00Z">
        <w:del w:id="8408" w:author="Rajiv Bansal" w:date="2021-05-19T21:09:00Z">
          <w:r w:rsidDel="008168F5">
            <w:delText xml:space="preserve">_schema.* to </w:delText>
          </w:r>
        </w:del>
      </w:ins>
      <w:ins w:id="8409" w:author="rkbansal" w:date="2020-11-07T14:51:00Z">
        <w:del w:id="8410" w:author="Rajiv Bansal" w:date="2021-05-19T21:09:00Z">
          <w:r w:rsidR="00040356" w:rsidDel="008168F5">
            <w:delText>darshan</w:delText>
          </w:r>
        </w:del>
      </w:ins>
      <w:ins w:id="8411" w:author="rkbansal" w:date="2020-05-17T21:38:00Z">
        <w:del w:id="8412" w:author="Rajiv Bansal" w:date="2021-05-19T21:09:00Z">
          <w:r w:rsidDel="008168F5">
            <w:delText>@'%';</w:delText>
          </w:r>
        </w:del>
      </w:ins>
    </w:p>
    <w:p w14:paraId="264D5AB4" w14:textId="77777777" w:rsidR="008168F5" w:rsidRDefault="008168F5">
      <w:pPr>
        <w:pStyle w:val="ListParagraph"/>
        <w:jc w:val="both"/>
        <w:rPr>
          <w:ins w:id="8413" w:author="Rajiv Bansal" w:date="2021-05-19T21:09:00Z"/>
        </w:rPr>
        <w:pPrChange w:id="8414" w:author="Rajiv Bansal" w:date="2021-05-19T21:09: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168F5" w14:paraId="27542949" w14:textId="77777777" w:rsidTr="00D07EA3">
        <w:trPr>
          <w:ins w:id="8415" w:author="Rajiv Bansal" w:date="2021-05-19T21:09:00Z"/>
        </w:trPr>
        <w:tc>
          <w:tcPr>
            <w:tcW w:w="4508" w:type="dxa"/>
          </w:tcPr>
          <w:p w14:paraId="009D7619" w14:textId="77777777" w:rsidR="008168F5" w:rsidRDefault="008168F5" w:rsidP="00D07EA3">
            <w:pPr>
              <w:rPr>
                <w:ins w:id="8416" w:author="Rajiv Bansal" w:date="2021-05-19T21:09:00Z"/>
              </w:rPr>
            </w:pPr>
            <w:ins w:id="8417" w:author="Rajiv Bansal" w:date="2021-05-19T21:09:00Z">
              <w:r>
                <w:t>Database/Schema Name</w:t>
              </w:r>
            </w:ins>
          </w:p>
        </w:tc>
        <w:tc>
          <w:tcPr>
            <w:tcW w:w="4508" w:type="dxa"/>
          </w:tcPr>
          <w:p w14:paraId="33C8543B" w14:textId="73BBFEAB" w:rsidR="008168F5" w:rsidRDefault="008168F5" w:rsidP="00D07EA3">
            <w:pPr>
              <w:rPr>
                <w:ins w:id="8418" w:author="Rajiv Bansal" w:date="2021-05-19T21:09:00Z"/>
              </w:rPr>
            </w:pPr>
            <w:ins w:id="8419" w:author="Rajiv Bansal" w:date="2021-05-19T21:09:00Z">
              <w:r>
                <w:t>darshan_db</w:t>
              </w:r>
            </w:ins>
          </w:p>
        </w:tc>
      </w:tr>
      <w:tr w:rsidR="008168F5" w14:paraId="24A953C8" w14:textId="77777777" w:rsidTr="00D07EA3">
        <w:trPr>
          <w:ins w:id="8420" w:author="Rajiv Bansal" w:date="2021-05-19T21:09:00Z"/>
        </w:trPr>
        <w:tc>
          <w:tcPr>
            <w:tcW w:w="4508" w:type="dxa"/>
          </w:tcPr>
          <w:p w14:paraId="62C0B04B" w14:textId="77777777" w:rsidR="008168F5" w:rsidRDefault="008168F5" w:rsidP="00D07EA3">
            <w:pPr>
              <w:rPr>
                <w:ins w:id="8421" w:author="Rajiv Bansal" w:date="2021-05-19T21:09:00Z"/>
              </w:rPr>
            </w:pPr>
            <w:ins w:id="8422" w:author="Rajiv Bansal" w:date="2021-05-19T21:09:00Z">
              <w:r>
                <w:t>User name</w:t>
              </w:r>
            </w:ins>
          </w:p>
        </w:tc>
        <w:tc>
          <w:tcPr>
            <w:tcW w:w="4508" w:type="dxa"/>
          </w:tcPr>
          <w:p w14:paraId="15381C7B" w14:textId="77777777" w:rsidR="008168F5" w:rsidRDefault="008168F5" w:rsidP="00D07EA3">
            <w:pPr>
              <w:rPr>
                <w:ins w:id="8423" w:author="Rajiv Bansal" w:date="2021-05-19T21:09:00Z"/>
              </w:rPr>
            </w:pPr>
            <w:ins w:id="8424" w:author="Rajiv Bansal" w:date="2021-05-19T21:09:00Z">
              <w:r>
                <w:t>bjjd</w:t>
              </w:r>
            </w:ins>
          </w:p>
        </w:tc>
      </w:tr>
      <w:tr w:rsidR="008168F5" w14:paraId="21B2499C" w14:textId="77777777" w:rsidTr="00D07EA3">
        <w:trPr>
          <w:ins w:id="8425" w:author="Rajiv Bansal" w:date="2021-05-19T21:09:00Z"/>
        </w:trPr>
        <w:tc>
          <w:tcPr>
            <w:tcW w:w="4508" w:type="dxa"/>
          </w:tcPr>
          <w:p w14:paraId="0EFFE2DF" w14:textId="77777777" w:rsidR="008168F5" w:rsidRDefault="008168F5" w:rsidP="00D07EA3">
            <w:pPr>
              <w:rPr>
                <w:ins w:id="8426" w:author="Rajiv Bansal" w:date="2021-05-19T21:09:00Z"/>
              </w:rPr>
            </w:pPr>
            <w:ins w:id="8427" w:author="Rajiv Bansal" w:date="2021-05-19T21:09:00Z">
              <w:r>
                <w:t>Password</w:t>
              </w:r>
            </w:ins>
          </w:p>
        </w:tc>
        <w:tc>
          <w:tcPr>
            <w:tcW w:w="4508" w:type="dxa"/>
          </w:tcPr>
          <w:p w14:paraId="09AF35DE" w14:textId="77777777" w:rsidR="008168F5" w:rsidRDefault="008168F5" w:rsidP="00D07EA3">
            <w:pPr>
              <w:rPr>
                <w:ins w:id="8428" w:author="Rajiv Bansal" w:date="2021-05-19T21:09:00Z"/>
              </w:rPr>
            </w:pPr>
            <w:ins w:id="8429" w:author="Rajiv Bansal" w:date="2021-05-19T21:09:00Z">
              <w:r>
                <w:t>bjjd_379</w:t>
              </w:r>
            </w:ins>
          </w:p>
        </w:tc>
      </w:tr>
    </w:tbl>
    <w:p w14:paraId="4FBEB5D8" w14:textId="77777777" w:rsidR="008168F5" w:rsidRDefault="008168F5" w:rsidP="008168F5">
      <w:pPr>
        <w:rPr>
          <w:ins w:id="8430" w:author="Rajiv Bansal" w:date="2021-05-19T21:09:00Z"/>
        </w:rPr>
      </w:pPr>
    </w:p>
    <w:p w14:paraId="625306F1" w14:textId="77777777" w:rsidR="008168F5" w:rsidRPr="00A66355" w:rsidRDefault="008168F5" w:rsidP="008168F5">
      <w:pPr>
        <w:rPr>
          <w:ins w:id="8431" w:author="Rajiv Bansal" w:date="2021-05-19T21:09:00Z"/>
          <w:b/>
          <w:bCs/>
        </w:rPr>
      </w:pPr>
      <w:ins w:id="8432" w:author="Rajiv Bansal" w:date="2021-05-19T21:09:00Z">
        <w:r>
          <w:tab/>
        </w:r>
        <w:r w:rsidRPr="00A66355">
          <w:rPr>
            <w:b/>
            <w:bCs/>
          </w:rPr>
          <w:t>Commands:</w:t>
        </w:r>
      </w:ins>
    </w:p>
    <w:p w14:paraId="263E45D6" w14:textId="77777777" w:rsidR="008168F5" w:rsidRPr="00A66355" w:rsidRDefault="008168F5" w:rsidP="008168F5">
      <w:pPr>
        <w:ind w:left="360" w:firstLine="360"/>
        <w:jc w:val="both"/>
        <w:rPr>
          <w:ins w:id="8433" w:author="Rajiv Bansal" w:date="2021-05-19T21:09:00Z"/>
          <w:rFonts w:cstheme="minorHAnsi"/>
          <w:lang w:val="en-US"/>
        </w:rPr>
      </w:pPr>
      <w:ins w:id="8434" w:author="Rajiv Bansal" w:date="2021-05-19T21:09: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3E09E701" w14:textId="77777777" w:rsidR="008168F5" w:rsidRPr="00D80614" w:rsidRDefault="008168F5" w:rsidP="008168F5">
      <w:pPr>
        <w:pStyle w:val="ListParagraph"/>
        <w:spacing w:after="300" w:line="300" w:lineRule="atLeast"/>
        <w:ind w:left="360" w:firstLine="360"/>
        <w:rPr>
          <w:ins w:id="8435" w:author="Rajiv Bansal" w:date="2021-05-19T21:09:00Z"/>
          <w:rFonts w:ascii="Helvetica" w:eastAsia="Times New Roman" w:hAnsi="Helvetica" w:cs="Times New Roman"/>
          <w:color w:val="333333"/>
          <w:sz w:val="21"/>
          <w:szCs w:val="21"/>
          <w:lang w:eastAsia="en-IN"/>
        </w:rPr>
      </w:pPr>
      <w:ins w:id="8436" w:author="Rajiv Bansal" w:date="2021-05-19T21:09:00Z">
        <w:r w:rsidRPr="00D80614">
          <w:rPr>
            <w:rFonts w:ascii="Helvetica" w:eastAsia="Times New Roman" w:hAnsi="Helvetica" w:cs="Times New Roman"/>
            <w:color w:val="333333"/>
            <w:sz w:val="21"/>
            <w:szCs w:val="21"/>
            <w:lang w:eastAsia="en-IN"/>
          </w:rPr>
          <w:t>User Id: root</w:t>
        </w:r>
      </w:ins>
    </w:p>
    <w:p w14:paraId="1CEFD70D" w14:textId="77777777" w:rsidR="008168F5" w:rsidRPr="00D80614" w:rsidRDefault="008168F5" w:rsidP="008168F5">
      <w:pPr>
        <w:pStyle w:val="ListParagraph"/>
        <w:spacing w:after="300" w:line="300" w:lineRule="atLeast"/>
        <w:ind w:left="360" w:firstLine="360"/>
        <w:rPr>
          <w:ins w:id="8437" w:author="Rajiv Bansal" w:date="2021-05-19T21:09:00Z"/>
          <w:rFonts w:ascii="Helvetica" w:eastAsia="Times New Roman" w:hAnsi="Helvetica" w:cs="Times New Roman"/>
          <w:color w:val="333333"/>
          <w:sz w:val="21"/>
          <w:szCs w:val="21"/>
          <w:lang w:eastAsia="en-IN"/>
        </w:rPr>
      </w:pPr>
      <w:ins w:id="8438" w:author="Rajiv Bansal" w:date="2021-05-19T21:09: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819BE5A" w14:textId="77777777" w:rsidR="008168F5" w:rsidRDefault="008168F5" w:rsidP="008168F5">
      <w:pPr>
        <w:pStyle w:val="ListParagraph"/>
        <w:rPr>
          <w:ins w:id="8439" w:author="Rajiv Bansal" w:date="2021-05-19T21:09:00Z"/>
        </w:rPr>
      </w:pPr>
    </w:p>
    <w:p w14:paraId="4EA8581D" w14:textId="0631082F" w:rsidR="008168F5" w:rsidRPr="00D07EA3"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8440" w:author="Rajiv Bansal" w:date="2021-05-19T21:09:00Z"/>
          <w:rFonts w:asciiTheme="minorHAnsi" w:hAnsiTheme="minorHAnsi" w:cstheme="minorHAnsi"/>
        </w:rPr>
      </w:pPr>
      <w:ins w:id="8441" w:author="Rajiv Bansal" w:date="2021-05-19T21:09:00Z">
        <w:r w:rsidRPr="00D07EA3">
          <w:rPr>
            <w:rFonts w:asciiTheme="minorHAnsi" w:hAnsiTheme="minorHAnsi" w:cstheme="minorHAnsi"/>
          </w:rPr>
          <w:t xml:space="preserve">create database </w:t>
        </w:r>
        <w:r>
          <w:rPr>
            <w:rFonts w:asciiTheme="minorHAnsi" w:hAnsiTheme="minorHAnsi" w:cstheme="minorHAnsi"/>
          </w:rPr>
          <w:t>darshan</w:t>
        </w:r>
        <w:r w:rsidRPr="00D07EA3">
          <w:rPr>
            <w:rFonts w:asciiTheme="minorHAnsi" w:hAnsiTheme="minorHAnsi" w:cstheme="minorHAnsi"/>
          </w:rPr>
          <w:t>_db;</w:t>
        </w:r>
      </w:ins>
    </w:p>
    <w:p w14:paraId="2B492D13" w14:textId="77777777"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8442" w:author="Rajiv Bansal" w:date="2021-05-19T21:09:00Z"/>
          <w:rFonts w:asciiTheme="minorHAnsi" w:hAnsiTheme="minorHAnsi" w:cstheme="minorHAnsi"/>
        </w:rPr>
      </w:pPr>
      <w:ins w:id="8443" w:author="Rajiv Bansal" w:date="2021-05-19T21:09:00Z">
        <w:r w:rsidRPr="00D07EA3">
          <w:rPr>
            <w:rFonts w:asciiTheme="minorHAnsi" w:hAnsiTheme="minorHAnsi" w:cstheme="minorHAnsi"/>
          </w:rPr>
          <w:t>create user 'bjjd'@'%' identified by 'bjjd_379';</w:t>
        </w:r>
      </w:ins>
    </w:p>
    <w:p w14:paraId="3152F1E4" w14:textId="27D9365C"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8444" w:author="Rajiv Bansal" w:date="2021-05-19T21:09:00Z"/>
          <w:rFonts w:asciiTheme="minorHAnsi" w:hAnsiTheme="minorHAnsi" w:cstheme="minorHAnsi"/>
        </w:rPr>
      </w:pPr>
      <w:ins w:id="8445" w:author="Rajiv Bansal" w:date="2021-05-19T21:09:00Z">
        <w:r w:rsidRPr="00000918">
          <w:rPr>
            <w:rFonts w:asciiTheme="minorHAnsi" w:hAnsiTheme="minorHAnsi" w:cstheme="minorHAnsi"/>
          </w:rPr>
          <w:t xml:space="preserve">grant all on </w:t>
        </w:r>
        <w:r>
          <w:rPr>
            <w:rFonts w:asciiTheme="minorHAnsi" w:hAnsiTheme="minorHAnsi" w:cstheme="minorHAnsi"/>
          </w:rPr>
          <w:t>darshan</w:t>
        </w:r>
        <w:r w:rsidRPr="00000918">
          <w:rPr>
            <w:rFonts w:asciiTheme="minorHAnsi" w:hAnsiTheme="minorHAnsi" w:cstheme="minorHAnsi"/>
          </w:rPr>
          <w:t>_db.* to 'bjjd'@'%';</w:t>
        </w:r>
      </w:ins>
    </w:p>
    <w:p w14:paraId="56169650" w14:textId="77777777" w:rsidR="008168F5" w:rsidRPr="00D07EA3" w:rsidRDefault="008168F5" w:rsidP="008168F5">
      <w:pPr>
        <w:pStyle w:val="ListParagraph"/>
        <w:rPr>
          <w:ins w:id="8446" w:author="Rajiv Bansal" w:date="2021-05-19T21:09:00Z"/>
          <w:rFonts w:asciiTheme="minorHAnsi" w:hAnsiTheme="minorHAnsi" w:cstheme="minorHAnsi"/>
        </w:rPr>
      </w:pPr>
    </w:p>
    <w:p w14:paraId="3084854C" w14:textId="77777777" w:rsidR="00125468" w:rsidRDefault="00125468">
      <w:pPr>
        <w:pStyle w:val="ListParagraph"/>
        <w:ind w:left="357"/>
        <w:jc w:val="both"/>
        <w:rPr>
          <w:ins w:id="8447" w:author="rkbansal" w:date="2020-05-17T21:38:00Z"/>
        </w:rPr>
        <w:pPrChange w:id="8448" w:author="Rajiv Bansal" w:date="2021-05-19T21:09:00Z">
          <w:pPr/>
        </w:pPrChange>
      </w:pPr>
    </w:p>
    <w:p w14:paraId="66FA8F58" w14:textId="77777777" w:rsidR="00125468" w:rsidRDefault="00125468" w:rsidP="00125468">
      <w:pPr>
        <w:pStyle w:val="ListParagraph"/>
        <w:numPr>
          <w:ilvl w:val="0"/>
          <w:numId w:val="74"/>
        </w:numPr>
        <w:rPr>
          <w:ins w:id="8449" w:author="rkbansal" w:date="2020-05-17T21:38:00Z"/>
        </w:rPr>
      </w:pPr>
      <w:ins w:id="8450" w:author="rkbansal" w:date="2020-05-17T21:38:00Z">
        <w:r>
          <w:t>Use the following document related to the swagger, database scripts, ER diagram of Users:</w:t>
        </w:r>
      </w:ins>
    </w:p>
    <w:p w14:paraId="355A21E6" w14:textId="0D3FFFA7" w:rsidR="00125468" w:rsidRDefault="00AA0081">
      <w:pPr>
        <w:pStyle w:val="ListParagraph"/>
        <w:rPr>
          <w:ins w:id="8451" w:author="rkbansal" w:date="2020-05-17T21:38:00Z"/>
        </w:rPr>
        <w:pPrChange w:id="8452" w:author="rkbansal" w:date="2020-11-17T12:40:00Z">
          <w:pPr>
            <w:pStyle w:val="ListParagraph"/>
            <w:numPr>
              <w:numId w:val="74"/>
            </w:numPr>
            <w:ind w:hanging="360"/>
          </w:pPr>
        </w:pPrChange>
      </w:pPr>
      <w:ins w:id="8453" w:author="rkbansal" w:date="2020-11-17T12:40:00Z">
        <w:r w:rsidRPr="00AA0081">
          <w:object w:dxaOrig="3721" w:dyaOrig="811" w14:anchorId="1465AF74">
            <v:shape id="_x0000_i1040" type="#_x0000_t75" style="width:186pt;height:40.5pt" o:ole="">
              <v:imagedata r:id="rId310" o:title=""/>
            </v:shape>
            <o:OLEObject Type="Embed" ProgID="Package" ShapeID="_x0000_i1040" DrawAspect="Content" ObjectID="_1685214463" r:id="rId311"/>
          </w:object>
        </w:r>
      </w:ins>
      <w:ins w:id="8454" w:author="rkbansal" w:date="2020-11-17T12:40:00Z">
        <w:r w:rsidRPr="00AA0081">
          <w:object w:dxaOrig="1801" w:dyaOrig="811" w14:anchorId="1C08AADE">
            <v:shape id="_x0000_i1041" type="#_x0000_t75" style="width:90pt;height:40.5pt" o:ole="">
              <v:imagedata r:id="rId312" o:title=""/>
            </v:shape>
            <o:OLEObject Type="Embed" ProgID="Package" ShapeID="_x0000_i1041" DrawAspect="Content" ObjectID="_1685214464" r:id="rId313"/>
          </w:object>
        </w:r>
      </w:ins>
      <w:ins w:id="8455" w:author="rkbansal" w:date="2020-11-17T12:40:00Z">
        <w:r w:rsidRPr="00AA0081">
          <w:object w:dxaOrig="3751" w:dyaOrig="811" w14:anchorId="138FC332">
            <v:shape id="_x0000_i1042" type="#_x0000_t75" style="width:187.5pt;height:40.5pt" o:ole="">
              <v:imagedata r:id="rId314" o:title=""/>
            </v:shape>
            <o:OLEObject Type="Embed" ProgID="Package" ShapeID="_x0000_i1042" DrawAspect="Content" ObjectID="_1685214465" r:id="rId315"/>
          </w:object>
        </w:r>
      </w:ins>
      <w:del w:id="8456"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8457" w:author="rkbansal" w:date="2020-05-17T21:38:00Z">
        <w:r w:rsidR="00125468" w:rsidRPr="00EF0BD8">
          <w:t xml:space="preserve"> </w:t>
        </w:r>
      </w:ins>
      <w:del w:id="8458"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8459" w:author="rkbansal" w:date="2020-05-17T21:38:00Z"/>
        </w:rPr>
      </w:pPr>
      <w:ins w:id="8460"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8461" w:author="rkbansal" w:date="2020-11-17T12:40:00Z">
        <w:r w:rsidR="003229CD">
          <w:t>darshan</w:t>
        </w:r>
      </w:ins>
      <w:ins w:id="8462"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8463" w:author="rkbansal" w:date="2020-05-17T21:38:00Z"/>
        </w:rPr>
      </w:pPr>
      <w:ins w:id="8464"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8465" w:author="rkbansal" w:date="2020-05-17T21:38:00Z"/>
        </w:rPr>
      </w:pPr>
    </w:p>
    <w:p w14:paraId="1DE36C59" w14:textId="77777777" w:rsidR="00125468" w:rsidRDefault="00125468" w:rsidP="00125468">
      <w:pPr>
        <w:pStyle w:val="ListParagraph"/>
        <w:numPr>
          <w:ilvl w:val="0"/>
          <w:numId w:val="74"/>
        </w:numPr>
        <w:rPr>
          <w:ins w:id="8466" w:author="rkbansal" w:date="2020-05-17T21:38:00Z"/>
        </w:rPr>
      </w:pPr>
      <w:ins w:id="8467"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8468" w:author="rkbansal" w:date="2020-05-17T21:38:00Z"/>
          <w:bCs/>
        </w:rPr>
      </w:pPr>
      <w:ins w:id="8469"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8470" w:author="rkbansal" w:date="2020-05-17T21:38:00Z"/>
          <w:bCs/>
        </w:rPr>
      </w:pPr>
      <w:ins w:id="8471"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1252853" w14:textId="77777777" w:rsidR="00125468" w:rsidRDefault="00125468" w:rsidP="00125468">
      <w:pPr>
        <w:pStyle w:val="ListParagraph"/>
        <w:numPr>
          <w:ilvl w:val="1"/>
          <w:numId w:val="107"/>
        </w:numPr>
        <w:rPr>
          <w:ins w:id="8472" w:author="rkbansal" w:date="2020-05-17T21:38:00Z"/>
          <w:bCs/>
        </w:rPr>
      </w:pPr>
      <w:ins w:id="8473"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8474" w:author="rkbansal" w:date="2020-05-17T21:38:00Z"/>
          <w:bCs/>
        </w:rPr>
      </w:pPr>
      <w:ins w:id="8475" w:author="rkbansal" w:date="2020-05-17T21:38:00Z">
        <w:r w:rsidRPr="00A51008">
          <w:rPr>
            <w:bCs/>
            <w:color w:val="FF0000"/>
          </w:rPr>
          <w:lastRenderedPageBreak/>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8476" w:author="rkbansal" w:date="2020-05-17T21:38:00Z"/>
        </w:rPr>
      </w:pPr>
      <w:ins w:id="8477" w:author="rkbansal" w:date="2020-11-17T13:02:00Z">
        <w:r>
          <w:rPr>
            <w:noProof/>
          </w:rPr>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8478" w:author="rkbansal" w:date="2020-05-17T21:38:00Z"/>
        </w:rPr>
      </w:pPr>
      <w:ins w:id="8479" w:author="rkbansal" w:date="2020-05-17T21:38:00Z">
        <w:r>
          <w:rPr>
            <w:rFonts w:ascii="Consolas" w:hAnsi="Consolas" w:cs="Consolas"/>
            <w:color w:val="000000"/>
            <w:sz w:val="20"/>
            <w:szCs w:val="20"/>
          </w:rPr>
          <w:lastRenderedPageBreak/>
          <w:tab/>
        </w:r>
      </w:ins>
      <w:ins w:id="8480"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8481" w:author="rkbansal" w:date="2020-05-17T21:38:00Z"/>
        </w:rPr>
      </w:pPr>
      <w:ins w:id="8482" w:author="rkbansal" w:date="2020-05-17T21:38:00Z">
        <w:r w:rsidRPr="004F63DB">
          <w:t>Rename the package of io.swagger to com.jmk.</w:t>
        </w:r>
      </w:ins>
      <w:ins w:id="8483" w:author="rkbansal" w:date="2020-11-17T13:04:00Z">
        <w:r w:rsidR="00463AB4" w:rsidRPr="00463AB4">
          <w:rPr>
            <w:rPrChange w:id="8484"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8485" w:author="rkbansal" w:date="2020-05-17T21:38:00Z"/>
        </w:rPr>
      </w:pPr>
      <w:ins w:id="8486" w:author="rkbansal" w:date="2020-05-17T21:38:00Z">
        <w:r>
          <w:t xml:space="preserve">Rename and refactor the </w:t>
        </w:r>
        <w:r w:rsidRPr="001A23DF">
          <w:t xml:space="preserve">Swagger2SpringBoot.java to </w:t>
        </w:r>
      </w:ins>
      <w:ins w:id="8487" w:author="rkbansal" w:date="2020-11-17T13:05:00Z">
        <w:r w:rsidR="008C7779" w:rsidRPr="008C7779">
          <w:t>DarshanMgmtRestApplication</w:t>
        </w:r>
      </w:ins>
      <w:ins w:id="8488"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8489" w:author="rkbansal" w:date="2020-05-17T21:38:00Z"/>
        </w:rPr>
      </w:pPr>
      <w:ins w:id="8490"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8491" w:author="rkbansal" w:date="2020-05-17T21:38:00Z"/>
        </w:rPr>
      </w:pPr>
      <w:ins w:id="8492" w:author="rkbansal" w:date="2020-05-17T21:38:00Z">
        <w:r>
          <w:t>Enable JpaRepositories</w:t>
        </w:r>
      </w:ins>
    </w:p>
    <w:p w14:paraId="2F18A911" w14:textId="7F67E30D" w:rsidR="00125468" w:rsidRDefault="00125468" w:rsidP="00125468">
      <w:pPr>
        <w:pStyle w:val="ListParagraph"/>
        <w:numPr>
          <w:ilvl w:val="1"/>
          <w:numId w:val="74"/>
        </w:numPr>
        <w:rPr>
          <w:ins w:id="8493" w:author="rkbansal" w:date="2020-05-17T21:38:00Z"/>
        </w:rPr>
      </w:pPr>
      <w:ins w:id="8494"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8495" w:author="rkbansal" w:date="2020-05-17T21:38:00Z"/>
        </w:rPr>
      </w:pPr>
      <w:ins w:id="8496" w:author="rkbansal" w:date="2020-05-17T21:38:00Z">
        <w:r>
          <w:t>Enable EnableSwagger2 so that we can view the document api</w:t>
        </w:r>
      </w:ins>
    </w:p>
    <w:p w14:paraId="7D083FD9" w14:textId="54AAB04C" w:rsidR="00125468" w:rsidRPr="001A4DA1" w:rsidRDefault="00B2734C" w:rsidP="00125468">
      <w:pPr>
        <w:pStyle w:val="ListParagraph"/>
        <w:rPr>
          <w:ins w:id="8497" w:author="rkbansal" w:date="2020-05-17T21:38:00Z"/>
        </w:rPr>
      </w:pPr>
      <w:ins w:id="8498"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8499" w:author="rkbansal" w:date="2020-05-17T21:38:00Z"/>
        </w:rPr>
      </w:pPr>
    </w:p>
    <w:p w14:paraId="7F85B0AF" w14:textId="77777777" w:rsidR="00125468" w:rsidRPr="00DE30DD" w:rsidRDefault="00125468" w:rsidP="00125468">
      <w:pPr>
        <w:pStyle w:val="ListParagraph"/>
        <w:numPr>
          <w:ilvl w:val="0"/>
          <w:numId w:val="74"/>
        </w:numPr>
        <w:rPr>
          <w:ins w:id="8500" w:author="rkbansal" w:date="2020-05-17T21:38:00Z"/>
          <w:bCs/>
        </w:rPr>
      </w:pPr>
      <w:ins w:id="8501" w:author="rkbansal" w:date="2020-05-17T21:38: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8502" w:author="rkbansal" w:date="2020-05-17T21:38:00Z"/>
        </w:rPr>
      </w:pPr>
      <w:ins w:id="8503"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8504" w:author="rkbansal" w:date="2020-05-17T21:38:00Z"/>
          <w:rFonts w:asciiTheme="minorHAnsi" w:hAnsiTheme="minorHAnsi" w:cstheme="minorHAnsi"/>
        </w:rPr>
      </w:pPr>
      <w:ins w:id="8505" w:author="rkbansal" w:date="2020-05-17T21:38:00Z">
        <w:r>
          <w:rPr>
            <w:rFonts w:asciiTheme="minorHAnsi" w:hAnsiTheme="minorHAnsi" w:cstheme="minorHAnsi"/>
          </w:rPr>
          <w:t>In this application, still there will be an application.properties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8506" w:author="rkbansal" w:date="2020-05-17T21:38:00Z"/>
          <w:rFonts w:asciiTheme="minorHAnsi" w:hAnsiTheme="minorHAnsi" w:cstheme="minorHAnsi"/>
        </w:rPr>
      </w:pPr>
      <w:ins w:id="8507"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8508" w:author="rkbansal" w:date="2020-05-17T21:38:00Z"/>
          <w:rFonts w:asciiTheme="minorHAnsi" w:hAnsiTheme="minorHAnsi" w:cstheme="minorHAnsi"/>
        </w:rPr>
      </w:pPr>
      <w:ins w:id="8509"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8510" w:author="rkbansal" w:date="2020-05-17T21:38:00Z"/>
          <w:rFonts w:asciiTheme="minorHAnsi" w:hAnsiTheme="minorHAnsi" w:cstheme="minorHAnsi"/>
        </w:rPr>
      </w:pPr>
      <w:ins w:id="8511"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8512" w:author="rkbansal" w:date="2020-05-17T21:38:00Z"/>
        </w:rPr>
      </w:pPr>
      <w:ins w:id="8513"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8514" w:author="rkbansal" w:date="2020-05-17T21:38:00Z"/>
        </w:rPr>
      </w:pPr>
    </w:p>
    <w:p w14:paraId="054741F3" w14:textId="1F73DDD8" w:rsidR="00125468" w:rsidRDefault="00125468" w:rsidP="00125468">
      <w:pPr>
        <w:pStyle w:val="ListParagraph"/>
        <w:numPr>
          <w:ilvl w:val="0"/>
          <w:numId w:val="74"/>
        </w:numPr>
        <w:rPr>
          <w:ins w:id="8515" w:author="rkbansal" w:date="2020-05-17T21:38:00Z"/>
        </w:rPr>
      </w:pPr>
      <w:ins w:id="8516" w:author="rkbansal" w:date="2020-05-17T21:38:00Z">
        <w:r>
          <w:t xml:space="preserve">Create the </w:t>
        </w:r>
      </w:ins>
      <w:ins w:id="8517" w:author="rkbansal" w:date="2020-11-17T21:28:00Z">
        <w:r w:rsidR="00BA7187">
          <w:t>Darshan</w:t>
        </w:r>
      </w:ins>
      <w:ins w:id="8518" w:author="rkbansal" w:date="2020-05-17T21:38:00Z">
        <w:r>
          <w:t xml:space="preserve">Api and </w:t>
        </w:r>
      </w:ins>
      <w:ins w:id="8519" w:author="rkbansal" w:date="2020-11-17T21:28:00Z">
        <w:r w:rsidR="001E7DBD">
          <w:t>Darshan</w:t>
        </w:r>
      </w:ins>
      <w:ins w:id="8520" w:author="rkbansal" w:date="2020-05-17T21:38:00Z">
        <w:r>
          <w:t>ApiController Class</w:t>
        </w:r>
      </w:ins>
    </w:p>
    <w:p w14:paraId="19B9B656" w14:textId="548ACB86" w:rsidR="00125468" w:rsidRDefault="00125468" w:rsidP="00125468">
      <w:pPr>
        <w:pStyle w:val="ListParagraph"/>
        <w:numPr>
          <w:ilvl w:val="0"/>
          <w:numId w:val="93"/>
        </w:numPr>
        <w:ind w:left="924" w:hanging="357"/>
        <w:rPr>
          <w:ins w:id="8521" w:author="rkbansal" w:date="2020-05-17T21:38:00Z"/>
        </w:rPr>
      </w:pPr>
      <w:ins w:id="8522" w:author="rkbansal" w:date="2020-05-17T21:38:00Z">
        <w:r>
          <w:t>D</w:t>
        </w:r>
      </w:ins>
      <w:ins w:id="8523" w:author="rkbansal" w:date="2020-11-17T21:28:00Z">
        <w:r w:rsidR="00B54217">
          <w:t>arshan</w:t>
        </w:r>
      </w:ins>
      <w:ins w:id="8524" w:author="rkbansal" w:date="2020-05-17T21:38:00Z">
        <w:r>
          <w:t>Api interface</w:t>
        </w:r>
      </w:ins>
    </w:p>
    <w:p w14:paraId="0494B76B" w14:textId="1D1027FC" w:rsidR="00125468" w:rsidRDefault="002D273E" w:rsidP="00125468">
      <w:pPr>
        <w:pStyle w:val="ListParagraph"/>
        <w:rPr>
          <w:ins w:id="8525" w:author="rkbansal" w:date="2020-05-17T21:38:00Z"/>
        </w:rPr>
      </w:pPr>
      <w:ins w:id="8526" w:author="rkbansal" w:date="2020-12-24T23:48:00Z">
        <w:r>
          <w:rPr>
            <w:noProof/>
          </w:rPr>
          <w:drawing>
            <wp:inline distT="0" distB="0" distL="0" distR="0" wp14:anchorId="0FDA9D61" wp14:editId="41CED6DE">
              <wp:extent cx="9779000" cy="5359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779000" cy="535940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8527" w:author="rkbansal" w:date="2020-05-17T21:38:00Z"/>
        </w:rPr>
        <w:pPrChange w:id="8528" w:author="rkbansal" w:date="2020-11-18T15:40:00Z">
          <w:pPr>
            <w:pStyle w:val="ListParagraph"/>
            <w:ind w:left="924"/>
          </w:pPr>
        </w:pPrChange>
      </w:pPr>
      <w:ins w:id="8529" w:author="rkbansal" w:date="2020-05-17T21:38:00Z">
        <w:r>
          <w:t>D</w:t>
        </w:r>
      </w:ins>
      <w:ins w:id="8530" w:author="rkbansal" w:date="2020-11-18T15:40:00Z">
        <w:r w:rsidR="00425EF3">
          <w:t>arshan</w:t>
        </w:r>
      </w:ins>
      <w:ins w:id="8531" w:author="rkbansal" w:date="2020-05-17T21:38:00Z">
        <w:r>
          <w:t>ApiController Class</w:t>
        </w:r>
      </w:ins>
    </w:p>
    <w:p w14:paraId="5113FCDD" w14:textId="387689EE" w:rsidR="00125468" w:rsidRDefault="00637505" w:rsidP="00125468">
      <w:pPr>
        <w:pStyle w:val="ListParagraph"/>
        <w:ind w:left="924"/>
        <w:rPr>
          <w:ins w:id="8532" w:author="rkbansal" w:date="2020-05-17T21:38:00Z"/>
        </w:rPr>
      </w:pPr>
      <w:ins w:id="8533" w:author="rkbansal" w:date="2020-12-25T00:23:00Z">
        <w:r>
          <w:rPr>
            <w:noProof/>
          </w:rPr>
          <w:lastRenderedPageBreak/>
          <w:drawing>
            <wp:inline distT="0" distB="0" distL="0" distR="0" wp14:anchorId="36964ED8" wp14:editId="3F5B9713">
              <wp:extent cx="9744075" cy="82962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9744075" cy="82962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8534" w:author="rkbansal" w:date="2020-05-17T21:38:00Z"/>
        </w:rPr>
      </w:pPr>
      <w:ins w:id="8535" w:author="rkbansal" w:date="2020-05-17T21:38:00Z">
        <w:r>
          <w:t xml:space="preserve">Create the feign client to interact with people-mgmt-service </w:t>
        </w:r>
      </w:ins>
      <w:ins w:id="8536" w:author="rkbansal" w:date="2020-11-18T21:18:00Z">
        <w:r w:rsidR="006774E6">
          <w:t>to get the details of devotee, member and sevadar</w:t>
        </w:r>
      </w:ins>
      <w:ins w:id="8537" w:author="rkbansal" w:date="2020-05-17T21:38:00Z">
        <w:r>
          <w:t>.</w:t>
        </w:r>
      </w:ins>
    </w:p>
    <w:p w14:paraId="4051354E" w14:textId="77777777" w:rsidR="00125468" w:rsidRDefault="00125468" w:rsidP="00125468">
      <w:pPr>
        <w:pStyle w:val="ListParagraph"/>
        <w:rPr>
          <w:ins w:id="8538" w:author="rkbansal" w:date="2020-05-17T21:38:00Z"/>
        </w:rPr>
      </w:pPr>
    </w:p>
    <w:p w14:paraId="33A62366" w14:textId="6F8BC819" w:rsidR="00B814DC" w:rsidRDefault="00125468">
      <w:pPr>
        <w:pStyle w:val="ListParagraph"/>
        <w:numPr>
          <w:ilvl w:val="1"/>
          <w:numId w:val="74"/>
        </w:numPr>
        <w:rPr>
          <w:ins w:id="8539" w:author="rkbansal" w:date="2020-12-24T17:14:00Z"/>
        </w:rPr>
        <w:pPrChange w:id="8540" w:author="rkbansal" w:date="2020-12-24T17:14:00Z">
          <w:pPr>
            <w:pStyle w:val="ListParagraph"/>
            <w:numPr>
              <w:numId w:val="74"/>
            </w:numPr>
            <w:ind w:hanging="360"/>
          </w:pPr>
        </w:pPrChange>
      </w:pPr>
      <w:ins w:id="8541" w:author="rkbansal" w:date="2020-05-17T21:38:00Z">
        <w:r w:rsidRPr="00B814DC">
          <w:rPr>
            <w:b/>
            <w:bCs/>
            <w:rPrChange w:id="8542" w:author="rkbansal" w:date="2020-12-24T17:15:00Z">
              <w:rPr/>
            </w:rPrChange>
          </w:rPr>
          <w:t>PeopleMgmtServiceClient</w:t>
        </w:r>
      </w:ins>
      <w:ins w:id="8543" w:author="rkbansal" w:date="2020-12-24T17:14:00Z">
        <w:r w:rsidR="00B814DC">
          <w:t>: to interact with people-mgmt-service to get the details of devotee, member and sevadar.</w:t>
        </w:r>
      </w:ins>
    </w:p>
    <w:p w14:paraId="0676CAE1" w14:textId="07A8BDF3" w:rsidR="00125468" w:rsidRDefault="00125468">
      <w:pPr>
        <w:pStyle w:val="ListParagraph"/>
        <w:ind w:left="924"/>
        <w:rPr>
          <w:ins w:id="8544" w:author="rkbansal" w:date="2020-05-17T21:38:00Z"/>
        </w:rPr>
        <w:pPrChange w:id="8545" w:author="rkbansal" w:date="2020-12-24T17:14:00Z">
          <w:pPr>
            <w:pStyle w:val="ListParagraph"/>
            <w:numPr>
              <w:numId w:val="92"/>
            </w:numPr>
            <w:ind w:left="924" w:hanging="357"/>
          </w:pPr>
        </w:pPrChange>
      </w:pPr>
    </w:p>
    <w:p w14:paraId="1651CF8A" w14:textId="77777777" w:rsidR="00125468" w:rsidRDefault="00125468" w:rsidP="00125468">
      <w:pPr>
        <w:ind w:left="720"/>
        <w:rPr>
          <w:ins w:id="8546" w:author="rkbansal" w:date="2020-05-17T21:38:00Z"/>
        </w:rPr>
      </w:pPr>
      <w:ins w:id="8547"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191500" cy="3362325"/>
                      </a:xfrm>
                      <a:prstGeom prst="rect">
                        <a:avLst/>
                      </a:prstGeom>
                    </pic:spPr>
                  </pic:pic>
                </a:graphicData>
              </a:graphic>
            </wp:inline>
          </w:drawing>
        </w:r>
      </w:ins>
    </w:p>
    <w:p w14:paraId="12EAFB65" w14:textId="3E633EDC" w:rsidR="00C62B63" w:rsidRDefault="00C62B63" w:rsidP="00C62B63">
      <w:pPr>
        <w:pStyle w:val="ListParagraph"/>
        <w:numPr>
          <w:ilvl w:val="0"/>
          <w:numId w:val="92"/>
        </w:numPr>
        <w:ind w:left="924" w:hanging="357"/>
        <w:rPr>
          <w:ins w:id="8548" w:author="rkbansal" w:date="2020-12-24T17:16:00Z"/>
        </w:rPr>
      </w:pPr>
      <w:ins w:id="8549" w:author="rkbansal" w:date="2020-12-24T17:12:00Z">
        <w:r w:rsidRPr="00B814DC">
          <w:rPr>
            <w:b/>
            <w:bCs/>
            <w:rPrChange w:id="8550" w:author="rkbansal" w:date="2020-12-24T17:15:00Z">
              <w:rPr/>
            </w:rPrChange>
          </w:rPr>
          <w:t>MessageSender</w:t>
        </w:r>
      </w:ins>
      <w:ins w:id="8551" w:author="rkbansal" w:date="2020-12-24T17:11:00Z">
        <w:r w:rsidRPr="00B814DC">
          <w:rPr>
            <w:b/>
            <w:bCs/>
            <w:rPrChange w:id="8552" w:author="rkbansal" w:date="2020-12-24T17:15:00Z">
              <w:rPr/>
            </w:rPrChange>
          </w:rPr>
          <w:t>ServiceClient</w:t>
        </w:r>
      </w:ins>
      <w:ins w:id="8553" w:author="rkbansal" w:date="2020-12-24T17:15:00Z">
        <w:r w:rsidR="00B814DC">
          <w:t>: to interact with message-sender-service to send the message to visitor.</w:t>
        </w:r>
      </w:ins>
    </w:p>
    <w:p w14:paraId="006F50F2" w14:textId="49CC7DC5" w:rsidR="00B814DC" w:rsidRDefault="0037210F">
      <w:pPr>
        <w:pStyle w:val="ListParagraph"/>
        <w:ind w:left="924"/>
        <w:rPr>
          <w:ins w:id="8554" w:author="rkbansal" w:date="2020-12-24T17:13:00Z"/>
        </w:rPr>
        <w:pPrChange w:id="8555" w:author="rkbansal" w:date="2020-12-24T17:16:00Z">
          <w:pPr>
            <w:pStyle w:val="ListParagraph"/>
            <w:numPr>
              <w:numId w:val="92"/>
            </w:numPr>
            <w:ind w:left="924" w:hanging="357"/>
          </w:pPr>
        </w:pPrChange>
      </w:pPr>
      <w:ins w:id="8556" w:author="rkbansal" w:date="2020-12-25T00:24:00Z">
        <w:r>
          <w:rPr>
            <w:noProof/>
          </w:rPr>
          <w:lastRenderedPageBreak/>
          <w:drawing>
            <wp:inline distT="0" distB="0" distL="0" distR="0" wp14:anchorId="4501BBF8" wp14:editId="6E94E4EB">
              <wp:extent cx="8848725" cy="2457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48725" cy="2457450"/>
                      </a:xfrm>
                      <a:prstGeom prst="rect">
                        <a:avLst/>
                      </a:prstGeom>
                    </pic:spPr>
                  </pic:pic>
                </a:graphicData>
              </a:graphic>
            </wp:inline>
          </w:drawing>
        </w:r>
      </w:ins>
    </w:p>
    <w:p w14:paraId="4E1AEC8E" w14:textId="77777777" w:rsidR="00B814DC" w:rsidRDefault="00B814DC">
      <w:pPr>
        <w:pStyle w:val="ListParagraph"/>
        <w:ind w:left="924"/>
        <w:rPr>
          <w:ins w:id="8557" w:author="rkbansal" w:date="2020-12-24T17:11:00Z"/>
        </w:rPr>
        <w:pPrChange w:id="8558" w:author="rkbansal" w:date="2020-12-24T17:15:00Z">
          <w:pPr>
            <w:pStyle w:val="ListParagraph"/>
            <w:numPr>
              <w:numId w:val="92"/>
            </w:numPr>
            <w:ind w:left="924" w:hanging="357"/>
          </w:pPr>
        </w:pPrChange>
      </w:pPr>
    </w:p>
    <w:p w14:paraId="4CABEBF6" w14:textId="77777777" w:rsidR="00125468" w:rsidRDefault="00125468" w:rsidP="00125468">
      <w:pPr>
        <w:pStyle w:val="ListParagraph"/>
        <w:rPr>
          <w:ins w:id="8559" w:author="rkbansal" w:date="2020-05-17T21:38:00Z"/>
        </w:rPr>
      </w:pPr>
    </w:p>
    <w:p w14:paraId="7A880E09" w14:textId="77777777" w:rsidR="00125468" w:rsidRDefault="00125468" w:rsidP="00125468">
      <w:pPr>
        <w:pStyle w:val="ListParagraph"/>
        <w:numPr>
          <w:ilvl w:val="0"/>
          <w:numId w:val="74"/>
        </w:numPr>
        <w:rPr>
          <w:ins w:id="8560" w:author="rkbansal" w:date="2020-05-17T21:38:00Z"/>
        </w:rPr>
      </w:pPr>
      <w:ins w:id="8561" w:author="rkbansal" w:date="2020-05-17T21:38:00Z">
        <w:r>
          <w:t xml:space="preserve">Custom Exception Handling where </w:t>
        </w:r>
      </w:ins>
    </w:p>
    <w:p w14:paraId="508F6F06" w14:textId="302BCDC6" w:rsidR="00125468" w:rsidRDefault="00125468" w:rsidP="00125468">
      <w:pPr>
        <w:pStyle w:val="ListParagraph"/>
        <w:numPr>
          <w:ilvl w:val="1"/>
          <w:numId w:val="74"/>
        </w:numPr>
        <w:rPr>
          <w:ins w:id="8562" w:author="rkbansal" w:date="2020-05-17T21:38:00Z"/>
        </w:rPr>
      </w:pPr>
      <w:ins w:id="8563" w:author="rkbansal" w:date="2020-05-17T21:38:00Z">
        <w:r w:rsidRPr="004B0C5B">
          <w:rPr>
            <w:b/>
            <w:bCs/>
          </w:rPr>
          <w:t xml:space="preserve">EntityNotFoundException : </w:t>
        </w:r>
        <w:r>
          <w:t>While interacting with people-mgmt-service to validate the entity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8564" w:author="rkbansal" w:date="2020-05-17T21:38:00Z"/>
        </w:rPr>
      </w:pPr>
      <w:ins w:id="8565" w:author="rkbansal" w:date="2020-05-17T21:38:00Z">
        <w:r>
          <w:rPr>
            <w:b/>
            <w:bCs/>
          </w:rPr>
          <w:t>StatusNotFoundException:</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8566" w:author="rkbansal" w:date="2020-05-17T21:38:00Z"/>
        </w:rPr>
      </w:pPr>
      <w:ins w:id="8567" w:author="rkbansal" w:date="2020-05-17T21:38:00Z">
        <w:r>
          <w:t xml:space="preserve">RestExceptionHandler(created in common-service). </w:t>
        </w:r>
      </w:ins>
    </w:p>
    <w:p w14:paraId="5F4879A3" w14:textId="77777777" w:rsidR="00125468" w:rsidRDefault="00125468" w:rsidP="00125468">
      <w:pPr>
        <w:pStyle w:val="ListParagraph"/>
        <w:rPr>
          <w:ins w:id="8568" w:author="rkbansal" w:date="2020-05-17T21:38:00Z"/>
        </w:rPr>
      </w:pPr>
    </w:p>
    <w:p w14:paraId="7A6F438B" w14:textId="562FE797" w:rsidR="00125468" w:rsidRDefault="00125468" w:rsidP="00125468">
      <w:pPr>
        <w:pStyle w:val="ListParagraph"/>
        <w:numPr>
          <w:ilvl w:val="0"/>
          <w:numId w:val="74"/>
        </w:numPr>
        <w:rPr>
          <w:ins w:id="8569" w:author="rkbansal" w:date="2020-05-17T21:38:00Z"/>
        </w:rPr>
      </w:pPr>
      <w:ins w:id="8570" w:author="rkbansal" w:date="2020-05-17T21:38:00Z">
        <w:r>
          <w:t xml:space="preserve">Create the </w:t>
        </w:r>
        <w:r w:rsidRPr="001A23DF">
          <w:rPr>
            <w:b/>
            <w:bCs/>
          </w:rPr>
          <w:t>RequestValidator</w:t>
        </w:r>
        <w:r>
          <w:t xml:space="preserve"> to validate the </w:t>
        </w:r>
      </w:ins>
      <w:ins w:id="8571" w:author="rkbansal" w:date="2020-11-18T23:32:00Z">
        <w:r w:rsidR="00EC18E4">
          <w:t>darshan</w:t>
        </w:r>
      </w:ins>
      <w:ins w:id="8572" w:author="rkbansal" w:date="2020-05-17T21:38:00Z">
        <w:r>
          <w:t xml:space="preserve"> request where we will validate the </w:t>
        </w:r>
      </w:ins>
      <w:ins w:id="8573" w:author="rkbansal" w:date="2020-11-18T23:32:00Z">
        <w:r w:rsidR="0093550B">
          <w:t xml:space="preserve">visitor </w:t>
        </w:r>
      </w:ins>
      <w:ins w:id="8574" w:author="rkbansal" w:date="2020-05-17T21:38:00Z">
        <w:r>
          <w:t xml:space="preserve">by invoking the people-mgmt-service using feign client.  </w:t>
        </w:r>
      </w:ins>
    </w:p>
    <w:p w14:paraId="197F29D4" w14:textId="2F0115B2" w:rsidR="00125468" w:rsidRDefault="001B00E0" w:rsidP="00125468">
      <w:pPr>
        <w:pStyle w:val="ListParagraph"/>
        <w:rPr>
          <w:ins w:id="8575" w:author="rkbansal" w:date="2020-05-17T21:38:00Z"/>
        </w:rPr>
      </w:pPr>
      <w:ins w:id="8576"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8577" w:author="rkbansal" w:date="2020-05-17T21:38:00Z"/>
        </w:rPr>
      </w:pPr>
      <w:ins w:id="8578" w:author="rkbansal" w:date="2020-05-17T21:38:00Z">
        <w:r>
          <w:t>D</w:t>
        </w:r>
      </w:ins>
      <w:ins w:id="8579" w:author="rkbansal" w:date="2020-11-18T23:32:00Z">
        <w:r w:rsidR="00451601">
          <w:t>arshan</w:t>
        </w:r>
      </w:ins>
      <w:ins w:id="8580" w:author="rkbansal" w:date="2020-05-17T21:38:00Z">
        <w:r>
          <w:t xml:space="preserve">RequestValidator implements RequestValidator where we are validating the </w:t>
        </w:r>
      </w:ins>
      <w:ins w:id="8581" w:author="rkbansal" w:date="2020-11-18T23:32:00Z">
        <w:r w:rsidR="00451601">
          <w:t>darshan</w:t>
        </w:r>
      </w:ins>
      <w:ins w:id="8582" w:author="rkbansal" w:date="2020-05-17T21:38:00Z">
        <w:r>
          <w:t xml:space="preserve"> request:</w:t>
        </w:r>
      </w:ins>
    </w:p>
    <w:p w14:paraId="12A36BE5" w14:textId="23E60FB7" w:rsidR="00125468" w:rsidRDefault="00937851" w:rsidP="00125468">
      <w:pPr>
        <w:pStyle w:val="ListParagraph"/>
        <w:rPr>
          <w:ins w:id="8583" w:author="rkbansal" w:date="2020-05-17T21:38:00Z"/>
        </w:rPr>
      </w:pPr>
      <w:ins w:id="8584"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8585" w:author="rkbansal" w:date="2020-05-17T21:38:00Z"/>
        </w:rPr>
      </w:pPr>
      <w:ins w:id="8586" w:author="rkbansal" w:date="2020-05-17T21:38:00Z">
        <w:r>
          <w:t xml:space="preserve">Create </w:t>
        </w:r>
      </w:ins>
      <w:ins w:id="8587" w:author="rkbansal" w:date="2020-11-18T23:35:00Z">
        <w:r w:rsidR="00937851">
          <w:t>Visitor</w:t>
        </w:r>
      </w:ins>
      <w:ins w:id="8588" w:author="rkbansal" w:date="2020-05-17T21:38:00Z">
        <w:r>
          <w:t>Creator class to create the donor by invoking the people-mgmt-service using feign client.</w:t>
        </w:r>
      </w:ins>
    </w:p>
    <w:p w14:paraId="55FC9D78" w14:textId="0A963A0E" w:rsidR="00125468" w:rsidRDefault="00125468" w:rsidP="00125468">
      <w:pPr>
        <w:pStyle w:val="ListParagraph"/>
        <w:rPr>
          <w:ins w:id="8589" w:author="rkbansal" w:date="2020-05-17T21:38:00Z"/>
        </w:rPr>
      </w:pPr>
      <w:ins w:id="8590" w:author="rkbansal" w:date="2020-05-17T21:38:00Z">
        <w:r>
          <w:lastRenderedPageBreak/>
          <w:t xml:space="preserve"> </w:t>
        </w:r>
      </w:ins>
      <w:ins w:id="8591"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8592" w:author="rkbansal" w:date="2020-05-17T21:38:00Z"/>
        </w:rPr>
      </w:pPr>
      <w:ins w:id="8593" w:author="rkbansal" w:date="2020-05-17T21:38:00Z">
        <w:r>
          <w:t>D</w:t>
        </w:r>
      </w:ins>
      <w:ins w:id="8594" w:author="rkbansal" w:date="2020-11-18T23:37:00Z">
        <w:r w:rsidR="00356279">
          <w:t>arshan</w:t>
        </w:r>
      </w:ins>
      <w:ins w:id="8595" w:author="rkbansal" w:date="2020-11-18T23:39:00Z">
        <w:r w:rsidR="009555F3">
          <w:t>Mgmt</w:t>
        </w:r>
      </w:ins>
      <w:ins w:id="8596" w:author="rkbansal" w:date="2020-05-17T21:38:00Z">
        <w:r>
          <w:t>Service and D</w:t>
        </w:r>
      </w:ins>
      <w:ins w:id="8597" w:author="rkbansal" w:date="2020-11-18T23:38:00Z">
        <w:r w:rsidR="00356279">
          <w:t>arsha</w:t>
        </w:r>
      </w:ins>
      <w:ins w:id="8598" w:author="rkbansal" w:date="2020-05-17T21:38:00Z">
        <w:r>
          <w:t>n</w:t>
        </w:r>
      </w:ins>
      <w:ins w:id="8599" w:author="rkbansal" w:date="2020-11-18T23:39:00Z">
        <w:r w:rsidR="009555F3">
          <w:t>Mgmt</w:t>
        </w:r>
      </w:ins>
      <w:ins w:id="8600" w:author="rkbansal" w:date="2020-05-17T21:38:00Z">
        <w:r>
          <w:t>ServiceImpl Class should be exposed as following:</w:t>
        </w:r>
      </w:ins>
    </w:p>
    <w:p w14:paraId="31E99A92" w14:textId="5281EBD8" w:rsidR="00125468" w:rsidRDefault="00125468" w:rsidP="00125468">
      <w:pPr>
        <w:pStyle w:val="ListParagraph"/>
        <w:numPr>
          <w:ilvl w:val="0"/>
          <w:numId w:val="92"/>
        </w:numPr>
        <w:ind w:left="924" w:hanging="357"/>
        <w:rPr>
          <w:ins w:id="8601" w:author="rkbansal" w:date="2020-05-17T21:38:00Z"/>
        </w:rPr>
      </w:pPr>
      <w:ins w:id="8602" w:author="rkbansal" w:date="2020-05-17T21:38:00Z">
        <w:r>
          <w:t xml:space="preserve"> </w:t>
        </w:r>
      </w:ins>
      <w:ins w:id="8603" w:author="rkbansal" w:date="2020-11-18T23:39:00Z">
        <w:r w:rsidR="00877550">
          <w:t xml:space="preserve">DarshanMgmtService </w:t>
        </w:r>
      </w:ins>
      <w:ins w:id="8604" w:author="rkbansal" w:date="2020-05-17T21:38:00Z">
        <w:r>
          <w:t>interface</w:t>
        </w:r>
      </w:ins>
    </w:p>
    <w:p w14:paraId="69DBA875" w14:textId="043D544C" w:rsidR="00125468" w:rsidRDefault="00B26650" w:rsidP="00125468">
      <w:pPr>
        <w:pStyle w:val="ListParagraph"/>
        <w:rPr>
          <w:ins w:id="8605" w:author="rkbansal" w:date="2020-05-17T21:38:00Z"/>
        </w:rPr>
      </w:pPr>
      <w:ins w:id="8606" w:author="rkbansal" w:date="2020-11-18T23:40:00Z">
        <w:r>
          <w:rPr>
            <w:noProof/>
          </w:rPr>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8607" w:author="rkbansal" w:date="2020-05-17T21:38:00Z"/>
        </w:rPr>
      </w:pPr>
      <w:ins w:id="8608" w:author="rkbansal" w:date="2020-11-18T23:40:00Z">
        <w:r>
          <w:t xml:space="preserve">DarshanMgmtServiceImpl </w:t>
        </w:r>
      </w:ins>
      <w:ins w:id="8609" w:author="rkbansal" w:date="2020-05-17T21:38:00Z">
        <w:r w:rsidR="00125468">
          <w:t>interface</w:t>
        </w:r>
      </w:ins>
    </w:p>
    <w:p w14:paraId="1895FEFD" w14:textId="42B43FF3" w:rsidR="00125468" w:rsidRDefault="00FC7CDC" w:rsidP="00125468">
      <w:pPr>
        <w:pStyle w:val="ListParagraph"/>
        <w:ind w:left="924"/>
        <w:rPr>
          <w:ins w:id="8610" w:author="rkbansal" w:date="2020-05-17T21:38:00Z"/>
        </w:rPr>
      </w:pPr>
      <w:ins w:id="8611"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8612" w:author="rkbansal" w:date="2020-05-17T21:38:00Z"/>
        </w:rPr>
      </w:pPr>
    </w:p>
    <w:p w14:paraId="0CC9569F" w14:textId="77777777" w:rsidR="00125468" w:rsidRDefault="00125468" w:rsidP="00125468">
      <w:pPr>
        <w:rPr>
          <w:ins w:id="8613" w:author="rkbansal" w:date="2020-05-17T21:38:00Z"/>
        </w:rPr>
      </w:pPr>
    </w:p>
    <w:p w14:paraId="54CA245F" w14:textId="0DCD6DDB" w:rsidR="00125468" w:rsidRPr="00733CDB" w:rsidRDefault="00125468" w:rsidP="00125468">
      <w:pPr>
        <w:pStyle w:val="ListParagraph"/>
        <w:numPr>
          <w:ilvl w:val="0"/>
          <w:numId w:val="74"/>
        </w:numPr>
        <w:rPr>
          <w:ins w:id="8614" w:author="rkbansal" w:date="2020-05-17T21:38:00Z"/>
        </w:rPr>
      </w:pPr>
      <w:ins w:id="8615" w:author="rkbansal" w:date="2020-05-17T21:38:00Z">
        <w:r>
          <w:t xml:space="preserve">Made changes in the </w:t>
        </w:r>
      </w:ins>
      <w:ins w:id="8616" w:author="rkbansal" w:date="2020-11-18T23:41:00Z">
        <w:r w:rsidR="00204840">
          <w:t xml:space="preserve">hightlighted yellow in </w:t>
        </w:r>
      </w:ins>
      <w:ins w:id="8617" w:author="rkbansal" w:date="2020-05-17T21:38:00Z">
        <w:r>
          <w:rPr>
            <w:rFonts w:ascii="Consolas" w:hAnsi="Consolas" w:cs="Consolas"/>
            <w:color w:val="000000"/>
            <w:sz w:val="20"/>
            <w:szCs w:val="20"/>
            <w:shd w:val="clear" w:color="auto" w:fill="E8F2FE"/>
          </w:rPr>
          <w:t>SwaggerDocumentationConfig</w:t>
        </w:r>
      </w:ins>
    </w:p>
    <w:p w14:paraId="69E231FE" w14:textId="527C9422" w:rsidR="00125468" w:rsidRPr="007D5DE0" w:rsidRDefault="007B3089" w:rsidP="00125468">
      <w:pPr>
        <w:ind w:left="720"/>
        <w:rPr>
          <w:ins w:id="8618" w:author="rkbansal" w:date="2020-05-17T21:38:00Z"/>
        </w:rPr>
      </w:pPr>
      <w:ins w:id="8619"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8620" w:author="rkbansal" w:date="2020-05-17T21:38:00Z"/>
          <w:bCs/>
        </w:rPr>
      </w:pPr>
      <w:ins w:id="8621" w:author="rkbansal" w:date="2020-05-17T21:38:00Z">
        <w:r>
          <w:rPr>
            <w:bCs/>
          </w:rPr>
          <w:t>Made changes in the Swagger’s HomeController</w:t>
        </w:r>
      </w:ins>
    </w:p>
    <w:p w14:paraId="3CE07063" w14:textId="1C69D861" w:rsidR="00125468" w:rsidRPr="005D2287" w:rsidRDefault="006F5921" w:rsidP="00125468">
      <w:pPr>
        <w:pStyle w:val="ListParagraph"/>
        <w:rPr>
          <w:ins w:id="8622" w:author="rkbansal" w:date="2020-05-17T21:38:00Z"/>
          <w:bCs/>
        </w:rPr>
      </w:pPr>
      <w:ins w:id="8623" w:author="rkbansal" w:date="2020-11-18T23:46:00Z">
        <w:r>
          <w:rPr>
            <w:noProof/>
          </w:rPr>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8624" w:author="rkbansal" w:date="2020-05-17T21:38:00Z"/>
        </w:rPr>
      </w:pPr>
      <w:ins w:id="8625" w:author="rkbansal" w:date="2020-05-17T21:38:00Z">
        <w:r>
          <w:t>After running the application, should be visible following functions for the following url:</w:t>
        </w:r>
        <w:r w:rsidRPr="00B51A16">
          <w:t xml:space="preserve"> </w:t>
        </w:r>
      </w:ins>
      <w:ins w:id="8626" w:author="rkbansal" w:date="2020-11-18T23:47:00Z">
        <w:r w:rsidR="00AC05BA">
          <w:fldChar w:fldCharType="begin"/>
        </w:r>
        <w:r w:rsidR="00AC05BA">
          <w:instrText xml:space="preserve"> HYPERLINK "</w:instrText>
        </w:r>
      </w:ins>
      <w:ins w:id="8627" w:author="rkbansal" w:date="2020-05-17T21:38:00Z">
        <w:r w:rsidR="00AC05BA" w:rsidRPr="00AC05BA">
          <w:rPr>
            <w:rPrChange w:id="8628" w:author="rkbansal" w:date="2020-11-18T23:47:00Z">
              <w:rPr>
                <w:rStyle w:val="Hyperlink"/>
              </w:rPr>
            </w:rPrChange>
          </w:rPr>
          <w:instrText>http://localhost:</w:instrText>
        </w:r>
      </w:ins>
      <w:ins w:id="8629" w:author="rkbansal" w:date="2020-11-18T23:46:00Z">
        <w:r w:rsidR="00AC05BA" w:rsidRPr="00AC05BA">
          <w:rPr>
            <w:rPrChange w:id="8630" w:author="rkbansal" w:date="2020-11-18T23:47:00Z">
              <w:rPr>
                <w:rStyle w:val="Hyperlink"/>
              </w:rPr>
            </w:rPrChange>
          </w:rPr>
          <w:instrText>4</w:instrText>
        </w:r>
      </w:ins>
      <w:ins w:id="8631" w:author="rkbansal" w:date="2020-05-17T21:38:00Z">
        <w:r w:rsidR="00AC05BA" w:rsidRPr="00AC05BA">
          <w:rPr>
            <w:rPrChange w:id="8632" w:author="rkbansal" w:date="2020-11-18T23:47:00Z">
              <w:rPr>
                <w:rStyle w:val="Hyperlink"/>
              </w:rPr>
            </w:rPrChange>
          </w:rPr>
          <w:instrText>379/api/</w:instrText>
        </w:r>
      </w:ins>
      <w:ins w:id="8633" w:author="rkbansal" w:date="2020-11-18T23:46:00Z">
        <w:r w:rsidR="00AC05BA" w:rsidRPr="00AC05BA">
          <w:rPr>
            <w:rPrChange w:id="8634" w:author="rkbansal" w:date="2020-11-18T23:47:00Z">
              <w:rPr>
                <w:rStyle w:val="Hyperlink"/>
              </w:rPr>
            </w:rPrChange>
          </w:rPr>
          <w:instrText>darshan</w:instrText>
        </w:r>
      </w:ins>
      <w:ins w:id="8635" w:author="rkbansal" w:date="2020-05-17T21:38:00Z">
        <w:r w:rsidR="00AC05BA" w:rsidRPr="00AC05BA">
          <w:rPr>
            <w:rPrChange w:id="8636" w:author="rkbansal" w:date="2020-11-18T23:47:00Z">
              <w:rPr>
                <w:rStyle w:val="Hyperlink"/>
              </w:rPr>
            </w:rPrChange>
          </w:rPr>
          <w:instrText>-mgmt-service/swagger-ui.html</w:instrText>
        </w:r>
      </w:ins>
      <w:ins w:id="8637" w:author="rkbansal" w:date="2020-11-18T23:47:00Z">
        <w:r w:rsidR="00AC05BA">
          <w:instrText xml:space="preserve">" </w:instrText>
        </w:r>
        <w:r w:rsidR="00AC05BA">
          <w:fldChar w:fldCharType="separate"/>
        </w:r>
      </w:ins>
      <w:ins w:id="8638" w:author="rkbansal" w:date="2020-05-17T21:38:00Z">
        <w:r w:rsidR="00AC05BA" w:rsidRPr="008224B6">
          <w:rPr>
            <w:rStyle w:val="Hyperlink"/>
          </w:rPr>
          <w:t>http://localhost:</w:t>
        </w:r>
      </w:ins>
      <w:ins w:id="8639" w:author="rkbansal" w:date="2020-11-18T23:46:00Z">
        <w:r w:rsidR="00AC05BA" w:rsidRPr="008224B6">
          <w:rPr>
            <w:rStyle w:val="Hyperlink"/>
          </w:rPr>
          <w:t>4</w:t>
        </w:r>
      </w:ins>
      <w:ins w:id="8640" w:author="rkbansal" w:date="2020-05-17T21:38:00Z">
        <w:r w:rsidR="00AC05BA" w:rsidRPr="008224B6">
          <w:rPr>
            <w:rStyle w:val="Hyperlink"/>
          </w:rPr>
          <w:t>379/api/</w:t>
        </w:r>
      </w:ins>
      <w:ins w:id="8641" w:author="rkbansal" w:date="2020-11-18T23:46:00Z">
        <w:r w:rsidR="00AC05BA" w:rsidRPr="008224B6">
          <w:rPr>
            <w:rStyle w:val="Hyperlink"/>
          </w:rPr>
          <w:t>darshan</w:t>
        </w:r>
      </w:ins>
      <w:ins w:id="8642" w:author="rkbansal" w:date="2020-05-17T21:38:00Z">
        <w:r w:rsidR="00AC05BA" w:rsidRPr="008224B6">
          <w:rPr>
            <w:rStyle w:val="Hyperlink"/>
          </w:rPr>
          <w:t>-mgmt-service/swagger-ui.html</w:t>
        </w:r>
      </w:ins>
      <w:ins w:id="8643" w:author="rkbansal" w:date="2020-11-18T23:47:00Z">
        <w:r w:rsidR="00AC05BA">
          <w:fldChar w:fldCharType="end"/>
        </w:r>
      </w:ins>
    </w:p>
    <w:p w14:paraId="76C1EAC7" w14:textId="77777777" w:rsidR="00125468" w:rsidRDefault="00125468" w:rsidP="00125468">
      <w:pPr>
        <w:pStyle w:val="ListParagraph"/>
        <w:rPr>
          <w:ins w:id="8644" w:author="rkbansal" w:date="2020-05-17T21:38:00Z"/>
        </w:rPr>
      </w:pPr>
    </w:p>
    <w:p w14:paraId="0858DACB" w14:textId="77777777" w:rsidR="00125468" w:rsidRDefault="00125468" w:rsidP="00125468">
      <w:pPr>
        <w:pStyle w:val="ListParagraph"/>
        <w:rPr>
          <w:ins w:id="8645" w:author="rkbansal" w:date="2020-05-17T21:38:00Z"/>
        </w:rPr>
      </w:pPr>
      <w:ins w:id="8646" w:author="rkbansal" w:date="2020-05-17T21:38:00Z">
        <w:r>
          <w:t>Or</w:t>
        </w:r>
      </w:ins>
    </w:p>
    <w:p w14:paraId="53CE5305" w14:textId="36916E4A" w:rsidR="00125468" w:rsidRDefault="00CA2DAF" w:rsidP="00125468">
      <w:pPr>
        <w:pStyle w:val="ListParagraph"/>
        <w:rPr>
          <w:ins w:id="8647" w:author="rkbansal" w:date="2020-05-17T21:38:00Z"/>
        </w:rPr>
      </w:pPr>
      <w:ins w:id="8648" w:author="rkbansal" w:date="2020-11-18T23:46:00Z">
        <w:r>
          <w:fldChar w:fldCharType="begin"/>
        </w:r>
        <w:r>
          <w:instrText xml:space="preserve"> HYPERLINK "</w:instrText>
        </w:r>
      </w:ins>
      <w:ins w:id="8649" w:author="rkbansal" w:date="2020-05-17T21:38:00Z">
        <w:r w:rsidRPr="00CA2DAF">
          <w:rPr>
            <w:rPrChange w:id="8650" w:author="rkbansal" w:date="2020-11-18T23:46:00Z">
              <w:rPr>
                <w:rStyle w:val="Hyperlink"/>
              </w:rPr>
            </w:rPrChange>
          </w:rPr>
          <w:instrText>http://localhost:</w:instrText>
        </w:r>
      </w:ins>
      <w:ins w:id="8651" w:author="rkbansal" w:date="2020-11-18T23:46:00Z">
        <w:r w:rsidRPr="00CA2DAF">
          <w:rPr>
            <w:rPrChange w:id="8652" w:author="rkbansal" w:date="2020-11-18T23:46:00Z">
              <w:rPr>
                <w:rStyle w:val="Hyperlink"/>
              </w:rPr>
            </w:rPrChange>
          </w:rPr>
          <w:instrText>4</w:instrText>
        </w:r>
      </w:ins>
      <w:ins w:id="8653" w:author="rkbansal" w:date="2020-05-17T21:38:00Z">
        <w:r w:rsidRPr="00CA2DAF">
          <w:rPr>
            <w:rPrChange w:id="8654" w:author="rkbansal" w:date="2020-11-18T23:46:00Z">
              <w:rPr>
                <w:rStyle w:val="Hyperlink"/>
              </w:rPr>
            </w:rPrChange>
          </w:rPr>
          <w:instrText>379/api/</w:instrText>
        </w:r>
      </w:ins>
      <w:ins w:id="8655" w:author="rkbansal" w:date="2020-11-18T23:46:00Z">
        <w:r w:rsidRPr="00CA2DAF">
          <w:rPr>
            <w:rPrChange w:id="8656" w:author="rkbansal" w:date="2020-11-18T23:46:00Z">
              <w:rPr>
                <w:rStyle w:val="Hyperlink"/>
              </w:rPr>
            </w:rPrChange>
          </w:rPr>
          <w:instrText>darshan</w:instrText>
        </w:r>
      </w:ins>
      <w:ins w:id="8657" w:author="rkbansal" w:date="2020-05-17T21:38:00Z">
        <w:r w:rsidRPr="00CA2DAF">
          <w:rPr>
            <w:rPrChange w:id="8658" w:author="rkbansal" w:date="2020-11-18T23:46:00Z">
              <w:rPr>
                <w:rStyle w:val="Hyperlink"/>
              </w:rPr>
            </w:rPrChange>
          </w:rPr>
          <w:instrText>-mgmt-service/api-docs</w:instrText>
        </w:r>
      </w:ins>
      <w:ins w:id="8659" w:author="rkbansal" w:date="2020-11-18T23:46:00Z">
        <w:r>
          <w:instrText xml:space="preserve">" </w:instrText>
        </w:r>
        <w:r>
          <w:fldChar w:fldCharType="separate"/>
        </w:r>
      </w:ins>
      <w:ins w:id="8660" w:author="rkbansal" w:date="2020-05-17T21:38:00Z">
        <w:r w:rsidRPr="008224B6">
          <w:rPr>
            <w:rStyle w:val="Hyperlink"/>
          </w:rPr>
          <w:t>http://localhost:</w:t>
        </w:r>
      </w:ins>
      <w:ins w:id="8661" w:author="rkbansal" w:date="2020-11-18T23:46:00Z">
        <w:r w:rsidRPr="008224B6">
          <w:rPr>
            <w:rStyle w:val="Hyperlink"/>
          </w:rPr>
          <w:t>4</w:t>
        </w:r>
      </w:ins>
      <w:ins w:id="8662" w:author="rkbansal" w:date="2020-05-17T21:38:00Z">
        <w:r w:rsidRPr="008224B6">
          <w:rPr>
            <w:rStyle w:val="Hyperlink"/>
          </w:rPr>
          <w:t>379/api/</w:t>
        </w:r>
      </w:ins>
      <w:ins w:id="8663" w:author="rkbansal" w:date="2020-11-18T23:46:00Z">
        <w:r w:rsidRPr="008224B6">
          <w:rPr>
            <w:rStyle w:val="Hyperlink"/>
          </w:rPr>
          <w:t>darshan</w:t>
        </w:r>
      </w:ins>
      <w:ins w:id="8664" w:author="rkbansal" w:date="2020-05-17T21:38:00Z">
        <w:r w:rsidRPr="008224B6">
          <w:rPr>
            <w:rStyle w:val="Hyperlink"/>
          </w:rPr>
          <w:t>-mgmt-service/api-docs</w:t>
        </w:r>
      </w:ins>
      <w:ins w:id="8665" w:author="rkbansal" w:date="2020-11-18T23:46:00Z">
        <w:r>
          <w:fldChar w:fldCharType="end"/>
        </w:r>
      </w:ins>
    </w:p>
    <w:p w14:paraId="2D53C647" w14:textId="77777777" w:rsidR="00125468" w:rsidRDefault="00125468" w:rsidP="00125468">
      <w:pPr>
        <w:pStyle w:val="ListParagraph"/>
        <w:rPr>
          <w:ins w:id="8666" w:author="rkbansal" w:date="2020-05-17T21:38:00Z"/>
        </w:rPr>
      </w:pPr>
    </w:p>
    <w:p w14:paraId="01EA5502" w14:textId="69C17572" w:rsidR="00125468" w:rsidRDefault="006C48D5" w:rsidP="00125468">
      <w:pPr>
        <w:pStyle w:val="ListParagraph"/>
        <w:rPr>
          <w:ins w:id="8667" w:author="rkbansal" w:date="2020-05-17T21:38:00Z"/>
        </w:rPr>
      </w:pPr>
      <w:ins w:id="8668"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8669" w:author="rkbansal" w:date="2020-05-17T21:38:00Z"/>
        </w:rPr>
      </w:pPr>
      <w:ins w:id="8670" w:author="rkbansal" w:date="2020-05-17T21:38:00Z">
        <w:r>
          <w:t>Test the D</w:t>
        </w:r>
      </w:ins>
      <w:ins w:id="8671" w:author="rkbansal" w:date="2020-11-19T23:06:00Z">
        <w:r w:rsidR="00B76340">
          <w:t>arshan</w:t>
        </w:r>
      </w:ins>
      <w:ins w:id="8672" w:author="rkbansal" w:date="2020-05-17T21:38:00Z">
        <w:r>
          <w:t>ApiTest using Junit</w:t>
        </w:r>
      </w:ins>
    </w:p>
    <w:p w14:paraId="4926BE17" w14:textId="1815F2BE" w:rsidR="00125468" w:rsidRDefault="00B76340" w:rsidP="00125468">
      <w:pPr>
        <w:pStyle w:val="ListParagraph"/>
        <w:rPr>
          <w:ins w:id="8673" w:author="rkbansal" w:date="2020-05-17T21:38:00Z"/>
        </w:rPr>
      </w:pPr>
      <w:ins w:id="8674"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8675" w:author="rkbansal" w:date="2020-05-17T21:38:00Z"/>
        </w:rPr>
      </w:pPr>
    </w:p>
    <w:p w14:paraId="28F8C2D1" w14:textId="77777777" w:rsidR="00125468" w:rsidRPr="004F63DB" w:rsidRDefault="00125468" w:rsidP="00125468">
      <w:pPr>
        <w:pStyle w:val="ListParagraph"/>
        <w:numPr>
          <w:ilvl w:val="0"/>
          <w:numId w:val="19"/>
        </w:numPr>
        <w:rPr>
          <w:ins w:id="8676" w:author="rkbansal" w:date="2020-05-17T21:38:00Z"/>
          <w:b/>
        </w:rPr>
      </w:pPr>
      <w:ins w:id="8677"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8678" w:author="rkbansal" w:date="2020-11-19T23:07:00Z"/>
          <w:rFonts w:cs="Consolas"/>
          <w:color w:val="000000"/>
          <w:shd w:val="clear" w:color="auto" w:fill="E8F2FE"/>
        </w:rPr>
      </w:pPr>
      <w:ins w:id="8679" w:author="rkbansal" w:date="2020-11-19T23:07:00Z">
        <w:r>
          <w:rPr>
            <w:rFonts w:cs="Consolas"/>
            <w:color w:val="000000"/>
            <w:shd w:val="clear" w:color="auto" w:fill="E8F2FE"/>
          </w:rPr>
          <w:t>ConfigServerApplicat</w:t>
        </w:r>
      </w:ins>
      <w:ins w:id="8680" w:author="rkbansal" w:date="2020-11-19T23:08:00Z">
        <w:r>
          <w:rPr>
            <w:rFonts w:cs="Consolas"/>
            <w:color w:val="000000"/>
            <w:shd w:val="clear" w:color="auto" w:fill="E8F2FE"/>
          </w:rPr>
          <w:t>ion</w:t>
        </w:r>
      </w:ins>
    </w:p>
    <w:p w14:paraId="6A56A0AB" w14:textId="2E273F18" w:rsidR="00125468" w:rsidRPr="004F63DB" w:rsidRDefault="00125468" w:rsidP="00125468">
      <w:pPr>
        <w:pStyle w:val="ListParagraph"/>
        <w:numPr>
          <w:ilvl w:val="1"/>
          <w:numId w:val="85"/>
        </w:numPr>
        <w:rPr>
          <w:ins w:id="8681" w:author="rkbansal" w:date="2020-05-17T21:38:00Z"/>
          <w:rFonts w:cs="Consolas"/>
          <w:color w:val="000000"/>
          <w:shd w:val="clear" w:color="auto" w:fill="E8F2FE"/>
        </w:rPr>
      </w:pPr>
      <w:ins w:id="8682" w:author="rkbansal" w:date="2020-05-17T21:38:00Z">
        <w:r w:rsidRPr="004F63DB">
          <w:rPr>
            <w:rFonts w:cs="Consolas"/>
            <w:color w:val="000000"/>
            <w:shd w:val="clear" w:color="auto" w:fill="E8F2FE"/>
          </w:rPr>
          <w:t>EurekaServerApplication</w:t>
        </w:r>
      </w:ins>
    </w:p>
    <w:p w14:paraId="185EAAAC" w14:textId="77777777" w:rsidR="00125468" w:rsidRPr="004F63DB" w:rsidRDefault="00125468" w:rsidP="00125468">
      <w:pPr>
        <w:pStyle w:val="ListParagraph"/>
        <w:numPr>
          <w:ilvl w:val="1"/>
          <w:numId w:val="85"/>
        </w:numPr>
        <w:rPr>
          <w:ins w:id="8683" w:author="rkbansal" w:date="2020-05-17T21:38:00Z"/>
          <w:rFonts w:cs="Consolas"/>
          <w:color w:val="000000"/>
          <w:shd w:val="clear" w:color="auto" w:fill="E8F2FE"/>
        </w:rPr>
      </w:pPr>
      <w:ins w:id="8684"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02C64734" w14:textId="77777777" w:rsidR="00125468" w:rsidRPr="004F63DB" w:rsidRDefault="00125468" w:rsidP="00125468">
      <w:pPr>
        <w:pStyle w:val="ListParagraph"/>
        <w:numPr>
          <w:ilvl w:val="1"/>
          <w:numId w:val="85"/>
        </w:numPr>
        <w:rPr>
          <w:ins w:id="8685" w:author="rkbansal" w:date="2020-05-17T21:38:00Z"/>
          <w:rFonts w:cs="Consolas"/>
          <w:color w:val="000000"/>
          <w:shd w:val="clear" w:color="auto" w:fill="E8F2FE"/>
        </w:rPr>
      </w:pPr>
      <w:ins w:id="8686" w:author="rkbansal" w:date="2020-05-17T21:38:00Z">
        <w:r w:rsidRPr="004F63DB">
          <w:rPr>
            <w:rFonts w:cs="Consolas"/>
            <w:color w:val="000000"/>
            <w:shd w:val="clear" w:color="auto" w:fill="E8F2FE"/>
          </w:rPr>
          <w:t>AuthServiceApplication</w:t>
        </w:r>
      </w:ins>
    </w:p>
    <w:p w14:paraId="0BA64AA5" w14:textId="77777777" w:rsidR="00125468" w:rsidRPr="005D2287" w:rsidRDefault="00125468" w:rsidP="00125468">
      <w:pPr>
        <w:pStyle w:val="ListParagraph"/>
        <w:numPr>
          <w:ilvl w:val="1"/>
          <w:numId w:val="85"/>
        </w:numPr>
        <w:rPr>
          <w:ins w:id="8687" w:author="rkbansal" w:date="2020-05-17T21:38:00Z"/>
          <w:b/>
        </w:rPr>
      </w:pPr>
      <w:ins w:id="8688" w:author="rkbansal" w:date="2020-05-17T21:38:00Z">
        <w:r w:rsidRPr="004F63DB">
          <w:rPr>
            <w:rFonts w:cs="Consolas"/>
            <w:color w:val="000000"/>
            <w:shd w:val="clear" w:color="auto" w:fill="E8F2FE"/>
          </w:rPr>
          <w:t>ZuulGatewayApplication</w:t>
        </w:r>
      </w:ins>
    </w:p>
    <w:p w14:paraId="058A4AA1" w14:textId="77777777" w:rsidR="00125468" w:rsidRDefault="00125468" w:rsidP="00125468">
      <w:pPr>
        <w:pStyle w:val="ListParagraph"/>
        <w:numPr>
          <w:ilvl w:val="1"/>
          <w:numId w:val="85"/>
        </w:numPr>
        <w:rPr>
          <w:ins w:id="8689" w:author="rkbansal" w:date="2020-05-17T21:38:00Z"/>
          <w:rFonts w:cs="Consolas"/>
          <w:color w:val="000000"/>
          <w:shd w:val="clear" w:color="auto" w:fill="E8F2FE"/>
        </w:rPr>
      </w:pPr>
      <w:ins w:id="8690" w:author="rkbansal" w:date="2020-05-17T21:38:00Z">
        <w:r w:rsidRPr="00733CDB">
          <w:rPr>
            <w:rFonts w:cs="Consolas"/>
            <w:color w:val="000000"/>
            <w:shd w:val="clear" w:color="auto" w:fill="E8F2FE"/>
          </w:rPr>
          <w:t>PeopleMgmtRestApplication</w:t>
        </w:r>
      </w:ins>
    </w:p>
    <w:p w14:paraId="15BB8A33" w14:textId="19287EA4" w:rsidR="00125468" w:rsidRPr="0020353D" w:rsidRDefault="0020353D">
      <w:pPr>
        <w:pStyle w:val="ListParagraph"/>
        <w:numPr>
          <w:ilvl w:val="1"/>
          <w:numId w:val="85"/>
        </w:numPr>
        <w:rPr>
          <w:ins w:id="8691" w:author="rkbansal" w:date="2020-05-17T21:38:00Z"/>
          <w:rFonts w:cs="Consolas"/>
          <w:color w:val="000000"/>
          <w:shd w:val="clear" w:color="auto" w:fill="E8F2FE"/>
        </w:rPr>
      </w:pPr>
      <w:ins w:id="8692" w:author="rkbansal" w:date="2020-11-19T23:08:00Z">
        <w:r w:rsidRPr="0020353D">
          <w:rPr>
            <w:rFonts w:cs="Consolas"/>
            <w:color w:val="000000"/>
            <w:shd w:val="clear" w:color="auto" w:fill="E8F2FE"/>
          </w:rPr>
          <w:t>Darshan</w:t>
        </w:r>
      </w:ins>
      <w:ins w:id="8693" w:author="rkbansal" w:date="2020-05-17T21:38:00Z">
        <w:r w:rsidR="00125468" w:rsidRPr="0020353D">
          <w:rPr>
            <w:rFonts w:cs="Consolas"/>
            <w:color w:val="000000"/>
            <w:shd w:val="clear" w:color="auto" w:fill="E8F2FE"/>
          </w:rPr>
          <w:t>MgmtRestApplication</w:t>
        </w:r>
      </w:ins>
    </w:p>
    <w:p w14:paraId="56B182EB" w14:textId="77777777" w:rsidR="00125468" w:rsidRPr="000D5012" w:rsidRDefault="00125468" w:rsidP="00125468">
      <w:pPr>
        <w:pStyle w:val="ListParagraph"/>
        <w:shd w:val="clear" w:color="auto" w:fill="FFFFFF"/>
        <w:spacing w:before="75" w:after="225" w:line="240" w:lineRule="auto"/>
        <w:rPr>
          <w:ins w:id="8694"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8695" w:author="rkbansal" w:date="2020-05-17T21:38:00Z"/>
          <w:sz w:val="18"/>
        </w:rPr>
      </w:pPr>
      <w:ins w:id="8696" w:author="rkbansal" w:date="2020-05-17T21:38: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8697" w:author="rkbansal" w:date="2020-05-17T21:38:00Z"/>
          <w:sz w:val="18"/>
        </w:rPr>
      </w:pPr>
      <w:ins w:id="8698"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8699" w:author="rkbansal" w:date="2020-05-17T21:38:00Z"/>
        </w:rPr>
      </w:pPr>
      <w:ins w:id="8700"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8701" w:author="rkbansal" w:date="2020-05-17T21:38:00Z"/>
        </w:rPr>
      </w:pPr>
      <w:ins w:id="8702" w:author="rkbansal" w:date="2020-05-17T21:38:00Z">
        <w:r>
          <w:t>Without authentication</w:t>
        </w:r>
        <w:r w:rsidRPr="001F55B5">
          <w:t xml:space="preserve"> </w:t>
        </w:r>
        <w:r>
          <w:t xml:space="preserve">means directly hitting the </w:t>
        </w:r>
      </w:ins>
      <w:ins w:id="8703" w:author="rkbansal" w:date="2020-11-19T23:14:00Z">
        <w:r w:rsidR="00163020">
          <w:t>darshan</w:t>
        </w:r>
      </w:ins>
      <w:ins w:id="8704" w:author="rkbansal" w:date="2020-05-17T21:38:00Z">
        <w:r>
          <w:t>-mgmt-</w:t>
        </w:r>
      </w:ins>
      <w:ins w:id="8705" w:author="rkbansal" w:date="2020-11-19T23:14:00Z">
        <w:r w:rsidR="00163020">
          <w:t>service</w:t>
        </w:r>
      </w:ins>
      <w:ins w:id="8706" w:author="rkbansal" w:date="2020-05-17T21:38:00Z">
        <w:r>
          <w:t xml:space="preserve"> running on </w:t>
        </w:r>
      </w:ins>
      <w:ins w:id="8707" w:author="rkbansal" w:date="2020-11-19T23:14:00Z">
        <w:r w:rsidR="00163020">
          <w:t>4</w:t>
        </w:r>
      </w:ins>
      <w:ins w:id="8708" w:author="rkbansal" w:date="2020-05-17T21:38:00Z">
        <w:r>
          <w:t xml:space="preserve">379 and save the </w:t>
        </w:r>
      </w:ins>
      <w:ins w:id="8709" w:author="rkbansal" w:date="2020-11-19T23:14:00Z">
        <w:r w:rsidR="00A65499">
          <w:t>darshan</w:t>
        </w:r>
      </w:ins>
      <w:ins w:id="8710" w:author="rkbansal" w:date="2020-05-17T21:38:00Z">
        <w:r>
          <w:t xml:space="preserve"> details</w:t>
        </w:r>
      </w:ins>
    </w:p>
    <w:p w14:paraId="4A79BDCC" w14:textId="72235314" w:rsidR="00125468" w:rsidRDefault="00CE3DCD" w:rsidP="00125468">
      <w:pPr>
        <w:pStyle w:val="ListParagraph"/>
        <w:ind w:left="924"/>
        <w:rPr>
          <w:ins w:id="8711" w:author="rkbansal" w:date="2020-05-17T21:38:00Z"/>
        </w:rPr>
      </w:pPr>
      <w:ins w:id="8712"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8713" w:author="rkbansal" w:date="2020-05-17T21:38:00Z"/>
        </w:rPr>
      </w:pPr>
    </w:p>
    <w:p w14:paraId="42B3A7FA" w14:textId="4F42EF69" w:rsidR="00125468" w:rsidRDefault="00125468" w:rsidP="00125468">
      <w:pPr>
        <w:pStyle w:val="ListParagraph"/>
        <w:numPr>
          <w:ilvl w:val="1"/>
          <w:numId w:val="19"/>
        </w:numPr>
        <w:ind w:left="924" w:hanging="357"/>
        <w:rPr>
          <w:ins w:id="8714" w:author="rkbansal" w:date="2020-05-17T21:38:00Z"/>
        </w:rPr>
      </w:pPr>
      <w:ins w:id="8715" w:author="rkbansal" w:date="2020-05-17T21:38:00Z">
        <w:r>
          <w:t xml:space="preserve">With authentication means every request to </w:t>
        </w:r>
      </w:ins>
      <w:ins w:id="8716" w:author="rkbansal" w:date="2020-11-19T23:20:00Z">
        <w:r w:rsidR="00083663">
          <w:t>darshan</w:t>
        </w:r>
      </w:ins>
      <w:ins w:id="8717" w:author="rkbansal" w:date="2020-05-17T21:38:00Z">
        <w:r>
          <w:t>-mgmt-service microservice will be hit via gateway running 1379</w:t>
        </w:r>
      </w:ins>
    </w:p>
    <w:p w14:paraId="01400541" w14:textId="77777777" w:rsidR="00125468" w:rsidRDefault="00125468" w:rsidP="00125468">
      <w:pPr>
        <w:pStyle w:val="ListParagraph"/>
        <w:ind w:left="1440"/>
        <w:rPr>
          <w:ins w:id="8718" w:author="rkbansal" w:date="2020-05-17T21:38:00Z"/>
        </w:rPr>
      </w:pPr>
    </w:p>
    <w:p w14:paraId="10164384" w14:textId="3DF4FE38" w:rsidR="00125468" w:rsidRPr="005D2287" w:rsidRDefault="00125468" w:rsidP="00125468">
      <w:pPr>
        <w:pStyle w:val="ListParagraph"/>
        <w:numPr>
          <w:ilvl w:val="2"/>
          <w:numId w:val="19"/>
        </w:numPr>
        <w:ind w:left="1491" w:hanging="357"/>
        <w:rPr>
          <w:ins w:id="8719" w:author="rkbansal" w:date="2020-05-17T21:38:00Z"/>
          <w:b/>
          <w:sz w:val="28"/>
        </w:rPr>
      </w:pPr>
      <w:ins w:id="8720" w:author="rkbansal" w:date="2020-05-17T21:38:00Z">
        <w:r>
          <w:t xml:space="preserve">with authentication means every request to </w:t>
        </w:r>
      </w:ins>
      <w:ins w:id="8721" w:author="rkbansal" w:date="2020-11-19T23:20:00Z">
        <w:r w:rsidR="00083663">
          <w:t>darshan</w:t>
        </w:r>
      </w:ins>
      <w:ins w:id="8722"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8723" w:author="rkbansal" w:date="2020-05-17T21:38:00Z"/>
          <w:b/>
          <w:sz w:val="28"/>
        </w:rPr>
      </w:pPr>
      <w:ins w:id="8724" w:author="rkbansal" w:date="2020-11-19T23:21:00Z">
        <w:r>
          <w:t>saving</w:t>
        </w:r>
      </w:ins>
      <w:ins w:id="8725" w:author="rkbansal" w:date="2020-05-17T21:38:00Z">
        <w:r w:rsidR="00125468">
          <w:t xml:space="preserve"> </w:t>
        </w:r>
      </w:ins>
      <w:ins w:id="8726" w:author="rkbansal" w:date="2020-11-19T23:21:00Z">
        <w:r>
          <w:t>darshan</w:t>
        </w:r>
      </w:ins>
      <w:ins w:id="8727"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8728" w:author="rkbansal" w:date="2020-05-17T21:38:00Z"/>
          <w:b/>
          <w:sz w:val="28"/>
        </w:rPr>
      </w:pPr>
      <w:ins w:id="8729"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8730" w:author="rkbansal" w:date="2020-05-17T21:38:00Z"/>
          <w:b/>
          <w:sz w:val="28"/>
        </w:rPr>
      </w:pPr>
      <w:ins w:id="8731" w:author="rkbansal" w:date="2020-05-17T21:38:00Z">
        <w:r>
          <w:t xml:space="preserve">Saving </w:t>
        </w:r>
      </w:ins>
      <w:ins w:id="8732" w:author="rkbansal" w:date="2020-11-19T23:23:00Z">
        <w:r w:rsidR="00D45BDF">
          <w:t>darshan</w:t>
        </w:r>
      </w:ins>
      <w:ins w:id="8733"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8734" w:author="rkbansal" w:date="2020-05-17T21:38:00Z"/>
          <w:b/>
        </w:rPr>
      </w:pPr>
      <w:ins w:id="8735"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8736" w:author="rkbansal" w:date="2020-05-17T21:38:00Z"/>
          <w:b/>
        </w:rPr>
      </w:pPr>
      <w:ins w:id="8737"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8738" w:author="rkbansal" w:date="2020-05-17T21:38:00Z"/>
          <w:b/>
          <w:sz w:val="28"/>
        </w:rPr>
      </w:pPr>
    </w:p>
    <w:p w14:paraId="3CD33A49" w14:textId="77777777" w:rsidR="00125468" w:rsidRDefault="00125468" w:rsidP="00125468">
      <w:pPr>
        <w:pStyle w:val="ListParagraph"/>
        <w:ind w:left="3960"/>
        <w:rPr>
          <w:ins w:id="8739"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8740" w:author="rkbansal" w:date="2020-05-17T21:38:00Z"/>
          <w:b/>
          <w:sz w:val="28"/>
        </w:rPr>
      </w:pPr>
      <w:ins w:id="8741" w:author="rkbansal" w:date="2020-05-17T21:38:00Z">
        <w:r w:rsidRPr="00733CDB">
          <w:rPr>
            <w:b/>
            <w:sz w:val="28"/>
          </w:rPr>
          <w:t xml:space="preserve">Now hit the </w:t>
        </w:r>
      </w:ins>
      <w:ins w:id="8742" w:author="rkbansal" w:date="2020-11-20T00:21:00Z">
        <w:r w:rsidR="003934E9">
          <w:rPr>
            <w:b/>
            <w:sz w:val="28"/>
          </w:rPr>
          <w:t>darshan</w:t>
        </w:r>
      </w:ins>
      <w:ins w:id="8743"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8744" w:author="rkbansal" w:date="2020-05-17T21:38:00Z"/>
          <w:bCs/>
          <w:sz w:val="28"/>
        </w:rPr>
      </w:pPr>
      <w:ins w:id="8745" w:author="rkbansal" w:date="2020-05-17T21:38:00Z">
        <w:r>
          <w:rPr>
            <w:bCs/>
            <w:sz w:val="28"/>
          </w:rPr>
          <w:t xml:space="preserve">See the </w:t>
        </w:r>
        <w:r w:rsidRPr="001A23DF">
          <w:rPr>
            <w:b/>
            <w:sz w:val="28"/>
          </w:rPr>
          <w:t>Authorization</w:t>
        </w:r>
        <w:r>
          <w:rPr>
            <w:bCs/>
            <w:sz w:val="28"/>
          </w:rPr>
          <w:t xml:space="preserve"> tab in the </w:t>
        </w:r>
      </w:ins>
      <w:ins w:id="8746" w:author="rkbansal" w:date="2020-11-20T00:21:00Z">
        <w:r w:rsidR="003934E9">
          <w:rPr>
            <w:bCs/>
            <w:sz w:val="28"/>
          </w:rPr>
          <w:t>darshan</w:t>
        </w:r>
      </w:ins>
      <w:ins w:id="8747" w:author="rkbansal" w:date="2020-05-17T21:38:00Z">
        <w:r>
          <w:rPr>
            <w:bCs/>
            <w:sz w:val="28"/>
          </w:rPr>
          <w:t xml:space="preserve"> request</w:t>
        </w:r>
      </w:ins>
    </w:p>
    <w:p w14:paraId="6423C9E4" w14:textId="76EF9ED7" w:rsidR="00125468" w:rsidRDefault="003934E9" w:rsidP="00125468">
      <w:pPr>
        <w:pStyle w:val="ListParagraph"/>
        <w:ind w:left="2001"/>
        <w:rPr>
          <w:ins w:id="8748" w:author="rkbansal" w:date="2020-05-17T21:38:00Z"/>
          <w:bCs/>
          <w:sz w:val="28"/>
        </w:rPr>
      </w:pPr>
      <w:ins w:id="8749"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8750" w:author="rkbansal" w:date="2020-05-17T21:38:00Z"/>
          <w:bCs/>
          <w:sz w:val="28"/>
        </w:rPr>
      </w:pPr>
    </w:p>
    <w:p w14:paraId="7A4AA007" w14:textId="4B6A3412" w:rsidR="00125468" w:rsidRDefault="00125468" w:rsidP="00125468">
      <w:pPr>
        <w:pStyle w:val="ListParagraph"/>
        <w:numPr>
          <w:ilvl w:val="1"/>
          <w:numId w:val="19"/>
        </w:numPr>
        <w:ind w:left="2001" w:hanging="357"/>
        <w:rPr>
          <w:ins w:id="8751" w:author="rkbansal" w:date="2020-05-17T21:38:00Z"/>
          <w:bCs/>
          <w:sz w:val="28"/>
        </w:rPr>
      </w:pPr>
      <w:ins w:id="8752" w:author="rkbansal" w:date="2020-05-17T21:38:00Z">
        <w:r>
          <w:rPr>
            <w:bCs/>
            <w:sz w:val="28"/>
          </w:rPr>
          <w:t xml:space="preserve">See the </w:t>
        </w:r>
        <w:r>
          <w:rPr>
            <w:b/>
            <w:sz w:val="28"/>
          </w:rPr>
          <w:t>Body</w:t>
        </w:r>
        <w:r>
          <w:rPr>
            <w:bCs/>
            <w:sz w:val="28"/>
          </w:rPr>
          <w:t xml:space="preserve"> tab in the </w:t>
        </w:r>
      </w:ins>
      <w:ins w:id="8753" w:author="rkbansal" w:date="2020-11-29T14:39:00Z">
        <w:r w:rsidR="007A1521">
          <w:rPr>
            <w:bCs/>
            <w:sz w:val="28"/>
          </w:rPr>
          <w:t>darshan</w:t>
        </w:r>
      </w:ins>
      <w:ins w:id="8754"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8755" w:author="rkbansal" w:date="2020-05-17T21:38:00Z"/>
          <w:bCs/>
          <w:sz w:val="28"/>
        </w:rPr>
      </w:pPr>
      <w:ins w:id="8756"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8757" w:author="rkbansal" w:date="2020-04-26T01:01:00Z"/>
          <w:rPrChange w:id="8758" w:author="rkbansal" w:date="2020-05-17T21:38:00Z">
            <w:rPr>
              <w:ins w:id="8759" w:author="rkbansal" w:date="2020-04-26T01:01:00Z"/>
              <w:rFonts w:ascii="Georgia" w:hAnsi="Georgia"/>
              <w:b/>
              <w:sz w:val="28"/>
            </w:rPr>
          </w:rPrChange>
        </w:rPr>
        <w:pPrChange w:id="8760" w:author="rkbansal" w:date="2020-05-17T21:38:00Z">
          <w:pPr>
            <w:pStyle w:val="Heading2"/>
          </w:pPr>
        </w:pPrChange>
      </w:pPr>
    </w:p>
    <w:p w14:paraId="5F06072A" w14:textId="77777777" w:rsidR="002103DA" w:rsidRDefault="002103DA">
      <w:pPr>
        <w:rPr>
          <w:ins w:id="8761" w:author="rkbansal" w:date="2020-11-19T23:29:00Z"/>
          <w:rFonts w:eastAsiaTheme="majorEastAsia" w:cstheme="majorBidi"/>
          <w:b/>
          <w:color w:val="2F5496" w:themeColor="accent1" w:themeShade="BF"/>
          <w:sz w:val="28"/>
          <w:szCs w:val="26"/>
        </w:rPr>
      </w:pPr>
      <w:ins w:id="8762" w:author="rkbansal" w:date="2020-11-19T23:29:00Z">
        <w:r>
          <w:rPr>
            <w:b/>
            <w:sz w:val="28"/>
          </w:rPr>
          <w:br w:type="page"/>
        </w:r>
      </w:ins>
    </w:p>
    <w:p w14:paraId="58F122A0" w14:textId="60F2D5EE" w:rsidR="00BB6D89" w:rsidRDefault="00BB6D89" w:rsidP="00BB6D89">
      <w:pPr>
        <w:pStyle w:val="Heading2"/>
        <w:rPr>
          <w:ins w:id="8763" w:author="rkbansal" w:date="2020-04-10T19:45:00Z"/>
          <w:rFonts w:ascii="Georgia" w:hAnsi="Georgia"/>
          <w:b/>
          <w:sz w:val="28"/>
        </w:rPr>
      </w:pPr>
      <w:ins w:id="8764"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8765" w:author="rkbansal" w:date="2020-04-10T19:45:00Z"/>
        </w:rPr>
      </w:pPr>
    </w:p>
    <w:p w14:paraId="14457A30" w14:textId="6E8A33FA" w:rsidR="00BB6D89" w:rsidRDefault="00BB6D89" w:rsidP="00BB6D89">
      <w:pPr>
        <w:rPr>
          <w:ins w:id="8766" w:author="rkbansal" w:date="2020-04-10T19:51:00Z"/>
        </w:rPr>
      </w:pPr>
      <w:ins w:id="8767" w:author="rkbansal" w:date="2020-04-10T19:45:00Z">
        <w:r>
          <w:t>This service w</w:t>
        </w:r>
      </w:ins>
      <w:ins w:id="8768" w:author="rkbansal" w:date="2020-04-10T19:46:00Z">
        <w:r>
          <w:t xml:space="preserve">ill upload the </w:t>
        </w:r>
      </w:ins>
      <w:ins w:id="8769" w:author="rkbansal" w:date="2020-04-10T19:47:00Z">
        <w:r>
          <w:t>data</w:t>
        </w:r>
      </w:ins>
      <w:ins w:id="8770" w:author="rkbansal" w:date="2020-04-10T19:46:00Z">
        <w:r>
          <w:t xml:space="preserve"> </w:t>
        </w:r>
      </w:ins>
      <w:ins w:id="8771" w:author="rkbansal" w:date="2020-04-10T19:47:00Z">
        <w:r>
          <w:t xml:space="preserve">in bulk </w:t>
        </w:r>
      </w:ins>
      <w:ins w:id="8772" w:author="rkbansal" w:date="2020-04-10T19:46:00Z">
        <w:r>
          <w:t xml:space="preserve">for </w:t>
        </w:r>
      </w:ins>
      <w:ins w:id="8773" w:author="rkbansal" w:date="2020-11-16T15:31:00Z">
        <w:r w:rsidR="0042148F">
          <w:t xml:space="preserve">Donations, Expenses, Darshan, </w:t>
        </w:r>
      </w:ins>
      <w:ins w:id="8774" w:author="rkbansal" w:date="2020-04-10T19:46:00Z">
        <w:r>
          <w:t>Member, Devote</w:t>
        </w:r>
      </w:ins>
      <w:ins w:id="8775" w:author="rkbansal" w:date="2020-04-10T19:47:00Z">
        <w:r>
          <w:t>e etc. in different format and call the appropriate microservice to sa</w:t>
        </w:r>
      </w:ins>
      <w:ins w:id="8776" w:author="rkbansal" w:date="2020-04-10T19:48:00Z">
        <w:r>
          <w:t>ve the data.</w:t>
        </w:r>
      </w:ins>
    </w:p>
    <w:p w14:paraId="44BEF0F3" w14:textId="050D12D0" w:rsidR="009717A2" w:rsidRDefault="009717A2" w:rsidP="00BB6D89">
      <w:pPr>
        <w:rPr>
          <w:ins w:id="8777" w:author="rkbansal" w:date="2020-04-10T19:51:00Z"/>
        </w:rPr>
      </w:pPr>
    </w:p>
    <w:p w14:paraId="61976FB5" w14:textId="5AE6EA28" w:rsidR="009717A2" w:rsidRDefault="009717A2">
      <w:pPr>
        <w:pStyle w:val="ListParagraph"/>
        <w:numPr>
          <w:ilvl w:val="0"/>
          <w:numId w:val="82"/>
        </w:numPr>
        <w:rPr>
          <w:ins w:id="8778" w:author="rkbansal" w:date="2020-04-10T19:48:00Z"/>
        </w:rPr>
        <w:pPrChange w:id="8779" w:author="rkbansal" w:date="2020-04-10T19:52:00Z">
          <w:pPr/>
        </w:pPrChange>
      </w:pPr>
      <w:ins w:id="8780" w:author="rkbansal" w:date="2020-04-10T19:51:00Z">
        <w:r>
          <w:t>Create the Project using spring Starter Project.</w:t>
        </w:r>
      </w:ins>
    </w:p>
    <w:p w14:paraId="34B0A936" w14:textId="7858443F" w:rsidR="009C18AB" w:rsidRDefault="009C18AB" w:rsidP="00BB6D89">
      <w:pPr>
        <w:rPr>
          <w:ins w:id="8781" w:author="rkbansal" w:date="2020-04-10T19:48:00Z"/>
        </w:rPr>
      </w:pPr>
    </w:p>
    <w:p w14:paraId="6D3F1799" w14:textId="423DE691" w:rsidR="009C18AB" w:rsidRDefault="009C18AB" w:rsidP="00BB6D89">
      <w:pPr>
        <w:rPr>
          <w:ins w:id="8782" w:author="rkbansal" w:date="2020-04-10T19:48:00Z"/>
        </w:rPr>
      </w:pPr>
      <w:ins w:id="8783"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8784" w:author="rkbansal" w:date="2020-04-10T19:48:00Z"/>
        </w:rPr>
        <w:pPrChange w:id="8785" w:author="rkbansal" w:date="2020-04-10T19:52:00Z">
          <w:pPr/>
        </w:pPrChange>
      </w:pPr>
      <w:ins w:id="8786" w:author="rkbansal" w:date="2020-04-10T19:52:00Z">
        <w:r>
          <w:t>C</w:t>
        </w:r>
      </w:ins>
      <w:ins w:id="8787" w:author="rkbansal" w:date="2020-04-10T19:48:00Z">
        <w:r w:rsidR="009C18AB">
          <w:t>lick on Next</w:t>
        </w:r>
      </w:ins>
      <w:ins w:id="8788"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8789" w:author="rkbansal" w:date="2020-04-10T19:54:00Z"/>
          <w:rPrChange w:id="8790" w:author="rkbansal" w:date="2020-04-10T19:54:00Z">
            <w:rPr>
              <w:del w:id="8791" w:author="rkbansal" w:date="2020-04-10T19:54:00Z"/>
              <w:bCs/>
              <w:sz w:val="28"/>
            </w:rPr>
          </w:rPrChange>
        </w:rPr>
      </w:pPr>
      <w:ins w:id="8792"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57800" cy="7419975"/>
                      </a:xfrm>
                      <a:prstGeom prst="rect">
                        <a:avLst/>
                      </a:prstGeom>
                    </pic:spPr>
                  </pic:pic>
                </a:graphicData>
              </a:graphic>
            </wp:inline>
          </w:drawing>
        </w:r>
      </w:ins>
      <w:moveFromRangeStart w:id="8793" w:author="rkbansal" w:date="2019-12-04T09:26:00Z" w:name="move26343988"/>
      <w:moveFrom w:id="8794" w:author="rkbansal" w:date="2019-12-04T09:26:00Z">
        <w:del w:id="8795" w:author="rkbansal" w:date="2020-04-10T19:54:00Z">
          <w:r w:rsidR="00A426D6" w:rsidRPr="009717A2" w:rsidDel="009717A2">
            <w:rPr>
              <w:bCs/>
              <w:sz w:val="28"/>
              <w:rPrChange w:id="8796" w:author="rkbansal" w:date="2020-04-10T19:52:00Z">
                <w:rPr>
                  <w:b/>
                  <w:sz w:val="28"/>
                </w:rPr>
              </w:rPrChange>
            </w:rPr>
            <w:delText>Auth</w:delText>
          </w:r>
          <w:r w:rsidR="006C0801" w:rsidRPr="009717A2" w:rsidDel="009717A2">
            <w:rPr>
              <w:bCs/>
              <w:sz w:val="28"/>
              <w:rPrChange w:id="8797" w:author="rkbansal" w:date="2020-04-10T19:52:00Z">
                <w:rPr>
                  <w:b/>
                  <w:sz w:val="28"/>
                </w:rPr>
              </w:rPrChange>
            </w:rPr>
            <w:delText>-Mgmt Service</w:delText>
          </w:r>
        </w:del>
      </w:moveFrom>
    </w:p>
    <w:p w14:paraId="109BFDE9" w14:textId="77777777" w:rsidR="009717A2" w:rsidRPr="009717A2" w:rsidRDefault="009717A2" w:rsidP="009C50E7">
      <w:pPr>
        <w:pStyle w:val="Heading2"/>
        <w:rPr>
          <w:ins w:id="8798" w:author="rkbansal" w:date="2020-04-10T19:54:00Z"/>
          <w:moveFrom w:id="8799" w:author="rkbansal" w:date="2019-12-04T09:26:00Z"/>
          <w:rFonts w:ascii="Georgia" w:hAnsi="Georgia"/>
          <w:bCs/>
          <w:sz w:val="28"/>
          <w:rPrChange w:id="8800" w:author="rkbansal" w:date="2020-04-10T19:52:00Z">
            <w:rPr>
              <w:ins w:id="8801" w:author="rkbansal" w:date="2020-04-10T19:54:00Z"/>
              <w:moveFrom w:id="8802" w:author="rkbansal" w:date="2019-12-04T09:26:00Z"/>
              <w:rFonts w:ascii="Georgia" w:hAnsi="Georgia"/>
              <w:b/>
              <w:sz w:val="28"/>
            </w:rPr>
          </w:rPrChange>
        </w:rPr>
      </w:pPr>
    </w:p>
    <w:moveFromRangeEnd w:id="8793"/>
    <w:p w14:paraId="11E0215B" w14:textId="19B0331F" w:rsidR="00396767" w:rsidRDefault="00396767" w:rsidP="00396767">
      <w:pPr>
        <w:rPr>
          <w:ins w:id="8803" w:author="rkbansal" w:date="2020-04-10T19:55:00Z"/>
          <w:bCs/>
          <w:sz w:val="28"/>
        </w:rPr>
      </w:pPr>
    </w:p>
    <w:p w14:paraId="17A5E343" w14:textId="2E3C985B" w:rsidR="009717A2" w:rsidRPr="007A2413" w:rsidRDefault="009717A2" w:rsidP="009717A2">
      <w:pPr>
        <w:pStyle w:val="ListParagraph"/>
        <w:numPr>
          <w:ilvl w:val="0"/>
          <w:numId w:val="82"/>
        </w:numPr>
        <w:rPr>
          <w:ins w:id="8804" w:author="rkbansal" w:date="2020-04-10T19:55:00Z"/>
          <w:rPrChange w:id="8805" w:author="rkbansal" w:date="2020-04-10T19:55:00Z">
            <w:rPr>
              <w:ins w:id="8806" w:author="rkbansal" w:date="2020-04-10T19:55:00Z"/>
              <w:bCs/>
              <w:sz w:val="28"/>
            </w:rPr>
          </w:rPrChange>
        </w:rPr>
      </w:pPr>
      <w:ins w:id="8807" w:author="rkbansal" w:date="2020-04-10T19:55:00Z">
        <w:r w:rsidRPr="009717A2">
          <w:rPr>
            <w:bCs/>
            <w:sz w:val="28"/>
            <w:rPrChange w:id="8808" w:author="rkbansal" w:date="2020-04-10T19:55:00Z">
              <w:rPr/>
            </w:rPrChange>
          </w:rPr>
          <w:t>Click on Finish and import the project.</w:t>
        </w:r>
      </w:ins>
    </w:p>
    <w:p w14:paraId="65AD94E7" w14:textId="4642AEF4" w:rsidR="007A2413" w:rsidRPr="009717A2" w:rsidRDefault="0001342D">
      <w:pPr>
        <w:rPr>
          <w:ins w:id="8809" w:author="rkbansal" w:date="2020-04-10T19:55:00Z"/>
          <w:rPrChange w:id="8810" w:author="rkbansal" w:date="2020-04-10T19:55:00Z">
            <w:rPr>
              <w:ins w:id="8811" w:author="rkbansal" w:date="2020-04-10T19:55:00Z"/>
              <w:bCs/>
              <w:sz w:val="28"/>
            </w:rPr>
          </w:rPrChange>
        </w:rPr>
      </w:pPr>
      <w:ins w:id="8812"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8813" w:author="rkbansal" w:date="2020-11-20T17:40:00Z"/>
        </w:rPr>
      </w:pPr>
      <w:ins w:id="8814"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8815" w:author="rkbansal" w:date="2020-11-20T17:40:00Z"/>
          <w:bCs/>
        </w:rPr>
      </w:pPr>
      <w:ins w:id="8816"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8817" w:author="rkbansal" w:date="2020-11-20T17:40:00Z"/>
          <w:bCs/>
        </w:rPr>
      </w:pPr>
      <w:ins w:id="8818"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1E87C70" w14:textId="082AC348" w:rsidR="00DA3F1D" w:rsidRDefault="00DA3F1D" w:rsidP="00DA3F1D">
      <w:pPr>
        <w:pStyle w:val="ListParagraph"/>
        <w:numPr>
          <w:ilvl w:val="1"/>
          <w:numId w:val="107"/>
        </w:numPr>
        <w:rPr>
          <w:ins w:id="8819" w:author="rkbansal" w:date="2020-11-20T17:40:00Z"/>
          <w:bCs/>
        </w:rPr>
      </w:pPr>
      <w:ins w:id="8820"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8821" w:author="rkbansal" w:date="2020-11-20T17:44:00Z"/>
          <w:bCs/>
        </w:rPr>
      </w:pPr>
      <w:ins w:id="8822" w:author="rkbansal" w:date="2020-11-20T17:40:00Z">
        <w:r>
          <w:rPr>
            <w:bCs/>
            <w:color w:val="FF0000"/>
          </w:rPr>
          <w:t>Excel File Processing API</w:t>
        </w:r>
        <w:r w:rsidRPr="007837DA">
          <w:rPr>
            <w:bCs/>
            <w:rPrChange w:id="8823" w:author="rkbansal" w:date="2020-11-20T17:40:00Z">
              <w:rPr>
                <w:bCs/>
                <w:color w:val="FF0000"/>
              </w:rPr>
            </w:rPrChange>
          </w:rPr>
          <w:t>:</w:t>
        </w:r>
      </w:ins>
      <w:ins w:id="8824" w:author="rkbansal" w:date="2020-11-20T17:42:00Z">
        <w:r w:rsidR="004C38CE">
          <w:rPr>
            <w:bCs/>
          </w:rPr>
          <w:t xml:space="preserve"> </w:t>
        </w:r>
      </w:ins>
      <w:ins w:id="8825" w:author="rkbansal" w:date="2020-11-21T14:01:00Z">
        <w:r w:rsidR="00A62833">
          <w:rPr>
            <w:bCs/>
          </w:rPr>
          <w:t xml:space="preserve">used </w:t>
        </w:r>
        <w:r w:rsidR="00A62833" w:rsidRPr="007837DA">
          <w:rPr>
            <w:bCs/>
          </w:rPr>
          <w:t>org.apache.poi</w:t>
        </w:r>
      </w:ins>
      <w:ins w:id="8826" w:author="rkbansal" w:date="2020-11-20T17:42:00Z">
        <w:r w:rsidRPr="007837DA">
          <w:rPr>
            <w:bCs/>
            <w:rPrChange w:id="8827" w:author="rkbansal" w:date="2020-11-20T17:42:00Z">
              <w:rPr>
                <w:rFonts w:ascii="Consolas" w:hAnsi="Consolas" w:cs="Consolas"/>
                <w:color w:val="000000"/>
                <w:sz w:val="20"/>
                <w:szCs w:val="20"/>
                <w:shd w:val="clear" w:color="auto" w:fill="E8F2FE"/>
              </w:rPr>
            </w:rPrChange>
          </w:rPr>
          <w:t xml:space="preserve"> API</w:t>
        </w:r>
      </w:ins>
      <w:ins w:id="8828" w:author="rkbansal" w:date="2020-11-21T14:01:00Z">
        <w:r w:rsidR="00A62833">
          <w:rPr>
            <w:bCs/>
          </w:rPr>
          <w:t>.</w:t>
        </w:r>
      </w:ins>
    </w:p>
    <w:p w14:paraId="38B99A55" w14:textId="4947EFA2" w:rsidR="0083215B" w:rsidRDefault="0083215B" w:rsidP="00DA3F1D">
      <w:pPr>
        <w:pStyle w:val="ListParagraph"/>
        <w:numPr>
          <w:ilvl w:val="1"/>
          <w:numId w:val="107"/>
        </w:numPr>
        <w:rPr>
          <w:ins w:id="8829" w:author="rkbansal" w:date="2020-11-20T17:40:00Z"/>
          <w:bCs/>
        </w:rPr>
      </w:pPr>
      <w:ins w:id="8830" w:author="rkbansal" w:date="2020-11-20T17:44:00Z">
        <w:r>
          <w:rPr>
            <w:bCs/>
            <w:color w:val="FF0000"/>
          </w:rPr>
          <w:t>Cache</w:t>
        </w:r>
        <w:r w:rsidRPr="0083215B">
          <w:rPr>
            <w:bCs/>
            <w:rPrChange w:id="8831" w:author="rkbansal" w:date="2020-11-20T17:44:00Z">
              <w:rPr>
                <w:bCs/>
                <w:color w:val="FF0000"/>
              </w:rPr>
            </w:rPrChange>
          </w:rPr>
          <w:t>-</w:t>
        </w:r>
        <w:r>
          <w:rPr>
            <w:bCs/>
          </w:rPr>
          <w:t>service and common-service: used internally created API: cache-service</w:t>
        </w:r>
      </w:ins>
      <w:ins w:id="8832" w:author="rkbansal" w:date="2020-11-21T14:00:00Z">
        <w:r w:rsidR="00EE0EA8">
          <w:rPr>
            <w:bCs/>
          </w:rPr>
          <w:t>(to be discuss</w:t>
        </w:r>
      </w:ins>
      <w:ins w:id="8833" w:author="rkbansal" w:date="2020-11-20T17:44:00Z">
        <w:r>
          <w:rPr>
            <w:bCs/>
          </w:rPr>
          <w:t xml:space="preserve"> </w:t>
        </w:r>
      </w:ins>
      <w:ins w:id="8834" w:author="rkbansal" w:date="2020-11-21T14:00:00Z">
        <w:r w:rsidR="00EE0EA8">
          <w:rPr>
            <w:bCs/>
          </w:rPr>
          <w:t xml:space="preserve">in next section) </w:t>
        </w:r>
      </w:ins>
      <w:ins w:id="8835" w:author="rkbansal" w:date="2020-11-20T17:44:00Z">
        <w:r>
          <w:rPr>
            <w:bCs/>
          </w:rPr>
          <w:t xml:space="preserve">to cache the reference entities and </w:t>
        </w:r>
      </w:ins>
      <w:ins w:id="8836"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8837" w:author="rkbansal" w:date="2020-11-20T17:40:00Z"/>
          <w:bCs/>
        </w:rPr>
      </w:pPr>
      <w:ins w:id="8838"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8839" w:author="rkbansal" w:date="2020-04-11T12:50:00Z"/>
          <w:bCs/>
          <w:sz w:val="28"/>
        </w:rPr>
        <w:pPrChange w:id="8840"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8841" w:author="rkbansal" w:date="2020-04-11T12:50:00Z"/>
          <w:bCs/>
          <w:sz w:val="28"/>
        </w:rPr>
        <w:pPrChange w:id="8842" w:author="rkbansal" w:date="2020-04-11T12:50:00Z">
          <w:pPr>
            <w:pStyle w:val="ListParagraph"/>
            <w:numPr>
              <w:numId w:val="82"/>
            </w:numPr>
            <w:ind w:left="360" w:hanging="360"/>
          </w:pPr>
        </w:pPrChange>
      </w:pPr>
      <w:ins w:id="8843"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8844" w:author="rkbansal" w:date="2020-11-20T17:52:00Z"/>
          <w:bCs/>
          <w:sz w:val="28"/>
        </w:rPr>
        <w:pPrChange w:id="8845" w:author="rkbansal" w:date="2020-11-20T17:52:00Z">
          <w:pPr>
            <w:pStyle w:val="ListParagraph"/>
            <w:numPr>
              <w:numId w:val="82"/>
            </w:numPr>
            <w:ind w:left="360" w:hanging="360"/>
          </w:pPr>
        </w:pPrChange>
      </w:pPr>
      <w:ins w:id="8846"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8847" w:author="rkbansal" w:date="2020-11-20T18:13:00Z"/>
          <w:b/>
          <w:sz w:val="28"/>
        </w:rPr>
      </w:pPr>
      <w:ins w:id="8848" w:author="rkbansal" w:date="2020-11-20T18:13:00Z">
        <w:r w:rsidRPr="006213D2">
          <w:rPr>
            <w:b/>
            <w:sz w:val="28"/>
          </w:rPr>
          <w:t>Update the main DataUploadServiceApplication</w:t>
        </w:r>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8849" w:author="rkbansal" w:date="2020-11-20T18:13:00Z"/>
        </w:rPr>
      </w:pPr>
      <w:ins w:id="8850"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8851" w:author="rkbansal" w:date="2020-11-20T18:13:00Z"/>
        </w:rPr>
      </w:pPr>
      <w:ins w:id="8852"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8853" w:author="rkbansal" w:date="2020-11-20T18:13:00Z"/>
        </w:rPr>
      </w:pPr>
      <w:ins w:id="8854" w:author="rkbansal" w:date="2020-11-20T18:13:00Z">
        <w:r>
          <w:t>Enable JpaRepositories to store the data upload history.</w:t>
        </w:r>
      </w:ins>
    </w:p>
    <w:p w14:paraId="3629FCB4" w14:textId="77777777" w:rsidR="00274B7F" w:rsidRDefault="00274B7F" w:rsidP="00274B7F">
      <w:pPr>
        <w:pStyle w:val="ListParagraph"/>
        <w:numPr>
          <w:ilvl w:val="0"/>
          <w:numId w:val="83"/>
        </w:numPr>
        <w:rPr>
          <w:ins w:id="8855" w:author="rkbansal" w:date="2020-11-20T18:13:00Z"/>
        </w:rPr>
      </w:pPr>
      <w:ins w:id="8856"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8857" w:author="rkbansal" w:date="2020-11-20T18:13:00Z"/>
        </w:rPr>
        <w:pPrChange w:id="8858" w:author="rkbansal" w:date="2020-11-20T18:14:00Z">
          <w:pPr/>
        </w:pPrChange>
      </w:pPr>
      <w:ins w:id="8859"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8860" w:author="rkbansal" w:date="2020-11-20T18:13:00Z"/>
          <w:bCs/>
          <w:sz w:val="28"/>
        </w:rPr>
        <w:pPrChange w:id="8861"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8862" w:author="rkbansal" w:date="2020-04-11T12:45:00Z"/>
          <w:bCs/>
          <w:sz w:val="28"/>
          <w:rPrChange w:id="8863" w:author="rkbansal" w:date="2020-04-11T12:45:00Z">
            <w:rPr>
              <w:ins w:id="8864" w:author="rkbansal" w:date="2020-04-11T12:45:00Z"/>
              <w:rFonts w:ascii="Helvetica" w:hAnsi="Helvetica" w:cs="Helvetica"/>
            </w:rPr>
          </w:rPrChange>
        </w:rPr>
        <w:pPrChange w:id="8865" w:author="rkbansal" w:date="2020-04-11T12:45:00Z">
          <w:pPr>
            <w:pStyle w:val="Heading2"/>
            <w:shd w:val="clear" w:color="auto" w:fill="FFFFFF"/>
            <w:spacing w:before="450" w:after="450"/>
          </w:pPr>
        </w:pPrChange>
      </w:pPr>
      <w:ins w:id="8866" w:author="rkbansal" w:date="2020-04-11T12:45:00Z">
        <w:r w:rsidRPr="00D65528">
          <w:rPr>
            <w:bCs/>
            <w:sz w:val="28"/>
            <w:rPrChange w:id="8867"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8868" w:author="rkbansal" w:date="2020-04-11T12:48:00Z"/>
          <w:rFonts w:eastAsia="Times New Roman" w:cs="Helvetica"/>
          <w:lang w:eastAsia="en-IN"/>
        </w:rPr>
      </w:pPr>
      <w:ins w:id="8869" w:author="rkbansal" w:date="2020-04-11T12:46:00Z">
        <w:r w:rsidRPr="00D65528">
          <w:rPr>
            <w:rFonts w:eastAsia="Times New Roman" w:cs="Helvetica"/>
            <w:b/>
            <w:bCs/>
            <w:lang w:eastAsia="en-IN"/>
            <w:rPrChange w:id="8870"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8871"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8872" w:author="rkbansal" w:date="2020-04-11T12:48:00Z"/>
          <w:rFonts w:eastAsia="Times New Roman" w:cs="Helvetica"/>
          <w:lang w:eastAsia="en-IN"/>
        </w:rPr>
      </w:pPr>
      <w:ins w:id="8873" w:author="rkbansal" w:date="2020-04-11T12:46:00Z">
        <w:r w:rsidRPr="00D65528">
          <w:rPr>
            <w:rFonts w:eastAsia="Times New Roman" w:cs="Helvetica"/>
            <w:lang w:eastAsia="en-IN"/>
            <w:rPrChange w:id="8874"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8875" w:author="rkbansal" w:date="2020-04-11T12:49:00Z"/>
          <w:rFonts w:eastAsia="Times New Roman" w:cs="Helvetica"/>
          <w:lang w:eastAsia="en-IN"/>
        </w:rPr>
      </w:pPr>
      <w:ins w:id="8876" w:author="rkbansal" w:date="2020-04-11T12:48:00Z">
        <w:r>
          <w:rPr>
            <w:rFonts w:eastAsia="Times New Roman" w:cs="Helvetica"/>
            <w:lang w:eastAsia="en-IN"/>
          </w:rPr>
          <w:t>Add the eureka client properties so that it can register</w:t>
        </w:r>
      </w:ins>
      <w:ins w:id="8877"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8878" w:author="rkbansal" w:date="2020-04-11T12:47:00Z"/>
          <w:rFonts w:eastAsia="Times New Roman" w:cs="Helvetica"/>
          <w:lang w:eastAsia="en-IN"/>
          <w:rPrChange w:id="8879" w:author="rkbansal" w:date="2020-04-11T12:49:00Z">
            <w:rPr>
              <w:ins w:id="8880" w:author="rkbansal" w:date="2020-04-11T12:47:00Z"/>
              <w:lang w:eastAsia="en-IN"/>
            </w:rPr>
          </w:rPrChange>
        </w:rPr>
        <w:pPrChange w:id="8881" w:author="rkbansal" w:date="2020-04-11T12:49:00Z">
          <w:pPr>
            <w:pStyle w:val="ListParagraph"/>
            <w:shd w:val="clear" w:color="auto" w:fill="FFFFFF"/>
            <w:spacing w:after="225" w:line="240" w:lineRule="auto"/>
            <w:ind w:left="360"/>
            <w:jc w:val="both"/>
          </w:pPr>
        </w:pPrChange>
      </w:pPr>
      <w:ins w:id="8882" w:author="rkbansal" w:date="2020-04-11T12:49:00Z">
        <w:r>
          <w:rPr>
            <w:rFonts w:eastAsia="Times New Roman" w:cs="Helvetica"/>
            <w:lang w:eastAsia="en-IN"/>
          </w:rPr>
          <w:lastRenderedPageBreak/>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8883"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8884" w:author="rkbansal" w:date="2020-11-20T18:10:00Z"/>
          <w:rFonts w:eastAsia="Times New Roman" w:cs="Helvetica"/>
          <w:lang w:eastAsia="en-IN"/>
        </w:rPr>
      </w:pPr>
      <w:ins w:id="8885" w:author="rkbansal" w:date="2020-04-11T12:46:00Z">
        <w:r w:rsidRPr="00D65528">
          <w:rPr>
            <w:rFonts w:eastAsia="Times New Roman" w:cs="Helvetica"/>
            <w:lang w:eastAsia="en-IN"/>
            <w:rPrChange w:id="8886"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8887"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8888" w:author="rkbansal" w:date="2020-04-11T12:47:00Z">
              <w:rPr>
                <w:rFonts w:ascii="Helvetica" w:eastAsia="Times New Roman" w:hAnsi="Helvetica" w:cs="Helvetica"/>
                <w:sz w:val="29"/>
                <w:szCs w:val="29"/>
                <w:lang w:eastAsia="en-IN"/>
              </w:rPr>
            </w:rPrChange>
          </w:rPr>
          <w:t> file, and add the following properties to it</w:t>
        </w:r>
      </w:ins>
      <w:ins w:id="8889"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8890" w:author="rkbansal" w:date="2020-11-20T18:10:00Z"/>
          <w:bCs/>
        </w:rPr>
      </w:pPr>
      <w:ins w:id="8891" w:author="rkbansal" w:date="2020-11-20T18:10: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8892" w:author="rkbansal" w:date="2020-11-20T18:10:00Z"/>
        </w:rPr>
      </w:pPr>
      <w:ins w:id="8893"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8894" w:author="rkbansal" w:date="2020-11-20T18:10:00Z"/>
          <w:rFonts w:asciiTheme="minorHAnsi" w:hAnsiTheme="minorHAnsi" w:cstheme="minorHAnsi"/>
        </w:rPr>
      </w:pPr>
      <w:ins w:id="8895" w:author="rkbansal" w:date="2020-11-20T18:10:00Z">
        <w:r>
          <w:rPr>
            <w:rFonts w:asciiTheme="minorHAnsi" w:hAnsiTheme="minorHAnsi" w:cstheme="minorHAnsi"/>
          </w:rPr>
          <w:t>In this application, still there will be an application.properties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8896" w:author="rkbansal" w:date="2020-11-20T18:10:00Z"/>
          <w:rFonts w:asciiTheme="minorHAnsi" w:hAnsiTheme="minorHAnsi" w:cstheme="minorHAnsi"/>
        </w:rPr>
      </w:pPr>
      <w:ins w:id="8897"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8898" w:author="rkbansal" w:date="2020-11-20T18:10:00Z"/>
          <w:rFonts w:asciiTheme="minorHAnsi" w:hAnsiTheme="minorHAnsi" w:cstheme="minorHAnsi"/>
        </w:rPr>
      </w:pPr>
      <w:ins w:id="8899"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8900" w:author="rkbansal" w:date="2020-11-20T18:10:00Z"/>
          <w:rFonts w:asciiTheme="minorHAnsi" w:hAnsiTheme="minorHAnsi" w:cstheme="minorHAnsi"/>
        </w:rPr>
      </w:pPr>
      <w:ins w:id="8901"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8902" w:author="rkbansal" w:date="2020-11-20T18:10:00Z"/>
        </w:rPr>
      </w:pPr>
      <w:ins w:id="8903"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8904"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8905" w:author="rkbansal" w:date="2020-04-11T12:51:00Z"/>
          <w:b/>
          <w:sz w:val="28"/>
          <w:rPrChange w:id="8906" w:author="rkbansal" w:date="2020-04-11T15:12:00Z">
            <w:rPr>
              <w:ins w:id="8907" w:author="rkbansal" w:date="2020-04-11T12:51:00Z"/>
              <w:rFonts w:ascii="Helvetica" w:hAnsi="Helvetica" w:cs="Helvetica"/>
              <w:sz w:val="30"/>
              <w:szCs w:val="30"/>
            </w:rPr>
          </w:rPrChange>
        </w:rPr>
        <w:pPrChange w:id="8908" w:author="rkbansal" w:date="2020-04-11T12:52:00Z">
          <w:pPr>
            <w:pStyle w:val="Heading3"/>
            <w:shd w:val="clear" w:color="auto" w:fill="FFFFFF"/>
            <w:spacing w:before="450" w:after="450"/>
          </w:pPr>
        </w:pPrChange>
      </w:pPr>
      <w:ins w:id="8909" w:author="rkbansal" w:date="2020-04-11T12:51:00Z">
        <w:r w:rsidRPr="00FB38BF">
          <w:rPr>
            <w:b/>
            <w:sz w:val="28"/>
            <w:rPrChange w:id="8910"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8911" w:author="rkbansal" w:date="2020-04-11T12:53:00Z"/>
          <w:rFonts w:eastAsia="Times New Roman" w:cs="Helvetica"/>
          <w:lang w:eastAsia="en-IN"/>
        </w:rPr>
      </w:pPr>
      <w:ins w:id="8912" w:author="rkbansal" w:date="2020-04-11T12:51:00Z">
        <w:r w:rsidRPr="001E72E1">
          <w:rPr>
            <w:rFonts w:eastAsia="Times New Roman" w:cs="Helvetica"/>
            <w:lang w:eastAsia="en-IN"/>
            <w:rPrChange w:id="8913"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8914" w:author="rkbansal" w:date="2020-04-11T13:25:00Z">
              <w:rPr>
                <w:rFonts w:ascii="Helvetica" w:hAnsi="Helvetica" w:cs="Helvetica"/>
                <w:sz w:val="29"/>
                <w:szCs w:val="29"/>
              </w:rPr>
            </w:rPrChange>
          </w:rPr>
          <w:fldChar w:fldCharType="begin"/>
        </w:r>
        <w:r w:rsidRPr="001E72E1">
          <w:rPr>
            <w:rFonts w:eastAsia="Times New Roman" w:cs="Helvetica"/>
            <w:lang w:eastAsia="en-IN"/>
            <w:rPrChange w:id="8915"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8916"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8917"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8918" w:author="rkbansal" w:date="2020-04-11T13:25:00Z">
              <w:rPr>
                <w:rFonts w:ascii="Helvetica" w:hAnsi="Helvetica" w:cs="Helvetica"/>
                <w:sz w:val="29"/>
                <w:szCs w:val="29"/>
              </w:rPr>
            </w:rPrChange>
          </w:rPr>
          <w:fldChar w:fldCharType="end"/>
        </w:r>
        <w:r w:rsidRPr="001E72E1">
          <w:rPr>
            <w:rFonts w:eastAsia="Times New Roman" w:cs="Helvetica"/>
            <w:lang w:eastAsia="en-IN"/>
            <w:rPrChange w:id="8919"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8920"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8921"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8922" w:author="rkbansal" w:date="2020-04-11T12:51:00Z"/>
          <w:rFonts w:cs="Helvetica"/>
          <w:rPrChange w:id="8923" w:author="rkbansal" w:date="2020-04-11T13:25:00Z">
            <w:rPr>
              <w:ins w:id="8924" w:author="rkbansal" w:date="2020-04-11T12:51:00Z"/>
              <w:rFonts w:ascii="Helvetica" w:hAnsi="Helvetica" w:cs="Helvetica"/>
              <w:sz w:val="29"/>
              <w:szCs w:val="29"/>
            </w:rPr>
          </w:rPrChange>
        </w:rPr>
        <w:pPrChange w:id="8925"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8926" w:author="rkbansal" w:date="2020-04-11T13:26:00Z"/>
          <w:rFonts w:eastAsia="Times New Roman" w:cs="Helvetica"/>
          <w:lang w:eastAsia="en-IN"/>
        </w:rPr>
      </w:pPr>
      <w:ins w:id="8927" w:author="rkbansal" w:date="2020-04-11T12:51:00Z">
        <w:r w:rsidRPr="001E72E1">
          <w:rPr>
            <w:rFonts w:eastAsia="Times New Roman" w:cs="Helvetica"/>
            <w:lang w:eastAsia="en-IN"/>
            <w:rPrChange w:id="8928"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8929"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8930" w:author="rkbansal" w:date="2020-04-11T13:25:00Z">
              <w:rPr>
                <w:rFonts w:ascii="Helvetica" w:hAnsi="Helvetica" w:cs="Helvetica"/>
                <w:sz w:val="29"/>
                <w:szCs w:val="29"/>
              </w:rPr>
            </w:rPrChange>
          </w:rPr>
          <w:t> to bind all the file storage properties</w:t>
        </w:r>
      </w:ins>
      <w:ins w:id="8931"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8932" w:author="rkbansal" w:date="2020-04-11T12:51:00Z"/>
          <w:rFonts w:cs="Helvetica"/>
          <w:rPrChange w:id="8933" w:author="rkbansal" w:date="2020-04-11T13:25:00Z">
            <w:rPr>
              <w:ins w:id="8934" w:author="rkbansal" w:date="2020-04-11T12:51:00Z"/>
              <w:rFonts w:ascii="Helvetica" w:hAnsi="Helvetica" w:cs="Helvetica"/>
              <w:sz w:val="29"/>
              <w:szCs w:val="29"/>
            </w:rPr>
          </w:rPrChange>
        </w:rPr>
        <w:pPrChange w:id="8935" w:author="rkbansal" w:date="2020-04-11T13:25:00Z">
          <w:pPr>
            <w:pStyle w:val="NormalWeb"/>
            <w:shd w:val="clear" w:color="auto" w:fill="FFFFFF"/>
            <w:spacing w:before="0" w:beforeAutospacing="0" w:after="225" w:afterAutospacing="0"/>
          </w:pPr>
        </w:pPrChange>
      </w:pPr>
      <w:ins w:id="8936"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8937" w:author="rkbansal" w:date="2020-04-11T13:25:00Z"/>
          <w:rFonts w:eastAsia="Times New Roman" w:cs="Helvetica"/>
          <w:lang w:eastAsia="en-IN"/>
          <w:rPrChange w:id="8938" w:author="rkbansal" w:date="2020-04-11T13:25:00Z">
            <w:rPr>
              <w:ins w:id="8939" w:author="rkbansal" w:date="2020-04-11T13:25:00Z"/>
              <w:rFonts w:ascii="Helvetica" w:eastAsia="Times New Roman" w:hAnsi="Helvetica" w:cs="Helvetica"/>
              <w:sz w:val="29"/>
              <w:szCs w:val="29"/>
              <w:lang w:eastAsia="en-IN"/>
            </w:rPr>
          </w:rPrChange>
        </w:rPr>
        <w:pPrChange w:id="8940" w:author="rkbansal" w:date="2020-04-11T13:25:00Z">
          <w:pPr>
            <w:shd w:val="clear" w:color="auto" w:fill="FFFFFF"/>
            <w:spacing w:after="225" w:line="240" w:lineRule="auto"/>
          </w:pPr>
        </w:pPrChange>
      </w:pPr>
      <w:ins w:id="8941" w:author="rkbansal" w:date="2020-04-11T13:26:00Z">
        <w:r>
          <w:rPr>
            <w:rFonts w:eastAsia="Times New Roman" w:cs="Helvetica"/>
            <w:lang w:eastAsia="en-IN"/>
          </w:rPr>
          <w:t>T</w:t>
        </w:r>
      </w:ins>
      <w:ins w:id="8942" w:author="rkbansal" w:date="2020-04-11T13:25:00Z">
        <w:r w:rsidR="001E72E1" w:rsidRPr="001E72E1">
          <w:rPr>
            <w:rFonts w:eastAsia="Times New Roman" w:cs="Helvetica"/>
            <w:lang w:eastAsia="en-IN"/>
            <w:rPrChange w:id="8943"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8944"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8945"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8946"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8947"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8948" w:author="rkbansal" w:date="2020-04-11T13:25:00Z"/>
          <w:rFonts w:eastAsia="Times New Roman" w:cs="Helvetica"/>
          <w:lang w:eastAsia="en-IN"/>
          <w:rPrChange w:id="8949" w:author="rkbansal" w:date="2020-04-11T13:25:00Z">
            <w:rPr>
              <w:ins w:id="8950" w:author="rkbansal" w:date="2020-04-11T13:25:00Z"/>
              <w:rFonts w:ascii="Helvetica" w:eastAsia="Times New Roman" w:hAnsi="Helvetica" w:cs="Helvetica"/>
              <w:sz w:val="29"/>
              <w:szCs w:val="29"/>
              <w:lang w:eastAsia="en-IN"/>
            </w:rPr>
          </w:rPrChange>
        </w:rPr>
        <w:pPrChange w:id="8951" w:author="rkbansal" w:date="2020-04-11T13:25:00Z">
          <w:pPr>
            <w:shd w:val="clear" w:color="auto" w:fill="FFFFFF"/>
            <w:spacing w:after="225" w:line="240" w:lineRule="auto"/>
          </w:pPr>
        </w:pPrChange>
      </w:pPr>
      <w:ins w:id="8952" w:author="rkbansal" w:date="2020-04-11T13:25:00Z">
        <w:r w:rsidRPr="001E72E1">
          <w:rPr>
            <w:rFonts w:eastAsia="Times New Roman" w:cs="Helvetica"/>
            <w:lang w:eastAsia="en-IN"/>
            <w:rPrChange w:id="8953"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8954"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8955"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8956" w:author="rkbansal" w:date="2020-04-11T15:16:00Z"/>
        </w:rPr>
      </w:pPr>
    </w:p>
    <w:p w14:paraId="5D78365B" w14:textId="48B6B768" w:rsidR="000162A4" w:rsidRDefault="000162A4" w:rsidP="000162A4">
      <w:pPr>
        <w:pStyle w:val="ListParagraph"/>
        <w:numPr>
          <w:ilvl w:val="0"/>
          <w:numId w:val="82"/>
        </w:numPr>
        <w:rPr>
          <w:ins w:id="8957" w:author="rkbansal" w:date="2020-11-20T18:24:00Z"/>
        </w:rPr>
      </w:pPr>
      <w:ins w:id="8958" w:author="rkbansal" w:date="2020-11-20T18:21:00Z">
        <w:r>
          <w:lastRenderedPageBreak/>
          <w:t xml:space="preserve">Excel File </w:t>
        </w:r>
      </w:ins>
      <w:ins w:id="8959" w:author="rkbansal" w:date="2020-11-20T18:19:00Z">
        <w:r>
          <w:t>Template</w:t>
        </w:r>
      </w:ins>
      <w:ins w:id="8960" w:author="rkbansal" w:date="2020-11-20T18:22:00Z">
        <w:r w:rsidR="00BC64F3">
          <w:t>(json format)</w:t>
        </w:r>
      </w:ins>
      <w:ins w:id="8961" w:author="rkbansal" w:date="2020-11-20T18:19:00Z">
        <w:r>
          <w:t xml:space="preserve"> to</w:t>
        </w:r>
      </w:ins>
      <w:ins w:id="8962" w:author="rkbansal" w:date="2020-11-20T18:21:00Z">
        <w:r>
          <w:t xml:space="preserve"> upl</w:t>
        </w:r>
      </w:ins>
      <w:ins w:id="8963" w:author="rkbansal" w:date="2020-11-20T18:22:00Z">
        <w:r>
          <w:t>oad the excel file data in proper format so that it can be validated and processed.</w:t>
        </w:r>
      </w:ins>
      <w:ins w:id="8964" w:author="rkbansal" w:date="2020-11-20T18:23:00Z">
        <w:r w:rsidR="0036580A">
          <w:t xml:space="preserve"> Basic format should be like this:</w:t>
        </w:r>
      </w:ins>
      <w:ins w:id="8965" w:author="rkbansal" w:date="2020-11-20T18:24:00Z">
        <w:r w:rsidR="0036580A" w:rsidRPr="0036580A">
          <w:t xml:space="preserve"> excelSheetTemplate</w:t>
        </w:r>
        <w:r w:rsidR="0036580A">
          <w:t>.json</w:t>
        </w:r>
      </w:ins>
    </w:p>
    <w:p w14:paraId="24A6DAF6" w14:textId="2DBBF642" w:rsidR="00EB5AE5" w:rsidRDefault="00EB5AE5">
      <w:pPr>
        <w:pStyle w:val="ListParagraph"/>
        <w:ind w:left="360"/>
        <w:rPr>
          <w:ins w:id="8966" w:author="rkbansal" w:date="2020-11-20T18:24:00Z"/>
        </w:rPr>
        <w:pPrChange w:id="8967" w:author="rkbansal" w:date="2020-11-20T18:24:00Z">
          <w:pPr>
            <w:pStyle w:val="ListParagraph"/>
            <w:numPr>
              <w:numId w:val="82"/>
            </w:numPr>
            <w:ind w:left="360" w:hanging="360"/>
          </w:pPr>
        </w:pPrChange>
      </w:pPr>
      <w:ins w:id="8968" w:author="rkbansal" w:date="2020-11-20T18:24:00Z">
        <w:r>
          <w:object w:dxaOrig="1538" w:dyaOrig="993" w14:anchorId="3714A2F2">
            <v:shape id="_x0000_i1043" type="#_x0000_t75" style="width:77.25pt;height:49.5pt" o:ole="">
              <v:imagedata r:id="rId348" o:title=""/>
            </v:shape>
            <o:OLEObject Type="Embed" ProgID="Package" ShapeID="_x0000_i1043" DrawAspect="Icon" ObjectID="_1685214466" r:id="rId349"/>
          </w:object>
        </w:r>
      </w:ins>
    </w:p>
    <w:p w14:paraId="4EB06A02" w14:textId="25C875D7" w:rsidR="0036580A" w:rsidRDefault="0036580A">
      <w:pPr>
        <w:pStyle w:val="ListParagraph"/>
        <w:ind w:left="360"/>
        <w:rPr>
          <w:ins w:id="8969" w:author="rkbansal" w:date="2020-11-20T18:22:00Z"/>
        </w:rPr>
        <w:pPrChange w:id="8970" w:author="rkbansal" w:date="2020-11-20T18:24:00Z">
          <w:pPr>
            <w:pStyle w:val="ListParagraph"/>
            <w:numPr>
              <w:numId w:val="82"/>
            </w:numPr>
            <w:ind w:left="360" w:hanging="360"/>
          </w:pPr>
        </w:pPrChange>
      </w:pPr>
      <w:ins w:id="8971" w:author="rkbansal" w:date="2020-11-20T18:24:00Z">
        <w:r>
          <w:rPr>
            <w:noProof/>
          </w:rPr>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8972" w:author="rkbansal" w:date="2020-11-20T18:18:00Z"/>
        </w:rPr>
        <w:pPrChange w:id="8973" w:author="rkbansal" w:date="2020-11-20T18:22:00Z">
          <w:pPr/>
        </w:pPrChange>
      </w:pPr>
      <w:ins w:id="8974" w:author="rkbansal" w:date="2020-11-20T18:19:00Z">
        <w:r>
          <w:t xml:space="preserve"> </w:t>
        </w:r>
      </w:ins>
    </w:p>
    <w:p w14:paraId="3B4849D2" w14:textId="77777777" w:rsidR="00682084" w:rsidRDefault="00682084" w:rsidP="00682084">
      <w:pPr>
        <w:pStyle w:val="ListParagraph"/>
        <w:numPr>
          <w:ilvl w:val="0"/>
          <w:numId w:val="82"/>
        </w:numPr>
        <w:rPr>
          <w:ins w:id="8975" w:author="rkbansal" w:date="2020-11-20T18:27:00Z"/>
        </w:rPr>
      </w:pPr>
      <w:ins w:id="8976" w:author="rkbansal" w:date="2020-11-20T18:26:00Z">
        <w:r>
          <w:t>To handle the data coming in excelFileTemplate we will have two cl</w:t>
        </w:r>
      </w:ins>
      <w:ins w:id="8977" w:author="rkbansal" w:date="2020-11-20T18:27:00Z">
        <w:r>
          <w:t>asses:</w:t>
        </w:r>
      </w:ins>
    </w:p>
    <w:p w14:paraId="46CB7614" w14:textId="5DEC14C0" w:rsidR="00682084" w:rsidRDefault="00682084">
      <w:pPr>
        <w:pStyle w:val="ListParagraph"/>
        <w:numPr>
          <w:ilvl w:val="1"/>
          <w:numId w:val="82"/>
        </w:numPr>
        <w:rPr>
          <w:ins w:id="8978" w:author="rkbansal" w:date="2020-11-20T18:27:00Z"/>
        </w:rPr>
        <w:pPrChange w:id="8979" w:author="rkbansal" w:date="2020-11-20T18:27:00Z">
          <w:pPr>
            <w:ind w:left="720"/>
          </w:pPr>
        </w:pPrChange>
      </w:pPr>
      <w:ins w:id="8980"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8981" w:author="rkbansal" w:date="2020-11-21T12:25:00Z"/>
        </w:rPr>
      </w:pPr>
      <w:ins w:id="8982" w:author="rkbansal" w:date="2020-11-20T18:27:00Z">
        <w:r>
          <w:t>ColumnTemplate</w:t>
        </w:r>
        <w:r w:rsidR="0085630F">
          <w:t>.java</w:t>
        </w:r>
      </w:ins>
    </w:p>
    <w:p w14:paraId="69E51B8D" w14:textId="77777777" w:rsidR="0012402E" w:rsidRDefault="0012402E">
      <w:pPr>
        <w:pStyle w:val="ListParagraph"/>
        <w:ind w:left="1080"/>
        <w:rPr>
          <w:ins w:id="8983" w:author="rkbansal" w:date="2020-11-20T21:32:00Z"/>
        </w:rPr>
        <w:pPrChange w:id="8984"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8985" w:author="rkbansal" w:date="2020-11-21T12:25:00Z"/>
        </w:rPr>
      </w:pPr>
      <w:ins w:id="8986" w:author="rkbansal" w:date="2020-11-20T21:33:00Z">
        <w:r>
          <w:t>ExcelSheetTemplate.java</w:t>
        </w:r>
      </w:ins>
    </w:p>
    <w:p w14:paraId="5A07F2C6" w14:textId="7DF97B74" w:rsidR="0012402E" w:rsidRDefault="0012402E">
      <w:pPr>
        <w:pStyle w:val="ListParagraph"/>
        <w:ind w:left="1440"/>
        <w:rPr>
          <w:ins w:id="8987" w:author="rkbansal" w:date="2020-11-21T12:25:00Z"/>
        </w:rPr>
        <w:pPrChange w:id="8988" w:author="rkbansal" w:date="2020-11-21T12:25:00Z">
          <w:pPr>
            <w:pStyle w:val="ListParagraph"/>
            <w:numPr>
              <w:numId w:val="113"/>
            </w:numPr>
            <w:ind w:left="1440" w:hanging="360"/>
          </w:pPr>
        </w:pPrChange>
      </w:pPr>
      <w:ins w:id="8989"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8990" w:author="rkbansal" w:date="2020-11-21T12:25:00Z"/>
        </w:rPr>
      </w:pPr>
      <w:ins w:id="8991" w:author="rkbansal" w:date="2020-11-21T12:25:00Z">
        <w:r>
          <w:t>ColumnTemplate.java</w:t>
        </w:r>
      </w:ins>
    </w:p>
    <w:p w14:paraId="0EA0E2E1" w14:textId="348D7045" w:rsidR="0012402E" w:rsidRDefault="0012402E">
      <w:pPr>
        <w:pStyle w:val="ListParagraph"/>
        <w:ind w:left="1440"/>
        <w:rPr>
          <w:ins w:id="8992" w:author="rkbansal" w:date="2020-11-21T12:24:00Z"/>
        </w:rPr>
        <w:pPrChange w:id="8993" w:author="rkbansal" w:date="2020-11-21T12:25:00Z">
          <w:pPr/>
        </w:pPrChange>
      </w:pPr>
      <w:ins w:id="8994"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8995" w:author="rkbansal" w:date="2020-11-20T21:33:00Z"/>
        </w:rPr>
      </w:pPr>
    </w:p>
    <w:p w14:paraId="26F5CB19" w14:textId="48DAA691" w:rsidR="006B0A88" w:rsidRDefault="006B0A88" w:rsidP="0026347B">
      <w:pPr>
        <w:pStyle w:val="ListParagraph"/>
        <w:numPr>
          <w:ilvl w:val="0"/>
          <w:numId w:val="82"/>
        </w:numPr>
        <w:rPr>
          <w:ins w:id="8996" w:author="rkbansal" w:date="2020-11-21T12:29:00Z"/>
        </w:rPr>
      </w:pPr>
      <w:ins w:id="8997" w:author="rkbansal" w:date="2020-11-21T12:29:00Z">
        <w:r>
          <w:t>Read Excel Sheet Template using class: ExcelSheetTemplateReader.java</w:t>
        </w:r>
      </w:ins>
    </w:p>
    <w:p w14:paraId="0734E717" w14:textId="0A8E3090" w:rsidR="006B0A88" w:rsidRDefault="006B0A88">
      <w:pPr>
        <w:pStyle w:val="ListParagraph"/>
        <w:ind w:left="360"/>
        <w:rPr>
          <w:ins w:id="8998" w:author="rkbansal" w:date="2020-11-21T12:29:00Z"/>
        </w:rPr>
        <w:pPrChange w:id="8999" w:author="rkbansal" w:date="2020-11-21T12:29:00Z">
          <w:pPr>
            <w:pStyle w:val="ListParagraph"/>
            <w:numPr>
              <w:numId w:val="82"/>
            </w:numPr>
            <w:ind w:left="360" w:hanging="360"/>
          </w:pPr>
        </w:pPrChange>
      </w:pPr>
      <w:ins w:id="9000"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9001" w:author="rkbansal" w:date="2020-11-21T12:27:00Z"/>
        </w:rPr>
      </w:pPr>
      <w:ins w:id="9002" w:author="rkbansal" w:date="2020-11-21T12:27:00Z">
        <w:r>
          <w:t>Write REST FileUploadController to upload the single</w:t>
        </w:r>
      </w:ins>
      <w:ins w:id="9003" w:author="rkbansal" w:date="2020-11-21T12:37:00Z">
        <w:r w:rsidR="00E84967">
          <w:t xml:space="preserve"> </w:t>
        </w:r>
      </w:ins>
      <w:ins w:id="9004" w:author="rkbansal" w:date="2020-11-21T12:27:00Z">
        <w:r>
          <w:t xml:space="preserve">or multiple </w:t>
        </w:r>
      </w:ins>
      <w:ins w:id="9005" w:author="rkbansal" w:date="2020-11-21T12:37:00Z">
        <w:r w:rsidR="00E84967">
          <w:t xml:space="preserve">excel </w:t>
        </w:r>
      </w:ins>
      <w:ins w:id="9006" w:author="rkbansal" w:date="2020-11-21T12:27:00Z">
        <w:r>
          <w:t>files from UI</w:t>
        </w:r>
      </w:ins>
      <w:ins w:id="9007" w:author="rkbansal" w:date="2020-11-21T12:30:00Z">
        <w:r w:rsidR="0008073F">
          <w:t xml:space="preserve"> </w:t>
        </w:r>
      </w:ins>
      <w:ins w:id="9008" w:author="rkbansal" w:date="2020-11-21T12:27:00Z">
        <w:r>
          <w:t>(Browser or Application).</w:t>
        </w:r>
      </w:ins>
    </w:p>
    <w:p w14:paraId="607686B8" w14:textId="6409CEE7" w:rsidR="0026347B" w:rsidRDefault="00B6644B" w:rsidP="0026347B">
      <w:pPr>
        <w:pStyle w:val="ListParagraph"/>
        <w:ind w:left="360"/>
        <w:rPr>
          <w:ins w:id="9009" w:author="rkbansal" w:date="2020-11-21T12:27:00Z"/>
        </w:rPr>
      </w:pPr>
      <w:ins w:id="9010"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9011" w:author="rkbansal" w:date="2020-11-21T12:32:00Z"/>
        </w:rPr>
        <w:pPrChange w:id="9012"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9013" w:author="rkbansal" w:date="2020-11-21T12:32:00Z"/>
        </w:rPr>
        <w:pPrChange w:id="9014"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9015" w:author="rkbansal" w:date="2020-11-21T12:42:00Z"/>
        </w:rPr>
      </w:pPr>
      <w:ins w:id="9016" w:author="rkbansal" w:date="2020-11-21T12:31:00Z">
        <w:r>
          <w:t>DataValidationService</w:t>
        </w:r>
      </w:ins>
      <w:ins w:id="9017" w:author="rkbansal" w:date="2020-11-21T12:37:00Z">
        <w:r>
          <w:t xml:space="preserve"> </w:t>
        </w:r>
      </w:ins>
      <w:ins w:id="9018" w:author="rkbansal" w:date="2020-11-21T12:41:00Z">
        <w:r w:rsidR="00495449">
          <w:t xml:space="preserve">Interface and its implementation </w:t>
        </w:r>
      </w:ins>
      <w:ins w:id="9019" w:author="rkbansal" w:date="2020-11-21T12:42:00Z">
        <w:r w:rsidR="00495449">
          <w:t xml:space="preserve">class DataValidationServiceImpl </w:t>
        </w:r>
      </w:ins>
      <w:ins w:id="9020" w:author="rkbansal" w:date="2020-11-21T12:37:00Z">
        <w:r>
          <w:t>to validate the uploaded excel file.</w:t>
        </w:r>
      </w:ins>
    </w:p>
    <w:p w14:paraId="7374F08F" w14:textId="21159ED4" w:rsidR="00495449" w:rsidRDefault="00495449">
      <w:pPr>
        <w:pStyle w:val="ListParagraph"/>
        <w:numPr>
          <w:ilvl w:val="1"/>
          <w:numId w:val="113"/>
        </w:numPr>
        <w:ind w:left="587"/>
        <w:rPr>
          <w:ins w:id="9021" w:author="rkbansal" w:date="2020-11-21T12:42:00Z"/>
        </w:rPr>
        <w:pPrChange w:id="9022" w:author="rkbansal" w:date="2020-11-21T13:05:00Z">
          <w:pPr>
            <w:pStyle w:val="ListParagraph"/>
            <w:numPr>
              <w:ilvl w:val="1"/>
              <w:numId w:val="113"/>
            </w:numPr>
            <w:ind w:left="700" w:hanging="360"/>
          </w:pPr>
        </w:pPrChange>
      </w:pPr>
      <w:ins w:id="9023" w:author="rkbansal" w:date="2020-11-21T12:42:00Z">
        <w:r>
          <w:t>DataValidationService.java</w:t>
        </w:r>
      </w:ins>
    </w:p>
    <w:p w14:paraId="557AFA10" w14:textId="13DA18EE" w:rsidR="00495449" w:rsidRDefault="00495449" w:rsidP="00495449">
      <w:pPr>
        <w:pStyle w:val="ListParagraph"/>
        <w:ind w:left="700"/>
        <w:rPr>
          <w:ins w:id="9024" w:author="rkbansal" w:date="2020-11-21T12:42:00Z"/>
        </w:rPr>
      </w:pPr>
      <w:ins w:id="9025"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9026" w:author="rkbansal" w:date="2020-11-21T12:37:00Z"/>
        </w:rPr>
        <w:pPrChange w:id="9027"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9028" w:author="rkbansal" w:date="2020-11-21T12:43:00Z"/>
        </w:rPr>
        <w:pPrChange w:id="9029" w:author="rkbansal" w:date="2020-11-21T13:05:00Z">
          <w:pPr>
            <w:pStyle w:val="ListParagraph"/>
            <w:numPr>
              <w:numId w:val="113"/>
            </w:numPr>
            <w:ind w:left="757" w:hanging="360"/>
          </w:pPr>
        </w:pPrChange>
      </w:pPr>
      <w:ins w:id="9030" w:author="rkbansal" w:date="2020-11-21T12:42:00Z">
        <w:r>
          <w:t>DataValidationServiceImpl</w:t>
        </w:r>
      </w:ins>
      <w:ins w:id="9031" w:author="rkbansal" w:date="2020-11-21T12:43:00Z">
        <w:r>
          <w:t>.java</w:t>
        </w:r>
      </w:ins>
    </w:p>
    <w:p w14:paraId="2C12CD9E" w14:textId="5ADC46E9" w:rsidR="00495449" w:rsidRDefault="00664CA2">
      <w:pPr>
        <w:pStyle w:val="ListParagraph"/>
        <w:ind w:left="757"/>
        <w:rPr>
          <w:ins w:id="9032" w:author="rkbansal" w:date="2020-11-21T12:36:00Z"/>
        </w:rPr>
        <w:pPrChange w:id="9033" w:author="rkbansal" w:date="2020-11-21T12:43:00Z">
          <w:pPr>
            <w:pStyle w:val="ListParagraph"/>
            <w:numPr>
              <w:numId w:val="113"/>
            </w:numPr>
            <w:ind w:left="1440" w:hanging="360"/>
          </w:pPr>
        </w:pPrChange>
      </w:pPr>
      <w:ins w:id="9034"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9035" w:author="rkbansal" w:date="2020-11-20T18:25:00Z"/>
        </w:rPr>
        <w:pPrChange w:id="9036" w:author="rkbansal" w:date="2020-11-21T12:36:00Z">
          <w:pPr/>
        </w:pPrChange>
      </w:pPr>
      <w:ins w:id="9037" w:author="rkbansal" w:date="2020-04-21T00:15:00Z">
        <w:r>
          <w:br w:type="page"/>
        </w:r>
      </w:ins>
    </w:p>
    <w:p w14:paraId="0DF3E603" w14:textId="04DE4DCF" w:rsidR="00682084" w:rsidRDefault="00BD614B" w:rsidP="00CC7EB5">
      <w:pPr>
        <w:pStyle w:val="ListParagraph"/>
        <w:numPr>
          <w:ilvl w:val="0"/>
          <w:numId w:val="113"/>
        </w:numPr>
        <w:ind w:left="247"/>
        <w:rPr>
          <w:ins w:id="9038" w:author="rkbansal" w:date="2020-11-21T13:23:00Z"/>
        </w:rPr>
      </w:pPr>
      <w:ins w:id="9039" w:author="rkbansal" w:date="2020-11-21T13:22:00Z">
        <w:r>
          <w:lastRenderedPageBreak/>
          <w:t>ExcelFileParallelProcessor</w:t>
        </w:r>
      </w:ins>
      <w:ins w:id="9040" w:author="rkbansal" w:date="2020-11-21T13:21:00Z">
        <w:r w:rsidR="00CC7EB5">
          <w:t xml:space="preserve"> </w:t>
        </w:r>
      </w:ins>
      <w:ins w:id="9041" w:author="rkbansal" w:date="2020-11-21T13:22:00Z">
        <w:r>
          <w:t xml:space="preserve">to process the excel file </w:t>
        </w:r>
      </w:ins>
      <w:ins w:id="9042" w:author="rkbansal" w:date="2020-11-21T23:50:00Z">
        <w:r w:rsidR="0086414E">
          <w:t xml:space="preserve">by reading the excelfile using </w:t>
        </w:r>
        <w:r w:rsidR="0086414E" w:rsidRPr="008A2319">
          <w:rPr>
            <w:color w:val="FF0000"/>
            <w:rPrChange w:id="9043" w:author="rkbansal" w:date="2020-11-21T23:51:00Z">
              <w:rPr/>
            </w:rPrChange>
          </w:rPr>
          <w:t xml:space="preserve">ExcelFileReader </w:t>
        </w:r>
      </w:ins>
      <w:ins w:id="9044" w:author="rkbansal" w:date="2020-11-21T13:22:00Z">
        <w:r>
          <w:t>in parallel using multithreading</w:t>
        </w:r>
      </w:ins>
      <w:ins w:id="9045" w:author="rkbansal" w:date="2020-11-21T13:23:00Z">
        <w:r>
          <w:t>: ExecutorService</w:t>
        </w:r>
      </w:ins>
    </w:p>
    <w:p w14:paraId="16176114" w14:textId="7A040F44" w:rsidR="00BD614B" w:rsidRDefault="00787C33">
      <w:pPr>
        <w:pStyle w:val="ListParagraph"/>
        <w:ind w:left="247"/>
        <w:rPr>
          <w:ins w:id="9046" w:author="rkbansal" w:date="2020-11-20T18:17:00Z"/>
        </w:rPr>
        <w:pPrChange w:id="9047" w:author="rkbansal" w:date="2020-11-21T13:23:00Z">
          <w:pPr/>
        </w:pPrChange>
      </w:pPr>
      <w:ins w:id="9048"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9049" w:author="rkbansal" w:date="2020-11-21T13:25:00Z"/>
        </w:rPr>
      </w:pPr>
      <w:ins w:id="9050" w:author="rkbansal" w:date="2020-11-21T13:24:00Z">
        <w:r>
          <w:t>ExcelFile</w:t>
        </w:r>
      </w:ins>
      <w:ins w:id="9051" w:author="rkbansal" w:date="2020-11-21T13:25:00Z">
        <w:r>
          <w:t xml:space="preserve">Reader </w:t>
        </w:r>
      </w:ins>
      <w:ins w:id="9052" w:author="rkbansal" w:date="2020-11-21T13:24:00Z">
        <w:r>
          <w:t xml:space="preserve">to </w:t>
        </w:r>
      </w:ins>
      <w:ins w:id="9053" w:author="rkbansal" w:date="2020-11-21T13:25:00Z">
        <w:r>
          <w:t>read the excel file</w:t>
        </w:r>
      </w:ins>
    </w:p>
    <w:p w14:paraId="5D39F362" w14:textId="74EB0244" w:rsidR="00DD4B4F" w:rsidRDefault="00E56C98">
      <w:pPr>
        <w:pStyle w:val="ListParagraph"/>
        <w:ind w:left="247"/>
        <w:rPr>
          <w:ins w:id="9054" w:author="rkbansal" w:date="2020-04-21T00:15:00Z"/>
        </w:rPr>
        <w:pPrChange w:id="9055" w:author="rkbansal" w:date="2020-11-21T13:25:00Z">
          <w:pPr/>
        </w:pPrChange>
      </w:pPr>
      <w:ins w:id="9056"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9057" w:author="rkbansal" w:date="2020-11-21T13:55:00Z"/>
        </w:rPr>
      </w:pPr>
      <w:ins w:id="9058" w:author="rkbansal" w:date="2020-11-21T13:54:00Z">
        <w:r>
          <w:t>ExcelFileReader will use ExcelFile object to read the object:</w:t>
        </w:r>
      </w:ins>
      <w:ins w:id="9059" w:author="rkbansal" w:date="2020-11-21T13:55:00Z">
        <w:r w:rsidR="00A80C91">
          <w:t xml:space="preserve"> </w:t>
        </w:r>
      </w:ins>
      <w:ins w:id="9060" w:author="rkbansal" w:date="2020-11-21T13:54:00Z">
        <w:r>
          <w:t>E</w:t>
        </w:r>
      </w:ins>
      <w:ins w:id="9061" w:author="rkbansal" w:date="2020-11-21T13:55:00Z">
        <w:r>
          <w:t>xcelFile.java</w:t>
        </w:r>
      </w:ins>
    </w:p>
    <w:p w14:paraId="5F77F19D" w14:textId="0F97062F" w:rsidR="00BB748C" w:rsidRDefault="00494814">
      <w:pPr>
        <w:pStyle w:val="ListParagraph"/>
        <w:ind w:left="247"/>
        <w:rPr>
          <w:ins w:id="9062" w:author="rkbansal" w:date="2020-11-21T13:54:00Z"/>
        </w:rPr>
        <w:pPrChange w:id="9063" w:author="rkbansal" w:date="2020-11-21T13:55:00Z">
          <w:pPr>
            <w:pStyle w:val="ListParagraph"/>
            <w:numPr>
              <w:numId w:val="113"/>
            </w:numPr>
            <w:ind w:left="247" w:hanging="360"/>
          </w:pPr>
        </w:pPrChange>
      </w:pPr>
      <w:ins w:id="9064"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9065" w:author="rkbansal" w:date="2020-11-21T13:33:00Z"/>
        </w:rPr>
      </w:pPr>
      <w:ins w:id="9066" w:author="rkbansal" w:date="2020-11-21T13:32:00Z">
        <w:r>
          <w:t>ExcelFileReader</w:t>
        </w:r>
      </w:ins>
      <w:ins w:id="9067"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9068" w:author="rkbansal" w:date="2020-11-21T13:33:00Z"/>
        </w:rPr>
        <w:pPrChange w:id="9069" w:author="rkbansal" w:date="2020-11-21T13:34:00Z">
          <w:pPr>
            <w:pStyle w:val="ListParagraph"/>
            <w:numPr>
              <w:ilvl w:val="1"/>
              <w:numId w:val="113"/>
            </w:numPr>
            <w:ind w:left="2160" w:hanging="360"/>
          </w:pPr>
        </w:pPrChange>
      </w:pPr>
      <w:ins w:id="9070" w:author="rkbansal" w:date="2020-11-21T13:33:00Z">
        <w:r>
          <w:t>DonationValidator</w:t>
        </w:r>
      </w:ins>
    </w:p>
    <w:p w14:paraId="196F4C78" w14:textId="77777777" w:rsidR="00DD4B4F" w:rsidRDefault="00DD4B4F">
      <w:pPr>
        <w:pStyle w:val="ListParagraph"/>
        <w:numPr>
          <w:ilvl w:val="1"/>
          <w:numId w:val="113"/>
        </w:numPr>
        <w:ind w:left="473"/>
        <w:rPr>
          <w:ins w:id="9071" w:author="rkbansal" w:date="2020-11-21T13:33:00Z"/>
        </w:rPr>
        <w:pPrChange w:id="9072" w:author="rkbansal" w:date="2020-11-21T13:34:00Z">
          <w:pPr>
            <w:pStyle w:val="ListParagraph"/>
            <w:numPr>
              <w:ilvl w:val="1"/>
              <w:numId w:val="113"/>
            </w:numPr>
            <w:ind w:left="2160" w:hanging="360"/>
          </w:pPr>
        </w:pPrChange>
      </w:pPr>
      <w:ins w:id="9073" w:author="rkbansal" w:date="2020-11-21T13:33:00Z">
        <w:r>
          <w:t>ExpenseValidator</w:t>
        </w:r>
      </w:ins>
    </w:p>
    <w:p w14:paraId="624E97AB" w14:textId="603DB4B0" w:rsidR="00DD4B4F" w:rsidRDefault="00DD4B4F" w:rsidP="002307DB">
      <w:pPr>
        <w:pStyle w:val="ListParagraph"/>
        <w:numPr>
          <w:ilvl w:val="1"/>
          <w:numId w:val="113"/>
        </w:numPr>
        <w:ind w:left="473"/>
        <w:rPr>
          <w:ins w:id="9074" w:author="rkbansal" w:date="2020-11-21T13:34:00Z"/>
        </w:rPr>
      </w:pPr>
      <w:ins w:id="9075" w:author="rkbansal" w:date="2020-11-21T13:33:00Z">
        <w:r>
          <w:t>Pr</w:t>
        </w:r>
      </w:ins>
      <w:ins w:id="9076" w:author="rkbansal" w:date="2020-11-21T13:34:00Z">
        <w:r>
          <w:t>ojectValidator</w:t>
        </w:r>
      </w:ins>
      <w:ins w:id="9077" w:author="rkbansal" w:date="2020-11-21T13:33:00Z">
        <w:r>
          <w:t xml:space="preserve"> </w:t>
        </w:r>
      </w:ins>
      <w:ins w:id="9078" w:author="rkbansal" w:date="2020-11-21T13:32:00Z">
        <w:r>
          <w:t xml:space="preserve"> </w:t>
        </w:r>
      </w:ins>
    </w:p>
    <w:p w14:paraId="372DB655" w14:textId="140FB244" w:rsidR="002307DB" w:rsidRDefault="002307DB" w:rsidP="002307DB">
      <w:pPr>
        <w:pStyle w:val="ListParagraph"/>
        <w:numPr>
          <w:ilvl w:val="2"/>
          <w:numId w:val="113"/>
        </w:numPr>
        <w:ind w:left="757"/>
        <w:rPr>
          <w:ins w:id="9079" w:author="rkbansal" w:date="2020-11-21T21:41:00Z"/>
        </w:rPr>
      </w:pPr>
      <w:ins w:id="9080" w:author="rkbansal" w:date="2020-11-21T13:34:00Z">
        <w:r>
          <w:t>DonationValidator</w:t>
        </w:r>
      </w:ins>
    </w:p>
    <w:p w14:paraId="3936936D" w14:textId="7856E077" w:rsidR="00F915CD" w:rsidRDefault="00095814">
      <w:pPr>
        <w:pStyle w:val="ListParagraph"/>
        <w:ind w:left="757"/>
        <w:rPr>
          <w:ins w:id="9081" w:author="rkbansal" w:date="2020-11-21T13:53:00Z"/>
        </w:rPr>
        <w:pPrChange w:id="9082" w:author="rkbansal" w:date="2020-11-21T21:41:00Z">
          <w:pPr>
            <w:pStyle w:val="ListParagraph"/>
            <w:numPr>
              <w:ilvl w:val="2"/>
              <w:numId w:val="113"/>
            </w:numPr>
            <w:ind w:left="757" w:hanging="360"/>
          </w:pPr>
        </w:pPrChange>
      </w:pPr>
      <w:ins w:id="9083"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9084" w:author="rkbansal" w:date="2020-11-21T23:44:00Z"/>
        </w:rPr>
      </w:pPr>
      <w:ins w:id="9085" w:author="rkbansal" w:date="2020-11-21T13:53:00Z">
        <w:r>
          <w:t>ExpenseValidator</w:t>
        </w:r>
      </w:ins>
    </w:p>
    <w:p w14:paraId="264E3174" w14:textId="34E1F378" w:rsidR="005745CA" w:rsidRDefault="00A94515">
      <w:pPr>
        <w:pStyle w:val="ListParagraph"/>
        <w:ind w:left="757"/>
        <w:rPr>
          <w:ins w:id="9086" w:author="rkbansal" w:date="2020-11-21T13:53:00Z"/>
        </w:rPr>
        <w:pPrChange w:id="9087" w:author="rkbansal" w:date="2020-11-21T23:44:00Z">
          <w:pPr>
            <w:pStyle w:val="ListParagraph"/>
            <w:numPr>
              <w:ilvl w:val="2"/>
              <w:numId w:val="113"/>
            </w:numPr>
            <w:ind w:left="757" w:hanging="360"/>
          </w:pPr>
        </w:pPrChange>
      </w:pPr>
      <w:ins w:id="9088"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9089" w:author="rkbansal" w:date="2020-11-21T23:45:00Z"/>
        </w:rPr>
      </w:pPr>
      <w:ins w:id="9090" w:author="rkbansal" w:date="2020-11-21T13:55:00Z">
        <w:r>
          <w:t>ProjectValidator</w:t>
        </w:r>
      </w:ins>
    </w:p>
    <w:p w14:paraId="4E4B15FF" w14:textId="77777777" w:rsidR="00D06BA2" w:rsidRDefault="00D06BA2">
      <w:pPr>
        <w:pStyle w:val="ListParagraph"/>
        <w:ind w:left="757"/>
        <w:rPr>
          <w:ins w:id="9091" w:author="rkbansal" w:date="2020-11-21T23:45:00Z"/>
        </w:rPr>
        <w:pPrChange w:id="9092"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9093" w:author="rkbansal" w:date="2020-11-21T13:34:00Z"/>
        </w:rPr>
        <w:pPrChange w:id="9094" w:author="rkbansal" w:date="2020-11-21T23:45:00Z">
          <w:pPr>
            <w:pStyle w:val="ListParagraph"/>
            <w:numPr>
              <w:ilvl w:val="1"/>
              <w:numId w:val="113"/>
            </w:numPr>
            <w:ind w:left="473" w:hanging="360"/>
          </w:pPr>
        </w:pPrChange>
      </w:pPr>
      <w:ins w:id="9095"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9096" w:author="rkbansal" w:date="2020-11-21T23:58:00Z"/>
        </w:rPr>
      </w:pPr>
      <w:ins w:id="9097" w:author="rkbansal" w:date="2020-11-21T23:58:00Z">
        <w:r>
          <w:t>To store the Validation result, used the ValidationResult class</w:t>
        </w:r>
      </w:ins>
    </w:p>
    <w:p w14:paraId="0419BBB5" w14:textId="188CF790" w:rsidR="006A19AE" w:rsidRDefault="006A19AE">
      <w:pPr>
        <w:pStyle w:val="ListParagraph"/>
        <w:ind w:left="303"/>
        <w:rPr>
          <w:ins w:id="9098" w:author="rkbansal" w:date="2020-11-21T13:28:00Z"/>
        </w:rPr>
        <w:pPrChange w:id="9099" w:author="rkbansal" w:date="2020-11-21T23:58:00Z">
          <w:pPr>
            <w:pStyle w:val="ListParagraph"/>
            <w:numPr>
              <w:numId w:val="113"/>
            </w:numPr>
            <w:ind w:left="247" w:hanging="360"/>
          </w:pPr>
        </w:pPrChange>
      </w:pPr>
      <w:ins w:id="9100"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9101" w:author="rkbansal" w:date="2020-11-22T00:04:00Z"/>
          <w:rFonts w:eastAsiaTheme="majorEastAsia" w:cstheme="majorBidi"/>
          <w:b/>
          <w:color w:val="2F5496" w:themeColor="accent1" w:themeShade="BF"/>
          <w:sz w:val="28"/>
          <w:szCs w:val="26"/>
          <w:rPrChange w:id="9102" w:author="rkbansal" w:date="2020-11-22T00:04:00Z">
            <w:rPr>
              <w:ins w:id="9103" w:author="rkbansal" w:date="2020-11-22T00:04:00Z"/>
              <w:b/>
              <w:sz w:val="28"/>
            </w:rPr>
          </w:rPrChange>
        </w:rPr>
      </w:pPr>
      <w:ins w:id="9104" w:author="rkbansal" w:date="2020-11-22T00:04:00Z">
        <w:r>
          <w:rPr>
            <w:b/>
            <w:sz w:val="28"/>
          </w:rPr>
          <w:t xml:space="preserve">DataPersistenceService: </w:t>
        </w:r>
      </w:ins>
      <w:ins w:id="9105" w:author="rkbansal" w:date="2020-11-22T00:03:00Z">
        <w:r>
          <w:rPr>
            <w:b/>
            <w:sz w:val="28"/>
          </w:rPr>
          <w:t xml:space="preserve">Save the </w:t>
        </w:r>
      </w:ins>
      <w:ins w:id="9106"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9107" w:author="rkbansal" w:date="2020-11-22T00:06:00Z"/>
        </w:rPr>
      </w:pPr>
      <w:ins w:id="9108" w:author="rkbansal" w:date="2020-11-22T00:04:00Z">
        <w:r w:rsidRPr="007C45EC">
          <w:rPr>
            <w:rPrChange w:id="9109" w:author="rkbansal" w:date="2020-11-22T00:05:00Z">
              <w:rPr>
                <w:b/>
                <w:sz w:val="28"/>
              </w:rPr>
            </w:rPrChange>
          </w:rPr>
          <w:t>DataPersistenceService</w:t>
        </w:r>
      </w:ins>
    </w:p>
    <w:p w14:paraId="59DF2E26" w14:textId="2A2EA17D" w:rsidR="001815F8" w:rsidRDefault="001815F8">
      <w:pPr>
        <w:pStyle w:val="ListParagraph"/>
        <w:ind w:left="1440"/>
        <w:rPr>
          <w:ins w:id="9110" w:author="rkbansal" w:date="2020-11-22T00:05:00Z"/>
        </w:rPr>
        <w:pPrChange w:id="9111" w:author="rkbansal" w:date="2020-11-22T00:06:00Z">
          <w:pPr>
            <w:pStyle w:val="ListParagraph"/>
            <w:numPr>
              <w:numId w:val="114"/>
            </w:numPr>
            <w:ind w:left="1440" w:hanging="360"/>
          </w:pPr>
        </w:pPrChange>
      </w:pPr>
      <w:ins w:id="9112"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9113" w:author="rkbansal" w:date="2020-11-22T00:05:00Z"/>
        </w:rPr>
      </w:pPr>
      <w:ins w:id="9114" w:author="rkbansal" w:date="2020-11-22T00:05:00Z">
        <w:r w:rsidRPr="001B1A07">
          <w:t>DataPersistenceService</w:t>
        </w:r>
        <w:r>
          <w:t>Impl</w:t>
        </w:r>
      </w:ins>
    </w:p>
    <w:p w14:paraId="4BD731E4" w14:textId="1F96CF93" w:rsidR="007C45EC" w:rsidRPr="007C45EC" w:rsidRDefault="00D658B8">
      <w:pPr>
        <w:pStyle w:val="ListParagraph"/>
        <w:ind w:left="1440"/>
        <w:rPr>
          <w:ins w:id="9115" w:author="rkbansal" w:date="2020-11-22T00:04:00Z"/>
          <w:rPrChange w:id="9116" w:author="rkbansal" w:date="2020-11-22T00:05:00Z">
            <w:rPr>
              <w:ins w:id="9117" w:author="rkbansal" w:date="2020-11-22T00:04:00Z"/>
              <w:b/>
              <w:sz w:val="28"/>
            </w:rPr>
          </w:rPrChange>
        </w:rPr>
        <w:pPrChange w:id="9118" w:author="rkbansal" w:date="2020-11-22T00:05:00Z">
          <w:pPr>
            <w:pStyle w:val="ListParagraph"/>
            <w:numPr>
              <w:numId w:val="113"/>
            </w:numPr>
            <w:ind w:left="133" w:hanging="360"/>
          </w:pPr>
        </w:pPrChange>
      </w:pPr>
      <w:ins w:id="9119"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9120" w:author="rkbansal" w:date="2020-11-22T00:12:00Z"/>
          <w:rFonts w:eastAsiaTheme="majorEastAsia" w:cstheme="majorBidi"/>
          <w:b/>
          <w:color w:val="2F5496" w:themeColor="accent1" w:themeShade="BF"/>
          <w:sz w:val="28"/>
          <w:szCs w:val="26"/>
          <w:rPrChange w:id="9121" w:author="rkbansal" w:date="2020-11-22T00:12:00Z">
            <w:rPr>
              <w:ins w:id="9122" w:author="rkbansal" w:date="2020-11-22T00:12:00Z"/>
              <w:b/>
              <w:sz w:val="28"/>
            </w:rPr>
          </w:rPrChange>
        </w:rPr>
      </w:pPr>
      <w:ins w:id="9123" w:author="rkbansal" w:date="2020-11-22T00:11:00Z">
        <w:r>
          <w:rPr>
            <w:b/>
            <w:sz w:val="28"/>
          </w:rPr>
          <w:t xml:space="preserve">FeignClient to interact </w:t>
        </w:r>
      </w:ins>
      <w:ins w:id="9124" w:author="rkbansal" w:date="2020-11-22T00:12:00Z">
        <w:r>
          <w:rPr>
            <w:b/>
            <w:sz w:val="28"/>
          </w:rPr>
          <w:t>with other microservices to save the data</w:t>
        </w:r>
      </w:ins>
      <w:ins w:id="9125" w:author="rkbansal" w:date="2020-11-22T00:13:00Z">
        <w:r>
          <w:rPr>
            <w:b/>
            <w:sz w:val="28"/>
          </w:rPr>
          <w:t>.</w:t>
        </w:r>
      </w:ins>
    </w:p>
    <w:p w14:paraId="50A1557C" w14:textId="77777777" w:rsidR="00592824" w:rsidRPr="00592824" w:rsidRDefault="00592824">
      <w:pPr>
        <w:pStyle w:val="ListParagraph"/>
        <w:numPr>
          <w:ilvl w:val="0"/>
          <w:numId w:val="113"/>
        </w:numPr>
        <w:ind w:left="530"/>
        <w:rPr>
          <w:ins w:id="9126" w:author="rkbansal" w:date="2020-11-22T00:12:00Z"/>
          <w:rFonts w:eastAsiaTheme="majorEastAsia" w:cstheme="majorBidi"/>
          <w:bCs/>
          <w:color w:val="2F5496" w:themeColor="accent1" w:themeShade="BF"/>
          <w:rPrChange w:id="9127" w:author="rkbansal" w:date="2020-11-22T00:13:00Z">
            <w:rPr>
              <w:ins w:id="9128" w:author="rkbansal" w:date="2020-11-22T00:12:00Z"/>
              <w:b/>
              <w:sz w:val="28"/>
            </w:rPr>
          </w:rPrChange>
        </w:rPr>
        <w:pPrChange w:id="9129" w:author="rkbansal" w:date="2020-11-22T00:15:00Z">
          <w:pPr>
            <w:pStyle w:val="ListParagraph"/>
            <w:numPr>
              <w:numId w:val="113"/>
            </w:numPr>
            <w:ind w:left="1440" w:hanging="360"/>
          </w:pPr>
        </w:pPrChange>
      </w:pPr>
      <w:ins w:id="9130" w:author="rkbansal" w:date="2020-11-22T00:12:00Z">
        <w:r w:rsidRPr="00592824">
          <w:rPr>
            <w:bCs/>
            <w:szCs w:val="22"/>
            <w:rPrChange w:id="9131" w:author="rkbansal" w:date="2020-11-22T00:13:00Z">
              <w:rPr>
                <w:b/>
                <w:sz w:val="28"/>
              </w:rPr>
            </w:rPrChange>
          </w:rPr>
          <w:t>ProjectMgmtServiceClient</w:t>
        </w:r>
      </w:ins>
    </w:p>
    <w:p w14:paraId="557D0292" w14:textId="77777777" w:rsidR="00592824" w:rsidRPr="00592824" w:rsidRDefault="00592824" w:rsidP="00592824">
      <w:pPr>
        <w:pStyle w:val="ListParagraph"/>
        <w:numPr>
          <w:ilvl w:val="0"/>
          <w:numId w:val="113"/>
        </w:numPr>
        <w:ind w:left="530"/>
        <w:rPr>
          <w:ins w:id="9132" w:author="rkbansal" w:date="2020-11-22T00:15:00Z"/>
          <w:rFonts w:eastAsiaTheme="majorEastAsia" w:cstheme="majorBidi"/>
          <w:b/>
          <w:color w:val="2F5496" w:themeColor="accent1" w:themeShade="BF"/>
          <w:sz w:val="28"/>
          <w:szCs w:val="26"/>
          <w:rPrChange w:id="9133" w:author="rkbansal" w:date="2020-11-22T00:15:00Z">
            <w:rPr>
              <w:ins w:id="9134" w:author="rkbansal" w:date="2020-11-22T00:15:00Z"/>
              <w:bCs/>
              <w:szCs w:val="22"/>
            </w:rPr>
          </w:rPrChange>
        </w:rPr>
      </w:pPr>
      <w:ins w:id="9135" w:author="rkbansal" w:date="2020-11-22T00:12:00Z">
        <w:r w:rsidRPr="00592824">
          <w:rPr>
            <w:bCs/>
            <w:szCs w:val="22"/>
            <w:rPrChange w:id="9136" w:author="rkbansal" w:date="2020-11-22T00:13:00Z">
              <w:rPr>
                <w:b/>
                <w:sz w:val="28"/>
              </w:rPr>
            </w:rPrChange>
          </w:rPr>
          <w:t>AccountMgmtServiceClient</w:t>
        </w:r>
      </w:ins>
    </w:p>
    <w:p w14:paraId="37D87E9F" w14:textId="55C3C005" w:rsidR="00592824" w:rsidRPr="00592824" w:rsidRDefault="00592824" w:rsidP="00592824">
      <w:pPr>
        <w:pStyle w:val="ListParagraph"/>
        <w:numPr>
          <w:ilvl w:val="1"/>
          <w:numId w:val="113"/>
        </w:numPr>
        <w:ind w:left="870"/>
        <w:rPr>
          <w:ins w:id="9137" w:author="rkbansal" w:date="2020-11-22T00:16:00Z"/>
          <w:rFonts w:eastAsiaTheme="majorEastAsia" w:cstheme="majorBidi"/>
          <w:bCs/>
          <w:color w:val="2F5496" w:themeColor="accent1" w:themeShade="BF"/>
          <w:rPrChange w:id="9138" w:author="rkbansal" w:date="2020-11-22T00:16:00Z">
            <w:rPr>
              <w:ins w:id="9139" w:author="rkbansal" w:date="2020-11-22T00:16:00Z"/>
              <w:bCs/>
              <w:szCs w:val="22"/>
            </w:rPr>
          </w:rPrChange>
        </w:rPr>
      </w:pPr>
      <w:ins w:id="9140" w:author="rkbansal" w:date="2020-11-22T00:15:00Z">
        <w:r w:rsidRPr="001B1A07">
          <w:rPr>
            <w:bCs/>
            <w:szCs w:val="22"/>
          </w:rPr>
          <w:t>ProjectMgmtServiceClient</w:t>
        </w:r>
      </w:ins>
    </w:p>
    <w:p w14:paraId="51AA71A2" w14:textId="43692F45" w:rsidR="00592824" w:rsidRPr="001B1A07" w:rsidRDefault="00D6196F">
      <w:pPr>
        <w:pStyle w:val="ListParagraph"/>
        <w:ind w:left="870"/>
        <w:rPr>
          <w:ins w:id="9141" w:author="rkbansal" w:date="2020-11-22T00:15:00Z"/>
          <w:rFonts w:eastAsiaTheme="majorEastAsia" w:cstheme="majorBidi"/>
          <w:bCs/>
          <w:color w:val="2F5496" w:themeColor="accent1" w:themeShade="BF"/>
        </w:rPr>
        <w:pPrChange w:id="9142" w:author="rkbansal" w:date="2020-11-22T00:16:00Z">
          <w:pPr>
            <w:pStyle w:val="ListParagraph"/>
            <w:numPr>
              <w:numId w:val="113"/>
            </w:numPr>
            <w:ind w:left="530" w:hanging="360"/>
          </w:pPr>
        </w:pPrChange>
      </w:pPr>
      <w:ins w:id="9143"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9144" w:author="rkbansal" w:date="2020-11-22T00:19:00Z"/>
          <w:rFonts w:eastAsiaTheme="majorEastAsia" w:cstheme="majorBidi"/>
          <w:b/>
          <w:color w:val="2F5496" w:themeColor="accent1" w:themeShade="BF"/>
          <w:sz w:val="28"/>
          <w:szCs w:val="26"/>
          <w:rPrChange w:id="9145" w:author="rkbansal" w:date="2020-11-22T00:19:00Z">
            <w:rPr>
              <w:ins w:id="9146" w:author="rkbansal" w:date="2020-11-22T00:19:00Z"/>
              <w:b/>
              <w:sz w:val="28"/>
            </w:rPr>
          </w:rPrChange>
        </w:rPr>
      </w:pPr>
      <w:ins w:id="9147" w:author="rkbansal" w:date="2020-11-22T00:15:00Z">
        <w:r w:rsidRPr="001B1A07">
          <w:rPr>
            <w:bCs/>
            <w:szCs w:val="22"/>
          </w:rPr>
          <w:t>AccountMgmtServiceClient</w:t>
        </w:r>
        <w:r w:rsidRPr="00592824">
          <w:rPr>
            <w:b/>
            <w:sz w:val="28"/>
          </w:rPr>
          <w:t xml:space="preserve"> </w:t>
        </w:r>
      </w:ins>
    </w:p>
    <w:p w14:paraId="767DC662" w14:textId="783A04BD" w:rsidR="00A61087" w:rsidRDefault="00E359F9" w:rsidP="00A61087">
      <w:pPr>
        <w:pStyle w:val="ListParagraph"/>
        <w:ind w:left="870"/>
        <w:rPr>
          <w:ins w:id="9148" w:author="rkbansal" w:date="2020-11-22T00:19:00Z"/>
          <w:b/>
          <w:sz w:val="28"/>
        </w:rPr>
      </w:pPr>
      <w:ins w:id="9149"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9150" w:author="rkbansal" w:date="2020-11-22T00:19:00Z"/>
          <w:b/>
          <w:sz w:val="28"/>
        </w:rPr>
      </w:pPr>
    </w:p>
    <w:p w14:paraId="7AADECDD" w14:textId="0D921EDF" w:rsidR="00A61087" w:rsidRPr="00A61087" w:rsidRDefault="00A61087" w:rsidP="00A61087">
      <w:pPr>
        <w:pStyle w:val="ListParagraph"/>
        <w:numPr>
          <w:ilvl w:val="1"/>
          <w:numId w:val="115"/>
        </w:numPr>
        <w:ind w:left="77"/>
        <w:rPr>
          <w:ins w:id="9151" w:author="rkbansal" w:date="2020-11-22T00:26:00Z"/>
          <w:rFonts w:eastAsiaTheme="majorEastAsia" w:cstheme="majorBidi"/>
          <w:b/>
          <w:color w:val="2F5496" w:themeColor="accent1" w:themeShade="BF"/>
          <w:sz w:val="28"/>
          <w:szCs w:val="26"/>
          <w:rPrChange w:id="9152" w:author="rkbansal" w:date="2020-11-22T00:26:00Z">
            <w:rPr>
              <w:ins w:id="9153" w:author="rkbansal" w:date="2020-11-22T00:26:00Z"/>
              <w:b/>
              <w:sz w:val="28"/>
            </w:rPr>
          </w:rPrChange>
        </w:rPr>
      </w:pPr>
      <w:ins w:id="9154" w:author="rkbansal" w:date="2020-11-22T00:21:00Z">
        <w:r>
          <w:rPr>
            <w:b/>
            <w:sz w:val="28"/>
          </w:rPr>
          <w:t>To send the result to the client, use</w:t>
        </w:r>
      </w:ins>
      <w:ins w:id="9155" w:author="rkbansal" w:date="2020-11-22T00:25:00Z">
        <w:r>
          <w:rPr>
            <w:b/>
            <w:sz w:val="28"/>
          </w:rPr>
          <w:t xml:space="preserve"> UploadFileResponse</w:t>
        </w:r>
      </w:ins>
      <w:ins w:id="9156" w:author="rkbansal" w:date="2020-11-22T00:21:00Z">
        <w:r>
          <w:rPr>
            <w:b/>
            <w:sz w:val="28"/>
          </w:rPr>
          <w:t xml:space="preserve"> </w:t>
        </w:r>
      </w:ins>
      <w:ins w:id="9157" w:author="rkbansal" w:date="2020-11-22T00:26:00Z">
        <w:r>
          <w:rPr>
            <w:b/>
            <w:sz w:val="28"/>
          </w:rPr>
          <w:t>class</w:t>
        </w:r>
      </w:ins>
    </w:p>
    <w:p w14:paraId="39B7078F" w14:textId="595BB060" w:rsidR="00A61087" w:rsidRPr="00A61087" w:rsidRDefault="00A61087">
      <w:pPr>
        <w:pStyle w:val="ListParagraph"/>
        <w:ind w:left="77"/>
        <w:rPr>
          <w:ins w:id="9158" w:author="rkbansal" w:date="2020-11-22T00:25:00Z"/>
          <w:rFonts w:eastAsiaTheme="majorEastAsia" w:cstheme="majorBidi"/>
          <w:b/>
          <w:color w:val="2F5496" w:themeColor="accent1" w:themeShade="BF"/>
          <w:sz w:val="28"/>
          <w:szCs w:val="26"/>
          <w:rPrChange w:id="9159" w:author="rkbansal" w:date="2020-11-22T00:25:00Z">
            <w:rPr>
              <w:ins w:id="9160" w:author="rkbansal" w:date="2020-11-22T00:25:00Z"/>
              <w:b/>
              <w:sz w:val="28"/>
            </w:rPr>
          </w:rPrChange>
        </w:rPr>
        <w:pPrChange w:id="9161" w:author="rkbansal" w:date="2020-11-22T00:26:00Z">
          <w:pPr>
            <w:pStyle w:val="ListParagraph"/>
            <w:numPr>
              <w:ilvl w:val="1"/>
              <w:numId w:val="115"/>
            </w:numPr>
            <w:ind w:left="5265" w:hanging="360"/>
          </w:pPr>
        </w:pPrChange>
      </w:pPr>
      <w:ins w:id="9162"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9163" w:author="rkbansal" w:date="2020-11-22T00:28:00Z"/>
          <w:b/>
        </w:rPr>
        <w:pPrChange w:id="9164" w:author="rkbansal" w:date="2020-11-22T00:29:00Z">
          <w:pPr>
            <w:pStyle w:val="ListParagraph"/>
            <w:numPr>
              <w:numId w:val="19"/>
            </w:numPr>
            <w:ind w:hanging="360"/>
          </w:pPr>
        </w:pPrChange>
      </w:pPr>
      <w:ins w:id="9165"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9166" w:author="rkbansal" w:date="2020-11-22T00:28:00Z"/>
          <w:rPrChange w:id="9167" w:author="rkbansal" w:date="2020-11-22T00:31:00Z">
            <w:rPr>
              <w:ins w:id="9168" w:author="rkbansal" w:date="2020-11-22T00:28:00Z"/>
              <w:rFonts w:cs="Consolas"/>
              <w:color w:val="000000"/>
              <w:shd w:val="clear" w:color="auto" w:fill="E8F2FE"/>
            </w:rPr>
          </w:rPrChange>
        </w:rPr>
        <w:pPrChange w:id="9169" w:author="rkbansal" w:date="2020-11-22T00:31:00Z">
          <w:pPr>
            <w:pStyle w:val="ListParagraph"/>
            <w:numPr>
              <w:ilvl w:val="1"/>
              <w:numId w:val="85"/>
            </w:numPr>
            <w:ind w:left="1440" w:hanging="360"/>
          </w:pPr>
        </w:pPrChange>
      </w:pPr>
      <w:ins w:id="9170" w:author="rkbansal" w:date="2020-11-22T00:28:00Z">
        <w:r w:rsidRPr="008D66B8">
          <w:rPr>
            <w:rPrChange w:id="9171" w:author="rkbansal" w:date="2020-11-22T00:31:00Z">
              <w:rPr>
                <w:rFonts w:cs="Consolas"/>
                <w:color w:val="000000"/>
                <w:shd w:val="clear" w:color="auto" w:fill="E8F2FE"/>
              </w:rPr>
            </w:rPrChange>
          </w:rPr>
          <w:t>ConfigServerApplication</w:t>
        </w:r>
      </w:ins>
    </w:p>
    <w:p w14:paraId="25BEA1FE" w14:textId="77777777" w:rsidR="00B54BC4" w:rsidRPr="008D66B8" w:rsidRDefault="00B54BC4">
      <w:pPr>
        <w:pStyle w:val="ListParagraph"/>
        <w:numPr>
          <w:ilvl w:val="1"/>
          <w:numId w:val="118"/>
        </w:numPr>
        <w:ind w:left="587"/>
        <w:rPr>
          <w:ins w:id="9172" w:author="rkbansal" w:date="2020-11-22T00:28:00Z"/>
          <w:rPrChange w:id="9173" w:author="rkbansal" w:date="2020-11-22T00:31:00Z">
            <w:rPr>
              <w:ins w:id="9174" w:author="rkbansal" w:date="2020-11-22T00:28:00Z"/>
              <w:rFonts w:cs="Consolas"/>
              <w:color w:val="000000"/>
              <w:shd w:val="clear" w:color="auto" w:fill="E8F2FE"/>
            </w:rPr>
          </w:rPrChange>
        </w:rPr>
        <w:pPrChange w:id="9175" w:author="rkbansal" w:date="2020-11-22T00:31:00Z">
          <w:pPr>
            <w:pStyle w:val="ListParagraph"/>
            <w:numPr>
              <w:ilvl w:val="1"/>
              <w:numId w:val="85"/>
            </w:numPr>
            <w:ind w:left="1440" w:hanging="360"/>
          </w:pPr>
        </w:pPrChange>
      </w:pPr>
      <w:ins w:id="9176" w:author="rkbansal" w:date="2020-11-22T00:28:00Z">
        <w:r w:rsidRPr="008D66B8">
          <w:rPr>
            <w:rPrChange w:id="9177" w:author="rkbansal" w:date="2020-11-22T00:31:00Z">
              <w:rPr>
                <w:rFonts w:cs="Consolas"/>
                <w:color w:val="000000"/>
                <w:shd w:val="clear" w:color="auto" w:fill="E8F2FE"/>
              </w:rPr>
            </w:rPrChange>
          </w:rPr>
          <w:t>EurekaServerApplication</w:t>
        </w:r>
      </w:ins>
    </w:p>
    <w:p w14:paraId="1D5959B4" w14:textId="77777777" w:rsidR="00B54BC4" w:rsidRPr="008D66B8" w:rsidRDefault="00B54BC4">
      <w:pPr>
        <w:pStyle w:val="ListParagraph"/>
        <w:numPr>
          <w:ilvl w:val="1"/>
          <w:numId w:val="118"/>
        </w:numPr>
        <w:ind w:left="587"/>
        <w:rPr>
          <w:ins w:id="9178" w:author="rkbansal" w:date="2020-11-22T00:28:00Z"/>
          <w:rPrChange w:id="9179" w:author="rkbansal" w:date="2020-11-22T00:31:00Z">
            <w:rPr>
              <w:ins w:id="9180" w:author="rkbansal" w:date="2020-11-22T00:28:00Z"/>
              <w:rFonts w:cs="Consolas"/>
              <w:color w:val="000000"/>
              <w:shd w:val="clear" w:color="auto" w:fill="E8F2FE"/>
            </w:rPr>
          </w:rPrChange>
        </w:rPr>
        <w:pPrChange w:id="9181" w:author="rkbansal" w:date="2020-11-22T00:31:00Z">
          <w:pPr>
            <w:pStyle w:val="ListParagraph"/>
            <w:numPr>
              <w:ilvl w:val="1"/>
              <w:numId w:val="85"/>
            </w:numPr>
            <w:ind w:left="1440" w:hanging="360"/>
          </w:pPr>
        </w:pPrChange>
      </w:pPr>
      <w:ins w:id="9182" w:author="rkbansal" w:date="2020-11-22T00:28:00Z">
        <w:r w:rsidRPr="008D66B8">
          <w:rPr>
            <w:rPrChange w:id="9183" w:author="rkbansal" w:date="2020-11-22T00:31:00Z">
              <w:rPr>
                <w:rFonts w:cs="Consolas"/>
                <w:color w:val="000000"/>
                <w:shd w:val="clear" w:color="auto" w:fill="E8F2FE"/>
              </w:rPr>
            </w:rPrChange>
          </w:rPr>
          <w:t>UserMgmtRestApplication</w:t>
        </w:r>
      </w:ins>
    </w:p>
    <w:p w14:paraId="07D30C5C" w14:textId="77777777" w:rsidR="00B54BC4" w:rsidRPr="008D66B8" w:rsidRDefault="00B54BC4">
      <w:pPr>
        <w:pStyle w:val="ListParagraph"/>
        <w:numPr>
          <w:ilvl w:val="1"/>
          <w:numId w:val="118"/>
        </w:numPr>
        <w:ind w:left="587"/>
        <w:rPr>
          <w:ins w:id="9184" w:author="rkbansal" w:date="2020-11-22T00:28:00Z"/>
          <w:rPrChange w:id="9185" w:author="rkbansal" w:date="2020-11-22T00:31:00Z">
            <w:rPr>
              <w:ins w:id="9186" w:author="rkbansal" w:date="2020-11-22T00:28:00Z"/>
              <w:rFonts w:cs="Consolas"/>
              <w:color w:val="000000"/>
              <w:shd w:val="clear" w:color="auto" w:fill="E8F2FE"/>
            </w:rPr>
          </w:rPrChange>
        </w:rPr>
        <w:pPrChange w:id="9187" w:author="rkbansal" w:date="2020-11-22T00:31:00Z">
          <w:pPr>
            <w:pStyle w:val="ListParagraph"/>
            <w:numPr>
              <w:ilvl w:val="1"/>
              <w:numId w:val="85"/>
            </w:numPr>
            <w:ind w:left="1440" w:hanging="360"/>
          </w:pPr>
        </w:pPrChange>
      </w:pPr>
      <w:ins w:id="9188" w:author="rkbansal" w:date="2020-11-22T00:28:00Z">
        <w:r w:rsidRPr="008D66B8">
          <w:rPr>
            <w:rPrChange w:id="9189" w:author="rkbansal" w:date="2020-11-22T00:31:00Z">
              <w:rPr>
                <w:rFonts w:cs="Consolas"/>
                <w:color w:val="000000"/>
                <w:shd w:val="clear" w:color="auto" w:fill="E8F2FE"/>
              </w:rPr>
            </w:rPrChange>
          </w:rPr>
          <w:t>AuthServiceApplication</w:t>
        </w:r>
      </w:ins>
    </w:p>
    <w:p w14:paraId="468DE137" w14:textId="77777777" w:rsidR="00B54BC4" w:rsidRPr="008D66B8" w:rsidRDefault="00B54BC4">
      <w:pPr>
        <w:pStyle w:val="ListParagraph"/>
        <w:numPr>
          <w:ilvl w:val="1"/>
          <w:numId w:val="118"/>
        </w:numPr>
        <w:ind w:left="587"/>
        <w:rPr>
          <w:ins w:id="9190" w:author="rkbansal" w:date="2020-11-22T00:28:00Z"/>
          <w:rPrChange w:id="9191" w:author="rkbansal" w:date="2020-11-22T00:31:00Z">
            <w:rPr>
              <w:ins w:id="9192" w:author="rkbansal" w:date="2020-11-22T00:28:00Z"/>
              <w:b/>
            </w:rPr>
          </w:rPrChange>
        </w:rPr>
        <w:pPrChange w:id="9193" w:author="rkbansal" w:date="2020-11-22T00:31:00Z">
          <w:pPr>
            <w:pStyle w:val="ListParagraph"/>
            <w:numPr>
              <w:ilvl w:val="1"/>
              <w:numId w:val="85"/>
            </w:numPr>
            <w:ind w:left="1440" w:hanging="360"/>
          </w:pPr>
        </w:pPrChange>
      </w:pPr>
      <w:ins w:id="9194" w:author="rkbansal" w:date="2020-11-22T00:28:00Z">
        <w:r w:rsidRPr="008D66B8">
          <w:rPr>
            <w:rPrChange w:id="9195" w:author="rkbansal" w:date="2020-11-22T00:31:00Z">
              <w:rPr>
                <w:rFonts w:cs="Consolas"/>
                <w:color w:val="000000"/>
                <w:shd w:val="clear" w:color="auto" w:fill="E8F2FE"/>
              </w:rPr>
            </w:rPrChange>
          </w:rPr>
          <w:t>ZuulGatewayApplication</w:t>
        </w:r>
      </w:ins>
    </w:p>
    <w:p w14:paraId="4C05D2DF" w14:textId="39BFD2FB" w:rsidR="00B54BC4" w:rsidRPr="008D66B8" w:rsidRDefault="00B54BC4">
      <w:pPr>
        <w:pStyle w:val="ListParagraph"/>
        <w:numPr>
          <w:ilvl w:val="1"/>
          <w:numId w:val="118"/>
        </w:numPr>
        <w:ind w:left="587"/>
        <w:rPr>
          <w:ins w:id="9196" w:author="rkbansal" w:date="2020-11-22T00:28:00Z"/>
          <w:rPrChange w:id="9197" w:author="rkbansal" w:date="2020-11-22T00:31:00Z">
            <w:rPr>
              <w:ins w:id="9198" w:author="rkbansal" w:date="2020-11-22T00:28:00Z"/>
              <w:rFonts w:cs="Consolas"/>
              <w:color w:val="000000"/>
              <w:shd w:val="clear" w:color="auto" w:fill="E8F2FE"/>
            </w:rPr>
          </w:rPrChange>
        </w:rPr>
        <w:pPrChange w:id="9199" w:author="rkbansal" w:date="2020-11-22T00:31:00Z">
          <w:pPr>
            <w:pStyle w:val="ListParagraph"/>
            <w:numPr>
              <w:ilvl w:val="1"/>
              <w:numId w:val="85"/>
            </w:numPr>
            <w:ind w:left="1440" w:hanging="360"/>
          </w:pPr>
        </w:pPrChange>
      </w:pPr>
      <w:ins w:id="9200" w:author="rkbansal" w:date="2020-11-22T00:28:00Z">
        <w:r w:rsidRPr="008D66B8">
          <w:rPr>
            <w:rPrChange w:id="9201" w:author="rkbansal" w:date="2020-11-22T00:31:00Z">
              <w:rPr>
                <w:rFonts w:cs="Consolas"/>
                <w:color w:val="000000"/>
                <w:shd w:val="clear" w:color="auto" w:fill="E8F2FE"/>
              </w:rPr>
            </w:rPrChange>
          </w:rPr>
          <w:t>PeopleMgmtRestApplication</w:t>
        </w:r>
      </w:ins>
    </w:p>
    <w:p w14:paraId="0F0DBC28" w14:textId="7AB07477" w:rsidR="00B54BC4" w:rsidRDefault="00B54BC4">
      <w:pPr>
        <w:pStyle w:val="ListParagraph"/>
        <w:numPr>
          <w:ilvl w:val="1"/>
          <w:numId w:val="118"/>
        </w:numPr>
        <w:ind w:left="587"/>
        <w:rPr>
          <w:ins w:id="9202" w:author="rkbansal" w:date="2020-11-29T16:20:00Z"/>
        </w:rPr>
      </w:pPr>
      <w:ins w:id="9203" w:author="rkbansal" w:date="2020-11-22T00:28:00Z">
        <w:r w:rsidRPr="008D66B8">
          <w:rPr>
            <w:rPrChange w:id="9204" w:author="rkbansal" w:date="2020-11-22T00:31:00Z">
              <w:rPr>
                <w:rFonts w:cs="Consolas"/>
                <w:color w:val="000000"/>
                <w:shd w:val="clear" w:color="auto" w:fill="E8F2FE"/>
              </w:rPr>
            </w:rPrChange>
          </w:rPr>
          <w:t>ProjectMgmtRestApplication</w:t>
        </w:r>
      </w:ins>
    </w:p>
    <w:p w14:paraId="5E70EFFE" w14:textId="091D9518" w:rsidR="002708C7" w:rsidRPr="008D66B8" w:rsidRDefault="002708C7">
      <w:pPr>
        <w:pStyle w:val="ListParagraph"/>
        <w:numPr>
          <w:ilvl w:val="1"/>
          <w:numId w:val="118"/>
        </w:numPr>
        <w:ind w:left="587"/>
        <w:rPr>
          <w:ins w:id="9205" w:author="rkbansal" w:date="2020-11-22T00:28:00Z"/>
          <w:rPrChange w:id="9206" w:author="rkbansal" w:date="2020-11-22T00:31:00Z">
            <w:rPr>
              <w:ins w:id="9207" w:author="rkbansal" w:date="2020-11-22T00:28:00Z"/>
              <w:rFonts w:cs="Consolas"/>
              <w:color w:val="000000"/>
              <w:shd w:val="clear" w:color="auto" w:fill="E8F2FE"/>
            </w:rPr>
          </w:rPrChange>
        </w:rPr>
        <w:pPrChange w:id="9208" w:author="rkbansal" w:date="2020-11-22T00:31:00Z">
          <w:pPr>
            <w:pStyle w:val="ListParagraph"/>
            <w:numPr>
              <w:ilvl w:val="1"/>
              <w:numId w:val="85"/>
            </w:numPr>
            <w:ind w:left="1440" w:hanging="360"/>
          </w:pPr>
        </w:pPrChange>
      </w:pPr>
      <w:ins w:id="9209" w:author="rkbansal" w:date="2020-11-29T16:20:00Z">
        <w:r>
          <w:t>AccountMgmtRestApplication</w:t>
        </w:r>
      </w:ins>
    </w:p>
    <w:p w14:paraId="1756FFBC" w14:textId="593E7122" w:rsidR="00925695" w:rsidRPr="00925695" w:rsidRDefault="008B098D" w:rsidP="008D66B8">
      <w:pPr>
        <w:pStyle w:val="ListParagraph"/>
        <w:numPr>
          <w:ilvl w:val="1"/>
          <w:numId w:val="118"/>
        </w:numPr>
        <w:ind w:left="587"/>
        <w:rPr>
          <w:ins w:id="9210" w:author="rkbansal" w:date="2020-11-22T00:31:00Z"/>
          <w:rFonts w:eastAsiaTheme="majorEastAsia" w:cstheme="majorBidi"/>
          <w:b/>
          <w:color w:val="2F5496" w:themeColor="accent1" w:themeShade="BF"/>
          <w:sz w:val="28"/>
          <w:szCs w:val="26"/>
          <w:rPrChange w:id="9211" w:author="rkbansal" w:date="2020-11-22T00:31:00Z">
            <w:rPr>
              <w:ins w:id="9212" w:author="rkbansal" w:date="2020-11-22T00:31:00Z"/>
            </w:rPr>
          </w:rPrChange>
        </w:rPr>
      </w:pPr>
      <w:ins w:id="9213" w:author="rkbansal" w:date="2020-11-22T00:29:00Z">
        <w:r w:rsidRPr="008D66B8">
          <w:rPr>
            <w:rPrChange w:id="9214" w:author="rkbansal" w:date="2020-11-22T00:31:00Z">
              <w:rPr>
                <w:rFonts w:ascii="Consolas" w:hAnsi="Consolas" w:cs="Consolas"/>
                <w:color w:val="000000"/>
                <w:sz w:val="20"/>
                <w:szCs w:val="20"/>
                <w:shd w:val="clear" w:color="auto" w:fill="E8F2FE"/>
              </w:rPr>
            </w:rPrChange>
          </w:rPr>
          <w:t>DataUploadServiceApplication</w:t>
        </w:r>
      </w:ins>
    </w:p>
    <w:p w14:paraId="4B8716DE" w14:textId="633354B9" w:rsidR="00925695" w:rsidRDefault="00925695" w:rsidP="00925695">
      <w:pPr>
        <w:rPr>
          <w:ins w:id="9215"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9216" w:author="rkbansal" w:date="2020-11-29T16:21:00Z"/>
          <w:rFonts w:eastAsiaTheme="majorEastAsia" w:cstheme="majorBidi"/>
          <w:b/>
          <w:color w:val="2F5496" w:themeColor="accent1" w:themeShade="BF"/>
          <w:sz w:val="28"/>
          <w:szCs w:val="26"/>
          <w:rPrChange w:id="9217" w:author="rkbansal" w:date="2020-11-29T16:21:00Z">
            <w:rPr>
              <w:ins w:id="9218" w:author="rkbansal" w:date="2020-11-29T16:21:00Z"/>
            </w:rPr>
          </w:rPrChange>
        </w:rPr>
      </w:pPr>
      <w:ins w:id="9219" w:author="rkbansal" w:date="2020-11-22T00:33:00Z">
        <w:r w:rsidRPr="00925695">
          <w:rPr>
            <w:rPrChange w:id="9220" w:author="rkbansal" w:date="2020-11-22T00:33:00Z">
              <w:rPr>
                <w:rFonts w:eastAsiaTheme="majorEastAsia" w:cstheme="majorBidi"/>
                <w:b/>
                <w:color w:val="2F5496" w:themeColor="accent1" w:themeShade="BF"/>
                <w:sz w:val="28"/>
                <w:szCs w:val="26"/>
              </w:rPr>
            </w:rPrChange>
          </w:rPr>
          <w:t xml:space="preserve">Open </w:t>
        </w:r>
        <w:r>
          <w:t>the browser</w:t>
        </w:r>
      </w:ins>
      <w:ins w:id="9221"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9222" w:author="rkbansal" w:date="2020-11-22T00:31:00Z"/>
          <w:rFonts w:eastAsiaTheme="majorEastAsia" w:cstheme="majorBidi"/>
          <w:b/>
          <w:color w:val="2F5496" w:themeColor="accent1" w:themeShade="BF"/>
          <w:sz w:val="28"/>
          <w:szCs w:val="26"/>
          <w:rPrChange w:id="9223" w:author="rkbansal" w:date="2020-11-22T00:33:00Z">
            <w:rPr>
              <w:ins w:id="9224" w:author="rkbansal" w:date="2020-11-22T00:31:00Z"/>
              <w:sz w:val="18"/>
            </w:rPr>
          </w:rPrChange>
        </w:rPr>
        <w:pPrChange w:id="9225" w:author="rkbansal" w:date="2020-11-29T16:21:00Z">
          <w:pPr>
            <w:pStyle w:val="ListParagraph"/>
            <w:numPr>
              <w:numId w:val="118"/>
            </w:numPr>
            <w:ind w:hanging="360"/>
          </w:pPr>
        </w:pPrChange>
      </w:pPr>
      <w:ins w:id="9226"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9227" w:author="rkbansal" w:date="2020-11-29T16:22:00Z"/>
        </w:rPr>
      </w:pPr>
      <w:ins w:id="9228"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9229" w:author="rkbansal" w:date="2020-11-29T16:22:00Z"/>
        </w:rPr>
      </w:pPr>
      <w:ins w:id="9230" w:author="rkbansal" w:date="2020-11-29T16:22:00Z">
        <w:r>
          <w:t>Without authentication</w:t>
        </w:r>
        <w:r w:rsidRPr="001F55B5">
          <w:t xml:space="preserve"> </w:t>
        </w:r>
        <w:r>
          <w:t xml:space="preserve">means directly hitting the </w:t>
        </w:r>
      </w:ins>
      <w:ins w:id="9231" w:author="rkbansal" w:date="2020-11-29T16:24:00Z">
        <w:r w:rsidR="00232426">
          <w:t>data</w:t>
        </w:r>
      </w:ins>
      <w:ins w:id="9232" w:author="rkbansal" w:date="2020-11-29T16:22:00Z">
        <w:r>
          <w:t>-</w:t>
        </w:r>
      </w:ins>
      <w:ins w:id="9233" w:author="rkbansal" w:date="2020-11-29T16:24:00Z">
        <w:r w:rsidR="00232426">
          <w:t>upload</w:t>
        </w:r>
      </w:ins>
      <w:ins w:id="9234" w:author="rkbansal" w:date="2020-11-29T16:22:00Z">
        <w:r>
          <w:t>-service running on 4379 and save the darshan details</w:t>
        </w:r>
      </w:ins>
    </w:p>
    <w:p w14:paraId="61AFCD77" w14:textId="66D5AB09" w:rsidR="00124B73" w:rsidRDefault="00EF00DE" w:rsidP="00124B73">
      <w:pPr>
        <w:pStyle w:val="ListParagraph"/>
        <w:ind w:left="924"/>
        <w:rPr>
          <w:ins w:id="9235" w:author="rkbansal" w:date="2020-11-29T16:22:00Z"/>
        </w:rPr>
      </w:pPr>
      <w:ins w:id="9236"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9237" w:author="rkbansal" w:date="2020-11-29T16:22:00Z"/>
        </w:rPr>
      </w:pPr>
    </w:p>
    <w:p w14:paraId="73B56A87" w14:textId="07C04F36" w:rsidR="00124B73" w:rsidRDefault="00124B73" w:rsidP="00124B73">
      <w:pPr>
        <w:pStyle w:val="ListParagraph"/>
        <w:numPr>
          <w:ilvl w:val="1"/>
          <w:numId w:val="19"/>
        </w:numPr>
        <w:ind w:left="924" w:hanging="357"/>
        <w:rPr>
          <w:ins w:id="9238" w:author="rkbansal" w:date="2020-11-29T16:22:00Z"/>
        </w:rPr>
      </w:pPr>
      <w:ins w:id="9239" w:author="rkbansal" w:date="2020-11-29T16:22:00Z">
        <w:r>
          <w:t xml:space="preserve">With authentication means every request to </w:t>
        </w:r>
      </w:ins>
      <w:ins w:id="9240" w:author="rkbansal" w:date="2020-11-30T19:06:00Z">
        <w:r w:rsidR="00CE6A0E">
          <w:t xml:space="preserve">data-upload-service </w:t>
        </w:r>
      </w:ins>
      <w:ins w:id="9241" w:author="rkbansal" w:date="2020-11-29T16:22:00Z">
        <w:r>
          <w:t>microservice will be hit via gateway running 1379</w:t>
        </w:r>
      </w:ins>
    </w:p>
    <w:p w14:paraId="11C4AD97" w14:textId="77777777" w:rsidR="00124B73" w:rsidRDefault="00124B73" w:rsidP="00124B73">
      <w:pPr>
        <w:pStyle w:val="ListParagraph"/>
        <w:ind w:left="1440"/>
        <w:rPr>
          <w:ins w:id="9242" w:author="rkbansal" w:date="2020-11-29T16:22:00Z"/>
        </w:rPr>
      </w:pPr>
    </w:p>
    <w:p w14:paraId="414426BD" w14:textId="0C21ED17" w:rsidR="00124B73" w:rsidRPr="005D2287" w:rsidRDefault="00124B73" w:rsidP="00124B73">
      <w:pPr>
        <w:pStyle w:val="ListParagraph"/>
        <w:numPr>
          <w:ilvl w:val="2"/>
          <w:numId w:val="19"/>
        </w:numPr>
        <w:ind w:left="1491" w:hanging="357"/>
        <w:rPr>
          <w:ins w:id="9243" w:author="rkbansal" w:date="2020-11-29T16:22:00Z"/>
          <w:b/>
          <w:sz w:val="28"/>
        </w:rPr>
      </w:pPr>
      <w:ins w:id="9244" w:author="rkbansal" w:date="2020-11-29T16:22:00Z">
        <w:r>
          <w:t xml:space="preserve">with authentication means every request to </w:t>
        </w:r>
      </w:ins>
      <w:ins w:id="9245" w:author="rkbansal" w:date="2020-11-30T19:06:00Z">
        <w:r w:rsidR="00CE6A0E">
          <w:t xml:space="preserve">data-upload-service </w:t>
        </w:r>
      </w:ins>
      <w:ins w:id="9246"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9247" w:author="rkbansal" w:date="2020-11-29T16:22:00Z"/>
          <w:b/>
          <w:sz w:val="28"/>
        </w:rPr>
      </w:pPr>
      <w:ins w:id="9248" w:author="rkbansal" w:date="2020-11-30T19:06:00Z">
        <w:r>
          <w:t xml:space="preserve">uploading </w:t>
        </w:r>
      </w:ins>
      <w:ins w:id="9249" w:author="rkbansal" w:date="2020-11-30T19:07:00Z">
        <w:r>
          <w:t>the data</w:t>
        </w:r>
      </w:ins>
      <w:ins w:id="9250"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9251" w:author="rkbansal" w:date="2020-11-29T16:22:00Z"/>
          <w:b/>
          <w:sz w:val="28"/>
        </w:rPr>
      </w:pPr>
      <w:ins w:id="9252"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9253" w:author="rkbansal" w:date="2020-11-29T16:22:00Z"/>
          <w:b/>
          <w:sz w:val="28"/>
        </w:rPr>
      </w:pPr>
      <w:ins w:id="9254" w:author="rkbansal" w:date="2020-11-30T19:07:00Z">
        <w:r>
          <w:t>Uploading file</w:t>
        </w:r>
      </w:ins>
      <w:ins w:id="9255"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9256" w:author="rkbansal" w:date="2020-11-29T16:22:00Z"/>
          <w:b/>
        </w:rPr>
      </w:pPr>
      <w:ins w:id="9257"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9258" w:author="rkbansal" w:date="2020-11-29T16:22:00Z"/>
          <w:b/>
        </w:rPr>
      </w:pPr>
      <w:ins w:id="9259"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9260" w:author="rkbansal" w:date="2020-11-29T16:22:00Z"/>
          <w:b/>
          <w:sz w:val="28"/>
        </w:rPr>
      </w:pPr>
    </w:p>
    <w:p w14:paraId="428ED6B8" w14:textId="77777777" w:rsidR="00124B73" w:rsidRDefault="00124B73" w:rsidP="00124B73">
      <w:pPr>
        <w:pStyle w:val="ListParagraph"/>
        <w:ind w:left="3960"/>
        <w:rPr>
          <w:ins w:id="9261"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9262" w:author="rkbansal" w:date="2020-11-29T16:22:00Z"/>
          <w:b/>
          <w:sz w:val="28"/>
        </w:rPr>
      </w:pPr>
      <w:ins w:id="9263" w:author="rkbansal" w:date="2020-11-29T16:22:00Z">
        <w:r w:rsidRPr="00733CDB">
          <w:rPr>
            <w:b/>
            <w:sz w:val="28"/>
          </w:rPr>
          <w:t xml:space="preserve">Now hit the </w:t>
        </w:r>
      </w:ins>
      <w:ins w:id="9264" w:author="rkbansal" w:date="2020-11-30T19:07:00Z">
        <w:r w:rsidR="00CE6A0E">
          <w:t xml:space="preserve">data-upload-service </w:t>
        </w:r>
      </w:ins>
      <w:ins w:id="9265" w:author="rkbansal" w:date="2020-11-29T16:22:00Z">
        <w:r w:rsidRPr="00733CDB">
          <w:rPr>
            <w:b/>
            <w:sz w:val="28"/>
          </w:rPr>
          <w:t xml:space="preserve">to </w:t>
        </w:r>
      </w:ins>
      <w:ins w:id="9266" w:author="rkbansal" w:date="2020-11-30T19:07:00Z">
        <w:r w:rsidR="00CE6A0E">
          <w:t xml:space="preserve">upload the file </w:t>
        </w:r>
      </w:ins>
      <w:ins w:id="9267"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9268" w:author="rkbansal" w:date="2020-11-29T16:22:00Z"/>
          <w:bCs/>
          <w:sz w:val="28"/>
        </w:rPr>
      </w:pPr>
      <w:ins w:id="9269"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9270" w:author="rkbansal" w:date="2020-11-29T16:22:00Z"/>
          <w:bCs/>
          <w:sz w:val="28"/>
        </w:rPr>
      </w:pPr>
      <w:ins w:id="9271"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9272" w:author="rkbansal" w:date="2020-11-29T16:22:00Z"/>
          <w:bCs/>
          <w:sz w:val="28"/>
        </w:rPr>
      </w:pPr>
    </w:p>
    <w:p w14:paraId="6CE2E514" w14:textId="77777777" w:rsidR="00124B73" w:rsidRDefault="00124B73" w:rsidP="00124B73">
      <w:pPr>
        <w:pStyle w:val="ListParagraph"/>
        <w:numPr>
          <w:ilvl w:val="1"/>
          <w:numId w:val="19"/>
        </w:numPr>
        <w:ind w:left="2001" w:hanging="357"/>
        <w:rPr>
          <w:ins w:id="9273" w:author="rkbansal" w:date="2020-11-29T16:22:00Z"/>
          <w:bCs/>
          <w:sz w:val="28"/>
        </w:rPr>
      </w:pPr>
      <w:ins w:id="9274"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9275" w:author="rkbansal" w:date="2020-11-29T16:22:00Z"/>
          <w:bCs/>
          <w:sz w:val="28"/>
        </w:rPr>
      </w:pPr>
      <w:ins w:id="9276"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9277" w:author="rkbansal" w:date="2020-11-21T13:22:00Z"/>
          <w:rFonts w:eastAsiaTheme="majorEastAsia" w:cstheme="majorBidi"/>
          <w:b/>
          <w:color w:val="2F5496" w:themeColor="accent1" w:themeShade="BF"/>
          <w:sz w:val="28"/>
          <w:szCs w:val="26"/>
          <w:rPrChange w:id="9278" w:author="rkbansal" w:date="2020-11-29T16:22:00Z">
            <w:rPr>
              <w:ins w:id="9279" w:author="rkbansal" w:date="2020-11-21T13:22:00Z"/>
              <w:rFonts w:eastAsiaTheme="majorEastAsia" w:cstheme="majorBidi"/>
              <w:color w:val="2F5496" w:themeColor="accent1" w:themeShade="BF"/>
              <w:szCs w:val="26"/>
            </w:rPr>
          </w:rPrChange>
        </w:rPr>
      </w:pPr>
      <w:ins w:id="9280" w:author="rkbansal" w:date="2020-11-21T13:22:00Z">
        <w:r w:rsidRPr="00124B73">
          <w:rPr>
            <w:b/>
            <w:sz w:val="28"/>
            <w:rPrChange w:id="9281" w:author="rkbansal" w:date="2020-11-29T16:22:00Z">
              <w:rPr/>
            </w:rPrChange>
          </w:rPr>
          <w:br w:type="page"/>
        </w:r>
      </w:ins>
    </w:p>
    <w:p w14:paraId="437D2F74" w14:textId="24AF791A" w:rsidR="00DE691F" w:rsidRDefault="00DE691F" w:rsidP="00DE691F">
      <w:pPr>
        <w:pStyle w:val="Heading2"/>
        <w:rPr>
          <w:ins w:id="9282" w:author="rkbansal" w:date="2020-11-29T21:38:00Z"/>
          <w:rFonts w:ascii="Georgia" w:hAnsi="Georgia"/>
          <w:b/>
          <w:sz w:val="28"/>
        </w:rPr>
      </w:pPr>
      <w:ins w:id="9283"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9284" w:author="rkbansal" w:date="2020-11-30T00:10:00Z"/>
        </w:rPr>
      </w:pPr>
      <w:ins w:id="9285" w:author="rkbansal" w:date="2020-11-29T21:38:00Z">
        <w:r>
          <w:t xml:space="preserve">This service will be used </w:t>
        </w:r>
      </w:ins>
      <w:ins w:id="9286" w:author="rkbansal" w:date="2020-11-29T21:40:00Z">
        <w:r>
          <w:t xml:space="preserve">by other microservices </w:t>
        </w:r>
      </w:ins>
      <w:ins w:id="9287" w:author="rkbansal" w:date="2020-11-29T21:38:00Z">
        <w:r>
          <w:t>to cache the reference entities</w:t>
        </w:r>
      </w:ins>
      <w:ins w:id="9288" w:author="rkbansal" w:date="2020-11-29T21:39:00Z">
        <w:r>
          <w:t xml:space="preserve">. </w:t>
        </w:r>
      </w:ins>
      <w:ins w:id="9289" w:author="rkbansal" w:date="2020-11-29T21:40:00Z">
        <w:r>
          <w:t xml:space="preserve">For example, this service will </w:t>
        </w:r>
      </w:ins>
      <w:ins w:id="9290" w:author="rkbansal" w:date="2020-11-29T21:41:00Z">
        <w:r>
          <w:t>communicate with th</w:t>
        </w:r>
      </w:ins>
      <w:ins w:id="9291" w:author="rkbansal" w:date="2020-11-29T21:40:00Z">
        <w:r>
          <w:t>e people-mgmt-service, project-mgmt-service and use</w:t>
        </w:r>
      </w:ins>
      <w:ins w:id="9292" w:author="rkbansal" w:date="2020-11-29T21:41:00Z">
        <w:r>
          <w:t>r-mgmt-service using feign client to cache its entities.</w:t>
        </w:r>
      </w:ins>
    </w:p>
    <w:p w14:paraId="46DD3A3A" w14:textId="3903A275" w:rsidR="00D70EA5" w:rsidRDefault="0041032D" w:rsidP="008B248F">
      <w:pPr>
        <w:rPr>
          <w:ins w:id="9293" w:author="rkbansal" w:date="2020-11-30T00:10:00Z"/>
        </w:rPr>
      </w:pPr>
      <w:ins w:id="9294"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9295" w:author="rkbansal" w:date="2020-11-29T21:38:00Z"/>
          <w:rPrChange w:id="9296" w:author="rkbansal" w:date="2020-11-29T21:38:00Z">
            <w:rPr>
              <w:ins w:id="9297" w:author="rkbansal" w:date="2020-11-29T21:38:00Z"/>
              <w:rFonts w:ascii="Georgia" w:hAnsi="Georgia"/>
              <w:b/>
              <w:sz w:val="28"/>
            </w:rPr>
          </w:rPrChange>
        </w:rPr>
        <w:pPrChange w:id="9298" w:author="rkbansal" w:date="2020-11-29T21:38:00Z">
          <w:pPr>
            <w:pStyle w:val="Heading2"/>
          </w:pPr>
        </w:pPrChange>
      </w:pPr>
      <w:ins w:id="9299" w:author="rkbansal" w:date="2020-11-30T00:10:00Z">
        <w:r w:rsidRPr="00D70EA5">
          <w:rPr>
            <w:rFonts w:ascii="Proxima" w:hAnsi="Proxima"/>
            <w:color w:val="538135" w:themeColor="accent6" w:themeShade="BF"/>
            <w:spacing w:val="4"/>
            <w:sz w:val="26"/>
            <w:szCs w:val="26"/>
            <w:shd w:val="clear" w:color="auto" w:fill="FFFFFF"/>
            <w:rPrChange w:id="9300"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is an open source library implemented in Java for implementing caches in Java programs, especially local and distributed caches in main memory or on the hard disk. Thanks to the implementation of JSR-107, Ehcache is fully compatible with the </w:t>
        </w:r>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9301" w:author="rkbansal" w:date="2020-11-29T21:42:00Z"/>
        </w:rPr>
      </w:pPr>
      <w:ins w:id="9302" w:author="rkbansal" w:date="2020-11-29T21:42:00Z">
        <w:r>
          <w:t>Create the Project using spring Starter Project.</w:t>
        </w:r>
      </w:ins>
    </w:p>
    <w:p w14:paraId="4FA03111" w14:textId="71CE7A68" w:rsidR="00256DA2" w:rsidRDefault="00727F5F" w:rsidP="00256DA2">
      <w:pPr>
        <w:rPr>
          <w:ins w:id="9303" w:author="rkbansal" w:date="2020-11-29T21:42:00Z"/>
        </w:rPr>
      </w:pPr>
      <w:ins w:id="9304"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9305" w:author="rkbansal" w:date="2020-11-29T21:42:00Z"/>
        </w:rPr>
      </w:pPr>
    </w:p>
    <w:p w14:paraId="11806955" w14:textId="0DF4E564" w:rsidR="00256DA2" w:rsidRDefault="00256DA2" w:rsidP="00256DA2">
      <w:pPr>
        <w:pStyle w:val="ListParagraph"/>
        <w:numPr>
          <w:ilvl w:val="0"/>
          <w:numId w:val="82"/>
        </w:numPr>
        <w:rPr>
          <w:ins w:id="9306" w:author="rkbansal" w:date="2020-11-29T21:42:00Z"/>
        </w:rPr>
      </w:pPr>
      <w:ins w:id="9307" w:author="rkbansal" w:date="2020-11-29T21:42:00Z">
        <w:r>
          <w:t xml:space="preserve">Click on Next and </w:t>
        </w:r>
      </w:ins>
      <w:ins w:id="9308" w:author="rkbansal" w:date="2020-11-29T21:43:00Z">
        <w:r w:rsidR="00D14CEE">
          <w:t>Finish.</w:t>
        </w:r>
      </w:ins>
    </w:p>
    <w:p w14:paraId="0655AF95" w14:textId="6863CEDA" w:rsidR="00256DA2" w:rsidRDefault="00256DA2" w:rsidP="00256DA2">
      <w:pPr>
        <w:rPr>
          <w:ins w:id="9309" w:author="rkbansal" w:date="2020-11-29T21:42:00Z"/>
          <w:bCs/>
          <w:sz w:val="28"/>
        </w:rPr>
      </w:pPr>
    </w:p>
    <w:p w14:paraId="203DA878" w14:textId="3FF47A06" w:rsidR="00256DA2" w:rsidRPr="00AC7DCA" w:rsidRDefault="00D14CEE" w:rsidP="00256DA2">
      <w:pPr>
        <w:pStyle w:val="ListParagraph"/>
        <w:numPr>
          <w:ilvl w:val="0"/>
          <w:numId w:val="82"/>
        </w:numPr>
        <w:rPr>
          <w:ins w:id="9310" w:author="rkbansal" w:date="2020-11-29T21:42:00Z"/>
        </w:rPr>
      </w:pPr>
      <w:ins w:id="9311" w:author="rkbansal" w:date="2020-11-29T21:43:00Z">
        <w:r>
          <w:rPr>
            <w:bCs/>
            <w:sz w:val="28"/>
          </w:rPr>
          <w:t>I</w:t>
        </w:r>
      </w:ins>
      <w:ins w:id="9312" w:author="rkbansal" w:date="2020-11-29T21:42:00Z">
        <w:r w:rsidR="00256DA2" w:rsidRPr="00AC7DCA">
          <w:rPr>
            <w:bCs/>
            <w:sz w:val="28"/>
          </w:rPr>
          <w:t>mport the project.</w:t>
        </w:r>
      </w:ins>
    </w:p>
    <w:p w14:paraId="7874C60D" w14:textId="6EC83D98" w:rsidR="00256DA2" w:rsidRPr="00AC7DCA" w:rsidRDefault="00A25318" w:rsidP="00256DA2">
      <w:pPr>
        <w:rPr>
          <w:ins w:id="9313" w:author="rkbansal" w:date="2020-11-29T21:42:00Z"/>
        </w:rPr>
      </w:pPr>
      <w:ins w:id="9314"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9315" w:author="rkbansal" w:date="2020-11-29T21:49:00Z"/>
        </w:rPr>
      </w:pPr>
      <w:ins w:id="9316" w:author="rkbansal" w:date="2020-11-29T21:49:00Z">
        <w:r>
          <w:t>Add the following dependencies in pom.xml with the following considerations:</w:t>
        </w:r>
      </w:ins>
    </w:p>
    <w:p w14:paraId="6084A361" w14:textId="77777777" w:rsidR="009A06F3" w:rsidRPr="00864941" w:rsidRDefault="009A06F3" w:rsidP="009A06F3">
      <w:pPr>
        <w:pStyle w:val="ListParagraph"/>
        <w:numPr>
          <w:ilvl w:val="1"/>
          <w:numId w:val="107"/>
        </w:numPr>
        <w:rPr>
          <w:ins w:id="9317" w:author="rkbansal" w:date="2020-11-29T21:49:00Z"/>
          <w:bCs/>
        </w:rPr>
      </w:pPr>
      <w:ins w:id="9318"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B7CABC2" w14:textId="77777777" w:rsidR="009A06F3" w:rsidRDefault="009A06F3" w:rsidP="009A06F3">
      <w:pPr>
        <w:pStyle w:val="ListParagraph"/>
        <w:numPr>
          <w:ilvl w:val="1"/>
          <w:numId w:val="107"/>
        </w:numPr>
        <w:rPr>
          <w:ins w:id="9319" w:author="rkbansal" w:date="2020-11-29T21:49:00Z"/>
          <w:bCs/>
        </w:rPr>
      </w:pPr>
      <w:ins w:id="9320"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9321" w:author="rkbansal" w:date="2020-11-29T21:59:00Z"/>
          <w:bCs/>
        </w:rPr>
      </w:pPr>
      <w:ins w:id="9322"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9323" w:author="rkbansal" w:date="2020-11-29T22:00:00Z"/>
          <w:bCs/>
        </w:rPr>
      </w:pPr>
      <w:ins w:id="9324" w:author="rkbansal" w:date="2020-11-30T00:12:00Z">
        <w:r>
          <w:rPr>
            <w:bCs/>
            <w:color w:val="FF0000"/>
          </w:rPr>
          <w:t>Ehcache dependencies</w:t>
        </w:r>
      </w:ins>
      <w:ins w:id="9325" w:author="rkbansal" w:date="2020-11-29T21:59:00Z">
        <w:r w:rsidR="00B73EBC" w:rsidRPr="00B73EBC">
          <w:rPr>
            <w:bCs/>
            <w:rPrChange w:id="9326" w:author="rkbansal" w:date="2020-11-29T21:59:00Z">
              <w:rPr>
                <w:bCs/>
                <w:color w:val="FF0000"/>
              </w:rPr>
            </w:rPrChange>
          </w:rPr>
          <w:t>-</w:t>
        </w:r>
        <w:r w:rsidR="00B73EBC">
          <w:rPr>
            <w:bCs/>
          </w:rPr>
          <w:t>api: ehcache, spring-boot-starter-cache and cache-api</w:t>
        </w:r>
      </w:ins>
      <w:ins w:id="9327"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9328" w:author="rkbansal" w:date="2020-11-29T21:49:00Z"/>
          <w:bCs/>
        </w:rPr>
      </w:pPr>
      <w:ins w:id="9329" w:author="rkbansal" w:date="2020-11-29T22:00:00Z">
        <w:r>
          <w:rPr>
            <w:bCs/>
            <w:color w:val="FF0000"/>
          </w:rPr>
          <w:t>Fiegn</w:t>
        </w:r>
        <w:r w:rsidRPr="00B73EBC">
          <w:rPr>
            <w:bCs/>
            <w:rPrChange w:id="9330"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9331" w:author="rkbansal" w:date="2020-11-29T21:58:00Z"/>
          <w:noProof/>
        </w:rPr>
      </w:pPr>
      <w:ins w:id="9332"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9333" w:author="rkbansal" w:date="2020-11-29T21:49:00Z"/>
        </w:rPr>
        <w:pPrChange w:id="9334" w:author="rkbansal" w:date="2020-11-29T21:58:00Z">
          <w:pPr>
            <w:pStyle w:val="ListParagraph"/>
          </w:pPr>
        </w:pPrChange>
      </w:pPr>
      <w:ins w:id="9335"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9336" w:author="rkbansal" w:date="2020-11-30T00:12:00Z"/>
          <w:rFonts w:eastAsiaTheme="majorEastAsia" w:cstheme="majorBidi"/>
          <w:b/>
          <w:color w:val="2F5496" w:themeColor="accent1" w:themeShade="BF"/>
          <w:sz w:val="28"/>
          <w:szCs w:val="26"/>
          <w:rPrChange w:id="9337" w:author="rkbansal" w:date="2020-11-30T00:12:00Z">
            <w:rPr>
              <w:ins w:id="9338" w:author="rkbansal" w:date="2020-11-30T00:12:00Z"/>
              <w:bCs/>
            </w:rPr>
          </w:rPrChange>
        </w:rPr>
      </w:pPr>
      <w:ins w:id="9339" w:author="rkbansal" w:date="2020-11-29T22:01:00Z">
        <w:r>
          <w:rPr>
            <w:bCs/>
            <w:color w:val="FF0000"/>
          </w:rPr>
          <w:t xml:space="preserve">Make </w:t>
        </w:r>
      </w:ins>
      <w:ins w:id="9340" w:author="rkbansal" w:date="2020-11-29T21:49:00Z">
        <w:r w:rsidR="009A06F3" w:rsidRPr="00DE30DD">
          <w:rPr>
            <w:bCs/>
            <w:color w:val="FF0000"/>
          </w:rPr>
          <w:t>application.properties</w:t>
        </w:r>
        <w:r w:rsidR="009A06F3">
          <w:rPr>
            <w:bCs/>
          </w:rPr>
          <w:t xml:space="preserve"> </w:t>
        </w:r>
      </w:ins>
      <w:ins w:id="9341" w:author="rkbansal" w:date="2020-11-29T22:01:00Z">
        <w:r>
          <w:rPr>
            <w:bCs/>
          </w:rPr>
          <w:t xml:space="preserve">empty as it is not required and will be referred </w:t>
        </w:r>
      </w:ins>
      <w:ins w:id="9342"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9343" w:author="rkbansal" w:date="2020-11-30T00:14:00Z"/>
          <w:rFonts w:eastAsiaTheme="majorEastAsia" w:cstheme="majorBidi"/>
          <w:b/>
          <w:color w:val="2F5496" w:themeColor="accent1" w:themeShade="BF"/>
          <w:sz w:val="28"/>
          <w:szCs w:val="26"/>
          <w:rPrChange w:id="9344" w:author="rkbansal" w:date="2020-11-30T00:14:00Z">
            <w:rPr>
              <w:ins w:id="9345" w:author="rkbansal" w:date="2020-11-30T00:14:00Z"/>
              <w:rFonts w:ascii="Proxima" w:hAnsi="Proxima"/>
              <w:color w:val="2B3636"/>
              <w:spacing w:val="4"/>
              <w:sz w:val="26"/>
              <w:szCs w:val="26"/>
              <w:shd w:val="clear" w:color="auto" w:fill="FFFFFF"/>
            </w:rPr>
          </w:rPrChange>
        </w:rPr>
      </w:pPr>
      <w:ins w:id="9346"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9347" w:author="rkbansal" w:date="2020-11-30T00:14:00Z"/>
          <w:bCs/>
        </w:rPr>
      </w:pPr>
    </w:p>
    <w:p w14:paraId="38E555D4" w14:textId="12D429FD" w:rsidR="00440A9F" w:rsidRDefault="00440A9F" w:rsidP="00440A9F">
      <w:pPr>
        <w:pStyle w:val="ListParagraph"/>
        <w:rPr>
          <w:ins w:id="9348" w:author="rkbansal" w:date="2020-11-30T00:14:00Z"/>
          <w:bCs/>
        </w:rPr>
      </w:pPr>
      <w:ins w:id="9349"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9350" w:author="rkbansal" w:date="2020-11-30T00:23:00Z"/>
          <w:rFonts w:eastAsiaTheme="majorEastAsia" w:cstheme="majorBidi"/>
          <w:b/>
          <w:color w:val="2F5496" w:themeColor="accent1" w:themeShade="BF"/>
          <w:sz w:val="28"/>
          <w:szCs w:val="26"/>
        </w:rPr>
      </w:pPr>
      <w:ins w:id="9351"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9352" w:author="rkbansal" w:date="2020-11-30T00:23:00Z"/>
          <w:rFonts w:ascii="Proxima" w:hAnsi="Proxima"/>
          <w:color w:val="2B3636"/>
          <w:spacing w:val="4"/>
          <w:sz w:val="26"/>
          <w:szCs w:val="26"/>
          <w:shd w:val="clear" w:color="auto" w:fill="FFFFFF"/>
        </w:rPr>
      </w:pPr>
      <w:ins w:id="9353"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9354" w:author="rkbansal" w:date="2020-11-30T00:24:00Z"/>
          <w:rFonts w:eastAsiaTheme="majorEastAsia" w:cstheme="majorBidi"/>
          <w:b/>
          <w:color w:val="2F5496" w:themeColor="accent1" w:themeShade="BF"/>
          <w:sz w:val="28"/>
          <w:szCs w:val="26"/>
        </w:rPr>
      </w:pPr>
      <w:ins w:id="9355"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9356" w:author="rkbansal" w:date="2020-11-30T00:24:00Z"/>
          <w:rFonts w:ascii="Proxima" w:hAnsi="Proxima"/>
          <w:color w:val="2B3636"/>
          <w:spacing w:val="4"/>
          <w:sz w:val="26"/>
          <w:szCs w:val="26"/>
        </w:rPr>
        <w:pPrChange w:id="9357" w:author="rkbansal" w:date="2020-11-30T00:24:00Z">
          <w:pPr>
            <w:pStyle w:val="NormalWeb"/>
            <w:shd w:val="clear" w:color="auto" w:fill="FFFFFF"/>
            <w:spacing w:before="0" w:beforeAutospacing="0" w:after="225" w:afterAutospacing="0"/>
          </w:pPr>
        </w:pPrChange>
      </w:pPr>
      <w:ins w:id="9358" w:author="rkbansal" w:date="2020-11-30T00:24:00Z">
        <w:r>
          <w:rPr>
            <w:rFonts w:ascii="Proxima" w:hAnsi="Proxima"/>
            <w:color w:val="2B3636"/>
            <w:spacing w:val="4"/>
            <w:sz w:val="26"/>
            <w:szCs w:val="26"/>
          </w:rPr>
          <w:lastRenderedPageBreak/>
          <w:t>Each time this method is called with a radius greater than 5, the caching behavior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9359" w:author="rkbansal" w:date="2020-11-30T00:24:00Z"/>
          <w:rFonts w:ascii="Proxima" w:hAnsi="Proxima"/>
          <w:color w:val="2B3636"/>
          <w:spacing w:val="4"/>
          <w:sz w:val="26"/>
          <w:szCs w:val="26"/>
        </w:rPr>
        <w:pPrChange w:id="9360" w:author="rkbansal" w:date="2020-11-30T00:24:00Z">
          <w:pPr>
            <w:pStyle w:val="NormalWeb"/>
            <w:shd w:val="clear" w:color="auto" w:fill="FFFFFF"/>
            <w:spacing w:before="0" w:beforeAutospacing="0" w:after="225" w:afterAutospacing="0"/>
          </w:pPr>
        </w:pPrChange>
      </w:pPr>
      <w:ins w:id="9361" w:author="rkbansal" w:date="2020-11-30T00:24:00Z">
        <w:r>
          <w:rPr>
            <w:rFonts w:ascii="Proxima" w:hAnsi="Proxima"/>
            <w:color w:val="2B3636"/>
            <w:spacing w:val="4"/>
            <w:sz w:val="26"/>
            <w:szCs w:val="26"/>
          </w:rPr>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9362"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9363">
          <w:tblGrid>
            <w:gridCol w:w="2985"/>
            <w:gridCol w:w="9735"/>
          </w:tblGrid>
        </w:tblGridChange>
      </w:tblGrid>
      <w:tr w:rsidR="008724F2" w14:paraId="3FB68988" w14:textId="77777777" w:rsidTr="008724F2">
        <w:trPr>
          <w:ins w:id="9364" w:author="rkbansal" w:date="2020-11-30T00:24:00Z"/>
        </w:trPr>
        <w:tc>
          <w:tcPr>
            <w:tcW w:w="2985" w:type="dxa"/>
            <w:shd w:val="clear" w:color="auto" w:fill="FFFFFF"/>
            <w:tcMar>
              <w:top w:w="195" w:type="dxa"/>
              <w:left w:w="0" w:type="dxa"/>
              <w:bottom w:w="195" w:type="dxa"/>
              <w:right w:w="240" w:type="dxa"/>
            </w:tcMar>
            <w:vAlign w:val="center"/>
            <w:hideMark/>
            <w:tcPrChange w:id="9365"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9366" w:author="rkbansal" w:date="2020-11-30T00:24:00Z"/>
                <w:rFonts w:ascii="Proxima" w:hAnsi="Proxima"/>
                <w:b/>
                <w:bCs/>
                <w:color w:val="2B3636"/>
                <w:spacing w:val="4"/>
                <w:sz w:val="26"/>
                <w:szCs w:val="26"/>
              </w:rPr>
            </w:pPr>
            <w:ins w:id="9367"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9368"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9369" w:author="rkbansal" w:date="2020-11-30T00:24:00Z"/>
                <w:rFonts w:ascii="Proxima" w:hAnsi="Proxima"/>
                <w:b/>
                <w:bCs/>
                <w:color w:val="2B3636"/>
                <w:spacing w:val="4"/>
                <w:sz w:val="26"/>
                <w:szCs w:val="26"/>
              </w:rPr>
            </w:pPr>
            <w:ins w:id="9370"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9371" w:author="rkbansal" w:date="2020-11-30T00:24:00Z"/>
        </w:trPr>
        <w:tc>
          <w:tcPr>
            <w:tcW w:w="2985" w:type="dxa"/>
            <w:shd w:val="clear" w:color="auto" w:fill="FFFFFF"/>
            <w:tcMar>
              <w:top w:w="195" w:type="dxa"/>
              <w:left w:w="0" w:type="dxa"/>
              <w:bottom w:w="195" w:type="dxa"/>
              <w:right w:w="240" w:type="dxa"/>
            </w:tcMar>
            <w:vAlign w:val="center"/>
            <w:hideMark/>
            <w:tcPrChange w:id="9372"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9373" w:author="rkbansal" w:date="2020-11-30T00:24:00Z"/>
                <w:rFonts w:ascii="Proxima" w:hAnsi="Proxima"/>
                <w:color w:val="2B3636"/>
                <w:spacing w:val="4"/>
                <w:sz w:val="26"/>
                <w:szCs w:val="26"/>
              </w:rPr>
            </w:pPr>
            <w:ins w:id="9374" w:author="rkbansal" w:date="2020-11-30T00:24:00Z">
              <w:r>
                <w:rPr>
                  <w:rStyle w:val="gitenlighterjs"/>
                  <w:rFonts w:ascii="inherit" w:hAnsi="inherit"/>
                  <w:color w:val="000000"/>
                  <w:spacing w:val="4"/>
                  <w:sz w:val="18"/>
                  <w:szCs w:val="18"/>
                  <w:bdr w:val="single" w:sz="6" w:space="2" w:color="E0E0E0" w:frame="1"/>
                  <w:shd w:val="clear" w:color="auto" w:fill="F7F7F7"/>
                </w:rPr>
                <w:t>value / cacheNames</w:t>
              </w:r>
            </w:ins>
          </w:p>
        </w:tc>
        <w:tc>
          <w:tcPr>
            <w:tcW w:w="9735" w:type="dxa"/>
            <w:shd w:val="clear" w:color="auto" w:fill="FFFFFF"/>
            <w:tcMar>
              <w:top w:w="195" w:type="dxa"/>
              <w:left w:w="240" w:type="dxa"/>
              <w:bottom w:w="195" w:type="dxa"/>
              <w:right w:w="0" w:type="dxa"/>
            </w:tcMar>
            <w:vAlign w:val="center"/>
            <w:hideMark/>
            <w:tcPrChange w:id="9375"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9376" w:author="rkbansal" w:date="2020-11-30T00:24:00Z"/>
                <w:rFonts w:ascii="Proxima" w:hAnsi="Proxima"/>
                <w:color w:val="2B3636"/>
                <w:spacing w:val="4"/>
                <w:sz w:val="26"/>
                <w:szCs w:val="26"/>
              </w:rPr>
            </w:pPr>
            <w:ins w:id="9377"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9378" w:author="rkbansal" w:date="2020-11-30T00:24:00Z"/>
        </w:trPr>
        <w:tc>
          <w:tcPr>
            <w:tcW w:w="2985" w:type="dxa"/>
            <w:shd w:val="clear" w:color="auto" w:fill="FFFFFF"/>
            <w:tcMar>
              <w:top w:w="195" w:type="dxa"/>
              <w:left w:w="0" w:type="dxa"/>
              <w:bottom w:w="195" w:type="dxa"/>
              <w:right w:w="240" w:type="dxa"/>
            </w:tcMar>
            <w:vAlign w:val="center"/>
            <w:hideMark/>
            <w:tcPrChange w:id="9379"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57D6A5E9" w:rsidR="008724F2" w:rsidRDefault="00CF7C3E">
            <w:pPr>
              <w:rPr>
                <w:ins w:id="9380" w:author="rkbansal" w:date="2020-11-30T00:24:00Z"/>
                <w:rFonts w:ascii="Proxima" w:hAnsi="Proxima"/>
                <w:color w:val="2B3636"/>
                <w:spacing w:val="4"/>
                <w:sz w:val="26"/>
                <w:szCs w:val="26"/>
              </w:rPr>
            </w:pPr>
            <w:ins w:id="9381" w:author="rkbansal" w:date="2020-11-30T00:24:00Z">
              <w:r>
                <w:rPr>
                  <w:rStyle w:val="gitenlighterjs"/>
                  <w:rFonts w:ascii="inherit" w:hAnsi="inherit"/>
                  <w:color w:val="000000"/>
                  <w:spacing w:val="4"/>
                  <w:sz w:val="18"/>
                  <w:szCs w:val="18"/>
                  <w:bdr w:val="single" w:sz="6" w:space="2" w:color="E0E0E0" w:frame="1"/>
                  <w:shd w:val="clear" w:color="auto" w:fill="F7F7F7"/>
                </w:rPr>
                <w:t>K</w:t>
              </w:r>
              <w:r w:rsidR="008724F2">
                <w:rPr>
                  <w:rStyle w:val="gitenlighterjs"/>
                  <w:rFonts w:ascii="inherit" w:hAnsi="inherit"/>
                  <w:color w:val="000000"/>
                  <w:spacing w:val="4"/>
                  <w:sz w:val="18"/>
                  <w:szCs w:val="18"/>
                  <w:bdr w:val="single" w:sz="6" w:space="2" w:color="E0E0E0" w:frame="1"/>
                  <w:shd w:val="clear" w:color="auto" w:fill="F7F7F7"/>
                </w:rPr>
                <w:t>ey</w:t>
              </w:r>
            </w:ins>
          </w:p>
        </w:tc>
        <w:tc>
          <w:tcPr>
            <w:tcW w:w="9735" w:type="dxa"/>
            <w:shd w:val="clear" w:color="auto" w:fill="FFFFFF"/>
            <w:tcMar>
              <w:top w:w="195" w:type="dxa"/>
              <w:left w:w="240" w:type="dxa"/>
              <w:bottom w:w="195" w:type="dxa"/>
              <w:right w:w="0" w:type="dxa"/>
            </w:tcMar>
            <w:vAlign w:val="center"/>
            <w:hideMark/>
            <w:tcPrChange w:id="9382"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9383" w:author="rkbansal" w:date="2020-11-30T00:24:00Z"/>
                <w:rFonts w:ascii="Proxima" w:hAnsi="Proxima"/>
                <w:color w:val="2B3636"/>
                <w:spacing w:val="4"/>
                <w:sz w:val="26"/>
                <w:szCs w:val="26"/>
              </w:rPr>
            </w:pPr>
            <w:ins w:id="9384"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(SpEL)</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9385" w:author="rkbansal" w:date="2020-11-30T00:24:00Z"/>
        </w:trPr>
        <w:tc>
          <w:tcPr>
            <w:tcW w:w="2985" w:type="dxa"/>
            <w:shd w:val="clear" w:color="auto" w:fill="FFFFFF"/>
            <w:tcMar>
              <w:top w:w="195" w:type="dxa"/>
              <w:left w:w="0" w:type="dxa"/>
              <w:bottom w:w="195" w:type="dxa"/>
              <w:right w:w="240" w:type="dxa"/>
            </w:tcMar>
            <w:vAlign w:val="center"/>
            <w:hideMark/>
            <w:tcPrChange w:id="9386"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9387" w:author="rkbansal" w:date="2020-11-30T00:24:00Z"/>
                <w:rFonts w:ascii="Proxima" w:hAnsi="Proxima"/>
                <w:color w:val="2B3636"/>
                <w:spacing w:val="4"/>
                <w:sz w:val="26"/>
                <w:szCs w:val="26"/>
              </w:rPr>
            </w:pPr>
            <w:ins w:id="9388"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ins>
          </w:p>
        </w:tc>
        <w:tc>
          <w:tcPr>
            <w:tcW w:w="9735" w:type="dxa"/>
            <w:shd w:val="clear" w:color="auto" w:fill="FFFFFF"/>
            <w:tcMar>
              <w:top w:w="195" w:type="dxa"/>
              <w:left w:w="240" w:type="dxa"/>
              <w:bottom w:w="195" w:type="dxa"/>
              <w:right w:w="0" w:type="dxa"/>
            </w:tcMar>
            <w:vAlign w:val="center"/>
            <w:hideMark/>
            <w:tcPrChange w:id="9389"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9390" w:author="rkbansal" w:date="2020-11-30T00:24:00Z"/>
                <w:rFonts w:ascii="Proxima" w:hAnsi="Proxima"/>
                <w:color w:val="2B3636"/>
                <w:spacing w:val="4"/>
                <w:sz w:val="26"/>
                <w:szCs w:val="26"/>
              </w:rPr>
            </w:pPr>
            <w:ins w:id="9391" w:author="rkbansal" w:date="2020-11-30T00:24:00Z">
              <w:r>
                <w:rPr>
                  <w:rFonts w:ascii="Proxima" w:hAnsi="Proxima"/>
                  <w:color w:val="2B3636"/>
                  <w:spacing w:val="4"/>
                  <w:sz w:val="26"/>
                  <w:szCs w:val="26"/>
                </w:rPr>
                <w:t>Name of a bean that implements the KeyGenerator interface and thus allows the creation of a user-defined cache key.</w:t>
              </w:r>
            </w:ins>
          </w:p>
        </w:tc>
      </w:tr>
      <w:tr w:rsidR="008724F2" w14:paraId="36DE3429" w14:textId="77777777" w:rsidTr="008724F2">
        <w:trPr>
          <w:ins w:id="9392" w:author="rkbansal" w:date="2020-11-30T00:24:00Z"/>
        </w:trPr>
        <w:tc>
          <w:tcPr>
            <w:tcW w:w="2985" w:type="dxa"/>
            <w:shd w:val="clear" w:color="auto" w:fill="FFFFFF"/>
            <w:tcMar>
              <w:top w:w="195" w:type="dxa"/>
              <w:left w:w="0" w:type="dxa"/>
              <w:bottom w:w="195" w:type="dxa"/>
              <w:right w:w="240" w:type="dxa"/>
            </w:tcMar>
            <w:vAlign w:val="center"/>
            <w:hideMark/>
            <w:tcPrChange w:id="9393"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1DB07ECC" w:rsidR="008724F2" w:rsidRDefault="00CF7C3E">
            <w:pPr>
              <w:rPr>
                <w:ins w:id="9394" w:author="rkbansal" w:date="2020-11-30T00:24:00Z"/>
                <w:rFonts w:ascii="Proxima" w:hAnsi="Proxima"/>
                <w:color w:val="2B3636"/>
                <w:spacing w:val="4"/>
                <w:sz w:val="26"/>
                <w:szCs w:val="26"/>
              </w:rPr>
            </w:pPr>
            <w:ins w:id="9395" w:author="rkbansal" w:date="2020-11-30T00:24:00Z">
              <w:r>
                <w:rPr>
                  <w:rStyle w:val="gitenlighterjs"/>
                  <w:rFonts w:ascii="inherit" w:hAnsi="inherit"/>
                  <w:color w:val="000000"/>
                  <w:spacing w:val="4"/>
                  <w:sz w:val="18"/>
                  <w:szCs w:val="18"/>
                  <w:bdr w:val="single" w:sz="6" w:space="2" w:color="E0E0E0" w:frame="1"/>
                  <w:shd w:val="clear" w:color="auto" w:fill="F7F7F7"/>
                </w:rPr>
                <w:t>C</w:t>
              </w:r>
              <w:r w:rsidR="008724F2">
                <w:rPr>
                  <w:rStyle w:val="gitenlighterjs"/>
                  <w:rFonts w:ascii="inherit" w:hAnsi="inherit"/>
                  <w:color w:val="000000"/>
                  <w:spacing w:val="4"/>
                  <w:sz w:val="18"/>
                  <w:szCs w:val="18"/>
                  <w:bdr w:val="single" w:sz="6" w:space="2" w:color="E0E0E0" w:frame="1"/>
                  <w:shd w:val="clear" w:color="auto" w:fill="F7F7F7"/>
                </w:rPr>
                <w:t>ondition</w:t>
              </w:r>
            </w:ins>
          </w:p>
        </w:tc>
        <w:tc>
          <w:tcPr>
            <w:tcW w:w="9735" w:type="dxa"/>
            <w:shd w:val="clear" w:color="auto" w:fill="FFFFFF"/>
            <w:tcMar>
              <w:top w:w="195" w:type="dxa"/>
              <w:left w:w="240" w:type="dxa"/>
              <w:bottom w:w="195" w:type="dxa"/>
              <w:right w:w="0" w:type="dxa"/>
            </w:tcMar>
            <w:vAlign w:val="center"/>
            <w:hideMark/>
            <w:tcPrChange w:id="9396"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9397" w:author="rkbansal" w:date="2020-11-30T00:24:00Z"/>
                <w:rFonts w:ascii="Proxima" w:hAnsi="Proxima"/>
                <w:color w:val="2B3636"/>
                <w:spacing w:val="4"/>
                <w:sz w:val="26"/>
                <w:szCs w:val="26"/>
              </w:rPr>
            </w:pPr>
            <w:ins w:id="9398" w:author="rkbansal" w:date="2020-11-30T00:24:00Z">
              <w:r>
                <w:rPr>
                  <w:rFonts w:ascii="Proxima" w:hAnsi="Proxima"/>
                  <w:color w:val="2B3636"/>
                  <w:spacing w:val="4"/>
                  <w:sz w:val="26"/>
                  <w:szCs w:val="26"/>
                </w:rPr>
                <w:t>Condition as Spring Expression Language (SpEL) that specifies when a result is to be cached.</w:t>
              </w:r>
            </w:ins>
          </w:p>
        </w:tc>
      </w:tr>
      <w:tr w:rsidR="008724F2" w14:paraId="1EB27DFD" w14:textId="77777777" w:rsidTr="008724F2">
        <w:trPr>
          <w:ins w:id="9399" w:author="rkbansal" w:date="2020-11-30T00:24:00Z"/>
        </w:trPr>
        <w:tc>
          <w:tcPr>
            <w:tcW w:w="2985" w:type="dxa"/>
            <w:shd w:val="clear" w:color="auto" w:fill="FFFFFF"/>
            <w:tcMar>
              <w:top w:w="195" w:type="dxa"/>
              <w:left w:w="0" w:type="dxa"/>
              <w:bottom w:w="195" w:type="dxa"/>
              <w:right w:w="240" w:type="dxa"/>
            </w:tcMar>
            <w:vAlign w:val="center"/>
            <w:hideMark/>
            <w:tcPrChange w:id="9400"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08024504" w:rsidR="008724F2" w:rsidRDefault="00CF7C3E">
            <w:pPr>
              <w:rPr>
                <w:ins w:id="9401" w:author="rkbansal" w:date="2020-11-30T00:24:00Z"/>
                <w:rFonts w:ascii="Proxima" w:hAnsi="Proxima"/>
                <w:color w:val="2B3636"/>
                <w:spacing w:val="4"/>
                <w:sz w:val="26"/>
                <w:szCs w:val="26"/>
              </w:rPr>
            </w:pPr>
            <w:ins w:id="9402" w:author="rkbansal" w:date="2020-11-30T00:24:00Z">
              <w:r>
                <w:rPr>
                  <w:rStyle w:val="gitenlighterjs"/>
                  <w:rFonts w:ascii="inherit" w:hAnsi="inherit"/>
                  <w:color w:val="000000"/>
                  <w:spacing w:val="4"/>
                  <w:sz w:val="18"/>
                  <w:szCs w:val="18"/>
                  <w:bdr w:val="single" w:sz="6" w:space="2" w:color="E0E0E0" w:frame="1"/>
                  <w:shd w:val="clear" w:color="auto" w:fill="F7F7F7"/>
                </w:rPr>
                <w:t>U</w:t>
              </w:r>
              <w:r w:rsidR="008724F2">
                <w:rPr>
                  <w:rStyle w:val="gitenlighterjs"/>
                  <w:rFonts w:ascii="inherit" w:hAnsi="inherit"/>
                  <w:color w:val="000000"/>
                  <w:spacing w:val="4"/>
                  <w:sz w:val="18"/>
                  <w:szCs w:val="18"/>
                  <w:bdr w:val="single" w:sz="6" w:space="2" w:color="E0E0E0" w:frame="1"/>
                  <w:shd w:val="clear" w:color="auto" w:fill="F7F7F7"/>
                </w:rPr>
                <w:t>nless</w:t>
              </w:r>
            </w:ins>
          </w:p>
        </w:tc>
        <w:tc>
          <w:tcPr>
            <w:tcW w:w="9735" w:type="dxa"/>
            <w:shd w:val="clear" w:color="auto" w:fill="FFFFFF"/>
            <w:tcMar>
              <w:top w:w="195" w:type="dxa"/>
              <w:left w:w="240" w:type="dxa"/>
              <w:bottom w:w="195" w:type="dxa"/>
              <w:right w:w="0" w:type="dxa"/>
            </w:tcMar>
            <w:vAlign w:val="center"/>
            <w:hideMark/>
            <w:tcPrChange w:id="9403"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9404" w:author="rkbansal" w:date="2020-11-30T00:24:00Z"/>
                <w:rFonts w:ascii="Proxima" w:hAnsi="Proxima"/>
                <w:color w:val="2B3636"/>
                <w:spacing w:val="4"/>
                <w:sz w:val="26"/>
                <w:szCs w:val="26"/>
              </w:rPr>
            </w:pPr>
            <w:ins w:id="9405" w:author="rkbansal" w:date="2020-11-30T00:24:00Z">
              <w:r>
                <w:rPr>
                  <w:rFonts w:ascii="Proxima" w:hAnsi="Proxima"/>
                  <w:color w:val="2B3636"/>
                  <w:spacing w:val="4"/>
                  <w:sz w:val="26"/>
                  <w:szCs w:val="26"/>
                </w:rPr>
                <w:t>Condition as Spring Expression Language (SpEL) that specifies when a result should not be cached.</w:t>
              </w:r>
            </w:ins>
          </w:p>
        </w:tc>
      </w:tr>
    </w:tbl>
    <w:p w14:paraId="72FB8C80" w14:textId="77777777" w:rsidR="008724F2" w:rsidRPr="00460B46" w:rsidRDefault="008724F2">
      <w:pPr>
        <w:pStyle w:val="ListParagraph"/>
        <w:rPr>
          <w:ins w:id="9406" w:author="rkbansal" w:date="2020-11-29T22:02:00Z"/>
          <w:rFonts w:eastAsiaTheme="majorEastAsia" w:cstheme="majorBidi"/>
          <w:b/>
          <w:color w:val="2F5496" w:themeColor="accent1" w:themeShade="BF"/>
          <w:sz w:val="28"/>
          <w:szCs w:val="26"/>
          <w:rPrChange w:id="9407" w:author="rkbansal" w:date="2020-11-29T22:02:00Z">
            <w:rPr>
              <w:ins w:id="9408" w:author="rkbansal" w:date="2020-11-29T22:02:00Z"/>
              <w:bCs/>
            </w:rPr>
          </w:rPrChange>
        </w:rPr>
        <w:pPrChange w:id="9409" w:author="rkbansal" w:date="2020-11-30T00:23:00Z">
          <w:pPr>
            <w:pStyle w:val="ListParagraph"/>
            <w:numPr>
              <w:numId w:val="74"/>
            </w:numPr>
            <w:ind w:hanging="360"/>
          </w:pPr>
        </w:pPrChange>
      </w:pPr>
    </w:p>
    <w:p w14:paraId="6DD6E3E4" w14:textId="69132C95" w:rsidR="00506339" w:rsidRDefault="00506339" w:rsidP="00506339">
      <w:pPr>
        <w:pStyle w:val="ListParagraph"/>
        <w:rPr>
          <w:ins w:id="9410" w:author="rkbansal" w:date="2020-11-30T00:31:00Z"/>
          <w:b/>
          <w:bCs/>
        </w:rPr>
      </w:pPr>
      <w:ins w:id="9411" w:author="rkbansal" w:date="2020-11-30T00:30:00Z">
        <w:r>
          <w:rPr>
            <w:b/>
            <w:bCs/>
          </w:rPr>
          <w:t xml:space="preserve">Similar way, we have written cacheable operations for ProjectCache and </w:t>
        </w:r>
      </w:ins>
      <w:ins w:id="9412" w:author="rkbansal" w:date="2020-11-30T00:31:00Z">
        <w:r>
          <w:rPr>
            <w:b/>
            <w:bCs/>
          </w:rPr>
          <w:t>UserCache</w:t>
        </w:r>
      </w:ins>
    </w:p>
    <w:p w14:paraId="1FA243D2" w14:textId="4AC5C4A4" w:rsidR="00506339" w:rsidRPr="00B369DF" w:rsidRDefault="00506339" w:rsidP="00506339">
      <w:pPr>
        <w:pStyle w:val="ListParagraph"/>
        <w:rPr>
          <w:ins w:id="9413" w:author="rkbansal" w:date="2020-11-30T00:31:00Z"/>
          <w:b/>
          <w:bCs/>
          <w:color w:val="538135" w:themeColor="accent6" w:themeShade="BF"/>
          <w:rPrChange w:id="9414" w:author="rkbansal" w:date="2020-11-30T00:32:00Z">
            <w:rPr>
              <w:ins w:id="9415" w:author="rkbansal" w:date="2020-11-30T00:31:00Z"/>
              <w:b/>
              <w:bCs/>
            </w:rPr>
          </w:rPrChange>
        </w:rPr>
      </w:pPr>
      <w:ins w:id="9416" w:author="rkbansal" w:date="2020-11-30T00:31:00Z">
        <w:r w:rsidRPr="00B369DF">
          <w:rPr>
            <w:b/>
            <w:bCs/>
            <w:color w:val="538135" w:themeColor="accent6" w:themeShade="BF"/>
            <w:rPrChange w:id="9417" w:author="rkbansal" w:date="2020-11-30T00:32:00Z">
              <w:rPr>
                <w:b/>
                <w:bCs/>
              </w:rPr>
            </w:rPrChange>
          </w:rPr>
          <w:t>Project Cache</w:t>
        </w:r>
      </w:ins>
    </w:p>
    <w:p w14:paraId="2015B3DA" w14:textId="623B9F95" w:rsidR="00506339" w:rsidRDefault="00506339" w:rsidP="00506339">
      <w:pPr>
        <w:pStyle w:val="ListParagraph"/>
        <w:rPr>
          <w:ins w:id="9418" w:author="rkbansal" w:date="2020-11-30T00:31:00Z"/>
          <w:b/>
          <w:bCs/>
        </w:rPr>
      </w:pPr>
      <w:ins w:id="9419"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9420" w:author="rkbansal" w:date="2020-11-30T00:31:00Z"/>
          <w:b/>
          <w:bCs/>
          <w:color w:val="538135" w:themeColor="accent6" w:themeShade="BF"/>
          <w:rPrChange w:id="9421" w:author="rkbansal" w:date="2020-11-30T00:32:00Z">
            <w:rPr>
              <w:ins w:id="9422" w:author="rkbansal" w:date="2020-11-30T00:31:00Z"/>
              <w:b/>
              <w:bCs/>
            </w:rPr>
          </w:rPrChange>
        </w:rPr>
      </w:pPr>
      <w:ins w:id="9423" w:author="rkbansal" w:date="2020-11-30T00:31:00Z">
        <w:r w:rsidRPr="00B369DF">
          <w:rPr>
            <w:b/>
            <w:bCs/>
            <w:color w:val="538135" w:themeColor="accent6" w:themeShade="BF"/>
            <w:rPrChange w:id="9424" w:author="rkbansal" w:date="2020-11-30T00:32:00Z">
              <w:rPr>
                <w:b/>
                <w:bCs/>
              </w:rPr>
            </w:rPrChange>
          </w:rPr>
          <w:t>UserCache</w:t>
        </w:r>
      </w:ins>
    </w:p>
    <w:p w14:paraId="4E7C7C7F" w14:textId="2D8E15D4" w:rsidR="00506339" w:rsidRDefault="00506339">
      <w:pPr>
        <w:pStyle w:val="ListParagraph"/>
        <w:rPr>
          <w:ins w:id="9425" w:author="rkbansal" w:date="2020-11-30T00:30:00Z"/>
          <w:b/>
          <w:bCs/>
        </w:rPr>
        <w:pPrChange w:id="9426" w:author="rkbansal" w:date="2020-11-30T00:30:00Z">
          <w:pPr>
            <w:pStyle w:val="ListParagraph"/>
            <w:numPr>
              <w:numId w:val="74"/>
            </w:numPr>
            <w:ind w:hanging="360"/>
          </w:pPr>
        </w:pPrChange>
      </w:pPr>
      <w:ins w:id="9427"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9428" w:author="rkbansal" w:date="2020-11-30T00:25:00Z"/>
          <w:b/>
          <w:bCs/>
          <w:rPrChange w:id="9429" w:author="rkbansal" w:date="2020-11-30T00:26:00Z">
            <w:rPr>
              <w:ins w:id="9430" w:author="rkbansal" w:date="2020-11-30T00:25:00Z"/>
            </w:rPr>
          </w:rPrChange>
        </w:rPr>
        <w:pPrChange w:id="9431" w:author="rkbansal" w:date="2020-11-30T00:26:00Z">
          <w:pPr>
            <w:pStyle w:val="Heading3"/>
            <w:shd w:val="clear" w:color="auto" w:fill="FFFFFF"/>
            <w:spacing w:before="0" w:after="288" w:line="288" w:lineRule="atLeast"/>
          </w:pPr>
        </w:pPrChange>
      </w:pPr>
      <w:ins w:id="9432" w:author="rkbansal" w:date="2020-11-30T00:25:00Z">
        <w:r w:rsidRPr="00C23989">
          <w:rPr>
            <w:b/>
            <w:bCs/>
            <w:rPrChange w:id="9433" w:author="rkbansal" w:date="2020-11-30T00:26:00Z">
              <w:rPr/>
            </w:rPrChange>
          </w:rPr>
          <w:t>Ehcache Cache Configuration</w:t>
        </w:r>
      </w:ins>
    </w:p>
    <w:p w14:paraId="1CCA322E" w14:textId="3DDF5D72" w:rsidR="00DE6431" w:rsidRDefault="00DE6431">
      <w:pPr>
        <w:ind w:left="720"/>
        <w:rPr>
          <w:ins w:id="9434" w:author="rkbansal" w:date="2020-11-30T00:26:00Z"/>
          <w:color w:val="FF0000"/>
        </w:rPr>
        <w:pPrChange w:id="9435" w:author="rkbansal" w:date="2020-11-30T00:26:00Z">
          <w:pPr>
            <w:ind w:firstLine="720"/>
          </w:pPr>
        </w:pPrChange>
      </w:pPr>
      <w:ins w:id="9436"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9437" w:author="rkbansal" w:date="2020-11-29T22:04:00Z"/>
          <w:rFonts w:eastAsiaTheme="majorEastAsia" w:cstheme="majorBidi"/>
          <w:b/>
          <w:color w:val="2F5496" w:themeColor="accent1" w:themeShade="BF"/>
          <w:sz w:val="28"/>
          <w:szCs w:val="26"/>
          <w:rPrChange w:id="9438" w:author="rkbansal" w:date="2020-11-29T22:04:00Z">
            <w:rPr>
              <w:ins w:id="9439" w:author="rkbansal" w:date="2020-11-29T22:04:00Z"/>
              <w:bCs/>
              <w:color w:val="FF0000"/>
            </w:rPr>
          </w:rPrChange>
        </w:rPr>
        <w:pPrChange w:id="9440" w:author="rkbansal" w:date="2020-11-30T00:26:00Z">
          <w:pPr>
            <w:pStyle w:val="ListParagraph"/>
            <w:numPr>
              <w:numId w:val="74"/>
            </w:numPr>
            <w:ind w:hanging="360"/>
          </w:pPr>
        </w:pPrChange>
      </w:pPr>
      <w:ins w:id="9441" w:author="rkbansal" w:date="2020-11-29T22:02:00Z">
        <w:r>
          <w:rPr>
            <w:color w:val="FF0000"/>
          </w:rPr>
          <w:t xml:space="preserve">ehcache.xml </w:t>
        </w:r>
      </w:ins>
      <w:ins w:id="9442" w:author="rkbansal" w:date="2020-11-29T22:03:00Z">
        <w:r w:rsidRPr="00360394">
          <w:rPr>
            <w:rPrChange w:id="9443"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9444" w:author="rkbansal" w:date="2020-11-29T21:38:00Z"/>
          <w:rFonts w:eastAsiaTheme="majorEastAsia" w:cstheme="majorBidi"/>
          <w:b/>
          <w:color w:val="2F5496" w:themeColor="accent1" w:themeShade="BF"/>
          <w:sz w:val="28"/>
          <w:szCs w:val="26"/>
        </w:rPr>
        <w:pPrChange w:id="9445" w:author="rkbansal" w:date="2020-11-29T22:04:00Z">
          <w:pPr/>
        </w:pPrChange>
      </w:pPr>
      <w:ins w:id="9446"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9447" w:author="rkbansal" w:date="2020-11-30T00:33:00Z"/>
          <w:rFonts w:eastAsiaTheme="majorEastAsia" w:cstheme="majorBidi"/>
          <w:b/>
          <w:color w:val="2F5496" w:themeColor="accent1" w:themeShade="BF"/>
          <w:sz w:val="28"/>
          <w:szCs w:val="26"/>
          <w:rPrChange w:id="9448" w:author="rkbansal" w:date="2020-11-30T00:33:00Z">
            <w:rPr>
              <w:ins w:id="9449" w:author="rkbansal" w:date="2020-11-30T00:33:00Z"/>
              <w:rFonts w:ascii="Proxima" w:hAnsi="Proxima"/>
              <w:color w:val="2B3636"/>
              <w:spacing w:val="4"/>
              <w:sz w:val="26"/>
              <w:szCs w:val="26"/>
              <w:shd w:val="clear" w:color="auto" w:fill="FFFFFF"/>
            </w:rPr>
          </w:rPrChange>
        </w:rPr>
      </w:pPr>
      <w:ins w:id="9450" w:author="rkbansal" w:date="2020-11-30T00:27:00Z">
        <w:r w:rsidRPr="00DC3A1E">
          <w:rPr>
            <w:rFonts w:ascii="Proxima" w:hAnsi="Proxima"/>
            <w:color w:val="2B3636"/>
            <w:spacing w:val="4"/>
            <w:sz w:val="26"/>
            <w:szCs w:val="26"/>
            <w:shd w:val="clear" w:color="auto" w:fill="FFFFFF"/>
            <w:rPrChange w:id="9451" w:author="rkbansal" w:date="2020-11-30T00:28:00Z">
              <w:rPr>
                <w:b/>
                <w:sz w:val="28"/>
              </w:rPr>
            </w:rPrChange>
          </w:rPr>
          <w:t xml:space="preserve">Feign Client is being used </w:t>
        </w:r>
      </w:ins>
      <w:ins w:id="9452" w:author="rkbansal" w:date="2020-11-30T00:28:00Z">
        <w:r w:rsidRPr="00DC3A1E">
          <w:rPr>
            <w:rFonts w:ascii="Proxima" w:hAnsi="Proxima"/>
            <w:color w:val="2B3636"/>
            <w:spacing w:val="4"/>
            <w:sz w:val="26"/>
            <w:szCs w:val="26"/>
            <w:shd w:val="clear" w:color="auto" w:fill="FFFFFF"/>
            <w:rPrChange w:id="9453"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9454" w:author="rkbansal" w:date="2020-11-30T00:33:00Z"/>
          <w:rFonts w:eastAsiaTheme="majorEastAsia" w:cstheme="majorBidi"/>
          <w:b/>
          <w:bCs/>
          <w:color w:val="2F5496" w:themeColor="accent1" w:themeShade="BF"/>
          <w:sz w:val="28"/>
          <w:szCs w:val="26"/>
          <w:rPrChange w:id="9455" w:author="rkbansal" w:date="2020-11-30T00:34:00Z">
            <w:rPr>
              <w:ins w:id="9456" w:author="rkbansal" w:date="2020-11-30T00:33:00Z"/>
              <w:rFonts w:ascii="Proxima" w:hAnsi="Proxima"/>
              <w:color w:val="2B3636"/>
              <w:spacing w:val="4"/>
              <w:sz w:val="26"/>
              <w:szCs w:val="26"/>
              <w:shd w:val="clear" w:color="auto" w:fill="FFFFFF"/>
            </w:rPr>
          </w:rPrChange>
        </w:rPr>
        <w:pPrChange w:id="9457" w:author="rkbansal" w:date="2020-11-30T00:34:00Z">
          <w:pPr>
            <w:pStyle w:val="ListParagraph"/>
            <w:numPr>
              <w:numId w:val="74"/>
            </w:numPr>
            <w:ind w:hanging="360"/>
          </w:pPr>
        </w:pPrChange>
      </w:pPr>
      <w:ins w:id="9458" w:author="rkbansal" w:date="2020-11-30T00:33:00Z">
        <w:r w:rsidRPr="00B369DF">
          <w:rPr>
            <w:rFonts w:ascii="Proxima" w:hAnsi="Proxima"/>
            <w:b/>
            <w:bCs/>
            <w:color w:val="538135" w:themeColor="accent6" w:themeShade="BF"/>
            <w:spacing w:val="4"/>
            <w:sz w:val="26"/>
            <w:szCs w:val="26"/>
            <w:shd w:val="clear" w:color="auto" w:fill="FFFFFF"/>
            <w:rPrChange w:id="9459" w:author="rkbansal" w:date="2020-11-30T00:34:00Z">
              <w:rPr>
                <w:rFonts w:ascii="Proxima" w:hAnsi="Proxima"/>
                <w:color w:val="2B3636"/>
                <w:spacing w:val="4"/>
                <w:sz w:val="26"/>
                <w:szCs w:val="26"/>
                <w:shd w:val="clear" w:color="auto" w:fill="FFFFFF"/>
              </w:rPr>
            </w:rPrChange>
          </w:rPr>
          <w:t>Fei</w:t>
        </w:r>
      </w:ins>
      <w:ins w:id="9460" w:author="rkbansal" w:date="2020-11-30T00:34:00Z">
        <w:r w:rsidRPr="00B369DF">
          <w:rPr>
            <w:rFonts w:ascii="Proxima" w:hAnsi="Proxima"/>
            <w:b/>
            <w:bCs/>
            <w:color w:val="538135" w:themeColor="accent6" w:themeShade="BF"/>
            <w:spacing w:val="4"/>
            <w:sz w:val="26"/>
            <w:szCs w:val="26"/>
            <w:shd w:val="clear" w:color="auto" w:fill="FFFFFF"/>
            <w:rPrChange w:id="9461" w:author="rkbansal" w:date="2020-11-30T00:34:00Z">
              <w:rPr>
                <w:rFonts w:ascii="Proxima" w:hAnsi="Proxima"/>
                <w:color w:val="2B3636"/>
                <w:spacing w:val="4"/>
                <w:sz w:val="26"/>
                <w:szCs w:val="26"/>
                <w:shd w:val="clear" w:color="auto" w:fill="FFFFFF"/>
              </w:rPr>
            </w:rPrChange>
          </w:rPr>
          <w:t xml:space="preserve">gnClient: </w:t>
        </w:r>
      </w:ins>
      <w:ins w:id="9462" w:author="rkbansal" w:date="2020-11-30T00:33:00Z">
        <w:r w:rsidRPr="00B369DF">
          <w:rPr>
            <w:rFonts w:ascii="Proxima" w:hAnsi="Proxima"/>
            <w:b/>
            <w:bCs/>
            <w:color w:val="538135" w:themeColor="accent6" w:themeShade="BF"/>
            <w:spacing w:val="4"/>
            <w:sz w:val="26"/>
            <w:szCs w:val="26"/>
            <w:shd w:val="clear" w:color="auto" w:fill="FFFFFF"/>
            <w:rPrChange w:id="9463" w:author="rkbansal" w:date="2020-11-30T00:34:00Z">
              <w:rPr>
                <w:rFonts w:ascii="Proxima" w:hAnsi="Proxima"/>
                <w:color w:val="2B3636"/>
                <w:spacing w:val="4"/>
                <w:sz w:val="26"/>
                <w:szCs w:val="26"/>
                <w:shd w:val="clear" w:color="auto" w:fill="FFFFFF"/>
              </w:rPr>
            </w:rPrChange>
          </w:rPr>
          <w:t>ProjectMgmtServiceClient</w:t>
        </w:r>
      </w:ins>
    </w:p>
    <w:p w14:paraId="5DD3CD93" w14:textId="77777777" w:rsidR="00B369DF" w:rsidRPr="00B369DF" w:rsidRDefault="00B369DF">
      <w:pPr>
        <w:pStyle w:val="ListParagraph"/>
        <w:rPr>
          <w:ins w:id="9464" w:author="rkbansal" w:date="2020-11-30T00:34:00Z"/>
          <w:rFonts w:eastAsiaTheme="majorEastAsia" w:cstheme="majorBidi"/>
          <w:b/>
          <w:color w:val="2F5496" w:themeColor="accent1" w:themeShade="BF"/>
          <w:sz w:val="28"/>
          <w:szCs w:val="26"/>
          <w:rPrChange w:id="9465" w:author="rkbansal" w:date="2020-11-30T00:34:00Z">
            <w:rPr>
              <w:ins w:id="9466" w:author="rkbansal" w:date="2020-11-30T00:34:00Z"/>
              <w:b/>
              <w:sz w:val="28"/>
            </w:rPr>
          </w:rPrChange>
        </w:rPr>
        <w:pPrChange w:id="9467" w:author="rkbansal" w:date="2020-11-30T00:34:00Z">
          <w:pPr>
            <w:pStyle w:val="ListParagraph"/>
            <w:numPr>
              <w:numId w:val="74"/>
            </w:numPr>
            <w:ind w:hanging="360"/>
          </w:pPr>
        </w:pPrChange>
      </w:pPr>
    </w:p>
    <w:p w14:paraId="0DB8C630" w14:textId="02F721AE" w:rsidR="00C63E2A" w:rsidRPr="00DC3A1E" w:rsidRDefault="00B369DF">
      <w:pPr>
        <w:pStyle w:val="ListParagraph"/>
        <w:rPr>
          <w:ins w:id="9468" w:author="rkbansal" w:date="2020-11-29T22:04:00Z"/>
          <w:rFonts w:eastAsiaTheme="majorEastAsia" w:cstheme="majorBidi"/>
          <w:b/>
          <w:color w:val="2F5496" w:themeColor="accent1" w:themeShade="BF"/>
          <w:sz w:val="28"/>
          <w:szCs w:val="26"/>
          <w:rPrChange w:id="9469" w:author="rkbansal" w:date="2020-11-30T00:28:00Z">
            <w:rPr>
              <w:ins w:id="9470" w:author="rkbansal" w:date="2020-11-29T22:04:00Z"/>
              <w:rFonts w:eastAsiaTheme="majorEastAsia" w:cstheme="majorBidi"/>
              <w:color w:val="2F5496" w:themeColor="accent1" w:themeShade="BF"/>
              <w:szCs w:val="26"/>
            </w:rPr>
          </w:rPrChange>
        </w:rPr>
        <w:pPrChange w:id="9471" w:author="rkbansal" w:date="2020-11-30T00:34:00Z">
          <w:pPr/>
        </w:pPrChange>
      </w:pPr>
      <w:ins w:id="9472"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8353425" cy="3181350"/>
                      </a:xfrm>
                      <a:prstGeom prst="rect">
                        <a:avLst/>
                      </a:prstGeom>
                    </pic:spPr>
                  </pic:pic>
                </a:graphicData>
              </a:graphic>
            </wp:inline>
          </w:drawing>
        </w:r>
        <w:r w:rsidRPr="00DC3A1E">
          <w:rPr>
            <w:b/>
            <w:sz w:val="28"/>
          </w:rPr>
          <w:t xml:space="preserve"> </w:t>
        </w:r>
      </w:ins>
      <w:ins w:id="9473" w:author="rkbansal" w:date="2020-11-29T22:04:00Z">
        <w:r w:rsidR="00C63E2A" w:rsidRPr="00DC3A1E">
          <w:rPr>
            <w:b/>
            <w:sz w:val="28"/>
            <w:rPrChange w:id="9474" w:author="rkbansal" w:date="2020-11-30T00:28:00Z">
              <w:rPr/>
            </w:rPrChange>
          </w:rPr>
          <w:br w:type="page"/>
        </w:r>
      </w:ins>
    </w:p>
    <w:p w14:paraId="29D7B2C4" w14:textId="6FF87E52" w:rsidR="00B369DF" w:rsidRPr="00B369DF" w:rsidRDefault="00B369DF" w:rsidP="00B369DF">
      <w:pPr>
        <w:pStyle w:val="ListParagraph"/>
        <w:numPr>
          <w:ilvl w:val="1"/>
          <w:numId w:val="82"/>
        </w:numPr>
        <w:rPr>
          <w:ins w:id="9475" w:author="rkbansal" w:date="2020-11-30T00:35:00Z"/>
          <w:rFonts w:eastAsiaTheme="majorEastAsia" w:cstheme="majorBidi"/>
          <w:b/>
          <w:bCs/>
          <w:color w:val="2F5496" w:themeColor="accent1" w:themeShade="BF"/>
          <w:sz w:val="28"/>
          <w:szCs w:val="26"/>
          <w:rPrChange w:id="9476" w:author="rkbansal" w:date="2020-11-30T00:35:00Z">
            <w:rPr>
              <w:ins w:id="9477" w:author="rkbansal" w:date="2020-11-30T00:35:00Z"/>
              <w:rFonts w:ascii="Proxima" w:hAnsi="Proxima"/>
              <w:b/>
              <w:bCs/>
              <w:color w:val="538135" w:themeColor="accent6" w:themeShade="BF"/>
              <w:spacing w:val="4"/>
              <w:sz w:val="26"/>
              <w:szCs w:val="26"/>
              <w:shd w:val="clear" w:color="auto" w:fill="FFFFFF"/>
            </w:rPr>
          </w:rPrChange>
        </w:rPr>
      </w:pPr>
      <w:ins w:id="9478" w:author="rkbansal" w:date="2020-11-30T00:35:00Z">
        <w:r w:rsidRPr="00E6687B">
          <w:rPr>
            <w:rFonts w:ascii="Proxima" w:hAnsi="Proxima"/>
            <w:b/>
            <w:bCs/>
            <w:color w:val="538135" w:themeColor="accent6" w:themeShade="BF"/>
            <w:spacing w:val="4"/>
            <w:sz w:val="26"/>
            <w:szCs w:val="26"/>
            <w:shd w:val="clear" w:color="auto" w:fill="FFFFFF"/>
          </w:rPr>
          <w:lastRenderedPageBreak/>
          <w:t>FeignClient: 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ins>
    </w:p>
    <w:p w14:paraId="2B12FD90" w14:textId="171F54B4" w:rsidR="00B369DF" w:rsidRPr="00E6687B" w:rsidRDefault="00B369DF">
      <w:pPr>
        <w:pStyle w:val="ListParagraph"/>
        <w:ind w:left="1080"/>
        <w:rPr>
          <w:ins w:id="9479" w:author="rkbansal" w:date="2020-11-30T00:35:00Z"/>
          <w:rFonts w:eastAsiaTheme="majorEastAsia" w:cstheme="majorBidi"/>
          <w:b/>
          <w:bCs/>
          <w:color w:val="2F5496" w:themeColor="accent1" w:themeShade="BF"/>
          <w:sz w:val="28"/>
          <w:szCs w:val="26"/>
        </w:rPr>
        <w:pPrChange w:id="9480" w:author="rkbansal" w:date="2020-11-30T00:35:00Z">
          <w:pPr>
            <w:pStyle w:val="ListParagraph"/>
            <w:numPr>
              <w:ilvl w:val="1"/>
              <w:numId w:val="82"/>
            </w:numPr>
            <w:ind w:left="1080" w:hanging="360"/>
          </w:pPr>
        </w:pPrChange>
      </w:pPr>
      <w:ins w:id="9481"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9482" w:author="rkbansal" w:date="2020-11-30T00:36:00Z"/>
          <w:rFonts w:eastAsiaTheme="majorEastAsia" w:cstheme="majorBidi"/>
          <w:b/>
          <w:bCs/>
          <w:color w:val="2F5496" w:themeColor="accent1" w:themeShade="BF"/>
          <w:sz w:val="28"/>
          <w:szCs w:val="26"/>
          <w:rPrChange w:id="9483" w:author="rkbansal" w:date="2020-11-30T00:36:00Z">
            <w:rPr>
              <w:ins w:id="9484" w:author="rkbansal" w:date="2020-11-30T00:36:00Z"/>
              <w:rFonts w:ascii="Proxima" w:hAnsi="Proxima"/>
              <w:b/>
              <w:bCs/>
              <w:color w:val="538135" w:themeColor="accent6" w:themeShade="BF"/>
              <w:spacing w:val="4"/>
              <w:sz w:val="26"/>
              <w:szCs w:val="26"/>
              <w:shd w:val="clear" w:color="auto" w:fill="FFFFFF"/>
            </w:rPr>
          </w:rPrChange>
        </w:rPr>
      </w:pPr>
      <w:ins w:id="9485"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ins w:id="9486" w:author="rkbansal" w:date="2020-11-30T00:36:00Z">
        <w:r w:rsidR="00B51E32">
          <w:rPr>
            <w:rFonts w:ascii="Proxima" w:hAnsi="Proxima"/>
            <w:b/>
            <w:bCs/>
            <w:color w:val="538135" w:themeColor="accent6" w:themeShade="BF"/>
            <w:spacing w:val="4"/>
            <w:sz w:val="26"/>
            <w:szCs w:val="26"/>
            <w:shd w:val="clear" w:color="auto" w:fill="FFFFFF"/>
          </w:rPr>
          <w:t>User</w:t>
        </w:r>
      </w:ins>
      <w:ins w:id="9487" w:author="rkbansal" w:date="2020-11-30T00:35:00Z">
        <w:r w:rsidRPr="00E6687B">
          <w:rPr>
            <w:rFonts w:ascii="Proxima" w:hAnsi="Proxima"/>
            <w:b/>
            <w:bCs/>
            <w:color w:val="538135" w:themeColor="accent6" w:themeShade="BF"/>
            <w:spacing w:val="4"/>
            <w:sz w:val="26"/>
            <w:szCs w:val="26"/>
            <w:shd w:val="clear" w:color="auto" w:fill="FFFFFF"/>
          </w:rPr>
          <w:t>MgmtServiceClient</w:t>
        </w:r>
      </w:ins>
    </w:p>
    <w:p w14:paraId="3EA8B197" w14:textId="6922C8A7" w:rsidR="00B369DF" w:rsidRPr="00E6687B" w:rsidRDefault="00B369DF">
      <w:pPr>
        <w:pStyle w:val="ListParagraph"/>
        <w:ind w:left="1080"/>
        <w:rPr>
          <w:ins w:id="9488" w:author="rkbansal" w:date="2020-11-30T00:35:00Z"/>
          <w:rFonts w:eastAsiaTheme="majorEastAsia" w:cstheme="majorBidi"/>
          <w:b/>
          <w:bCs/>
          <w:color w:val="2F5496" w:themeColor="accent1" w:themeShade="BF"/>
          <w:sz w:val="28"/>
          <w:szCs w:val="26"/>
        </w:rPr>
        <w:pPrChange w:id="9489" w:author="rkbansal" w:date="2020-11-30T00:36:00Z">
          <w:pPr>
            <w:pStyle w:val="ListParagraph"/>
            <w:numPr>
              <w:ilvl w:val="1"/>
              <w:numId w:val="82"/>
            </w:numPr>
            <w:ind w:left="1080" w:hanging="360"/>
          </w:pPr>
        </w:pPrChange>
      </w:pPr>
      <w:ins w:id="9490"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9491" w:author="rkbansal" w:date="2020-11-30T00:37:00Z"/>
          <w:b/>
          <w:sz w:val="28"/>
        </w:rPr>
      </w:pPr>
      <w:ins w:id="9492" w:author="rkbansal" w:date="2020-11-30T00:37:00Z">
        <w:r>
          <w:rPr>
            <w:b/>
            <w:sz w:val="28"/>
          </w:rPr>
          <w:t>How to use the Cache in other projects.</w:t>
        </w:r>
      </w:ins>
    </w:p>
    <w:p w14:paraId="7069BCDC" w14:textId="77777777" w:rsidR="007D258D" w:rsidRPr="00396E0F" w:rsidRDefault="007D258D" w:rsidP="007D258D">
      <w:pPr>
        <w:ind w:left="720"/>
        <w:rPr>
          <w:ins w:id="9493" w:author="rkbansal" w:date="2020-11-30T00:37:00Z"/>
          <w:bCs/>
          <w:sz w:val="28"/>
          <w:rPrChange w:id="9494" w:author="rkbansal" w:date="2020-11-30T00:41:00Z">
            <w:rPr>
              <w:ins w:id="9495" w:author="rkbansal" w:date="2020-11-30T00:37:00Z"/>
              <w:b/>
              <w:sz w:val="28"/>
            </w:rPr>
          </w:rPrChange>
        </w:rPr>
      </w:pPr>
      <w:ins w:id="9496" w:author="rkbansal" w:date="2020-11-30T00:37:00Z">
        <w:r w:rsidRPr="00396E0F">
          <w:rPr>
            <w:bCs/>
            <w:sz w:val="28"/>
            <w:rPrChange w:id="9497"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9498" w:author="rkbansal" w:date="2020-11-30T00:39:00Z"/>
          <w:bCs/>
          <w:sz w:val="28"/>
          <w:rPrChange w:id="9499" w:author="rkbansal" w:date="2020-11-30T00:41:00Z">
            <w:rPr>
              <w:ins w:id="9500" w:author="rkbansal" w:date="2020-11-30T00:39:00Z"/>
              <w:b/>
              <w:sz w:val="28"/>
            </w:rPr>
          </w:rPrChange>
        </w:rPr>
      </w:pPr>
      <w:ins w:id="9501" w:author="rkbansal" w:date="2020-11-30T00:37:00Z">
        <w:r w:rsidRPr="00396E0F">
          <w:rPr>
            <w:bCs/>
            <w:sz w:val="28"/>
            <w:rPrChange w:id="9502" w:author="rkbansal" w:date="2020-11-30T00:41:00Z">
              <w:rPr/>
            </w:rPrChange>
          </w:rPr>
          <w:t>Import the dependency of</w:t>
        </w:r>
      </w:ins>
      <w:ins w:id="9503" w:author="rkbansal" w:date="2020-11-30T00:38:00Z">
        <w:r w:rsidRPr="00396E0F">
          <w:rPr>
            <w:bCs/>
            <w:sz w:val="28"/>
            <w:rPrChange w:id="9504" w:author="rkbansal" w:date="2020-11-30T00:41:00Z">
              <w:rPr/>
            </w:rPrChange>
          </w:rPr>
          <w:t xml:space="preserve"> cache-service</w:t>
        </w:r>
      </w:ins>
    </w:p>
    <w:p w14:paraId="7E108388" w14:textId="1276DB8A" w:rsidR="00617932" w:rsidRPr="00396E0F" w:rsidRDefault="00617932" w:rsidP="00617932">
      <w:pPr>
        <w:pStyle w:val="ListParagraph"/>
        <w:ind w:left="1440"/>
        <w:rPr>
          <w:ins w:id="9505" w:author="rkbansal" w:date="2020-11-30T00:39:00Z"/>
          <w:bCs/>
          <w:sz w:val="28"/>
          <w:rPrChange w:id="9506" w:author="rkbansal" w:date="2020-11-30T00:41:00Z">
            <w:rPr>
              <w:ins w:id="9507" w:author="rkbansal" w:date="2020-11-30T00:39:00Z"/>
              <w:b/>
              <w:sz w:val="28"/>
            </w:rPr>
          </w:rPrChange>
        </w:rPr>
      </w:pPr>
      <w:ins w:id="9508" w:author="rkbansal" w:date="2020-11-30T00:39:00Z">
        <w:r w:rsidRPr="00396E0F">
          <w:rPr>
            <w:bCs/>
            <w:noProof/>
            <w:rPrChange w:id="9509" w:author="rkbansal" w:date="2020-11-30T00:41:00Z">
              <w:rPr>
                <w:noProof/>
              </w:rPr>
            </w:rPrChange>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9510" w:author="rkbansal" w:date="2020-11-30T00:40:00Z"/>
          <w:bCs/>
          <w:sz w:val="28"/>
          <w:rPrChange w:id="9511" w:author="rkbansal" w:date="2020-11-30T00:41:00Z">
            <w:rPr>
              <w:ins w:id="9512" w:author="rkbansal" w:date="2020-11-30T00:40:00Z"/>
              <w:b/>
              <w:sz w:val="28"/>
            </w:rPr>
          </w:rPrChange>
        </w:rPr>
      </w:pPr>
      <w:ins w:id="9513" w:author="rkbansal" w:date="2020-11-30T00:40:00Z">
        <w:r w:rsidRPr="00396E0F">
          <w:rPr>
            <w:bCs/>
            <w:sz w:val="28"/>
            <w:rPrChange w:id="9514"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9515" w:author="rkbansal" w:date="2020-11-30T00:40:00Z"/>
          <w:b/>
          <w:sz w:val="28"/>
        </w:rPr>
        <w:pPrChange w:id="9516" w:author="rkbansal" w:date="2020-11-30T00:40:00Z">
          <w:pPr>
            <w:pStyle w:val="ListParagraph"/>
            <w:numPr>
              <w:ilvl w:val="1"/>
              <w:numId w:val="74"/>
            </w:numPr>
            <w:ind w:left="1440" w:hanging="360"/>
          </w:pPr>
        </w:pPrChange>
      </w:pPr>
      <w:ins w:id="9517"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9518" w:author="rkbansal" w:date="2020-11-30T00:44:00Z"/>
          <w:b/>
          <w:sz w:val="28"/>
        </w:rPr>
      </w:pPr>
      <w:ins w:id="9519" w:author="rkbansal" w:date="2020-11-30T00:45:00Z">
        <w:r>
          <w:rPr>
            <w:b/>
            <w:sz w:val="28"/>
          </w:rPr>
          <w:t xml:space="preserve">Cache used </w:t>
        </w:r>
      </w:ins>
      <w:ins w:id="9520" w:author="rkbansal" w:date="2020-11-30T00:44:00Z">
        <w:r>
          <w:rPr>
            <w:b/>
            <w:sz w:val="28"/>
          </w:rPr>
          <w:t>In DarshanApiController</w:t>
        </w:r>
      </w:ins>
    </w:p>
    <w:p w14:paraId="2AA09D28" w14:textId="71A0100C" w:rsidR="00396E0F" w:rsidRDefault="00396E0F">
      <w:pPr>
        <w:pStyle w:val="ListParagraph"/>
        <w:ind w:left="1440"/>
        <w:rPr>
          <w:ins w:id="9521" w:author="rkbansal" w:date="2020-11-30T00:39:00Z"/>
          <w:b/>
          <w:sz w:val="28"/>
        </w:rPr>
        <w:pPrChange w:id="9522" w:author="rkbansal" w:date="2020-11-30T00:44:00Z">
          <w:pPr>
            <w:pStyle w:val="ListParagraph"/>
            <w:numPr>
              <w:ilvl w:val="1"/>
              <w:numId w:val="74"/>
            </w:numPr>
            <w:ind w:left="1440" w:hanging="360"/>
          </w:pPr>
        </w:pPrChange>
      </w:pPr>
      <w:ins w:id="9523"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9524" w:author="rkbansal" w:date="2020-11-30T00:39:00Z"/>
          <w:b/>
          <w:sz w:val="28"/>
        </w:rPr>
        <w:pPrChange w:id="9525"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9526" w:author="rkbansal" w:date="2020-11-30T00:39:00Z"/>
          <w:b/>
          <w:sz w:val="28"/>
          <w:rPrChange w:id="9527" w:author="rkbansal" w:date="2020-11-30T00:39:00Z">
            <w:rPr>
              <w:ins w:id="9528" w:author="rkbansal" w:date="2020-11-30T00:39:00Z"/>
            </w:rPr>
          </w:rPrChange>
        </w:rPr>
        <w:pPrChange w:id="9529"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9530" w:author="rkbansal" w:date="2020-11-30T00:36:00Z"/>
          <w:b/>
          <w:sz w:val="28"/>
          <w:rPrChange w:id="9531" w:author="rkbansal" w:date="2020-11-30T00:38:00Z">
            <w:rPr>
              <w:ins w:id="9532" w:author="rkbansal" w:date="2020-11-30T00:36:00Z"/>
            </w:rPr>
          </w:rPrChange>
        </w:rPr>
        <w:pPrChange w:id="9533" w:author="rkbansal" w:date="2020-11-30T00:38:00Z">
          <w:pPr/>
        </w:pPrChange>
      </w:pPr>
      <w:ins w:id="9534" w:author="rkbansal" w:date="2020-11-30T00:34:00Z">
        <w:r w:rsidRPr="00617932">
          <w:rPr>
            <w:b/>
            <w:sz w:val="28"/>
            <w:rPrChange w:id="9535" w:author="rkbansal" w:date="2020-11-30T00:38:00Z">
              <w:rPr/>
            </w:rPrChange>
          </w:rPr>
          <w:br w:type="page"/>
        </w:r>
      </w:ins>
    </w:p>
    <w:p w14:paraId="05EE3BF8" w14:textId="77777777" w:rsidR="007D258D" w:rsidRDefault="007D258D">
      <w:pPr>
        <w:rPr>
          <w:ins w:id="9536" w:author="rkbansal" w:date="2020-11-30T00:34:00Z"/>
          <w:rFonts w:eastAsiaTheme="majorEastAsia" w:cstheme="majorBidi"/>
          <w:b/>
          <w:color w:val="2F5496" w:themeColor="accent1" w:themeShade="BF"/>
          <w:sz w:val="28"/>
          <w:szCs w:val="26"/>
        </w:rPr>
      </w:pPr>
    </w:p>
    <w:p w14:paraId="1EA664D6" w14:textId="42F98379" w:rsidR="00726FB7" w:rsidRDefault="00467FA0" w:rsidP="00726FB7">
      <w:pPr>
        <w:pStyle w:val="Heading2"/>
        <w:rPr>
          <w:ins w:id="9537" w:author="rkbansal" w:date="2021-01-13T20:25:00Z"/>
          <w:rFonts w:ascii="Georgia" w:hAnsi="Georgia"/>
          <w:b/>
          <w:sz w:val="28"/>
        </w:rPr>
      </w:pPr>
      <w:ins w:id="9538" w:author="rkbansal" w:date="2020-12-11T20:00:00Z">
        <w:r>
          <w:rPr>
            <w:rFonts w:ascii="Georgia" w:hAnsi="Georgia"/>
            <w:b/>
            <w:sz w:val="28"/>
          </w:rPr>
          <w:t>Message Sender</w:t>
        </w:r>
      </w:ins>
      <w:ins w:id="9539" w:author="rkbansal" w:date="2020-11-30T22:32:00Z">
        <w:r w:rsidR="00726FB7">
          <w:rPr>
            <w:rFonts w:ascii="Georgia" w:hAnsi="Georgia"/>
            <w:b/>
            <w:sz w:val="28"/>
          </w:rPr>
          <w:t xml:space="preserve"> </w:t>
        </w:r>
        <w:r w:rsidR="00726FB7" w:rsidRPr="00981242">
          <w:rPr>
            <w:rFonts w:ascii="Georgia" w:hAnsi="Georgia"/>
            <w:b/>
            <w:sz w:val="28"/>
          </w:rPr>
          <w:t>Service</w:t>
        </w:r>
      </w:ins>
      <w:ins w:id="9540" w:author="rkbansal" w:date="2021-01-13T20:11:00Z">
        <w:r w:rsidR="00CF7C3E">
          <w:rPr>
            <w:rFonts w:ascii="Georgia" w:hAnsi="Georgia"/>
            <w:b/>
            <w:sz w:val="28"/>
          </w:rPr>
          <w:t xml:space="preserve"> </w:t>
        </w:r>
      </w:ins>
      <w:ins w:id="9541" w:author="rkbansal" w:date="2020-12-11T20:01:00Z">
        <w:r w:rsidR="00E05568">
          <w:rPr>
            <w:rFonts w:ascii="Georgia" w:hAnsi="Georgia"/>
            <w:b/>
            <w:sz w:val="28"/>
          </w:rPr>
          <w:t>(Kafka)</w:t>
        </w:r>
      </w:ins>
    </w:p>
    <w:p w14:paraId="79358096" w14:textId="21320935" w:rsidR="003D5A65" w:rsidRPr="003D5A65" w:rsidRDefault="003D5A65">
      <w:pPr>
        <w:rPr>
          <w:ins w:id="9542" w:author="rkbansal" w:date="2021-01-13T20:24:00Z"/>
          <w:b/>
          <w:bCs/>
          <w:color w:val="ED7D31" w:themeColor="accent2"/>
          <w:sz w:val="28"/>
          <w:szCs w:val="28"/>
          <w:rPrChange w:id="9543" w:author="rkbansal" w:date="2021-01-13T20:25:00Z">
            <w:rPr>
              <w:ins w:id="9544" w:author="rkbansal" w:date="2021-01-13T20:24:00Z"/>
              <w:rFonts w:ascii="Georgia" w:hAnsi="Georgia"/>
              <w:b/>
              <w:sz w:val="28"/>
            </w:rPr>
          </w:rPrChange>
        </w:rPr>
        <w:pPrChange w:id="9545" w:author="rkbansal" w:date="2021-01-13T20:25:00Z">
          <w:pPr>
            <w:pStyle w:val="Heading2"/>
          </w:pPr>
        </w:pPrChange>
      </w:pPr>
      <w:ins w:id="9546" w:author="rkbansal" w:date="2021-01-13T20:25:00Z">
        <w:r w:rsidRPr="003D5A65">
          <w:rPr>
            <w:b/>
            <w:bCs/>
            <w:color w:val="ED7D31" w:themeColor="accent2"/>
            <w:sz w:val="28"/>
            <w:szCs w:val="28"/>
            <w:rPrChange w:id="9547" w:author="rkbansal" w:date="2021-01-13T20:25:00Z">
              <w:rPr/>
            </w:rPrChange>
          </w:rPr>
          <w:t xml:space="preserve">Why </w:t>
        </w:r>
        <w:r w:rsidRPr="003D5A65">
          <w:rPr>
            <w:b/>
            <w:bCs/>
            <w:color w:val="ED7D31" w:themeColor="accent2"/>
            <w:sz w:val="28"/>
            <w:szCs w:val="28"/>
            <w:rPrChange w:id="9548" w:author="rkbansal" w:date="2021-01-13T20:25:00Z">
              <w:rPr>
                <w:b/>
                <w:bCs/>
                <w:color w:val="ED7D31" w:themeColor="accent2"/>
                <w:sz w:val="28"/>
                <w:szCs w:val="28"/>
              </w:rPr>
            </w:rPrChange>
          </w:rPr>
          <w:t>Kafka</w:t>
        </w:r>
        <w:r w:rsidRPr="003D5A65">
          <w:rPr>
            <w:b/>
            <w:bCs/>
            <w:color w:val="ED7D31" w:themeColor="accent2"/>
            <w:sz w:val="28"/>
            <w:szCs w:val="28"/>
            <w:rPrChange w:id="9549" w:author="rkbansal" w:date="2021-01-13T20:25:00Z">
              <w:rPr/>
            </w:rPrChange>
          </w:rPr>
          <w:t>?</w:t>
        </w:r>
      </w:ins>
    </w:p>
    <w:p w14:paraId="267E1581" w14:textId="77777777" w:rsidR="003D5A65" w:rsidRPr="003D5A65" w:rsidRDefault="003D5A65">
      <w:pPr>
        <w:shd w:val="clear" w:color="auto" w:fill="FFFFFF"/>
        <w:spacing w:before="450" w:after="0" w:line="240" w:lineRule="auto"/>
        <w:jc w:val="both"/>
        <w:rPr>
          <w:ins w:id="9550" w:author="rkbansal" w:date="2021-01-13T20:25:00Z"/>
          <w:rFonts w:eastAsia="Times New Roman" w:cs="Times New Roman"/>
          <w:color w:val="3D455C"/>
          <w:lang w:eastAsia="en-IN"/>
          <w:rPrChange w:id="9551" w:author="rkbansal" w:date="2021-01-13T20:25:00Z">
            <w:rPr>
              <w:ins w:id="9552" w:author="rkbansal" w:date="2021-01-13T20:25:00Z"/>
              <w:rFonts w:ascii="Roboto Slab" w:eastAsia="Times New Roman" w:hAnsi="Roboto Slab" w:cs="Times New Roman"/>
              <w:color w:val="3D455C"/>
              <w:sz w:val="33"/>
              <w:szCs w:val="33"/>
              <w:lang w:eastAsia="en-IN"/>
            </w:rPr>
          </w:rPrChange>
        </w:rPr>
        <w:pPrChange w:id="9553" w:author="rkbansal" w:date="2021-01-13T20:25:00Z">
          <w:pPr>
            <w:shd w:val="clear" w:color="auto" w:fill="FFFFFF"/>
            <w:spacing w:before="450" w:after="0" w:line="240" w:lineRule="auto"/>
          </w:pPr>
        </w:pPrChange>
      </w:pPr>
      <w:ins w:id="9554" w:author="rkbansal" w:date="2021-01-13T20:25:00Z">
        <w:r w:rsidRPr="003D5A65">
          <w:rPr>
            <w:rFonts w:eastAsia="Times New Roman" w:cs="Times New Roman"/>
            <w:color w:val="3D455C"/>
            <w:lang w:eastAsia="en-IN"/>
            <w:rPrChange w:id="9555" w:author="rkbansal" w:date="2021-01-13T20:25:00Z">
              <w:rPr>
                <w:rFonts w:ascii="Roboto Slab" w:eastAsia="Times New Roman" w:hAnsi="Roboto Slab" w:cs="Times New Roman"/>
                <w:color w:val="3D455C"/>
                <w:sz w:val="33"/>
                <w:szCs w:val="33"/>
                <w:lang w:eastAsia="en-IN"/>
              </w:rPr>
            </w:rPrChange>
          </w:rPr>
          <w:t>Traditional messaging queues like ActiveMQ, RabbitMQ can handle high throughput usually used for long-running or background jobs and communicating between services.</w:t>
        </w:r>
      </w:ins>
    </w:p>
    <w:p w14:paraId="4E0BB46E" w14:textId="77777777" w:rsidR="003D5A65" w:rsidRPr="003D5A65" w:rsidRDefault="003D5A65">
      <w:pPr>
        <w:shd w:val="clear" w:color="auto" w:fill="FFFFFF"/>
        <w:spacing w:before="450" w:after="0" w:line="240" w:lineRule="auto"/>
        <w:jc w:val="both"/>
        <w:rPr>
          <w:ins w:id="9556" w:author="rkbansal" w:date="2021-01-13T20:25:00Z"/>
          <w:rFonts w:eastAsia="Times New Roman" w:cs="Times New Roman"/>
          <w:color w:val="3D455C"/>
          <w:lang w:eastAsia="en-IN"/>
          <w:rPrChange w:id="9557" w:author="rkbansal" w:date="2021-01-13T20:25:00Z">
            <w:rPr>
              <w:ins w:id="9558" w:author="rkbansal" w:date="2021-01-13T20:25:00Z"/>
              <w:rFonts w:ascii="Roboto Slab" w:eastAsia="Times New Roman" w:hAnsi="Roboto Slab" w:cs="Times New Roman"/>
              <w:color w:val="3D455C"/>
              <w:sz w:val="33"/>
              <w:szCs w:val="33"/>
              <w:lang w:eastAsia="en-IN"/>
            </w:rPr>
          </w:rPrChange>
        </w:rPr>
        <w:pPrChange w:id="9559" w:author="rkbansal" w:date="2021-01-13T20:25:00Z">
          <w:pPr>
            <w:shd w:val="clear" w:color="auto" w:fill="FFFFFF"/>
            <w:spacing w:before="450" w:after="0" w:line="240" w:lineRule="auto"/>
          </w:pPr>
        </w:pPrChange>
      </w:pPr>
      <w:ins w:id="9560" w:author="rkbansal" w:date="2021-01-13T20:25:00Z">
        <w:r w:rsidRPr="003D5A65">
          <w:rPr>
            <w:rFonts w:eastAsia="Times New Roman" w:cs="Times New Roman"/>
            <w:color w:val="3D455C"/>
            <w:lang w:eastAsia="en-IN"/>
            <w:rPrChange w:id="9561" w:author="rkbansal" w:date="2021-01-13T20:25:00Z">
              <w:rPr>
                <w:rFonts w:ascii="Roboto Slab" w:eastAsia="Times New Roman" w:hAnsi="Roboto Slab" w:cs="Times New Roman"/>
                <w:color w:val="3D455C"/>
                <w:sz w:val="33"/>
                <w:szCs w:val="33"/>
                <w:lang w:eastAsia="en-IN"/>
              </w:rPr>
            </w:rPrChange>
          </w:rPr>
          <w:t>Kafka is a stream-processing platform built by LinkedIn and currently developed under the umbrella of the Apache Software Foundation. Kafka aims to provide low-latency ingestion of large amounts of event data.</w:t>
        </w:r>
      </w:ins>
    </w:p>
    <w:p w14:paraId="3215AD23" w14:textId="77777777" w:rsidR="003D5A65" w:rsidRPr="003D5A65" w:rsidRDefault="003D5A65">
      <w:pPr>
        <w:shd w:val="clear" w:color="auto" w:fill="FFFFFF"/>
        <w:spacing w:before="450" w:after="0" w:line="240" w:lineRule="auto"/>
        <w:jc w:val="both"/>
        <w:rPr>
          <w:ins w:id="9562" w:author="rkbansal" w:date="2021-01-13T20:25:00Z"/>
          <w:rFonts w:eastAsia="Times New Roman" w:cs="Times New Roman"/>
          <w:color w:val="3D455C"/>
          <w:lang w:eastAsia="en-IN"/>
          <w:rPrChange w:id="9563" w:author="rkbansal" w:date="2021-01-13T20:25:00Z">
            <w:rPr>
              <w:ins w:id="9564" w:author="rkbansal" w:date="2021-01-13T20:25:00Z"/>
              <w:rFonts w:ascii="Roboto Slab" w:eastAsia="Times New Roman" w:hAnsi="Roboto Slab" w:cs="Times New Roman"/>
              <w:color w:val="3D455C"/>
              <w:sz w:val="33"/>
              <w:szCs w:val="33"/>
              <w:lang w:eastAsia="en-IN"/>
            </w:rPr>
          </w:rPrChange>
        </w:rPr>
        <w:pPrChange w:id="9565" w:author="rkbansal" w:date="2021-01-13T20:25:00Z">
          <w:pPr>
            <w:shd w:val="clear" w:color="auto" w:fill="FFFFFF"/>
            <w:spacing w:before="450" w:after="0" w:line="240" w:lineRule="auto"/>
          </w:pPr>
        </w:pPrChange>
      </w:pPr>
      <w:ins w:id="9566" w:author="rkbansal" w:date="2021-01-13T20:25:00Z">
        <w:r w:rsidRPr="003D5A65">
          <w:rPr>
            <w:rFonts w:eastAsia="Times New Roman" w:cs="Times New Roman"/>
            <w:b/>
            <w:bCs/>
            <w:color w:val="3D455C"/>
            <w:lang w:eastAsia="en-IN"/>
            <w:rPrChange w:id="9567" w:author="rkbansal" w:date="2021-01-13T20:25:00Z">
              <w:rPr>
                <w:rFonts w:ascii="Roboto Slab" w:eastAsia="Times New Roman" w:hAnsi="Roboto Slab" w:cs="Times New Roman"/>
                <w:b/>
                <w:bCs/>
                <w:color w:val="3D455C"/>
                <w:sz w:val="33"/>
                <w:szCs w:val="33"/>
                <w:lang w:eastAsia="en-IN"/>
              </w:rPr>
            </w:rPrChange>
          </w:rPr>
          <w:t>We can use Kafka when we have to move a large amount of data and process it in real-time</w:t>
        </w:r>
        <w:r w:rsidRPr="003D5A65">
          <w:rPr>
            <w:rFonts w:eastAsia="Times New Roman" w:cs="Times New Roman"/>
            <w:color w:val="3D455C"/>
            <w:lang w:eastAsia="en-IN"/>
            <w:rPrChange w:id="9568" w:author="rkbansal" w:date="2021-01-13T20:25:00Z">
              <w:rPr>
                <w:rFonts w:ascii="Roboto Slab" w:eastAsia="Times New Roman" w:hAnsi="Roboto Slab" w:cs="Times New Roman"/>
                <w:color w:val="3D455C"/>
                <w:sz w:val="33"/>
                <w:szCs w:val="33"/>
                <w:lang w:eastAsia="en-IN"/>
              </w:rPr>
            </w:rPrChange>
          </w:rPr>
          <w:t>. An example would be when we want to process user behavior on our website to generate product suggestions or monitor events produced by our micro-services.</w:t>
        </w:r>
      </w:ins>
    </w:p>
    <w:p w14:paraId="049FF501" w14:textId="14B65984" w:rsidR="003D5A65" w:rsidRDefault="003D5A65" w:rsidP="003D5A65">
      <w:pPr>
        <w:shd w:val="clear" w:color="auto" w:fill="FFFFFF"/>
        <w:spacing w:before="450" w:after="0" w:line="240" w:lineRule="auto"/>
        <w:jc w:val="both"/>
        <w:rPr>
          <w:ins w:id="9569" w:author="rkbansal" w:date="2021-01-13T20:26:00Z"/>
          <w:rFonts w:eastAsia="Times New Roman" w:cs="Times New Roman"/>
          <w:color w:val="3D455C"/>
          <w:lang w:eastAsia="en-IN"/>
        </w:rPr>
      </w:pPr>
      <w:ins w:id="9570" w:author="rkbansal" w:date="2021-01-13T20:25:00Z">
        <w:r w:rsidRPr="003D5A65">
          <w:rPr>
            <w:rFonts w:eastAsia="Times New Roman" w:cs="Times New Roman"/>
            <w:color w:val="3D455C"/>
            <w:lang w:eastAsia="en-IN"/>
            <w:rPrChange w:id="9571" w:author="rkbansal" w:date="2021-01-13T20:25:00Z">
              <w:rPr>
                <w:rFonts w:ascii="Roboto Slab" w:eastAsia="Times New Roman" w:hAnsi="Roboto Slab" w:cs="Times New Roman"/>
                <w:color w:val="3D455C"/>
                <w:sz w:val="33"/>
                <w:szCs w:val="33"/>
                <w:lang w:eastAsia="en-IN"/>
              </w:rPr>
            </w:rPrChange>
          </w:rPr>
          <w:t>Kafka is built from ground up with horizontal scaling in mind. We can scale by adding more brokers to the existing Kafka cluster.</w:t>
        </w:r>
      </w:ins>
    </w:p>
    <w:p w14:paraId="1B21C98E" w14:textId="77777777" w:rsidR="00C22CF6" w:rsidRDefault="00C22CF6" w:rsidP="00C22CF6">
      <w:pPr>
        <w:rPr>
          <w:ins w:id="9572" w:author="rkbansal" w:date="2021-01-13T20:26:00Z"/>
          <w:b/>
          <w:bCs/>
          <w:color w:val="ED7D31" w:themeColor="accent2"/>
          <w:sz w:val="28"/>
          <w:szCs w:val="28"/>
        </w:rPr>
      </w:pPr>
    </w:p>
    <w:p w14:paraId="1BB6E197" w14:textId="3A02DE95" w:rsidR="00C22CF6" w:rsidRPr="00C22CF6" w:rsidRDefault="00C22CF6">
      <w:pPr>
        <w:rPr>
          <w:ins w:id="9573" w:author="rkbansal" w:date="2021-01-13T20:26:00Z"/>
          <w:b/>
          <w:bCs/>
          <w:color w:val="ED7D31" w:themeColor="accent2"/>
          <w:sz w:val="28"/>
          <w:szCs w:val="28"/>
          <w:rPrChange w:id="9574" w:author="rkbansal" w:date="2021-01-13T20:26:00Z">
            <w:rPr>
              <w:ins w:id="9575" w:author="rkbansal" w:date="2021-01-13T20:26:00Z"/>
              <w:rFonts w:ascii="Roboto Slab" w:hAnsi="Roboto Slab"/>
              <w:color w:val="212631"/>
              <w:sz w:val="48"/>
              <w:szCs w:val="48"/>
            </w:rPr>
          </w:rPrChange>
        </w:rPr>
        <w:pPrChange w:id="9576" w:author="rkbansal" w:date="2021-01-13T20:26:00Z">
          <w:pPr>
            <w:pStyle w:val="Heading2"/>
            <w:pBdr>
              <w:bottom w:val="single" w:sz="6" w:space="4" w:color="F2F3F3"/>
            </w:pBdr>
            <w:shd w:val="clear" w:color="auto" w:fill="FFFFFF"/>
            <w:spacing w:before="450" w:after="225"/>
          </w:pPr>
        </w:pPrChange>
      </w:pPr>
      <w:ins w:id="9577" w:author="rkbansal" w:date="2021-01-13T20:26:00Z">
        <w:r w:rsidRPr="00C22CF6">
          <w:rPr>
            <w:b/>
            <w:bCs/>
            <w:color w:val="ED7D31" w:themeColor="accent2"/>
            <w:sz w:val="28"/>
            <w:szCs w:val="28"/>
            <w:rPrChange w:id="9578" w:author="rkbansal" w:date="2021-01-13T20:26:00Z">
              <w:rPr>
                <w:rFonts w:ascii="Roboto Slab" w:hAnsi="Roboto Slab"/>
                <w:color w:val="212631"/>
                <w:sz w:val="48"/>
                <w:szCs w:val="48"/>
              </w:rPr>
            </w:rPrChange>
          </w:rPr>
          <w:t>Kafka Vocabulary</w:t>
        </w:r>
      </w:ins>
    </w:p>
    <w:p w14:paraId="51F916BA" w14:textId="77777777" w:rsidR="00C22CF6" w:rsidRPr="00C22CF6" w:rsidRDefault="00C22CF6">
      <w:pPr>
        <w:pStyle w:val="NormalWeb"/>
        <w:shd w:val="clear" w:color="auto" w:fill="FFFFFF"/>
        <w:spacing w:before="450" w:beforeAutospacing="0" w:after="0" w:afterAutospacing="0"/>
        <w:jc w:val="both"/>
        <w:rPr>
          <w:ins w:id="9579" w:author="rkbansal" w:date="2021-01-13T20:26:00Z"/>
          <w:rFonts w:ascii="Georgia" w:hAnsi="Georgia"/>
          <w:color w:val="3D455C"/>
          <w:rPrChange w:id="9580" w:author="rkbansal" w:date="2021-01-13T20:26:00Z">
            <w:rPr>
              <w:ins w:id="9581" w:author="rkbansal" w:date="2021-01-13T20:26:00Z"/>
              <w:rFonts w:ascii="Roboto Slab" w:hAnsi="Roboto Slab"/>
              <w:color w:val="3D455C"/>
              <w:sz w:val="33"/>
              <w:szCs w:val="33"/>
            </w:rPr>
          </w:rPrChange>
        </w:rPr>
        <w:pPrChange w:id="9582" w:author="rkbansal" w:date="2021-01-13T20:26:00Z">
          <w:pPr>
            <w:pStyle w:val="NormalWeb"/>
            <w:shd w:val="clear" w:color="auto" w:fill="FFFFFF"/>
            <w:spacing w:before="450" w:beforeAutospacing="0" w:after="0" w:afterAutospacing="0"/>
          </w:pPr>
        </w:pPrChange>
      </w:pPr>
      <w:ins w:id="9583" w:author="rkbansal" w:date="2021-01-13T20:26:00Z">
        <w:r w:rsidRPr="00C22CF6">
          <w:rPr>
            <w:rFonts w:ascii="Georgia" w:hAnsi="Georgia"/>
            <w:color w:val="3D455C"/>
            <w:rPrChange w:id="9584" w:author="rkbansal" w:date="2021-01-13T20:26:00Z">
              <w:rPr>
                <w:rFonts w:ascii="Roboto Slab" w:hAnsi="Roboto Slab"/>
                <w:color w:val="3D455C"/>
                <w:sz w:val="33"/>
                <w:szCs w:val="33"/>
              </w:rPr>
            </w:rPrChange>
          </w:rPr>
          <w:t>Let</w:t>
        </w:r>
        <w:r w:rsidRPr="00C22CF6">
          <w:rPr>
            <w:rFonts w:ascii="Georgia" w:hAnsi="Georgia" w:hint="eastAsia"/>
            <w:color w:val="3D455C"/>
            <w:rPrChange w:id="9585" w:author="rkbansal" w:date="2021-01-13T20:26:00Z">
              <w:rPr>
                <w:rFonts w:ascii="Roboto Slab" w:hAnsi="Roboto Slab" w:hint="eastAsia"/>
                <w:color w:val="3D455C"/>
                <w:sz w:val="33"/>
                <w:szCs w:val="33"/>
              </w:rPr>
            </w:rPrChange>
          </w:rPr>
          <w:t>’</w:t>
        </w:r>
        <w:r w:rsidRPr="00C22CF6">
          <w:rPr>
            <w:rFonts w:ascii="Georgia" w:hAnsi="Georgia"/>
            <w:color w:val="3D455C"/>
            <w:rPrChange w:id="9586" w:author="rkbansal" w:date="2021-01-13T20:26:00Z">
              <w:rPr>
                <w:rFonts w:ascii="Roboto Slab" w:hAnsi="Roboto Slab"/>
                <w:color w:val="3D455C"/>
                <w:sz w:val="33"/>
                <w:szCs w:val="33"/>
              </w:rPr>
            </w:rPrChange>
          </w:rPr>
          <w:t>s look at the key terminologies of Kafka:</w:t>
        </w:r>
      </w:ins>
    </w:p>
    <w:p w14:paraId="03DEE32E" w14:textId="690FA44B" w:rsidR="00EB6AEC" w:rsidRPr="00EB6AEC" w:rsidRDefault="00C22CF6">
      <w:pPr>
        <w:numPr>
          <w:ilvl w:val="0"/>
          <w:numId w:val="120"/>
        </w:numPr>
        <w:shd w:val="clear" w:color="auto" w:fill="FFFFFF"/>
        <w:spacing w:before="100" w:beforeAutospacing="1" w:after="100" w:afterAutospacing="1" w:line="240" w:lineRule="auto"/>
        <w:jc w:val="both"/>
        <w:rPr>
          <w:ins w:id="9587" w:author="rkbansal" w:date="2021-01-13T20:26:00Z"/>
          <w:color w:val="3D455C"/>
          <w:rPrChange w:id="9588" w:author="rkbansal" w:date="2021-01-13T20:27:00Z">
            <w:rPr>
              <w:ins w:id="9589" w:author="rkbansal" w:date="2021-01-13T20:26:00Z"/>
              <w:rFonts w:ascii="Roboto Slab" w:hAnsi="Roboto Slab"/>
              <w:color w:val="3D455C"/>
              <w:sz w:val="33"/>
              <w:szCs w:val="33"/>
            </w:rPr>
          </w:rPrChange>
        </w:rPr>
        <w:pPrChange w:id="9590" w:author="rkbansal" w:date="2021-01-13T20:27:00Z">
          <w:pPr>
            <w:numPr>
              <w:numId w:val="120"/>
            </w:numPr>
            <w:shd w:val="clear" w:color="auto" w:fill="FFFFFF"/>
            <w:tabs>
              <w:tab w:val="num" w:pos="720"/>
            </w:tabs>
            <w:spacing w:before="100" w:beforeAutospacing="1" w:after="100" w:afterAutospacing="1" w:line="240" w:lineRule="auto"/>
            <w:ind w:left="720" w:hanging="360"/>
          </w:pPr>
        </w:pPrChange>
      </w:pPr>
      <w:ins w:id="9591" w:author="rkbansal" w:date="2021-01-13T20:26:00Z">
        <w:r w:rsidRPr="00C22CF6">
          <w:rPr>
            <w:rStyle w:val="Strong"/>
            <w:color w:val="3D455C"/>
            <w:rPrChange w:id="9592" w:author="rkbansal" w:date="2021-01-13T20:26:00Z">
              <w:rPr>
                <w:rStyle w:val="Strong"/>
                <w:rFonts w:ascii="Roboto Slab" w:hAnsi="Roboto Slab"/>
                <w:color w:val="3D455C"/>
                <w:sz w:val="33"/>
                <w:szCs w:val="33"/>
              </w:rPr>
            </w:rPrChange>
          </w:rPr>
          <w:t>Producer</w:t>
        </w:r>
        <w:r w:rsidRPr="00C22CF6">
          <w:rPr>
            <w:color w:val="3D455C"/>
            <w:rPrChange w:id="9593" w:author="rkbansal" w:date="2021-01-13T20:26:00Z">
              <w:rPr>
                <w:rFonts w:ascii="Roboto Slab" w:hAnsi="Roboto Slab"/>
                <w:color w:val="3D455C"/>
                <w:sz w:val="33"/>
                <w:szCs w:val="33"/>
              </w:rPr>
            </w:rPrChange>
          </w:rPr>
          <w:t>: A producer is a client that sends messages to the Kafka server to the specified topic.</w:t>
        </w:r>
      </w:ins>
    </w:p>
    <w:p w14:paraId="2F67B1BE" w14:textId="77777777" w:rsidR="00C22CF6" w:rsidRPr="00C22CF6" w:rsidRDefault="00C22CF6">
      <w:pPr>
        <w:numPr>
          <w:ilvl w:val="0"/>
          <w:numId w:val="120"/>
        </w:numPr>
        <w:shd w:val="clear" w:color="auto" w:fill="FFFFFF"/>
        <w:spacing w:before="100" w:beforeAutospacing="1" w:after="100" w:afterAutospacing="1" w:line="240" w:lineRule="auto"/>
        <w:jc w:val="both"/>
        <w:rPr>
          <w:ins w:id="9594" w:author="rkbansal" w:date="2021-01-13T20:26:00Z"/>
          <w:color w:val="3D455C"/>
          <w:rPrChange w:id="9595" w:author="rkbansal" w:date="2021-01-13T20:26:00Z">
            <w:rPr>
              <w:ins w:id="9596" w:author="rkbansal" w:date="2021-01-13T20:26:00Z"/>
              <w:rFonts w:ascii="Roboto Slab" w:hAnsi="Roboto Slab"/>
              <w:color w:val="3D455C"/>
              <w:sz w:val="33"/>
              <w:szCs w:val="33"/>
            </w:rPr>
          </w:rPrChange>
        </w:rPr>
        <w:pPrChange w:id="9597"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598" w:author="rkbansal" w:date="2021-01-13T20:26:00Z">
        <w:r w:rsidRPr="00C22CF6">
          <w:rPr>
            <w:rStyle w:val="Strong"/>
            <w:color w:val="3D455C"/>
            <w:rPrChange w:id="9599" w:author="rkbansal" w:date="2021-01-13T20:26:00Z">
              <w:rPr>
                <w:rStyle w:val="Strong"/>
                <w:rFonts w:ascii="Roboto Slab" w:hAnsi="Roboto Slab"/>
                <w:color w:val="3D455C"/>
                <w:sz w:val="33"/>
                <w:szCs w:val="33"/>
              </w:rPr>
            </w:rPrChange>
          </w:rPr>
          <w:t>Consumer</w:t>
        </w:r>
        <w:r w:rsidRPr="00C22CF6">
          <w:rPr>
            <w:color w:val="3D455C"/>
            <w:rPrChange w:id="9600" w:author="rkbansal" w:date="2021-01-13T20:26:00Z">
              <w:rPr>
                <w:rFonts w:ascii="Roboto Slab" w:hAnsi="Roboto Slab"/>
                <w:color w:val="3D455C"/>
                <w:sz w:val="33"/>
                <w:szCs w:val="33"/>
              </w:rPr>
            </w:rPrChange>
          </w:rPr>
          <w:t>: Consumers are the recipients who receive messages from the Kafka server.</w:t>
        </w:r>
      </w:ins>
    </w:p>
    <w:p w14:paraId="381A88DC" w14:textId="77777777" w:rsidR="00C22CF6" w:rsidRPr="00C22CF6" w:rsidRDefault="00C22CF6">
      <w:pPr>
        <w:numPr>
          <w:ilvl w:val="0"/>
          <w:numId w:val="120"/>
        </w:numPr>
        <w:shd w:val="clear" w:color="auto" w:fill="FFFFFF"/>
        <w:spacing w:before="100" w:beforeAutospacing="1" w:after="100" w:afterAutospacing="1" w:line="240" w:lineRule="auto"/>
        <w:jc w:val="both"/>
        <w:rPr>
          <w:ins w:id="9601" w:author="rkbansal" w:date="2021-01-13T20:26:00Z"/>
          <w:color w:val="3D455C"/>
          <w:rPrChange w:id="9602" w:author="rkbansal" w:date="2021-01-13T20:26:00Z">
            <w:rPr>
              <w:ins w:id="9603" w:author="rkbansal" w:date="2021-01-13T20:26:00Z"/>
              <w:rFonts w:ascii="Roboto Slab" w:hAnsi="Roboto Slab"/>
              <w:color w:val="3D455C"/>
              <w:sz w:val="33"/>
              <w:szCs w:val="33"/>
            </w:rPr>
          </w:rPrChange>
        </w:rPr>
        <w:pPrChange w:id="9604"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605" w:author="rkbansal" w:date="2021-01-13T20:26:00Z">
        <w:r w:rsidRPr="00C22CF6">
          <w:rPr>
            <w:rStyle w:val="Strong"/>
            <w:color w:val="3D455C"/>
            <w:rPrChange w:id="9606" w:author="rkbansal" w:date="2021-01-13T20:26:00Z">
              <w:rPr>
                <w:rStyle w:val="Strong"/>
                <w:rFonts w:ascii="Roboto Slab" w:hAnsi="Roboto Slab"/>
                <w:color w:val="3D455C"/>
                <w:sz w:val="33"/>
                <w:szCs w:val="33"/>
              </w:rPr>
            </w:rPrChange>
          </w:rPr>
          <w:t>Broker</w:t>
        </w:r>
        <w:r w:rsidRPr="00C22CF6">
          <w:rPr>
            <w:color w:val="3D455C"/>
            <w:rPrChange w:id="9607"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6D013AA8" w14:textId="77777777" w:rsidR="00C22CF6" w:rsidRPr="00C22CF6" w:rsidRDefault="00C22CF6">
      <w:pPr>
        <w:numPr>
          <w:ilvl w:val="0"/>
          <w:numId w:val="120"/>
        </w:numPr>
        <w:shd w:val="clear" w:color="auto" w:fill="FFFFFF"/>
        <w:spacing w:before="100" w:beforeAutospacing="1" w:after="100" w:afterAutospacing="1" w:line="240" w:lineRule="auto"/>
        <w:jc w:val="both"/>
        <w:rPr>
          <w:ins w:id="9608" w:author="rkbansal" w:date="2021-01-13T20:26:00Z"/>
          <w:color w:val="3D455C"/>
          <w:rPrChange w:id="9609" w:author="rkbansal" w:date="2021-01-13T20:26:00Z">
            <w:rPr>
              <w:ins w:id="9610" w:author="rkbansal" w:date="2021-01-13T20:26:00Z"/>
              <w:rFonts w:ascii="Roboto Slab" w:hAnsi="Roboto Slab"/>
              <w:color w:val="3D455C"/>
              <w:sz w:val="33"/>
              <w:szCs w:val="33"/>
            </w:rPr>
          </w:rPrChange>
        </w:rPr>
        <w:pPrChange w:id="9611"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612" w:author="rkbansal" w:date="2021-01-13T20:26:00Z">
        <w:r w:rsidRPr="00C22CF6">
          <w:rPr>
            <w:rStyle w:val="Strong"/>
            <w:color w:val="3D455C"/>
            <w:rPrChange w:id="9613" w:author="rkbansal" w:date="2021-01-13T20:26:00Z">
              <w:rPr>
                <w:rStyle w:val="Strong"/>
                <w:rFonts w:ascii="Roboto Slab" w:hAnsi="Roboto Slab"/>
                <w:color w:val="3D455C"/>
                <w:sz w:val="33"/>
                <w:szCs w:val="33"/>
              </w:rPr>
            </w:rPrChange>
          </w:rPr>
          <w:t>Cluster</w:t>
        </w:r>
        <w:r w:rsidRPr="00C22CF6">
          <w:rPr>
            <w:color w:val="3D455C"/>
            <w:rPrChange w:id="9614" w:author="rkbansal" w:date="2021-01-13T20:26:00Z">
              <w:rPr>
                <w:rFonts w:ascii="Roboto Slab" w:hAnsi="Roboto Slab"/>
                <w:color w:val="3D455C"/>
                <w:sz w:val="33"/>
                <w:szCs w:val="33"/>
              </w:rPr>
            </w:rPrChange>
          </w:rPr>
          <w:t>: Kafka is a distributed system. A Kafka cluster contains multiple brokers sharing the workload.</w:t>
        </w:r>
      </w:ins>
    </w:p>
    <w:p w14:paraId="63343DF5" w14:textId="77777777" w:rsidR="00C22CF6" w:rsidRPr="00C22CF6" w:rsidRDefault="00C22CF6">
      <w:pPr>
        <w:numPr>
          <w:ilvl w:val="0"/>
          <w:numId w:val="120"/>
        </w:numPr>
        <w:shd w:val="clear" w:color="auto" w:fill="FFFFFF"/>
        <w:spacing w:before="100" w:beforeAutospacing="1" w:after="100" w:afterAutospacing="1" w:line="240" w:lineRule="auto"/>
        <w:jc w:val="both"/>
        <w:rPr>
          <w:ins w:id="9615" w:author="rkbansal" w:date="2021-01-13T20:26:00Z"/>
          <w:color w:val="3D455C"/>
          <w:rPrChange w:id="9616" w:author="rkbansal" w:date="2021-01-13T20:26:00Z">
            <w:rPr>
              <w:ins w:id="9617" w:author="rkbansal" w:date="2021-01-13T20:26:00Z"/>
              <w:rFonts w:ascii="Roboto Slab" w:hAnsi="Roboto Slab"/>
              <w:color w:val="3D455C"/>
              <w:sz w:val="33"/>
              <w:szCs w:val="33"/>
            </w:rPr>
          </w:rPrChange>
        </w:rPr>
        <w:pPrChange w:id="9618"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619" w:author="rkbansal" w:date="2021-01-13T20:26:00Z">
        <w:r w:rsidRPr="00C22CF6">
          <w:rPr>
            <w:rStyle w:val="Strong"/>
            <w:color w:val="3D455C"/>
            <w:rPrChange w:id="9620" w:author="rkbansal" w:date="2021-01-13T20:26:00Z">
              <w:rPr>
                <w:rStyle w:val="Strong"/>
                <w:rFonts w:ascii="Roboto Slab" w:hAnsi="Roboto Slab"/>
                <w:color w:val="3D455C"/>
                <w:sz w:val="33"/>
                <w:szCs w:val="33"/>
              </w:rPr>
            </w:rPrChange>
          </w:rPr>
          <w:t>Topic</w:t>
        </w:r>
        <w:r w:rsidRPr="00C22CF6">
          <w:rPr>
            <w:color w:val="3D455C"/>
            <w:rPrChange w:id="9621"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6639D4D1" w14:textId="77777777" w:rsidR="00C22CF6" w:rsidRPr="00C22CF6" w:rsidRDefault="00C22CF6">
      <w:pPr>
        <w:numPr>
          <w:ilvl w:val="0"/>
          <w:numId w:val="120"/>
        </w:numPr>
        <w:shd w:val="clear" w:color="auto" w:fill="FFFFFF"/>
        <w:spacing w:before="100" w:beforeAutospacing="1" w:after="100" w:afterAutospacing="1" w:line="240" w:lineRule="auto"/>
        <w:jc w:val="both"/>
        <w:rPr>
          <w:ins w:id="9622" w:author="rkbansal" w:date="2021-01-13T20:26:00Z"/>
          <w:color w:val="3D455C"/>
          <w:rPrChange w:id="9623" w:author="rkbansal" w:date="2021-01-13T20:26:00Z">
            <w:rPr>
              <w:ins w:id="9624" w:author="rkbansal" w:date="2021-01-13T20:26:00Z"/>
              <w:rFonts w:ascii="Roboto Slab" w:hAnsi="Roboto Slab"/>
              <w:color w:val="3D455C"/>
              <w:sz w:val="33"/>
              <w:szCs w:val="33"/>
            </w:rPr>
          </w:rPrChange>
        </w:rPr>
        <w:pPrChange w:id="9625"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626" w:author="rkbansal" w:date="2021-01-13T20:26:00Z">
        <w:r w:rsidRPr="00C22CF6">
          <w:rPr>
            <w:rStyle w:val="Strong"/>
            <w:color w:val="3D455C"/>
            <w:rPrChange w:id="9627" w:author="rkbansal" w:date="2021-01-13T20:26:00Z">
              <w:rPr>
                <w:rStyle w:val="Strong"/>
                <w:rFonts w:ascii="Roboto Slab" w:hAnsi="Roboto Slab"/>
                <w:color w:val="3D455C"/>
                <w:sz w:val="33"/>
                <w:szCs w:val="33"/>
              </w:rPr>
            </w:rPrChange>
          </w:rPr>
          <w:t>Partition</w:t>
        </w:r>
        <w:r w:rsidRPr="00C22CF6">
          <w:rPr>
            <w:color w:val="3D455C"/>
            <w:rPrChange w:id="9628"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53A63695" w14:textId="77777777" w:rsidR="00C22CF6" w:rsidRPr="00C22CF6" w:rsidRDefault="00C22CF6">
      <w:pPr>
        <w:numPr>
          <w:ilvl w:val="0"/>
          <w:numId w:val="120"/>
        </w:numPr>
        <w:shd w:val="clear" w:color="auto" w:fill="FFFFFF"/>
        <w:spacing w:before="100" w:beforeAutospacing="1" w:after="100" w:afterAutospacing="1" w:line="240" w:lineRule="auto"/>
        <w:jc w:val="both"/>
        <w:rPr>
          <w:ins w:id="9629" w:author="rkbansal" w:date="2021-01-13T20:26:00Z"/>
          <w:color w:val="3D455C"/>
          <w:rPrChange w:id="9630" w:author="rkbansal" w:date="2021-01-13T20:26:00Z">
            <w:rPr>
              <w:ins w:id="9631" w:author="rkbansal" w:date="2021-01-13T20:26:00Z"/>
              <w:rFonts w:ascii="Roboto Slab" w:hAnsi="Roboto Slab"/>
              <w:color w:val="3D455C"/>
              <w:sz w:val="33"/>
              <w:szCs w:val="33"/>
            </w:rPr>
          </w:rPrChange>
        </w:rPr>
        <w:pPrChange w:id="9632"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633" w:author="rkbansal" w:date="2021-01-13T20:26:00Z">
        <w:r w:rsidRPr="00C22CF6">
          <w:rPr>
            <w:rStyle w:val="Strong"/>
            <w:color w:val="3D455C"/>
            <w:rPrChange w:id="9634" w:author="rkbansal" w:date="2021-01-13T20:26:00Z">
              <w:rPr>
                <w:rStyle w:val="Strong"/>
                <w:rFonts w:ascii="Roboto Slab" w:hAnsi="Roboto Slab"/>
                <w:color w:val="3D455C"/>
                <w:sz w:val="33"/>
                <w:szCs w:val="33"/>
              </w:rPr>
            </w:rPrChange>
          </w:rPr>
          <w:t>Offset</w:t>
        </w:r>
        <w:r w:rsidRPr="00C22CF6">
          <w:rPr>
            <w:color w:val="3D455C"/>
            <w:rPrChange w:id="9635" w:author="rkbansal" w:date="2021-01-13T20:26:00Z">
              <w:rPr>
                <w:rFonts w:ascii="Roboto Slab" w:hAnsi="Roboto Slab"/>
                <w:color w:val="3D455C"/>
                <w:sz w:val="33"/>
                <w:szCs w:val="33"/>
              </w:rPr>
            </w:rPrChange>
          </w:rPr>
          <w:t>: Offset is a pointer to the last message that Kafka has already sent to a consumer.</w:t>
        </w:r>
      </w:ins>
    </w:p>
    <w:p w14:paraId="3294D4C7" w14:textId="77777777" w:rsidR="00C22CF6" w:rsidRPr="003D5A65" w:rsidRDefault="00C22CF6">
      <w:pPr>
        <w:shd w:val="clear" w:color="auto" w:fill="FFFFFF"/>
        <w:spacing w:before="450" w:after="0" w:line="240" w:lineRule="auto"/>
        <w:jc w:val="both"/>
        <w:rPr>
          <w:ins w:id="9636" w:author="rkbansal" w:date="2021-01-13T20:25:00Z"/>
          <w:rFonts w:eastAsia="Times New Roman" w:cs="Times New Roman"/>
          <w:color w:val="3D455C"/>
          <w:lang w:eastAsia="en-IN"/>
          <w:rPrChange w:id="9637" w:author="rkbansal" w:date="2021-01-13T20:25:00Z">
            <w:rPr>
              <w:ins w:id="9638" w:author="rkbansal" w:date="2021-01-13T20:25:00Z"/>
              <w:rFonts w:ascii="Roboto Slab" w:eastAsia="Times New Roman" w:hAnsi="Roboto Slab" w:cs="Times New Roman"/>
              <w:color w:val="3D455C"/>
              <w:sz w:val="33"/>
              <w:szCs w:val="33"/>
              <w:lang w:eastAsia="en-IN"/>
            </w:rPr>
          </w:rPrChange>
        </w:rPr>
        <w:pPrChange w:id="9639" w:author="rkbansal" w:date="2021-01-13T20:25:00Z">
          <w:pPr>
            <w:shd w:val="clear" w:color="auto" w:fill="FFFFFF"/>
            <w:spacing w:before="450" w:after="0" w:line="240" w:lineRule="auto"/>
          </w:pPr>
        </w:pPrChange>
      </w:pPr>
    </w:p>
    <w:p w14:paraId="4171B0A2" w14:textId="77777777" w:rsidR="003D5A65" w:rsidRPr="003D5A65" w:rsidRDefault="003D5A65">
      <w:pPr>
        <w:rPr>
          <w:ins w:id="9640" w:author="rkbansal" w:date="2020-11-30T22:32:00Z"/>
          <w:rPrChange w:id="9641" w:author="rkbansal" w:date="2021-01-13T20:24:00Z">
            <w:rPr>
              <w:ins w:id="9642" w:author="rkbansal" w:date="2020-11-30T22:32:00Z"/>
              <w:rFonts w:ascii="Georgia" w:hAnsi="Georgia"/>
              <w:b/>
              <w:sz w:val="28"/>
            </w:rPr>
          </w:rPrChange>
        </w:rPr>
        <w:pPrChange w:id="9643" w:author="rkbansal" w:date="2021-01-13T20:24:00Z">
          <w:pPr>
            <w:pStyle w:val="Heading2"/>
          </w:pPr>
        </w:pPrChange>
      </w:pPr>
    </w:p>
    <w:p w14:paraId="5A85C363" w14:textId="77777777" w:rsidR="008C77EE" w:rsidRDefault="008C77EE" w:rsidP="00906AF2">
      <w:pPr>
        <w:pStyle w:val="ListParagraph"/>
        <w:numPr>
          <w:ilvl w:val="0"/>
          <w:numId w:val="82"/>
        </w:numPr>
        <w:rPr>
          <w:ins w:id="9644" w:author="rkbansal" w:date="2020-12-04T23:42:00Z"/>
        </w:rPr>
      </w:pPr>
      <w:ins w:id="9645" w:author="rkbansal" w:date="2020-12-04T23:41:00Z">
        <w:r>
          <w:t xml:space="preserve">To work </w:t>
        </w:r>
      </w:ins>
      <w:ins w:id="9646" w:author="rkbansal" w:date="2020-12-04T23:42:00Z">
        <w:r>
          <w:t>with Kafka, need to install and setup Kafka.</w:t>
        </w:r>
      </w:ins>
    </w:p>
    <w:p w14:paraId="1F03DE97" w14:textId="31D640C0" w:rsidR="00E41D24" w:rsidRDefault="00E41D24" w:rsidP="001C6B78">
      <w:pPr>
        <w:pStyle w:val="ListParagraph"/>
        <w:numPr>
          <w:ilvl w:val="0"/>
          <w:numId w:val="119"/>
        </w:numPr>
        <w:rPr>
          <w:ins w:id="9647" w:author="rkbansal" w:date="2020-12-05T00:16:00Z"/>
          <w:rFonts w:ascii="Cambria" w:hAnsi="Cambria"/>
          <w:color w:val="222635"/>
          <w:sz w:val="22"/>
          <w:szCs w:val="22"/>
          <w:shd w:val="clear" w:color="auto" w:fill="FFFFFF"/>
        </w:rPr>
      </w:pPr>
      <w:ins w:id="9648" w:author="rkbansal" w:date="2020-12-04T23:44:00Z">
        <w:r w:rsidRPr="00E41D24">
          <w:rPr>
            <w:rFonts w:ascii="Cambria" w:hAnsi="Cambria"/>
            <w:color w:val="222635"/>
            <w:sz w:val="22"/>
            <w:szCs w:val="22"/>
            <w:shd w:val="clear" w:color="auto" w:fill="FFFFFF"/>
            <w:rPrChange w:id="9649"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9650" w:author="rkbansal" w:date="2020-12-04T23:45:00Z">
              <w:rPr/>
            </w:rPrChange>
          </w:rPr>
          <w:fldChar w:fldCharType="begin"/>
        </w:r>
        <w:r w:rsidRPr="00E41D24">
          <w:rPr>
            <w:sz w:val="22"/>
            <w:szCs w:val="22"/>
            <w:rPrChange w:id="9651" w:author="rkbansal" w:date="2020-12-04T23:45:00Z">
              <w:rPr/>
            </w:rPrChange>
          </w:rPr>
          <w:instrText xml:space="preserve"> HYPERLINK "https://kafka.apache.org/quickstart" \t "_blank" </w:instrText>
        </w:r>
        <w:r w:rsidRPr="00E41D24">
          <w:rPr>
            <w:sz w:val="22"/>
            <w:szCs w:val="22"/>
            <w:rPrChange w:id="9652" w:author="rkbansal" w:date="2020-12-04T23:45:00Z">
              <w:rPr/>
            </w:rPrChange>
          </w:rPr>
          <w:fldChar w:fldCharType="separate"/>
        </w:r>
        <w:r w:rsidRPr="00E41D24">
          <w:rPr>
            <w:rStyle w:val="Hyperlink"/>
            <w:rFonts w:ascii="Cambria" w:hAnsi="Cambria"/>
            <w:color w:val="29A8FF"/>
            <w:sz w:val="22"/>
            <w:szCs w:val="22"/>
            <w:shd w:val="clear" w:color="auto" w:fill="FFFFFF"/>
            <w:rPrChange w:id="9653"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9654" w:author="rkbansal" w:date="2020-12-04T23:45:00Z">
              <w:rPr/>
            </w:rPrChange>
          </w:rPr>
          <w:fldChar w:fldCharType="end"/>
        </w:r>
        <w:r w:rsidRPr="00E41D24">
          <w:rPr>
            <w:rFonts w:ascii="Cambria" w:hAnsi="Cambria"/>
            <w:color w:val="222635"/>
            <w:sz w:val="22"/>
            <w:szCs w:val="22"/>
            <w:shd w:val="clear" w:color="auto" w:fill="FFFFFF"/>
            <w:rPrChange w:id="9655" w:author="rkbansal" w:date="2020-12-04T23:45:00Z">
              <w:rPr>
                <w:rFonts w:ascii="Cambria" w:hAnsi="Cambria"/>
                <w:color w:val="222635"/>
                <w:sz w:val="29"/>
                <w:szCs w:val="29"/>
                <w:shd w:val="clear" w:color="auto" w:fill="FFFFFF"/>
              </w:rPr>
            </w:rPrChange>
          </w:rPr>
          <w:t> .</w:t>
        </w:r>
      </w:ins>
      <w:ins w:id="9656"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9657" w:author="rkbansal" w:date="2020-12-04T23:44:00Z"/>
          <w:rFonts w:ascii="Cambria" w:hAnsi="Cambria"/>
          <w:color w:val="222635"/>
          <w:sz w:val="22"/>
          <w:szCs w:val="22"/>
          <w:shd w:val="clear" w:color="auto" w:fill="FFFFFF"/>
          <w:rPrChange w:id="9658" w:author="rkbansal" w:date="2020-12-04T23:45:00Z">
            <w:rPr>
              <w:ins w:id="9659" w:author="rkbansal" w:date="2020-12-04T23:44:00Z"/>
              <w:rFonts w:ascii="Cambria" w:hAnsi="Cambria"/>
              <w:color w:val="222635"/>
              <w:sz w:val="29"/>
              <w:szCs w:val="29"/>
              <w:shd w:val="clear" w:color="auto" w:fill="FFFFFF"/>
            </w:rPr>
          </w:rPrChange>
        </w:rPr>
        <w:pPrChange w:id="9660" w:author="rkbansal" w:date="2020-12-05T00:16:00Z">
          <w:pPr>
            <w:pStyle w:val="ListParagraph"/>
            <w:ind w:left="360"/>
          </w:pPr>
        </w:pPrChange>
      </w:pPr>
      <w:ins w:id="9661"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8753475" cy="5448300"/>
                      </a:xfrm>
                      <a:prstGeom prst="rect">
                        <a:avLst/>
                      </a:prstGeom>
                    </pic:spPr>
                  </pic:pic>
                </a:graphicData>
              </a:graphic>
            </wp:inline>
          </w:drawing>
        </w:r>
      </w:ins>
    </w:p>
    <w:p w14:paraId="5FBC2F68" w14:textId="29BC1EAF" w:rsidR="001C6B78" w:rsidRPr="008130C5" w:rsidRDefault="001C6B78" w:rsidP="001C6B78">
      <w:pPr>
        <w:pStyle w:val="NormalWeb"/>
        <w:numPr>
          <w:ilvl w:val="0"/>
          <w:numId w:val="119"/>
        </w:numPr>
        <w:shd w:val="clear" w:color="auto" w:fill="FFFFFF"/>
        <w:spacing w:before="75" w:beforeAutospacing="0" w:after="225" w:afterAutospacing="0"/>
        <w:rPr>
          <w:ins w:id="9662" w:author="rkbansal" w:date="2020-12-05T00:18:00Z"/>
          <w:rFonts w:ascii="Cambria" w:hAnsi="Cambria"/>
          <w:color w:val="222635"/>
          <w:sz w:val="22"/>
          <w:szCs w:val="22"/>
        </w:rPr>
      </w:pPr>
      <w:ins w:id="9663" w:author="rkbansal" w:date="2020-12-05T00:17:00Z">
        <w:r w:rsidRPr="008130C5">
          <w:rPr>
            <w:rFonts w:ascii="Cambria" w:hAnsi="Cambria"/>
            <w:color w:val="222635"/>
            <w:sz w:val="22"/>
            <w:szCs w:val="22"/>
          </w:rPr>
          <w:t xml:space="preserve">Unzip the </w:t>
        </w:r>
      </w:ins>
      <w:ins w:id="9664" w:author="rkbansal" w:date="2020-12-05T00:18:00Z">
        <w:r w:rsidRPr="008130C5">
          <w:rPr>
            <w:rFonts w:ascii="Cambria" w:hAnsi="Cambria"/>
            <w:color w:val="222635"/>
            <w:sz w:val="22"/>
            <w:szCs w:val="22"/>
          </w:rPr>
          <w:t>kafka_2.12-2.6.0.tgz file.</w:t>
        </w:r>
      </w:ins>
    </w:p>
    <w:p w14:paraId="2825E9D9" w14:textId="53920A48" w:rsidR="008130C5" w:rsidRPr="00C84146" w:rsidRDefault="008130C5" w:rsidP="008130C5">
      <w:pPr>
        <w:pStyle w:val="NormalWeb"/>
        <w:numPr>
          <w:ilvl w:val="0"/>
          <w:numId w:val="119"/>
        </w:numPr>
        <w:shd w:val="clear" w:color="auto" w:fill="FFFFFF"/>
        <w:spacing w:before="75" w:beforeAutospacing="0" w:after="225" w:afterAutospacing="0"/>
        <w:rPr>
          <w:ins w:id="9665" w:author="rkbansal" w:date="2020-12-05T00:31:00Z"/>
          <w:rFonts w:ascii="Poppins" w:eastAsiaTheme="majorEastAsia" w:hAnsi="Poppins"/>
          <w:color w:val="212529"/>
          <w:bdr w:val="none" w:sz="0" w:space="0" w:color="auto" w:frame="1"/>
          <w:shd w:val="clear" w:color="auto" w:fill="FFFFFF"/>
          <w:rPrChange w:id="9666" w:author="rkbansal" w:date="2020-12-05T00:31:00Z">
            <w:rPr>
              <w:ins w:id="9667" w:author="rkbansal" w:date="2020-12-05T00:31:00Z"/>
              <w:rFonts w:ascii="Cambria" w:hAnsi="Cambria"/>
              <w:b/>
              <w:bCs/>
              <w:color w:val="833C0B" w:themeColor="accent2" w:themeShade="80"/>
              <w:sz w:val="22"/>
              <w:szCs w:val="22"/>
            </w:rPr>
          </w:rPrChange>
        </w:rPr>
      </w:pPr>
      <w:ins w:id="9668"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9669"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9670"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9671"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9672"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673"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674"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675" w:author="rkbansal" w:date="2020-12-05T00:19:00Z">
              <w:rPr>
                <w:rStyle w:val="Strong"/>
                <w:rFonts w:ascii="Poppins" w:eastAsiaTheme="majorEastAsia" w:hAnsi="Poppins"/>
                <w:color w:val="212529"/>
                <w:bdr w:val="none" w:sz="0" w:space="0" w:color="auto" w:frame="1"/>
                <w:shd w:val="clear" w:color="auto" w:fill="FFFFFF"/>
              </w:rPr>
            </w:rPrChange>
          </w:rPr>
          <w:t>folder</w:t>
        </w:r>
      </w:ins>
      <w:ins w:id="9676"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9677" w:author="rkbansal" w:date="2020-12-05T00:21:00Z">
        <w:r>
          <w:rPr>
            <w:rStyle w:val="Strong"/>
            <w:rFonts w:ascii="Poppins" w:eastAsiaTheme="majorEastAsia" w:hAnsi="Poppins"/>
            <w:b w:val="0"/>
            <w:bCs w:val="0"/>
            <w:color w:val="212529"/>
            <w:bdr w:val="none" w:sz="0" w:space="0" w:color="auto" w:frame="1"/>
            <w:shd w:val="clear" w:color="auto" w:fill="FFFFFF"/>
          </w:rPr>
          <w:t>a</w:t>
        </w:r>
      </w:ins>
      <w:ins w:id="9678"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9679"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9680"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681"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682"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683"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ins w:id="9684"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9685"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9686"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687" w:author="rkbansal" w:date="2020-12-05T00:30:00Z">
              <w:rPr>
                <w:rStyle w:val="Strong"/>
                <w:rFonts w:ascii="Poppins" w:eastAsiaTheme="majorEastAsia" w:hAnsi="Poppins"/>
                <w:color w:val="212529"/>
                <w:bdr w:val="none" w:sz="0" w:space="0" w:color="auto" w:frame="1"/>
                <w:shd w:val="clear" w:color="auto" w:fill="FFFFFF"/>
              </w:rPr>
            </w:rPrChange>
          </w:rPr>
          <w:t>afka</w:t>
        </w:r>
      </w:ins>
      <w:ins w:id="9688"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9689"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r w:rsidRPr="00F855C9">
          <w:rPr>
            <w:rFonts w:ascii="Cambria" w:hAnsi="Cambria"/>
            <w:b/>
            <w:bCs/>
            <w:color w:val="833C0B" w:themeColor="accent2" w:themeShade="80"/>
            <w:sz w:val="22"/>
            <w:szCs w:val="22"/>
            <w:rPrChange w:id="9690" w:author="rkbansal" w:date="2020-12-05T00:30:00Z">
              <w:rPr>
                <w:rFonts w:ascii="Cambria" w:hAnsi="Cambria"/>
                <w:color w:val="222635"/>
                <w:sz w:val="22"/>
                <w:szCs w:val="22"/>
              </w:rPr>
            </w:rPrChange>
          </w:rPr>
          <w:t>kafka_2.12-2.6.0</w:t>
        </w:r>
      </w:ins>
    </w:p>
    <w:p w14:paraId="24A153A2" w14:textId="6A17D3B3" w:rsidR="00C84146" w:rsidRDefault="00C84146" w:rsidP="00C84146">
      <w:pPr>
        <w:pStyle w:val="NormalWeb"/>
        <w:shd w:val="clear" w:color="auto" w:fill="FFFFFF"/>
        <w:spacing w:before="75" w:beforeAutospacing="0" w:after="225" w:afterAutospacing="0"/>
        <w:ind w:left="720"/>
        <w:rPr>
          <w:ins w:id="9691" w:author="rkbansal" w:date="2020-12-05T00:32:00Z"/>
          <w:rStyle w:val="Strong"/>
          <w:rFonts w:ascii="Poppins" w:eastAsiaTheme="majorEastAsia" w:hAnsi="Poppins"/>
          <w:b w:val="0"/>
          <w:bCs w:val="0"/>
          <w:color w:val="212529"/>
          <w:bdr w:val="none" w:sz="0" w:space="0" w:color="auto" w:frame="1"/>
          <w:shd w:val="clear" w:color="auto" w:fill="FFFFFF"/>
        </w:rPr>
      </w:pPr>
      <w:ins w:id="9692" w:author="rkbansal" w:date="2020-12-05T00:31:00Z">
        <w:r>
          <w:rPr>
            <w:noProof/>
          </w:rPr>
          <w:drawing>
            <wp:inline distT="0" distB="0" distL="0" distR="0" wp14:anchorId="3F4F35BC" wp14:editId="5CCD3CA5">
              <wp:extent cx="2419350" cy="1028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19350" cy="1028700"/>
                      </a:xfrm>
                      <a:prstGeom prst="rect">
                        <a:avLst/>
                      </a:prstGeom>
                    </pic:spPr>
                  </pic:pic>
                </a:graphicData>
              </a:graphic>
            </wp:inline>
          </w:drawing>
        </w:r>
      </w:ins>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9693" w:author="rkbansal" w:date="2020-12-05T00:33:00Z"/>
          <w:rStyle w:val="Strong"/>
          <w:rFonts w:ascii="Poppins" w:eastAsiaTheme="majorEastAsia" w:hAnsi="Poppins"/>
          <w:b w:val="0"/>
          <w:bCs w:val="0"/>
          <w:color w:val="212529"/>
          <w:bdr w:val="none" w:sz="0" w:space="0" w:color="auto" w:frame="1"/>
          <w:shd w:val="clear" w:color="auto" w:fill="FFFFFF"/>
          <w:rPrChange w:id="9694" w:author="rkbansal" w:date="2020-12-05T00:33:00Z">
            <w:rPr>
              <w:ins w:id="9695" w:author="rkbansal" w:date="2020-12-05T00:33:00Z"/>
              <w:rStyle w:val="Strong"/>
              <w:rFonts w:ascii="Poppins" w:eastAsiaTheme="majorEastAsia" w:hAnsi="Poppins"/>
              <w:color w:val="212529"/>
              <w:bdr w:val="none" w:sz="0" w:space="0" w:color="auto" w:frame="1"/>
              <w:shd w:val="clear" w:color="auto" w:fill="FFFFFF"/>
            </w:rPr>
          </w:rPrChange>
        </w:rPr>
      </w:pPr>
      <w:ins w:id="9696" w:author="rkbansal" w:date="2020-12-05T00:33:00Z">
        <w:r>
          <w:rPr>
            <w:rStyle w:val="Strong"/>
            <w:rFonts w:ascii="Poppins" w:eastAsiaTheme="majorEastAsia" w:hAnsi="Poppins"/>
            <w:color w:val="212529"/>
            <w:bdr w:val="none" w:sz="0" w:space="0" w:color="auto" w:frame="1"/>
            <w:shd w:val="clear" w:color="auto" w:fill="FFFFFF"/>
          </w:rPr>
          <w:lastRenderedPageBreak/>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9697" w:author="rkbansal" w:date="2020-12-05T00:40:00Z"/>
          <w:rFonts w:ascii="Poppins" w:eastAsiaTheme="majorEastAsia" w:hAnsi="Poppins"/>
          <w:color w:val="212529"/>
          <w:bdr w:val="none" w:sz="0" w:space="0" w:color="auto" w:frame="1"/>
          <w:shd w:val="clear" w:color="auto" w:fill="FFFFFF"/>
          <w:rPrChange w:id="9698" w:author="rkbansal" w:date="2020-12-05T00:40:00Z">
            <w:rPr>
              <w:ins w:id="9699" w:author="rkbansal" w:date="2020-12-05T00:40:00Z"/>
              <w:rFonts w:ascii="Poppins" w:hAnsi="Poppins"/>
              <w:color w:val="212529"/>
              <w:shd w:val="clear" w:color="auto" w:fill="FFFFFF"/>
            </w:rPr>
          </w:rPrChange>
        </w:rPr>
      </w:pPr>
      <w:ins w:id="9700" w:author="rkbansal" w:date="2020-12-05T00:33:00Z">
        <w:r>
          <w:rPr>
            <w:rFonts w:ascii="Poppins" w:hAnsi="Poppins"/>
            <w:color w:val="212529"/>
            <w:shd w:val="clear" w:color="auto" w:fill="FFFFFF"/>
          </w:rPr>
          <w:t xml:space="preserve">Update </w:t>
        </w:r>
      </w:ins>
      <w:ins w:id="9701" w:author="rkbansal" w:date="2020-12-05T00:42:00Z">
        <w:r w:rsidR="00D93F22" w:rsidRPr="00D93F22">
          <w:rPr>
            <w:rFonts w:ascii="Poppins" w:hAnsi="Poppins"/>
            <w:color w:val="833C0B" w:themeColor="accent2" w:themeShade="80"/>
            <w:shd w:val="clear" w:color="auto" w:fill="FFFFFF"/>
            <w:rPrChange w:id="9702" w:author="rkbansal" w:date="2020-12-05T00:42:00Z">
              <w:rPr>
                <w:rFonts w:ascii="Poppins" w:hAnsi="Poppins"/>
                <w:color w:val="212529"/>
                <w:shd w:val="clear" w:color="auto" w:fill="FFFFFF"/>
              </w:rPr>
            </w:rPrChange>
          </w:rPr>
          <w:t xml:space="preserve">dataDir </w:t>
        </w:r>
        <w:r w:rsidR="00D93F22">
          <w:rPr>
            <w:rFonts w:ascii="Poppins" w:hAnsi="Poppins"/>
            <w:color w:val="212529"/>
            <w:shd w:val="clear" w:color="auto" w:fill="FFFFFF"/>
          </w:rPr>
          <w:t xml:space="preserve">in </w:t>
        </w:r>
      </w:ins>
      <w:ins w:id="9703" w:author="rkbansal" w:date="2020-12-05T00:33:00Z">
        <w:r>
          <w:rPr>
            <w:rFonts w:ascii="Poppins" w:hAnsi="Poppins"/>
            <w:color w:val="212529"/>
            <w:shd w:val="clear" w:color="auto" w:fill="FFFFFF"/>
          </w:rPr>
          <w:t>zookeeper</w:t>
        </w:r>
      </w:ins>
      <w:ins w:id="9704" w:author="rkbansal" w:date="2020-12-05T00:42:00Z">
        <w:r w:rsidR="00D93F22">
          <w:rPr>
            <w:rFonts w:ascii="Poppins" w:hAnsi="Poppins"/>
            <w:color w:val="212529"/>
            <w:shd w:val="clear" w:color="auto" w:fill="FFFFFF"/>
          </w:rPr>
          <w:t>.properties file located in</w:t>
        </w:r>
      </w:ins>
      <w:ins w:id="9705" w:author="rkbansal" w:date="2020-12-05T00:33:00Z">
        <w:r>
          <w:rPr>
            <w:rFonts w:ascii="Poppins" w:hAnsi="Poppins"/>
            <w:color w:val="212529"/>
            <w:shd w:val="clear" w:color="auto" w:fill="FFFFFF"/>
          </w:rPr>
          <w:t xml:space="preserve"> “</w:t>
        </w:r>
      </w:ins>
      <w:ins w:id="9706"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ins w:id="9707" w:author="rkbansal" w:date="2020-12-05T00:33:00Z">
        <w:r>
          <w:rPr>
            <w:rFonts w:ascii="Poppins" w:hAnsi="Poppins"/>
            <w:color w:val="212529"/>
            <w:shd w:val="clear" w:color="auto" w:fill="FFFFFF"/>
          </w:rPr>
          <w:t>zookeeper.</w:t>
        </w:r>
      </w:ins>
      <w:ins w:id="9708" w:author="rkbansal" w:date="2020-12-05T00:35:00Z">
        <w:r>
          <w:rPr>
            <w:rFonts w:ascii="Poppins" w:hAnsi="Poppins"/>
            <w:color w:val="212529"/>
            <w:shd w:val="clear" w:color="auto" w:fill="FFFFFF"/>
          </w:rPr>
          <w:t>p</w:t>
        </w:r>
      </w:ins>
      <w:ins w:id="9709" w:author="rkbansal" w:date="2020-12-05T00:33:00Z">
        <w:r>
          <w:rPr>
            <w:rFonts w:ascii="Poppins" w:hAnsi="Poppins"/>
            <w:color w:val="212529"/>
            <w:shd w:val="clear" w:color="auto" w:fill="FFFFFF"/>
          </w:rPr>
          <w:t>roperties”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9710" w:author="rkbansal" w:date="2020-12-05T00:40:00Z"/>
          <w:rFonts w:ascii="Poppins" w:eastAsiaTheme="majorEastAsia" w:hAnsi="Poppins"/>
          <w:color w:val="212529"/>
          <w:bdr w:val="none" w:sz="0" w:space="0" w:color="auto" w:frame="1"/>
          <w:shd w:val="clear" w:color="auto" w:fill="FFFFFF"/>
          <w:rPrChange w:id="9711" w:author="rkbansal" w:date="2020-12-05T00:40:00Z">
            <w:rPr>
              <w:ins w:id="9712" w:author="rkbansal" w:date="2020-12-05T00:40:00Z"/>
              <w:rFonts w:ascii="Poppins" w:hAnsi="Poppins"/>
              <w:color w:val="212529"/>
              <w:shd w:val="clear" w:color="auto" w:fill="FFFFFF"/>
            </w:rPr>
          </w:rPrChange>
        </w:rPr>
        <w:pPrChange w:id="9713" w:author="rkbansal" w:date="2020-12-05T00:40:00Z">
          <w:pPr>
            <w:pStyle w:val="NormalWeb"/>
            <w:numPr>
              <w:ilvl w:val="1"/>
              <w:numId w:val="119"/>
            </w:numPr>
            <w:shd w:val="clear" w:color="auto" w:fill="FFFFFF"/>
            <w:spacing w:before="75" w:beforeAutospacing="0" w:after="225" w:afterAutospacing="0"/>
            <w:ind w:left="1440" w:hanging="360"/>
          </w:pPr>
        </w:pPrChange>
      </w:pPr>
      <w:ins w:id="9714"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9715" w:author="rkbansal" w:date="2020-12-05T00:46:00Z"/>
          <w:rFonts w:ascii="Poppins" w:eastAsiaTheme="majorEastAsia" w:hAnsi="Poppins"/>
          <w:color w:val="212529"/>
          <w:bdr w:val="none" w:sz="0" w:space="0" w:color="auto" w:frame="1"/>
          <w:shd w:val="clear" w:color="auto" w:fill="FFFFFF"/>
          <w:rPrChange w:id="9716" w:author="rkbansal" w:date="2020-12-05T00:46:00Z">
            <w:rPr>
              <w:ins w:id="9717" w:author="rkbansal" w:date="2020-12-05T00:46:00Z"/>
              <w:rFonts w:ascii="Poppins" w:hAnsi="Poppins"/>
              <w:color w:val="212529"/>
              <w:shd w:val="clear" w:color="auto" w:fill="FFFFFF"/>
            </w:rPr>
          </w:rPrChange>
        </w:rPr>
      </w:pPr>
      <w:ins w:id="9718" w:author="rkbansal" w:date="2020-12-05T00:43:00Z">
        <w:r>
          <w:rPr>
            <w:rFonts w:ascii="Poppins" w:hAnsi="Poppins"/>
            <w:color w:val="212529"/>
            <w:shd w:val="clear" w:color="auto" w:fill="FFFFFF"/>
          </w:rPr>
          <w:t xml:space="preserve">Update </w:t>
        </w:r>
      </w:ins>
      <w:ins w:id="9719" w:author="rkbansal" w:date="2020-12-05T00:47:00Z">
        <w:r w:rsidR="00A97C05">
          <w:rPr>
            <w:rFonts w:ascii="Poppins" w:hAnsi="Poppins"/>
            <w:color w:val="833C0B" w:themeColor="accent2" w:themeShade="80"/>
            <w:shd w:val="clear" w:color="auto" w:fill="FFFFFF"/>
          </w:rPr>
          <w:t>logs.dir</w:t>
        </w:r>
      </w:ins>
      <w:ins w:id="9720"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in server.properties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r w:rsidR="00994B1D">
          <w:rPr>
            <w:rFonts w:ascii="Poppins" w:hAnsi="Poppins"/>
            <w:color w:val="212529"/>
            <w:shd w:val="clear" w:color="auto" w:fill="FFFFFF"/>
          </w:rPr>
          <w:t>server</w:t>
        </w:r>
        <w:r>
          <w:rPr>
            <w:rFonts w:ascii="Poppins" w:hAnsi="Poppins"/>
            <w:color w:val="212529"/>
            <w:shd w:val="clear" w:color="auto" w:fill="FFFFFF"/>
          </w:rPr>
          <w:t>.properties”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9721" w:author="rkbansal" w:date="2020-12-05T00:43:00Z"/>
          <w:rFonts w:ascii="Poppins" w:eastAsiaTheme="majorEastAsia" w:hAnsi="Poppins"/>
          <w:color w:val="212529"/>
          <w:bdr w:val="none" w:sz="0" w:space="0" w:color="auto" w:frame="1"/>
          <w:shd w:val="clear" w:color="auto" w:fill="FFFFFF"/>
        </w:rPr>
        <w:pPrChange w:id="9722" w:author="rkbansal" w:date="2020-12-05T00:47:00Z">
          <w:pPr>
            <w:pStyle w:val="NormalWeb"/>
            <w:numPr>
              <w:ilvl w:val="1"/>
              <w:numId w:val="119"/>
            </w:numPr>
            <w:shd w:val="clear" w:color="auto" w:fill="FFFFFF"/>
            <w:spacing w:before="75" w:beforeAutospacing="0" w:after="225" w:afterAutospacing="0"/>
            <w:ind w:left="1440" w:hanging="360"/>
          </w:pPr>
        </w:pPrChange>
      </w:pPr>
      <w:ins w:id="9723" w:author="rkbansal" w:date="2020-12-05T00:47:00Z">
        <w:r>
          <w:rPr>
            <w:noProof/>
          </w:rPr>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9724" w:author="rkbansal" w:date="2020-12-05T00:48:00Z"/>
          <w:rStyle w:val="Strong"/>
          <w:rFonts w:ascii="Cambria" w:hAnsi="Cambria"/>
          <w:b w:val="0"/>
          <w:bCs w:val="0"/>
          <w:color w:val="222635"/>
          <w:sz w:val="22"/>
          <w:szCs w:val="22"/>
          <w:rPrChange w:id="9725" w:author="rkbansal" w:date="2020-12-05T00:48:00Z">
            <w:rPr>
              <w:ins w:id="9726" w:author="rkbansal" w:date="2020-12-05T00:48:00Z"/>
              <w:rStyle w:val="Strong"/>
              <w:rFonts w:ascii="Poppins" w:eastAsiaTheme="majorEastAsia" w:hAnsi="Poppins"/>
              <w:color w:val="212529"/>
              <w:bdr w:val="none" w:sz="0" w:space="0" w:color="auto" w:frame="1"/>
              <w:shd w:val="clear" w:color="auto" w:fill="FFFFFF"/>
            </w:rPr>
          </w:rPrChange>
        </w:rPr>
      </w:pPr>
      <w:ins w:id="9727"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9728" w:author="rkbansal" w:date="2020-12-05T00:56:00Z"/>
          <w:rFonts w:ascii="Poppins" w:hAnsi="Poppins"/>
          <w:color w:val="212529"/>
          <w:shd w:val="clear" w:color="auto" w:fill="FFFFFF"/>
        </w:rPr>
      </w:pPr>
      <w:ins w:id="9729" w:author="rkbansal" w:date="2020-12-05T00:49:00Z">
        <w:r>
          <w:rPr>
            <w:rFonts w:ascii="Poppins" w:hAnsi="Poppins"/>
            <w:color w:val="212529"/>
            <w:shd w:val="clear" w:color="auto" w:fill="FFFFFF"/>
          </w:rPr>
          <w:t xml:space="preserve">Now time to start zookeeper from command prompt. Change your directory to </w:t>
        </w:r>
      </w:ins>
      <w:ins w:id="9730" w:author="rkbansal" w:date="2020-12-05T00:50:00Z">
        <w:r w:rsidRPr="00B967EE">
          <w:rPr>
            <w:rFonts w:ascii="Poppins" w:hAnsi="Poppins"/>
            <w:b/>
            <w:bCs/>
            <w:color w:val="833C0B" w:themeColor="accent2" w:themeShade="80"/>
            <w:shd w:val="clear" w:color="auto" w:fill="FFFFFF"/>
            <w:rPrChange w:id="9731"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9732"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config/zookeeper.properties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9733" w:author="rkbansal" w:date="2020-12-05T00:50:00Z"/>
          <w:rFonts w:ascii="Poppins" w:hAnsi="Poppins"/>
          <w:color w:val="212529"/>
          <w:shd w:val="clear" w:color="auto" w:fill="FFFFFF"/>
        </w:rPr>
      </w:pPr>
      <w:ins w:id="9734"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9735" w:author="rkbansal" w:date="2020-12-05T00:56:00Z">
              <w:rPr>
                <w:rFonts w:ascii="Poppins" w:hAnsi="Poppins"/>
                <w:color w:val="212529"/>
                <w:shd w:val="clear" w:color="auto" w:fill="FFFFFF"/>
              </w:rPr>
            </w:rPrChange>
          </w:rPr>
          <w:t>zookeeper-server-start.bat ../../config/zookeeper.properties</w:t>
        </w:r>
      </w:ins>
    </w:p>
    <w:p w14:paraId="74449B65" w14:textId="5582887C" w:rsidR="00B967EE" w:rsidRDefault="00B967EE" w:rsidP="00B967EE">
      <w:pPr>
        <w:pStyle w:val="NormalWeb"/>
        <w:shd w:val="clear" w:color="auto" w:fill="FFFFFF"/>
        <w:spacing w:before="75" w:beforeAutospacing="0" w:after="225" w:afterAutospacing="0"/>
        <w:ind w:left="720"/>
        <w:rPr>
          <w:ins w:id="9736" w:author="rkbansal" w:date="2020-12-05T00:49:00Z"/>
          <w:rFonts w:ascii="Poppins" w:hAnsi="Poppins"/>
          <w:color w:val="212529"/>
          <w:shd w:val="clear" w:color="auto" w:fill="FFFFFF"/>
        </w:rPr>
      </w:pPr>
      <w:ins w:id="9737" w:author="rkbansal" w:date="2020-12-05T00:55:00Z">
        <w:r>
          <w:rPr>
            <w:noProof/>
          </w:rPr>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9738" w:author="rkbansal" w:date="2020-12-05T00:48:00Z"/>
          <w:rStyle w:val="Strong"/>
          <w:rFonts w:ascii="Cambria" w:hAnsi="Cambria"/>
          <w:b w:val="0"/>
          <w:bCs w:val="0"/>
          <w:color w:val="222635"/>
          <w:sz w:val="22"/>
          <w:szCs w:val="22"/>
          <w:rPrChange w:id="9739" w:author="rkbansal" w:date="2020-12-05T00:48:00Z">
            <w:rPr>
              <w:ins w:id="9740" w:author="rkbansal" w:date="2020-12-05T00:48:00Z"/>
              <w:rStyle w:val="Strong"/>
              <w:rFonts w:ascii="Poppins" w:eastAsiaTheme="majorEastAsia" w:hAnsi="Poppins"/>
              <w:color w:val="212529"/>
              <w:bdr w:val="none" w:sz="0" w:space="0" w:color="auto" w:frame="1"/>
              <w:shd w:val="clear" w:color="auto" w:fill="FFFFFF"/>
            </w:rPr>
          </w:rPrChange>
        </w:rPr>
        <w:pPrChange w:id="9741"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9742" w:author="rkbansal" w:date="2020-12-05T00:57:00Z"/>
          <w:rStyle w:val="Strong"/>
          <w:rFonts w:ascii="Cambria" w:hAnsi="Cambria"/>
          <w:b w:val="0"/>
          <w:bCs w:val="0"/>
          <w:color w:val="222635"/>
          <w:sz w:val="22"/>
          <w:szCs w:val="22"/>
          <w:rPrChange w:id="9743" w:author="rkbansal" w:date="2020-12-05T00:57:00Z">
            <w:rPr>
              <w:ins w:id="9744" w:author="rkbansal" w:date="2020-12-05T00:57:00Z"/>
              <w:rStyle w:val="Strong"/>
              <w:rFonts w:ascii="Poppins" w:eastAsiaTheme="majorEastAsia" w:hAnsi="Poppins"/>
              <w:color w:val="212529"/>
              <w:bdr w:val="none" w:sz="0" w:space="0" w:color="auto" w:frame="1"/>
              <w:shd w:val="clear" w:color="auto" w:fill="FFFFFF"/>
            </w:rPr>
          </w:rPrChange>
        </w:rPr>
      </w:pPr>
      <w:ins w:id="9745"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9746" w:author="rkbansal" w:date="2020-12-05T00:58:00Z"/>
          <w:rFonts w:ascii="Poppins" w:hAnsi="Poppins"/>
          <w:color w:val="212529"/>
          <w:shd w:val="clear" w:color="auto" w:fill="FFFFFF"/>
        </w:rPr>
      </w:pPr>
      <w:ins w:id="9747" w:author="rkbansal" w:date="2020-12-05T00:57:00Z">
        <w:r>
          <w:rPr>
            <w:rFonts w:ascii="Poppins" w:hAnsi="Poppins"/>
            <w:color w:val="212529"/>
            <w:shd w:val="clear" w:color="auto" w:fill="FFFFFF"/>
          </w:rPr>
          <w:t xml:space="preserve">Finally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9748" w:author="rkbansal" w:date="2020-12-05T00:58:00Z">
        <w:r>
          <w:rPr>
            <w:rFonts w:ascii="Poppins" w:hAnsi="Poppins"/>
            <w:color w:val="212529"/>
            <w:shd w:val="clear" w:color="auto" w:fill="FFFFFF"/>
          </w:rPr>
          <w:t>and r</w:t>
        </w:r>
      </w:ins>
      <w:ins w:id="9749"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command with kafka config/server.properties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9750" w:author="rkbansal" w:date="2020-12-05T01:01:00Z"/>
          <w:rFonts w:ascii="Cambria" w:hAnsi="Cambria"/>
          <w:color w:val="833C0B" w:themeColor="accent2" w:themeShade="80"/>
          <w:sz w:val="22"/>
          <w:szCs w:val="22"/>
        </w:rPr>
      </w:pPr>
      <w:ins w:id="9751"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9752" w:author="rkbansal" w:date="2020-12-05T01:01:00Z">
              <w:rPr>
                <w:rFonts w:ascii="Cambria" w:hAnsi="Cambria"/>
                <w:color w:val="222635"/>
                <w:sz w:val="22"/>
                <w:szCs w:val="22"/>
              </w:rPr>
            </w:rPrChange>
          </w:rPr>
          <w:t>kafka-server-start.bat ../../config/server.properties</w:t>
        </w:r>
      </w:ins>
    </w:p>
    <w:p w14:paraId="70B2D365" w14:textId="3B513519" w:rsidR="002D07F0" w:rsidRDefault="00C96D20">
      <w:pPr>
        <w:pStyle w:val="NormalWeb"/>
        <w:shd w:val="clear" w:color="auto" w:fill="FFFFFF"/>
        <w:spacing w:before="75" w:beforeAutospacing="0" w:after="225" w:afterAutospacing="0"/>
        <w:ind w:left="720"/>
        <w:rPr>
          <w:ins w:id="9753" w:author="rkbansal" w:date="2020-12-05T00:48:00Z"/>
          <w:rFonts w:ascii="Cambria" w:hAnsi="Cambria"/>
          <w:color w:val="222635"/>
          <w:sz w:val="22"/>
          <w:szCs w:val="22"/>
        </w:rPr>
        <w:pPrChange w:id="9754" w:author="rkbansal" w:date="2020-12-05T00:57:00Z">
          <w:pPr>
            <w:pStyle w:val="NormalWeb"/>
            <w:numPr>
              <w:numId w:val="119"/>
            </w:numPr>
            <w:shd w:val="clear" w:color="auto" w:fill="FFFFFF"/>
            <w:spacing w:before="75" w:beforeAutospacing="0" w:after="225" w:afterAutospacing="0"/>
            <w:ind w:left="720" w:hanging="360"/>
          </w:pPr>
        </w:pPrChange>
      </w:pPr>
      <w:ins w:id="9755"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9756" w:author="rkbansal" w:date="2020-12-05T00:48:00Z"/>
          <w:rFonts w:ascii="Cambria" w:hAnsi="Cambria"/>
          <w:color w:val="222635"/>
          <w:sz w:val="22"/>
          <w:szCs w:val="22"/>
        </w:rPr>
        <w:pPrChange w:id="9757"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9758" w:author="rkbansal" w:date="2020-12-04T23:44:00Z"/>
          <w:rFonts w:ascii="Cambria" w:hAnsi="Cambria"/>
          <w:color w:val="222635"/>
          <w:sz w:val="22"/>
          <w:szCs w:val="22"/>
          <w:rPrChange w:id="9759" w:author="rkbansal" w:date="2020-12-04T23:45:00Z">
            <w:rPr>
              <w:ins w:id="9760" w:author="rkbansal" w:date="2020-12-04T23:44:00Z"/>
              <w:rFonts w:ascii="Cambria" w:hAnsi="Cambria"/>
              <w:color w:val="222635"/>
              <w:sz w:val="29"/>
              <w:szCs w:val="29"/>
            </w:rPr>
          </w:rPrChange>
        </w:rPr>
        <w:pPrChange w:id="9761" w:author="rkbansal" w:date="2020-12-05T01:02:00Z">
          <w:pPr>
            <w:pStyle w:val="NormalWeb"/>
            <w:shd w:val="clear" w:color="auto" w:fill="FFFFFF"/>
            <w:spacing w:before="75" w:beforeAutospacing="0" w:after="225" w:afterAutospacing="0"/>
          </w:pPr>
        </w:pPrChange>
      </w:pPr>
      <w:ins w:id="9762" w:author="rkbansal" w:date="2020-12-04T23:44:00Z">
        <w:r w:rsidRPr="00E41D24">
          <w:rPr>
            <w:rFonts w:ascii="Cambria" w:hAnsi="Cambria"/>
            <w:color w:val="222635"/>
            <w:sz w:val="22"/>
            <w:szCs w:val="22"/>
            <w:rPrChange w:id="9763"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9764"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9765" w:author="rkbansal" w:date="2020-12-04T23:45:00Z">
              <w:rPr>
                <w:rFonts w:ascii="Cambria" w:hAnsi="Cambria"/>
                <w:color w:val="222635"/>
                <w:sz w:val="29"/>
                <w:szCs w:val="29"/>
              </w:rPr>
            </w:rPrChange>
          </w:rPr>
          <w:t>.</w:t>
        </w:r>
      </w:ins>
    </w:p>
    <w:p w14:paraId="3384AB86" w14:textId="17E3F392" w:rsidR="008C77EE" w:rsidRDefault="008C77EE">
      <w:pPr>
        <w:pStyle w:val="ListParagraph"/>
        <w:ind w:left="360"/>
        <w:rPr>
          <w:ins w:id="9766" w:author="rkbansal" w:date="2020-12-04T23:41:00Z"/>
        </w:rPr>
        <w:pPrChange w:id="9767" w:author="rkbansal" w:date="2020-12-04T23:42:00Z">
          <w:pPr>
            <w:pStyle w:val="ListParagraph"/>
            <w:numPr>
              <w:numId w:val="82"/>
            </w:numPr>
            <w:ind w:left="360" w:hanging="360"/>
          </w:pPr>
        </w:pPrChange>
      </w:pPr>
      <w:ins w:id="9768" w:author="rkbansal" w:date="2020-12-04T23:42:00Z">
        <w:r>
          <w:t xml:space="preserve"> </w:t>
        </w:r>
      </w:ins>
    </w:p>
    <w:p w14:paraId="785004A3" w14:textId="49469310" w:rsidR="00906AF2" w:rsidRDefault="00906AF2" w:rsidP="00906AF2">
      <w:pPr>
        <w:pStyle w:val="ListParagraph"/>
        <w:numPr>
          <w:ilvl w:val="0"/>
          <w:numId w:val="82"/>
        </w:numPr>
        <w:rPr>
          <w:ins w:id="9769" w:author="rkbansal" w:date="2020-11-30T22:34:00Z"/>
        </w:rPr>
      </w:pPr>
      <w:ins w:id="9770" w:author="rkbansal" w:date="2020-11-30T22:33:00Z">
        <w:r>
          <w:t>Create the Project using spring Starter Project.</w:t>
        </w:r>
      </w:ins>
    </w:p>
    <w:p w14:paraId="66A673E8" w14:textId="1522FF46" w:rsidR="006C1883" w:rsidRDefault="00F6508A">
      <w:pPr>
        <w:pStyle w:val="ListParagraph"/>
        <w:ind w:left="360"/>
        <w:rPr>
          <w:ins w:id="9771" w:author="rkbansal" w:date="2020-11-30T22:33:00Z"/>
        </w:rPr>
        <w:pPrChange w:id="9772" w:author="rkbansal" w:date="2020-11-30T22:34:00Z">
          <w:pPr>
            <w:pStyle w:val="ListParagraph"/>
            <w:numPr>
              <w:numId w:val="82"/>
            </w:numPr>
            <w:ind w:left="360" w:hanging="360"/>
          </w:pPr>
        </w:pPrChange>
      </w:pPr>
      <w:ins w:id="9773" w:author="rkbansal" w:date="2020-12-11T19:36:00Z">
        <w:r>
          <w:rPr>
            <w:noProof/>
          </w:rPr>
          <w:lastRenderedPageBreak/>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9774" w:author="rkbansal" w:date="2020-11-30T23:14:00Z"/>
        </w:rPr>
      </w:pPr>
      <w:ins w:id="9775" w:author="rkbansal" w:date="2020-11-30T22:34:00Z">
        <w:r>
          <w:t>Click on Next</w:t>
        </w:r>
      </w:ins>
      <w:ins w:id="9776" w:author="rkbansal" w:date="2020-11-30T22:35:00Z">
        <w:r>
          <w:t xml:space="preserve"> and Finish. </w:t>
        </w:r>
      </w:ins>
    </w:p>
    <w:p w14:paraId="54CB0EC2" w14:textId="19FDB996" w:rsidR="00C31EA3" w:rsidRDefault="00C92355">
      <w:pPr>
        <w:pStyle w:val="ListParagraph"/>
        <w:ind w:left="360"/>
        <w:rPr>
          <w:ins w:id="9777" w:author="rkbansal" w:date="2020-11-30T22:35:00Z"/>
        </w:rPr>
        <w:pPrChange w:id="9778" w:author="rkbansal" w:date="2020-11-30T23:14:00Z">
          <w:pPr>
            <w:pStyle w:val="ListParagraph"/>
            <w:numPr>
              <w:numId w:val="82"/>
            </w:numPr>
            <w:ind w:left="360" w:hanging="360"/>
          </w:pPr>
        </w:pPrChange>
      </w:pPr>
      <w:ins w:id="9779" w:author="rkbansal" w:date="2021-01-13T20:13:00Z">
        <w:r>
          <w:rPr>
            <w:noProof/>
          </w:rPr>
          <w:drawing>
            <wp:inline distT="0" distB="0" distL="0" distR="0" wp14:anchorId="35C56751" wp14:editId="71194E43">
              <wp:extent cx="2667000" cy="2886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67000" cy="288607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9780" w:author="rkbansal" w:date="2020-11-30T23:09:00Z"/>
        </w:rPr>
      </w:pPr>
      <w:ins w:id="9781" w:author="rkbansal" w:date="2020-11-30T22:35:00Z">
        <w:r>
          <w:t>Import the Project</w:t>
        </w:r>
      </w:ins>
    </w:p>
    <w:p w14:paraId="0B778258" w14:textId="77777777" w:rsidR="003D3F30" w:rsidRDefault="003D3F30" w:rsidP="003D3F30">
      <w:pPr>
        <w:pStyle w:val="ListParagraph"/>
        <w:numPr>
          <w:ilvl w:val="0"/>
          <w:numId w:val="74"/>
        </w:numPr>
        <w:rPr>
          <w:ins w:id="9782" w:author="rkbansal" w:date="2020-11-30T23:09:00Z"/>
        </w:rPr>
      </w:pPr>
      <w:ins w:id="9783"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9784" w:author="rkbansal" w:date="2020-11-30T23:09:00Z"/>
          <w:bCs/>
        </w:rPr>
      </w:pPr>
      <w:ins w:id="9785"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8BB8193" w14:textId="77777777" w:rsidR="003D3F30" w:rsidRDefault="003D3F30" w:rsidP="003D3F30">
      <w:pPr>
        <w:pStyle w:val="ListParagraph"/>
        <w:numPr>
          <w:ilvl w:val="1"/>
          <w:numId w:val="107"/>
        </w:numPr>
        <w:rPr>
          <w:ins w:id="9786" w:author="rkbansal" w:date="2020-11-30T23:09:00Z"/>
          <w:bCs/>
        </w:rPr>
      </w:pPr>
      <w:ins w:id="9787"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9788" w:author="rkbansal" w:date="2020-11-30T23:19:00Z"/>
          <w:bCs/>
        </w:rPr>
      </w:pPr>
      <w:ins w:id="9789"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9790" w:author="rkbansal" w:date="2020-11-30T23:09:00Z"/>
          <w:bCs/>
        </w:rPr>
      </w:pPr>
      <w:ins w:id="9791" w:author="rkbansal" w:date="2020-11-30T23:21:00Z">
        <w:r>
          <w:rPr>
            <w:bCs/>
            <w:color w:val="FF0000"/>
          </w:rPr>
          <w:t>Spring Kafka</w:t>
        </w:r>
        <w:r w:rsidRPr="00FE5724">
          <w:rPr>
            <w:bCs/>
            <w:rPrChange w:id="9792"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CF010A0" w:rsidR="003D3F30" w:rsidRDefault="00CA2BA1" w:rsidP="003D3F30">
      <w:pPr>
        <w:pStyle w:val="ListParagraph"/>
        <w:rPr>
          <w:ins w:id="9793" w:author="rkbansal" w:date="2020-11-30T23:09:00Z"/>
          <w:noProof/>
        </w:rPr>
      </w:pPr>
      <w:ins w:id="9794" w:author="rkbansal" w:date="2021-01-13T20:16:00Z">
        <w:r>
          <w:rPr>
            <w:noProof/>
          </w:rPr>
          <w:lastRenderedPageBreak/>
          <w:drawing>
            <wp:inline distT="0" distB="0" distL="0" distR="0" wp14:anchorId="00BAB414" wp14:editId="159B109A">
              <wp:extent cx="7105650" cy="8286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7105650" cy="8286750"/>
                      </a:xfrm>
                      <a:prstGeom prst="rect">
                        <a:avLst/>
                      </a:prstGeom>
                    </pic:spPr>
                  </pic:pic>
                </a:graphicData>
              </a:graphic>
            </wp:inline>
          </w:drawing>
        </w:r>
      </w:ins>
    </w:p>
    <w:p w14:paraId="2797CE86" w14:textId="25211065" w:rsidR="00CA2BA1" w:rsidRPr="00CA2BA1" w:rsidRDefault="00CA2BA1">
      <w:pPr>
        <w:pStyle w:val="ListParagraph"/>
        <w:rPr>
          <w:ins w:id="9795" w:author="rkbansal" w:date="2021-01-13T20:17:00Z"/>
          <w:rFonts w:eastAsiaTheme="majorEastAsia" w:cstheme="majorBidi"/>
          <w:b/>
          <w:color w:val="2F5496" w:themeColor="accent1" w:themeShade="BF"/>
          <w:sz w:val="28"/>
          <w:szCs w:val="26"/>
          <w:rPrChange w:id="9796" w:author="rkbansal" w:date="2021-01-13T20:17:00Z">
            <w:rPr>
              <w:ins w:id="9797" w:author="rkbansal" w:date="2021-01-13T20:17:00Z"/>
              <w:bCs/>
              <w:color w:val="FF0000"/>
            </w:rPr>
          </w:rPrChange>
        </w:rPr>
        <w:pPrChange w:id="9798" w:author="rkbansal" w:date="2021-01-13T20:17:00Z">
          <w:pPr>
            <w:pStyle w:val="ListParagraph"/>
            <w:numPr>
              <w:numId w:val="74"/>
            </w:numPr>
            <w:ind w:hanging="360"/>
          </w:pPr>
        </w:pPrChange>
      </w:pPr>
      <w:ins w:id="9799" w:author="rkbansal" w:date="2021-01-13T20:17:00Z">
        <w:r>
          <w:rPr>
            <w:noProof/>
          </w:rPr>
          <w:drawing>
            <wp:inline distT="0" distB="0" distL="0" distR="0" wp14:anchorId="007EC39E" wp14:editId="1A233E78">
              <wp:extent cx="4933950" cy="45529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933950" cy="4552950"/>
                      </a:xfrm>
                      <a:prstGeom prst="rect">
                        <a:avLst/>
                      </a:prstGeom>
                    </pic:spPr>
                  </pic:pic>
                </a:graphicData>
              </a:graphic>
            </wp:inline>
          </w:drawing>
        </w:r>
      </w:ins>
    </w:p>
    <w:p w14:paraId="4012FDB0" w14:textId="0EF84C93" w:rsidR="004C39AD" w:rsidRPr="005D2287" w:rsidRDefault="004C39AD" w:rsidP="004C39AD">
      <w:pPr>
        <w:pStyle w:val="ListParagraph"/>
        <w:numPr>
          <w:ilvl w:val="0"/>
          <w:numId w:val="74"/>
        </w:numPr>
        <w:rPr>
          <w:ins w:id="9800" w:author="rkbansal" w:date="2021-01-13T21:13:00Z"/>
        </w:rPr>
      </w:pPr>
      <w:ins w:id="9801" w:author="rkbansal" w:date="2021-01-13T21:13:00Z">
        <w:r w:rsidRPr="004C39AD">
          <w:rPr>
            <w:rPrChange w:id="9802" w:author="rkbansal" w:date="2021-01-13T21:13:00Z">
              <w:rPr>
                <w:rFonts w:eastAsiaTheme="majorEastAsia" w:cstheme="majorBidi"/>
                <w:b/>
                <w:color w:val="2F5496" w:themeColor="accent1" w:themeShade="BF"/>
                <w:sz w:val="28"/>
                <w:szCs w:val="26"/>
              </w:rPr>
            </w:rPrChange>
          </w:rPr>
          <w:t>Update the</w:t>
        </w:r>
        <w:r w:rsidRPr="004C39AD">
          <w:rPr>
            <w:rPrChange w:id="9803" w:author="rkbansal" w:date="2021-01-13T21:13:00Z">
              <w:rPr>
                <w:rFonts w:ascii="Consolas" w:hAnsi="Consolas" w:cs="Consolas"/>
                <w:color w:val="000000"/>
                <w:sz w:val="20"/>
                <w:szCs w:val="20"/>
                <w:shd w:val="clear" w:color="auto" w:fill="D4D4D4"/>
              </w:rPr>
            </w:rPrChange>
          </w:rPr>
          <w:t xml:space="preserve"> MessageSenderServiceApplication</w:t>
        </w:r>
        <w:r w:rsidRPr="001A23DF">
          <w:t>.java with the following details:</w:t>
        </w:r>
      </w:ins>
    </w:p>
    <w:p w14:paraId="339B0CD3" w14:textId="77777777" w:rsidR="004C39AD" w:rsidRDefault="004C39AD" w:rsidP="004C39AD">
      <w:pPr>
        <w:pStyle w:val="ListParagraph"/>
        <w:numPr>
          <w:ilvl w:val="1"/>
          <w:numId w:val="74"/>
        </w:numPr>
        <w:rPr>
          <w:ins w:id="9804" w:author="rkbansal" w:date="2021-01-13T21:13:00Z"/>
        </w:rPr>
      </w:pPr>
      <w:ins w:id="9805" w:author="rkbansal" w:date="2021-01-13T21:13:00Z">
        <w:r>
          <w:t>Enable Eureka Client so that it can be register with Eureka Server</w:t>
        </w:r>
      </w:ins>
    </w:p>
    <w:p w14:paraId="5E47C3DB" w14:textId="77777777" w:rsidR="004C39AD" w:rsidRDefault="004C39AD" w:rsidP="004C39AD">
      <w:pPr>
        <w:pStyle w:val="ListParagraph"/>
        <w:numPr>
          <w:ilvl w:val="1"/>
          <w:numId w:val="74"/>
        </w:numPr>
        <w:rPr>
          <w:ins w:id="9806" w:author="rkbansal" w:date="2021-01-13T21:13:00Z"/>
        </w:rPr>
      </w:pPr>
      <w:ins w:id="9807" w:author="rkbansal" w:date="2021-01-13T21:13:00Z">
        <w:r>
          <w:t>Enable JpaRepositories</w:t>
        </w:r>
      </w:ins>
    </w:p>
    <w:p w14:paraId="02319429" w14:textId="77777777" w:rsidR="004C39AD" w:rsidRDefault="004C39AD" w:rsidP="004C39AD">
      <w:pPr>
        <w:pStyle w:val="ListParagraph"/>
        <w:numPr>
          <w:ilvl w:val="1"/>
          <w:numId w:val="74"/>
        </w:numPr>
        <w:rPr>
          <w:ins w:id="9808" w:author="rkbansal" w:date="2021-01-13T21:13:00Z"/>
        </w:rPr>
      </w:pPr>
      <w:ins w:id="9809" w:author="rkbansal" w:date="2021-01-13T21:13:00Z">
        <w:r>
          <w:t>Enable FeignClient to interact with user-mgmt-service, people-mgmt-service.</w:t>
        </w:r>
      </w:ins>
    </w:p>
    <w:p w14:paraId="430D9614" w14:textId="26DD815B" w:rsidR="004C39AD" w:rsidRDefault="004C39AD" w:rsidP="004C39AD">
      <w:pPr>
        <w:pStyle w:val="ListParagraph"/>
        <w:numPr>
          <w:ilvl w:val="1"/>
          <w:numId w:val="74"/>
        </w:numPr>
        <w:rPr>
          <w:ins w:id="9810" w:author="rkbansal" w:date="2021-01-13T21:14:00Z"/>
        </w:rPr>
      </w:pPr>
      <w:ins w:id="9811" w:author="rkbansal" w:date="2021-01-13T21:13:00Z">
        <w:r>
          <w:t>Enable EnableSwagger2 so that we can view the document api</w:t>
        </w:r>
      </w:ins>
    </w:p>
    <w:p w14:paraId="1AB8563B" w14:textId="4C3AFFAE" w:rsidR="004C39AD" w:rsidRDefault="004C39AD" w:rsidP="004C39AD">
      <w:pPr>
        <w:pStyle w:val="ListParagraph"/>
        <w:numPr>
          <w:ilvl w:val="1"/>
          <w:numId w:val="74"/>
        </w:numPr>
        <w:rPr>
          <w:ins w:id="9812" w:author="rkbansal" w:date="2021-01-13T21:13:00Z"/>
        </w:rPr>
      </w:pPr>
      <w:ins w:id="9813" w:author="rkbansal" w:date="2021-01-13T21:14:00Z">
        <w:r>
          <w:t>Enable Kafka and Async communication</w:t>
        </w:r>
      </w:ins>
    </w:p>
    <w:p w14:paraId="7B43450C" w14:textId="04DC7A7B" w:rsidR="004C39AD" w:rsidRPr="001A4DA1" w:rsidRDefault="004C39AD" w:rsidP="004C39AD">
      <w:pPr>
        <w:pStyle w:val="ListParagraph"/>
        <w:rPr>
          <w:ins w:id="9814" w:author="rkbansal" w:date="2021-01-13T21:13:00Z"/>
        </w:rPr>
      </w:pPr>
      <w:ins w:id="9815" w:author="rkbansal" w:date="2021-01-13T21:14:00Z">
        <w:r>
          <w:rPr>
            <w:noProof/>
          </w:rPr>
          <w:lastRenderedPageBreak/>
          <w:drawing>
            <wp:inline distT="0" distB="0" distL="0" distR="0" wp14:anchorId="19538519" wp14:editId="3425BD57">
              <wp:extent cx="5162550" cy="26384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162550" cy="2638425"/>
                      </a:xfrm>
                      <a:prstGeom prst="rect">
                        <a:avLst/>
                      </a:prstGeom>
                    </pic:spPr>
                  </pic:pic>
                </a:graphicData>
              </a:graphic>
            </wp:inline>
          </w:drawing>
        </w:r>
      </w:ins>
    </w:p>
    <w:p w14:paraId="3C9B6A02" w14:textId="5EBCCEA6" w:rsidR="004C39AD" w:rsidRPr="004C39AD" w:rsidRDefault="004C39AD">
      <w:pPr>
        <w:pStyle w:val="ListParagraph"/>
        <w:rPr>
          <w:ins w:id="9816" w:author="rkbansal" w:date="2021-01-13T21:13:00Z"/>
          <w:rFonts w:eastAsiaTheme="majorEastAsia" w:cstheme="majorBidi"/>
          <w:b/>
          <w:color w:val="2F5496" w:themeColor="accent1" w:themeShade="BF"/>
          <w:sz w:val="28"/>
          <w:szCs w:val="26"/>
          <w:rPrChange w:id="9817" w:author="rkbansal" w:date="2021-01-13T21:13:00Z">
            <w:rPr>
              <w:ins w:id="9818" w:author="rkbansal" w:date="2021-01-13T21:13:00Z"/>
              <w:bCs/>
              <w:color w:val="FF0000"/>
            </w:rPr>
          </w:rPrChange>
        </w:rPr>
        <w:pPrChange w:id="9819" w:author="rkbansal" w:date="2021-01-13T21:14:00Z">
          <w:pPr>
            <w:pStyle w:val="ListParagraph"/>
            <w:numPr>
              <w:numId w:val="74"/>
            </w:numPr>
            <w:ind w:hanging="360"/>
          </w:pPr>
        </w:pPrChange>
      </w:pPr>
    </w:p>
    <w:p w14:paraId="2B4FEE96" w14:textId="61E5813A" w:rsidR="003D3F30" w:rsidRPr="009E4D2D" w:rsidRDefault="00ED711E" w:rsidP="003D3F30">
      <w:pPr>
        <w:pStyle w:val="ListParagraph"/>
        <w:numPr>
          <w:ilvl w:val="0"/>
          <w:numId w:val="74"/>
        </w:numPr>
        <w:rPr>
          <w:ins w:id="9820" w:author="rkbansal" w:date="2020-11-30T23:39:00Z"/>
          <w:rFonts w:eastAsiaTheme="majorEastAsia" w:cstheme="majorBidi"/>
          <w:b/>
          <w:color w:val="2F5496" w:themeColor="accent1" w:themeShade="BF"/>
          <w:sz w:val="28"/>
          <w:szCs w:val="26"/>
          <w:rPrChange w:id="9821" w:author="rkbansal" w:date="2020-11-30T23:39:00Z">
            <w:rPr>
              <w:ins w:id="9822" w:author="rkbansal" w:date="2020-11-30T23:39:00Z"/>
              <w:bCs/>
            </w:rPr>
          </w:rPrChange>
        </w:rPr>
      </w:pPr>
      <w:ins w:id="9823" w:author="rkbansal" w:date="2020-11-30T23:39:00Z">
        <w:r w:rsidRPr="00DE30DD">
          <w:rPr>
            <w:bCs/>
            <w:color w:val="FF0000"/>
          </w:rPr>
          <w:t>application.properties</w:t>
        </w:r>
        <w:r>
          <w:rPr>
            <w:bCs/>
          </w:rPr>
          <w:t xml:space="preserve"> : </w:t>
        </w:r>
      </w:ins>
      <w:ins w:id="9824" w:author="rkbansal" w:date="2020-11-30T23:09:00Z">
        <w:r w:rsidR="003D3F30" w:rsidRPr="007D1A0D">
          <w:rPr>
            <w:bCs/>
            <w:rPrChange w:id="9825" w:author="rkbansal" w:date="2020-11-30T23:30:00Z">
              <w:rPr>
                <w:bCs/>
                <w:color w:val="FF0000"/>
              </w:rPr>
            </w:rPrChange>
          </w:rPr>
          <w:t>Make</w:t>
        </w:r>
        <w:r w:rsidR="003D3F30" w:rsidRPr="00ED711E">
          <w:rPr>
            <w:bCs/>
            <w:rPrChange w:id="9826" w:author="rkbansal" w:date="2020-11-30T23:40:00Z">
              <w:rPr>
                <w:bCs/>
                <w:color w:val="FF0000"/>
              </w:rPr>
            </w:rPrChange>
          </w:rPr>
          <w:t xml:space="preserve"> application.properties</w:t>
        </w:r>
        <w:r w:rsidR="003D3F30">
          <w:rPr>
            <w:bCs/>
          </w:rPr>
          <w:t xml:space="preserve"> empty as it is not required</w:t>
        </w:r>
      </w:ins>
      <w:ins w:id="9827" w:author="rkbansal" w:date="2020-11-30T23:29:00Z">
        <w:r w:rsidR="007D1A0D">
          <w:rPr>
            <w:bCs/>
          </w:rPr>
          <w:t xml:space="preserve"> here</w:t>
        </w:r>
      </w:ins>
      <w:ins w:id="9828" w:author="rkbansal" w:date="2020-11-30T23:09:00Z">
        <w:r w:rsidR="003D3F30">
          <w:rPr>
            <w:bCs/>
          </w:rPr>
          <w:t xml:space="preserve"> and will be referred</w:t>
        </w:r>
      </w:ins>
      <w:ins w:id="9829" w:author="rkbansal" w:date="2020-11-30T23:40:00Z">
        <w:r>
          <w:rPr>
            <w:bCs/>
          </w:rPr>
          <w:t xml:space="preserve"> in</w:t>
        </w:r>
      </w:ins>
      <w:ins w:id="9830" w:author="rkbansal" w:date="2020-11-30T23:09:00Z">
        <w:r w:rsidR="003D3F30">
          <w:rPr>
            <w:bCs/>
          </w:rPr>
          <w:t xml:space="preserve"> other microservices.</w:t>
        </w:r>
      </w:ins>
      <w:ins w:id="9831" w:author="rkbansal" w:date="2020-11-30T23:30:00Z">
        <w:r w:rsidR="007D1A0D">
          <w:rPr>
            <w:bCs/>
          </w:rPr>
          <w:t xml:space="preserve"> Will define the properties of spring.kafka in other microservices.</w:t>
        </w:r>
      </w:ins>
    </w:p>
    <w:p w14:paraId="14F9944F" w14:textId="13698E56" w:rsidR="005B1FDD" w:rsidRDefault="009E4D2D" w:rsidP="00131BCB">
      <w:pPr>
        <w:pStyle w:val="ListParagraph"/>
        <w:numPr>
          <w:ilvl w:val="0"/>
          <w:numId w:val="74"/>
        </w:numPr>
        <w:rPr>
          <w:ins w:id="9832" w:author="rkbansal" w:date="2021-01-13T20:20:00Z"/>
          <w:bCs/>
        </w:rPr>
      </w:pPr>
      <w:ins w:id="9833" w:author="rkbansal" w:date="2020-11-30T23:39:00Z">
        <w:r w:rsidRPr="005B1FDD">
          <w:rPr>
            <w:rPrChange w:id="9834"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9835"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9836" w:author="rkbansal" w:date="2020-11-30T23:40:00Z">
              <w:rPr>
                <w:rFonts w:ascii="Roboto Slab" w:hAnsi="Roboto Slab" w:hint="eastAsia"/>
                <w:color w:val="3D455C"/>
                <w:sz w:val="33"/>
                <w:szCs w:val="33"/>
                <w:shd w:val="clear" w:color="auto" w:fill="FFFFFF"/>
              </w:rPr>
            </w:rPrChange>
          </w:rPr>
          <w:t> </w:t>
        </w:r>
        <w:r w:rsidRPr="005B1FDD">
          <w:rPr>
            <w:bCs/>
            <w:rPrChange w:id="9837" w:author="rkbansal" w:date="2020-11-30T23:40:00Z">
              <w:rPr>
                <w:rStyle w:val="HTMLCode"/>
                <w:rFonts w:ascii="Roboto Mono" w:eastAsiaTheme="majorEastAsia" w:hAnsi="Roboto Mono"/>
                <w:color w:val="000000"/>
                <w:sz w:val="30"/>
                <w:szCs w:val="30"/>
                <w:shd w:val="clear" w:color="auto" w:fill="EEEEEE"/>
              </w:rPr>
            </w:rPrChange>
          </w:rPr>
          <w:t>application.properties</w:t>
        </w:r>
        <w:r w:rsidRPr="005B1FDD">
          <w:rPr>
            <w:bCs/>
            <w:rPrChange w:id="9838"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9839" w:author="rkbansal" w:date="2020-11-30T23:40:00Z">
              <w:rPr>
                <w:rFonts w:ascii="Roboto Slab" w:hAnsi="Roboto Slab" w:hint="eastAsia"/>
                <w:color w:val="3D455C"/>
                <w:sz w:val="33"/>
                <w:szCs w:val="33"/>
                <w:shd w:val="clear" w:color="auto" w:fill="FFFFFF"/>
              </w:rPr>
            </w:rPrChange>
          </w:rPr>
          <w:t> </w:t>
        </w:r>
        <w:r w:rsidRPr="005B1FDD">
          <w:rPr>
            <w:bCs/>
            <w:rPrChange w:id="9840" w:author="rkbansal" w:date="2020-11-30T23:40:00Z">
              <w:rPr>
                <w:rStyle w:val="HTMLCode"/>
                <w:rFonts w:ascii="Roboto Mono" w:eastAsiaTheme="majorEastAsia" w:hAnsi="Roboto Mono"/>
                <w:color w:val="000000"/>
                <w:sz w:val="30"/>
                <w:szCs w:val="30"/>
                <w:shd w:val="clear" w:color="auto" w:fill="EEEEEE"/>
              </w:rPr>
            </w:rPrChange>
          </w:rPr>
          <w:t>spring.kafka.*</w:t>
        </w:r>
        <w:r w:rsidRPr="005B1FDD">
          <w:rPr>
            <w:bCs/>
            <w:rPrChange w:id="9841" w:author="rkbansal" w:date="2020-11-30T23:40:00Z">
              <w:rPr>
                <w:rFonts w:ascii="Roboto Slab" w:hAnsi="Roboto Slab"/>
                <w:color w:val="3D455C"/>
                <w:sz w:val="33"/>
                <w:szCs w:val="33"/>
                <w:shd w:val="clear" w:color="auto" w:fill="FFFFFF"/>
              </w:rPr>
            </w:rPrChange>
          </w:rPr>
          <w:t>:</w:t>
        </w:r>
      </w:ins>
    </w:p>
    <w:p w14:paraId="53863243" w14:textId="22469CD0" w:rsidR="00131BCB" w:rsidRPr="005B1FDD" w:rsidRDefault="00131BCB">
      <w:pPr>
        <w:pStyle w:val="ListParagraph"/>
        <w:rPr>
          <w:ins w:id="9842" w:author="rkbansal" w:date="2020-11-30T23:09:00Z"/>
          <w:bCs/>
          <w:rPrChange w:id="9843" w:author="rkbansal" w:date="2020-11-30T23:40:00Z">
            <w:rPr>
              <w:ins w:id="9844" w:author="rkbansal" w:date="2020-11-30T23:09:00Z"/>
              <w:rFonts w:eastAsiaTheme="majorEastAsia" w:cstheme="majorBidi"/>
              <w:b/>
              <w:color w:val="2F5496" w:themeColor="accent1" w:themeShade="BF"/>
              <w:sz w:val="28"/>
              <w:szCs w:val="26"/>
            </w:rPr>
          </w:rPrChange>
        </w:rPr>
        <w:pPrChange w:id="9845" w:author="rkbansal" w:date="2021-01-13T20:20:00Z">
          <w:pPr>
            <w:pStyle w:val="ListParagraph"/>
            <w:numPr>
              <w:numId w:val="74"/>
            </w:numPr>
            <w:ind w:hanging="360"/>
          </w:pPr>
        </w:pPrChange>
      </w:pPr>
      <w:ins w:id="9846" w:author="rkbansal" w:date="2021-01-13T20:20:00Z">
        <w:r>
          <w:rPr>
            <w:noProof/>
          </w:rPr>
          <w:drawing>
            <wp:inline distT="0" distB="0" distL="0" distR="0" wp14:anchorId="09FA9130" wp14:editId="6CA085B3">
              <wp:extent cx="8667750" cy="36004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8667750" cy="3600450"/>
                      </a:xfrm>
                      <a:prstGeom prst="rect">
                        <a:avLst/>
                      </a:prstGeom>
                    </pic:spPr>
                  </pic:pic>
                </a:graphicData>
              </a:graphic>
            </wp:inline>
          </w:drawing>
        </w:r>
      </w:ins>
    </w:p>
    <w:p w14:paraId="77F0856A" w14:textId="77777777" w:rsidR="00392B8F" w:rsidRDefault="00392B8F" w:rsidP="00E87958">
      <w:pPr>
        <w:pStyle w:val="ListParagraph"/>
        <w:numPr>
          <w:ilvl w:val="0"/>
          <w:numId w:val="82"/>
        </w:numPr>
        <w:rPr>
          <w:ins w:id="9847" w:author="rkbansal" w:date="2021-01-13T20:29:00Z"/>
        </w:rPr>
      </w:pPr>
      <w:ins w:id="9848" w:author="rkbansal" w:date="2021-01-13T20:28:00Z">
        <w:r>
          <w:t>To split up responsibilities, we have created two projects</w:t>
        </w:r>
      </w:ins>
      <w:ins w:id="9849" w:author="rkbansal" w:date="2021-01-13T20:29:00Z">
        <w:r>
          <w:t>:</w:t>
        </w:r>
      </w:ins>
    </w:p>
    <w:p w14:paraId="01C3E300" w14:textId="1D3603A3" w:rsidR="00392B8F" w:rsidRDefault="00392B8F" w:rsidP="00392B8F">
      <w:pPr>
        <w:pStyle w:val="ListParagraph"/>
        <w:numPr>
          <w:ilvl w:val="1"/>
          <w:numId w:val="82"/>
        </w:numPr>
        <w:rPr>
          <w:ins w:id="9850" w:author="rkbansal" w:date="2021-01-13T20:29:00Z"/>
        </w:rPr>
      </w:pPr>
      <w:ins w:id="9851" w:author="rkbansal" w:date="2021-01-13T20:29:00Z">
        <w:r>
          <w:t xml:space="preserve">Message-sender-service: It is related to pushing the message on the topic using </w:t>
        </w:r>
      </w:ins>
      <w:ins w:id="9852" w:author="rkbansal" w:date="2021-01-13T20:30:00Z">
        <w:r>
          <w:t xml:space="preserve">Spring </w:t>
        </w:r>
      </w:ins>
      <w:ins w:id="9853" w:author="rkbansal" w:date="2020-11-30T23:44:00Z">
        <w:r w:rsidR="0096077B">
          <w:t>Producer</w:t>
        </w:r>
      </w:ins>
      <w:ins w:id="9854" w:author="rkbansal" w:date="2021-01-13T20:30:00Z">
        <w:r>
          <w:t xml:space="preserve"> </w:t>
        </w:r>
      </w:ins>
      <w:ins w:id="9855" w:author="rkbansal" w:date="2020-11-30T23:44:00Z">
        <w:r w:rsidR="0096077B">
          <w:t>Config</w:t>
        </w:r>
      </w:ins>
      <w:ins w:id="9856" w:author="rkbansal" w:date="2021-01-13T20:30:00Z">
        <w:r>
          <w:t>uration</w:t>
        </w:r>
      </w:ins>
      <w:ins w:id="9857" w:author="rkbansal" w:date="2021-01-13T20:29:00Z">
        <w:r>
          <w:t xml:space="preserve">. i.e. current section going on. </w:t>
        </w:r>
      </w:ins>
    </w:p>
    <w:p w14:paraId="1096FD13" w14:textId="105FF796" w:rsidR="003D3F30" w:rsidRDefault="00392B8F" w:rsidP="00392B8F">
      <w:pPr>
        <w:pStyle w:val="ListParagraph"/>
        <w:numPr>
          <w:ilvl w:val="1"/>
          <w:numId w:val="82"/>
        </w:numPr>
        <w:rPr>
          <w:ins w:id="9858" w:author="rkbansal" w:date="2021-01-13T20:31:00Z"/>
        </w:rPr>
      </w:pPr>
      <w:ins w:id="9859" w:author="rkbansal" w:date="2021-01-13T20:29:00Z">
        <w:r>
          <w:t>Message-consumer-service:</w:t>
        </w:r>
      </w:ins>
      <w:ins w:id="9860" w:author="rkbansal" w:date="2021-01-13T20:31:00Z">
        <w:r>
          <w:t xml:space="preserve"> </w:t>
        </w:r>
      </w:ins>
      <w:ins w:id="9861" w:author="rkbansal" w:date="2021-01-13T20:30:00Z">
        <w:r>
          <w:t>It is related to listening the message received on the topic using kafka consumer configuration.</w:t>
        </w:r>
      </w:ins>
      <w:ins w:id="9862" w:author="rkbansal" w:date="2021-01-13T20:31:00Z">
        <w:r>
          <w:t xml:space="preserve"> It will be the next topic.</w:t>
        </w:r>
      </w:ins>
    </w:p>
    <w:p w14:paraId="60850A4F" w14:textId="77777777" w:rsidR="00DD1B46" w:rsidRDefault="00DD1B46" w:rsidP="00DD1B46">
      <w:pPr>
        <w:pStyle w:val="ListParagraph"/>
        <w:numPr>
          <w:ilvl w:val="0"/>
          <w:numId w:val="82"/>
        </w:numPr>
        <w:rPr>
          <w:ins w:id="9863" w:author="rkbansal" w:date="2021-01-13T20:31:00Z"/>
        </w:rPr>
      </w:pPr>
      <w:ins w:id="9864" w:author="rkbansal" w:date="2021-01-13T20:31:00Z">
        <w:r>
          <w:t>Kafka Message Producer Configuration</w:t>
        </w:r>
      </w:ins>
    </w:p>
    <w:p w14:paraId="4CA9F987" w14:textId="720E5A1E" w:rsidR="00DD1B46" w:rsidRDefault="00DD1B46">
      <w:pPr>
        <w:pStyle w:val="ListParagraph"/>
        <w:ind w:left="360"/>
        <w:rPr>
          <w:ins w:id="9865" w:author="rkbansal" w:date="2020-11-30T23:44:00Z"/>
        </w:rPr>
        <w:pPrChange w:id="9866" w:author="rkbansal" w:date="2021-01-13T20:32:00Z">
          <w:pPr>
            <w:pStyle w:val="ListParagraph"/>
            <w:numPr>
              <w:numId w:val="82"/>
            </w:numPr>
            <w:ind w:left="360" w:hanging="360"/>
          </w:pPr>
        </w:pPrChange>
      </w:pPr>
      <w:ins w:id="9867" w:author="rkbansal" w:date="2021-01-13T20:31:00Z">
        <w:r>
          <w:t xml:space="preserve">Let’s </w:t>
        </w:r>
      </w:ins>
      <w:ins w:id="9868" w:author="rkbansal" w:date="2021-01-13T20:32:00Z">
        <w:r>
          <w:t xml:space="preserve">have a look at the </w:t>
        </w:r>
        <w:r>
          <w:tab/>
          <w:t>producer configuration first.</w:t>
        </w:r>
      </w:ins>
    </w:p>
    <w:p w14:paraId="2875711D" w14:textId="77777777" w:rsidR="00E21309" w:rsidRDefault="00E21309">
      <w:pPr>
        <w:pStyle w:val="ListParagraph"/>
        <w:ind w:left="360"/>
        <w:rPr>
          <w:ins w:id="9869" w:author="rkbansal" w:date="2020-11-30T22:35:00Z"/>
        </w:rPr>
        <w:pPrChange w:id="9870"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9871" w:author="rkbansal" w:date="2020-11-30T22:32:00Z"/>
        </w:rPr>
        <w:pPrChange w:id="9872" w:author="rkbansal" w:date="2020-11-30T22:35:00Z">
          <w:pPr>
            <w:pStyle w:val="Heading2"/>
          </w:pPr>
        </w:pPrChange>
      </w:pPr>
    </w:p>
    <w:p w14:paraId="088211CE" w14:textId="11411312" w:rsidR="001C397A" w:rsidRDefault="001C397A" w:rsidP="001C397A">
      <w:pPr>
        <w:pStyle w:val="Heading2"/>
        <w:rPr>
          <w:ins w:id="9873" w:author="rkbansal" w:date="2020-11-19T21:17:00Z"/>
          <w:rFonts w:ascii="Georgia" w:hAnsi="Georgia"/>
          <w:b/>
          <w:sz w:val="28"/>
        </w:rPr>
      </w:pPr>
      <w:ins w:id="9874" w:author="rkbansal" w:date="2020-04-21T00:15:00Z">
        <w:r>
          <w:rPr>
            <w:rFonts w:ascii="Georgia" w:hAnsi="Georgia"/>
            <w:b/>
            <w:sz w:val="28"/>
          </w:rPr>
          <w:t xml:space="preserve">Messaging </w:t>
        </w:r>
      </w:ins>
      <w:ins w:id="9875" w:author="rkbansal" w:date="2020-12-11T20:01:00Z">
        <w:r w:rsidR="003A1164">
          <w:rPr>
            <w:rFonts w:ascii="Georgia" w:hAnsi="Georgia"/>
            <w:b/>
            <w:sz w:val="28"/>
          </w:rPr>
          <w:t xml:space="preserve">Consumer </w:t>
        </w:r>
      </w:ins>
      <w:ins w:id="9876" w:author="rkbansal" w:date="2020-04-21T00:15:00Z">
        <w:del w:id="9877" w:author="Rajiv Bansal" w:date="2021-05-14T19:26:00Z">
          <w:r w:rsidRPr="00981242" w:rsidDel="0045333E">
            <w:rPr>
              <w:rFonts w:ascii="Georgia" w:hAnsi="Georgia"/>
              <w:b/>
              <w:sz w:val="28"/>
            </w:rPr>
            <w:delText>Service</w:delText>
          </w:r>
        </w:del>
      </w:ins>
      <w:ins w:id="9878" w:author="rkbansal" w:date="2020-12-11T20:01:00Z">
        <w:del w:id="9879" w:author="Rajiv Bansal" w:date="2021-05-14T19:26:00Z">
          <w:r w:rsidR="003A1164" w:rsidDel="0045333E">
            <w:rPr>
              <w:rFonts w:ascii="Georgia" w:hAnsi="Georgia"/>
              <w:b/>
              <w:sz w:val="28"/>
            </w:rPr>
            <w:delText>(</w:delText>
          </w:r>
        </w:del>
      </w:ins>
      <w:ins w:id="9880" w:author="Rajiv Bansal" w:date="2021-05-14T19:26:00Z">
        <w:r w:rsidR="0045333E" w:rsidRPr="00981242">
          <w:rPr>
            <w:rFonts w:ascii="Georgia" w:hAnsi="Georgia"/>
            <w:b/>
            <w:sz w:val="28"/>
          </w:rPr>
          <w:t>Service</w:t>
        </w:r>
        <w:r w:rsidR="0045333E">
          <w:rPr>
            <w:rFonts w:ascii="Georgia" w:hAnsi="Georgia"/>
            <w:b/>
            <w:sz w:val="28"/>
          </w:rPr>
          <w:t xml:space="preserve"> (</w:t>
        </w:r>
      </w:ins>
      <w:ins w:id="9881" w:author="rkbansal" w:date="2020-12-11T20:01:00Z">
        <w:r w:rsidR="003A1164">
          <w:rPr>
            <w:rFonts w:ascii="Georgia" w:hAnsi="Georgia"/>
            <w:b/>
            <w:sz w:val="28"/>
          </w:rPr>
          <w:t>Kafka and Twilio)</w:t>
        </w:r>
      </w:ins>
    </w:p>
    <w:p w14:paraId="1A76D8A3" w14:textId="77777777" w:rsidR="00DF54AB" w:rsidRDefault="00CE14C7" w:rsidP="00CE14C7">
      <w:pPr>
        <w:rPr>
          <w:ins w:id="9882" w:author="rkbansal" w:date="2020-11-19T21:18:00Z"/>
        </w:rPr>
      </w:pPr>
      <w:ins w:id="9883" w:author="rkbansal" w:date="2020-11-19T21:17:00Z">
        <w:r>
          <w:t xml:space="preserve">This service will </w:t>
        </w:r>
        <w:r w:rsidR="00DF54AB">
          <w:t xml:space="preserve">send the message to the user </w:t>
        </w:r>
      </w:ins>
      <w:ins w:id="9884" w:author="rkbansal" w:date="2020-11-19T21:18:00Z">
        <w:r w:rsidR="00DF54AB">
          <w:t>using the following medium:</w:t>
        </w:r>
      </w:ins>
    </w:p>
    <w:p w14:paraId="4676D951" w14:textId="55EE4DEA" w:rsidR="00DF54AB" w:rsidRDefault="00DF54AB" w:rsidP="00DF54AB">
      <w:pPr>
        <w:pStyle w:val="ListParagraph"/>
        <w:numPr>
          <w:ilvl w:val="0"/>
          <w:numId w:val="82"/>
        </w:numPr>
        <w:rPr>
          <w:ins w:id="9885" w:author="rkbansal" w:date="2020-11-19T21:18:00Z"/>
        </w:rPr>
      </w:pPr>
      <w:ins w:id="9886" w:author="rkbansal" w:date="2020-11-19T21:18:00Z">
        <w:r>
          <w:t>WhatsApp</w:t>
        </w:r>
      </w:ins>
    </w:p>
    <w:p w14:paraId="5C863783" w14:textId="77777777" w:rsidR="00DF54AB" w:rsidRDefault="00DF54AB" w:rsidP="00DF54AB">
      <w:pPr>
        <w:pStyle w:val="ListParagraph"/>
        <w:numPr>
          <w:ilvl w:val="0"/>
          <w:numId w:val="82"/>
        </w:numPr>
        <w:rPr>
          <w:ins w:id="9887" w:author="rkbansal" w:date="2020-11-19T21:18:00Z"/>
        </w:rPr>
      </w:pPr>
      <w:ins w:id="9888" w:author="rkbansal" w:date="2020-11-19T21:18:00Z">
        <w:r>
          <w:t>Email</w:t>
        </w:r>
      </w:ins>
    </w:p>
    <w:p w14:paraId="0251A5FA" w14:textId="6B266A73" w:rsidR="00CE14C7" w:rsidRDefault="00DF54AB">
      <w:pPr>
        <w:pStyle w:val="ListParagraph"/>
        <w:numPr>
          <w:ilvl w:val="0"/>
          <w:numId w:val="82"/>
        </w:numPr>
        <w:rPr>
          <w:ins w:id="9889" w:author="rkbansal" w:date="2020-11-19T21:17:00Z"/>
        </w:rPr>
        <w:pPrChange w:id="9890" w:author="rkbansal" w:date="2020-11-19T21:18:00Z">
          <w:pPr/>
        </w:pPrChange>
      </w:pPr>
      <w:ins w:id="9891" w:author="rkbansal" w:date="2020-11-19T21:18:00Z">
        <w:r>
          <w:t>SMS</w:t>
        </w:r>
      </w:ins>
    </w:p>
    <w:p w14:paraId="11590A24" w14:textId="77777777" w:rsidR="00CE14C7" w:rsidRDefault="00CE14C7" w:rsidP="00CE14C7">
      <w:pPr>
        <w:rPr>
          <w:ins w:id="9892" w:author="rkbansal" w:date="2020-11-19T21:17:00Z"/>
        </w:rPr>
      </w:pPr>
    </w:p>
    <w:p w14:paraId="1FE6C1E7" w14:textId="77777777" w:rsidR="00CE14C7" w:rsidRDefault="00CE14C7" w:rsidP="00CE14C7">
      <w:pPr>
        <w:pStyle w:val="ListParagraph"/>
        <w:numPr>
          <w:ilvl w:val="0"/>
          <w:numId w:val="82"/>
        </w:numPr>
        <w:rPr>
          <w:ins w:id="9893" w:author="rkbansal" w:date="2020-11-19T21:17:00Z"/>
        </w:rPr>
      </w:pPr>
      <w:ins w:id="9894" w:author="rkbansal" w:date="2020-11-19T21:17:00Z">
        <w:r>
          <w:t>Create the Project using spring Starter Project.</w:t>
        </w:r>
      </w:ins>
    </w:p>
    <w:p w14:paraId="72A97596" w14:textId="39D17507" w:rsidR="00CE14C7" w:rsidRDefault="00927D99" w:rsidP="00CE14C7">
      <w:pPr>
        <w:rPr>
          <w:ins w:id="9895" w:author="rkbansal" w:date="2020-11-19T21:17:00Z"/>
        </w:rPr>
      </w:pPr>
      <w:ins w:id="9896" w:author="rkbansal" w:date="2020-12-11T20:00:00Z">
        <w:r>
          <w:rPr>
            <w:noProof/>
          </w:rPr>
          <w:lastRenderedPageBreak/>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9897" w:author="rkbansal" w:date="2020-11-19T21:17:00Z"/>
        </w:rPr>
      </w:pPr>
    </w:p>
    <w:p w14:paraId="241F80D5" w14:textId="77777777" w:rsidR="00CE14C7" w:rsidRDefault="00CE14C7" w:rsidP="00CE14C7">
      <w:pPr>
        <w:pStyle w:val="ListParagraph"/>
        <w:numPr>
          <w:ilvl w:val="0"/>
          <w:numId w:val="82"/>
        </w:numPr>
        <w:rPr>
          <w:ins w:id="9898" w:author="rkbansal" w:date="2020-11-19T21:17:00Z"/>
        </w:rPr>
      </w:pPr>
      <w:ins w:id="9899" w:author="rkbansal" w:date="2020-11-19T21:17:00Z">
        <w:r>
          <w:t>Click on Next and select the Spring Web Module.</w:t>
        </w:r>
      </w:ins>
    </w:p>
    <w:p w14:paraId="679E1EC7" w14:textId="77777777" w:rsidR="00CE14C7" w:rsidRDefault="00CE14C7" w:rsidP="00CE14C7">
      <w:pPr>
        <w:rPr>
          <w:ins w:id="9900" w:author="rkbansal" w:date="2020-11-19T21:17:00Z"/>
          <w:bCs/>
          <w:sz w:val="28"/>
        </w:rPr>
      </w:pPr>
      <w:ins w:id="9901"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9902" w:author="rkbansal" w:date="2020-11-19T21:17:00Z"/>
        </w:rPr>
      </w:pPr>
      <w:ins w:id="9903" w:author="rkbansal" w:date="2020-11-19T21:17:00Z">
        <w:r w:rsidRPr="00AC7DCA">
          <w:rPr>
            <w:bCs/>
            <w:sz w:val="28"/>
          </w:rPr>
          <w:t>Click on Finish and import the project.</w:t>
        </w:r>
      </w:ins>
    </w:p>
    <w:p w14:paraId="4BE10BEF" w14:textId="4FEA0A2F" w:rsidR="00CE14C7" w:rsidRPr="00AC7DCA" w:rsidRDefault="00CE14C7">
      <w:pPr>
        <w:ind w:left="360"/>
        <w:rPr>
          <w:ins w:id="9904" w:author="rkbansal" w:date="2020-11-19T21:17:00Z"/>
        </w:rPr>
        <w:pPrChange w:id="9905" w:author="Rajiv Bansal" w:date="2021-05-14T17:38:00Z">
          <w:pPr/>
        </w:pPrChange>
      </w:pPr>
      <w:ins w:id="9906" w:author="rkbansal" w:date="2020-11-19T21:17:00Z">
        <w:del w:id="9907" w:author="Rajiv Bansal" w:date="2021-05-14T17:38:00Z">
          <w:r w:rsidDel="00173E62">
            <w:rPr>
              <w:noProof/>
            </w:rPr>
            <w:drawing>
              <wp:inline distT="0" distB="0" distL="0" distR="0" wp14:anchorId="5ADE9D72" wp14:editId="612C44F0">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152775" cy="3267075"/>
                        </a:xfrm>
                        <a:prstGeom prst="rect">
                          <a:avLst/>
                        </a:prstGeom>
                      </pic:spPr>
                    </pic:pic>
                  </a:graphicData>
                </a:graphic>
              </wp:inline>
            </w:drawing>
          </w:r>
        </w:del>
      </w:ins>
      <w:ins w:id="9908" w:author="Rajiv Bansal" w:date="2021-05-14T17:38:00Z">
        <w:r w:rsidR="00173E62">
          <w:rPr>
            <w:noProof/>
          </w:rPr>
          <w:drawing>
            <wp:inline distT="0" distB="0" distL="0" distR="0" wp14:anchorId="60959C57" wp14:editId="669BABB1">
              <wp:extent cx="3562350" cy="32480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562350" cy="3248025"/>
                      </a:xfrm>
                      <a:prstGeom prst="rect">
                        <a:avLst/>
                      </a:prstGeom>
                    </pic:spPr>
                  </pic:pic>
                </a:graphicData>
              </a:graphic>
            </wp:inline>
          </w:drawing>
        </w:r>
      </w:ins>
    </w:p>
    <w:p w14:paraId="1F07C727" w14:textId="77777777" w:rsidR="002E0558" w:rsidRDefault="002E0558" w:rsidP="002E0558">
      <w:pPr>
        <w:pStyle w:val="ListParagraph"/>
        <w:numPr>
          <w:ilvl w:val="0"/>
          <w:numId w:val="82"/>
        </w:numPr>
        <w:rPr>
          <w:ins w:id="9909" w:author="Rajiv Bansal" w:date="2021-05-14T17:38:00Z"/>
        </w:rPr>
      </w:pPr>
      <w:ins w:id="9910" w:author="Rajiv Bansal" w:date="2021-05-14T17:38:00Z">
        <w:r>
          <w:t>Import the Project</w:t>
        </w:r>
      </w:ins>
    </w:p>
    <w:p w14:paraId="086FE2B6" w14:textId="77777777" w:rsidR="002E0558" w:rsidRDefault="002E0558" w:rsidP="002E0558">
      <w:pPr>
        <w:pStyle w:val="ListParagraph"/>
        <w:numPr>
          <w:ilvl w:val="0"/>
          <w:numId w:val="74"/>
        </w:numPr>
        <w:rPr>
          <w:ins w:id="9911" w:author="Rajiv Bansal" w:date="2021-05-14T17:38:00Z"/>
        </w:rPr>
      </w:pPr>
      <w:ins w:id="9912" w:author="Rajiv Bansal" w:date="2021-05-14T17:38:00Z">
        <w:r>
          <w:t>Add the following dependencies in pom.xml with the following considerations:</w:t>
        </w:r>
      </w:ins>
    </w:p>
    <w:p w14:paraId="475914CB" w14:textId="77777777" w:rsidR="002E0558" w:rsidRPr="00864941" w:rsidRDefault="002E0558" w:rsidP="002E0558">
      <w:pPr>
        <w:pStyle w:val="ListParagraph"/>
        <w:numPr>
          <w:ilvl w:val="1"/>
          <w:numId w:val="107"/>
        </w:numPr>
        <w:rPr>
          <w:ins w:id="9913" w:author="Rajiv Bansal" w:date="2021-05-14T17:38:00Z"/>
          <w:bCs/>
        </w:rPr>
      </w:pPr>
      <w:ins w:id="9914" w:author="Rajiv Bansal" w:date="2021-05-14T17: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F7F7DD2" w14:textId="77777777" w:rsidR="002E0558" w:rsidRDefault="002E0558" w:rsidP="002E0558">
      <w:pPr>
        <w:pStyle w:val="ListParagraph"/>
        <w:numPr>
          <w:ilvl w:val="1"/>
          <w:numId w:val="107"/>
        </w:numPr>
        <w:rPr>
          <w:ins w:id="9915" w:author="Rajiv Bansal" w:date="2021-05-14T17:38:00Z"/>
          <w:bCs/>
        </w:rPr>
      </w:pPr>
      <w:ins w:id="9916" w:author="Rajiv Bansal" w:date="2021-05-14T17:38:00Z">
        <w:r>
          <w:rPr>
            <w:bCs/>
            <w:color w:val="FF0000"/>
          </w:rPr>
          <w:t>Spring Cloud version</w:t>
        </w:r>
        <w:r w:rsidRPr="00A51008">
          <w:rPr>
            <w:bCs/>
          </w:rPr>
          <w:t>:</w:t>
        </w:r>
        <w:r>
          <w:rPr>
            <w:bCs/>
          </w:rPr>
          <w:t xml:space="preserve"> upgraded to Hoston.SR4. It is highlighted in yellow colour.</w:t>
        </w:r>
      </w:ins>
    </w:p>
    <w:p w14:paraId="190AC579" w14:textId="77777777" w:rsidR="002E0558" w:rsidRDefault="002E0558" w:rsidP="002E0558">
      <w:pPr>
        <w:pStyle w:val="ListParagraph"/>
        <w:numPr>
          <w:ilvl w:val="1"/>
          <w:numId w:val="107"/>
        </w:numPr>
        <w:rPr>
          <w:ins w:id="9917" w:author="Rajiv Bansal" w:date="2021-05-14T17:38:00Z"/>
          <w:bCs/>
        </w:rPr>
      </w:pPr>
      <w:ins w:id="9918" w:author="Rajiv Bansal" w:date="2021-05-14T17: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D4660D0" w14:textId="77777777" w:rsidR="002E0558" w:rsidRDefault="002E0558" w:rsidP="002E0558">
      <w:pPr>
        <w:pStyle w:val="ListParagraph"/>
        <w:numPr>
          <w:ilvl w:val="1"/>
          <w:numId w:val="107"/>
        </w:numPr>
        <w:rPr>
          <w:ins w:id="9919" w:author="Rajiv Bansal" w:date="2021-05-14T17:38:00Z"/>
          <w:bCs/>
        </w:rPr>
      </w:pPr>
      <w:ins w:id="9920" w:author="Rajiv Bansal" w:date="2021-05-14T17:38:00Z">
        <w:r>
          <w:rPr>
            <w:bCs/>
            <w:color w:val="FF0000"/>
          </w:rPr>
          <w:t>Spring Kafka</w:t>
        </w:r>
        <w:r w:rsidRPr="005C7334">
          <w:rPr>
            <w:bCs/>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278AAAB6" w14:textId="77777777" w:rsidR="00736738" w:rsidRDefault="00736738">
      <w:pPr>
        <w:rPr>
          <w:ins w:id="9921" w:author="rkbansal" w:date="2020-12-10T21:04:00Z"/>
          <w:rFonts w:eastAsiaTheme="majorEastAsia" w:cstheme="majorBidi"/>
          <w:b/>
          <w:color w:val="2F5496" w:themeColor="accent1" w:themeShade="BF"/>
          <w:sz w:val="28"/>
          <w:szCs w:val="26"/>
        </w:rPr>
      </w:pPr>
      <w:ins w:id="9922" w:author="rkbansal" w:date="2020-12-10T21:04:00Z">
        <w:r>
          <w:rPr>
            <w:b/>
            <w:sz w:val="28"/>
          </w:rPr>
          <w:br w:type="page"/>
        </w:r>
      </w:ins>
    </w:p>
    <w:p w14:paraId="3352244A" w14:textId="15CAFE4E" w:rsidR="00327864" w:rsidRDefault="00327864" w:rsidP="00327864">
      <w:pPr>
        <w:pStyle w:val="Heading2"/>
        <w:rPr>
          <w:ins w:id="9923" w:author="rkbansal" w:date="2020-11-30T19:37:00Z"/>
          <w:rFonts w:ascii="Georgia" w:hAnsi="Georgia"/>
          <w:b/>
          <w:sz w:val="28"/>
        </w:rPr>
      </w:pPr>
      <w:ins w:id="9924" w:author="rkbansal" w:date="2020-11-30T19:37:00Z">
        <w:r>
          <w:rPr>
            <w:rFonts w:ascii="Georgia" w:hAnsi="Georgia"/>
            <w:b/>
            <w:sz w:val="28"/>
          </w:rPr>
          <w:lastRenderedPageBreak/>
          <w:t>Get LoggedInUser Details in other microservices</w:t>
        </w:r>
      </w:ins>
    </w:p>
    <w:p w14:paraId="2D49C685" w14:textId="1416E7E9" w:rsidR="00CE14C7" w:rsidRDefault="00EC0AA7" w:rsidP="00EC0AA7">
      <w:pPr>
        <w:rPr>
          <w:ins w:id="9925" w:author="rkbansal" w:date="2020-11-30T19:39:00Z"/>
        </w:rPr>
      </w:pPr>
      <w:ins w:id="9926" w:author="rkbansal" w:date="2020-11-30T19:38:00Z">
        <w:r>
          <w:t>P</w:t>
        </w:r>
      </w:ins>
      <w:ins w:id="9927" w:author="rkbansal" w:date="2020-11-30T19:39:00Z">
        <w:r>
          <w:t>lease follow the steps</w:t>
        </w:r>
        <w:r w:rsidRPr="00EC0AA7">
          <w:t xml:space="preserve"> </w:t>
        </w:r>
        <w:r>
          <w:t>to get the user details in other microservices:</w:t>
        </w:r>
      </w:ins>
    </w:p>
    <w:p w14:paraId="4DCB8AFE" w14:textId="66C26025" w:rsidR="00EC0AA7" w:rsidRDefault="00EC0AA7" w:rsidP="00EC0AA7">
      <w:pPr>
        <w:pStyle w:val="ListParagraph"/>
        <w:numPr>
          <w:ilvl w:val="0"/>
          <w:numId w:val="82"/>
        </w:numPr>
        <w:rPr>
          <w:ins w:id="9928" w:author="rkbansal" w:date="2020-11-30T19:42:00Z"/>
        </w:rPr>
      </w:pPr>
      <w:ins w:id="9929" w:author="rkbansal" w:date="2020-11-30T19:39:00Z">
        <w:r>
          <w:t xml:space="preserve">Add </w:t>
        </w:r>
      </w:ins>
      <w:ins w:id="9930" w:author="rkbansal" w:date="2020-11-30T19:40:00Z">
        <w:r>
          <w:t xml:space="preserve">pre type </w:t>
        </w:r>
      </w:ins>
      <w:ins w:id="9931" w:author="rkbansal" w:date="2020-11-30T19:42:00Z">
        <w:r w:rsidR="000E3155">
          <w:t>Filter in</w:t>
        </w:r>
      </w:ins>
      <w:ins w:id="9932" w:author="rkbansal" w:date="2020-11-30T19:39:00Z">
        <w:r>
          <w:t xml:space="preserve"> </w:t>
        </w:r>
      </w:ins>
      <w:ins w:id="9933" w:author="rkbansal" w:date="2020-11-30T19:40:00Z">
        <w:r>
          <w:t>Zuul-gateway</w:t>
        </w:r>
      </w:ins>
      <w:ins w:id="9934" w:author="rkbansal" w:date="2020-11-30T19:39:00Z">
        <w:r>
          <w:t xml:space="preserve"> </w:t>
        </w:r>
      </w:ins>
      <w:ins w:id="9935" w:author="rkbansal" w:date="2020-11-30T19:42:00Z">
        <w:r w:rsidR="000E3155">
          <w:t>application:</w:t>
        </w:r>
        <w:r w:rsidR="00CE38BF">
          <w:t xml:space="preserve"> CurrentUserAuthenticationFilter</w:t>
        </w:r>
      </w:ins>
    </w:p>
    <w:p w14:paraId="0C87CECD" w14:textId="4D10CE2B" w:rsidR="00CE38BF" w:rsidRDefault="00FC2F2A">
      <w:pPr>
        <w:pStyle w:val="ListParagraph"/>
        <w:ind w:left="360"/>
        <w:rPr>
          <w:ins w:id="9936" w:author="rkbansal" w:date="2020-11-30T19:40:00Z"/>
        </w:rPr>
        <w:pPrChange w:id="9937" w:author="rkbansal" w:date="2020-11-30T19:42:00Z">
          <w:pPr>
            <w:pStyle w:val="ListParagraph"/>
            <w:numPr>
              <w:numId w:val="82"/>
            </w:numPr>
            <w:ind w:left="360" w:hanging="360"/>
          </w:pPr>
        </w:pPrChange>
      </w:pPr>
      <w:ins w:id="9938" w:author="rkbansal" w:date="2020-11-30T19:43:00Z">
        <w:r>
          <w:rPr>
            <w:noProof/>
          </w:rPr>
          <w:drawing>
            <wp:inline distT="0" distB="0" distL="0" distR="0" wp14:anchorId="18C21D91" wp14:editId="69F50443">
              <wp:extent cx="6162675" cy="4876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62675" cy="4876800"/>
                      </a:xfrm>
                      <a:prstGeom prst="rect">
                        <a:avLst/>
                      </a:prstGeom>
                    </pic:spPr>
                  </pic:pic>
                </a:graphicData>
              </a:graphic>
            </wp:inline>
          </w:drawing>
        </w:r>
      </w:ins>
    </w:p>
    <w:p w14:paraId="7A9A5574" w14:textId="77777777" w:rsidR="00CE38BF" w:rsidRPr="00CE14C7" w:rsidRDefault="00CE38BF">
      <w:pPr>
        <w:pStyle w:val="ListParagraph"/>
        <w:ind w:left="360"/>
        <w:rPr>
          <w:ins w:id="9939" w:author="rkbansal" w:date="2020-04-21T00:15:00Z"/>
          <w:rPrChange w:id="9940" w:author="rkbansal" w:date="2020-11-19T21:17:00Z">
            <w:rPr>
              <w:ins w:id="9941" w:author="rkbansal" w:date="2020-04-21T00:15:00Z"/>
              <w:rFonts w:ascii="Georgia" w:hAnsi="Georgia"/>
              <w:b/>
              <w:sz w:val="28"/>
            </w:rPr>
          </w:rPrChange>
        </w:rPr>
        <w:pPrChange w:id="9942" w:author="rkbansal" w:date="2020-11-30T19:40:00Z">
          <w:pPr>
            <w:pStyle w:val="Heading2"/>
          </w:pPr>
        </w:pPrChange>
      </w:pPr>
    </w:p>
    <w:p w14:paraId="397CEC4D" w14:textId="4171968E" w:rsidR="00C112D2" w:rsidRDefault="00FC2F2A" w:rsidP="00FC2F2A">
      <w:pPr>
        <w:pStyle w:val="ListParagraph"/>
        <w:numPr>
          <w:ilvl w:val="0"/>
          <w:numId w:val="82"/>
        </w:numPr>
        <w:rPr>
          <w:ins w:id="9943" w:author="rkbansal" w:date="2020-11-30T19:47:00Z"/>
        </w:rPr>
      </w:pPr>
      <w:ins w:id="9944" w:author="rkbansal" w:date="2020-11-30T19:45:00Z">
        <w:r>
          <w:t xml:space="preserve">Now we can retrieve the username </w:t>
        </w:r>
      </w:ins>
      <w:ins w:id="9945" w:author="rkbansal" w:date="2020-11-30T19:47:00Z">
        <w:r w:rsidR="004145ED">
          <w:t>by fetching the request header details</w:t>
        </w:r>
      </w:ins>
      <w:ins w:id="9946" w:author="rkbansal" w:date="2020-11-30T19:45:00Z">
        <w:r>
          <w:t xml:space="preserve"> in any other microservice. And based on the username, we can retrieve t</w:t>
        </w:r>
      </w:ins>
      <w:ins w:id="9947" w:author="rkbansal" w:date="2020-11-30T19:46:00Z">
        <w:r>
          <w:t>he details of user anytime by communicating user-mgmt-service using feign client implemented by cache-service.</w:t>
        </w:r>
      </w:ins>
      <w:ins w:id="9948" w:author="rkbansal" w:date="2020-11-30T19:47:00Z">
        <w:r w:rsidR="004B1DD6">
          <w:t xml:space="preserve"> Please refer</w:t>
        </w:r>
      </w:ins>
      <w:ins w:id="9949" w:author="rkbansal" w:date="2020-11-30T19:48:00Z">
        <w:r w:rsidR="004B1DD6">
          <w:t xml:space="preserve"> cache-service to see the implementation of UserCache and its communication with user-mgmt-service using feign client.</w:t>
        </w:r>
      </w:ins>
    </w:p>
    <w:p w14:paraId="0C7D4901" w14:textId="1A99137F" w:rsidR="00D96A4C" w:rsidRDefault="00656D9A">
      <w:pPr>
        <w:pStyle w:val="ListParagraph"/>
        <w:ind w:left="360"/>
        <w:rPr>
          <w:ins w:id="9950" w:author="Rajiv Bansal" w:date="2021-05-28T19:57:00Z"/>
          <w:noProof/>
        </w:rPr>
      </w:pPr>
      <w:ins w:id="9951" w:author="rkbansal" w:date="2020-12-10T23:05:00Z">
        <w:r>
          <w:rPr>
            <w:noProof/>
          </w:rPr>
          <w:drawing>
            <wp:inline distT="0" distB="0" distL="0" distR="0" wp14:anchorId="1FFA0772" wp14:editId="6E1C983B">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p w14:paraId="7D8DA276" w14:textId="3D9E72F7" w:rsidR="00475274" w:rsidRDefault="00475274" w:rsidP="00475274">
      <w:pPr>
        <w:rPr>
          <w:ins w:id="9952" w:author="Rajiv Bansal" w:date="2021-05-28T19:57:00Z"/>
          <w:noProof/>
        </w:rPr>
      </w:pPr>
    </w:p>
    <w:p w14:paraId="02AD4F5E" w14:textId="4581B7A7" w:rsidR="00475274" w:rsidRDefault="00475274" w:rsidP="00475274">
      <w:pPr>
        <w:tabs>
          <w:tab w:val="left" w:pos="2385"/>
        </w:tabs>
        <w:rPr>
          <w:ins w:id="9953" w:author="Rajiv Bansal" w:date="2021-05-28T19:57:00Z"/>
        </w:rPr>
      </w:pPr>
      <w:ins w:id="9954" w:author="Rajiv Bansal" w:date="2021-05-28T19:57:00Z">
        <w:r>
          <w:tab/>
        </w:r>
      </w:ins>
    </w:p>
    <w:p w14:paraId="1C6F4A80" w14:textId="77777777" w:rsidR="00475274" w:rsidRDefault="00475274">
      <w:pPr>
        <w:rPr>
          <w:ins w:id="9955" w:author="Rajiv Bansal" w:date="2021-05-28T19:57:00Z"/>
        </w:rPr>
      </w:pPr>
      <w:ins w:id="9956" w:author="Rajiv Bansal" w:date="2021-05-28T19:57:00Z">
        <w:r>
          <w:br w:type="page"/>
        </w:r>
      </w:ins>
    </w:p>
    <w:p w14:paraId="33CFC9E9" w14:textId="1EE37E3E" w:rsidR="00475274" w:rsidRDefault="00475274">
      <w:pPr>
        <w:pStyle w:val="Heading2"/>
        <w:rPr>
          <w:ins w:id="9957" w:author="Rajiv Bansal" w:date="2021-06-01T11:27:00Z"/>
          <w:rFonts w:ascii="Georgia" w:hAnsi="Georgia"/>
          <w:b/>
          <w:sz w:val="28"/>
        </w:rPr>
      </w:pPr>
      <w:ins w:id="9958" w:author="Rajiv Bansal" w:date="2021-05-28T19:57:00Z">
        <w:r w:rsidRPr="0041162C">
          <w:rPr>
            <w:rFonts w:ascii="Georgia" w:hAnsi="Georgia"/>
            <w:b/>
            <w:sz w:val="28"/>
            <w:rPrChange w:id="9959" w:author="Rajiv Bansal" w:date="2021-05-28T19:58:00Z">
              <w:rPr>
                <w:rFonts w:ascii="Georgia" w:eastAsiaTheme="minorHAnsi" w:hAnsi="Georgia" w:cstheme="minorBidi"/>
                <w:b/>
                <w:color w:val="auto"/>
                <w:sz w:val="28"/>
                <w:szCs w:val="24"/>
              </w:rPr>
            </w:rPrChange>
          </w:rPr>
          <w:lastRenderedPageBreak/>
          <w:t>Caching using Hazelcast (Embedded Distributed Cache)</w:t>
        </w:r>
      </w:ins>
    </w:p>
    <w:p w14:paraId="186EE0B3" w14:textId="2527FF49" w:rsidR="008804CB" w:rsidRDefault="008804CB" w:rsidP="008804CB">
      <w:pPr>
        <w:rPr>
          <w:ins w:id="9960" w:author="Rajiv Bansal" w:date="2021-06-01T11:27:00Z"/>
        </w:rPr>
      </w:pPr>
    </w:p>
    <w:p w14:paraId="0A795622" w14:textId="3F6A7568" w:rsidR="008804CB" w:rsidRDefault="008804CB" w:rsidP="008804CB">
      <w:pPr>
        <w:rPr>
          <w:ins w:id="9961" w:author="Rajiv Bansal" w:date="2021-06-01T11:28:00Z"/>
        </w:rPr>
      </w:pPr>
      <w:ins w:id="9962" w:author="Rajiv Bansal" w:date="2021-06-01T11:27:00Z">
        <w:r>
          <w:t>We have used Hazelcast for the embedded distributed cache in our project.</w:t>
        </w:r>
      </w:ins>
    </w:p>
    <w:p w14:paraId="59182A62" w14:textId="77777777" w:rsidR="00BD77C9" w:rsidRPr="007671A5" w:rsidRDefault="00BD77C9" w:rsidP="00BD77C9">
      <w:pPr>
        <w:rPr>
          <w:ins w:id="9963" w:author="Rajiv Bansal" w:date="2021-06-01T11:28:00Z"/>
        </w:rPr>
      </w:pPr>
      <w:ins w:id="9964" w:author="Rajiv Bansal" w:date="2021-06-01T11:28:00Z">
        <w:r w:rsidRPr="007671A5">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ins>
    </w:p>
    <w:p w14:paraId="7226E47B" w14:textId="77777777" w:rsidR="00BD77C9" w:rsidRPr="008804CB" w:rsidRDefault="00BD77C9">
      <w:pPr>
        <w:rPr>
          <w:ins w:id="9965" w:author="Rajiv Bansal" w:date="2021-05-28T19:57:00Z"/>
          <w:rPrChange w:id="9966" w:author="Rajiv Bansal" w:date="2021-06-01T11:27:00Z">
            <w:rPr>
              <w:ins w:id="9967" w:author="Rajiv Bansal" w:date="2021-05-28T19:57:00Z"/>
              <w:b/>
              <w:sz w:val="28"/>
            </w:rPr>
          </w:rPrChange>
        </w:rPr>
        <w:pPrChange w:id="9968" w:author="Rajiv Bansal" w:date="2021-06-01T11:27:00Z">
          <w:pPr>
            <w:tabs>
              <w:tab w:val="left" w:pos="2385"/>
            </w:tabs>
          </w:pPr>
        </w:pPrChange>
      </w:pPr>
    </w:p>
    <w:p w14:paraId="6B1C2B32" w14:textId="61BCB34B" w:rsidR="00475274" w:rsidRDefault="00475274" w:rsidP="00475274">
      <w:pPr>
        <w:tabs>
          <w:tab w:val="left" w:pos="2385"/>
        </w:tabs>
        <w:rPr>
          <w:ins w:id="9969" w:author="Rajiv Bansal" w:date="2021-05-28T20:03:00Z"/>
          <w:rFonts w:eastAsiaTheme="majorEastAsia" w:cstheme="majorBidi"/>
          <w:b/>
          <w:color w:val="2F5496" w:themeColor="accent1" w:themeShade="BF"/>
          <w:sz w:val="28"/>
          <w:szCs w:val="26"/>
        </w:rPr>
      </w:pPr>
      <w:ins w:id="9970" w:author="Rajiv Bansal" w:date="2021-05-28T19:58:00Z">
        <w:r>
          <w:rPr>
            <w:noProof/>
          </w:rPr>
          <w:drawing>
            <wp:inline distT="0" distB="0" distL="0" distR="0" wp14:anchorId="56C8B34F" wp14:editId="6C93C4A6">
              <wp:extent cx="7962900" cy="36195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7962900" cy="3619500"/>
                      </a:xfrm>
                      <a:prstGeom prst="rect">
                        <a:avLst/>
                      </a:prstGeom>
                    </pic:spPr>
                  </pic:pic>
                </a:graphicData>
              </a:graphic>
            </wp:inline>
          </w:drawing>
        </w:r>
      </w:ins>
    </w:p>
    <w:p w14:paraId="38782287" w14:textId="77777777" w:rsidR="00FA5B57" w:rsidRPr="0078489A" w:rsidRDefault="00FA5B57" w:rsidP="00FA5B57">
      <w:pPr>
        <w:pStyle w:val="Heading4"/>
        <w:spacing w:before="0" w:after="240" w:line="450" w:lineRule="atLeast"/>
        <w:rPr>
          <w:ins w:id="9971" w:author="Rajiv Bansal" w:date="2021-05-28T20:04:00Z"/>
          <w:rFonts w:asciiTheme="minorHAnsi" w:hAnsiTheme="minorHAnsi" w:cstheme="minorHAnsi"/>
          <w:b/>
          <w:bCs/>
          <w:i w:val="0"/>
          <w:iCs w:val="0"/>
          <w:color w:val="333333"/>
          <w:sz w:val="28"/>
          <w:szCs w:val="28"/>
          <w:rPrChange w:id="9972" w:author="Rajiv Bansal" w:date="2021-06-01T11:28:00Z">
            <w:rPr>
              <w:ins w:id="9973" w:author="Rajiv Bansal" w:date="2021-05-28T20:04:00Z"/>
              <w:rFonts w:ascii="Arial" w:hAnsi="Arial" w:cs="Arial"/>
              <w:color w:val="333333"/>
              <w:sz w:val="36"/>
              <w:szCs w:val="36"/>
            </w:rPr>
          </w:rPrChange>
        </w:rPr>
      </w:pPr>
      <w:ins w:id="9974" w:author="Rajiv Bansal" w:date="2021-05-28T20:04:00Z">
        <w:r w:rsidRPr="0078489A">
          <w:rPr>
            <w:rFonts w:asciiTheme="minorHAnsi" w:hAnsiTheme="minorHAnsi" w:cstheme="minorHAnsi"/>
            <w:b/>
            <w:bCs/>
            <w:i w:val="0"/>
            <w:iCs w:val="0"/>
            <w:color w:val="333333"/>
            <w:sz w:val="28"/>
            <w:szCs w:val="28"/>
            <w:rPrChange w:id="9975" w:author="Rajiv Bansal" w:date="2021-06-01T11:28:00Z">
              <w:rPr>
                <w:rFonts w:ascii="Arial" w:hAnsi="Arial" w:cs="Arial"/>
                <w:b/>
                <w:bCs/>
                <w:color w:val="333333"/>
                <w:sz w:val="36"/>
                <w:szCs w:val="36"/>
              </w:rPr>
            </w:rPrChange>
          </w:rPr>
          <w:t>Step 1: Configure Hazelcast to work on Kubernetes</w:t>
        </w:r>
      </w:ins>
    </w:p>
    <w:p w14:paraId="73D163A4" w14:textId="77777777" w:rsidR="00FA5B57" w:rsidRDefault="00FA5B57" w:rsidP="00FA5B57">
      <w:pPr>
        <w:pStyle w:val="NormalWeb"/>
        <w:spacing w:before="0" w:beforeAutospacing="0" w:after="360" w:afterAutospacing="0"/>
        <w:rPr>
          <w:ins w:id="9976" w:author="Rajiv Bansal" w:date="2021-05-28T20:04:00Z"/>
          <w:rFonts w:ascii="Open Sans" w:hAnsi="Open Sans" w:cs="Open Sans"/>
          <w:color w:val="333333"/>
        </w:rPr>
      </w:pPr>
      <w:ins w:id="9977" w:author="Rajiv Bansal" w:date="2021-05-28T20:04:00Z">
        <w:r>
          <w:rPr>
            <w:rFonts w:ascii="Open Sans" w:hAnsi="Open Sans" w:cs="Open Sans"/>
            <w:color w:val="333333"/>
          </w:rPr>
          <w:t>Make sure you have the following Maven dependencies:</w:t>
        </w:r>
      </w:ins>
    </w:p>
    <w:p w14:paraId="42E8792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78" w:author="Rajiv Bansal" w:date="2021-05-28T20:04:00Z"/>
          <w:rStyle w:val="pln"/>
          <w:rFonts w:ascii="Source Code Pro" w:hAnsi="Source Code Pro"/>
          <w:color w:val="000000"/>
          <w:sz w:val="21"/>
          <w:szCs w:val="21"/>
        </w:rPr>
      </w:pPr>
      <w:ins w:id="9979" w:author="Rajiv Bansal" w:date="2021-05-28T20:04:00Z">
        <w:r>
          <w:rPr>
            <w:rStyle w:val="tag"/>
            <w:rFonts w:ascii="Source Code Pro" w:hAnsi="Source Code Pro"/>
            <w:color w:val="000088"/>
            <w:sz w:val="21"/>
            <w:szCs w:val="21"/>
          </w:rPr>
          <w:t>&lt;dependency&gt;</w:t>
        </w:r>
      </w:ins>
    </w:p>
    <w:p w14:paraId="6B7D6AB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80" w:author="Rajiv Bansal" w:date="2021-05-28T20:04:00Z"/>
          <w:rStyle w:val="pln"/>
          <w:rFonts w:ascii="Source Code Pro" w:hAnsi="Source Code Pro"/>
          <w:color w:val="000000"/>
          <w:sz w:val="21"/>
          <w:szCs w:val="21"/>
        </w:rPr>
      </w:pPr>
      <w:ins w:id="9981"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&lt;groupId&gt;</w:t>
        </w:r>
        <w:r>
          <w:rPr>
            <w:rStyle w:val="pln"/>
            <w:rFonts w:ascii="Source Code Pro" w:hAnsi="Source Code Pro"/>
            <w:color w:val="000000"/>
            <w:sz w:val="21"/>
            <w:szCs w:val="21"/>
          </w:rPr>
          <w:t>com.hazelcast</w:t>
        </w:r>
        <w:r>
          <w:rPr>
            <w:rStyle w:val="tag"/>
            <w:rFonts w:ascii="Source Code Pro" w:hAnsi="Source Code Pro"/>
            <w:color w:val="000088"/>
            <w:sz w:val="21"/>
            <w:szCs w:val="21"/>
          </w:rPr>
          <w:t>&lt;/groupId&gt;</w:t>
        </w:r>
      </w:ins>
    </w:p>
    <w:p w14:paraId="4573F79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82" w:author="Rajiv Bansal" w:date="2021-05-28T20:04:00Z"/>
          <w:rStyle w:val="pln"/>
          <w:rFonts w:ascii="Source Code Pro" w:hAnsi="Source Code Pro"/>
          <w:color w:val="000000"/>
          <w:sz w:val="21"/>
          <w:szCs w:val="21"/>
        </w:rPr>
      </w:pPr>
      <w:ins w:id="9983"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&lt;artifactId&gt;</w:t>
        </w:r>
        <w:r>
          <w:rPr>
            <w:rStyle w:val="pln"/>
            <w:rFonts w:ascii="Source Code Pro" w:hAnsi="Source Code Pro"/>
            <w:color w:val="000000"/>
            <w:sz w:val="21"/>
            <w:szCs w:val="21"/>
          </w:rPr>
          <w:t>hazelcast-all</w:t>
        </w:r>
        <w:r>
          <w:rPr>
            <w:rStyle w:val="tag"/>
            <w:rFonts w:ascii="Source Code Pro" w:hAnsi="Source Code Pro"/>
            <w:color w:val="000088"/>
            <w:sz w:val="21"/>
            <w:szCs w:val="21"/>
          </w:rPr>
          <w:t>&lt;/artifactId&gt;</w:t>
        </w:r>
      </w:ins>
    </w:p>
    <w:p w14:paraId="0CEE920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84" w:author="Rajiv Bansal" w:date="2021-05-28T20:04:00Z"/>
          <w:rStyle w:val="pln"/>
          <w:rFonts w:ascii="Source Code Pro" w:hAnsi="Source Code Pro"/>
          <w:color w:val="000000"/>
          <w:sz w:val="21"/>
          <w:szCs w:val="21"/>
        </w:rPr>
      </w:pPr>
      <w:ins w:id="9985"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&lt;version&gt;</w:t>
        </w:r>
        <w:r>
          <w:rPr>
            <w:rStyle w:val="pln"/>
            <w:rFonts w:ascii="Source Code Pro" w:hAnsi="Source Code Pro"/>
            <w:color w:val="000000"/>
            <w:sz w:val="21"/>
            <w:szCs w:val="21"/>
          </w:rPr>
          <w:t>4.1</w:t>
        </w:r>
        <w:r>
          <w:rPr>
            <w:rStyle w:val="tag"/>
            <w:rFonts w:ascii="Source Code Pro" w:hAnsi="Source Code Pro"/>
            <w:color w:val="000088"/>
            <w:sz w:val="21"/>
            <w:szCs w:val="21"/>
          </w:rPr>
          <w:t>&lt;/version&gt;</w:t>
        </w:r>
      </w:ins>
    </w:p>
    <w:p w14:paraId="3764200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86" w:author="Rajiv Bansal" w:date="2021-05-28T20:04:00Z"/>
          <w:rFonts w:ascii="Source Code Pro" w:hAnsi="Source Code Pro"/>
          <w:color w:val="333333"/>
          <w:sz w:val="21"/>
          <w:szCs w:val="21"/>
        </w:rPr>
      </w:pPr>
      <w:ins w:id="9987" w:author="Rajiv Bansal" w:date="2021-05-28T20:04:00Z">
        <w:r>
          <w:rPr>
            <w:rStyle w:val="tag"/>
            <w:rFonts w:ascii="Source Code Pro" w:hAnsi="Source Code Pro"/>
            <w:color w:val="000088"/>
            <w:sz w:val="21"/>
            <w:szCs w:val="21"/>
          </w:rPr>
          <w:t>&lt;/dependency&gt;</w:t>
        </w:r>
      </w:ins>
    </w:p>
    <w:p w14:paraId="172CB8EE" w14:textId="77777777" w:rsidR="00FA5B57" w:rsidRDefault="00FA5B57" w:rsidP="00FA5B57">
      <w:pPr>
        <w:pStyle w:val="NormalWeb"/>
        <w:spacing w:before="0" w:beforeAutospacing="0" w:after="360" w:afterAutospacing="0"/>
        <w:rPr>
          <w:ins w:id="9988" w:author="Rajiv Bansal" w:date="2021-05-28T20:04:00Z"/>
          <w:rFonts w:ascii="Open Sans" w:hAnsi="Open Sans" w:cs="Open Sans"/>
          <w:color w:val="333333"/>
        </w:rPr>
      </w:pPr>
      <w:ins w:id="9989" w:author="Rajiv Bansal" w:date="2021-05-28T20:04:00Z">
        <w:r>
          <w:rPr>
            <w:rFonts w:ascii="Open Sans" w:hAnsi="Open Sans" w:cs="Open Sans"/>
            <w:color w:val="333333"/>
          </w:rPr>
          <w:t>Then, configure the Kubernetes Discovery Strategy. You can do it in 3 different manners: YAML configuration, XML configuration, or Java-based configuration. Let’s use the first approach and create the file </w:t>
        </w:r>
        <w:r>
          <w:rPr>
            <w:rStyle w:val="pln"/>
            <w:rFonts w:ascii="Source Code Pro" w:hAnsi="Source Code Pro" w:cs="Courier New"/>
            <w:color w:val="333333"/>
            <w:shd w:val="clear" w:color="auto" w:fill="EDEFF3"/>
          </w:rPr>
          <w:t>src</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resources</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hazelcast</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r>
          <w:rPr>
            <w:rFonts w:ascii="Open Sans" w:hAnsi="Open Sans" w:cs="Open Sans"/>
            <w:color w:val="333333"/>
          </w:rPr>
          <w:t>:</w:t>
        </w:r>
      </w:ins>
    </w:p>
    <w:p w14:paraId="29BF51E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90" w:author="Rajiv Bansal" w:date="2021-05-28T20:04:00Z"/>
          <w:rStyle w:val="pln"/>
          <w:rFonts w:ascii="Source Code Pro" w:hAnsi="Source Code Pro"/>
          <w:color w:val="000000"/>
          <w:sz w:val="21"/>
          <w:szCs w:val="21"/>
        </w:rPr>
      </w:pPr>
      <w:ins w:id="9991" w:author="Rajiv Bansal" w:date="2021-05-28T20:04:00Z">
        <w:r>
          <w:rPr>
            <w:rStyle w:val="pln"/>
            <w:rFonts w:ascii="Source Code Pro" w:hAnsi="Source Code Pro"/>
            <w:color w:val="000000"/>
            <w:sz w:val="21"/>
            <w:szCs w:val="21"/>
          </w:rPr>
          <w:t>hazelcast</w:t>
        </w:r>
        <w:r>
          <w:rPr>
            <w:rStyle w:val="pun"/>
            <w:rFonts w:ascii="Source Code Pro" w:hAnsi="Source Code Pro"/>
            <w:color w:val="666600"/>
            <w:sz w:val="21"/>
            <w:szCs w:val="21"/>
          </w:rPr>
          <w:t>:</w:t>
        </w:r>
      </w:ins>
    </w:p>
    <w:p w14:paraId="2BB5399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92" w:author="Rajiv Bansal" w:date="2021-05-28T20:04:00Z"/>
          <w:rStyle w:val="pln"/>
          <w:rFonts w:ascii="Source Code Pro" w:hAnsi="Source Code Pro"/>
          <w:color w:val="000000"/>
          <w:sz w:val="21"/>
          <w:szCs w:val="21"/>
        </w:rPr>
      </w:pPr>
      <w:ins w:id="9993" w:author="Rajiv Bansal" w:date="2021-05-28T20:04:00Z">
        <w:r>
          <w:rPr>
            <w:rStyle w:val="pln"/>
            <w:rFonts w:ascii="Source Code Pro" w:hAnsi="Source Code Pro"/>
            <w:color w:val="000000"/>
            <w:sz w:val="21"/>
            <w:szCs w:val="21"/>
          </w:rPr>
          <w:t xml:space="preserve">  network</w:t>
        </w:r>
        <w:r>
          <w:rPr>
            <w:rStyle w:val="pun"/>
            <w:rFonts w:ascii="Source Code Pro" w:hAnsi="Source Code Pro"/>
            <w:color w:val="666600"/>
            <w:sz w:val="21"/>
            <w:szCs w:val="21"/>
          </w:rPr>
          <w:t>:</w:t>
        </w:r>
      </w:ins>
    </w:p>
    <w:p w14:paraId="62705F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94" w:author="Rajiv Bansal" w:date="2021-05-28T20:04:00Z"/>
          <w:rStyle w:val="pln"/>
          <w:rFonts w:ascii="Source Code Pro" w:hAnsi="Source Code Pro"/>
          <w:color w:val="000000"/>
          <w:sz w:val="21"/>
          <w:szCs w:val="21"/>
        </w:rPr>
      </w:pPr>
      <w:ins w:id="9995"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join</w:t>
        </w:r>
        <w:r>
          <w:rPr>
            <w:rStyle w:val="pun"/>
            <w:rFonts w:ascii="Source Code Pro" w:hAnsi="Source Code Pro"/>
            <w:color w:val="666600"/>
            <w:sz w:val="21"/>
            <w:szCs w:val="21"/>
          </w:rPr>
          <w:t>:</w:t>
        </w:r>
      </w:ins>
    </w:p>
    <w:p w14:paraId="0C0DA4E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96" w:author="Rajiv Bansal" w:date="2021-05-28T20:04:00Z"/>
          <w:rStyle w:val="pln"/>
          <w:rFonts w:ascii="Source Code Pro" w:hAnsi="Source Code Pro"/>
          <w:color w:val="000000"/>
          <w:sz w:val="21"/>
          <w:szCs w:val="21"/>
        </w:rPr>
      </w:pPr>
      <w:ins w:id="9997" w:author="Rajiv Bansal" w:date="2021-05-28T20:04:00Z">
        <w:r>
          <w:rPr>
            <w:rStyle w:val="pln"/>
            <w:rFonts w:ascii="Source Code Pro" w:hAnsi="Source Code Pro"/>
            <w:color w:val="000000"/>
            <w:sz w:val="21"/>
            <w:szCs w:val="21"/>
          </w:rPr>
          <w:t xml:space="preserve">      kubernetes</w:t>
        </w:r>
        <w:r>
          <w:rPr>
            <w:rStyle w:val="pun"/>
            <w:rFonts w:ascii="Source Code Pro" w:hAnsi="Source Code Pro"/>
            <w:color w:val="666600"/>
            <w:sz w:val="21"/>
            <w:szCs w:val="21"/>
          </w:rPr>
          <w:t>:</w:t>
        </w:r>
      </w:ins>
    </w:p>
    <w:p w14:paraId="027CB44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9998" w:author="Rajiv Bansal" w:date="2021-05-28T20:04:00Z"/>
          <w:rFonts w:ascii="Source Code Pro" w:hAnsi="Source Code Pro"/>
          <w:color w:val="333333"/>
          <w:sz w:val="21"/>
          <w:szCs w:val="21"/>
        </w:rPr>
      </w:pPr>
      <w:ins w:id="9999" w:author="Rajiv Bansal" w:date="2021-05-28T20:04:00Z">
        <w:r>
          <w:rPr>
            <w:rStyle w:val="pln"/>
            <w:rFonts w:ascii="Source Code Pro" w:hAnsi="Source Code Pro"/>
            <w:color w:val="000000"/>
            <w:sz w:val="21"/>
            <w:szCs w:val="21"/>
          </w:rPr>
          <w:t xml:space="preserve">        enabled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true</w:t>
        </w:r>
      </w:ins>
    </w:p>
    <w:p w14:paraId="051CA04C" w14:textId="77777777" w:rsidR="00FA5B57" w:rsidRDefault="00FA5B57" w:rsidP="00FA5B57">
      <w:pPr>
        <w:pStyle w:val="NormalWeb"/>
        <w:spacing w:before="0" w:beforeAutospacing="0" w:after="360" w:afterAutospacing="0"/>
        <w:rPr>
          <w:ins w:id="10000" w:author="Rajiv Bansal" w:date="2021-05-28T20:04:00Z"/>
          <w:rFonts w:ascii="Open Sans" w:hAnsi="Open Sans" w:cs="Open Sans"/>
          <w:color w:val="333333"/>
        </w:rPr>
      </w:pPr>
      <w:ins w:id="10001" w:author="Rajiv Bansal" w:date="2021-05-28T20:04:00Z">
        <w:r>
          <w:rPr>
            <w:rFonts w:ascii="Open Sans" w:hAnsi="Open Sans" w:cs="Open Sans"/>
            <w:color w:val="333333"/>
          </w:rPr>
          <w:t>The equivalent XML configuration would look as follows:</w:t>
        </w:r>
      </w:ins>
    </w:p>
    <w:p w14:paraId="363E464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02" w:author="Rajiv Bansal" w:date="2021-05-28T20:04:00Z"/>
          <w:rStyle w:val="pln"/>
          <w:rFonts w:ascii="Source Code Pro" w:hAnsi="Source Code Pro"/>
          <w:color w:val="000000"/>
          <w:sz w:val="21"/>
          <w:szCs w:val="21"/>
        </w:rPr>
      </w:pPr>
      <w:ins w:id="10003" w:author="Rajiv Bansal" w:date="2021-05-28T20:04:00Z">
        <w:r>
          <w:rPr>
            <w:rStyle w:val="pun"/>
            <w:rFonts w:ascii="Source Code Pro" w:hAnsi="Source Code Pro"/>
            <w:color w:val="666600"/>
            <w:sz w:val="21"/>
            <w:szCs w:val="21"/>
          </w:rPr>
          <w:t>&lt;?</w:t>
        </w:r>
        <w:r>
          <w:rPr>
            <w:rStyle w:val="pln"/>
            <w:rFonts w:ascii="Source Code Pro" w:hAnsi="Source Code Pro"/>
            <w:color w:val="000000"/>
            <w:sz w:val="21"/>
            <w:szCs w:val="21"/>
          </w:rPr>
          <w:t>xml version</w:t>
        </w:r>
        <w:r>
          <w:rPr>
            <w:rStyle w:val="pun"/>
            <w:rFonts w:ascii="Source Code Pro" w:hAnsi="Source Code Pro"/>
            <w:color w:val="666600"/>
            <w:sz w:val="21"/>
            <w:szCs w:val="21"/>
          </w:rPr>
          <w:t>=</w:t>
        </w:r>
        <w:r>
          <w:rPr>
            <w:rStyle w:val="str"/>
            <w:rFonts w:ascii="Source Code Pro" w:hAnsi="Source Code Pro"/>
            <w:color w:val="008800"/>
            <w:sz w:val="21"/>
            <w:szCs w:val="21"/>
          </w:rPr>
          <w:t>"1.0"</w:t>
        </w:r>
        <w:r>
          <w:rPr>
            <w:rStyle w:val="pln"/>
            <w:rFonts w:ascii="Source Code Pro" w:hAnsi="Source Code Pro"/>
            <w:color w:val="000000"/>
            <w:sz w:val="21"/>
            <w:szCs w:val="21"/>
          </w:rPr>
          <w:t xml:space="preserve"> encoding</w:t>
        </w:r>
        <w:r>
          <w:rPr>
            <w:rStyle w:val="pun"/>
            <w:rFonts w:ascii="Source Code Pro" w:hAnsi="Source Code Pro"/>
            <w:color w:val="666600"/>
            <w:sz w:val="21"/>
            <w:szCs w:val="21"/>
          </w:rPr>
          <w:t>=</w:t>
        </w:r>
        <w:r>
          <w:rPr>
            <w:rStyle w:val="str"/>
            <w:rFonts w:ascii="Source Code Pro" w:hAnsi="Source Code Pro"/>
            <w:color w:val="008800"/>
            <w:sz w:val="21"/>
            <w:szCs w:val="21"/>
          </w:rPr>
          <w:t>"UTF-8"</w:t>
        </w:r>
        <w:r>
          <w:rPr>
            <w:rStyle w:val="pun"/>
            <w:rFonts w:ascii="Source Code Pro" w:hAnsi="Source Code Pro"/>
            <w:color w:val="666600"/>
            <w:sz w:val="21"/>
            <w:szCs w:val="21"/>
          </w:rPr>
          <w:t>?&gt;</w:t>
        </w:r>
      </w:ins>
    </w:p>
    <w:p w14:paraId="0E1BB56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04" w:author="Rajiv Bansal" w:date="2021-05-28T20:04:00Z"/>
          <w:rStyle w:val="pln"/>
          <w:rFonts w:ascii="Source Code Pro" w:hAnsi="Source Code Pro"/>
          <w:color w:val="000000"/>
          <w:sz w:val="21"/>
          <w:szCs w:val="21"/>
        </w:rPr>
      </w:pPr>
      <w:ins w:id="10005" w:author="Rajiv Bansal" w:date="2021-05-28T20:04:00Z">
        <w:r>
          <w:rPr>
            <w:rStyle w:val="tag"/>
            <w:rFonts w:ascii="Source Code Pro" w:hAnsi="Source Code Pro"/>
            <w:color w:val="000088"/>
            <w:sz w:val="21"/>
            <w:szCs w:val="21"/>
          </w:rPr>
          <w:t>&lt;hazelcast</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xmlns</w:t>
        </w:r>
        <w:r>
          <w:rPr>
            <w:rStyle w:val="pun"/>
            <w:rFonts w:ascii="Source Code Pro" w:hAnsi="Source Code Pro"/>
            <w:color w:val="666600"/>
            <w:sz w:val="21"/>
            <w:szCs w:val="21"/>
          </w:rPr>
          <w:t>=</w:t>
        </w:r>
        <w:r>
          <w:rPr>
            <w:rStyle w:val="atv"/>
            <w:rFonts w:ascii="Source Code Pro" w:hAnsi="Source Code Pro"/>
            <w:color w:val="008800"/>
            <w:sz w:val="21"/>
            <w:szCs w:val="21"/>
          </w:rPr>
          <w:t>"http://www.hazelcast.com/schema/config"</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xmlns:xsi</w:t>
        </w:r>
        <w:r>
          <w:rPr>
            <w:rStyle w:val="pun"/>
            <w:rFonts w:ascii="Source Code Pro" w:hAnsi="Source Code Pro"/>
            <w:color w:val="666600"/>
            <w:sz w:val="21"/>
            <w:szCs w:val="21"/>
          </w:rPr>
          <w:t>=</w:t>
        </w:r>
        <w:r>
          <w:rPr>
            <w:rStyle w:val="atv"/>
            <w:rFonts w:ascii="Source Code Pro" w:hAnsi="Source Code Pro"/>
            <w:color w:val="008800"/>
            <w:sz w:val="21"/>
            <w:szCs w:val="21"/>
          </w:rPr>
          <w:t>"http://www.w3.org/2001/XMLSchema-instance"</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xsi:schemaLocation</w:t>
        </w:r>
        <w:r>
          <w:rPr>
            <w:rStyle w:val="pun"/>
            <w:rFonts w:ascii="Source Code Pro" w:hAnsi="Source Code Pro"/>
            <w:color w:val="666600"/>
            <w:sz w:val="21"/>
            <w:szCs w:val="21"/>
          </w:rPr>
          <w:t>=</w:t>
        </w:r>
        <w:r>
          <w:rPr>
            <w:rStyle w:val="atv"/>
            <w:rFonts w:ascii="Source Code Pro" w:hAnsi="Source Code Pro"/>
            <w:color w:val="008800"/>
            <w:sz w:val="21"/>
            <w:szCs w:val="21"/>
          </w:rPr>
          <w:t>"http://www.hazelcast.com/schema/config hazelcast-config-4.1.xsd"</w:t>
        </w:r>
        <w:r>
          <w:rPr>
            <w:rStyle w:val="tag"/>
            <w:rFonts w:ascii="Source Code Pro" w:hAnsi="Source Code Pro"/>
            <w:color w:val="000088"/>
            <w:sz w:val="21"/>
            <w:szCs w:val="21"/>
          </w:rPr>
          <w:t>&gt;</w:t>
        </w:r>
      </w:ins>
    </w:p>
    <w:p w14:paraId="580B1F3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06" w:author="Rajiv Bansal" w:date="2021-05-28T20:04:00Z"/>
          <w:rStyle w:val="pln"/>
          <w:rFonts w:ascii="Source Code Pro" w:hAnsi="Source Code Pro"/>
          <w:color w:val="000000"/>
          <w:sz w:val="21"/>
          <w:szCs w:val="21"/>
        </w:rPr>
      </w:pPr>
      <w:ins w:id="10007"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&lt;network&gt;</w:t>
        </w:r>
      </w:ins>
    </w:p>
    <w:p w14:paraId="3DBA337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08" w:author="Rajiv Bansal" w:date="2021-05-28T20:04:00Z"/>
          <w:rStyle w:val="pln"/>
          <w:rFonts w:ascii="Source Code Pro" w:hAnsi="Source Code Pro"/>
          <w:color w:val="000000"/>
          <w:sz w:val="21"/>
          <w:szCs w:val="21"/>
        </w:rPr>
      </w:pPr>
      <w:ins w:id="10009"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&lt;join&gt;</w:t>
        </w:r>
      </w:ins>
    </w:p>
    <w:p w14:paraId="2B54261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10" w:author="Rajiv Bansal" w:date="2021-05-28T20:04:00Z"/>
          <w:rStyle w:val="pln"/>
          <w:rFonts w:ascii="Source Code Pro" w:hAnsi="Source Code Pro"/>
          <w:color w:val="000000"/>
          <w:sz w:val="21"/>
          <w:szCs w:val="21"/>
        </w:rPr>
      </w:pPr>
      <w:ins w:id="10011"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&lt;kubernetes</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enabled</w:t>
        </w:r>
        <w:r>
          <w:rPr>
            <w:rStyle w:val="pun"/>
            <w:rFonts w:ascii="Source Code Pro" w:hAnsi="Source Code Pro"/>
            <w:color w:val="666600"/>
            <w:sz w:val="21"/>
            <w:szCs w:val="21"/>
          </w:rPr>
          <w:t>=</w:t>
        </w:r>
        <w:r>
          <w:rPr>
            <w:rStyle w:val="atv"/>
            <w:rFonts w:ascii="Source Code Pro" w:hAnsi="Source Code Pro"/>
            <w:color w:val="008800"/>
            <w:sz w:val="21"/>
            <w:szCs w:val="21"/>
          </w:rPr>
          <w:t>"true"</w:t>
        </w:r>
        <w:r>
          <w:rPr>
            <w:rStyle w:val="tag"/>
            <w:rFonts w:ascii="Source Code Pro" w:hAnsi="Source Code Pro"/>
            <w:color w:val="000088"/>
            <w:sz w:val="21"/>
            <w:szCs w:val="21"/>
          </w:rPr>
          <w:t>/&gt;</w:t>
        </w:r>
      </w:ins>
    </w:p>
    <w:p w14:paraId="5645B7A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12" w:author="Rajiv Bansal" w:date="2021-05-28T20:04:00Z"/>
          <w:rStyle w:val="pln"/>
          <w:rFonts w:ascii="Source Code Pro" w:hAnsi="Source Code Pro"/>
          <w:color w:val="000000"/>
          <w:sz w:val="21"/>
          <w:szCs w:val="21"/>
        </w:rPr>
      </w:pPr>
      <w:ins w:id="10013"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&lt;/join&gt;</w:t>
        </w:r>
      </w:ins>
    </w:p>
    <w:p w14:paraId="4BA3CBE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14" w:author="Rajiv Bansal" w:date="2021-05-28T20:04:00Z"/>
          <w:rStyle w:val="pln"/>
          <w:rFonts w:ascii="Source Code Pro" w:hAnsi="Source Code Pro"/>
          <w:color w:val="000000"/>
          <w:sz w:val="21"/>
          <w:szCs w:val="21"/>
        </w:rPr>
      </w:pPr>
      <w:ins w:id="10015"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&lt;/network&gt;</w:t>
        </w:r>
      </w:ins>
    </w:p>
    <w:p w14:paraId="65D219E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16" w:author="Rajiv Bansal" w:date="2021-05-28T20:04:00Z"/>
          <w:rFonts w:ascii="Source Code Pro" w:hAnsi="Source Code Pro"/>
          <w:color w:val="333333"/>
          <w:sz w:val="21"/>
          <w:szCs w:val="21"/>
        </w:rPr>
      </w:pPr>
      <w:ins w:id="10017" w:author="Rajiv Bansal" w:date="2021-05-28T20:04:00Z">
        <w:r>
          <w:rPr>
            <w:rStyle w:val="tag"/>
            <w:rFonts w:ascii="Source Code Pro" w:hAnsi="Source Code Pro"/>
            <w:color w:val="000088"/>
            <w:sz w:val="21"/>
            <w:szCs w:val="21"/>
          </w:rPr>
          <w:t>&lt;/hazelcast&gt;</w:t>
        </w:r>
      </w:ins>
    </w:p>
    <w:p w14:paraId="4838D3F0" w14:textId="77777777" w:rsidR="00FA5B57" w:rsidRDefault="00FA5B57" w:rsidP="00FA5B57">
      <w:pPr>
        <w:pStyle w:val="NormalWeb"/>
        <w:spacing w:before="0" w:beforeAutospacing="0" w:after="360" w:afterAutospacing="0"/>
        <w:rPr>
          <w:ins w:id="10018" w:author="Rajiv Bansal" w:date="2021-05-28T20:04:00Z"/>
          <w:rFonts w:ascii="Open Sans" w:hAnsi="Open Sans" w:cs="Open Sans"/>
          <w:color w:val="333333"/>
        </w:rPr>
      </w:pPr>
      <w:ins w:id="10019" w:author="Rajiv Bansal" w:date="2021-05-28T20:04:00Z">
        <w:r>
          <w:rPr>
            <w:rFonts w:ascii="Open Sans" w:hAnsi="Open Sans" w:cs="Open Sans"/>
            <w:color w:val="333333"/>
          </w:rPr>
          <w:t>Note that this configuration will form a Hazelcast with all Hazelcast instances assigned to services in the current namespace. If you want to filter the instances, use the properties described </w:t>
        </w:r>
        <w:r>
          <w:rPr>
            <w:rFonts w:ascii="Open Sans" w:hAnsi="Open Sans" w:cs="Open Sans"/>
            <w:color w:val="333333"/>
          </w:rPr>
          <w:fldChar w:fldCharType="begin"/>
        </w:r>
        <w:r>
          <w:rPr>
            <w:rFonts w:ascii="Open Sans" w:hAnsi="Open Sans" w:cs="Open Sans"/>
            <w:color w:val="333333"/>
          </w:rPr>
          <w:instrText xml:space="preserve"> HYPERLINK "https://github.com/hazelcast/hazelcast-kubernetes" </w:instrText>
        </w:r>
        <w:r>
          <w:rPr>
            <w:rFonts w:ascii="Open Sans" w:hAnsi="Open Sans" w:cs="Open Sans"/>
            <w:color w:val="333333"/>
          </w:rPr>
          <w:fldChar w:fldCharType="separate"/>
        </w:r>
        <w:r>
          <w:rPr>
            <w:rStyle w:val="Hyperlink"/>
            <w:rFonts w:ascii="Open Sans" w:eastAsiaTheme="majorEastAsia" w:hAnsi="Open Sans" w:cs="Open Sans"/>
            <w:color w:val="378DF3"/>
          </w:rPr>
          <w:t>here</w:t>
        </w:r>
        <w:r>
          <w:rPr>
            <w:rFonts w:ascii="Open Sans" w:hAnsi="Open Sans" w:cs="Open Sans"/>
            <w:color w:val="333333"/>
          </w:rPr>
          <w:fldChar w:fldCharType="end"/>
        </w:r>
        <w:r>
          <w:rPr>
            <w:rFonts w:ascii="Open Sans" w:hAnsi="Open Sans" w:cs="Open Sans"/>
            <w:color w:val="333333"/>
          </w:rPr>
          <w:t>.</w:t>
        </w:r>
      </w:ins>
    </w:p>
    <w:p w14:paraId="4727854A" w14:textId="77777777" w:rsidR="00FA5B57" w:rsidRDefault="00FA5B57" w:rsidP="00FA5B57">
      <w:pPr>
        <w:pStyle w:val="Heading4"/>
        <w:spacing w:before="0" w:after="240" w:line="450" w:lineRule="atLeast"/>
        <w:rPr>
          <w:ins w:id="10020" w:author="Rajiv Bansal" w:date="2021-05-28T20:04:00Z"/>
          <w:rFonts w:ascii="Arial" w:hAnsi="Arial" w:cs="Arial"/>
          <w:color w:val="333333"/>
          <w:sz w:val="36"/>
          <w:szCs w:val="36"/>
        </w:rPr>
      </w:pPr>
      <w:ins w:id="10021" w:author="Rajiv Bansal" w:date="2021-05-28T20:04:00Z">
        <w:r>
          <w:rPr>
            <w:rFonts w:ascii="Arial" w:hAnsi="Arial" w:cs="Arial"/>
            <w:b/>
            <w:bCs/>
            <w:color w:val="333333"/>
            <w:sz w:val="36"/>
            <w:szCs w:val="36"/>
          </w:rPr>
          <w:t>Step 2: Build an application and Docker image</w:t>
        </w:r>
      </w:ins>
    </w:p>
    <w:p w14:paraId="52313F53" w14:textId="77777777" w:rsidR="00FA5B57" w:rsidRDefault="00FA5B57" w:rsidP="00FA5B57">
      <w:pPr>
        <w:pStyle w:val="NormalWeb"/>
        <w:spacing w:before="0" w:beforeAutospacing="0" w:after="360" w:afterAutospacing="0"/>
        <w:rPr>
          <w:ins w:id="10022" w:author="Rajiv Bansal" w:date="2021-05-28T20:04:00Z"/>
          <w:rFonts w:ascii="Open Sans" w:hAnsi="Open Sans" w:cs="Open Sans"/>
          <w:color w:val="333333"/>
        </w:rPr>
      </w:pPr>
      <w:ins w:id="10023" w:author="Rajiv Bansal" w:date="2021-05-28T20:04:00Z">
        <w:r>
          <w:rPr>
            <w:rFonts w:ascii="Open Sans" w:hAnsi="Open Sans" w:cs="Open Sans"/>
            <w:color w:val="333333"/>
          </w:rPr>
          <w:t>Now, you need to build the application and publish it as a Docker image. First, let’s build the project.</w:t>
        </w:r>
      </w:ins>
    </w:p>
    <w:p w14:paraId="46572C0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24" w:author="Rajiv Bansal" w:date="2021-05-28T20:04:00Z"/>
          <w:rFonts w:ascii="Source Code Pro" w:hAnsi="Source Code Pro"/>
          <w:color w:val="333333"/>
          <w:sz w:val="21"/>
          <w:szCs w:val="21"/>
        </w:rPr>
      </w:pPr>
      <w:ins w:id="10025" w:author="Rajiv Bansal" w:date="2021-05-28T20:04:00Z">
        <w:r>
          <w:rPr>
            <w:rStyle w:val="pln"/>
            <w:rFonts w:ascii="Source Code Pro" w:hAnsi="Source Code Pro"/>
            <w:color w:val="000000"/>
            <w:sz w:val="21"/>
            <w:szCs w:val="21"/>
          </w:rPr>
          <w:t xml:space="preserve">mvn </w:t>
        </w:r>
        <w:r>
          <w:rPr>
            <w:rStyle w:val="kwd"/>
            <w:rFonts w:ascii="Source Code Pro" w:hAnsi="Source Code Pro"/>
            <w:color w:val="000088"/>
            <w:sz w:val="21"/>
            <w:szCs w:val="21"/>
          </w:rPr>
          <w:t>package</w:t>
        </w:r>
      </w:ins>
    </w:p>
    <w:p w14:paraId="19407FA1" w14:textId="77777777" w:rsidR="00FA5B57" w:rsidRDefault="00FA5B57" w:rsidP="00FA5B57">
      <w:pPr>
        <w:pStyle w:val="NormalWeb"/>
        <w:spacing w:before="0" w:beforeAutospacing="0" w:after="360" w:afterAutospacing="0"/>
        <w:rPr>
          <w:ins w:id="10026" w:author="Rajiv Bansal" w:date="2021-05-28T20:04:00Z"/>
          <w:rFonts w:ascii="Open Sans" w:hAnsi="Open Sans" w:cs="Open Sans"/>
          <w:color w:val="333333"/>
        </w:rPr>
      </w:pPr>
      <w:ins w:id="10027" w:author="Rajiv Bansal" w:date="2021-05-28T20:04:00Z">
        <w:r>
          <w:rPr>
            <w:rFonts w:ascii="Open Sans" w:hAnsi="Open Sans" w:cs="Open Sans"/>
            <w:color w:val="333333"/>
          </w:rPr>
          <w:lastRenderedPageBreak/>
          <w:t>Then, we can create the following </w:t>
        </w:r>
        <w:r>
          <w:rPr>
            <w:rStyle w:val="typ"/>
            <w:rFonts w:ascii="Source Code Pro" w:hAnsi="Source Code Pro" w:cs="Courier New"/>
            <w:color w:val="333333"/>
            <w:shd w:val="clear" w:color="auto" w:fill="EDEFF3"/>
          </w:rPr>
          <w:t>Dockerfile</w:t>
        </w:r>
        <w:r>
          <w:rPr>
            <w:rFonts w:ascii="Open Sans" w:hAnsi="Open Sans" w:cs="Open Sans"/>
            <w:color w:val="333333"/>
          </w:rPr>
          <w:t>.</w:t>
        </w:r>
      </w:ins>
    </w:p>
    <w:p w14:paraId="5A6D05B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28" w:author="Rajiv Bansal" w:date="2021-05-28T20:04:00Z"/>
          <w:rStyle w:val="pln"/>
          <w:rFonts w:ascii="Source Code Pro" w:hAnsi="Source Code Pro"/>
          <w:color w:val="000000"/>
          <w:sz w:val="21"/>
          <w:szCs w:val="21"/>
        </w:rPr>
      </w:pPr>
      <w:ins w:id="10029" w:author="Rajiv Bansal" w:date="2021-05-28T20:04:00Z">
        <w:r>
          <w:rPr>
            <w:rStyle w:val="pln"/>
            <w:rFonts w:ascii="Source Code Pro" w:hAnsi="Source Code Pro"/>
            <w:color w:val="000000"/>
            <w:sz w:val="21"/>
            <w:szCs w:val="21"/>
          </w:rPr>
          <w:t>FROM openjdk</w:t>
        </w:r>
        <w:r>
          <w:rPr>
            <w:rStyle w:val="pun"/>
            <w:rFonts w:ascii="Source Code Pro" w:hAnsi="Source Code Pro"/>
            <w:color w:val="666600"/>
            <w:sz w:val="21"/>
            <w:szCs w:val="21"/>
          </w:rPr>
          <w:t>:</w:t>
        </w:r>
        <w:r>
          <w:rPr>
            <w:rStyle w:val="lit"/>
            <w:rFonts w:ascii="Source Code Pro" w:hAnsi="Source Code Pro"/>
            <w:color w:val="006666"/>
            <w:sz w:val="21"/>
            <w:szCs w:val="21"/>
          </w:rPr>
          <w:t>8</w:t>
        </w:r>
        <w:r>
          <w:rPr>
            <w:rStyle w:val="pun"/>
            <w:rFonts w:ascii="Source Code Pro" w:hAnsi="Source Code Pro"/>
            <w:color w:val="666600"/>
            <w:sz w:val="21"/>
            <w:szCs w:val="21"/>
          </w:rPr>
          <w:t>-</w:t>
        </w:r>
        <w:r>
          <w:rPr>
            <w:rStyle w:val="pln"/>
            <w:rFonts w:ascii="Source Code Pro" w:hAnsi="Source Code Pro"/>
            <w:color w:val="000000"/>
            <w:sz w:val="21"/>
            <w:szCs w:val="21"/>
          </w:rPr>
          <w:t>jre</w:t>
        </w:r>
        <w:r>
          <w:rPr>
            <w:rStyle w:val="pun"/>
            <w:rFonts w:ascii="Source Code Pro" w:hAnsi="Source Code Pro"/>
            <w:color w:val="666600"/>
            <w:sz w:val="21"/>
            <w:szCs w:val="21"/>
          </w:rPr>
          <w:t>-</w:t>
        </w:r>
        <w:r>
          <w:rPr>
            <w:rStyle w:val="pln"/>
            <w:rFonts w:ascii="Source Code Pro" w:hAnsi="Source Code Pro"/>
            <w:color w:val="000000"/>
            <w:sz w:val="21"/>
            <w:szCs w:val="21"/>
          </w:rPr>
          <w:t>alpine</w:t>
        </w:r>
      </w:ins>
    </w:p>
    <w:p w14:paraId="238179E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30" w:author="Rajiv Bansal" w:date="2021-05-28T20:04:00Z"/>
          <w:rStyle w:val="com"/>
          <w:rFonts w:ascii="Source Code Pro" w:eastAsiaTheme="majorEastAsia" w:hAnsi="Source Code Pro"/>
          <w:color w:val="880000"/>
          <w:sz w:val="21"/>
          <w:szCs w:val="21"/>
        </w:rPr>
      </w:pPr>
      <w:ins w:id="10031" w:author="Rajiv Bansal" w:date="2021-05-28T20:04:00Z">
        <w:r>
          <w:rPr>
            <w:rStyle w:val="pln"/>
            <w:rFonts w:ascii="Source Code Pro" w:hAnsi="Source Code Pro"/>
            <w:color w:val="000000"/>
            <w:sz w:val="21"/>
            <w:szCs w:val="21"/>
          </w:rPr>
          <w:t>COPY target</w:t>
        </w:r>
        <w:r>
          <w:rPr>
            <w:rStyle w:val="com"/>
            <w:rFonts w:ascii="Source Code Pro" w:eastAsiaTheme="majorEastAsia" w:hAnsi="Source Code Pro"/>
            <w:color w:val="880000"/>
            <w:sz w:val="21"/>
            <w:szCs w:val="21"/>
          </w:rPr>
          <w:t>/*.jar app.jar</w:t>
        </w:r>
      </w:ins>
    </w:p>
    <w:p w14:paraId="392F4C4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32" w:author="Rajiv Bansal" w:date="2021-05-28T20:04:00Z"/>
          <w:rFonts w:ascii="Source Code Pro" w:hAnsi="Source Code Pro"/>
          <w:color w:val="333333"/>
          <w:sz w:val="21"/>
          <w:szCs w:val="21"/>
        </w:rPr>
      </w:pPr>
      <w:ins w:id="10033" w:author="Rajiv Bansal" w:date="2021-05-28T20:04:00Z">
        <w:r>
          <w:rPr>
            <w:rStyle w:val="com"/>
            <w:rFonts w:ascii="Source Code Pro" w:eastAsiaTheme="majorEastAsia" w:hAnsi="Source Code Pro"/>
            <w:color w:val="880000"/>
            <w:sz w:val="21"/>
            <w:szCs w:val="21"/>
          </w:rPr>
          <w:t>ENTRYPOINT ["java","-jar","app.jar"]</w:t>
        </w:r>
      </w:ins>
    </w:p>
    <w:p w14:paraId="668DBE5E" w14:textId="77777777" w:rsidR="00FA5B57" w:rsidRDefault="00FA5B57" w:rsidP="00FA5B57">
      <w:pPr>
        <w:pStyle w:val="NormalWeb"/>
        <w:spacing w:before="0" w:beforeAutospacing="0" w:after="360" w:afterAutospacing="0"/>
        <w:rPr>
          <w:ins w:id="10034" w:author="Rajiv Bansal" w:date="2021-05-28T20:04:00Z"/>
          <w:rFonts w:ascii="Open Sans" w:hAnsi="Open Sans" w:cs="Open Sans"/>
          <w:color w:val="333333"/>
        </w:rPr>
      </w:pPr>
      <w:ins w:id="10035" w:author="Rajiv Bansal" w:date="2021-05-28T20:04:00Z">
        <w:r>
          <w:rPr>
            <w:rFonts w:ascii="Open Sans" w:hAnsi="Open Sans" w:cs="Open Sans"/>
            <w:color w:val="333333"/>
          </w:rPr>
          <w:t>Finally, we’re ready to build and push our Docker image.</w:t>
        </w:r>
      </w:ins>
    </w:p>
    <w:p w14:paraId="66CD0B0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36" w:author="Rajiv Bansal" w:date="2021-05-28T20:04:00Z"/>
          <w:rStyle w:val="pln"/>
          <w:rFonts w:ascii="Source Code Pro" w:hAnsi="Source Code Pro"/>
          <w:color w:val="000000"/>
          <w:sz w:val="21"/>
          <w:szCs w:val="21"/>
        </w:rPr>
      </w:pPr>
      <w:ins w:id="10037" w:author="Rajiv Bansal" w:date="2021-05-28T20:04:00Z">
        <w:r>
          <w:rPr>
            <w:rStyle w:val="pln"/>
            <w:rFonts w:ascii="Source Code Pro" w:hAnsi="Source Code Pro"/>
            <w:color w:val="000000"/>
            <w:sz w:val="21"/>
            <w:szCs w:val="21"/>
          </w:rPr>
          <w:t xml:space="preserve">docker build </w:t>
        </w:r>
        <w:r>
          <w:rPr>
            <w:rStyle w:val="pun"/>
            <w:rFonts w:ascii="Source Code Pro" w:hAnsi="Source Code Pro"/>
            <w:color w:val="666600"/>
            <w:sz w:val="21"/>
            <w:szCs w:val="21"/>
          </w:rPr>
          <w:t>-</w:t>
        </w:r>
        <w:r>
          <w:rPr>
            <w:rStyle w:val="pln"/>
            <w:rFonts w:ascii="Source Code Pro" w:hAnsi="Source Code Pro"/>
            <w:color w:val="000000"/>
            <w:sz w:val="21"/>
            <w:szCs w:val="21"/>
          </w:rPr>
          <w:t>t leszko</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sample </w:t>
        </w:r>
        <w:r>
          <w:rPr>
            <w:rStyle w:val="pun"/>
            <w:rFonts w:ascii="Source Code Pro" w:hAnsi="Source Code Pro"/>
            <w:color w:val="666600"/>
            <w:sz w:val="21"/>
            <w:szCs w:val="21"/>
          </w:rPr>
          <w:t>.</w:t>
        </w:r>
      </w:ins>
    </w:p>
    <w:p w14:paraId="632D783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38" w:author="Rajiv Bansal" w:date="2021-05-28T20:04:00Z"/>
          <w:rStyle w:val="pln"/>
          <w:rFonts w:ascii="Source Code Pro" w:hAnsi="Source Code Pro"/>
          <w:color w:val="000000"/>
          <w:sz w:val="21"/>
          <w:szCs w:val="21"/>
        </w:rPr>
      </w:pPr>
      <w:ins w:id="10039" w:author="Rajiv Bansal" w:date="2021-05-28T20:04:00Z">
        <w:r>
          <w:rPr>
            <w:rStyle w:val="pln"/>
            <w:rFonts w:ascii="Source Code Pro" w:hAnsi="Source Code Pro"/>
            <w:color w:val="000000"/>
            <w:sz w:val="21"/>
            <w:szCs w:val="21"/>
          </w:rPr>
          <w:t>docker push leszko</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sample</w:t>
        </w:r>
      </w:ins>
    </w:p>
    <w:p w14:paraId="626AB4CB" w14:textId="77777777" w:rsidR="00FA5B57" w:rsidRDefault="00FA5B57" w:rsidP="00FA5B57">
      <w:pPr>
        <w:pStyle w:val="NormalWeb"/>
        <w:spacing w:before="0" w:beforeAutospacing="0" w:after="360" w:afterAutospacing="0"/>
        <w:rPr>
          <w:ins w:id="10040" w:author="Rajiv Bansal" w:date="2021-05-28T20:04:00Z"/>
          <w:rFonts w:ascii="Open Sans" w:hAnsi="Open Sans" w:cs="Open Sans"/>
          <w:color w:val="333333"/>
        </w:rPr>
      </w:pPr>
      <w:ins w:id="10041" w:author="Rajiv Bansal" w:date="2021-05-28T20:04:00Z">
        <w:r>
          <w:rPr>
            <w:rFonts w:ascii="Open Sans" w:hAnsi="Open Sans" w:cs="Open Sans"/>
            <w:color w:val="333333"/>
          </w:rPr>
          <w:t>Note that you need to change </w:t>
        </w:r>
        <w:r>
          <w:rPr>
            <w:rStyle w:val="pln"/>
            <w:rFonts w:ascii="Source Code Pro" w:hAnsi="Source Code Pro" w:cs="Courier New"/>
            <w:color w:val="333333"/>
            <w:shd w:val="clear" w:color="auto" w:fill="EDEFF3"/>
          </w:rPr>
          <w:t>leszko</w:t>
        </w:r>
        <w:r>
          <w:rPr>
            <w:rFonts w:ascii="Open Sans" w:hAnsi="Open Sans" w:cs="Open Sans"/>
            <w:color w:val="333333"/>
          </w:rPr>
          <w:t> to your Docker Hub account name.</w:t>
        </w:r>
      </w:ins>
    </w:p>
    <w:p w14:paraId="32A6BA85" w14:textId="77777777" w:rsidR="00FA5B57" w:rsidRDefault="00FA5B57" w:rsidP="00FA5B57">
      <w:pPr>
        <w:pStyle w:val="Heading4"/>
        <w:spacing w:before="0" w:after="240" w:line="450" w:lineRule="atLeast"/>
        <w:rPr>
          <w:ins w:id="10042" w:author="Rajiv Bansal" w:date="2021-05-28T20:04:00Z"/>
          <w:rFonts w:ascii="Arial" w:hAnsi="Arial" w:cs="Arial"/>
          <w:color w:val="333333"/>
          <w:sz w:val="36"/>
          <w:szCs w:val="36"/>
        </w:rPr>
      </w:pPr>
      <w:ins w:id="10043" w:author="Rajiv Bansal" w:date="2021-05-28T20:04:00Z">
        <w:r>
          <w:rPr>
            <w:rFonts w:ascii="Arial" w:hAnsi="Arial" w:cs="Arial"/>
            <w:b/>
            <w:bCs/>
            <w:color w:val="333333"/>
            <w:sz w:val="36"/>
            <w:szCs w:val="36"/>
          </w:rPr>
          <w:t>Step 3: Grant access to Kubernetes API</w:t>
        </w:r>
      </w:ins>
    </w:p>
    <w:p w14:paraId="414E53F0" w14:textId="77777777" w:rsidR="00FA5B57" w:rsidRDefault="00FA5B57" w:rsidP="00FA5B57">
      <w:pPr>
        <w:pStyle w:val="NormalWeb"/>
        <w:spacing w:before="0" w:beforeAutospacing="0" w:after="360" w:afterAutospacing="0"/>
        <w:rPr>
          <w:ins w:id="10044" w:author="Rajiv Bansal" w:date="2021-05-28T20:04:00Z"/>
          <w:rFonts w:ascii="Open Sans" w:hAnsi="Open Sans" w:cs="Open Sans"/>
          <w:color w:val="333333"/>
        </w:rPr>
      </w:pPr>
      <w:ins w:id="10045" w:author="Rajiv Bansal" w:date="2021-05-28T20:04:00Z">
        <w:r>
          <w:rPr>
            <w:rFonts w:ascii="Open Sans" w:hAnsi="Open Sans" w:cs="Open Sans"/>
            <w:color w:val="333333"/>
          </w:rPr>
          <w:t>Hazelcast uses Kubernetes API for auto-discovery. That is why you need to grant certain roles to your service account. You can do it by creating the following “</w:t>
        </w:r>
        <w:r>
          <w:rPr>
            <w:rStyle w:val="pln"/>
            <w:rFonts w:ascii="Source Code Pro" w:hAnsi="Source Code Pro" w:cs="Courier New"/>
            <w:color w:val="333333"/>
            <w:shd w:val="clear" w:color="auto" w:fill="EDEFF3"/>
          </w:rPr>
          <w:t>rbac</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r>
          <w:rPr>
            <w:rFonts w:ascii="Open Sans" w:hAnsi="Open Sans" w:cs="Open Sans"/>
            <w:color w:val="333333"/>
          </w:rPr>
          <w:t>” file.</w:t>
        </w:r>
      </w:ins>
    </w:p>
    <w:p w14:paraId="74F6ECE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46" w:author="Rajiv Bansal" w:date="2021-05-28T20:04:00Z"/>
          <w:rStyle w:val="pln"/>
          <w:rFonts w:ascii="Source Code Pro" w:hAnsi="Source Code Pro"/>
          <w:color w:val="000000"/>
          <w:sz w:val="21"/>
          <w:szCs w:val="21"/>
        </w:rPr>
      </w:pPr>
      <w:ins w:id="10047" w:author="Rajiv Bansal" w:date="2021-05-28T20:04:00Z">
        <w:r>
          <w:rPr>
            <w:rStyle w:val="pln"/>
            <w:rFonts w:ascii="Source Code Pro" w:hAnsi="Source Code Pro"/>
            <w:color w:val="000000"/>
            <w:sz w:val="21"/>
            <w:szCs w:val="21"/>
          </w:rPr>
          <w:t>apiVersion</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rbac</w:t>
        </w:r>
        <w:r>
          <w:rPr>
            <w:rStyle w:val="pun"/>
            <w:rFonts w:ascii="Source Code Pro" w:hAnsi="Source Code Pro"/>
            <w:color w:val="666600"/>
            <w:sz w:val="21"/>
            <w:szCs w:val="21"/>
          </w:rPr>
          <w:t>.</w:t>
        </w:r>
        <w:r>
          <w:rPr>
            <w:rStyle w:val="pln"/>
            <w:rFonts w:ascii="Source Code Pro" w:hAnsi="Source Code Pro"/>
            <w:color w:val="000000"/>
            <w:sz w:val="21"/>
            <w:szCs w:val="21"/>
          </w:rPr>
          <w:t>authorization</w:t>
        </w:r>
        <w:r>
          <w:rPr>
            <w:rStyle w:val="pun"/>
            <w:rFonts w:ascii="Source Code Pro" w:hAnsi="Source Code Pro"/>
            <w:color w:val="666600"/>
            <w:sz w:val="21"/>
            <w:szCs w:val="21"/>
          </w:rPr>
          <w:t>.</w:t>
        </w:r>
        <w:r>
          <w:rPr>
            <w:rStyle w:val="pln"/>
            <w:rFonts w:ascii="Source Code Pro" w:hAnsi="Source Code Pro"/>
            <w:color w:val="000000"/>
            <w:sz w:val="21"/>
            <w:szCs w:val="21"/>
          </w:rPr>
          <w:t>k8s</w:t>
        </w:r>
        <w:r>
          <w:rPr>
            <w:rStyle w:val="pun"/>
            <w:rFonts w:ascii="Source Code Pro" w:hAnsi="Source Code Pro"/>
            <w:color w:val="666600"/>
            <w:sz w:val="21"/>
            <w:szCs w:val="21"/>
          </w:rPr>
          <w:t>.</w:t>
        </w:r>
        <w:r>
          <w:rPr>
            <w:rStyle w:val="pln"/>
            <w:rFonts w:ascii="Source Code Pro" w:hAnsi="Source Code Pro"/>
            <w:color w:val="000000"/>
            <w:sz w:val="21"/>
            <w:szCs w:val="21"/>
          </w:rPr>
          <w:t>io</w:t>
        </w:r>
        <w:r>
          <w:rPr>
            <w:rStyle w:val="pun"/>
            <w:rFonts w:ascii="Source Code Pro" w:hAnsi="Source Code Pro"/>
            <w:color w:val="666600"/>
            <w:sz w:val="21"/>
            <w:szCs w:val="21"/>
          </w:rPr>
          <w:t>/</w:t>
        </w:r>
        <w:r>
          <w:rPr>
            <w:rStyle w:val="pln"/>
            <w:rFonts w:ascii="Source Code Pro" w:hAnsi="Source Code Pro"/>
            <w:color w:val="000000"/>
            <w:sz w:val="21"/>
            <w:szCs w:val="21"/>
          </w:rPr>
          <w:t>v1</w:t>
        </w:r>
      </w:ins>
    </w:p>
    <w:p w14:paraId="3FEC895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48" w:author="Rajiv Bansal" w:date="2021-05-28T20:04:00Z"/>
          <w:rStyle w:val="pln"/>
          <w:rFonts w:ascii="Source Code Pro" w:hAnsi="Source Code Pro"/>
          <w:color w:val="000000"/>
          <w:sz w:val="21"/>
          <w:szCs w:val="21"/>
        </w:rPr>
      </w:pPr>
      <w:ins w:id="10049"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ClusterRoleBinding</w:t>
        </w:r>
      </w:ins>
    </w:p>
    <w:p w14:paraId="705E3DB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50" w:author="Rajiv Bansal" w:date="2021-05-28T20:04:00Z"/>
          <w:rStyle w:val="pln"/>
          <w:rFonts w:ascii="Source Code Pro" w:hAnsi="Source Code Pro"/>
          <w:color w:val="000000"/>
          <w:sz w:val="21"/>
          <w:szCs w:val="21"/>
        </w:rPr>
      </w:pPr>
      <w:ins w:id="10051"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6A71ED7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52" w:author="Rajiv Bansal" w:date="2021-05-28T20:04:00Z"/>
          <w:rStyle w:val="pln"/>
          <w:rFonts w:ascii="Source Code Pro" w:hAnsi="Source Code Pro"/>
          <w:color w:val="000000"/>
          <w:sz w:val="21"/>
          <w:szCs w:val="21"/>
        </w:rPr>
      </w:pPr>
      <w:ins w:id="10053"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r>
          <w:rPr>
            <w:rStyle w:val="pun"/>
            <w:rFonts w:ascii="Source Code Pro" w:hAnsi="Source Code Pro"/>
            <w:color w:val="666600"/>
            <w:sz w:val="21"/>
            <w:szCs w:val="21"/>
          </w:rPr>
          <w:t>-</w:t>
        </w:r>
        <w:r>
          <w:rPr>
            <w:rStyle w:val="pln"/>
            <w:rFonts w:ascii="Source Code Pro" w:hAnsi="Source Code Pro"/>
            <w:color w:val="000000"/>
            <w:sz w:val="21"/>
            <w:szCs w:val="21"/>
          </w:rPr>
          <w:t>cluster</w:t>
        </w:r>
      </w:ins>
    </w:p>
    <w:p w14:paraId="2FAFEEB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54" w:author="Rajiv Bansal" w:date="2021-05-28T20:04:00Z"/>
          <w:rStyle w:val="pln"/>
          <w:rFonts w:ascii="Source Code Pro" w:hAnsi="Source Code Pro"/>
          <w:color w:val="000000"/>
          <w:sz w:val="21"/>
          <w:szCs w:val="21"/>
        </w:rPr>
      </w:pPr>
      <w:ins w:id="10055" w:author="Rajiv Bansal" w:date="2021-05-28T20:04:00Z">
        <w:r>
          <w:rPr>
            <w:rStyle w:val="pln"/>
            <w:rFonts w:ascii="Source Code Pro" w:hAnsi="Source Code Pro"/>
            <w:color w:val="000000"/>
            <w:sz w:val="21"/>
            <w:szCs w:val="21"/>
          </w:rPr>
          <w:t>roleRef</w:t>
        </w:r>
        <w:r>
          <w:rPr>
            <w:rStyle w:val="pun"/>
            <w:rFonts w:ascii="Source Code Pro" w:hAnsi="Source Code Pro"/>
            <w:color w:val="666600"/>
            <w:sz w:val="21"/>
            <w:szCs w:val="21"/>
          </w:rPr>
          <w:t>:</w:t>
        </w:r>
      </w:ins>
    </w:p>
    <w:p w14:paraId="0B66697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56" w:author="Rajiv Bansal" w:date="2021-05-28T20:04:00Z"/>
          <w:rStyle w:val="pln"/>
          <w:rFonts w:ascii="Source Code Pro" w:hAnsi="Source Code Pro"/>
          <w:color w:val="000000"/>
          <w:sz w:val="21"/>
          <w:szCs w:val="21"/>
        </w:rPr>
      </w:pPr>
      <w:ins w:id="10057" w:author="Rajiv Bansal" w:date="2021-05-28T20:04:00Z">
        <w:r>
          <w:rPr>
            <w:rStyle w:val="pln"/>
            <w:rFonts w:ascii="Source Code Pro" w:hAnsi="Source Code Pro"/>
            <w:color w:val="000000"/>
            <w:sz w:val="21"/>
            <w:szCs w:val="21"/>
          </w:rPr>
          <w:t xml:space="preserve">  apiGroup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rbac</w:t>
        </w:r>
        <w:r>
          <w:rPr>
            <w:rStyle w:val="pun"/>
            <w:rFonts w:ascii="Source Code Pro" w:hAnsi="Source Code Pro"/>
            <w:color w:val="666600"/>
            <w:sz w:val="21"/>
            <w:szCs w:val="21"/>
          </w:rPr>
          <w:t>.</w:t>
        </w:r>
        <w:r>
          <w:rPr>
            <w:rStyle w:val="pln"/>
            <w:rFonts w:ascii="Source Code Pro" w:hAnsi="Source Code Pro"/>
            <w:color w:val="000000"/>
            <w:sz w:val="21"/>
            <w:szCs w:val="21"/>
          </w:rPr>
          <w:t>authorization</w:t>
        </w:r>
        <w:r>
          <w:rPr>
            <w:rStyle w:val="pun"/>
            <w:rFonts w:ascii="Source Code Pro" w:hAnsi="Source Code Pro"/>
            <w:color w:val="666600"/>
            <w:sz w:val="21"/>
            <w:szCs w:val="21"/>
          </w:rPr>
          <w:t>.</w:t>
        </w:r>
        <w:r>
          <w:rPr>
            <w:rStyle w:val="pln"/>
            <w:rFonts w:ascii="Source Code Pro" w:hAnsi="Source Code Pro"/>
            <w:color w:val="000000"/>
            <w:sz w:val="21"/>
            <w:szCs w:val="21"/>
          </w:rPr>
          <w:t>k8s</w:t>
        </w:r>
        <w:r>
          <w:rPr>
            <w:rStyle w:val="pun"/>
            <w:rFonts w:ascii="Source Code Pro" w:hAnsi="Source Code Pro"/>
            <w:color w:val="666600"/>
            <w:sz w:val="21"/>
            <w:szCs w:val="21"/>
          </w:rPr>
          <w:t>.</w:t>
        </w:r>
        <w:r>
          <w:rPr>
            <w:rStyle w:val="pln"/>
            <w:rFonts w:ascii="Source Code Pro" w:hAnsi="Source Code Pro"/>
            <w:color w:val="000000"/>
            <w:sz w:val="21"/>
            <w:szCs w:val="21"/>
          </w:rPr>
          <w:t>io</w:t>
        </w:r>
      </w:ins>
    </w:p>
    <w:p w14:paraId="72E95C9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58" w:author="Rajiv Bansal" w:date="2021-05-28T20:04:00Z"/>
          <w:rStyle w:val="pln"/>
          <w:rFonts w:ascii="Source Code Pro" w:hAnsi="Source Code Pro"/>
          <w:color w:val="000000"/>
          <w:sz w:val="21"/>
          <w:szCs w:val="21"/>
        </w:rPr>
      </w:pPr>
      <w:ins w:id="10059" w:author="Rajiv Bansal" w:date="2021-05-28T20:04:00Z">
        <w:r>
          <w:rPr>
            <w:rStyle w:val="pln"/>
            <w:rFonts w:ascii="Source Code Pro" w:hAnsi="Source Code Pro"/>
            <w:color w:val="000000"/>
            <w:sz w:val="21"/>
            <w:szCs w:val="21"/>
          </w:rPr>
          <w:t xml:space="preserve">  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ClusterRole</w:t>
        </w:r>
      </w:ins>
    </w:p>
    <w:p w14:paraId="7D91DC9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60" w:author="Rajiv Bansal" w:date="2021-05-28T20:04:00Z"/>
          <w:rStyle w:val="pln"/>
          <w:rFonts w:ascii="Source Code Pro" w:hAnsi="Source Code Pro"/>
          <w:color w:val="000000"/>
          <w:sz w:val="21"/>
          <w:szCs w:val="21"/>
        </w:rPr>
      </w:pPr>
      <w:ins w:id="10061"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view</w:t>
        </w:r>
      </w:ins>
    </w:p>
    <w:p w14:paraId="5FC7FDC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62" w:author="Rajiv Bansal" w:date="2021-05-28T20:04:00Z"/>
          <w:rStyle w:val="pln"/>
          <w:rFonts w:ascii="Source Code Pro" w:hAnsi="Source Code Pro"/>
          <w:color w:val="000000"/>
          <w:sz w:val="21"/>
          <w:szCs w:val="21"/>
        </w:rPr>
      </w:pPr>
      <w:ins w:id="10063" w:author="Rajiv Bansal" w:date="2021-05-28T20:04:00Z">
        <w:r>
          <w:rPr>
            <w:rStyle w:val="pln"/>
            <w:rFonts w:ascii="Source Code Pro" w:hAnsi="Source Code Pro"/>
            <w:color w:val="000000"/>
            <w:sz w:val="21"/>
            <w:szCs w:val="21"/>
          </w:rPr>
          <w:t>subjects</w:t>
        </w:r>
        <w:r>
          <w:rPr>
            <w:rStyle w:val="pun"/>
            <w:rFonts w:ascii="Source Code Pro" w:hAnsi="Source Code Pro"/>
            <w:color w:val="666600"/>
            <w:sz w:val="21"/>
            <w:szCs w:val="21"/>
          </w:rPr>
          <w:t>:</w:t>
        </w:r>
      </w:ins>
    </w:p>
    <w:p w14:paraId="1660417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64" w:author="Rajiv Bansal" w:date="2021-05-28T20:04:00Z"/>
          <w:rStyle w:val="pln"/>
          <w:rFonts w:ascii="Source Code Pro" w:hAnsi="Source Code Pro"/>
          <w:color w:val="000000"/>
          <w:sz w:val="21"/>
          <w:szCs w:val="21"/>
        </w:rPr>
      </w:pPr>
      <w:ins w:id="10065" w:author="Rajiv Bansal" w:date="2021-05-28T20:04:00Z">
        <w:r>
          <w:rPr>
            <w:rStyle w:val="pun"/>
            <w:rFonts w:ascii="Source Code Pro" w:hAnsi="Source Code Pro"/>
            <w:color w:val="666600"/>
            <w:sz w:val="21"/>
            <w:szCs w:val="21"/>
          </w:rPr>
          <w:t>-</w:t>
        </w:r>
        <w:r>
          <w:rPr>
            <w:rStyle w:val="pln"/>
            <w:rFonts w:ascii="Source Code Pro" w:hAnsi="Source Code Pro"/>
            <w:color w:val="000000"/>
            <w:sz w:val="21"/>
            <w:szCs w:val="21"/>
          </w:rPr>
          <w:t xml:space="preserve"> 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ServiceAccount</w:t>
        </w:r>
      </w:ins>
    </w:p>
    <w:p w14:paraId="05BC619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66" w:author="Rajiv Bansal" w:date="2021-05-28T20:04:00Z"/>
          <w:rStyle w:val="pln"/>
          <w:rFonts w:ascii="Source Code Pro" w:hAnsi="Source Code Pro"/>
          <w:color w:val="000000"/>
          <w:sz w:val="21"/>
          <w:szCs w:val="21"/>
        </w:rPr>
      </w:pPr>
      <w:ins w:id="10067"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ins>
    </w:p>
    <w:p w14:paraId="26F81B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68" w:author="Rajiv Bansal" w:date="2021-05-28T20:04:00Z"/>
          <w:rFonts w:ascii="Source Code Pro" w:hAnsi="Source Code Pro"/>
          <w:color w:val="333333"/>
          <w:sz w:val="21"/>
          <w:szCs w:val="21"/>
        </w:rPr>
      </w:pPr>
      <w:ins w:id="10069"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namespace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ins>
    </w:p>
    <w:p w14:paraId="173447A1" w14:textId="77777777" w:rsidR="00FA5B57" w:rsidRDefault="00FA5B57" w:rsidP="00FA5B57">
      <w:pPr>
        <w:pStyle w:val="NormalWeb"/>
        <w:spacing w:before="0" w:beforeAutospacing="0" w:after="360" w:afterAutospacing="0"/>
        <w:rPr>
          <w:ins w:id="10070" w:author="Rajiv Bansal" w:date="2021-05-28T20:04:00Z"/>
          <w:rFonts w:ascii="Open Sans" w:hAnsi="Open Sans" w:cs="Open Sans"/>
          <w:color w:val="333333"/>
        </w:rPr>
      </w:pPr>
      <w:ins w:id="10071" w:author="Rajiv Bansal" w:date="2021-05-28T20:04:00Z">
        <w:r>
          <w:rPr>
            <w:rFonts w:ascii="Open Sans" w:hAnsi="Open Sans" w:cs="Open Sans"/>
            <w:color w:val="333333"/>
          </w:rPr>
          <w:t>Then, apply it into your Kubernetes cluster.</w:t>
        </w:r>
      </w:ins>
    </w:p>
    <w:p w14:paraId="4BACB22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72" w:author="Rajiv Bansal" w:date="2021-05-28T20:04:00Z"/>
          <w:rFonts w:ascii="Source Code Pro" w:hAnsi="Source Code Pro"/>
          <w:color w:val="333333"/>
          <w:sz w:val="21"/>
          <w:szCs w:val="21"/>
        </w:rPr>
      </w:pPr>
      <w:ins w:id="10073"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rbac</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B3B1A4C" w14:textId="77777777" w:rsidR="00FA5B57" w:rsidRDefault="00FA5B57" w:rsidP="00FA5B57">
      <w:pPr>
        <w:pStyle w:val="Heading4"/>
        <w:spacing w:before="0" w:after="240" w:line="450" w:lineRule="atLeast"/>
        <w:rPr>
          <w:ins w:id="10074" w:author="Rajiv Bansal" w:date="2021-05-28T20:04:00Z"/>
          <w:rFonts w:ascii="Arial" w:hAnsi="Arial" w:cs="Arial"/>
          <w:color w:val="333333"/>
          <w:sz w:val="36"/>
          <w:szCs w:val="36"/>
        </w:rPr>
      </w:pPr>
      <w:ins w:id="10075" w:author="Rajiv Bansal" w:date="2021-05-28T20:04:00Z">
        <w:r>
          <w:rPr>
            <w:rFonts w:ascii="Arial" w:hAnsi="Arial" w:cs="Arial"/>
            <w:b/>
            <w:bCs/>
            <w:color w:val="333333"/>
            <w:sz w:val="36"/>
            <w:szCs w:val="36"/>
          </w:rPr>
          <w:t>Step 4: Deploy the application</w:t>
        </w:r>
      </w:ins>
    </w:p>
    <w:p w14:paraId="656C9BD1" w14:textId="77777777" w:rsidR="00FA5B57" w:rsidRDefault="00FA5B57" w:rsidP="00FA5B57">
      <w:pPr>
        <w:pStyle w:val="NormalWeb"/>
        <w:spacing w:before="0" w:beforeAutospacing="0" w:after="360" w:afterAutospacing="0"/>
        <w:rPr>
          <w:ins w:id="10076" w:author="Rajiv Bansal" w:date="2021-05-28T20:04:00Z"/>
          <w:rFonts w:ascii="Open Sans" w:hAnsi="Open Sans" w:cs="Open Sans"/>
          <w:color w:val="333333"/>
        </w:rPr>
      </w:pPr>
      <w:ins w:id="10077" w:author="Rajiv Bansal" w:date="2021-05-28T20:04:00Z">
        <w:r>
          <w:rPr>
            <w:rFonts w:ascii="Open Sans" w:hAnsi="Open Sans" w:cs="Open Sans"/>
            <w:color w:val="333333"/>
          </w:rPr>
          <w:t>Create “</w:t>
        </w:r>
        <w:r>
          <w:rPr>
            <w:rStyle w:val="pln"/>
            <w:rFonts w:ascii="Source Code Pro" w:hAnsi="Source Code Pro" w:cs="Courier New"/>
            <w:color w:val="333333"/>
            <w:shd w:val="clear" w:color="auto" w:fill="EDEFF3"/>
          </w:rPr>
          <w:t>deployment</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r>
          <w:rPr>
            <w:rFonts w:ascii="Open Sans" w:hAnsi="Open Sans" w:cs="Open Sans"/>
            <w:color w:val="333333"/>
          </w:rPr>
          <w:t>” with Deployment and Service which will use the image you pushed to Docker Hub.</w:t>
        </w:r>
      </w:ins>
    </w:p>
    <w:p w14:paraId="12A2825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78" w:author="Rajiv Bansal" w:date="2021-05-28T20:04:00Z"/>
          <w:rStyle w:val="pln"/>
          <w:rFonts w:ascii="Source Code Pro" w:hAnsi="Source Code Pro"/>
          <w:color w:val="000000"/>
          <w:sz w:val="21"/>
          <w:szCs w:val="21"/>
        </w:rPr>
      </w:pPr>
      <w:ins w:id="10079" w:author="Rajiv Bansal" w:date="2021-05-28T20:04:00Z">
        <w:r>
          <w:rPr>
            <w:rStyle w:val="pln"/>
            <w:rFonts w:ascii="Source Code Pro" w:hAnsi="Source Code Pro"/>
            <w:color w:val="000000"/>
            <w:sz w:val="21"/>
            <w:szCs w:val="21"/>
          </w:rPr>
          <w:t>apiVersion</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apps</w:t>
        </w:r>
        <w:r>
          <w:rPr>
            <w:rStyle w:val="pun"/>
            <w:rFonts w:ascii="Source Code Pro" w:hAnsi="Source Code Pro"/>
            <w:color w:val="666600"/>
            <w:sz w:val="21"/>
            <w:szCs w:val="21"/>
          </w:rPr>
          <w:t>/</w:t>
        </w:r>
        <w:r>
          <w:rPr>
            <w:rStyle w:val="pln"/>
            <w:rFonts w:ascii="Source Code Pro" w:hAnsi="Source Code Pro"/>
            <w:color w:val="000000"/>
            <w:sz w:val="21"/>
            <w:szCs w:val="21"/>
          </w:rPr>
          <w:t>v1</w:t>
        </w:r>
      </w:ins>
    </w:p>
    <w:p w14:paraId="7F6ED5C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80" w:author="Rajiv Bansal" w:date="2021-05-28T20:04:00Z"/>
          <w:rStyle w:val="pln"/>
          <w:rFonts w:ascii="Source Code Pro" w:hAnsi="Source Code Pro"/>
          <w:color w:val="000000"/>
          <w:sz w:val="21"/>
          <w:szCs w:val="21"/>
        </w:rPr>
      </w:pPr>
      <w:ins w:id="10081"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Deployment</w:t>
        </w:r>
      </w:ins>
    </w:p>
    <w:p w14:paraId="5A0D6BB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82" w:author="Rajiv Bansal" w:date="2021-05-28T20:04:00Z"/>
          <w:rStyle w:val="pln"/>
          <w:rFonts w:ascii="Source Code Pro" w:hAnsi="Source Code Pro"/>
          <w:color w:val="000000"/>
          <w:sz w:val="21"/>
          <w:szCs w:val="21"/>
        </w:rPr>
      </w:pPr>
      <w:ins w:id="10083"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4FEA660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84" w:author="Rajiv Bansal" w:date="2021-05-28T20:04:00Z"/>
          <w:rStyle w:val="pln"/>
          <w:rFonts w:ascii="Source Code Pro" w:hAnsi="Source Code Pro"/>
          <w:color w:val="000000"/>
          <w:sz w:val="21"/>
          <w:szCs w:val="21"/>
        </w:rPr>
      </w:pPr>
      <w:ins w:id="10085"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6E5A1CB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86" w:author="Rajiv Bansal" w:date="2021-05-28T20:04:00Z"/>
          <w:rStyle w:val="pln"/>
          <w:rFonts w:ascii="Source Code Pro" w:hAnsi="Source Code Pro"/>
          <w:color w:val="000000"/>
          <w:sz w:val="21"/>
          <w:szCs w:val="21"/>
        </w:rPr>
      </w:pPr>
      <w:ins w:id="10087" w:author="Rajiv Bansal" w:date="2021-05-28T20:04:00Z">
        <w:r>
          <w:rPr>
            <w:rStyle w:val="pln"/>
            <w:rFonts w:ascii="Source Code Pro" w:hAnsi="Source Code Pro"/>
            <w:color w:val="000000"/>
            <w:sz w:val="21"/>
            <w:szCs w:val="21"/>
          </w:rPr>
          <w:t>spec</w:t>
        </w:r>
        <w:r>
          <w:rPr>
            <w:rStyle w:val="pun"/>
            <w:rFonts w:ascii="Source Code Pro" w:hAnsi="Source Code Pro"/>
            <w:color w:val="666600"/>
            <w:sz w:val="21"/>
            <w:szCs w:val="21"/>
          </w:rPr>
          <w:t>:</w:t>
        </w:r>
      </w:ins>
    </w:p>
    <w:p w14:paraId="120CC5C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88" w:author="Rajiv Bansal" w:date="2021-05-28T20:04:00Z"/>
          <w:rStyle w:val="pln"/>
          <w:rFonts w:ascii="Source Code Pro" w:hAnsi="Source Code Pro"/>
          <w:color w:val="000000"/>
          <w:sz w:val="21"/>
          <w:szCs w:val="21"/>
        </w:rPr>
      </w:pPr>
      <w:ins w:id="10089" w:author="Rajiv Bansal" w:date="2021-05-28T20:04:00Z">
        <w:r>
          <w:rPr>
            <w:rStyle w:val="pln"/>
            <w:rFonts w:ascii="Source Code Pro" w:hAnsi="Source Code Pro"/>
            <w:color w:val="000000"/>
            <w:sz w:val="21"/>
            <w:szCs w:val="21"/>
          </w:rPr>
          <w:t xml:space="preserve">  replicas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ins>
    </w:p>
    <w:p w14:paraId="0F0CB57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90" w:author="Rajiv Bansal" w:date="2021-05-28T20:04:00Z"/>
          <w:rStyle w:val="pln"/>
          <w:rFonts w:ascii="Source Code Pro" w:hAnsi="Source Code Pro"/>
          <w:color w:val="000000"/>
          <w:sz w:val="21"/>
          <w:szCs w:val="21"/>
        </w:rPr>
      </w:pPr>
      <w:ins w:id="10091" w:author="Rajiv Bansal" w:date="2021-05-28T20:04:00Z">
        <w:r>
          <w:rPr>
            <w:rStyle w:val="pln"/>
            <w:rFonts w:ascii="Source Code Pro" w:hAnsi="Source Code Pro"/>
            <w:color w:val="000000"/>
            <w:sz w:val="21"/>
            <w:szCs w:val="21"/>
          </w:rPr>
          <w:t xml:space="preserve">  selector</w:t>
        </w:r>
        <w:r>
          <w:rPr>
            <w:rStyle w:val="pun"/>
            <w:rFonts w:ascii="Source Code Pro" w:hAnsi="Source Code Pro"/>
            <w:color w:val="666600"/>
            <w:sz w:val="21"/>
            <w:szCs w:val="21"/>
          </w:rPr>
          <w:t>:</w:t>
        </w:r>
      </w:ins>
    </w:p>
    <w:p w14:paraId="759A835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92" w:author="Rajiv Bansal" w:date="2021-05-28T20:04:00Z"/>
          <w:rStyle w:val="pln"/>
          <w:rFonts w:ascii="Source Code Pro" w:hAnsi="Source Code Pro"/>
          <w:color w:val="000000"/>
          <w:sz w:val="21"/>
          <w:szCs w:val="21"/>
        </w:rPr>
      </w:pPr>
      <w:ins w:id="10093" w:author="Rajiv Bansal" w:date="2021-05-28T20:04:00Z">
        <w:r>
          <w:rPr>
            <w:rStyle w:val="pln"/>
            <w:rFonts w:ascii="Source Code Pro" w:hAnsi="Source Code Pro"/>
            <w:color w:val="000000"/>
            <w:sz w:val="21"/>
            <w:szCs w:val="21"/>
          </w:rPr>
          <w:t xml:space="preserve">    matchLabels</w:t>
        </w:r>
        <w:r>
          <w:rPr>
            <w:rStyle w:val="pun"/>
            <w:rFonts w:ascii="Source Code Pro" w:hAnsi="Source Code Pro"/>
            <w:color w:val="666600"/>
            <w:sz w:val="21"/>
            <w:szCs w:val="21"/>
          </w:rPr>
          <w:t>:</w:t>
        </w:r>
      </w:ins>
    </w:p>
    <w:p w14:paraId="43ACF2F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94" w:author="Rajiv Bansal" w:date="2021-05-28T20:04:00Z"/>
          <w:rStyle w:val="pln"/>
          <w:rFonts w:ascii="Source Code Pro" w:hAnsi="Source Code Pro"/>
          <w:color w:val="000000"/>
          <w:sz w:val="21"/>
          <w:szCs w:val="21"/>
        </w:rPr>
      </w:pPr>
      <w:ins w:id="10095"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5CF222F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96" w:author="Rajiv Bansal" w:date="2021-05-28T20:04:00Z"/>
          <w:rStyle w:val="pln"/>
          <w:rFonts w:ascii="Source Code Pro" w:hAnsi="Source Code Pro"/>
          <w:color w:val="000000"/>
          <w:sz w:val="21"/>
          <w:szCs w:val="21"/>
        </w:rPr>
      </w:pPr>
      <w:ins w:id="10097"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template</w:t>
        </w:r>
        <w:r>
          <w:rPr>
            <w:rStyle w:val="pun"/>
            <w:rFonts w:ascii="Source Code Pro" w:hAnsi="Source Code Pro"/>
            <w:color w:val="666600"/>
            <w:sz w:val="21"/>
            <w:szCs w:val="21"/>
          </w:rPr>
          <w:t>:</w:t>
        </w:r>
      </w:ins>
    </w:p>
    <w:p w14:paraId="5034DFE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098" w:author="Rajiv Bansal" w:date="2021-05-28T20:04:00Z"/>
          <w:rStyle w:val="pln"/>
          <w:rFonts w:ascii="Source Code Pro" w:hAnsi="Source Code Pro"/>
          <w:color w:val="000000"/>
          <w:sz w:val="21"/>
          <w:szCs w:val="21"/>
        </w:rPr>
      </w:pPr>
      <w:ins w:id="10099" w:author="Rajiv Bansal" w:date="2021-05-28T20:04:00Z">
        <w:r>
          <w:rPr>
            <w:rStyle w:val="pln"/>
            <w:rFonts w:ascii="Source Code Pro" w:hAnsi="Source Code Pro"/>
            <w:color w:val="000000"/>
            <w:sz w:val="21"/>
            <w:szCs w:val="21"/>
          </w:rPr>
          <w:t xml:space="preserve">    metadata</w:t>
        </w:r>
        <w:r>
          <w:rPr>
            <w:rStyle w:val="pun"/>
            <w:rFonts w:ascii="Source Code Pro" w:hAnsi="Source Code Pro"/>
            <w:color w:val="666600"/>
            <w:sz w:val="21"/>
            <w:szCs w:val="21"/>
          </w:rPr>
          <w:t>:</w:t>
        </w:r>
      </w:ins>
    </w:p>
    <w:p w14:paraId="177FAB1E"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00" w:author="Rajiv Bansal" w:date="2021-05-28T20:04:00Z"/>
          <w:rStyle w:val="pln"/>
          <w:rFonts w:ascii="Source Code Pro" w:hAnsi="Source Code Pro"/>
          <w:color w:val="000000"/>
          <w:sz w:val="21"/>
          <w:szCs w:val="21"/>
        </w:rPr>
      </w:pPr>
      <w:ins w:id="10101" w:author="Rajiv Bansal" w:date="2021-05-28T20:04:00Z">
        <w:r>
          <w:rPr>
            <w:rStyle w:val="pln"/>
            <w:rFonts w:ascii="Source Code Pro" w:hAnsi="Source Code Pro"/>
            <w:color w:val="000000"/>
            <w:sz w:val="21"/>
            <w:szCs w:val="21"/>
          </w:rPr>
          <w:t xml:space="preserve">      labels</w:t>
        </w:r>
        <w:r>
          <w:rPr>
            <w:rStyle w:val="pun"/>
            <w:rFonts w:ascii="Source Code Pro" w:hAnsi="Source Code Pro"/>
            <w:color w:val="666600"/>
            <w:sz w:val="21"/>
            <w:szCs w:val="21"/>
          </w:rPr>
          <w:t>:</w:t>
        </w:r>
      </w:ins>
    </w:p>
    <w:p w14:paraId="17D468D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02" w:author="Rajiv Bansal" w:date="2021-05-28T20:04:00Z"/>
          <w:rStyle w:val="pln"/>
          <w:rFonts w:ascii="Source Code Pro" w:hAnsi="Source Code Pro"/>
          <w:color w:val="000000"/>
          <w:sz w:val="21"/>
          <w:szCs w:val="21"/>
        </w:rPr>
      </w:pPr>
      <w:ins w:id="10103"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4AC6591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04" w:author="Rajiv Bansal" w:date="2021-05-28T20:04:00Z"/>
          <w:rStyle w:val="pln"/>
          <w:rFonts w:ascii="Source Code Pro" w:hAnsi="Source Code Pro"/>
          <w:color w:val="000000"/>
          <w:sz w:val="21"/>
          <w:szCs w:val="21"/>
        </w:rPr>
      </w:pPr>
      <w:ins w:id="10105" w:author="Rajiv Bansal" w:date="2021-05-28T20:04:00Z">
        <w:r>
          <w:rPr>
            <w:rStyle w:val="pln"/>
            <w:rFonts w:ascii="Source Code Pro" w:hAnsi="Source Code Pro"/>
            <w:color w:val="000000"/>
            <w:sz w:val="21"/>
            <w:szCs w:val="21"/>
          </w:rPr>
          <w:t xml:space="preserve">    spec</w:t>
        </w:r>
        <w:r>
          <w:rPr>
            <w:rStyle w:val="pun"/>
            <w:rFonts w:ascii="Source Code Pro" w:hAnsi="Source Code Pro"/>
            <w:color w:val="666600"/>
            <w:sz w:val="21"/>
            <w:szCs w:val="21"/>
          </w:rPr>
          <w:t>:</w:t>
        </w:r>
      </w:ins>
    </w:p>
    <w:p w14:paraId="3653C90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06" w:author="Rajiv Bansal" w:date="2021-05-28T20:04:00Z"/>
          <w:rStyle w:val="pln"/>
          <w:rFonts w:ascii="Source Code Pro" w:hAnsi="Source Code Pro"/>
          <w:color w:val="000000"/>
          <w:sz w:val="21"/>
          <w:szCs w:val="21"/>
        </w:rPr>
      </w:pPr>
      <w:ins w:id="10107" w:author="Rajiv Bansal" w:date="2021-05-28T20:04:00Z">
        <w:r>
          <w:rPr>
            <w:rStyle w:val="pln"/>
            <w:rFonts w:ascii="Source Code Pro" w:hAnsi="Source Code Pro"/>
            <w:color w:val="000000"/>
            <w:sz w:val="21"/>
            <w:szCs w:val="21"/>
          </w:rPr>
          <w:t xml:space="preserve">      containers</w:t>
        </w:r>
        <w:r>
          <w:rPr>
            <w:rStyle w:val="pun"/>
            <w:rFonts w:ascii="Source Code Pro" w:hAnsi="Source Code Pro"/>
            <w:color w:val="666600"/>
            <w:sz w:val="21"/>
            <w:szCs w:val="21"/>
          </w:rPr>
          <w:t>:</w:t>
        </w:r>
      </w:ins>
    </w:p>
    <w:p w14:paraId="4753E1F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08" w:author="Rajiv Bansal" w:date="2021-05-28T20:04:00Z"/>
          <w:rStyle w:val="pln"/>
          <w:rFonts w:ascii="Source Code Pro" w:hAnsi="Source Code Pro"/>
          <w:color w:val="000000"/>
          <w:sz w:val="21"/>
          <w:szCs w:val="21"/>
        </w:rPr>
      </w:pPr>
      <w:ins w:id="10109"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780FB09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10" w:author="Rajiv Bansal" w:date="2021-05-28T20:04:00Z"/>
          <w:rStyle w:val="pln"/>
          <w:rFonts w:ascii="Source Code Pro" w:hAnsi="Source Code Pro"/>
          <w:color w:val="000000"/>
          <w:sz w:val="21"/>
          <w:szCs w:val="21"/>
        </w:rPr>
      </w:pPr>
      <w:ins w:id="10111" w:author="Rajiv Bansal" w:date="2021-05-28T20:04:00Z">
        <w:r>
          <w:rPr>
            <w:rStyle w:val="pln"/>
            <w:rFonts w:ascii="Source Code Pro" w:hAnsi="Source Code Pro"/>
            <w:color w:val="000000"/>
            <w:sz w:val="21"/>
            <w:szCs w:val="21"/>
          </w:rPr>
          <w:t xml:space="preserve">          image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leszko</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sample</w:t>
        </w:r>
      </w:ins>
    </w:p>
    <w:p w14:paraId="0CF5989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12" w:author="Rajiv Bansal" w:date="2021-05-28T20:04:00Z"/>
          <w:rStyle w:val="pln"/>
          <w:rFonts w:ascii="Source Code Pro" w:hAnsi="Source Code Pro"/>
          <w:color w:val="000000"/>
          <w:sz w:val="21"/>
          <w:szCs w:val="21"/>
        </w:rPr>
      </w:pPr>
      <w:ins w:id="10113" w:author="Rajiv Bansal" w:date="2021-05-28T20:04:00Z">
        <w:r>
          <w:rPr>
            <w:rStyle w:val="pln"/>
            <w:rFonts w:ascii="Source Code Pro" w:hAnsi="Source Code Pro"/>
            <w:color w:val="000000"/>
            <w:sz w:val="21"/>
            <w:szCs w:val="21"/>
          </w:rPr>
          <w:t xml:space="preserve">          imagePullPolicy</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Always</w:t>
        </w:r>
      </w:ins>
    </w:p>
    <w:p w14:paraId="44EBEB0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14" w:author="Rajiv Bansal" w:date="2021-05-28T20:04:00Z"/>
          <w:rStyle w:val="pln"/>
          <w:rFonts w:ascii="Source Code Pro" w:hAnsi="Source Code Pro"/>
          <w:color w:val="000000"/>
          <w:sz w:val="21"/>
          <w:szCs w:val="21"/>
        </w:rPr>
      </w:pPr>
      <w:ins w:id="10115" w:author="Rajiv Bansal" w:date="2021-05-28T20:04:00Z">
        <w:r>
          <w:rPr>
            <w:rStyle w:val="pln"/>
            <w:rFonts w:ascii="Source Code Pro" w:hAnsi="Source Code Pro"/>
            <w:color w:val="000000"/>
            <w:sz w:val="21"/>
            <w:szCs w:val="21"/>
          </w:rPr>
          <w:t xml:space="preserve">          ports</w:t>
        </w:r>
        <w:r>
          <w:rPr>
            <w:rStyle w:val="pun"/>
            <w:rFonts w:ascii="Source Code Pro" w:hAnsi="Source Code Pro"/>
            <w:color w:val="666600"/>
            <w:sz w:val="21"/>
            <w:szCs w:val="21"/>
          </w:rPr>
          <w:t>:</w:t>
        </w:r>
      </w:ins>
    </w:p>
    <w:p w14:paraId="29A4C71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16" w:author="Rajiv Bansal" w:date="2021-05-28T20:04:00Z"/>
          <w:rStyle w:val="pln"/>
          <w:rFonts w:ascii="Source Code Pro" w:hAnsi="Source Code Pro"/>
          <w:color w:val="000000"/>
          <w:sz w:val="21"/>
          <w:szCs w:val="21"/>
        </w:rPr>
      </w:pPr>
      <w:ins w:id="10117"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containerPort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ins>
    </w:p>
    <w:p w14:paraId="3176526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18" w:author="Rajiv Bansal" w:date="2021-05-28T20:04:00Z"/>
          <w:rStyle w:val="pln"/>
          <w:rFonts w:ascii="Source Code Pro" w:hAnsi="Source Code Pro"/>
          <w:color w:val="000000"/>
          <w:sz w:val="21"/>
          <w:szCs w:val="21"/>
        </w:rPr>
      </w:pPr>
      <w:ins w:id="10119"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containerPort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8080</w:t>
        </w:r>
      </w:ins>
    </w:p>
    <w:p w14:paraId="2344618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20" w:author="Rajiv Bansal" w:date="2021-05-28T20:04:00Z"/>
          <w:rStyle w:val="pln"/>
          <w:rFonts w:ascii="Source Code Pro" w:hAnsi="Source Code Pro"/>
          <w:color w:val="000000"/>
          <w:sz w:val="21"/>
          <w:szCs w:val="21"/>
        </w:rPr>
      </w:pPr>
    </w:p>
    <w:p w14:paraId="115F758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21" w:author="Rajiv Bansal" w:date="2021-05-28T20:04:00Z"/>
          <w:rStyle w:val="pln"/>
          <w:rFonts w:ascii="Source Code Pro" w:hAnsi="Source Code Pro"/>
          <w:color w:val="000000"/>
          <w:sz w:val="21"/>
          <w:szCs w:val="21"/>
        </w:rPr>
      </w:pPr>
      <w:ins w:id="10122" w:author="Rajiv Bansal" w:date="2021-05-28T20:04:00Z">
        <w:r>
          <w:rPr>
            <w:rStyle w:val="pun"/>
            <w:rFonts w:ascii="Source Code Pro" w:hAnsi="Source Code Pro"/>
            <w:color w:val="666600"/>
            <w:sz w:val="21"/>
            <w:szCs w:val="21"/>
          </w:rPr>
          <w:t>---</w:t>
        </w:r>
      </w:ins>
    </w:p>
    <w:p w14:paraId="162BA57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23" w:author="Rajiv Bansal" w:date="2021-05-28T20:04:00Z"/>
          <w:rStyle w:val="pln"/>
          <w:rFonts w:ascii="Source Code Pro" w:hAnsi="Source Code Pro"/>
          <w:color w:val="000000"/>
          <w:sz w:val="21"/>
          <w:szCs w:val="21"/>
        </w:rPr>
      </w:pPr>
    </w:p>
    <w:p w14:paraId="23768FC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24" w:author="Rajiv Bansal" w:date="2021-05-28T20:04:00Z"/>
          <w:rStyle w:val="pln"/>
          <w:rFonts w:ascii="Source Code Pro" w:hAnsi="Source Code Pro"/>
          <w:color w:val="000000"/>
          <w:sz w:val="21"/>
          <w:szCs w:val="21"/>
        </w:rPr>
      </w:pPr>
      <w:ins w:id="10125" w:author="Rajiv Bansal" w:date="2021-05-28T20:04:00Z">
        <w:r>
          <w:rPr>
            <w:rStyle w:val="pln"/>
            <w:rFonts w:ascii="Source Code Pro" w:hAnsi="Source Code Pro"/>
            <w:color w:val="000000"/>
            <w:sz w:val="21"/>
            <w:szCs w:val="21"/>
          </w:rPr>
          <w:t>apiVersion</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v1</w:t>
        </w:r>
      </w:ins>
    </w:p>
    <w:p w14:paraId="1676BA2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26" w:author="Rajiv Bansal" w:date="2021-05-28T20:04:00Z"/>
          <w:rStyle w:val="pln"/>
          <w:rFonts w:ascii="Source Code Pro" w:hAnsi="Source Code Pro"/>
          <w:color w:val="000000"/>
          <w:sz w:val="21"/>
          <w:szCs w:val="21"/>
        </w:rPr>
      </w:pPr>
      <w:ins w:id="10127"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Service</w:t>
        </w:r>
      </w:ins>
    </w:p>
    <w:p w14:paraId="63D15E5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28" w:author="Rajiv Bansal" w:date="2021-05-28T20:04:00Z"/>
          <w:rStyle w:val="pln"/>
          <w:rFonts w:ascii="Source Code Pro" w:hAnsi="Source Code Pro"/>
          <w:color w:val="000000"/>
          <w:sz w:val="21"/>
          <w:szCs w:val="21"/>
        </w:rPr>
      </w:pPr>
      <w:ins w:id="10129"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721CEB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30" w:author="Rajiv Bansal" w:date="2021-05-28T20:04:00Z"/>
          <w:rStyle w:val="pln"/>
          <w:rFonts w:ascii="Source Code Pro" w:hAnsi="Source Code Pro"/>
          <w:color w:val="000000"/>
          <w:sz w:val="21"/>
          <w:szCs w:val="21"/>
        </w:rPr>
      </w:pPr>
      <w:ins w:id="10131"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5A74007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32" w:author="Rajiv Bansal" w:date="2021-05-28T20:04:00Z"/>
          <w:rStyle w:val="pln"/>
          <w:rFonts w:ascii="Source Code Pro" w:hAnsi="Source Code Pro"/>
          <w:color w:val="000000"/>
          <w:sz w:val="21"/>
          <w:szCs w:val="21"/>
        </w:rPr>
      </w:pPr>
      <w:ins w:id="10133" w:author="Rajiv Bansal" w:date="2021-05-28T20:04:00Z">
        <w:r>
          <w:rPr>
            <w:rStyle w:val="pln"/>
            <w:rFonts w:ascii="Source Code Pro" w:hAnsi="Source Code Pro"/>
            <w:color w:val="000000"/>
            <w:sz w:val="21"/>
            <w:szCs w:val="21"/>
          </w:rPr>
          <w:t>spec</w:t>
        </w:r>
        <w:r>
          <w:rPr>
            <w:rStyle w:val="pun"/>
            <w:rFonts w:ascii="Source Code Pro" w:hAnsi="Source Code Pro"/>
            <w:color w:val="666600"/>
            <w:sz w:val="21"/>
            <w:szCs w:val="21"/>
          </w:rPr>
          <w:t>:</w:t>
        </w:r>
      </w:ins>
    </w:p>
    <w:p w14:paraId="2F429BB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34" w:author="Rajiv Bansal" w:date="2021-05-28T20:04:00Z"/>
          <w:rStyle w:val="pln"/>
          <w:rFonts w:ascii="Source Code Pro" w:hAnsi="Source Code Pro"/>
          <w:color w:val="000000"/>
          <w:sz w:val="21"/>
          <w:szCs w:val="21"/>
        </w:rPr>
      </w:pPr>
      <w:ins w:id="10135" w:author="Rajiv Bansal" w:date="2021-05-28T20:04:00Z">
        <w:r>
          <w:rPr>
            <w:rStyle w:val="pln"/>
            <w:rFonts w:ascii="Source Code Pro" w:hAnsi="Source Code Pro"/>
            <w:color w:val="000000"/>
            <w:sz w:val="21"/>
            <w:szCs w:val="21"/>
          </w:rPr>
          <w:t xml:space="preserve">  type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LoadBalancer</w:t>
        </w:r>
      </w:ins>
    </w:p>
    <w:p w14:paraId="295D789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36" w:author="Rajiv Bansal" w:date="2021-05-28T20:04:00Z"/>
          <w:rStyle w:val="pln"/>
          <w:rFonts w:ascii="Source Code Pro" w:hAnsi="Source Code Pro"/>
          <w:color w:val="000000"/>
          <w:sz w:val="21"/>
          <w:szCs w:val="21"/>
        </w:rPr>
      </w:pPr>
      <w:ins w:id="10137" w:author="Rajiv Bansal" w:date="2021-05-28T20:04:00Z">
        <w:r>
          <w:rPr>
            <w:rStyle w:val="pln"/>
            <w:rFonts w:ascii="Source Code Pro" w:hAnsi="Source Code Pro"/>
            <w:color w:val="000000"/>
            <w:sz w:val="21"/>
            <w:szCs w:val="21"/>
          </w:rPr>
          <w:t xml:space="preserve">  selector</w:t>
        </w:r>
        <w:r>
          <w:rPr>
            <w:rStyle w:val="pun"/>
            <w:rFonts w:ascii="Source Code Pro" w:hAnsi="Source Code Pro"/>
            <w:color w:val="666600"/>
            <w:sz w:val="21"/>
            <w:szCs w:val="21"/>
          </w:rPr>
          <w:t>:</w:t>
        </w:r>
      </w:ins>
    </w:p>
    <w:p w14:paraId="01E7943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38" w:author="Rajiv Bansal" w:date="2021-05-28T20:04:00Z"/>
          <w:rStyle w:val="pln"/>
          <w:rFonts w:ascii="Source Code Pro" w:hAnsi="Source Code Pro"/>
          <w:color w:val="000000"/>
          <w:sz w:val="21"/>
          <w:szCs w:val="21"/>
        </w:rPr>
      </w:pPr>
      <w:ins w:id="10139"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2C2DE2A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40" w:author="Rajiv Bansal" w:date="2021-05-28T20:04:00Z"/>
          <w:rStyle w:val="pln"/>
          <w:rFonts w:ascii="Source Code Pro" w:hAnsi="Source Code Pro"/>
          <w:color w:val="000000"/>
          <w:sz w:val="21"/>
          <w:szCs w:val="21"/>
        </w:rPr>
      </w:pPr>
      <w:ins w:id="10141" w:author="Rajiv Bansal" w:date="2021-05-28T20:04:00Z">
        <w:r>
          <w:rPr>
            <w:rStyle w:val="pln"/>
            <w:rFonts w:ascii="Source Code Pro" w:hAnsi="Source Code Pro"/>
            <w:color w:val="000000"/>
            <w:sz w:val="21"/>
            <w:szCs w:val="21"/>
          </w:rPr>
          <w:lastRenderedPageBreak/>
          <w:t xml:space="preserve">  ports</w:t>
        </w:r>
        <w:r>
          <w:rPr>
            <w:rStyle w:val="pun"/>
            <w:rFonts w:ascii="Source Code Pro" w:hAnsi="Source Code Pro"/>
            <w:color w:val="666600"/>
            <w:sz w:val="21"/>
            <w:szCs w:val="21"/>
          </w:rPr>
          <w:t>:</w:t>
        </w:r>
      </w:ins>
    </w:p>
    <w:p w14:paraId="775C6D3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42" w:author="Rajiv Bansal" w:date="2021-05-28T20:04:00Z"/>
          <w:rStyle w:val="pln"/>
          <w:rFonts w:ascii="Source Code Pro" w:hAnsi="Source Code Pro"/>
          <w:color w:val="000000"/>
          <w:sz w:val="21"/>
          <w:szCs w:val="21"/>
        </w:rPr>
      </w:pPr>
      <w:ins w:id="10143"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ins>
    </w:p>
    <w:p w14:paraId="2FD5E9D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44" w:author="Rajiv Bansal" w:date="2021-05-28T20:04:00Z"/>
          <w:rStyle w:val="pln"/>
          <w:rFonts w:ascii="Source Code Pro" w:hAnsi="Source Code Pro"/>
          <w:color w:val="000000"/>
          <w:sz w:val="21"/>
          <w:szCs w:val="21"/>
        </w:rPr>
      </w:pPr>
      <w:ins w:id="10145" w:author="Rajiv Bansal" w:date="2021-05-28T20:04:00Z">
        <w:r>
          <w:rPr>
            <w:rStyle w:val="pln"/>
            <w:rFonts w:ascii="Source Code Pro" w:hAnsi="Source Code Pro"/>
            <w:color w:val="000000"/>
            <w:sz w:val="21"/>
            <w:szCs w:val="21"/>
          </w:rPr>
          <w:t xml:space="preserve">    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ins>
    </w:p>
    <w:p w14:paraId="3C7791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46" w:author="Rajiv Bansal" w:date="2021-05-28T20:04:00Z"/>
          <w:rStyle w:val="pln"/>
          <w:rFonts w:ascii="Source Code Pro" w:hAnsi="Source Code Pro"/>
          <w:color w:val="000000"/>
          <w:sz w:val="21"/>
          <w:szCs w:val="21"/>
        </w:rPr>
      </w:pPr>
      <w:ins w:id="10147"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app</w:t>
        </w:r>
      </w:ins>
    </w:p>
    <w:p w14:paraId="5216AE0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48" w:author="Rajiv Bansal" w:date="2021-05-28T20:04:00Z"/>
          <w:rFonts w:ascii="Source Code Pro" w:hAnsi="Source Code Pro"/>
          <w:color w:val="333333"/>
          <w:sz w:val="21"/>
          <w:szCs w:val="21"/>
        </w:rPr>
      </w:pPr>
      <w:ins w:id="10149" w:author="Rajiv Bansal" w:date="2021-05-28T20:04:00Z">
        <w:r>
          <w:rPr>
            <w:rStyle w:val="pln"/>
            <w:rFonts w:ascii="Source Code Pro" w:hAnsi="Source Code Pro"/>
            <w:color w:val="000000"/>
            <w:sz w:val="21"/>
            <w:szCs w:val="21"/>
          </w:rPr>
          <w:t xml:space="preserve">    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8080</w:t>
        </w:r>
      </w:ins>
    </w:p>
    <w:p w14:paraId="4B1F0F0B" w14:textId="77777777" w:rsidR="00FA5B57" w:rsidRDefault="00FA5B57" w:rsidP="00FA5B57">
      <w:pPr>
        <w:pStyle w:val="NormalWeb"/>
        <w:spacing w:before="0" w:beforeAutospacing="0" w:after="360" w:afterAutospacing="0"/>
        <w:rPr>
          <w:ins w:id="10150" w:author="Rajiv Bansal" w:date="2021-05-28T20:04:00Z"/>
          <w:rFonts w:ascii="Open Sans" w:hAnsi="Open Sans" w:cs="Open Sans"/>
          <w:color w:val="333333"/>
        </w:rPr>
      </w:pPr>
      <w:ins w:id="10151" w:author="Rajiv Bansal" w:date="2021-05-28T20:04:00Z">
        <w:r>
          <w:rPr>
            <w:rFonts w:ascii="Open Sans" w:hAnsi="Open Sans" w:cs="Open Sans"/>
            <w:color w:val="333333"/>
          </w:rPr>
          <w:t>Then, to deploy an application, run the following command:</w:t>
        </w:r>
      </w:ins>
    </w:p>
    <w:p w14:paraId="0191044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52" w:author="Rajiv Bansal" w:date="2021-05-28T20:04:00Z"/>
          <w:rFonts w:ascii="Source Code Pro" w:hAnsi="Source Code Pro"/>
          <w:color w:val="333333"/>
          <w:sz w:val="21"/>
          <w:szCs w:val="21"/>
        </w:rPr>
      </w:pPr>
      <w:ins w:id="10153"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deployment</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35E8F48" w14:textId="77777777" w:rsidR="00FA5B57" w:rsidRDefault="00FA5B57" w:rsidP="00FA5B57">
      <w:pPr>
        <w:pStyle w:val="Heading4"/>
        <w:spacing w:before="0" w:after="240" w:line="450" w:lineRule="atLeast"/>
        <w:rPr>
          <w:ins w:id="10154" w:author="Rajiv Bansal" w:date="2021-05-28T20:04:00Z"/>
          <w:rFonts w:ascii="Arial" w:hAnsi="Arial" w:cs="Arial"/>
          <w:color w:val="333333"/>
          <w:sz w:val="36"/>
          <w:szCs w:val="36"/>
        </w:rPr>
      </w:pPr>
      <w:ins w:id="10155" w:author="Rajiv Bansal" w:date="2021-05-28T20:04:00Z">
        <w:r>
          <w:rPr>
            <w:rFonts w:ascii="Arial" w:hAnsi="Arial" w:cs="Arial"/>
            <w:b/>
            <w:bCs/>
            <w:color w:val="333333"/>
            <w:sz w:val="36"/>
            <w:szCs w:val="36"/>
          </w:rPr>
          <w:t>Step 5: Verify that the application works correctly</w:t>
        </w:r>
      </w:ins>
    </w:p>
    <w:p w14:paraId="4DAB956C" w14:textId="77777777" w:rsidR="00FA5B57" w:rsidRDefault="00FA5B57" w:rsidP="00FA5B57">
      <w:pPr>
        <w:pStyle w:val="NormalWeb"/>
        <w:spacing w:before="0" w:beforeAutospacing="0" w:after="360" w:afterAutospacing="0"/>
        <w:rPr>
          <w:ins w:id="10156" w:author="Rajiv Bansal" w:date="2021-05-28T20:04:00Z"/>
          <w:rFonts w:ascii="Open Sans" w:hAnsi="Open Sans" w:cs="Open Sans"/>
          <w:color w:val="333333"/>
        </w:rPr>
      </w:pPr>
      <w:ins w:id="10157" w:author="Rajiv Bansal" w:date="2021-05-28T20:04:00Z">
        <w:r>
          <w:rPr>
            <w:rFonts w:ascii="Open Sans" w:hAnsi="Open Sans" w:cs="Open Sans"/>
            <w:color w:val="333333"/>
          </w:rPr>
          <w:t>You can check that the Deployment and Service were created.</w:t>
        </w:r>
      </w:ins>
    </w:p>
    <w:p w14:paraId="4A9034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58" w:author="Rajiv Bansal" w:date="2021-05-28T20:04:00Z"/>
          <w:rStyle w:val="pln"/>
          <w:rFonts w:ascii="Source Code Pro" w:hAnsi="Source Code Pro"/>
          <w:color w:val="000000"/>
          <w:sz w:val="21"/>
          <w:szCs w:val="21"/>
        </w:rPr>
      </w:pPr>
      <w:ins w:id="10159" w:author="Rajiv Bansal" w:date="2021-05-28T20:04:00Z">
        <w:r>
          <w:rPr>
            <w:rStyle w:val="pln"/>
            <w:rFonts w:ascii="Source Code Pro" w:hAnsi="Source Code Pro"/>
            <w:color w:val="000000"/>
            <w:sz w:val="21"/>
            <w:szCs w:val="21"/>
          </w:rPr>
          <w:t xml:space="preserve">$ kubectl </w:t>
        </w:r>
        <w:r>
          <w:rPr>
            <w:rStyle w:val="kwd"/>
            <w:rFonts w:ascii="Source Code Pro" w:hAnsi="Source Code Pro"/>
            <w:color w:val="000088"/>
            <w:sz w:val="21"/>
            <w:szCs w:val="21"/>
          </w:rPr>
          <w:t>get</w:t>
        </w:r>
        <w:r>
          <w:rPr>
            <w:rStyle w:val="pln"/>
            <w:rFonts w:ascii="Source Code Pro" w:hAnsi="Source Code Pro"/>
            <w:color w:val="000000"/>
            <w:sz w:val="21"/>
            <w:szCs w:val="21"/>
          </w:rPr>
          <w:t xml:space="preserve"> all</w:t>
        </w:r>
      </w:ins>
    </w:p>
    <w:p w14:paraId="193BEA9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0" w:author="Rajiv Bansal" w:date="2021-05-28T20:04:00Z"/>
          <w:rStyle w:val="pln"/>
          <w:rFonts w:ascii="Source Code Pro" w:hAnsi="Source Code Pro"/>
          <w:color w:val="000000"/>
          <w:sz w:val="21"/>
          <w:szCs w:val="21"/>
        </w:rPr>
      </w:pPr>
      <w:ins w:id="10161" w:author="Rajiv Bansal" w:date="2021-05-28T20:04:00Z">
        <w:r>
          <w:rPr>
            <w:rStyle w:val="pln"/>
            <w:rFonts w:ascii="Source Code Pro" w:hAnsi="Source Code Pro"/>
            <w:color w:val="000000"/>
            <w:sz w:val="21"/>
            <w:szCs w:val="21"/>
          </w:rPr>
          <w:t>NAME                                      READY     STATUS    RESTARTS   AGE</w:t>
        </w:r>
      </w:ins>
    </w:p>
    <w:p w14:paraId="2AA2C07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2" w:author="Rajiv Bansal" w:date="2021-05-28T20:04:00Z"/>
          <w:rStyle w:val="pln"/>
          <w:rFonts w:ascii="Source Code Pro" w:hAnsi="Source Code Pro"/>
          <w:color w:val="000000"/>
          <w:sz w:val="21"/>
          <w:szCs w:val="21"/>
        </w:rPr>
      </w:pPr>
      <w:ins w:id="10163"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lit"/>
            <w:rFonts w:ascii="Source Code Pro" w:hAnsi="Source Code Pro"/>
            <w:color w:val="006666"/>
            <w:sz w:val="21"/>
            <w:szCs w:val="21"/>
          </w:rPr>
          <w:t>64tnk</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40BECF3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4" w:author="Rajiv Bansal" w:date="2021-05-28T20:04:00Z"/>
          <w:rStyle w:val="pln"/>
          <w:rFonts w:ascii="Source Code Pro" w:hAnsi="Source Code Pro"/>
          <w:color w:val="000000"/>
          <w:sz w:val="21"/>
          <w:szCs w:val="21"/>
        </w:rPr>
      </w:pPr>
      <w:ins w:id="10165"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 xml:space="preserve">jjhcs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45s</w:t>
        </w:r>
      </w:ins>
    </w:p>
    <w:p w14:paraId="731FD14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6" w:author="Rajiv Bansal" w:date="2021-05-28T20:04:00Z"/>
          <w:rStyle w:val="pln"/>
          <w:rFonts w:ascii="Source Code Pro" w:hAnsi="Source Code Pro"/>
          <w:color w:val="000000"/>
          <w:sz w:val="21"/>
          <w:szCs w:val="21"/>
        </w:rPr>
      </w:pPr>
    </w:p>
    <w:p w14:paraId="26ACBDB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7" w:author="Rajiv Bansal" w:date="2021-05-28T20:04:00Z"/>
          <w:rStyle w:val="pln"/>
          <w:rFonts w:ascii="Source Code Pro" w:hAnsi="Source Code Pro"/>
          <w:color w:val="000000"/>
          <w:sz w:val="21"/>
          <w:szCs w:val="21"/>
        </w:rPr>
      </w:pPr>
      <w:ins w:id="10168" w:author="Rajiv Bansal" w:date="2021-05-28T20:04:00Z">
        <w:r>
          <w:rPr>
            <w:rStyle w:val="pln"/>
            <w:rFonts w:ascii="Source Code Pro" w:hAnsi="Source Code Pro"/>
            <w:color w:val="000000"/>
            <w:sz w:val="21"/>
            <w:szCs w:val="21"/>
          </w:rPr>
          <w:t>NAME                         TYPE           CLUSTER</w:t>
        </w:r>
        <w:r>
          <w:rPr>
            <w:rStyle w:val="pun"/>
            <w:rFonts w:ascii="Source Code Pro" w:hAnsi="Source Code Pro"/>
            <w:color w:val="666600"/>
            <w:sz w:val="21"/>
            <w:szCs w:val="21"/>
          </w:rPr>
          <w:t>-</w:t>
        </w:r>
        <w:r>
          <w:rPr>
            <w:rStyle w:val="pln"/>
            <w:rFonts w:ascii="Source Code Pro" w:hAnsi="Source Code Pro"/>
            <w:color w:val="000000"/>
            <w:sz w:val="21"/>
            <w:szCs w:val="21"/>
          </w:rPr>
          <w:t>IP      EXTERNAL</w:t>
        </w:r>
        <w:r>
          <w:rPr>
            <w:rStyle w:val="pun"/>
            <w:rFonts w:ascii="Source Code Pro" w:hAnsi="Source Code Pro"/>
            <w:color w:val="666600"/>
            <w:sz w:val="21"/>
            <w:szCs w:val="21"/>
          </w:rPr>
          <w:t>-</w:t>
        </w:r>
        <w:r>
          <w:rPr>
            <w:rStyle w:val="pln"/>
            <w:rFonts w:ascii="Source Code Pro" w:hAnsi="Source Code Pro"/>
            <w:color w:val="000000"/>
            <w:sz w:val="21"/>
            <w:szCs w:val="21"/>
          </w:rPr>
          <w:t>IP      PORT</w:t>
        </w:r>
        <w:r>
          <w:rPr>
            <w:rStyle w:val="pun"/>
            <w:rFonts w:ascii="Source Code Pro" w:hAnsi="Source Code Pro"/>
            <w:color w:val="666600"/>
            <w:sz w:val="21"/>
            <w:szCs w:val="21"/>
          </w:rPr>
          <w:t>(</w:t>
        </w:r>
        <w:r>
          <w:rPr>
            <w:rStyle w:val="pln"/>
            <w:rFonts w:ascii="Source Code Pro" w:hAnsi="Source Code Pro"/>
            <w:color w:val="000000"/>
            <w:sz w:val="21"/>
            <w:szCs w:val="21"/>
          </w:rPr>
          <w:t>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AGE</w:t>
        </w:r>
      </w:ins>
    </w:p>
    <w:p w14:paraId="4BF76B1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69" w:author="Rajiv Bansal" w:date="2021-05-28T20:04:00Z"/>
          <w:rStyle w:val="pln"/>
          <w:rFonts w:ascii="Source Code Pro" w:hAnsi="Source Code Pro"/>
          <w:color w:val="000000"/>
          <w:sz w:val="21"/>
          <w:szCs w:val="21"/>
        </w:rPr>
      </w:pPr>
      <w:ins w:id="10170" w:author="Rajiv Bansal" w:date="2021-05-28T20:04:00Z">
        <w:r>
          <w:rPr>
            <w:rStyle w:val="pln"/>
            <w:rFonts w:ascii="Source Code Pro" w:hAnsi="Source Code Pro"/>
            <w:color w:val="000000"/>
            <w:sz w:val="21"/>
            <w:szCs w:val="21"/>
          </w:rPr>
          <w:t>service</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typ"/>
            <w:rFonts w:ascii="Source Code Pro" w:hAnsi="Source Code Pro"/>
            <w:color w:val="660066"/>
            <w:sz w:val="21"/>
            <w:szCs w:val="21"/>
          </w:rPr>
          <w:t>LoadBalancer</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10.19</w:t>
        </w:r>
        <w:r>
          <w:rPr>
            <w:rStyle w:val="pun"/>
            <w:rFonts w:ascii="Source Code Pro" w:hAnsi="Source Code Pro"/>
            <w:color w:val="666600"/>
            <w:sz w:val="21"/>
            <w:szCs w:val="21"/>
          </w:rPr>
          <w:t>.</w:t>
        </w:r>
        <w:r>
          <w:rPr>
            <w:rStyle w:val="lit"/>
            <w:rFonts w:ascii="Source Code Pro" w:hAnsi="Source Code Pro"/>
            <w:color w:val="006666"/>
            <w:sz w:val="21"/>
            <w:szCs w:val="21"/>
          </w:rPr>
          <w:t>251.145</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104.154</w:t>
        </w:r>
        <w:r>
          <w:rPr>
            <w:rStyle w:val="pun"/>
            <w:rFonts w:ascii="Source Code Pro" w:hAnsi="Source Code Pro"/>
            <w:color w:val="666600"/>
            <w:sz w:val="21"/>
            <w:szCs w:val="21"/>
          </w:rPr>
          <w:t>.</w:t>
        </w:r>
        <w:r>
          <w:rPr>
            <w:rStyle w:val="lit"/>
            <w:rFonts w:ascii="Source Code Pro" w:hAnsi="Source Code Pro"/>
            <w:color w:val="006666"/>
            <w:sz w:val="21"/>
            <w:szCs w:val="21"/>
          </w:rPr>
          <w:t>43.142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r>
          <w:rPr>
            <w:rStyle w:val="pun"/>
            <w:rFonts w:ascii="Source Code Pro" w:hAnsi="Source Code Pro"/>
            <w:color w:val="666600"/>
            <w:sz w:val="21"/>
            <w:szCs w:val="21"/>
          </w:rPr>
          <w:t>:</w:t>
        </w:r>
        <w:r>
          <w:rPr>
            <w:rStyle w:val="lit"/>
            <w:rFonts w:ascii="Source Code Pro" w:hAnsi="Source Code Pro"/>
            <w:color w:val="006666"/>
            <w:sz w:val="21"/>
            <w:szCs w:val="21"/>
          </w:rPr>
          <w:t>32302</w:t>
        </w:r>
        <w:r>
          <w:rPr>
            <w:rStyle w:val="pun"/>
            <w:rFonts w:ascii="Source Code Pro" w:hAnsi="Source Code Pro"/>
            <w:color w:val="666600"/>
            <w:sz w:val="21"/>
            <w:szCs w:val="21"/>
          </w:rPr>
          <w:t>/</w:t>
        </w:r>
        <w:r>
          <w:rPr>
            <w:rStyle w:val="pln"/>
            <w:rFonts w:ascii="Source Code Pro" w:hAnsi="Source Code Pro"/>
            <w:color w:val="000000"/>
            <w:sz w:val="21"/>
            <w:szCs w:val="21"/>
          </w:rPr>
          <w:t>TCP</w:t>
        </w:r>
        <w:r>
          <w:rPr>
            <w:rStyle w:val="pun"/>
            <w:rFonts w:ascii="Source Code Pro" w:hAnsi="Source Code Pro"/>
            <w:color w:val="666600"/>
            <w:sz w:val="21"/>
            <w:szCs w:val="21"/>
          </w:rPr>
          <w:t>,</w:t>
        </w:r>
        <w:r>
          <w:rPr>
            <w:rStyle w:val="lit"/>
            <w:rFonts w:ascii="Source Code Pro" w:hAnsi="Source Code Pro"/>
            <w:color w:val="006666"/>
            <w:sz w:val="21"/>
            <w:szCs w:val="21"/>
          </w:rPr>
          <w:t>8080</w:t>
        </w:r>
        <w:r>
          <w:rPr>
            <w:rStyle w:val="pun"/>
            <w:rFonts w:ascii="Source Code Pro" w:hAnsi="Source Code Pro"/>
            <w:color w:val="666600"/>
            <w:sz w:val="21"/>
            <w:szCs w:val="21"/>
          </w:rPr>
          <w:t>:</w:t>
        </w:r>
        <w:r>
          <w:rPr>
            <w:rStyle w:val="lit"/>
            <w:rFonts w:ascii="Source Code Pro" w:hAnsi="Source Code Pro"/>
            <w:color w:val="006666"/>
            <w:sz w:val="21"/>
            <w:szCs w:val="21"/>
          </w:rPr>
          <w:t>31613</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TCP   </w:t>
        </w:r>
        <w:r>
          <w:rPr>
            <w:rStyle w:val="lit"/>
            <w:rFonts w:ascii="Source Code Pro" w:hAnsi="Source Code Pro"/>
            <w:color w:val="006666"/>
            <w:sz w:val="21"/>
            <w:szCs w:val="21"/>
          </w:rPr>
          <w:t>2m</w:t>
        </w:r>
      </w:ins>
    </w:p>
    <w:p w14:paraId="6DD498D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1" w:author="Rajiv Bansal" w:date="2021-05-28T20:04:00Z"/>
          <w:rStyle w:val="pln"/>
          <w:rFonts w:ascii="Source Code Pro" w:hAnsi="Source Code Pro"/>
          <w:color w:val="000000"/>
          <w:sz w:val="21"/>
          <w:szCs w:val="21"/>
        </w:rPr>
      </w:pPr>
    </w:p>
    <w:p w14:paraId="0FF751A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2" w:author="Rajiv Bansal" w:date="2021-05-28T20:04:00Z"/>
          <w:rStyle w:val="pln"/>
          <w:rFonts w:ascii="Source Code Pro" w:hAnsi="Source Code Pro"/>
          <w:color w:val="000000"/>
          <w:sz w:val="21"/>
          <w:szCs w:val="21"/>
        </w:rPr>
      </w:pPr>
      <w:ins w:id="10173"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1E03874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4" w:author="Rajiv Bansal" w:date="2021-05-28T20:04:00Z"/>
          <w:rStyle w:val="pln"/>
          <w:rFonts w:ascii="Source Code Pro" w:hAnsi="Source Code Pro"/>
          <w:color w:val="000000"/>
          <w:sz w:val="21"/>
          <w:szCs w:val="21"/>
        </w:rPr>
      </w:pPr>
      <w:ins w:id="10175"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08685C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6" w:author="Rajiv Bansal" w:date="2021-05-28T20:04:00Z"/>
          <w:rStyle w:val="pln"/>
          <w:rFonts w:ascii="Source Code Pro" w:hAnsi="Source Code Pro"/>
          <w:color w:val="000000"/>
          <w:sz w:val="21"/>
          <w:szCs w:val="21"/>
        </w:rPr>
      </w:pPr>
    </w:p>
    <w:p w14:paraId="26A1E74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7" w:author="Rajiv Bansal" w:date="2021-05-28T20:04:00Z"/>
          <w:rStyle w:val="pln"/>
          <w:rFonts w:ascii="Source Code Pro" w:hAnsi="Source Code Pro"/>
          <w:color w:val="000000"/>
          <w:sz w:val="21"/>
          <w:szCs w:val="21"/>
        </w:rPr>
      </w:pPr>
      <w:ins w:id="10178" w:author="Rajiv Bansal" w:date="2021-05-28T20:04:00Z">
        <w:r>
          <w:rPr>
            <w:rStyle w:val="pln"/>
            <w:rFonts w:ascii="Source Code Pro" w:hAnsi="Source Code Pro"/>
            <w:color w:val="000000"/>
            <w:sz w:val="21"/>
            <w:szCs w:val="21"/>
          </w:rPr>
          <w:t>NAME                                                  DESIRED   CURRENT   READY     AGE</w:t>
        </w:r>
      </w:ins>
    </w:p>
    <w:p w14:paraId="2C31569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79" w:author="Rajiv Bansal" w:date="2021-05-28T20:04:00Z"/>
          <w:rStyle w:val="pln"/>
          <w:rFonts w:ascii="Source Code Pro" w:hAnsi="Source Code Pro"/>
          <w:color w:val="000000"/>
          <w:sz w:val="21"/>
          <w:szCs w:val="21"/>
        </w:rPr>
      </w:pPr>
      <w:ins w:id="10180"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7BD4D97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81" w:author="Rajiv Bansal" w:date="2021-05-28T20:04:00Z"/>
          <w:rStyle w:val="pln"/>
          <w:rFonts w:ascii="Source Code Pro" w:hAnsi="Source Code Pro"/>
          <w:color w:val="000000"/>
          <w:sz w:val="21"/>
          <w:szCs w:val="21"/>
        </w:rPr>
      </w:pPr>
    </w:p>
    <w:p w14:paraId="2FA7A3E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82" w:author="Rajiv Bansal" w:date="2021-05-28T20:04:00Z"/>
          <w:rStyle w:val="pln"/>
          <w:rFonts w:ascii="Source Code Pro" w:hAnsi="Source Code Pro"/>
          <w:color w:val="000000"/>
          <w:sz w:val="21"/>
          <w:szCs w:val="21"/>
        </w:rPr>
      </w:pPr>
      <w:ins w:id="10183"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4D48213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84" w:author="Rajiv Bansal" w:date="2021-05-28T20:04:00Z"/>
          <w:rStyle w:val="pln"/>
          <w:rFonts w:ascii="Source Code Pro" w:hAnsi="Source Code Pro"/>
          <w:color w:val="000000"/>
          <w:sz w:val="21"/>
          <w:szCs w:val="21"/>
        </w:rPr>
      </w:pPr>
      <w:ins w:id="10185"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330548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86" w:author="Rajiv Bansal" w:date="2021-05-28T20:04:00Z"/>
          <w:rStyle w:val="pln"/>
          <w:rFonts w:ascii="Source Code Pro" w:hAnsi="Source Code Pro"/>
          <w:color w:val="000000"/>
          <w:sz w:val="21"/>
          <w:szCs w:val="21"/>
        </w:rPr>
      </w:pPr>
    </w:p>
    <w:p w14:paraId="5028062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87" w:author="Rajiv Bansal" w:date="2021-05-28T20:04:00Z"/>
          <w:rStyle w:val="pln"/>
          <w:rFonts w:ascii="Source Code Pro" w:hAnsi="Source Code Pro"/>
          <w:color w:val="000000"/>
          <w:sz w:val="21"/>
          <w:szCs w:val="21"/>
        </w:rPr>
      </w:pPr>
      <w:ins w:id="10188" w:author="Rajiv Bansal" w:date="2021-05-28T20:04:00Z">
        <w:r>
          <w:rPr>
            <w:rStyle w:val="pln"/>
            <w:rFonts w:ascii="Source Code Pro" w:hAnsi="Source Code Pro"/>
            <w:color w:val="000000"/>
            <w:sz w:val="21"/>
            <w:szCs w:val="21"/>
          </w:rPr>
          <w:t>NAME                                            DESIRED   CURRENT   READY     AGE</w:t>
        </w:r>
      </w:ins>
    </w:p>
    <w:p w14:paraId="2A7FEB3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89" w:author="Rajiv Bansal" w:date="2021-05-28T20:04:00Z"/>
          <w:rFonts w:ascii="Source Code Pro" w:hAnsi="Source Code Pro"/>
          <w:color w:val="333333"/>
          <w:sz w:val="21"/>
          <w:szCs w:val="21"/>
        </w:rPr>
      </w:pPr>
      <w:ins w:id="10190"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086F84E9" w14:textId="77777777" w:rsidR="00FA5B57" w:rsidRDefault="00FA5B57" w:rsidP="00FA5B57">
      <w:pPr>
        <w:pStyle w:val="NormalWeb"/>
        <w:spacing w:before="0" w:beforeAutospacing="0" w:after="360" w:afterAutospacing="0"/>
        <w:rPr>
          <w:ins w:id="10191" w:author="Rajiv Bansal" w:date="2021-05-28T20:04:00Z"/>
          <w:rFonts w:ascii="Open Sans" w:hAnsi="Open Sans" w:cs="Open Sans"/>
          <w:color w:val="333333"/>
        </w:rPr>
      </w:pPr>
      <w:ins w:id="10192" w:author="Rajiv Bansal" w:date="2021-05-28T20:04:00Z">
        <w:r>
          <w:rPr>
            <w:rFonts w:ascii="Open Sans" w:hAnsi="Open Sans" w:cs="Open Sans"/>
            <w:color w:val="333333"/>
          </w:rPr>
          <w:t>In the logs for PODs, you should see that the Hazelcast members formed a cluster.</w:t>
        </w:r>
      </w:ins>
    </w:p>
    <w:p w14:paraId="394A8FA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93" w:author="Rajiv Bansal" w:date="2021-05-28T20:04:00Z"/>
          <w:rStyle w:val="pln"/>
          <w:rFonts w:ascii="Source Code Pro" w:hAnsi="Source Code Pro"/>
          <w:color w:val="000000"/>
          <w:sz w:val="21"/>
          <w:szCs w:val="21"/>
        </w:rPr>
      </w:pPr>
      <w:ins w:id="10194" w:author="Rajiv Bansal" w:date="2021-05-28T20:04:00Z">
        <w:r>
          <w:rPr>
            <w:rStyle w:val="pln"/>
            <w:rFonts w:ascii="Source Code Pro" w:hAnsi="Source Code Pro"/>
            <w:color w:val="000000"/>
            <w:sz w:val="21"/>
            <w:szCs w:val="21"/>
          </w:rPr>
          <w:t>$ kubectl logs 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jjhcs</w:t>
        </w:r>
      </w:ins>
    </w:p>
    <w:p w14:paraId="7C75A53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95" w:author="Rajiv Bansal" w:date="2021-05-28T20:04:00Z"/>
          <w:rStyle w:val="pln"/>
          <w:rFonts w:ascii="Source Code Pro" w:hAnsi="Source Code Pro"/>
          <w:color w:val="000000"/>
          <w:sz w:val="21"/>
          <w:szCs w:val="21"/>
        </w:rPr>
      </w:pPr>
      <w:ins w:id="10196"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484F83D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97" w:author="Rajiv Bansal" w:date="2021-05-28T20:04:00Z"/>
          <w:rStyle w:val="pln"/>
          <w:rFonts w:ascii="Source Code Pro" w:hAnsi="Source Code Pro"/>
          <w:color w:val="000000"/>
          <w:sz w:val="21"/>
          <w:szCs w:val="21"/>
        </w:rPr>
      </w:pPr>
      <w:ins w:id="10198"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Members</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size</w:t>
        </w:r>
        <w:r>
          <w:rPr>
            <w:rStyle w:val="pun"/>
            <w:rFonts w:ascii="Source Code Pro" w:hAnsi="Source Code Pro"/>
            <w:color w:val="666600"/>
            <w:sz w:val="21"/>
            <w:szCs w:val="21"/>
          </w:rPr>
          <w:t>:</w:t>
        </w:r>
        <w:r>
          <w:rPr>
            <w:rStyle w:val="lit"/>
            <w:rFonts w:ascii="Source Code Pro" w:hAnsi="Source Code Pro"/>
            <w:color w:val="006666"/>
            <w:sz w:val="21"/>
            <w:szCs w:val="21"/>
          </w:rPr>
          <w:t>2</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ver</w:t>
        </w:r>
        <w:r>
          <w:rPr>
            <w:rStyle w:val="pun"/>
            <w:rFonts w:ascii="Source Code Pro" w:hAnsi="Source Code Pro"/>
            <w:color w:val="666600"/>
            <w:sz w:val="21"/>
            <w:szCs w:val="21"/>
          </w:rPr>
          <w:t>:</w:t>
        </w:r>
        <w:r>
          <w:rPr>
            <w:rStyle w:val="lit"/>
            <w:rFonts w:ascii="Source Code Pro" w:hAnsi="Source Code Pro"/>
            <w:color w:val="006666"/>
            <w:sz w:val="21"/>
            <w:szCs w:val="21"/>
          </w:rPr>
          <w:t>4</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2D80F78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199" w:author="Rajiv Bansal" w:date="2021-05-28T20:04:00Z"/>
          <w:rStyle w:val="pln"/>
          <w:rFonts w:ascii="Source Code Pro" w:hAnsi="Source Code Pro"/>
          <w:color w:val="000000"/>
          <w:sz w:val="21"/>
          <w:szCs w:val="21"/>
        </w:rPr>
      </w:pPr>
      <w:ins w:id="10200"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2.6</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33076b61</w:t>
        </w:r>
        <w:r>
          <w:rPr>
            <w:rStyle w:val="pun"/>
            <w:rFonts w:ascii="Source Code Pro" w:hAnsi="Source Code Pro"/>
            <w:color w:val="666600"/>
            <w:sz w:val="21"/>
            <w:szCs w:val="21"/>
          </w:rPr>
          <w:t>-</w:t>
        </w:r>
        <w:r>
          <w:rPr>
            <w:rStyle w:val="pln"/>
            <w:rFonts w:ascii="Source Code Pro" w:hAnsi="Source Code Pro"/>
            <w:color w:val="000000"/>
            <w:sz w:val="21"/>
            <w:szCs w:val="21"/>
          </w:rPr>
          <w:t>e99d</w:t>
        </w:r>
        <w:r>
          <w:rPr>
            <w:rStyle w:val="pun"/>
            <w:rFonts w:ascii="Source Code Pro" w:hAnsi="Source Code Pro"/>
            <w:color w:val="666600"/>
            <w:sz w:val="21"/>
            <w:szCs w:val="21"/>
          </w:rPr>
          <w:t>-</w:t>
        </w:r>
        <w:r>
          <w:rPr>
            <w:rStyle w:val="lit"/>
            <w:rFonts w:ascii="Source Code Pro" w:hAnsi="Source Code Pro"/>
            <w:color w:val="006666"/>
            <w:sz w:val="21"/>
            <w:szCs w:val="21"/>
          </w:rPr>
          <w:t>46f2</w:t>
        </w:r>
        <w:r>
          <w:rPr>
            <w:rStyle w:val="pun"/>
            <w:rFonts w:ascii="Source Code Pro" w:hAnsi="Source Code Pro"/>
            <w:color w:val="666600"/>
            <w:sz w:val="21"/>
            <w:szCs w:val="21"/>
          </w:rPr>
          <w:t>-</w:t>
        </w:r>
        <w:r>
          <w:rPr>
            <w:rStyle w:val="pln"/>
            <w:rFonts w:ascii="Source Code Pro" w:hAnsi="Source Code Pro"/>
            <w:color w:val="000000"/>
            <w:sz w:val="21"/>
            <w:szCs w:val="21"/>
          </w:rPr>
          <w:t>b5c1</w:t>
        </w:r>
        <w:r>
          <w:rPr>
            <w:rStyle w:val="pun"/>
            <w:rFonts w:ascii="Source Code Pro" w:hAnsi="Source Code Pro"/>
            <w:color w:val="666600"/>
            <w:sz w:val="21"/>
            <w:szCs w:val="21"/>
          </w:rPr>
          <w:t>-</w:t>
        </w:r>
        <w:r>
          <w:rPr>
            <w:rStyle w:val="lit"/>
            <w:rFonts w:ascii="Source Code Pro" w:hAnsi="Source Code Pro"/>
            <w:color w:val="006666"/>
            <w:sz w:val="21"/>
            <w:szCs w:val="21"/>
          </w:rPr>
          <w:t>35e0e75f2311</w:t>
        </w:r>
      </w:ins>
    </w:p>
    <w:p w14:paraId="47A44FD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201" w:author="Rajiv Bansal" w:date="2021-05-28T20:04:00Z"/>
          <w:rStyle w:val="pln"/>
          <w:rFonts w:ascii="Source Code Pro" w:hAnsi="Source Code Pro"/>
          <w:color w:val="000000"/>
          <w:sz w:val="21"/>
          <w:szCs w:val="21"/>
        </w:rPr>
      </w:pPr>
      <w:ins w:id="10202"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2.8</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9ba9bb61</w:t>
        </w:r>
        <w:r>
          <w:rPr>
            <w:rStyle w:val="pun"/>
            <w:rFonts w:ascii="Source Code Pro" w:hAnsi="Source Code Pro"/>
            <w:color w:val="666600"/>
            <w:sz w:val="21"/>
            <w:szCs w:val="21"/>
          </w:rPr>
          <w:t>-</w:t>
        </w:r>
        <w:r>
          <w:rPr>
            <w:rStyle w:val="lit"/>
            <w:rFonts w:ascii="Source Code Pro" w:hAnsi="Source Code Pro"/>
            <w:color w:val="006666"/>
            <w:sz w:val="21"/>
            <w:szCs w:val="21"/>
          </w:rPr>
          <w:t>6e34</w:t>
        </w:r>
        <w:r>
          <w:rPr>
            <w:rStyle w:val="pun"/>
            <w:rFonts w:ascii="Source Code Pro" w:hAnsi="Source Code Pro"/>
            <w:color w:val="666600"/>
            <w:sz w:val="21"/>
            <w:szCs w:val="21"/>
          </w:rPr>
          <w:t>-</w:t>
        </w:r>
        <w:r>
          <w:rPr>
            <w:rStyle w:val="lit"/>
            <w:rFonts w:ascii="Source Code Pro" w:hAnsi="Source Code Pro"/>
            <w:color w:val="006666"/>
            <w:sz w:val="21"/>
            <w:szCs w:val="21"/>
          </w:rPr>
          <w:t>460a</w:t>
        </w:r>
        <w:r>
          <w:rPr>
            <w:rStyle w:val="pun"/>
            <w:rFonts w:ascii="Source Code Pro" w:hAnsi="Source Code Pro"/>
            <w:color w:val="666600"/>
            <w:sz w:val="21"/>
            <w:szCs w:val="21"/>
          </w:rPr>
          <w:t>-</w:t>
        </w:r>
        <w:r>
          <w:rPr>
            <w:rStyle w:val="lit"/>
            <w:rFonts w:ascii="Source Code Pro" w:hAnsi="Source Code Pro"/>
            <w:color w:val="006666"/>
            <w:sz w:val="21"/>
            <w:szCs w:val="21"/>
          </w:rPr>
          <w:t>9208</w:t>
        </w:r>
        <w:r>
          <w:rPr>
            <w:rStyle w:val="pun"/>
            <w:rFonts w:ascii="Source Code Pro" w:hAnsi="Source Code Pro"/>
            <w:color w:val="666600"/>
            <w:sz w:val="21"/>
            <w:szCs w:val="21"/>
          </w:rPr>
          <w:t>-</w:t>
        </w:r>
        <w:r>
          <w:rPr>
            <w:rStyle w:val="pln"/>
            <w:rFonts w:ascii="Source Code Pro" w:hAnsi="Source Code Pro"/>
            <w:color w:val="000000"/>
            <w:sz w:val="21"/>
            <w:szCs w:val="21"/>
          </w:rPr>
          <w:t xml:space="preserve">c5a644490107 </w:t>
        </w:r>
        <w:r>
          <w:rPr>
            <w:rStyle w:val="kwd"/>
            <w:rFonts w:ascii="Source Code Pro" w:hAnsi="Source Code Pro"/>
            <w:color w:val="000088"/>
            <w:sz w:val="21"/>
            <w:szCs w:val="21"/>
          </w:rPr>
          <w:t>this</w:t>
        </w:r>
      </w:ins>
    </w:p>
    <w:p w14:paraId="05975FC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203" w:author="Rajiv Bansal" w:date="2021-05-28T20:04:00Z"/>
          <w:rStyle w:val="pln"/>
          <w:rFonts w:ascii="Source Code Pro" w:hAnsi="Source Code Pro"/>
          <w:color w:val="000000"/>
          <w:sz w:val="21"/>
          <w:szCs w:val="21"/>
        </w:rPr>
      </w:pPr>
      <w:ins w:id="10204"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1B42B82E"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10205" w:author="Rajiv Bansal" w:date="2021-05-28T20:04:00Z"/>
          <w:rFonts w:ascii="Source Code Pro" w:hAnsi="Source Code Pro"/>
          <w:color w:val="333333"/>
          <w:sz w:val="21"/>
          <w:szCs w:val="21"/>
        </w:rPr>
      </w:pPr>
      <w:ins w:id="10206"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69A0707C" w14:textId="77777777" w:rsidR="00FA5B57" w:rsidRDefault="00FA5B57" w:rsidP="00FA5B57">
      <w:pPr>
        <w:pStyle w:val="NormalWeb"/>
        <w:spacing w:before="0" w:beforeAutospacing="0" w:after="360" w:afterAutospacing="0"/>
        <w:rPr>
          <w:ins w:id="10207" w:author="Rajiv Bansal" w:date="2021-05-28T20:04:00Z"/>
          <w:rFonts w:ascii="Open Sans" w:hAnsi="Open Sans" w:cs="Open Sans"/>
          <w:color w:val="333333"/>
        </w:rPr>
      </w:pPr>
      <w:ins w:id="10208" w:author="Rajiv Bansal" w:date="2021-05-28T20:04:00Z">
        <w:r>
          <w:rPr>
            <w:rFonts w:ascii="Open Sans" w:hAnsi="Open Sans" w:cs="Open Sans"/>
            <w:color w:val="333333"/>
          </w:rPr>
          <w:t>Then, you can access the application, by its </w:t>
        </w:r>
        <w:r>
          <w:rPr>
            <w:rStyle w:val="pln"/>
            <w:rFonts w:ascii="Source Code Pro" w:hAnsi="Source Code Pro" w:cs="Courier New"/>
            <w:color w:val="333333"/>
            <w:shd w:val="clear" w:color="auto" w:fill="EDEFF3"/>
          </w:rPr>
          <w:t>EXTERNAL</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IP</w:t>
        </w:r>
        <w:r>
          <w:rPr>
            <w:rFonts w:ascii="Open Sans" w:hAnsi="Open Sans" w:cs="Open Sans"/>
            <w:color w:val="333333"/>
          </w:rPr>
          <w:t>.</w:t>
        </w:r>
      </w:ins>
    </w:p>
    <w:p w14:paraId="4BADB16B" w14:textId="4B083297" w:rsidR="0041162C" w:rsidRPr="0041162C" w:rsidRDefault="0041162C">
      <w:pPr>
        <w:pStyle w:val="Heading4"/>
        <w:spacing w:before="0" w:after="240" w:line="450" w:lineRule="atLeast"/>
        <w:rPr>
          <w:rPrChange w:id="10209" w:author="Rajiv Bansal" w:date="2021-05-28T20:03:00Z">
            <w:rPr/>
          </w:rPrChange>
        </w:rPr>
        <w:pPrChange w:id="10210" w:author="Rajiv Bansal" w:date="2021-05-28T20:03:00Z">
          <w:pPr/>
        </w:pPrChange>
      </w:pPr>
    </w:p>
    <w:sectPr w:rsidR="0041162C" w:rsidRPr="0041162C"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2FF" w:usb1="5000205B" w:usb2="00000020" w:usb3="00000000" w:csb0="0000019F" w:csb1="00000000"/>
  </w:font>
  <w:font w:name="Proxima">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Poppins">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2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2"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C41B24"/>
    <w:multiLevelType w:val="hybridMultilevel"/>
    <w:tmpl w:val="F7C61C9E"/>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7"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2"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5" w15:restartNumberingAfterBreak="0">
    <w:nsid w:val="43914A9C"/>
    <w:multiLevelType w:val="hybridMultilevel"/>
    <w:tmpl w:val="4FDABB1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4"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1"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3"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95"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0"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10"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7"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72"/>
  </w:num>
  <w:num w:numId="2">
    <w:abstractNumId w:val="32"/>
  </w:num>
  <w:num w:numId="3">
    <w:abstractNumId w:val="41"/>
  </w:num>
  <w:num w:numId="4">
    <w:abstractNumId w:val="26"/>
  </w:num>
  <w:num w:numId="5">
    <w:abstractNumId w:val="13"/>
  </w:num>
  <w:num w:numId="6">
    <w:abstractNumId w:val="29"/>
  </w:num>
  <w:num w:numId="7">
    <w:abstractNumId w:val="99"/>
  </w:num>
  <w:num w:numId="8">
    <w:abstractNumId w:val="37"/>
  </w:num>
  <w:num w:numId="9">
    <w:abstractNumId w:val="104"/>
  </w:num>
  <w:num w:numId="10">
    <w:abstractNumId w:val="93"/>
  </w:num>
  <w:num w:numId="11">
    <w:abstractNumId w:val="30"/>
  </w:num>
  <w:num w:numId="12">
    <w:abstractNumId w:val="14"/>
  </w:num>
  <w:num w:numId="13">
    <w:abstractNumId w:val="78"/>
  </w:num>
  <w:num w:numId="14">
    <w:abstractNumId w:val="115"/>
  </w:num>
  <w:num w:numId="15">
    <w:abstractNumId w:val="66"/>
  </w:num>
  <w:num w:numId="16">
    <w:abstractNumId w:val="11"/>
  </w:num>
  <w:num w:numId="17">
    <w:abstractNumId w:val="45"/>
  </w:num>
  <w:num w:numId="18">
    <w:abstractNumId w:val="107"/>
  </w:num>
  <w:num w:numId="19">
    <w:abstractNumId w:val="65"/>
  </w:num>
  <w:num w:numId="20">
    <w:abstractNumId w:val="47"/>
  </w:num>
  <w:num w:numId="21">
    <w:abstractNumId w:val="74"/>
  </w:num>
  <w:num w:numId="22">
    <w:abstractNumId w:val="56"/>
  </w:num>
  <w:num w:numId="23">
    <w:abstractNumId w:val="4"/>
  </w:num>
  <w:num w:numId="24">
    <w:abstractNumId w:val="40"/>
  </w:num>
  <w:num w:numId="25">
    <w:abstractNumId w:val="59"/>
  </w:num>
  <w:num w:numId="26">
    <w:abstractNumId w:val="71"/>
  </w:num>
  <w:num w:numId="27">
    <w:abstractNumId w:val="25"/>
  </w:num>
  <w:num w:numId="28">
    <w:abstractNumId w:val="9"/>
  </w:num>
  <w:num w:numId="29">
    <w:abstractNumId w:val="0"/>
  </w:num>
  <w:num w:numId="30">
    <w:abstractNumId w:val="105"/>
  </w:num>
  <w:num w:numId="31">
    <w:abstractNumId w:val="5"/>
  </w:num>
  <w:num w:numId="32">
    <w:abstractNumId w:val="18"/>
  </w:num>
  <w:num w:numId="33">
    <w:abstractNumId w:val="10"/>
  </w:num>
  <w:num w:numId="34">
    <w:abstractNumId w:val="10"/>
  </w:num>
  <w:num w:numId="35">
    <w:abstractNumId w:val="51"/>
  </w:num>
  <w:num w:numId="36">
    <w:abstractNumId w:val="21"/>
  </w:num>
  <w:num w:numId="37">
    <w:abstractNumId w:val="34"/>
  </w:num>
  <w:num w:numId="38">
    <w:abstractNumId w:val="113"/>
  </w:num>
  <w:num w:numId="39">
    <w:abstractNumId w:val="17"/>
  </w:num>
  <w:num w:numId="40">
    <w:abstractNumId w:val="17"/>
  </w:num>
  <w:num w:numId="41">
    <w:abstractNumId w:val="53"/>
  </w:num>
  <w:num w:numId="42">
    <w:abstractNumId w:val="53"/>
  </w:num>
  <w:num w:numId="43">
    <w:abstractNumId w:val="20"/>
  </w:num>
  <w:num w:numId="44">
    <w:abstractNumId w:val="100"/>
  </w:num>
  <w:num w:numId="45">
    <w:abstractNumId w:val="55"/>
  </w:num>
  <w:num w:numId="46">
    <w:abstractNumId w:val="6"/>
  </w:num>
  <w:num w:numId="47">
    <w:abstractNumId w:val="43"/>
  </w:num>
  <w:num w:numId="48">
    <w:abstractNumId w:val="77"/>
  </w:num>
  <w:num w:numId="49">
    <w:abstractNumId w:val="2"/>
  </w:num>
  <w:num w:numId="50">
    <w:abstractNumId w:val="91"/>
  </w:num>
  <w:num w:numId="51">
    <w:abstractNumId w:val="1"/>
  </w:num>
  <w:num w:numId="52">
    <w:abstractNumId w:val="69"/>
  </w:num>
  <w:num w:numId="53">
    <w:abstractNumId w:val="98"/>
  </w:num>
  <w:num w:numId="54">
    <w:abstractNumId w:val="12"/>
  </w:num>
  <w:num w:numId="55">
    <w:abstractNumId w:val="86"/>
  </w:num>
  <w:num w:numId="56">
    <w:abstractNumId w:val="88"/>
  </w:num>
  <w:num w:numId="57">
    <w:abstractNumId w:val="79"/>
  </w:num>
  <w:num w:numId="58">
    <w:abstractNumId w:val="16"/>
  </w:num>
  <w:num w:numId="59">
    <w:abstractNumId w:val="44"/>
  </w:num>
  <w:num w:numId="60">
    <w:abstractNumId w:val="85"/>
  </w:num>
  <w:num w:numId="61">
    <w:abstractNumId w:val="42"/>
  </w:num>
  <w:num w:numId="62">
    <w:abstractNumId w:val="95"/>
  </w:num>
  <w:num w:numId="63">
    <w:abstractNumId w:val="114"/>
  </w:num>
  <w:num w:numId="64">
    <w:abstractNumId w:val="102"/>
  </w:num>
  <w:num w:numId="65">
    <w:abstractNumId w:val="36"/>
  </w:num>
  <w:num w:numId="66">
    <w:abstractNumId w:val="67"/>
  </w:num>
  <w:num w:numId="67">
    <w:abstractNumId w:val="81"/>
  </w:num>
  <w:num w:numId="68">
    <w:abstractNumId w:val="103"/>
  </w:num>
  <w:num w:numId="69">
    <w:abstractNumId w:val="101"/>
  </w:num>
  <w:num w:numId="70">
    <w:abstractNumId w:val="8"/>
  </w:num>
  <w:num w:numId="71">
    <w:abstractNumId w:val="7"/>
  </w:num>
  <w:num w:numId="72">
    <w:abstractNumId w:val="87"/>
  </w:num>
  <w:num w:numId="73">
    <w:abstractNumId w:val="19"/>
  </w:num>
  <w:num w:numId="74">
    <w:abstractNumId w:val="38"/>
  </w:num>
  <w:num w:numId="75">
    <w:abstractNumId w:val="52"/>
  </w:num>
  <w:num w:numId="76">
    <w:abstractNumId w:val="106"/>
  </w:num>
  <w:num w:numId="77">
    <w:abstractNumId w:val="84"/>
  </w:num>
  <w:num w:numId="78">
    <w:abstractNumId w:val="61"/>
  </w:num>
  <w:num w:numId="79">
    <w:abstractNumId w:val="31"/>
  </w:num>
  <w:num w:numId="80">
    <w:abstractNumId w:val="54"/>
  </w:num>
  <w:num w:numId="81">
    <w:abstractNumId w:val="111"/>
  </w:num>
  <w:num w:numId="82">
    <w:abstractNumId w:val="46"/>
  </w:num>
  <w:num w:numId="83">
    <w:abstractNumId w:val="57"/>
  </w:num>
  <w:num w:numId="84">
    <w:abstractNumId w:val="97"/>
  </w:num>
  <w:num w:numId="85">
    <w:abstractNumId w:val="50"/>
  </w:num>
  <w:num w:numId="86">
    <w:abstractNumId w:val="109"/>
  </w:num>
  <w:num w:numId="87">
    <w:abstractNumId w:val="90"/>
  </w:num>
  <w:num w:numId="88">
    <w:abstractNumId w:val="15"/>
  </w:num>
  <w:num w:numId="89">
    <w:abstractNumId w:val="63"/>
  </w:num>
  <w:num w:numId="90">
    <w:abstractNumId w:val="24"/>
  </w:num>
  <w:num w:numId="91">
    <w:abstractNumId w:val="64"/>
  </w:num>
  <w:num w:numId="92">
    <w:abstractNumId w:val="39"/>
  </w:num>
  <w:num w:numId="93">
    <w:abstractNumId w:val="117"/>
  </w:num>
  <w:num w:numId="94">
    <w:abstractNumId w:val="94"/>
  </w:num>
  <w:num w:numId="95">
    <w:abstractNumId w:val="108"/>
  </w:num>
  <w:num w:numId="96">
    <w:abstractNumId w:val="60"/>
  </w:num>
  <w:num w:numId="97">
    <w:abstractNumId w:val="28"/>
  </w:num>
  <w:num w:numId="98">
    <w:abstractNumId w:val="96"/>
  </w:num>
  <w:num w:numId="99">
    <w:abstractNumId w:val="22"/>
  </w:num>
  <w:num w:numId="100">
    <w:abstractNumId w:val="58"/>
  </w:num>
  <w:num w:numId="101">
    <w:abstractNumId w:val="33"/>
  </w:num>
  <w:num w:numId="102">
    <w:abstractNumId w:val="80"/>
  </w:num>
  <w:num w:numId="103">
    <w:abstractNumId w:val="23"/>
  </w:num>
  <w:num w:numId="104">
    <w:abstractNumId w:val="48"/>
  </w:num>
  <w:num w:numId="105">
    <w:abstractNumId w:val="110"/>
  </w:num>
  <w:num w:numId="106">
    <w:abstractNumId w:val="76"/>
  </w:num>
  <w:num w:numId="107">
    <w:abstractNumId w:val="89"/>
  </w:num>
  <w:num w:numId="108">
    <w:abstractNumId w:val="62"/>
  </w:num>
  <w:num w:numId="109">
    <w:abstractNumId w:val="73"/>
  </w:num>
  <w:num w:numId="110">
    <w:abstractNumId w:val="35"/>
  </w:num>
  <w:num w:numId="111">
    <w:abstractNumId w:val="112"/>
  </w:num>
  <w:num w:numId="112">
    <w:abstractNumId w:val="75"/>
  </w:num>
  <w:num w:numId="113">
    <w:abstractNumId w:val="83"/>
  </w:num>
  <w:num w:numId="114">
    <w:abstractNumId w:val="82"/>
  </w:num>
  <w:num w:numId="115">
    <w:abstractNumId w:val="27"/>
  </w:num>
  <w:num w:numId="116">
    <w:abstractNumId w:val="116"/>
  </w:num>
  <w:num w:numId="117">
    <w:abstractNumId w:val="70"/>
  </w:num>
  <w:num w:numId="118">
    <w:abstractNumId w:val="49"/>
  </w:num>
  <w:num w:numId="119">
    <w:abstractNumId w:val="3"/>
  </w:num>
  <w:num w:numId="120">
    <w:abstractNumId w:val="68"/>
  </w:num>
  <w:num w:numId="121">
    <w:abstractNumId w:val="92"/>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918"/>
    <w:rsid w:val="00000BEC"/>
    <w:rsid w:val="0000141D"/>
    <w:rsid w:val="00003037"/>
    <w:rsid w:val="000040E9"/>
    <w:rsid w:val="00004971"/>
    <w:rsid w:val="000059D0"/>
    <w:rsid w:val="00005B63"/>
    <w:rsid w:val="0000713D"/>
    <w:rsid w:val="00007E6D"/>
    <w:rsid w:val="0001044D"/>
    <w:rsid w:val="0001238D"/>
    <w:rsid w:val="0001342D"/>
    <w:rsid w:val="00013B70"/>
    <w:rsid w:val="000162A4"/>
    <w:rsid w:val="0002021F"/>
    <w:rsid w:val="000209FC"/>
    <w:rsid w:val="00022349"/>
    <w:rsid w:val="00022C05"/>
    <w:rsid w:val="00024234"/>
    <w:rsid w:val="00025445"/>
    <w:rsid w:val="00030FB4"/>
    <w:rsid w:val="000328A0"/>
    <w:rsid w:val="0003352E"/>
    <w:rsid w:val="00034108"/>
    <w:rsid w:val="00034ABA"/>
    <w:rsid w:val="0003603A"/>
    <w:rsid w:val="00040356"/>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073F"/>
    <w:rsid w:val="00082BE4"/>
    <w:rsid w:val="00083663"/>
    <w:rsid w:val="000838AE"/>
    <w:rsid w:val="0008588E"/>
    <w:rsid w:val="000858A5"/>
    <w:rsid w:val="00087D00"/>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3226"/>
    <w:rsid w:val="000D5012"/>
    <w:rsid w:val="000D5022"/>
    <w:rsid w:val="000D5876"/>
    <w:rsid w:val="000D5B2B"/>
    <w:rsid w:val="000D70BE"/>
    <w:rsid w:val="000E0984"/>
    <w:rsid w:val="000E17E5"/>
    <w:rsid w:val="000E23E5"/>
    <w:rsid w:val="000E3155"/>
    <w:rsid w:val="000E3BFB"/>
    <w:rsid w:val="000E44E7"/>
    <w:rsid w:val="000E5174"/>
    <w:rsid w:val="000F1177"/>
    <w:rsid w:val="000F157E"/>
    <w:rsid w:val="000F2DCB"/>
    <w:rsid w:val="000F595B"/>
    <w:rsid w:val="000F7365"/>
    <w:rsid w:val="001007D3"/>
    <w:rsid w:val="001026FF"/>
    <w:rsid w:val="00105024"/>
    <w:rsid w:val="00111862"/>
    <w:rsid w:val="00111FFF"/>
    <w:rsid w:val="0011688A"/>
    <w:rsid w:val="00116AEE"/>
    <w:rsid w:val="00121243"/>
    <w:rsid w:val="001219C2"/>
    <w:rsid w:val="0012402E"/>
    <w:rsid w:val="00124B73"/>
    <w:rsid w:val="00125468"/>
    <w:rsid w:val="00125E38"/>
    <w:rsid w:val="001260CE"/>
    <w:rsid w:val="00126334"/>
    <w:rsid w:val="0012798D"/>
    <w:rsid w:val="00127F01"/>
    <w:rsid w:val="0013004B"/>
    <w:rsid w:val="00131BCB"/>
    <w:rsid w:val="00132AFB"/>
    <w:rsid w:val="00133130"/>
    <w:rsid w:val="00133514"/>
    <w:rsid w:val="00144CC6"/>
    <w:rsid w:val="00150063"/>
    <w:rsid w:val="0015129C"/>
    <w:rsid w:val="0015295B"/>
    <w:rsid w:val="001555D2"/>
    <w:rsid w:val="001564E1"/>
    <w:rsid w:val="0015795B"/>
    <w:rsid w:val="001579A5"/>
    <w:rsid w:val="00157F79"/>
    <w:rsid w:val="001607E5"/>
    <w:rsid w:val="0016127D"/>
    <w:rsid w:val="00163020"/>
    <w:rsid w:val="00165D60"/>
    <w:rsid w:val="001662EB"/>
    <w:rsid w:val="00170078"/>
    <w:rsid w:val="001707FC"/>
    <w:rsid w:val="001710DB"/>
    <w:rsid w:val="00171DAB"/>
    <w:rsid w:val="00173805"/>
    <w:rsid w:val="00173E62"/>
    <w:rsid w:val="00176254"/>
    <w:rsid w:val="00180569"/>
    <w:rsid w:val="001815F8"/>
    <w:rsid w:val="00181AC2"/>
    <w:rsid w:val="0018267B"/>
    <w:rsid w:val="00183ACF"/>
    <w:rsid w:val="00185B50"/>
    <w:rsid w:val="00187DD7"/>
    <w:rsid w:val="001900B4"/>
    <w:rsid w:val="00196063"/>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53D"/>
    <w:rsid w:val="00203645"/>
    <w:rsid w:val="002041EA"/>
    <w:rsid w:val="00204840"/>
    <w:rsid w:val="002103DA"/>
    <w:rsid w:val="0021176C"/>
    <w:rsid w:val="0021219D"/>
    <w:rsid w:val="002134AC"/>
    <w:rsid w:val="00215C54"/>
    <w:rsid w:val="00221BF9"/>
    <w:rsid w:val="002221C5"/>
    <w:rsid w:val="0022314F"/>
    <w:rsid w:val="00225DAB"/>
    <w:rsid w:val="00227477"/>
    <w:rsid w:val="002307DB"/>
    <w:rsid w:val="00230A57"/>
    <w:rsid w:val="00232426"/>
    <w:rsid w:val="0023778B"/>
    <w:rsid w:val="002407C5"/>
    <w:rsid w:val="00240C06"/>
    <w:rsid w:val="00241240"/>
    <w:rsid w:val="002418C6"/>
    <w:rsid w:val="00241B01"/>
    <w:rsid w:val="00242B81"/>
    <w:rsid w:val="002431B2"/>
    <w:rsid w:val="0024324B"/>
    <w:rsid w:val="00245737"/>
    <w:rsid w:val="00245F0B"/>
    <w:rsid w:val="00247050"/>
    <w:rsid w:val="0024774D"/>
    <w:rsid w:val="00256DA2"/>
    <w:rsid w:val="0026004B"/>
    <w:rsid w:val="0026197A"/>
    <w:rsid w:val="0026347B"/>
    <w:rsid w:val="002644E9"/>
    <w:rsid w:val="00264A19"/>
    <w:rsid w:val="002708C7"/>
    <w:rsid w:val="002708D0"/>
    <w:rsid w:val="002742F0"/>
    <w:rsid w:val="00274B7F"/>
    <w:rsid w:val="00281040"/>
    <w:rsid w:val="00281278"/>
    <w:rsid w:val="00281BAC"/>
    <w:rsid w:val="00283D15"/>
    <w:rsid w:val="00284457"/>
    <w:rsid w:val="00284992"/>
    <w:rsid w:val="00284C2A"/>
    <w:rsid w:val="00287029"/>
    <w:rsid w:val="00287190"/>
    <w:rsid w:val="002916D2"/>
    <w:rsid w:val="00292F76"/>
    <w:rsid w:val="0029344A"/>
    <w:rsid w:val="00293463"/>
    <w:rsid w:val="0029526E"/>
    <w:rsid w:val="002A07B4"/>
    <w:rsid w:val="002A1BA5"/>
    <w:rsid w:val="002A5D3D"/>
    <w:rsid w:val="002B1426"/>
    <w:rsid w:val="002B4651"/>
    <w:rsid w:val="002B4729"/>
    <w:rsid w:val="002B5FC7"/>
    <w:rsid w:val="002B6106"/>
    <w:rsid w:val="002B7662"/>
    <w:rsid w:val="002C02F8"/>
    <w:rsid w:val="002C42C0"/>
    <w:rsid w:val="002C43C9"/>
    <w:rsid w:val="002C553D"/>
    <w:rsid w:val="002C5B29"/>
    <w:rsid w:val="002D024F"/>
    <w:rsid w:val="002D07F0"/>
    <w:rsid w:val="002D0DC1"/>
    <w:rsid w:val="002D273E"/>
    <w:rsid w:val="002D3283"/>
    <w:rsid w:val="002D4E05"/>
    <w:rsid w:val="002D70D5"/>
    <w:rsid w:val="002E0558"/>
    <w:rsid w:val="002E2790"/>
    <w:rsid w:val="002E2B25"/>
    <w:rsid w:val="002E3844"/>
    <w:rsid w:val="002E4B44"/>
    <w:rsid w:val="002E5410"/>
    <w:rsid w:val="002E56C3"/>
    <w:rsid w:val="002E5BD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7864"/>
    <w:rsid w:val="003316E2"/>
    <w:rsid w:val="0033172C"/>
    <w:rsid w:val="00333BF4"/>
    <w:rsid w:val="00335186"/>
    <w:rsid w:val="00337CD1"/>
    <w:rsid w:val="00337D20"/>
    <w:rsid w:val="00341D56"/>
    <w:rsid w:val="0034276A"/>
    <w:rsid w:val="00343BF9"/>
    <w:rsid w:val="00344EF5"/>
    <w:rsid w:val="00345C3C"/>
    <w:rsid w:val="00346165"/>
    <w:rsid w:val="00351C71"/>
    <w:rsid w:val="00352778"/>
    <w:rsid w:val="00356279"/>
    <w:rsid w:val="00360394"/>
    <w:rsid w:val="00360505"/>
    <w:rsid w:val="0036261E"/>
    <w:rsid w:val="003657DC"/>
    <w:rsid w:val="0036580A"/>
    <w:rsid w:val="00365E46"/>
    <w:rsid w:val="00366A1A"/>
    <w:rsid w:val="00367F32"/>
    <w:rsid w:val="00370EB6"/>
    <w:rsid w:val="0037210F"/>
    <w:rsid w:val="00374EBA"/>
    <w:rsid w:val="003759CB"/>
    <w:rsid w:val="00376BF2"/>
    <w:rsid w:val="0038119D"/>
    <w:rsid w:val="003816F2"/>
    <w:rsid w:val="00382F38"/>
    <w:rsid w:val="0038425D"/>
    <w:rsid w:val="00392B8F"/>
    <w:rsid w:val="00392C47"/>
    <w:rsid w:val="003934E9"/>
    <w:rsid w:val="00396767"/>
    <w:rsid w:val="0039683F"/>
    <w:rsid w:val="00396E0F"/>
    <w:rsid w:val="003A1164"/>
    <w:rsid w:val="003A3408"/>
    <w:rsid w:val="003A4DE5"/>
    <w:rsid w:val="003A6EF5"/>
    <w:rsid w:val="003B085B"/>
    <w:rsid w:val="003B34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F30"/>
    <w:rsid w:val="003D5A65"/>
    <w:rsid w:val="003D5C2F"/>
    <w:rsid w:val="003D6006"/>
    <w:rsid w:val="003D7BF4"/>
    <w:rsid w:val="003E03B0"/>
    <w:rsid w:val="003E1C54"/>
    <w:rsid w:val="003E3FE2"/>
    <w:rsid w:val="003E5705"/>
    <w:rsid w:val="003E720E"/>
    <w:rsid w:val="003E76D3"/>
    <w:rsid w:val="003F102C"/>
    <w:rsid w:val="003F25ED"/>
    <w:rsid w:val="003F333B"/>
    <w:rsid w:val="003F501B"/>
    <w:rsid w:val="003F7906"/>
    <w:rsid w:val="0040082C"/>
    <w:rsid w:val="00403A40"/>
    <w:rsid w:val="00407CB3"/>
    <w:rsid w:val="0041032D"/>
    <w:rsid w:val="0041162C"/>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362B"/>
    <w:rsid w:val="00434711"/>
    <w:rsid w:val="004351EA"/>
    <w:rsid w:val="00440A9F"/>
    <w:rsid w:val="00442CA1"/>
    <w:rsid w:val="004433F9"/>
    <w:rsid w:val="00444656"/>
    <w:rsid w:val="004452F6"/>
    <w:rsid w:val="00445F55"/>
    <w:rsid w:val="00446989"/>
    <w:rsid w:val="00451601"/>
    <w:rsid w:val="0045333E"/>
    <w:rsid w:val="004559D4"/>
    <w:rsid w:val="0045637E"/>
    <w:rsid w:val="00456F95"/>
    <w:rsid w:val="00457320"/>
    <w:rsid w:val="00457EC3"/>
    <w:rsid w:val="00460B46"/>
    <w:rsid w:val="004637DA"/>
    <w:rsid w:val="00463AB4"/>
    <w:rsid w:val="004644E9"/>
    <w:rsid w:val="00464CF4"/>
    <w:rsid w:val="00467FA0"/>
    <w:rsid w:val="00472595"/>
    <w:rsid w:val="004741B8"/>
    <w:rsid w:val="00474967"/>
    <w:rsid w:val="00475274"/>
    <w:rsid w:val="0047728F"/>
    <w:rsid w:val="00480ABB"/>
    <w:rsid w:val="0048480A"/>
    <w:rsid w:val="00484CAB"/>
    <w:rsid w:val="00486B98"/>
    <w:rsid w:val="004873B3"/>
    <w:rsid w:val="00490D76"/>
    <w:rsid w:val="00494814"/>
    <w:rsid w:val="00495449"/>
    <w:rsid w:val="00496A03"/>
    <w:rsid w:val="004A202C"/>
    <w:rsid w:val="004A25C6"/>
    <w:rsid w:val="004A34C9"/>
    <w:rsid w:val="004A3C02"/>
    <w:rsid w:val="004A451C"/>
    <w:rsid w:val="004A493F"/>
    <w:rsid w:val="004A4B97"/>
    <w:rsid w:val="004A4F63"/>
    <w:rsid w:val="004A6163"/>
    <w:rsid w:val="004B07E0"/>
    <w:rsid w:val="004B19D0"/>
    <w:rsid w:val="004B1DD6"/>
    <w:rsid w:val="004B1EAB"/>
    <w:rsid w:val="004B4847"/>
    <w:rsid w:val="004C17AA"/>
    <w:rsid w:val="004C1814"/>
    <w:rsid w:val="004C38CE"/>
    <w:rsid w:val="004C39AD"/>
    <w:rsid w:val="004C4E55"/>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633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5CA"/>
    <w:rsid w:val="00574808"/>
    <w:rsid w:val="00575BE3"/>
    <w:rsid w:val="005876EB"/>
    <w:rsid w:val="00592824"/>
    <w:rsid w:val="0059562D"/>
    <w:rsid w:val="005963C8"/>
    <w:rsid w:val="005A2BED"/>
    <w:rsid w:val="005B0803"/>
    <w:rsid w:val="005B1FDD"/>
    <w:rsid w:val="005C1871"/>
    <w:rsid w:val="005C19BB"/>
    <w:rsid w:val="005C2BC6"/>
    <w:rsid w:val="005C4336"/>
    <w:rsid w:val="005D0637"/>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17932"/>
    <w:rsid w:val="00620913"/>
    <w:rsid w:val="006241FF"/>
    <w:rsid w:val="00624B71"/>
    <w:rsid w:val="00625613"/>
    <w:rsid w:val="006268CE"/>
    <w:rsid w:val="006276E7"/>
    <w:rsid w:val="00630271"/>
    <w:rsid w:val="00631E31"/>
    <w:rsid w:val="006350C6"/>
    <w:rsid w:val="0063644A"/>
    <w:rsid w:val="00637505"/>
    <w:rsid w:val="00641726"/>
    <w:rsid w:val="00643255"/>
    <w:rsid w:val="006432B0"/>
    <w:rsid w:val="00644483"/>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D668F"/>
    <w:rsid w:val="006D6FCC"/>
    <w:rsid w:val="006E02A5"/>
    <w:rsid w:val="006E18BE"/>
    <w:rsid w:val="006E2911"/>
    <w:rsid w:val="006E5C05"/>
    <w:rsid w:val="006F0832"/>
    <w:rsid w:val="006F0869"/>
    <w:rsid w:val="006F2082"/>
    <w:rsid w:val="006F43EA"/>
    <w:rsid w:val="006F5921"/>
    <w:rsid w:val="006F664D"/>
    <w:rsid w:val="006F7267"/>
    <w:rsid w:val="006F7A9F"/>
    <w:rsid w:val="00702225"/>
    <w:rsid w:val="00706450"/>
    <w:rsid w:val="007074EA"/>
    <w:rsid w:val="00711A70"/>
    <w:rsid w:val="00711EA1"/>
    <w:rsid w:val="00711F4D"/>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6738"/>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837DA"/>
    <w:rsid w:val="0078489A"/>
    <w:rsid w:val="00787C33"/>
    <w:rsid w:val="0079139F"/>
    <w:rsid w:val="0079217A"/>
    <w:rsid w:val="007927BF"/>
    <w:rsid w:val="00792A42"/>
    <w:rsid w:val="00792E47"/>
    <w:rsid w:val="007957BB"/>
    <w:rsid w:val="00797D24"/>
    <w:rsid w:val="007A1521"/>
    <w:rsid w:val="007A208F"/>
    <w:rsid w:val="007A2413"/>
    <w:rsid w:val="007A280D"/>
    <w:rsid w:val="007A3F45"/>
    <w:rsid w:val="007A5846"/>
    <w:rsid w:val="007A6875"/>
    <w:rsid w:val="007B013D"/>
    <w:rsid w:val="007B3089"/>
    <w:rsid w:val="007B537E"/>
    <w:rsid w:val="007B642F"/>
    <w:rsid w:val="007B6AFB"/>
    <w:rsid w:val="007C3945"/>
    <w:rsid w:val="007C45EC"/>
    <w:rsid w:val="007C5413"/>
    <w:rsid w:val="007C6C39"/>
    <w:rsid w:val="007D15A8"/>
    <w:rsid w:val="007D1A0D"/>
    <w:rsid w:val="007D258D"/>
    <w:rsid w:val="007D2A01"/>
    <w:rsid w:val="007D34F5"/>
    <w:rsid w:val="007D3830"/>
    <w:rsid w:val="007D5C9F"/>
    <w:rsid w:val="007D7D65"/>
    <w:rsid w:val="007E0026"/>
    <w:rsid w:val="007E00D9"/>
    <w:rsid w:val="007E56B8"/>
    <w:rsid w:val="007E6CFD"/>
    <w:rsid w:val="007E7AB9"/>
    <w:rsid w:val="007F5AA1"/>
    <w:rsid w:val="00801836"/>
    <w:rsid w:val="008030F3"/>
    <w:rsid w:val="00803183"/>
    <w:rsid w:val="00803BB9"/>
    <w:rsid w:val="008059FA"/>
    <w:rsid w:val="008061AB"/>
    <w:rsid w:val="008068F6"/>
    <w:rsid w:val="00806961"/>
    <w:rsid w:val="00806F79"/>
    <w:rsid w:val="008074C0"/>
    <w:rsid w:val="00807756"/>
    <w:rsid w:val="008105C2"/>
    <w:rsid w:val="00811EF5"/>
    <w:rsid w:val="008130C5"/>
    <w:rsid w:val="008155A1"/>
    <w:rsid w:val="008166B7"/>
    <w:rsid w:val="008168F5"/>
    <w:rsid w:val="00820A94"/>
    <w:rsid w:val="00823827"/>
    <w:rsid w:val="00823ADD"/>
    <w:rsid w:val="00824C4E"/>
    <w:rsid w:val="008252C1"/>
    <w:rsid w:val="00826619"/>
    <w:rsid w:val="008268E3"/>
    <w:rsid w:val="008279BB"/>
    <w:rsid w:val="0083215B"/>
    <w:rsid w:val="00834385"/>
    <w:rsid w:val="00836418"/>
    <w:rsid w:val="00837257"/>
    <w:rsid w:val="00841160"/>
    <w:rsid w:val="00841BD8"/>
    <w:rsid w:val="00843549"/>
    <w:rsid w:val="0084354E"/>
    <w:rsid w:val="008443C9"/>
    <w:rsid w:val="0084694C"/>
    <w:rsid w:val="0085326C"/>
    <w:rsid w:val="00854061"/>
    <w:rsid w:val="008551B3"/>
    <w:rsid w:val="0085630F"/>
    <w:rsid w:val="008566B4"/>
    <w:rsid w:val="00863912"/>
    <w:rsid w:val="0086414E"/>
    <w:rsid w:val="008645C3"/>
    <w:rsid w:val="00864941"/>
    <w:rsid w:val="008701A7"/>
    <w:rsid w:val="00870F04"/>
    <w:rsid w:val="008714D3"/>
    <w:rsid w:val="00871DEA"/>
    <w:rsid w:val="008724F2"/>
    <w:rsid w:val="0087295E"/>
    <w:rsid w:val="0087633C"/>
    <w:rsid w:val="00877550"/>
    <w:rsid w:val="008804CB"/>
    <w:rsid w:val="00880B47"/>
    <w:rsid w:val="008811EC"/>
    <w:rsid w:val="00881D8C"/>
    <w:rsid w:val="0089025D"/>
    <w:rsid w:val="00891D28"/>
    <w:rsid w:val="00892A38"/>
    <w:rsid w:val="008943E0"/>
    <w:rsid w:val="00896CD3"/>
    <w:rsid w:val="008A06C3"/>
    <w:rsid w:val="008A20D0"/>
    <w:rsid w:val="008A22AA"/>
    <w:rsid w:val="008A2319"/>
    <w:rsid w:val="008A42B5"/>
    <w:rsid w:val="008A7135"/>
    <w:rsid w:val="008B02F4"/>
    <w:rsid w:val="008B098D"/>
    <w:rsid w:val="008B248F"/>
    <w:rsid w:val="008B27F1"/>
    <w:rsid w:val="008B2BD7"/>
    <w:rsid w:val="008B3C0F"/>
    <w:rsid w:val="008C04A0"/>
    <w:rsid w:val="008C06A3"/>
    <w:rsid w:val="008C3050"/>
    <w:rsid w:val="008C7779"/>
    <w:rsid w:val="008C77EE"/>
    <w:rsid w:val="008D0AE6"/>
    <w:rsid w:val="008D2B39"/>
    <w:rsid w:val="008D3370"/>
    <w:rsid w:val="008D3715"/>
    <w:rsid w:val="008D39B2"/>
    <w:rsid w:val="008D5E63"/>
    <w:rsid w:val="008D66B8"/>
    <w:rsid w:val="008E05C7"/>
    <w:rsid w:val="008E0E94"/>
    <w:rsid w:val="008E0F88"/>
    <w:rsid w:val="008E38E6"/>
    <w:rsid w:val="008E3DB0"/>
    <w:rsid w:val="008E7A74"/>
    <w:rsid w:val="008F2CC5"/>
    <w:rsid w:val="008F39CF"/>
    <w:rsid w:val="008F59CF"/>
    <w:rsid w:val="008F6496"/>
    <w:rsid w:val="008F721F"/>
    <w:rsid w:val="008F74B5"/>
    <w:rsid w:val="008F77E1"/>
    <w:rsid w:val="00900B9F"/>
    <w:rsid w:val="009027B7"/>
    <w:rsid w:val="009054F3"/>
    <w:rsid w:val="00906AF2"/>
    <w:rsid w:val="00912811"/>
    <w:rsid w:val="009129B0"/>
    <w:rsid w:val="00913740"/>
    <w:rsid w:val="00916052"/>
    <w:rsid w:val="009174A8"/>
    <w:rsid w:val="00925287"/>
    <w:rsid w:val="00925695"/>
    <w:rsid w:val="00925D92"/>
    <w:rsid w:val="00926747"/>
    <w:rsid w:val="00927D99"/>
    <w:rsid w:val="00930714"/>
    <w:rsid w:val="009329BF"/>
    <w:rsid w:val="0093550B"/>
    <w:rsid w:val="00936044"/>
    <w:rsid w:val="00936A35"/>
    <w:rsid w:val="00937306"/>
    <w:rsid w:val="00937851"/>
    <w:rsid w:val="00942103"/>
    <w:rsid w:val="009447C6"/>
    <w:rsid w:val="009452D6"/>
    <w:rsid w:val="00946E78"/>
    <w:rsid w:val="009544A6"/>
    <w:rsid w:val="0095461C"/>
    <w:rsid w:val="009550BD"/>
    <w:rsid w:val="009555F3"/>
    <w:rsid w:val="0095596C"/>
    <w:rsid w:val="00955D2A"/>
    <w:rsid w:val="00957C11"/>
    <w:rsid w:val="0096077B"/>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3DB"/>
    <w:rsid w:val="009934C3"/>
    <w:rsid w:val="009938C8"/>
    <w:rsid w:val="00994B1D"/>
    <w:rsid w:val="00997052"/>
    <w:rsid w:val="00997293"/>
    <w:rsid w:val="009A06CB"/>
    <w:rsid w:val="009A06F3"/>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4D2D"/>
    <w:rsid w:val="009E4EA1"/>
    <w:rsid w:val="009E6746"/>
    <w:rsid w:val="009E7299"/>
    <w:rsid w:val="009F1FE9"/>
    <w:rsid w:val="009F4279"/>
    <w:rsid w:val="009F4D85"/>
    <w:rsid w:val="00A00822"/>
    <w:rsid w:val="00A00A20"/>
    <w:rsid w:val="00A00D41"/>
    <w:rsid w:val="00A0485D"/>
    <w:rsid w:val="00A0553D"/>
    <w:rsid w:val="00A06728"/>
    <w:rsid w:val="00A12A3E"/>
    <w:rsid w:val="00A16E0A"/>
    <w:rsid w:val="00A20174"/>
    <w:rsid w:val="00A20252"/>
    <w:rsid w:val="00A2214D"/>
    <w:rsid w:val="00A22E95"/>
    <w:rsid w:val="00A25318"/>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61087"/>
    <w:rsid w:val="00A62833"/>
    <w:rsid w:val="00A65499"/>
    <w:rsid w:val="00A74323"/>
    <w:rsid w:val="00A76C94"/>
    <w:rsid w:val="00A772F2"/>
    <w:rsid w:val="00A775D7"/>
    <w:rsid w:val="00A776C8"/>
    <w:rsid w:val="00A77C72"/>
    <w:rsid w:val="00A80351"/>
    <w:rsid w:val="00A80B1A"/>
    <w:rsid w:val="00A80C91"/>
    <w:rsid w:val="00A81A28"/>
    <w:rsid w:val="00A82A7A"/>
    <w:rsid w:val="00A836BE"/>
    <w:rsid w:val="00A87A76"/>
    <w:rsid w:val="00A92A67"/>
    <w:rsid w:val="00A93022"/>
    <w:rsid w:val="00A93084"/>
    <w:rsid w:val="00A94515"/>
    <w:rsid w:val="00A94A8C"/>
    <w:rsid w:val="00A955C2"/>
    <w:rsid w:val="00A97C05"/>
    <w:rsid w:val="00AA0081"/>
    <w:rsid w:val="00AA312E"/>
    <w:rsid w:val="00AA3FBE"/>
    <w:rsid w:val="00AA4966"/>
    <w:rsid w:val="00AA49A4"/>
    <w:rsid w:val="00AA68C6"/>
    <w:rsid w:val="00AA70EF"/>
    <w:rsid w:val="00AB0D26"/>
    <w:rsid w:val="00AB1B39"/>
    <w:rsid w:val="00AB3BB5"/>
    <w:rsid w:val="00AB54CB"/>
    <w:rsid w:val="00AB5E82"/>
    <w:rsid w:val="00AB7131"/>
    <w:rsid w:val="00AB7942"/>
    <w:rsid w:val="00AC05BA"/>
    <w:rsid w:val="00AC1474"/>
    <w:rsid w:val="00AC17F8"/>
    <w:rsid w:val="00AD1B49"/>
    <w:rsid w:val="00AD6A13"/>
    <w:rsid w:val="00AD6A24"/>
    <w:rsid w:val="00AE04F0"/>
    <w:rsid w:val="00AE0681"/>
    <w:rsid w:val="00AE1720"/>
    <w:rsid w:val="00AE4FB5"/>
    <w:rsid w:val="00AE714B"/>
    <w:rsid w:val="00AE7F9B"/>
    <w:rsid w:val="00AF01AE"/>
    <w:rsid w:val="00AF032E"/>
    <w:rsid w:val="00AF1D5F"/>
    <w:rsid w:val="00AF3F9B"/>
    <w:rsid w:val="00B00D3C"/>
    <w:rsid w:val="00B01E44"/>
    <w:rsid w:val="00B02F93"/>
    <w:rsid w:val="00B033D0"/>
    <w:rsid w:val="00B03DF6"/>
    <w:rsid w:val="00B03EDF"/>
    <w:rsid w:val="00B04648"/>
    <w:rsid w:val="00B058FC"/>
    <w:rsid w:val="00B07AAB"/>
    <w:rsid w:val="00B12EFC"/>
    <w:rsid w:val="00B12EFF"/>
    <w:rsid w:val="00B13DF1"/>
    <w:rsid w:val="00B16872"/>
    <w:rsid w:val="00B174F7"/>
    <w:rsid w:val="00B2148F"/>
    <w:rsid w:val="00B21951"/>
    <w:rsid w:val="00B22671"/>
    <w:rsid w:val="00B2485A"/>
    <w:rsid w:val="00B26650"/>
    <w:rsid w:val="00B26CDA"/>
    <w:rsid w:val="00B2734C"/>
    <w:rsid w:val="00B27B05"/>
    <w:rsid w:val="00B27DF1"/>
    <w:rsid w:val="00B305A1"/>
    <w:rsid w:val="00B30820"/>
    <w:rsid w:val="00B32DD7"/>
    <w:rsid w:val="00B32EEF"/>
    <w:rsid w:val="00B32EFF"/>
    <w:rsid w:val="00B339CB"/>
    <w:rsid w:val="00B3429B"/>
    <w:rsid w:val="00B35D45"/>
    <w:rsid w:val="00B3605B"/>
    <w:rsid w:val="00B369DF"/>
    <w:rsid w:val="00B37FE0"/>
    <w:rsid w:val="00B410D3"/>
    <w:rsid w:val="00B43681"/>
    <w:rsid w:val="00B44B8C"/>
    <w:rsid w:val="00B5104D"/>
    <w:rsid w:val="00B51A16"/>
    <w:rsid w:val="00B51E32"/>
    <w:rsid w:val="00B52366"/>
    <w:rsid w:val="00B5253C"/>
    <w:rsid w:val="00B541CF"/>
    <w:rsid w:val="00B54217"/>
    <w:rsid w:val="00B54BC4"/>
    <w:rsid w:val="00B55BA1"/>
    <w:rsid w:val="00B573FF"/>
    <w:rsid w:val="00B63907"/>
    <w:rsid w:val="00B659AC"/>
    <w:rsid w:val="00B6644B"/>
    <w:rsid w:val="00B66C98"/>
    <w:rsid w:val="00B66F3A"/>
    <w:rsid w:val="00B67511"/>
    <w:rsid w:val="00B7224E"/>
    <w:rsid w:val="00B73E1B"/>
    <w:rsid w:val="00B73EBC"/>
    <w:rsid w:val="00B73F92"/>
    <w:rsid w:val="00B741F8"/>
    <w:rsid w:val="00B7469B"/>
    <w:rsid w:val="00B76340"/>
    <w:rsid w:val="00B76CC6"/>
    <w:rsid w:val="00B814DC"/>
    <w:rsid w:val="00B820F1"/>
    <w:rsid w:val="00B83A77"/>
    <w:rsid w:val="00B84823"/>
    <w:rsid w:val="00B86780"/>
    <w:rsid w:val="00B9191D"/>
    <w:rsid w:val="00B91AD7"/>
    <w:rsid w:val="00B931CE"/>
    <w:rsid w:val="00B941C9"/>
    <w:rsid w:val="00B9444E"/>
    <w:rsid w:val="00B967EE"/>
    <w:rsid w:val="00BA228D"/>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23AA"/>
    <w:rsid w:val="00BD450F"/>
    <w:rsid w:val="00BD4EDA"/>
    <w:rsid w:val="00BD614B"/>
    <w:rsid w:val="00BD6D17"/>
    <w:rsid w:val="00BD77C9"/>
    <w:rsid w:val="00BE150D"/>
    <w:rsid w:val="00BE1781"/>
    <w:rsid w:val="00BE2E1A"/>
    <w:rsid w:val="00BE4BC2"/>
    <w:rsid w:val="00BE5105"/>
    <w:rsid w:val="00BF2CFA"/>
    <w:rsid w:val="00BF3DEC"/>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F04"/>
    <w:rsid w:val="00C112D2"/>
    <w:rsid w:val="00C163DA"/>
    <w:rsid w:val="00C17E40"/>
    <w:rsid w:val="00C213A6"/>
    <w:rsid w:val="00C21EC3"/>
    <w:rsid w:val="00C22CF6"/>
    <w:rsid w:val="00C234B9"/>
    <w:rsid w:val="00C23989"/>
    <w:rsid w:val="00C24525"/>
    <w:rsid w:val="00C26E2C"/>
    <w:rsid w:val="00C31EA3"/>
    <w:rsid w:val="00C33299"/>
    <w:rsid w:val="00C35821"/>
    <w:rsid w:val="00C36141"/>
    <w:rsid w:val="00C36626"/>
    <w:rsid w:val="00C404D2"/>
    <w:rsid w:val="00C409F2"/>
    <w:rsid w:val="00C416A6"/>
    <w:rsid w:val="00C45711"/>
    <w:rsid w:val="00C51E54"/>
    <w:rsid w:val="00C531E3"/>
    <w:rsid w:val="00C5338C"/>
    <w:rsid w:val="00C549CD"/>
    <w:rsid w:val="00C57FE3"/>
    <w:rsid w:val="00C61288"/>
    <w:rsid w:val="00C625DE"/>
    <w:rsid w:val="00C62AC7"/>
    <w:rsid w:val="00C62B63"/>
    <w:rsid w:val="00C63E2A"/>
    <w:rsid w:val="00C64F20"/>
    <w:rsid w:val="00C6701D"/>
    <w:rsid w:val="00C6790F"/>
    <w:rsid w:val="00C71A15"/>
    <w:rsid w:val="00C720DC"/>
    <w:rsid w:val="00C72B00"/>
    <w:rsid w:val="00C72CD8"/>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2355"/>
    <w:rsid w:val="00C93D24"/>
    <w:rsid w:val="00C95BF7"/>
    <w:rsid w:val="00C966BA"/>
    <w:rsid w:val="00C96D20"/>
    <w:rsid w:val="00C97925"/>
    <w:rsid w:val="00CA0B66"/>
    <w:rsid w:val="00CA2BA1"/>
    <w:rsid w:val="00CA2DAF"/>
    <w:rsid w:val="00CA2F6E"/>
    <w:rsid w:val="00CA31F5"/>
    <w:rsid w:val="00CA59EE"/>
    <w:rsid w:val="00CA6D74"/>
    <w:rsid w:val="00CB0488"/>
    <w:rsid w:val="00CB06E8"/>
    <w:rsid w:val="00CB21C8"/>
    <w:rsid w:val="00CB32D7"/>
    <w:rsid w:val="00CB6CDE"/>
    <w:rsid w:val="00CB7534"/>
    <w:rsid w:val="00CB76FD"/>
    <w:rsid w:val="00CB7B4E"/>
    <w:rsid w:val="00CC3C0A"/>
    <w:rsid w:val="00CC7EB5"/>
    <w:rsid w:val="00CD5C4A"/>
    <w:rsid w:val="00CD5CBB"/>
    <w:rsid w:val="00CD60C9"/>
    <w:rsid w:val="00CE0654"/>
    <w:rsid w:val="00CE14C7"/>
    <w:rsid w:val="00CE30B2"/>
    <w:rsid w:val="00CE38BF"/>
    <w:rsid w:val="00CE3DCD"/>
    <w:rsid w:val="00CE6A0E"/>
    <w:rsid w:val="00CF0904"/>
    <w:rsid w:val="00CF1FB3"/>
    <w:rsid w:val="00CF45A4"/>
    <w:rsid w:val="00CF518B"/>
    <w:rsid w:val="00CF6C1A"/>
    <w:rsid w:val="00CF7C3E"/>
    <w:rsid w:val="00D00675"/>
    <w:rsid w:val="00D006B2"/>
    <w:rsid w:val="00D02FC8"/>
    <w:rsid w:val="00D038AF"/>
    <w:rsid w:val="00D06BA2"/>
    <w:rsid w:val="00D10F90"/>
    <w:rsid w:val="00D115DF"/>
    <w:rsid w:val="00D134F4"/>
    <w:rsid w:val="00D139B3"/>
    <w:rsid w:val="00D14253"/>
    <w:rsid w:val="00D14CEE"/>
    <w:rsid w:val="00D17840"/>
    <w:rsid w:val="00D22709"/>
    <w:rsid w:val="00D261D7"/>
    <w:rsid w:val="00D277F4"/>
    <w:rsid w:val="00D27F4F"/>
    <w:rsid w:val="00D3634F"/>
    <w:rsid w:val="00D36B3B"/>
    <w:rsid w:val="00D400D0"/>
    <w:rsid w:val="00D446C0"/>
    <w:rsid w:val="00D45BDF"/>
    <w:rsid w:val="00D4616E"/>
    <w:rsid w:val="00D548C6"/>
    <w:rsid w:val="00D60E82"/>
    <w:rsid w:val="00D6196F"/>
    <w:rsid w:val="00D647A4"/>
    <w:rsid w:val="00D65274"/>
    <w:rsid w:val="00D65528"/>
    <w:rsid w:val="00D655C8"/>
    <w:rsid w:val="00D658B8"/>
    <w:rsid w:val="00D65BB8"/>
    <w:rsid w:val="00D70EA5"/>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F06"/>
    <w:rsid w:val="00DA738D"/>
    <w:rsid w:val="00DA7B48"/>
    <w:rsid w:val="00DB05DD"/>
    <w:rsid w:val="00DB14CB"/>
    <w:rsid w:val="00DB2CC1"/>
    <w:rsid w:val="00DB5560"/>
    <w:rsid w:val="00DB76C7"/>
    <w:rsid w:val="00DC2907"/>
    <w:rsid w:val="00DC3A15"/>
    <w:rsid w:val="00DC3A1E"/>
    <w:rsid w:val="00DC3C39"/>
    <w:rsid w:val="00DD012D"/>
    <w:rsid w:val="00DD071F"/>
    <w:rsid w:val="00DD1195"/>
    <w:rsid w:val="00DD1B46"/>
    <w:rsid w:val="00DD1DE5"/>
    <w:rsid w:val="00DD2B0A"/>
    <w:rsid w:val="00DD41D7"/>
    <w:rsid w:val="00DD4B4F"/>
    <w:rsid w:val="00DD6FAE"/>
    <w:rsid w:val="00DD7BB7"/>
    <w:rsid w:val="00DE2A17"/>
    <w:rsid w:val="00DE2A39"/>
    <w:rsid w:val="00DE31A5"/>
    <w:rsid w:val="00DE4739"/>
    <w:rsid w:val="00DE5232"/>
    <w:rsid w:val="00DE6431"/>
    <w:rsid w:val="00DE67C1"/>
    <w:rsid w:val="00DE691F"/>
    <w:rsid w:val="00DE7350"/>
    <w:rsid w:val="00DF2718"/>
    <w:rsid w:val="00DF29AC"/>
    <w:rsid w:val="00DF3C2D"/>
    <w:rsid w:val="00DF405F"/>
    <w:rsid w:val="00DF54AB"/>
    <w:rsid w:val="00DF7545"/>
    <w:rsid w:val="00E01067"/>
    <w:rsid w:val="00E01C45"/>
    <w:rsid w:val="00E05568"/>
    <w:rsid w:val="00E074D4"/>
    <w:rsid w:val="00E1048C"/>
    <w:rsid w:val="00E12958"/>
    <w:rsid w:val="00E12C31"/>
    <w:rsid w:val="00E16D9E"/>
    <w:rsid w:val="00E21309"/>
    <w:rsid w:val="00E23802"/>
    <w:rsid w:val="00E23FD5"/>
    <w:rsid w:val="00E267F2"/>
    <w:rsid w:val="00E27994"/>
    <w:rsid w:val="00E27BFB"/>
    <w:rsid w:val="00E3011D"/>
    <w:rsid w:val="00E301B2"/>
    <w:rsid w:val="00E31403"/>
    <w:rsid w:val="00E32864"/>
    <w:rsid w:val="00E33549"/>
    <w:rsid w:val="00E34F12"/>
    <w:rsid w:val="00E359F9"/>
    <w:rsid w:val="00E35B50"/>
    <w:rsid w:val="00E35CE7"/>
    <w:rsid w:val="00E40A86"/>
    <w:rsid w:val="00E40DFA"/>
    <w:rsid w:val="00E40E69"/>
    <w:rsid w:val="00E41D24"/>
    <w:rsid w:val="00E42F0A"/>
    <w:rsid w:val="00E47D66"/>
    <w:rsid w:val="00E500FB"/>
    <w:rsid w:val="00E52024"/>
    <w:rsid w:val="00E52247"/>
    <w:rsid w:val="00E5246C"/>
    <w:rsid w:val="00E52E91"/>
    <w:rsid w:val="00E56C98"/>
    <w:rsid w:val="00E613EF"/>
    <w:rsid w:val="00E62684"/>
    <w:rsid w:val="00E65E3D"/>
    <w:rsid w:val="00E677DF"/>
    <w:rsid w:val="00E70320"/>
    <w:rsid w:val="00E705BF"/>
    <w:rsid w:val="00E7530C"/>
    <w:rsid w:val="00E766AC"/>
    <w:rsid w:val="00E81089"/>
    <w:rsid w:val="00E84967"/>
    <w:rsid w:val="00E87958"/>
    <w:rsid w:val="00E91321"/>
    <w:rsid w:val="00E91971"/>
    <w:rsid w:val="00E91FF6"/>
    <w:rsid w:val="00E93762"/>
    <w:rsid w:val="00E946FE"/>
    <w:rsid w:val="00E95B7E"/>
    <w:rsid w:val="00EA20F9"/>
    <w:rsid w:val="00EA4BB8"/>
    <w:rsid w:val="00EA601F"/>
    <w:rsid w:val="00EA6F94"/>
    <w:rsid w:val="00EA735F"/>
    <w:rsid w:val="00EB09B6"/>
    <w:rsid w:val="00EB2846"/>
    <w:rsid w:val="00EB4025"/>
    <w:rsid w:val="00EB4F74"/>
    <w:rsid w:val="00EB5548"/>
    <w:rsid w:val="00EB5AE5"/>
    <w:rsid w:val="00EB6AEC"/>
    <w:rsid w:val="00EC0370"/>
    <w:rsid w:val="00EC0AA7"/>
    <w:rsid w:val="00EC18E4"/>
    <w:rsid w:val="00EC2D1C"/>
    <w:rsid w:val="00EC40B6"/>
    <w:rsid w:val="00EC43F1"/>
    <w:rsid w:val="00EC6599"/>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74FA"/>
    <w:rsid w:val="00EF00DE"/>
    <w:rsid w:val="00EF0BD8"/>
    <w:rsid w:val="00EF6AC1"/>
    <w:rsid w:val="00EF6DAA"/>
    <w:rsid w:val="00EF7B0C"/>
    <w:rsid w:val="00F01F3E"/>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3612"/>
    <w:rsid w:val="00F3455C"/>
    <w:rsid w:val="00F34A00"/>
    <w:rsid w:val="00F369B1"/>
    <w:rsid w:val="00F37405"/>
    <w:rsid w:val="00F375E5"/>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739F"/>
    <w:rsid w:val="00F776DB"/>
    <w:rsid w:val="00F82492"/>
    <w:rsid w:val="00F83186"/>
    <w:rsid w:val="00F855C9"/>
    <w:rsid w:val="00F90050"/>
    <w:rsid w:val="00F91238"/>
    <w:rsid w:val="00F915CD"/>
    <w:rsid w:val="00F91C9C"/>
    <w:rsid w:val="00F92BE3"/>
    <w:rsid w:val="00F95EA3"/>
    <w:rsid w:val="00F96464"/>
    <w:rsid w:val="00FA0D04"/>
    <w:rsid w:val="00FA0E9B"/>
    <w:rsid w:val="00FA14A0"/>
    <w:rsid w:val="00FA1A71"/>
    <w:rsid w:val="00FA208F"/>
    <w:rsid w:val="00FA27C3"/>
    <w:rsid w:val="00FA42C7"/>
    <w:rsid w:val="00FA5B1D"/>
    <w:rsid w:val="00FA5B57"/>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2F2A"/>
    <w:rsid w:val="00FC4C7F"/>
    <w:rsid w:val="00FC68C1"/>
    <w:rsid w:val="00FC6D4D"/>
    <w:rsid w:val="00FC6DA0"/>
    <w:rsid w:val="00FC7C32"/>
    <w:rsid w:val="00FC7CDC"/>
    <w:rsid w:val="00FC7E9D"/>
    <w:rsid w:val="00FD086C"/>
    <w:rsid w:val="00FD0CC0"/>
    <w:rsid w:val="00FD3C85"/>
    <w:rsid w:val="00FD4C65"/>
    <w:rsid w:val="00FD4F82"/>
    <w:rsid w:val="00FE0903"/>
    <w:rsid w:val="00FE1775"/>
    <w:rsid w:val="00FE1920"/>
    <w:rsid w:val="00FE5724"/>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 w:type="character" w:customStyle="1" w:styleId="pln">
    <w:name w:val="pln"/>
    <w:basedOn w:val="DefaultParagraphFont"/>
    <w:rsid w:val="0041162C"/>
  </w:style>
  <w:style w:type="character" w:customStyle="1" w:styleId="pun">
    <w:name w:val="pun"/>
    <w:basedOn w:val="DefaultParagraphFont"/>
    <w:rsid w:val="0041162C"/>
  </w:style>
  <w:style w:type="character" w:customStyle="1" w:styleId="typ">
    <w:name w:val="typ"/>
    <w:basedOn w:val="DefaultParagraphFont"/>
    <w:rsid w:val="0041162C"/>
  </w:style>
  <w:style w:type="character" w:customStyle="1" w:styleId="kwd">
    <w:name w:val="kwd"/>
    <w:basedOn w:val="DefaultParagraphFont"/>
    <w:rsid w:val="0041162C"/>
  </w:style>
  <w:style w:type="character" w:customStyle="1" w:styleId="tag">
    <w:name w:val="tag"/>
    <w:basedOn w:val="DefaultParagraphFont"/>
    <w:rsid w:val="00FA5B57"/>
  </w:style>
  <w:style w:type="character" w:customStyle="1" w:styleId="str">
    <w:name w:val="str"/>
    <w:basedOn w:val="DefaultParagraphFont"/>
    <w:rsid w:val="00FA5B57"/>
  </w:style>
  <w:style w:type="character" w:customStyle="1" w:styleId="atn">
    <w:name w:val="atn"/>
    <w:basedOn w:val="DefaultParagraphFont"/>
    <w:rsid w:val="00FA5B57"/>
  </w:style>
  <w:style w:type="character" w:customStyle="1" w:styleId="atv">
    <w:name w:val="atv"/>
    <w:basedOn w:val="DefaultParagraphFont"/>
    <w:rsid w:val="00FA5B57"/>
  </w:style>
  <w:style w:type="character" w:customStyle="1" w:styleId="lit">
    <w:name w:val="lit"/>
    <w:basedOn w:val="DefaultParagraphFont"/>
    <w:rsid w:val="00FA5B57"/>
  </w:style>
  <w:style w:type="character" w:customStyle="1" w:styleId="com">
    <w:name w:val="com"/>
    <w:basedOn w:val="DefaultParagraphFont"/>
    <w:rsid w:val="00FA5B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58885219">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662214">
      <w:bodyDiv w:val="1"/>
      <w:marLeft w:val="0"/>
      <w:marRight w:val="0"/>
      <w:marTop w:val="0"/>
      <w:marBottom w:val="0"/>
      <w:divBdr>
        <w:top w:val="none" w:sz="0" w:space="0" w:color="auto"/>
        <w:left w:val="none" w:sz="0" w:space="0" w:color="auto"/>
        <w:bottom w:val="none" w:sz="0" w:space="0" w:color="auto"/>
        <w:right w:val="none" w:sz="0" w:space="0" w:color="auto"/>
      </w:divBdr>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24276940">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3975704">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image" Target="media/image242.png"/><Relationship Id="rId21" Type="http://schemas.openxmlformats.org/officeDocument/2006/relationships/image" Target="media/image11.png"/><Relationship Id="rId63" Type="http://schemas.openxmlformats.org/officeDocument/2006/relationships/image" Target="media/image32.jpeg"/><Relationship Id="rId159" Type="http://schemas.openxmlformats.org/officeDocument/2006/relationships/image" Target="media/image112.png"/><Relationship Id="rId324" Type="http://schemas.openxmlformats.org/officeDocument/2006/relationships/image" Target="media/image264.png"/><Relationship Id="rId366" Type="http://schemas.openxmlformats.org/officeDocument/2006/relationships/image" Target="media/image305.png"/><Relationship Id="rId170" Type="http://schemas.openxmlformats.org/officeDocument/2006/relationships/image" Target="media/image123.png"/><Relationship Id="rId226" Type="http://schemas.openxmlformats.org/officeDocument/2006/relationships/oleObject" Target="embeddings/oleObject8.bin"/><Relationship Id="rId268" Type="http://schemas.openxmlformats.org/officeDocument/2006/relationships/image" Target="media/image214.png"/><Relationship Id="rId32"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86.png"/><Relationship Id="rId335" Type="http://schemas.openxmlformats.org/officeDocument/2006/relationships/image" Target="media/image275.png"/><Relationship Id="rId377" Type="http://schemas.openxmlformats.org/officeDocument/2006/relationships/image" Target="media/image316.png"/><Relationship Id="rId5" Type="http://schemas.openxmlformats.org/officeDocument/2006/relationships/webSettings" Target="webSettings.xml"/><Relationship Id="rId95" Type="http://schemas.openxmlformats.org/officeDocument/2006/relationships/hyperlink" Target="https://cdn1.howtodoinjava.com/wp-content/uploads/2017/07/Hystrix_initial.jpg" TargetMode="External"/><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9.png"/><Relationship Id="rId237" Type="http://schemas.openxmlformats.org/officeDocument/2006/relationships/image" Target="media/image186.png"/><Relationship Id="rId402" Type="http://schemas.openxmlformats.org/officeDocument/2006/relationships/image" Target="media/image341.png"/><Relationship Id="rId258" Type="http://schemas.openxmlformats.org/officeDocument/2006/relationships/image" Target="media/image204.png"/><Relationship Id="rId279" Type="http://schemas.openxmlformats.org/officeDocument/2006/relationships/image" Target="media/image222.png"/><Relationship Id="rId22" Type="http://schemas.openxmlformats.org/officeDocument/2006/relationships/image" Target="media/image12.png"/><Relationship Id="rId43" Type="http://schemas.openxmlformats.org/officeDocument/2006/relationships/hyperlink" Target="https://start.spring.io/" TargetMode="External"/><Relationship Id="rId64" Type="http://schemas.openxmlformats.org/officeDocument/2006/relationships/image" Target="media/image33.jpeg"/><Relationship Id="rId118" Type="http://schemas.openxmlformats.org/officeDocument/2006/relationships/image" Target="media/image76.png"/><Relationship Id="rId139" Type="http://schemas.openxmlformats.org/officeDocument/2006/relationships/image" Target="media/image97.png"/><Relationship Id="rId290" Type="http://schemas.openxmlformats.org/officeDocument/2006/relationships/image" Target="media/image233.png"/><Relationship Id="rId304" Type="http://schemas.openxmlformats.org/officeDocument/2006/relationships/image" Target="media/image247.png"/><Relationship Id="rId325" Type="http://schemas.openxmlformats.org/officeDocument/2006/relationships/image" Target="media/image265.png"/><Relationship Id="rId346" Type="http://schemas.openxmlformats.org/officeDocument/2006/relationships/image" Target="media/image286.png"/><Relationship Id="rId367" Type="http://schemas.openxmlformats.org/officeDocument/2006/relationships/image" Target="media/image306.png"/><Relationship Id="rId388" Type="http://schemas.openxmlformats.org/officeDocument/2006/relationships/image" Target="media/image327.png"/><Relationship Id="rId85" Type="http://schemas.openxmlformats.org/officeDocument/2006/relationships/hyperlink" Target="https://cdn1.howtodoinjava.com/wp-content/uploads/2017/07/studentserviceresponse.jpg" TargetMode="External"/><Relationship Id="rId150" Type="http://schemas.openxmlformats.org/officeDocument/2006/relationships/oleObject" Target="embeddings/oleObject1.bin"/><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7.emf"/><Relationship Id="rId248" Type="http://schemas.openxmlformats.org/officeDocument/2006/relationships/image" Target="media/image197.emf"/><Relationship Id="rId269" Type="http://schemas.openxmlformats.org/officeDocument/2006/relationships/image" Target="media/image215.png"/><Relationship Id="rId12" Type="http://schemas.openxmlformats.org/officeDocument/2006/relationships/image" Target="media/image7.png"/><Relationship Id="rId33" Type="http://schemas.openxmlformats.org/officeDocument/2006/relationships/image" Target="media/image21.png"/><Relationship Id="rId108" Type="http://schemas.openxmlformats.org/officeDocument/2006/relationships/image" Target="media/image66.png"/><Relationship Id="rId129" Type="http://schemas.openxmlformats.org/officeDocument/2006/relationships/image" Target="media/image87.png"/><Relationship Id="rId280" Type="http://schemas.openxmlformats.org/officeDocument/2006/relationships/image" Target="media/image223.png"/><Relationship Id="rId315" Type="http://schemas.openxmlformats.org/officeDocument/2006/relationships/oleObject" Target="embeddings/oleObject18.bin"/><Relationship Id="rId336" Type="http://schemas.openxmlformats.org/officeDocument/2006/relationships/image" Target="media/image276.png"/><Relationship Id="rId357" Type="http://schemas.openxmlformats.org/officeDocument/2006/relationships/image" Target="media/image296.png"/><Relationship Id="rId54" Type="http://schemas.openxmlformats.org/officeDocument/2006/relationships/hyperlink" Target="https://cdn1.howtodoinjava.com/wp-content/uploads/2017/07/Student-Service-Responding.jpg" TargetMode="External"/><Relationship Id="rId75" Type="http://schemas.openxmlformats.org/officeDocument/2006/relationships/image" Target="media/image42.png"/><Relationship Id="rId96" Type="http://schemas.openxmlformats.org/officeDocument/2006/relationships/image" Target="media/image55.jpeg"/><Relationship Id="rId140" Type="http://schemas.openxmlformats.org/officeDocument/2006/relationships/image" Target="media/image98.png"/><Relationship Id="rId161" Type="http://schemas.openxmlformats.org/officeDocument/2006/relationships/image" Target="media/image114.png"/><Relationship Id="rId182" Type="http://schemas.openxmlformats.org/officeDocument/2006/relationships/image" Target="media/image135.png"/><Relationship Id="rId217" Type="http://schemas.openxmlformats.org/officeDocument/2006/relationships/image" Target="media/image170.png"/><Relationship Id="rId378" Type="http://schemas.openxmlformats.org/officeDocument/2006/relationships/image" Target="media/image317.png"/><Relationship Id="rId399" Type="http://schemas.openxmlformats.org/officeDocument/2006/relationships/image" Target="media/image338.png"/><Relationship Id="rId403" Type="http://schemas.openxmlformats.org/officeDocument/2006/relationships/image" Target="media/image342.png"/><Relationship Id="rId6" Type="http://schemas.openxmlformats.org/officeDocument/2006/relationships/image" Target="media/image1.png"/><Relationship Id="rId238" Type="http://schemas.openxmlformats.org/officeDocument/2006/relationships/image" Target="media/image187.png"/><Relationship Id="rId259" Type="http://schemas.openxmlformats.org/officeDocument/2006/relationships/image" Target="media/image205.png"/><Relationship Id="rId23" Type="http://schemas.openxmlformats.org/officeDocument/2006/relationships/image" Target="media/image13.png"/><Relationship Id="rId119" Type="http://schemas.openxmlformats.org/officeDocument/2006/relationships/image" Target="media/image77.png"/><Relationship Id="rId270" Type="http://schemas.openxmlformats.org/officeDocument/2006/relationships/image" Target="media/image216.png"/><Relationship Id="rId291" Type="http://schemas.openxmlformats.org/officeDocument/2006/relationships/image" Target="media/image234.png"/><Relationship Id="rId305" Type="http://schemas.openxmlformats.org/officeDocument/2006/relationships/image" Target="media/image248.png"/><Relationship Id="rId326" Type="http://schemas.openxmlformats.org/officeDocument/2006/relationships/image" Target="media/image266.png"/><Relationship Id="rId347" Type="http://schemas.openxmlformats.org/officeDocument/2006/relationships/image" Target="media/image287.png"/><Relationship Id="rId44" Type="http://schemas.openxmlformats.org/officeDocument/2006/relationships/hyperlink" Target="https://cdn2.howtodoinjava.com/wp-content/uploads/2017/07/server_projec-generation.jpg" TargetMode="External"/><Relationship Id="rId65" Type="http://schemas.openxmlformats.org/officeDocument/2006/relationships/image" Target="media/image34.jpeg"/><Relationship Id="rId86" Type="http://schemas.openxmlformats.org/officeDocument/2006/relationships/image" Target="media/image50.jpeg"/><Relationship Id="rId130" Type="http://schemas.openxmlformats.org/officeDocument/2006/relationships/image" Target="media/image88.png"/><Relationship Id="rId151" Type="http://schemas.openxmlformats.org/officeDocument/2006/relationships/image" Target="media/image108.emf"/><Relationship Id="rId368" Type="http://schemas.openxmlformats.org/officeDocument/2006/relationships/image" Target="media/image307.png"/><Relationship Id="rId389" Type="http://schemas.openxmlformats.org/officeDocument/2006/relationships/image" Target="media/image328.png"/><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oleObject" Target="embeddings/oleObject9.bin"/><Relationship Id="rId249" Type="http://schemas.openxmlformats.org/officeDocument/2006/relationships/oleObject" Target="embeddings/oleObject10.bin"/><Relationship Id="rId13" Type="http://schemas.openxmlformats.org/officeDocument/2006/relationships/image" Target="media/image8.png"/><Relationship Id="rId109" Type="http://schemas.openxmlformats.org/officeDocument/2006/relationships/image" Target="media/image67.png"/><Relationship Id="rId260" Type="http://schemas.openxmlformats.org/officeDocument/2006/relationships/image" Target="media/image206.png"/><Relationship Id="rId281" Type="http://schemas.openxmlformats.org/officeDocument/2006/relationships/image" Target="media/image224.png"/><Relationship Id="rId316" Type="http://schemas.openxmlformats.org/officeDocument/2006/relationships/image" Target="media/image256.png"/><Relationship Id="rId337" Type="http://schemas.openxmlformats.org/officeDocument/2006/relationships/image" Target="media/image277.png"/><Relationship Id="rId34" Type="http://schemas.openxmlformats.org/officeDocument/2006/relationships/hyperlink" Target="https://cdn1.howtodoinjava.com/wp-content/uploads/2017/07/Discovery_interratction-Diagram.jpg" TargetMode="External"/><Relationship Id="rId55" Type="http://schemas.openxmlformats.org/officeDocument/2006/relationships/image" Target="media/image27.jpeg"/><Relationship Id="rId76" Type="http://schemas.openxmlformats.org/officeDocument/2006/relationships/image" Target="media/image43.png"/><Relationship Id="rId97" Type="http://schemas.openxmlformats.org/officeDocument/2006/relationships/hyperlink" Target="https://cdn1.howtodoinjava.com/wp-content/uploads/2017/07/HystrixDashboard.jpg" TargetMode="External"/><Relationship Id="rId120" Type="http://schemas.openxmlformats.org/officeDocument/2006/relationships/image" Target="media/image78.png"/><Relationship Id="rId141" Type="http://schemas.openxmlformats.org/officeDocument/2006/relationships/image" Target="media/image99.png"/><Relationship Id="rId358" Type="http://schemas.openxmlformats.org/officeDocument/2006/relationships/image" Target="media/image297.png"/><Relationship Id="rId379" Type="http://schemas.openxmlformats.org/officeDocument/2006/relationships/image" Target="media/image318.png"/><Relationship Id="rId7" Type="http://schemas.openxmlformats.org/officeDocument/2006/relationships/image" Target="media/image2.png"/><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71.png"/><Relationship Id="rId239" Type="http://schemas.openxmlformats.org/officeDocument/2006/relationships/image" Target="media/image188.png"/><Relationship Id="rId390" Type="http://schemas.openxmlformats.org/officeDocument/2006/relationships/image" Target="media/image329.png"/><Relationship Id="rId404" Type="http://schemas.openxmlformats.org/officeDocument/2006/relationships/image" Target="media/image343.png"/><Relationship Id="rId250" Type="http://schemas.openxmlformats.org/officeDocument/2006/relationships/image" Target="media/image198.emf"/><Relationship Id="rId271" Type="http://schemas.openxmlformats.org/officeDocument/2006/relationships/image" Target="media/image217.png"/><Relationship Id="rId292" Type="http://schemas.openxmlformats.org/officeDocument/2006/relationships/image" Target="media/image235.png"/><Relationship Id="rId306" Type="http://schemas.openxmlformats.org/officeDocument/2006/relationships/image" Target="media/image249.png"/><Relationship Id="rId24" Type="http://schemas.openxmlformats.org/officeDocument/2006/relationships/image" Target="media/image14.png"/><Relationship Id="rId45" Type="http://schemas.openxmlformats.org/officeDocument/2006/relationships/image" Target="media/image23.jpeg"/><Relationship Id="rId66" Type="http://schemas.openxmlformats.org/officeDocument/2006/relationships/image" Target="media/image3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68.png"/><Relationship Id="rId131" Type="http://schemas.openxmlformats.org/officeDocument/2006/relationships/image" Target="media/image89.png"/><Relationship Id="rId327" Type="http://schemas.openxmlformats.org/officeDocument/2006/relationships/image" Target="media/image267.png"/><Relationship Id="rId348" Type="http://schemas.openxmlformats.org/officeDocument/2006/relationships/image" Target="media/image288.emf"/><Relationship Id="rId369" Type="http://schemas.openxmlformats.org/officeDocument/2006/relationships/image" Target="media/image308.png"/><Relationship Id="rId152" Type="http://schemas.openxmlformats.org/officeDocument/2006/relationships/oleObject" Target="embeddings/oleObject2.bin"/><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image" Target="media/image178.png"/><Relationship Id="rId380" Type="http://schemas.openxmlformats.org/officeDocument/2006/relationships/image" Target="media/image319.png"/><Relationship Id="rId240" Type="http://schemas.openxmlformats.org/officeDocument/2006/relationships/image" Target="media/image189.png"/><Relationship Id="rId261" Type="http://schemas.openxmlformats.org/officeDocument/2006/relationships/image" Target="media/image207.png"/><Relationship Id="rId14" Type="http://schemas.openxmlformats.org/officeDocument/2006/relationships/hyperlink" Target="https://howtodoinjava.com/java-8-tutorial/" TargetMode="External"/><Relationship Id="rId35" Type="http://schemas.openxmlformats.org/officeDocument/2006/relationships/image" Target="media/image22.jpeg"/><Relationship Id="rId56" Type="http://schemas.openxmlformats.org/officeDocument/2006/relationships/hyperlink" Target="http://student-service/getStudentDetailsForSchool/" TargetMode="External"/><Relationship Id="rId77" Type="http://schemas.openxmlformats.org/officeDocument/2006/relationships/image" Target="media/image44.png"/><Relationship Id="rId100" Type="http://schemas.openxmlformats.org/officeDocument/2006/relationships/image" Target="media/image58.png"/><Relationship Id="rId282" Type="http://schemas.openxmlformats.org/officeDocument/2006/relationships/image" Target="media/image225.png"/><Relationship Id="rId317" Type="http://schemas.openxmlformats.org/officeDocument/2006/relationships/image" Target="media/image257.png"/><Relationship Id="rId338" Type="http://schemas.openxmlformats.org/officeDocument/2006/relationships/image" Target="media/image278.png"/><Relationship Id="rId359" Type="http://schemas.openxmlformats.org/officeDocument/2006/relationships/image" Target="media/image298.png"/><Relationship Id="rId8" Type="http://schemas.openxmlformats.org/officeDocument/2006/relationships/image" Target="media/image3.png"/><Relationship Id="rId98" Type="http://schemas.openxmlformats.org/officeDocument/2006/relationships/image" Target="media/image56.jpe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72.png"/><Relationship Id="rId370" Type="http://schemas.openxmlformats.org/officeDocument/2006/relationships/image" Target="media/image309.png"/><Relationship Id="rId391" Type="http://schemas.openxmlformats.org/officeDocument/2006/relationships/image" Target="media/image330.png"/><Relationship Id="rId405" Type="http://schemas.openxmlformats.org/officeDocument/2006/relationships/image" Target="media/image344.png"/><Relationship Id="rId230" Type="http://schemas.openxmlformats.org/officeDocument/2006/relationships/image" Target="media/image179.png"/><Relationship Id="rId251" Type="http://schemas.openxmlformats.org/officeDocument/2006/relationships/oleObject" Target="embeddings/oleObject11.bin"/><Relationship Id="rId25" Type="http://schemas.openxmlformats.org/officeDocument/2006/relationships/image" Target="media/image15.png"/><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36.jpeg"/><Relationship Id="rId272" Type="http://schemas.openxmlformats.org/officeDocument/2006/relationships/image" Target="media/image218.png"/><Relationship Id="rId293" Type="http://schemas.openxmlformats.org/officeDocument/2006/relationships/image" Target="media/image236.png"/><Relationship Id="rId307" Type="http://schemas.openxmlformats.org/officeDocument/2006/relationships/image" Target="media/image250.png"/><Relationship Id="rId328" Type="http://schemas.openxmlformats.org/officeDocument/2006/relationships/image" Target="media/image268.png"/><Relationship Id="rId349" Type="http://schemas.openxmlformats.org/officeDocument/2006/relationships/oleObject" Target="embeddings/oleObject19.bin"/><Relationship Id="rId88" Type="http://schemas.openxmlformats.org/officeDocument/2006/relationships/image" Target="media/image51.jpe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09.emf"/><Relationship Id="rId174" Type="http://schemas.openxmlformats.org/officeDocument/2006/relationships/image" Target="media/image127.png"/><Relationship Id="rId195" Type="http://schemas.openxmlformats.org/officeDocument/2006/relationships/image" Target="media/image148.png"/><Relationship Id="rId209" Type="http://schemas.openxmlformats.org/officeDocument/2006/relationships/image" Target="media/image162.png"/><Relationship Id="rId360" Type="http://schemas.openxmlformats.org/officeDocument/2006/relationships/image" Target="media/image299.png"/><Relationship Id="rId381" Type="http://schemas.openxmlformats.org/officeDocument/2006/relationships/image" Target="media/image320.png"/><Relationship Id="rId220" Type="http://schemas.openxmlformats.org/officeDocument/2006/relationships/image" Target="media/image173.png"/><Relationship Id="rId241" Type="http://schemas.openxmlformats.org/officeDocument/2006/relationships/image" Target="media/image190.png"/><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2.howtodoinjava.com/wp-content/uploads/2017/07/eureka_console_with_both_servcies.jpg" TargetMode="External"/><Relationship Id="rId262" Type="http://schemas.openxmlformats.org/officeDocument/2006/relationships/image" Target="media/image208.png"/><Relationship Id="rId283" Type="http://schemas.openxmlformats.org/officeDocument/2006/relationships/image" Target="media/image226.png"/><Relationship Id="rId318" Type="http://schemas.openxmlformats.org/officeDocument/2006/relationships/image" Target="media/image258.png"/><Relationship Id="rId339" Type="http://schemas.openxmlformats.org/officeDocument/2006/relationships/image" Target="media/image279.png"/><Relationship Id="rId78" Type="http://schemas.openxmlformats.org/officeDocument/2006/relationships/image" Target="media/image45.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64" Type="http://schemas.openxmlformats.org/officeDocument/2006/relationships/image" Target="media/image117.png"/><Relationship Id="rId185" Type="http://schemas.openxmlformats.org/officeDocument/2006/relationships/image" Target="media/image138.png"/><Relationship Id="rId350" Type="http://schemas.openxmlformats.org/officeDocument/2006/relationships/image" Target="media/image289.png"/><Relationship Id="rId371" Type="http://schemas.openxmlformats.org/officeDocument/2006/relationships/image" Target="media/image310.png"/><Relationship Id="rId406" Type="http://schemas.openxmlformats.org/officeDocument/2006/relationships/image" Target="media/image345.png"/><Relationship Id="rId9" Type="http://schemas.openxmlformats.org/officeDocument/2006/relationships/image" Target="media/image4.png"/><Relationship Id="rId210" Type="http://schemas.openxmlformats.org/officeDocument/2006/relationships/image" Target="media/image163.png"/><Relationship Id="rId392" Type="http://schemas.openxmlformats.org/officeDocument/2006/relationships/image" Target="media/image331.png"/><Relationship Id="rId26" Type="http://schemas.openxmlformats.org/officeDocument/2006/relationships/image" Target="media/image16.png"/><Relationship Id="rId231" Type="http://schemas.openxmlformats.org/officeDocument/2006/relationships/image" Target="media/image180.png"/><Relationship Id="rId252" Type="http://schemas.openxmlformats.org/officeDocument/2006/relationships/image" Target="media/image199.emf"/><Relationship Id="rId273" Type="http://schemas.openxmlformats.org/officeDocument/2006/relationships/image" Target="media/image219.emf"/><Relationship Id="rId294" Type="http://schemas.openxmlformats.org/officeDocument/2006/relationships/image" Target="media/image237.png"/><Relationship Id="rId308" Type="http://schemas.openxmlformats.org/officeDocument/2006/relationships/image" Target="media/image251.png"/><Relationship Id="rId329" Type="http://schemas.openxmlformats.org/officeDocument/2006/relationships/image" Target="media/image269.png"/><Relationship Id="rId47" Type="http://schemas.openxmlformats.org/officeDocument/2006/relationships/hyperlink" Target="https://cdn1.howtodoinjava.com/wp-content/uploads/2017/07/eureka_console_without_anyClient.jpg" TargetMode="External"/><Relationship Id="rId68" Type="http://schemas.openxmlformats.org/officeDocument/2006/relationships/image" Target="media/image37.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oleObject" Target="embeddings/oleObject3.bin"/><Relationship Id="rId175" Type="http://schemas.openxmlformats.org/officeDocument/2006/relationships/image" Target="media/image128.png"/><Relationship Id="rId340" Type="http://schemas.openxmlformats.org/officeDocument/2006/relationships/image" Target="media/image280.png"/><Relationship Id="rId361" Type="http://schemas.openxmlformats.org/officeDocument/2006/relationships/image" Target="media/image300.png"/><Relationship Id="rId196" Type="http://schemas.openxmlformats.org/officeDocument/2006/relationships/image" Target="media/image149.png"/><Relationship Id="rId200" Type="http://schemas.openxmlformats.org/officeDocument/2006/relationships/image" Target="media/image153.png"/><Relationship Id="rId382" Type="http://schemas.openxmlformats.org/officeDocument/2006/relationships/image" Target="media/image321.png"/><Relationship Id="rId16" Type="http://schemas.openxmlformats.org/officeDocument/2006/relationships/hyperlink" Target="https://howtodoinjava.com/maven/" TargetMode="External"/><Relationship Id="rId221" Type="http://schemas.openxmlformats.org/officeDocument/2006/relationships/image" Target="media/image174.emf"/><Relationship Id="rId242" Type="http://schemas.openxmlformats.org/officeDocument/2006/relationships/image" Target="media/image191.png"/><Relationship Id="rId263" Type="http://schemas.openxmlformats.org/officeDocument/2006/relationships/image" Target="media/image209.png"/><Relationship Id="rId284" Type="http://schemas.openxmlformats.org/officeDocument/2006/relationships/image" Target="media/image227.png"/><Relationship Id="rId319" Type="http://schemas.openxmlformats.org/officeDocument/2006/relationships/image" Target="media/image259.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8.jpeg"/><Relationship Id="rId79" Type="http://schemas.openxmlformats.org/officeDocument/2006/relationships/image" Target="media/image46.jpe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330" Type="http://schemas.openxmlformats.org/officeDocument/2006/relationships/image" Target="media/image270.png"/><Relationship Id="rId90" Type="http://schemas.openxmlformats.org/officeDocument/2006/relationships/image" Target="media/image52.jpeg"/><Relationship Id="rId165" Type="http://schemas.openxmlformats.org/officeDocument/2006/relationships/image" Target="media/image118.png"/><Relationship Id="rId186" Type="http://schemas.openxmlformats.org/officeDocument/2006/relationships/image" Target="media/image139.png"/><Relationship Id="rId351" Type="http://schemas.openxmlformats.org/officeDocument/2006/relationships/image" Target="media/image290.png"/><Relationship Id="rId372" Type="http://schemas.openxmlformats.org/officeDocument/2006/relationships/image" Target="media/image311.png"/><Relationship Id="rId393" Type="http://schemas.openxmlformats.org/officeDocument/2006/relationships/image" Target="media/image332.png"/><Relationship Id="rId407" Type="http://schemas.openxmlformats.org/officeDocument/2006/relationships/fontTable" Target="fontTable.xml"/><Relationship Id="rId211" Type="http://schemas.openxmlformats.org/officeDocument/2006/relationships/image" Target="media/image164.png"/><Relationship Id="rId232" Type="http://schemas.openxmlformats.org/officeDocument/2006/relationships/image" Target="media/image181.png"/><Relationship Id="rId253" Type="http://schemas.openxmlformats.org/officeDocument/2006/relationships/oleObject" Target="embeddings/oleObject12.bin"/><Relationship Id="rId274" Type="http://schemas.openxmlformats.org/officeDocument/2006/relationships/oleObject" Target="embeddings/oleObject13.bin"/><Relationship Id="rId295" Type="http://schemas.openxmlformats.org/officeDocument/2006/relationships/image" Target="media/image238.png"/><Relationship Id="rId309" Type="http://schemas.openxmlformats.org/officeDocument/2006/relationships/image" Target="media/image252.png"/><Relationship Id="rId27" Type="http://schemas.openxmlformats.org/officeDocument/2006/relationships/image" Target="media/image17.png"/><Relationship Id="rId48" Type="http://schemas.openxmlformats.org/officeDocument/2006/relationships/image" Target="media/image24.jpeg"/><Relationship Id="rId69" Type="http://schemas.openxmlformats.org/officeDocument/2006/relationships/hyperlink" Target="https://github.com/Netflix/feign" TargetMode="External"/><Relationship Id="rId113" Type="http://schemas.openxmlformats.org/officeDocument/2006/relationships/image" Target="media/image71.png"/><Relationship Id="rId134" Type="http://schemas.openxmlformats.org/officeDocument/2006/relationships/image" Target="media/image92.png"/><Relationship Id="rId320" Type="http://schemas.openxmlformats.org/officeDocument/2006/relationships/image" Target="media/image260.png"/><Relationship Id="rId80" Type="http://schemas.openxmlformats.org/officeDocument/2006/relationships/image" Target="media/image47.jpeg"/><Relationship Id="rId155" Type="http://schemas.openxmlformats.org/officeDocument/2006/relationships/image" Target="media/image110.emf"/><Relationship Id="rId176" Type="http://schemas.openxmlformats.org/officeDocument/2006/relationships/image" Target="media/image129.png"/><Relationship Id="rId197" Type="http://schemas.openxmlformats.org/officeDocument/2006/relationships/image" Target="media/image150.png"/><Relationship Id="rId341" Type="http://schemas.openxmlformats.org/officeDocument/2006/relationships/image" Target="media/image281.png"/><Relationship Id="rId362" Type="http://schemas.openxmlformats.org/officeDocument/2006/relationships/image" Target="media/image301.png"/><Relationship Id="rId383" Type="http://schemas.openxmlformats.org/officeDocument/2006/relationships/image" Target="media/image322.png"/><Relationship Id="rId201" Type="http://schemas.openxmlformats.org/officeDocument/2006/relationships/image" Target="media/image154.png"/><Relationship Id="rId222" Type="http://schemas.openxmlformats.org/officeDocument/2006/relationships/oleObject" Target="embeddings/oleObject6.bin"/><Relationship Id="rId243" Type="http://schemas.openxmlformats.org/officeDocument/2006/relationships/image" Target="media/image192.png"/><Relationship Id="rId264" Type="http://schemas.openxmlformats.org/officeDocument/2006/relationships/image" Target="media/image210.png"/><Relationship Id="rId285" Type="http://schemas.openxmlformats.org/officeDocument/2006/relationships/image" Target="media/image228.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61.png"/><Relationship Id="rId124" Type="http://schemas.openxmlformats.org/officeDocument/2006/relationships/image" Target="media/image82.png"/><Relationship Id="rId310" Type="http://schemas.openxmlformats.org/officeDocument/2006/relationships/image" Target="media/image253.emf"/><Relationship Id="rId70" Type="http://schemas.openxmlformats.org/officeDocument/2006/relationships/image" Target="media/image38.png"/><Relationship Id="rId91" Type="http://schemas.openxmlformats.org/officeDocument/2006/relationships/hyperlink" Target="https://cdn1.howtodoinjava.com/wp-content/uploads/2017/07/schoolserviceresponse_fallback.jpg" TargetMode="External"/><Relationship Id="rId145" Type="http://schemas.openxmlformats.org/officeDocument/2006/relationships/image" Target="media/image103.png"/><Relationship Id="rId166" Type="http://schemas.openxmlformats.org/officeDocument/2006/relationships/image" Target="media/image119.png"/><Relationship Id="rId187" Type="http://schemas.openxmlformats.org/officeDocument/2006/relationships/image" Target="media/image140.png"/><Relationship Id="rId331" Type="http://schemas.openxmlformats.org/officeDocument/2006/relationships/image" Target="media/image271.png"/><Relationship Id="rId352" Type="http://schemas.openxmlformats.org/officeDocument/2006/relationships/image" Target="media/image291.png"/><Relationship Id="rId373" Type="http://schemas.openxmlformats.org/officeDocument/2006/relationships/image" Target="media/image312.png"/><Relationship Id="rId394" Type="http://schemas.openxmlformats.org/officeDocument/2006/relationships/image" Target="media/image333.png"/><Relationship Id="rId408"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2.png"/><Relationship Id="rId254" Type="http://schemas.openxmlformats.org/officeDocument/2006/relationships/image" Target="media/image200.png"/><Relationship Id="rId28" Type="http://schemas.openxmlformats.org/officeDocument/2006/relationships/hyperlink" Target="https://howtodoinjava.com/spring/spring-boot/spring-boot-tutorial-with-hello-world-example/" TargetMode="External"/><Relationship Id="rId49" Type="http://schemas.openxmlformats.org/officeDocument/2006/relationships/hyperlink" Target="https://cdn1.howtodoinjava.com/wp-content/uploads/2017/07/client_projec-generation_Student.jpg" TargetMode="External"/><Relationship Id="rId114" Type="http://schemas.openxmlformats.org/officeDocument/2006/relationships/image" Target="media/image72.png"/><Relationship Id="rId275" Type="http://schemas.openxmlformats.org/officeDocument/2006/relationships/image" Target="media/image220.emf"/><Relationship Id="rId296" Type="http://schemas.openxmlformats.org/officeDocument/2006/relationships/image" Target="media/image239.png"/><Relationship Id="rId300" Type="http://schemas.openxmlformats.org/officeDocument/2006/relationships/image" Target="media/image243.png"/><Relationship Id="rId60" Type="http://schemas.openxmlformats.org/officeDocument/2006/relationships/image" Target="media/image29.jpeg"/><Relationship Id="rId81" Type="http://schemas.openxmlformats.org/officeDocument/2006/relationships/hyperlink" Target="https://cdn2.howtodoinjava.com/wp-content/uploads/2017/07/CB_Sequence.jpg" TargetMode="External"/><Relationship Id="rId135" Type="http://schemas.openxmlformats.org/officeDocument/2006/relationships/image" Target="media/image93.png"/><Relationship Id="rId156" Type="http://schemas.openxmlformats.org/officeDocument/2006/relationships/oleObject" Target="embeddings/oleObject4.bin"/><Relationship Id="rId177" Type="http://schemas.openxmlformats.org/officeDocument/2006/relationships/image" Target="media/image130.png"/><Relationship Id="rId198" Type="http://schemas.openxmlformats.org/officeDocument/2006/relationships/image" Target="media/image151.png"/><Relationship Id="rId321" Type="http://schemas.openxmlformats.org/officeDocument/2006/relationships/image" Target="media/image261.png"/><Relationship Id="rId342" Type="http://schemas.openxmlformats.org/officeDocument/2006/relationships/image" Target="media/image282.png"/><Relationship Id="rId363" Type="http://schemas.openxmlformats.org/officeDocument/2006/relationships/image" Target="media/image302.png"/><Relationship Id="rId384" Type="http://schemas.openxmlformats.org/officeDocument/2006/relationships/image" Target="media/image323.png"/><Relationship Id="rId202" Type="http://schemas.openxmlformats.org/officeDocument/2006/relationships/image" Target="media/image155.png"/><Relationship Id="rId223" Type="http://schemas.openxmlformats.org/officeDocument/2006/relationships/image" Target="media/image175.emf"/><Relationship Id="rId244"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image" Target="media/image211.png"/><Relationship Id="rId286" Type="http://schemas.openxmlformats.org/officeDocument/2006/relationships/image" Target="media/image229.png"/><Relationship Id="rId50" Type="http://schemas.openxmlformats.org/officeDocument/2006/relationships/image" Target="media/image25.jpeg"/><Relationship Id="rId104" Type="http://schemas.openxmlformats.org/officeDocument/2006/relationships/image" Target="media/image62.png"/><Relationship Id="rId125" Type="http://schemas.openxmlformats.org/officeDocument/2006/relationships/image" Target="media/image83.png"/><Relationship Id="rId146" Type="http://schemas.openxmlformats.org/officeDocument/2006/relationships/image" Target="media/image104.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oleObject" Target="embeddings/oleObject16.bin"/><Relationship Id="rId332" Type="http://schemas.openxmlformats.org/officeDocument/2006/relationships/image" Target="media/image272.png"/><Relationship Id="rId353" Type="http://schemas.openxmlformats.org/officeDocument/2006/relationships/image" Target="media/image292.png"/><Relationship Id="rId374" Type="http://schemas.openxmlformats.org/officeDocument/2006/relationships/image" Target="media/image313.png"/><Relationship Id="rId395" Type="http://schemas.openxmlformats.org/officeDocument/2006/relationships/image" Target="media/image334.png"/><Relationship Id="rId409" Type="http://schemas.openxmlformats.org/officeDocument/2006/relationships/theme" Target="theme/theme1.xml"/><Relationship Id="rId71" Type="http://schemas.openxmlformats.org/officeDocument/2006/relationships/image" Target="media/image39.png"/><Relationship Id="rId92" Type="http://schemas.openxmlformats.org/officeDocument/2006/relationships/image" Target="media/image53.jpeg"/><Relationship Id="rId213" Type="http://schemas.openxmlformats.org/officeDocument/2006/relationships/image" Target="media/image166.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hyperlink" Target="https://docs.spring.io/spring-boot/docs/current/reference/html/using-boot-using-springbootapplication-annotation.html" TargetMode="External"/><Relationship Id="rId255" Type="http://schemas.openxmlformats.org/officeDocument/2006/relationships/image" Target="media/image201.png"/><Relationship Id="rId276" Type="http://schemas.openxmlformats.org/officeDocument/2006/relationships/oleObject" Target="embeddings/oleObject14.bin"/><Relationship Id="rId297" Type="http://schemas.openxmlformats.org/officeDocument/2006/relationships/image" Target="media/image240.png"/><Relationship Id="rId40" Type="http://schemas.openxmlformats.org/officeDocument/2006/relationships/hyperlink" Target="https://howtodoinjava.com/spring-cloud/spring-cloud-service-discovery-netflix-eureka/" TargetMode="External"/><Relationship Id="rId115" Type="http://schemas.openxmlformats.org/officeDocument/2006/relationships/image" Target="media/image73.png"/><Relationship Id="rId136" Type="http://schemas.openxmlformats.org/officeDocument/2006/relationships/image" Target="media/image94.png"/><Relationship Id="rId157" Type="http://schemas.openxmlformats.org/officeDocument/2006/relationships/image" Target="media/image111.emf"/><Relationship Id="rId178" Type="http://schemas.openxmlformats.org/officeDocument/2006/relationships/image" Target="media/image131.png"/><Relationship Id="rId301" Type="http://schemas.openxmlformats.org/officeDocument/2006/relationships/image" Target="media/image244.png"/><Relationship Id="rId322" Type="http://schemas.openxmlformats.org/officeDocument/2006/relationships/image" Target="media/image262.png"/><Relationship Id="rId343" Type="http://schemas.openxmlformats.org/officeDocument/2006/relationships/image" Target="media/image283.png"/><Relationship Id="rId364" Type="http://schemas.openxmlformats.org/officeDocument/2006/relationships/image" Target="media/image303.png"/><Relationship Id="rId61" Type="http://schemas.openxmlformats.org/officeDocument/2006/relationships/image" Target="media/image30.jpeg"/><Relationship Id="rId82" Type="http://schemas.openxmlformats.org/officeDocument/2006/relationships/image" Target="media/image48.jpeg"/><Relationship Id="rId199" Type="http://schemas.openxmlformats.org/officeDocument/2006/relationships/image" Target="media/image152.png"/><Relationship Id="rId203" Type="http://schemas.openxmlformats.org/officeDocument/2006/relationships/image" Target="media/image156.png"/><Relationship Id="rId385" Type="http://schemas.openxmlformats.org/officeDocument/2006/relationships/image" Target="media/image324.png"/><Relationship Id="rId19" Type="http://schemas.openxmlformats.org/officeDocument/2006/relationships/image" Target="media/image10.png"/><Relationship Id="rId224" Type="http://schemas.openxmlformats.org/officeDocument/2006/relationships/oleObject" Target="embeddings/oleObject7.bin"/><Relationship Id="rId245" Type="http://schemas.openxmlformats.org/officeDocument/2006/relationships/image" Target="media/image194.png"/><Relationship Id="rId266" Type="http://schemas.openxmlformats.org/officeDocument/2006/relationships/image" Target="media/image212.png"/><Relationship Id="rId287" Type="http://schemas.openxmlformats.org/officeDocument/2006/relationships/image" Target="media/image230.png"/><Relationship Id="rId30" Type="http://schemas.openxmlformats.org/officeDocument/2006/relationships/image" Target="media/image1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1.png"/><Relationship Id="rId312" Type="http://schemas.openxmlformats.org/officeDocument/2006/relationships/image" Target="media/image254.emf"/><Relationship Id="rId333" Type="http://schemas.openxmlformats.org/officeDocument/2006/relationships/image" Target="media/image273.png"/><Relationship Id="rId354" Type="http://schemas.openxmlformats.org/officeDocument/2006/relationships/image" Target="media/image29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189" Type="http://schemas.openxmlformats.org/officeDocument/2006/relationships/image" Target="media/image142.png"/><Relationship Id="rId375" Type="http://schemas.openxmlformats.org/officeDocument/2006/relationships/image" Target="media/image314.png"/><Relationship Id="rId396"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4.png"/><Relationship Id="rId256" Type="http://schemas.openxmlformats.org/officeDocument/2006/relationships/image" Target="media/image202.png"/><Relationship Id="rId277" Type="http://schemas.openxmlformats.org/officeDocument/2006/relationships/image" Target="media/image221.emf"/><Relationship Id="rId298" Type="http://schemas.openxmlformats.org/officeDocument/2006/relationships/image" Target="media/image241.png"/><Relationship Id="rId400" Type="http://schemas.openxmlformats.org/officeDocument/2006/relationships/image" Target="media/image339.pn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oleObject" Target="embeddings/oleObject5.bin"/><Relationship Id="rId302" Type="http://schemas.openxmlformats.org/officeDocument/2006/relationships/image" Target="media/image245.png"/><Relationship Id="rId323" Type="http://schemas.openxmlformats.org/officeDocument/2006/relationships/image" Target="media/image263.png"/><Relationship Id="rId344" Type="http://schemas.openxmlformats.org/officeDocument/2006/relationships/image" Target="media/image284.png"/><Relationship Id="rId20" Type="http://schemas.openxmlformats.org/officeDocument/2006/relationships/hyperlink" Target="https://github.com/spring-cloud/spring-cloud-config/blob/master/spring-cloud-config-server/src/main/java/org/springframework/cloud/config/server/EnableConfigServer.java"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31.jpeg"/><Relationship Id="rId83" Type="http://schemas.openxmlformats.org/officeDocument/2006/relationships/hyperlink" Target="https://cdn1.howtodoinjava.com/wp-content/uploads/2017/07/studentservciegeneration.jpg" TargetMode="External"/><Relationship Id="rId179" Type="http://schemas.openxmlformats.org/officeDocument/2006/relationships/image" Target="media/image132.png"/><Relationship Id="rId365" Type="http://schemas.openxmlformats.org/officeDocument/2006/relationships/image" Target="media/image304.png"/><Relationship Id="rId386" Type="http://schemas.openxmlformats.org/officeDocument/2006/relationships/image" Target="media/image325.pn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image" Target="media/image176.emf"/><Relationship Id="rId246" Type="http://schemas.openxmlformats.org/officeDocument/2006/relationships/image" Target="media/image195.png"/><Relationship Id="rId267" Type="http://schemas.openxmlformats.org/officeDocument/2006/relationships/image" Target="media/image213.png"/><Relationship Id="rId288" Type="http://schemas.openxmlformats.org/officeDocument/2006/relationships/image" Target="media/image231.png"/><Relationship Id="rId106" Type="http://schemas.openxmlformats.org/officeDocument/2006/relationships/image" Target="media/image64.png"/><Relationship Id="rId127" Type="http://schemas.openxmlformats.org/officeDocument/2006/relationships/image" Target="media/image85.png"/><Relationship Id="rId313" Type="http://schemas.openxmlformats.org/officeDocument/2006/relationships/oleObject" Target="embeddings/oleObject17.bin"/><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hyperlink" Target="https://cdn1.howtodoinjava.com/wp-content/uploads/2017/07/eureka_console_with_Student_1service_registered.jpg" TargetMode="External"/><Relationship Id="rId73" Type="http://schemas.openxmlformats.org/officeDocument/2006/relationships/image" Target="media/image40.jpeg"/><Relationship Id="rId94" Type="http://schemas.openxmlformats.org/officeDocument/2006/relationships/image" Target="media/image54.jpeg"/><Relationship Id="rId148" Type="http://schemas.openxmlformats.org/officeDocument/2006/relationships/image" Target="media/image106.png"/><Relationship Id="rId169" Type="http://schemas.openxmlformats.org/officeDocument/2006/relationships/image" Target="media/image122.png"/><Relationship Id="rId334" Type="http://schemas.openxmlformats.org/officeDocument/2006/relationships/image" Target="media/image274.png"/><Relationship Id="rId355" Type="http://schemas.openxmlformats.org/officeDocument/2006/relationships/image" Target="media/image294.png"/><Relationship Id="rId376" Type="http://schemas.openxmlformats.org/officeDocument/2006/relationships/image" Target="media/image315.png"/><Relationship Id="rId397"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8.png"/><Relationship Id="rId236" Type="http://schemas.openxmlformats.org/officeDocument/2006/relationships/image" Target="media/image185.png"/><Relationship Id="rId257" Type="http://schemas.openxmlformats.org/officeDocument/2006/relationships/image" Target="media/image203.png"/><Relationship Id="rId278" Type="http://schemas.openxmlformats.org/officeDocument/2006/relationships/oleObject" Target="embeddings/oleObject15.bin"/><Relationship Id="rId401" Type="http://schemas.openxmlformats.org/officeDocument/2006/relationships/image" Target="media/image340.png"/><Relationship Id="rId303" Type="http://schemas.openxmlformats.org/officeDocument/2006/relationships/image" Target="media/image246.png"/><Relationship Id="rId42" Type="http://schemas.openxmlformats.org/officeDocument/2006/relationships/hyperlink" Target="https://howtodoinjava.com/spring-cloud/spring-cloud-service-discovery-netflix-eureka/" TargetMode="External"/><Relationship Id="rId84" Type="http://schemas.openxmlformats.org/officeDocument/2006/relationships/image" Target="media/image49.jpeg"/><Relationship Id="rId138" Type="http://schemas.openxmlformats.org/officeDocument/2006/relationships/image" Target="media/image96.png"/><Relationship Id="rId345" Type="http://schemas.openxmlformats.org/officeDocument/2006/relationships/image" Target="media/image285.png"/><Relationship Id="rId387" Type="http://schemas.openxmlformats.org/officeDocument/2006/relationships/image" Target="media/image326.png"/><Relationship Id="rId191" Type="http://schemas.openxmlformats.org/officeDocument/2006/relationships/image" Target="media/image144.png"/><Relationship Id="rId205" Type="http://schemas.openxmlformats.org/officeDocument/2006/relationships/image" Target="media/image158.png"/><Relationship Id="rId247" Type="http://schemas.openxmlformats.org/officeDocument/2006/relationships/image" Target="media/image196.png"/><Relationship Id="rId107" Type="http://schemas.openxmlformats.org/officeDocument/2006/relationships/image" Target="media/image65.png"/><Relationship Id="rId289" Type="http://schemas.openxmlformats.org/officeDocument/2006/relationships/image" Target="media/image232.png"/><Relationship Id="rId11" Type="http://schemas.openxmlformats.org/officeDocument/2006/relationships/image" Target="media/image6.png"/><Relationship Id="rId53" Type="http://schemas.openxmlformats.org/officeDocument/2006/relationships/image" Target="media/image26.jpeg"/><Relationship Id="rId149" Type="http://schemas.openxmlformats.org/officeDocument/2006/relationships/image" Target="media/image107.emf"/><Relationship Id="rId314" Type="http://schemas.openxmlformats.org/officeDocument/2006/relationships/image" Target="media/image255.emf"/><Relationship Id="rId356" Type="http://schemas.openxmlformats.org/officeDocument/2006/relationships/image" Target="media/image295.png"/><Relationship Id="rId398"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56035</TotalTime>
  <Pages>196</Pages>
  <Words>35359</Words>
  <Characters>201551</Characters>
  <Application>Microsoft Office Word</Application>
  <DocSecurity>0</DocSecurity>
  <Lines>1679</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Rajiv Bansal</cp:lastModifiedBy>
  <cp:revision>973</cp:revision>
  <dcterms:created xsi:type="dcterms:W3CDTF">2018-12-13T13:15:00Z</dcterms:created>
  <dcterms:modified xsi:type="dcterms:W3CDTF">2021-06-14T16:50:00Z</dcterms:modified>
</cp:coreProperties>
</file>