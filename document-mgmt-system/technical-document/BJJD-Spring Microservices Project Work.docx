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9F4279" w:rsidRPr="00A0485D" w:rsidRDefault="009F4279"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9F4279" w:rsidRDefault="009F42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9F4279" w:rsidRPr="00A0485D" w:rsidRDefault="009F4279"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9F4279" w:rsidRDefault="009F4279"/>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9F4279" w:rsidRPr="00A0485D" w:rsidRDefault="009F4279"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9F4279" w:rsidRDefault="009F4279"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9F4279" w:rsidRPr="00A0485D" w:rsidRDefault="009F4279"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9F4279" w:rsidRDefault="009F4279"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14E3827F" w14:textId="1B91A995"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t>C</w:t>
      </w:r>
      <w:r w:rsidR="00A76C94" w:rsidRPr="00A76C94">
        <w:rPr>
          <w:rFonts w:ascii="Georgia" w:hAnsi="Georgia"/>
          <w:b/>
          <w:bCs/>
          <w:i w:val="0"/>
          <w:iCs w:val="0"/>
          <w:sz w:val="32"/>
          <w:szCs w:val="32"/>
        </w:rPr>
        <w:t>onfig Server with Git Integration</w:t>
      </w:r>
    </w:p>
    <w:p w14:paraId="37E179CC"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Now-a-days we often come across the term </w:t>
      </w:r>
      <w:hyperlink r:id="rId12" w:history="1">
        <w:r>
          <w:rPr>
            <w:rStyle w:val="Hyperlink"/>
            <w:rFonts w:ascii="Segoe UI" w:eastAsiaTheme="majorEastAsia" w:hAnsi="Segoe UI" w:cs="Segoe UI"/>
            <w:color w:val="0366D6"/>
          </w:rPr>
          <w:t>Microservices</w:t>
        </w:r>
      </w:hyperlink>
      <w:r>
        <w:rPr>
          <w:rFonts w:ascii="Segoe UI" w:hAnsi="Segoe UI" w:cs="Segoe UI"/>
          <w:color w:val="000000"/>
        </w:rPr>
        <w:t> while discussing any new java based server side development (mainly service API). Microservices approach now has become an industry standard for any new API development and almost all the organizations are promoting it.</w:t>
      </w:r>
    </w:p>
    <w:p w14:paraId="600A5A47"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tutorial, we will discuss and do a demo on a specific Microservice feature called </w:t>
      </w:r>
      <w:r>
        <w:rPr>
          <w:rStyle w:val="Strong"/>
          <w:rFonts w:ascii="Segoe UI" w:eastAsiaTheme="majorEastAsia" w:hAnsi="Segoe UI" w:cs="Segoe UI"/>
          <w:color w:val="000000"/>
        </w:rPr>
        <w:t>Config Server</w:t>
      </w:r>
      <w:r>
        <w:rPr>
          <w:rFonts w:ascii="Segoe UI" w:hAnsi="Segoe UI" w:cs="Segoe UI"/>
          <w:color w:val="000000"/>
        </w:rPr>
        <w: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t>
      </w:r>
    </w:p>
    <w:p w14:paraId="08364777"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25604266"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78E0164C" w14:textId="77777777" w:rsidR="00AB3BB5" w:rsidRDefault="00896CD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3" w:anchor="why-config-server" w:history="1">
        <w:r w:rsidR="00AB3BB5">
          <w:rPr>
            <w:rStyle w:val="Hyperlink"/>
            <w:rFonts w:ascii="inherit" w:eastAsiaTheme="majorEastAsia" w:hAnsi="inherit"/>
            <w:color w:val="0366D6"/>
            <w:sz w:val="22"/>
            <w:szCs w:val="22"/>
          </w:rPr>
          <w:t>Why to Use Config Server</w:t>
        </w:r>
      </w:hyperlink>
    </w:p>
    <w:p w14:paraId="47C45A3E" w14:textId="77777777" w:rsidR="00AB3BB5" w:rsidRDefault="00896CD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4" w:anchor="tech-stack" w:history="1">
        <w:r w:rsidR="00AB3BB5">
          <w:rPr>
            <w:rStyle w:val="Hyperlink"/>
            <w:rFonts w:ascii="inherit" w:eastAsiaTheme="majorEastAsia" w:hAnsi="inherit"/>
            <w:color w:val="0366D6"/>
            <w:sz w:val="22"/>
            <w:szCs w:val="22"/>
          </w:rPr>
          <w:t>Tech Stack Used in Example</w:t>
        </w:r>
      </w:hyperlink>
    </w:p>
    <w:p w14:paraId="52C6E772" w14:textId="77777777" w:rsidR="00AB3BB5" w:rsidRDefault="00896CD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5" w:anchor="server-config" w:history="1">
        <w:r w:rsidR="00AB3BB5">
          <w:rPr>
            <w:rStyle w:val="Hyperlink"/>
            <w:rFonts w:ascii="inherit" w:eastAsiaTheme="majorEastAsia" w:hAnsi="inherit"/>
            <w:color w:val="0366D6"/>
            <w:sz w:val="22"/>
            <w:szCs w:val="22"/>
          </w:rPr>
          <w:t>Config Server – Server Side Configuration</w:t>
        </w:r>
      </w:hyperlink>
    </w:p>
    <w:p w14:paraId="33A9E1F9" w14:textId="77777777" w:rsidR="00AB3BB5" w:rsidRDefault="00896CD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6" w:anchor="client-config" w:history="1">
        <w:r w:rsidR="00AB3BB5">
          <w:rPr>
            <w:rStyle w:val="Hyperlink"/>
            <w:rFonts w:ascii="inherit" w:eastAsiaTheme="majorEastAsia" w:hAnsi="inherit"/>
            <w:color w:val="0366D6"/>
            <w:sz w:val="22"/>
            <w:szCs w:val="22"/>
          </w:rPr>
          <w:t>Config Server - Client Side Configuration</w:t>
        </w:r>
      </w:hyperlink>
    </w:p>
    <w:p w14:paraId="174ED3F8" w14:textId="77777777" w:rsidR="00AB3BB5" w:rsidRDefault="00896CD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7" w:anchor="demo" w:history="1">
        <w:r w:rsidR="00AB3BB5">
          <w:rPr>
            <w:rStyle w:val="Hyperlink"/>
            <w:rFonts w:ascii="inherit" w:eastAsiaTheme="majorEastAsia" w:hAnsi="inherit"/>
            <w:color w:val="0366D6"/>
            <w:sz w:val="22"/>
            <w:szCs w:val="22"/>
          </w:rPr>
          <w:t>Demo</w:t>
        </w:r>
      </w:hyperlink>
    </w:p>
    <w:p w14:paraId="462681A6" w14:textId="77777777" w:rsidR="00AB3BB5" w:rsidRDefault="00896CD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8" w:anchor="debugging-tips" w:history="1">
        <w:r w:rsidR="00AB3BB5">
          <w:rPr>
            <w:rStyle w:val="Hyperlink"/>
            <w:rFonts w:ascii="inherit" w:eastAsiaTheme="majorEastAsia" w:hAnsi="inherit"/>
            <w:color w:val="0366D6"/>
            <w:sz w:val="22"/>
            <w:szCs w:val="22"/>
          </w:rPr>
          <w:t>Things to check if facing any error</w:t>
        </w:r>
      </w:hyperlink>
    </w:p>
    <w:p w14:paraId="4E488BC1" w14:textId="77777777" w:rsidR="00AB3BB5" w:rsidRDefault="00AB3BB5" w:rsidP="00AB3BB5">
      <w:pPr>
        <w:pStyle w:val="Heading5"/>
      </w:pPr>
      <w:r>
        <w:t>Why to Use Spring Cloud Config Server</w:t>
      </w:r>
    </w:p>
    <w:p w14:paraId="50264BC5"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idea of </w:t>
      </w:r>
      <w:r>
        <w:rPr>
          <w:rStyle w:val="Emphasis"/>
          <w:rFonts w:ascii="Segoe UI" w:hAnsi="Segoe UI" w:cs="Segoe UI"/>
          <w:color w:val="000000"/>
        </w:rPr>
        <w:t>config server</w:t>
      </w:r>
      <w:r>
        <w:rPr>
          <w:rFonts w:ascii="Segoe UI" w:hAnsi="Segoe UI" w:cs="Segoe UI"/>
          <w:color w:val="000000"/>
        </w:rPr>
        <w:t> has come from the </w:t>
      </w:r>
      <w:hyperlink r:id="rId19" w:history="1">
        <w:r>
          <w:rPr>
            <w:rStyle w:val="Hyperlink"/>
            <w:rFonts w:ascii="Segoe UI" w:eastAsiaTheme="majorEastAsia" w:hAnsi="Segoe UI" w:cs="Segoe UI"/>
            <w:color w:val="0366D6"/>
          </w:rPr>
          <w:t>12-factor app</w:t>
        </w:r>
      </w:hyperlink>
      <w:r>
        <w:rPr>
          <w:rFonts w:ascii="Segoe UI" w:hAnsi="Segoe UI" w:cs="Segoe UI"/>
          <w:color w:val="000000"/>
        </w:rPr>
        <w:t> manifesto related to best practice guideline of developing modern cloud native application. It suggests </w:t>
      </w:r>
      <w:r>
        <w:rPr>
          <w:rStyle w:val="Strong"/>
          <w:rFonts w:ascii="Segoe UI" w:eastAsiaTheme="majorEastAsia" w:hAnsi="Segoe UI" w:cs="Segoe UI"/>
          <w:color w:val="000000"/>
        </w:rPr>
        <w:t>to keep properties / resources in the environment of the server</w:t>
      </w:r>
      <w:r>
        <w:rPr>
          <w:rFonts w:ascii="Segoe UI" w:hAnsi="Segoe UI" w:cs="Segoe UI"/>
          <w:color w:val="000000"/>
        </w:rPr>
        <w:t> where the values of those resources vary during run time – usually different configurations that will differ in each environment.</w:t>
      </w:r>
    </w:p>
    <w:p w14:paraId="6835AA8B"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t>
      </w:r>
    </w:p>
    <w:p w14:paraId="6DDC7880"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the idea is very clear and effective. Let’s now see how we can create config server.</w:t>
      </w:r>
    </w:p>
    <w:p w14:paraId="3E07B6D1" w14:textId="77777777" w:rsidR="00AB3BB5" w:rsidRDefault="00AB3BB5" w:rsidP="00AB3BB5">
      <w:pPr>
        <w:pStyle w:val="Heading5"/>
      </w:pPr>
      <w: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896CD3"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0"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896CD3"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1"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896CD3"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2"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77777777" w:rsidR="00AB3BB5" w:rsidRDefault="00AB3BB5" w:rsidP="00806F79">
      <w:pPr>
        <w:pStyle w:val="Heading5"/>
      </w:pPr>
      <w:r>
        <w:t>Config Server – Server Side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23"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76AAF33F" w14:textId="0E02FE98"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r>
        <w:rPr>
          <w:rFonts w:ascii="Segoe UI" w:hAnsi="Segoe UI" w:cs="Segoe UI"/>
          <w:color w:val="000000"/>
        </w:rPr>
        <w:t>Generate Server Project with Config Server Starter POM</w:t>
      </w:r>
    </w:p>
    <w:p w14:paraId="1742AA1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Import the project in Eclipse</w:t>
      </w:r>
    </w:p>
    <w:p w14:paraId="73839435"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19D9B86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5"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3F3B190" w14:textId="77777777" w:rsidTr="00AB3BB5">
        <w:tc>
          <w:tcPr>
            <w:tcW w:w="14895" w:type="dxa"/>
            <w:vAlign w:val="center"/>
            <w:hideMark/>
          </w:tcPr>
          <w:p w14:paraId="4C86BE69"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com.howtodoinjava.example.springconfigserver;</w:t>
            </w:r>
          </w:p>
          <w:p w14:paraId="68439C82" w14:textId="77777777" w:rsidR="00AB3BB5" w:rsidRDefault="00AB3BB5" w:rsidP="00806F79">
            <w:r>
              <w:t> </w:t>
            </w:r>
          </w:p>
          <w:p w14:paraId="04D80351"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6E03F6F7" w14:textId="77777777" w:rsidR="00AB3BB5" w:rsidRDefault="00AB3BB5" w:rsidP="00806F79">
            <w:r>
              <w:rPr>
                <w:rStyle w:val="HTMLCode"/>
                <w:rFonts w:eastAsiaTheme="minorHAnsi"/>
              </w:rPr>
              <w:t>import</w:t>
            </w:r>
            <w:r>
              <w:t> </w:t>
            </w:r>
            <w:r>
              <w:rPr>
                <w:rStyle w:val="HTMLCode"/>
                <w:rFonts w:eastAsiaTheme="minorHAnsi"/>
              </w:rPr>
              <w:t>org.springframework.boot.autoconfigure.SpringBootApplication;</w:t>
            </w:r>
          </w:p>
          <w:p w14:paraId="292658F1" w14:textId="77777777" w:rsidR="00AB3BB5" w:rsidRDefault="00AB3BB5" w:rsidP="00806F79">
            <w:r>
              <w:rPr>
                <w:rStyle w:val="HTMLCode"/>
                <w:rFonts w:eastAsiaTheme="minorHAnsi"/>
              </w:rPr>
              <w:t>import</w:t>
            </w:r>
            <w:r>
              <w:t> </w:t>
            </w:r>
            <w:r>
              <w:rPr>
                <w:rStyle w:val="HTMLCode"/>
                <w:rFonts w:eastAsiaTheme="minorHAnsi"/>
              </w:rPr>
              <w:t>org.springframework.cloud.config.server.EnableConfigServer;</w:t>
            </w:r>
          </w:p>
          <w:p w14:paraId="3F2EEF17" w14:textId="77777777" w:rsidR="00AB3BB5" w:rsidRDefault="00AB3BB5" w:rsidP="00806F79">
            <w:r>
              <w:t> </w:t>
            </w:r>
          </w:p>
          <w:p w14:paraId="06972185" w14:textId="77777777" w:rsidR="00AB3BB5" w:rsidRDefault="00AB3BB5" w:rsidP="00806F79">
            <w:r>
              <w:rPr>
                <w:rStyle w:val="HTMLCode"/>
                <w:rFonts w:eastAsiaTheme="minorHAnsi"/>
              </w:rPr>
              <w:t>@EnableConfigServer</w:t>
            </w:r>
          </w:p>
          <w:p w14:paraId="6EEDAED3" w14:textId="77777777" w:rsidR="00AB3BB5" w:rsidRDefault="00AB3BB5" w:rsidP="00806F79">
            <w:r>
              <w:rPr>
                <w:rStyle w:val="HTMLCode"/>
                <w:rFonts w:eastAsiaTheme="minorHAnsi"/>
              </w:rPr>
              <w:t>@SpringBootApplication</w:t>
            </w:r>
          </w:p>
          <w:p w14:paraId="2F58C7BE"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SpringConfigServerApplication</w:t>
            </w:r>
          </w:p>
          <w:p w14:paraId="7BF39DDC" w14:textId="77777777" w:rsidR="00AB3BB5" w:rsidRDefault="00AB3BB5" w:rsidP="00806F79">
            <w:r>
              <w:rPr>
                <w:rStyle w:val="HTMLCode"/>
                <w:rFonts w:eastAsiaTheme="minorHAnsi"/>
              </w:rPr>
              <w:t>{</w:t>
            </w:r>
          </w:p>
          <w:p w14:paraId="4BFBF8F5"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p>
          <w:p w14:paraId="1C8AA88C" w14:textId="77777777" w:rsidR="00AB3BB5" w:rsidRDefault="00AB3BB5" w:rsidP="00806F79">
            <w:r>
              <w:rPr>
                <w:rStyle w:val="HTMLCode"/>
                <w:rFonts w:eastAsiaTheme="minorHAnsi"/>
                <w:color w:val="FF0779"/>
              </w:rPr>
              <w:t>    </w:t>
            </w:r>
            <w:r>
              <w:rPr>
                <w:rStyle w:val="HTMLCode"/>
                <w:rFonts w:eastAsiaTheme="minorHAnsi"/>
              </w:rPr>
              <w:t>{</w:t>
            </w:r>
          </w:p>
          <w:p w14:paraId="0E70B8A9" w14:textId="77777777" w:rsidR="00AB3BB5" w:rsidRDefault="00AB3BB5" w:rsidP="00806F79">
            <w:r>
              <w:rPr>
                <w:rStyle w:val="HTMLCode"/>
                <w:rFonts w:eastAsiaTheme="minorHAnsi"/>
                <w:color w:val="FF0779"/>
              </w:rPr>
              <w:t>        </w:t>
            </w:r>
            <w:r>
              <w:rPr>
                <w:rStyle w:val="HTMLCode"/>
                <w:rFonts w:eastAsiaTheme="minorHAnsi"/>
              </w:rPr>
              <w:t>SpringApplication.run(SpringConfigServerApplication.class, args);</w:t>
            </w:r>
          </w:p>
          <w:p w14:paraId="1568EEE8" w14:textId="77777777" w:rsidR="00AB3BB5" w:rsidRDefault="00AB3BB5" w:rsidP="00806F79">
            <w:r>
              <w:rPr>
                <w:rStyle w:val="HTMLCode"/>
                <w:rFonts w:eastAsiaTheme="minorHAnsi"/>
                <w:color w:val="FF0779"/>
              </w:rPr>
              <w:t>    </w:t>
            </w:r>
            <w:r>
              <w:rPr>
                <w:rStyle w:val="HTMLCode"/>
                <w:rFonts w:eastAsiaTheme="minorHAnsi"/>
              </w:rPr>
              <w:t>}</w:t>
            </w:r>
          </w:p>
          <w:p w14:paraId="75A20701" w14:textId="77777777" w:rsidR="00AB3BB5" w:rsidRDefault="00AB3BB5" w:rsidP="00806F79">
            <w:r>
              <w:rPr>
                <w:rStyle w:val="HTMLCode"/>
                <w:rFonts w:eastAsiaTheme="minorHAnsi"/>
              </w:rPr>
              <w:t>}</w:t>
            </w:r>
          </w:p>
        </w:tc>
      </w:tr>
    </w:tbl>
    <w:p w14:paraId="16EFD96D"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if it recognize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lastRenderedPageBreak/>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4660130E" w14:textId="01816EAD" w:rsidR="00AB3BB5" w:rsidRDefault="00AB3BB5" w:rsidP="00806F79">
      <w:pPr>
        <w:shd w:val="clear" w:color="auto" w:fill="FFFFFF"/>
        <w:spacing w:afterAutospacing="1"/>
        <w:ind w:left="1200"/>
        <w:rPr>
          <w:rFonts w:ascii="Segoe UI" w:hAnsi="Segoe UI" w:cs="Segoe UI"/>
          <w:color w:val="000000"/>
        </w:rPr>
      </w:pPr>
      <w:r>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Pr>
          <w:rFonts w:ascii="Segoe UI" w:hAnsi="Segoe UI" w:cs="Segoe UI"/>
          <w:color w:val="000000"/>
        </w:rPr>
        <w:t>Property Check-in in Git</w:t>
      </w:r>
    </w:p>
    <w:p w14:paraId="6EC7D7E6"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Point the git repo from Config Server</w:t>
      </w:r>
    </w:p>
    <w:p w14:paraId="03B28E4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3C4E86DB" w14:textId="77777777" w:rsidTr="00AB3BB5">
        <w:tc>
          <w:tcPr>
            <w:tcW w:w="14895" w:type="dxa"/>
            <w:vAlign w:val="center"/>
            <w:hideMark/>
          </w:tcPr>
          <w:p w14:paraId="740875FB" w14:textId="77777777" w:rsidR="00AB3BB5" w:rsidRDefault="00AB3BB5" w:rsidP="00806F79">
            <w:pPr>
              <w:rPr>
                <w:rFonts w:ascii="Times New Roman" w:hAnsi="Times New Roman" w:cs="Times New Roman"/>
              </w:rPr>
            </w:pPr>
            <w:r>
              <w:rPr>
                <w:rStyle w:val="HTMLCode"/>
                <w:rFonts w:eastAsiaTheme="minorHAnsi"/>
              </w:rPr>
              <w:t>#Server port</w:t>
            </w:r>
          </w:p>
          <w:p w14:paraId="03A30FA1" w14:textId="77777777" w:rsidR="00AB3BB5" w:rsidRDefault="00AB3BB5" w:rsidP="00806F79">
            <w:r>
              <w:rPr>
                <w:rStyle w:val="HTMLCode"/>
                <w:rFonts w:eastAsiaTheme="minorHAnsi"/>
              </w:rPr>
              <w:t>server.port = 8888</w:t>
            </w:r>
          </w:p>
          <w:p w14:paraId="219B4744" w14:textId="77777777" w:rsidR="00AB3BB5" w:rsidRDefault="00AB3BB5" w:rsidP="00806F79">
            <w:r>
              <w:t> </w:t>
            </w:r>
          </w:p>
          <w:p w14:paraId="5D09C2E2" w14:textId="77777777" w:rsidR="00AB3BB5" w:rsidRDefault="00AB3BB5" w:rsidP="00806F79">
            <w:r>
              <w:rPr>
                <w:rStyle w:val="HTMLCode"/>
                <w:rFonts w:eastAsiaTheme="minorHAnsi"/>
              </w:rPr>
              <w:t>#Git repo location.</w:t>
            </w:r>
          </w:p>
          <w:p w14:paraId="5A86475E" w14:textId="77777777" w:rsidR="00AB3BB5" w:rsidRDefault="00AB3BB5" w:rsidP="00806F79">
            <w:r>
              <w:rPr>
                <w:rStyle w:val="HTMLCode"/>
                <w:rFonts w:eastAsiaTheme="minorHAnsi"/>
              </w:rPr>
              <w:t>spring.cloud.config.server.git.uri=${USERPROFILE}\\Desktop\\config-server-repo</w:t>
            </w:r>
          </w:p>
          <w:p w14:paraId="6C6CD73C" w14:textId="77777777" w:rsidR="00AB3BB5" w:rsidRDefault="00AB3BB5" w:rsidP="00806F79">
            <w:r>
              <w:t> </w:t>
            </w:r>
          </w:p>
          <w:p w14:paraId="2689FCD4" w14:textId="77777777" w:rsidR="00AB3BB5" w:rsidRDefault="00AB3BB5" w:rsidP="00806F79">
            <w:r>
              <w:rPr>
                <w:rStyle w:val="HTMLCode"/>
                <w:rFonts w:eastAsiaTheme="minorHAnsi"/>
              </w:rPr>
              <w:t>#Disable security of the Management endpoint</w:t>
            </w:r>
          </w:p>
          <w:p w14:paraId="16B51760" w14:textId="77777777" w:rsidR="00AB3BB5" w:rsidRDefault="00AB3BB5" w:rsidP="00806F79">
            <w:r>
              <w:rPr>
                <w:rStyle w:val="HTMLCode"/>
                <w:rFonts w:eastAsiaTheme="minorHAnsi"/>
              </w:rPr>
              <w:t>management.security.enabled=false</w:t>
            </w:r>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B1F2D6A" w14:textId="77777777" w:rsidTr="00AB3BB5">
        <w:tc>
          <w:tcPr>
            <w:tcW w:w="14895" w:type="dxa"/>
            <w:vAlign w:val="center"/>
            <w:hideMark/>
          </w:tcPr>
          <w:p w14:paraId="2468FF84" w14:textId="77777777" w:rsidR="00AB3BB5" w:rsidRDefault="00AB3BB5">
            <w:pPr>
              <w:divId w:val="479467583"/>
              <w:rPr>
                <w:rFonts w:ascii="Times New Roman" w:hAnsi="Times New Roman" w:cs="Times New Roman"/>
              </w:rPr>
            </w:pPr>
            <w:r>
              <w:rPr>
                <w:rStyle w:val="HTMLCode"/>
                <w:rFonts w:eastAsiaTheme="minorHAnsi"/>
              </w:rPr>
              <w:t>java -jar target\spring-config-server-0.0.1-SNAPSHOT.jar</w:t>
            </w:r>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77777777" w:rsidR="00AB3BB5" w:rsidRDefault="00AB3BB5" w:rsidP="00806F79">
      <w:pPr>
        <w:pStyle w:val="Heading5"/>
      </w:pPr>
      <w:r>
        <w:t>Config Server – Client Side Configuration</w:t>
      </w:r>
    </w:p>
    <w:p w14:paraId="4E8B9D02"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proceed to the client side implementation where we will use those properties from a separate microservice which is our final goal – to externalize the configuration to different service.</w:t>
      </w:r>
    </w:p>
    <w:p w14:paraId="5D13422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Maven Project</w:t>
      </w:r>
    </w:p>
    <w:p w14:paraId="46DD7F4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Go to </w:t>
      </w:r>
      <w:hyperlink r:id="rId27" w:history="1">
        <w:r>
          <w:rPr>
            <w:rStyle w:val="Hyperlink"/>
            <w:rFonts w:ascii="Segoe UI" w:eastAsiaTheme="majorEastAsia" w:hAnsi="Segoe UI" w:cs="Segoe UI"/>
            <w:color w:val="0366D6"/>
          </w:rPr>
          <w:t>https://start.spring.io/</w:t>
        </w:r>
      </w:hyperlink>
      <w:r>
        <w:rPr>
          <w:rFonts w:ascii="Segoe UI" w:hAnsi="Segoe UI" w:cs="Segoe UI"/>
          <w:color w:val="000000"/>
        </w:rPr>
        <w:t> web portal and generate client project with the below selected artifacts:</w:t>
      </w:r>
    </w:p>
    <w:p w14:paraId="3A68879B"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Actuator</w:t>
      </w:r>
    </w:p>
    <w:p w14:paraId="572723B8"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Config Client</w:t>
      </w:r>
    </w:p>
    <w:p w14:paraId="13921E97"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Web</w:t>
      </w:r>
    </w:p>
    <w:p w14:paraId="67AC4B0A"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20E0583B" w14:textId="618536D7"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r>
        <w:rPr>
          <w:rFonts w:ascii="Segoe UI" w:hAnsi="Segoe UI" w:cs="Segoe UI"/>
          <w:color w:val="000000"/>
        </w:rPr>
        <w:t>Generate Client Project with Listed Dependencies</w:t>
      </w:r>
    </w:p>
    <w:p w14:paraId="59A5A47A"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REST Resource</w:t>
      </w:r>
    </w:p>
    <w:p w14:paraId="42A3BC6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Add one </w:t>
      </w:r>
      <w:hyperlink r:id="rId29"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30"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2AEDF62A" w14:textId="77777777" w:rsidTr="00AB3BB5">
        <w:tc>
          <w:tcPr>
            <w:tcW w:w="14895" w:type="dxa"/>
            <w:vAlign w:val="center"/>
            <w:hideMark/>
          </w:tcPr>
          <w:p w14:paraId="1E7EA9D6"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com.howtodoinjava.example.springconfigclient;</w:t>
            </w:r>
          </w:p>
          <w:p w14:paraId="7C462CFD" w14:textId="77777777" w:rsidR="00AB3BB5" w:rsidRDefault="00AB3BB5" w:rsidP="00806F79">
            <w:r>
              <w:t> </w:t>
            </w:r>
          </w:p>
          <w:p w14:paraId="2B38D33B" w14:textId="77777777" w:rsidR="00AB3BB5" w:rsidRDefault="00AB3BB5" w:rsidP="00806F79">
            <w:r>
              <w:rPr>
                <w:rStyle w:val="HTMLCode"/>
                <w:rFonts w:eastAsiaTheme="minorHAnsi"/>
              </w:rPr>
              <w:t>import</w:t>
            </w:r>
            <w:r>
              <w:t> </w:t>
            </w:r>
            <w:r>
              <w:rPr>
                <w:rStyle w:val="HTMLCode"/>
                <w:rFonts w:eastAsiaTheme="minorHAnsi"/>
              </w:rPr>
              <w:t>org.springframework.beans.factory.annotation.Value;</w:t>
            </w:r>
          </w:p>
          <w:p w14:paraId="3E0C58DF"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7ABA4610" w14:textId="77777777" w:rsidR="00AB3BB5" w:rsidRDefault="00AB3BB5" w:rsidP="00806F79">
            <w:r>
              <w:rPr>
                <w:rStyle w:val="HTMLCode"/>
                <w:rFonts w:eastAsiaTheme="minorHAnsi"/>
              </w:rPr>
              <w:lastRenderedPageBreak/>
              <w:t>import</w:t>
            </w:r>
            <w:r>
              <w:t> </w:t>
            </w:r>
            <w:r>
              <w:rPr>
                <w:rStyle w:val="HTMLCode"/>
                <w:rFonts w:eastAsiaTheme="minorHAnsi"/>
              </w:rPr>
              <w:t>org.springframework.boot.autoconfigure.SpringBootApplication;</w:t>
            </w:r>
          </w:p>
          <w:p w14:paraId="571ED8F6" w14:textId="77777777" w:rsidR="00AB3BB5" w:rsidRDefault="00AB3BB5" w:rsidP="00806F79">
            <w:r>
              <w:rPr>
                <w:rStyle w:val="HTMLCode"/>
                <w:rFonts w:eastAsiaTheme="minorHAnsi"/>
              </w:rPr>
              <w:t>import</w:t>
            </w:r>
            <w:r>
              <w:t> </w:t>
            </w:r>
            <w:r>
              <w:rPr>
                <w:rStyle w:val="HTMLCode"/>
                <w:rFonts w:eastAsiaTheme="minorHAnsi"/>
              </w:rPr>
              <w:t>org.springframework.cloud.context.config.annotation.RefreshScope;</w:t>
            </w:r>
          </w:p>
          <w:p w14:paraId="557626AA" w14:textId="77777777" w:rsidR="00AB3BB5" w:rsidRDefault="00AB3BB5" w:rsidP="00806F79">
            <w:r>
              <w:rPr>
                <w:rStyle w:val="HTMLCode"/>
                <w:rFonts w:eastAsiaTheme="minorHAnsi"/>
              </w:rPr>
              <w:t>import</w:t>
            </w:r>
            <w:r>
              <w:t> </w:t>
            </w:r>
            <w:r>
              <w:rPr>
                <w:rStyle w:val="HTMLCode"/>
                <w:rFonts w:eastAsiaTheme="minorHAnsi"/>
              </w:rPr>
              <w:t>org.springframework.web.bind.annotation.RequestMapping;</w:t>
            </w:r>
          </w:p>
          <w:p w14:paraId="30B624AC" w14:textId="77777777" w:rsidR="00AB3BB5" w:rsidRDefault="00AB3BB5" w:rsidP="00806F79">
            <w:r>
              <w:rPr>
                <w:rStyle w:val="HTMLCode"/>
                <w:rFonts w:eastAsiaTheme="minorHAnsi"/>
              </w:rPr>
              <w:t>import</w:t>
            </w:r>
            <w:r>
              <w:t> </w:t>
            </w:r>
            <w:r>
              <w:rPr>
                <w:rStyle w:val="HTMLCode"/>
                <w:rFonts w:eastAsiaTheme="minorHAnsi"/>
              </w:rPr>
              <w:t>org.springframework.web.bind.annotation.RestController;</w:t>
            </w:r>
          </w:p>
          <w:p w14:paraId="56A996F3" w14:textId="77777777" w:rsidR="00AB3BB5" w:rsidRDefault="00AB3BB5" w:rsidP="00806F79">
            <w:r>
              <w:t> </w:t>
            </w:r>
          </w:p>
          <w:p w14:paraId="4310D885" w14:textId="77777777" w:rsidR="00AB3BB5" w:rsidRDefault="00AB3BB5" w:rsidP="00806F79">
            <w:r>
              <w:rPr>
                <w:rStyle w:val="HTMLCode"/>
                <w:rFonts w:eastAsiaTheme="minorHAnsi"/>
              </w:rPr>
              <w:t>@SpringBootApplication</w:t>
            </w:r>
          </w:p>
          <w:p w14:paraId="784F43E6"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SpringConfigClientApplication {</w:t>
            </w:r>
          </w:p>
          <w:p w14:paraId="13ECC9BD" w14:textId="77777777" w:rsidR="00AB3BB5" w:rsidRDefault="00AB3BB5" w:rsidP="00806F79">
            <w:r>
              <w:t> </w:t>
            </w:r>
          </w:p>
          <w:p w14:paraId="7E0422CF"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7FB86684" w14:textId="77777777" w:rsidR="00AB3BB5" w:rsidRDefault="00AB3BB5" w:rsidP="00806F79">
            <w:r>
              <w:rPr>
                <w:rStyle w:val="HTMLCode"/>
                <w:rFonts w:eastAsiaTheme="minorHAnsi"/>
                <w:color w:val="FF0779"/>
              </w:rPr>
              <w:t>        </w:t>
            </w:r>
            <w:r>
              <w:rPr>
                <w:rStyle w:val="HTMLCode"/>
                <w:rFonts w:eastAsiaTheme="minorHAnsi"/>
              </w:rPr>
              <w:t>SpringApplication.run(SpringConfigClientApplication.class, args);</w:t>
            </w:r>
          </w:p>
          <w:p w14:paraId="6041D7F4" w14:textId="77777777" w:rsidR="00AB3BB5" w:rsidRDefault="00AB3BB5" w:rsidP="00806F79">
            <w:r>
              <w:rPr>
                <w:rStyle w:val="HTMLCode"/>
                <w:rFonts w:eastAsiaTheme="minorHAnsi"/>
                <w:color w:val="FF0779"/>
              </w:rPr>
              <w:t>    </w:t>
            </w:r>
            <w:r>
              <w:rPr>
                <w:rStyle w:val="HTMLCode"/>
                <w:rFonts w:eastAsiaTheme="minorHAnsi"/>
              </w:rPr>
              <w:t>}</w:t>
            </w:r>
          </w:p>
          <w:p w14:paraId="59068B2C" w14:textId="77777777" w:rsidR="00AB3BB5" w:rsidRDefault="00AB3BB5" w:rsidP="00806F79">
            <w:r>
              <w:rPr>
                <w:rStyle w:val="HTMLCode"/>
                <w:rFonts w:eastAsiaTheme="minorHAnsi"/>
              </w:rPr>
              <w:t>}</w:t>
            </w:r>
          </w:p>
          <w:p w14:paraId="6B160786" w14:textId="77777777" w:rsidR="00AB3BB5" w:rsidRDefault="00AB3BB5" w:rsidP="00806F79">
            <w:r>
              <w:t> </w:t>
            </w:r>
          </w:p>
          <w:p w14:paraId="472B9923" w14:textId="77777777" w:rsidR="00AB3BB5" w:rsidRDefault="00AB3BB5" w:rsidP="00806F79">
            <w:r>
              <w:rPr>
                <w:rStyle w:val="HTMLCode"/>
                <w:rFonts w:eastAsiaTheme="minorHAnsi"/>
              </w:rPr>
              <w:t>@RefreshScope</w:t>
            </w:r>
          </w:p>
          <w:p w14:paraId="6E9EBE7C" w14:textId="77777777" w:rsidR="00AB3BB5" w:rsidRDefault="00AB3BB5" w:rsidP="00806F79">
            <w:r>
              <w:rPr>
                <w:rStyle w:val="HTMLCode"/>
                <w:rFonts w:eastAsiaTheme="minorHAnsi"/>
              </w:rPr>
              <w:t>@RestController</w:t>
            </w:r>
          </w:p>
          <w:p w14:paraId="5AFE9507" w14:textId="77777777" w:rsidR="00AB3BB5" w:rsidRDefault="00AB3BB5" w:rsidP="00806F79">
            <w:r>
              <w:rPr>
                <w:rStyle w:val="HTMLCode"/>
                <w:rFonts w:eastAsiaTheme="minorHAnsi"/>
              </w:rPr>
              <w:t>class</w:t>
            </w:r>
            <w:r>
              <w:t> </w:t>
            </w:r>
            <w:r>
              <w:rPr>
                <w:rStyle w:val="HTMLCode"/>
                <w:rFonts w:eastAsiaTheme="minorHAnsi"/>
              </w:rPr>
              <w:t>MessageRestController {</w:t>
            </w:r>
          </w:p>
          <w:p w14:paraId="73A822A7" w14:textId="77777777" w:rsidR="00AB3BB5" w:rsidRDefault="00AB3BB5" w:rsidP="00806F79">
            <w:r>
              <w:t> </w:t>
            </w:r>
          </w:p>
          <w:p w14:paraId="14465D34" w14:textId="77777777" w:rsidR="00AB3BB5" w:rsidRDefault="00AB3BB5" w:rsidP="00806F79">
            <w:r>
              <w:rPr>
                <w:rStyle w:val="HTMLCode"/>
                <w:rFonts w:eastAsiaTheme="minorHAnsi"/>
                <w:color w:val="FF0779"/>
              </w:rPr>
              <w:t>    </w:t>
            </w:r>
            <w:r>
              <w:rPr>
                <w:rStyle w:val="HTMLCode"/>
                <w:rFonts w:eastAsiaTheme="minorHAnsi"/>
              </w:rPr>
              <w:t>@Value("${msg:Hello world - Config Server is not working..pelase check}")</w:t>
            </w:r>
          </w:p>
          <w:p w14:paraId="6A72432B" w14:textId="77777777" w:rsidR="00AB3BB5" w:rsidRDefault="00AB3BB5" w:rsidP="00806F79">
            <w:r>
              <w:rPr>
                <w:rStyle w:val="HTMLCode"/>
                <w:rFonts w:eastAsiaTheme="minorHAnsi"/>
                <w:color w:val="FF0779"/>
              </w:rPr>
              <w:t>    </w:t>
            </w:r>
            <w:r>
              <w:rPr>
                <w:rStyle w:val="HTMLCode"/>
                <w:rFonts w:eastAsiaTheme="minorHAnsi"/>
              </w:rPr>
              <w:t>private</w:t>
            </w:r>
            <w:r>
              <w:t> </w:t>
            </w:r>
            <w:r>
              <w:rPr>
                <w:rStyle w:val="HTMLCode"/>
                <w:rFonts w:eastAsiaTheme="minorHAnsi"/>
              </w:rPr>
              <w:t>String msg;</w:t>
            </w:r>
          </w:p>
          <w:p w14:paraId="3C87BA10" w14:textId="77777777" w:rsidR="00AB3BB5" w:rsidRDefault="00AB3BB5" w:rsidP="00806F79">
            <w:r>
              <w:t> </w:t>
            </w:r>
          </w:p>
          <w:p w14:paraId="3DF9D1CD" w14:textId="77777777" w:rsidR="00AB3BB5" w:rsidRDefault="00AB3BB5" w:rsidP="00806F79">
            <w:r>
              <w:rPr>
                <w:rStyle w:val="HTMLCode"/>
                <w:rFonts w:eastAsiaTheme="minorHAnsi"/>
                <w:color w:val="FF0779"/>
              </w:rPr>
              <w:t>    </w:t>
            </w:r>
            <w:r>
              <w:rPr>
                <w:rStyle w:val="HTMLCode"/>
                <w:rFonts w:eastAsiaTheme="minorHAnsi"/>
              </w:rPr>
              <w:t>@RequestMapping("/msg")</w:t>
            </w:r>
          </w:p>
          <w:p w14:paraId="33F28515" w14:textId="77777777" w:rsidR="00AB3BB5" w:rsidRDefault="00AB3BB5" w:rsidP="00806F79">
            <w:r>
              <w:rPr>
                <w:rStyle w:val="HTMLCode"/>
                <w:rFonts w:eastAsiaTheme="minorHAnsi"/>
                <w:color w:val="FF0779"/>
              </w:rPr>
              <w:t>    </w:t>
            </w:r>
            <w:r>
              <w:rPr>
                <w:rStyle w:val="HTMLCode"/>
                <w:rFonts w:eastAsiaTheme="minorHAnsi"/>
              </w:rPr>
              <w:t>String getMsg() {</w:t>
            </w:r>
          </w:p>
          <w:p w14:paraId="79E847C6" w14:textId="77777777" w:rsidR="00AB3BB5" w:rsidRDefault="00AB3BB5" w:rsidP="00806F79">
            <w:r>
              <w:rPr>
                <w:rStyle w:val="HTMLCode"/>
                <w:rFonts w:eastAsiaTheme="minorHAnsi"/>
                <w:color w:val="FF0779"/>
              </w:rPr>
              <w:t>        </w:t>
            </w:r>
            <w:r>
              <w:rPr>
                <w:rStyle w:val="HTMLCode"/>
                <w:rFonts w:eastAsiaTheme="minorHAnsi"/>
              </w:rPr>
              <w:t>return</w:t>
            </w:r>
            <w:r>
              <w:t> </w:t>
            </w:r>
            <w:r>
              <w:rPr>
                <w:rStyle w:val="HTMLCode"/>
                <w:rFonts w:eastAsiaTheme="minorHAnsi"/>
              </w:rPr>
              <w:t>this.msg;</w:t>
            </w:r>
          </w:p>
          <w:p w14:paraId="5F166C44" w14:textId="77777777" w:rsidR="00AB3BB5" w:rsidRDefault="00AB3BB5" w:rsidP="00806F79">
            <w:r>
              <w:rPr>
                <w:rStyle w:val="HTMLCode"/>
                <w:rFonts w:eastAsiaTheme="minorHAnsi"/>
                <w:color w:val="FF0779"/>
              </w:rPr>
              <w:t>    </w:t>
            </w:r>
            <w:r>
              <w:rPr>
                <w:rStyle w:val="HTMLCode"/>
                <w:rFonts w:eastAsiaTheme="minorHAnsi"/>
              </w:rPr>
              <w:t>}</w:t>
            </w:r>
          </w:p>
          <w:p w14:paraId="7A4457EC" w14:textId="77777777" w:rsidR="00AB3BB5" w:rsidRDefault="00AB3BB5" w:rsidP="00806F79">
            <w:r>
              <w:rPr>
                <w:rStyle w:val="HTMLCode"/>
                <w:rFonts w:eastAsiaTheme="minorHAnsi"/>
              </w:rPr>
              <w:t>}</w:t>
            </w:r>
          </w:p>
        </w:tc>
      </w:tr>
    </w:tbl>
    <w:p w14:paraId="060985CC"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Bind with the Config Server</w:t>
      </w:r>
    </w:p>
    <w:p w14:paraId="365EA31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4223FD80" w14:textId="77777777" w:rsidTr="00AB3BB5">
        <w:tc>
          <w:tcPr>
            <w:tcW w:w="14895" w:type="dxa"/>
            <w:vAlign w:val="center"/>
            <w:hideMark/>
          </w:tcPr>
          <w:p w14:paraId="67A3D491" w14:textId="77777777" w:rsidR="00AB3BB5" w:rsidRDefault="00AB3BB5" w:rsidP="00806F79">
            <w:pPr>
              <w:rPr>
                <w:rFonts w:ascii="Times New Roman" w:hAnsi="Times New Roman" w:cs="Times New Roman"/>
              </w:rPr>
            </w:pPr>
            <w:r>
              <w:rPr>
                <w:rStyle w:val="HTMLCode"/>
                <w:rFonts w:eastAsiaTheme="minorHAnsi"/>
              </w:rPr>
              <w:t>spring.application.name=config-server-client</w:t>
            </w:r>
          </w:p>
          <w:p w14:paraId="131E9A64" w14:textId="77777777" w:rsidR="00AB3BB5" w:rsidRDefault="00AB3BB5" w:rsidP="00806F79">
            <w:r>
              <w:t> </w:t>
            </w:r>
          </w:p>
          <w:p w14:paraId="1815AE65" w14:textId="77777777" w:rsidR="00AB3BB5" w:rsidRDefault="00AB3BB5" w:rsidP="00806F79">
            <w:r>
              <w:rPr>
                <w:rStyle w:val="HTMLCode"/>
                <w:rFonts w:eastAsiaTheme="minorHAnsi"/>
              </w:rPr>
              <w:t>#Active Profile - will relate to development properties file in the server.</w:t>
            </w:r>
          </w:p>
          <w:p w14:paraId="12D017C9" w14:textId="77777777" w:rsidR="00AB3BB5" w:rsidRDefault="00AB3BB5" w:rsidP="00806F79">
            <w:r>
              <w:rPr>
                <w:rStyle w:val="HTMLCode"/>
                <w:rFonts w:eastAsiaTheme="minorHAnsi"/>
              </w:rPr>
              <w:t>#If this</w:t>
            </w:r>
            <w:r>
              <w:t> </w:t>
            </w:r>
            <w:r>
              <w:rPr>
                <w:rStyle w:val="HTMLCode"/>
                <w:rFonts w:eastAsiaTheme="minorHAnsi"/>
              </w:rPr>
              <w:t>property is absent then default</w:t>
            </w:r>
            <w:r>
              <w:t> </w:t>
            </w:r>
            <w:r>
              <w:rPr>
                <w:rStyle w:val="HTMLCode"/>
                <w:rFonts w:eastAsiaTheme="minorHAnsi"/>
              </w:rPr>
              <w:t>profile will be activated which is</w:t>
            </w:r>
          </w:p>
          <w:p w14:paraId="542D2B3F" w14:textId="77777777" w:rsidR="00AB3BB5" w:rsidRDefault="00AB3BB5" w:rsidP="00806F79">
            <w:r>
              <w:rPr>
                <w:rStyle w:val="HTMLCode"/>
                <w:rFonts w:eastAsiaTheme="minorHAnsi"/>
              </w:rPr>
              <w:t>#the property file without any environment name at the end.</w:t>
            </w:r>
          </w:p>
          <w:p w14:paraId="63E0F6B0" w14:textId="77777777" w:rsidR="00AB3BB5" w:rsidRDefault="00AB3BB5" w:rsidP="00806F79">
            <w:r>
              <w:t> </w:t>
            </w:r>
          </w:p>
          <w:p w14:paraId="48649FDE" w14:textId="77777777" w:rsidR="00AB3BB5" w:rsidRDefault="00AB3BB5" w:rsidP="00806F79">
            <w:r>
              <w:rPr>
                <w:rStyle w:val="HTMLCode"/>
                <w:rFonts w:eastAsiaTheme="minorHAnsi"/>
              </w:rPr>
              <w:t>spring.profiles.active=development</w:t>
            </w:r>
          </w:p>
          <w:p w14:paraId="5755F0FF" w14:textId="77777777" w:rsidR="00AB3BB5" w:rsidRDefault="00AB3BB5" w:rsidP="00806F79">
            <w:r>
              <w:t> </w:t>
            </w:r>
          </w:p>
          <w:p w14:paraId="170B4F50" w14:textId="77777777" w:rsidR="00AB3BB5" w:rsidRDefault="00AB3BB5" w:rsidP="00806F79">
            <w:r>
              <w:rPr>
                <w:rStyle w:val="HTMLCode"/>
                <w:rFonts w:eastAsiaTheme="minorHAnsi"/>
              </w:rPr>
              <w:t># this</w:t>
            </w:r>
            <w:r>
              <w:t> </w:t>
            </w:r>
            <w:r>
              <w:rPr>
                <w:rStyle w:val="HTMLCode"/>
                <w:rFonts w:eastAsiaTheme="minorHAnsi"/>
              </w:rPr>
              <w:t>is the default</w:t>
            </w:r>
          </w:p>
          <w:p w14:paraId="27EE8063" w14:textId="77777777" w:rsidR="00AB3BB5" w:rsidRDefault="00AB3BB5" w:rsidP="00806F79">
            <w:r>
              <w:t> </w:t>
            </w:r>
          </w:p>
          <w:p w14:paraId="03C02505" w14:textId="77777777" w:rsidR="00AB3BB5" w:rsidRDefault="00AB3BB5" w:rsidP="00806F79">
            <w:r>
              <w:rPr>
                <w:rStyle w:val="HTMLCode"/>
                <w:rFonts w:eastAsiaTheme="minorHAnsi"/>
              </w:rPr>
              <w:t>spring.cloud.config.uri=http://localhost:8888</w:t>
            </w:r>
          </w:p>
          <w:p w14:paraId="7D58D621" w14:textId="77777777" w:rsidR="00AB3BB5" w:rsidRDefault="00AB3BB5" w:rsidP="00806F79">
            <w:r>
              <w:t> </w:t>
            </w:r>
          </w:p>
          <w:p w14:paraId="541B9B5C" w14:textId="77777777" w:rsidR="00AB3BB5" w:rsidRDefault="00AB3BB5" w:rsidP="00806F79">
            <w:r>
              <w:rPr>
                <w:rStyle w:val="HTMLCode"/>
                <w:rFonts w:eastAsiaTheme="minorHAnsi"/>
              </w:rPr>
              <w:t>management.security.enabled=false</w:t>
            </w:r>
          </w:p>
        </w:tc>
      </w:tr>
    </w:tbl>
    <w:p w14:paraId="79C0F29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Default="00AB3BB5" w:rsidP="00806F79">
      <w:pPr>
        <w:pStyle w:val="Heading5"/>
      </w:pPr>
      <w:r>
        <w:lastRenderedPageBreak/>
        <w:t>Demo</w:t>
      </w:r>
    </w:p>
    <w:p w14:paraId="4A1BB8B7"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test the config server application.</w:t>
      </w:r>
    </w:p>
    <w:p w14:paraId="248A112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Server Project</w:t>
      </w:r>
    </w:p>
    <w:p w14:paraId="5FC0183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Open command prompt from </w:t>
      </w:r>
      <w:r>
        <w:rPr>
          <w:rStyle w:val="Strong"/>
          <w:rFonts w:ascii="Segoe UI" w:eastAsiaTheme="majorEastAsia" w:hAnsi="Segoe UI" w:cs="Segoe UI"/>
          <w:color w:val="000000"/>
        </w:rPr>
        <w:t>spring-config-server</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target\spring-config-server-0.0.1-SNAPSHOT.jar</w:t>
      </w:r>
      <w:r>
        <w:rPr>
          <w:rFonts w:ascii="Segoe UI" w:hAnsi="Segoe UI" w:cs="Segoe UI"/>
          <w:color w:val="000000"/>
        </w:rPr>
        <w:t>.</w:t>
      </w:r>
    </w:p>
    <w:p w14:paraId="676E187F"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server service in 8888 port in localhost.</w:t>
      </w:r>
    </w:p>
    <w:p w14:paraId="05AEBF8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Client Project</w:t>
      </w:r>
    </w:p>
    <w:p w14:paraId="1BF5FCB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Similarly, Open command prompt from </w:t>
      </w:r>
      <w:r>
        <w:rPr>
          <w:rStyle w:val="Strong"/>
          <w:rFonts w:ascii="Segoe UI" w:eastAsiaTheme="majorEastAsia" w:hAnsi="Segoe UI" w:cs="Segoe UI"/>
          <w:color w:val="000000"/>
        </w:rPr>
        <w:t>spring-config-client</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target\spring-config-client-0.0.1-SNAPSHOT.jar</w:t>
      </w:r>
      <w:r>
        <w:rPr>
          <w:rFonts w:ascii="Segoe UI" w:hAnsi="Segoe UI" w:cs="Segoe UI"/>
          <w:color w:val="000000"/>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Client service in 8080 port of localhost.</w:t>
      </w:r>
    </w:p>
    <w:p w14:paraId="70488311"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REST Endpoint</w:t>
      </w:r>
    </w:p>
    <w:p w14:paraId="28D915AB"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in the browser open the </w:t>
      </w:r>
      <w:r>
        <w:rPr>
          <w:rStyle w:val="HTMLCode"/>
          <w:rFonts w:ascii="Consolas" w:hAnsi="Consolas"/>
          <w:color w:val="FF0779"/>
          <w:sz w:val="21"/>
          <w:szCs w:val="21"/>
        </w:rPr>
        <w:t>/msg</w:t>
      </w:r>
      <w:r>
        <w:rPr>
          <w:rFonts w:ascii="Segoe UI" w:hAnsi="Segoe UI" w:cs="Segoe UI"/>
          <w:color w:val="000000"/>
        </w:rPr>
        <w:t> rest endpoint by browsing the url </w:t>
      </w:r>
      <w:r>
        <w:rPr>
          <w:rStyle w:val="HTMLCode"/>
          <w:rFonts w:ascii="Consolas" w:hAnsi="Consolas"/>
          <w:color w:val="FF0779"/>
          <w:sz w:val="21"/>
          <w:szCs w:val="21"/>
        </w:rPr>
        <w:t>http://localhost:8080/msg</w:t>
      </w:r>
      <w:r>
        <w:rPr>
          <w:rFonts w:ascii="Segoe UI" w:hAnsi="Segoe UI" w:cs="Segoe UI"/>
          <w:color w:val="000000"/>
        </w:rPr>
        <w:t>. It should return </w:t>
      </w:r>
      <w:r>
        <w:rPr>
          <w:rStyle w:val="HTMLCode"/>
          <w:rFonts w:ascii="Consolas" w:hAnsi="Consolas"/>
          <w:color w:val="FF0779"/>
          <w:sz w:val="21"/>
          <w:szCs w:val="21"/>
        </w:rPr>
        <w:t>Hello world - this is from config server</w:t>
      </w:r>
      <w:r>
        <w:rPr>
          <w:rFonts w:ascii="Segoe UI" w:hAnsi="Segoe UI" w:cs="Segoe UI"/>
          <w:color w:val="000000"/>
        </w:rPr>
        <w:t> which is mentioned in the </w:t>
      </w:r>
      <w:r>
        <w:rPr>
          <w:rStyle w:val="HTMLCode"/>
          <w:rFonts w:ascii="Consolas" w:hAnsi="Consolas"/>
          <w:color w:val="FF0779"/>
          <w:sz w:val="21"/>
          <w:szCs w:val="21"/>
        </w:rPr>
        <w:t>config-server-client-development.properties</w:t>
      </w:r>
      <w:r>
        <w:rPr>
          <w:rFonts w:ascii="Segoe UI" w:hAnsi="Segoe UI" w:cs="Segoe UI"/>
          <w:color w:val="000000"/>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Property Change</w:t>
      </w:r>
    </w:p>
    <w:p w14:paraId="1F745F6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we will do a property change and test if this can be reflected in the config client service without restarting any of the Microservices.</w:t>
      </w:r>
      <w:r>
        <w:rPr>
          <w:rFonts w:ascii="Segoe UI" w:hAnsi="Segoe UI" w:cs="Segoe UI"/>
          <w:color w:val="000000"/>
        </w:rPr>
        <w:br/>
        <w:t>Do some change, in the value of the </w:t>
      </w:r>
      <w:r>
        <w:rPr>
          <w:rStyle w:val="HTMLCode"/>
          <w:rFonts w:ascii="Consolas" w:hAnsi="Consolas"/>
          <w:color w:val="FF0779"/>
          <w:sz w:val="21"/>
          <w:szCs w:val="21"/>
        </w:rPr>
        <w:t>msg</w:t>
      </w:r>
      <w:r>
        <w:rPr>
          <w:rFonts w:ascii="Segoe UI" w:hAnsi="Segoe UI" w:cs="Segoe UI"/>
          <w:color w:val="000000"/>
        </w:rPr>
        <w:t> property in the </w:t>
      </w:r>
      <w:r>
        <w:rPr>
          <w:rStyle w:val="HTMLCode"/>
          <w:rFonts w:ascii="Consolas" w:hAnsi="Consolas"/>
          <w:color w:val="FF0779"/>
          <w:sz w:val="21"/>
          <w:szCs w:val="21"/>
        </w:rPr>
        <w:t>config-server-client-development.properties </w:t>
      </w:r>
      <w:r>
        <w:rPr>
          <w:rFonts w:ascii="Segoe UI" w:hAnsi="Segoe UI" w:cs="Segoe UI"/>
          <w:color w:val="000000"/>
        </w:rPr>
        <w:t>and check-in in the local git, then hit the </w:t>
      </w:r>
      <w:r>
        <w:rPr>
          <w:rStyle w:val="HTMLCode"/>
          <w:rFonts w:ascii="Consolas" w:hAnsi="Consolas"/>
          <w:color w:val="FF0779"/>
          <w:sz w:val="21"/>
          <w:szCs w:val="21"/>
        </w:rPr>
        <w:t>http://localhost:8080/msg</w:t>
      </w:r>
      <w:r>
        <w:rPr>
          <w:rFonts w:ascii="Segoe UI" w:hAnsi="Segoe UI" w:cs="Segoe UI"/>
          <w:color w:val="000000"/>
        </w:rPr>
        <w:t> again in the browser, You will the old value only.</w:t>
      </w:r>
    </w:p>
    <w:p w14:paraId="4E7C43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reflect the new value, we need to </w:t>
      </w:r>
      <w:r>
        <w:rPr>
          <w:rStyle w:val="Strong"/>
          <w:rFonts w:ascii="Segoe UI" w:eastAsiaTheme="majorEastAsia" w:hAnsi="Segoe UI" w:cs="Segoe UI"/>
          <w:color w:val="000000"/>
        </w:rPr>
        <w:t>refresh the configuration</w:t>
      </w:r>
      <w:r>
        <w:rPr>
          <w:rFonts w:ascii="Segoe UI" w:hAnsi="Segoe UI" w:cs="Segoe UI"/>
          <w:color w:val="000000"/>
        </w:rPr>
        <w:t> by hitting </w:t>
      </w:r>
      <w:r>
        <w:rPr>
          <w:rStyle w:val="HTMLCode"/>
          <w:rFonts w:ascii="Consolas" w:hAnsi="Consolas"/>
          <w:color w:val="FF0779"/>
          <w:sz w:val="21"/>
          <w:szCs w:val="21"/>
        </w:rPr>
        <w:t>http://localhost:8080/refresh</w:t>
      </w:r>
      <w:r>
        <w:rPr>
          <w:rFonts w:ascii="Segoe UI" w:hAnsi="Segoe UI" w:cs="Segoe UI"/>
          <w:color w:val="000000"/>
        </w:rPr>
        <w:t> endpoint using </w:t>
      </w:r>
      <w:r>
        <w:rPr>
          <w:rStyle w:val="HTMLCode"/>
          <w:rFonts w:ascii="Consolas" w:hAnsi="Consolas"/>
          <w:color w:val="FF0779"/>
          <w:sz w:val="21"/>
          <w:szCs w:val="21"/>
        </w:rPr>
        <w:t>POST</w:t>
      </w:r>
      <w:r>
        <w:rPr>
          <w:rFonts w:ascii="Segoe UI" w:hAnsi="Segoe UI" w:cs="Segoe UI"/>
          <w:color w:val="000000"/>
        </w:rPr>
        <w:t> method from any of the </w:t>
      </w:r>
      <w:r>
        <w:rPr>
          <w:rStyle w:val="HTMLCode"/>
          <w:rFonts w:ascii="Consolas" w:hAnsi="Consolas"/>
          <w:color w:val="FF0779"/>
          <w:sz w:val="21"/>
          <w:szCs w:val="21"/>
        </w:rPr>
        <w:t>REST</w:t>
      </w:r>
      <w:r>
        <w:rPr>
          <w:rFonts w:ascii="Segoe UI" w:hAnsi="Segoe UI" w:cs="Segoe UI"/>
          <w:color w:val="000000"/>
        </w:rPr>
        <w:t> client.</w:t>
      </w:r>
    </w:p>
    <w:p w14:paraId="10311DEE"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successfully refreshed the config client service, the new value should be reflected in the service response. This is because </w:t>
      </w:r>
      <w:hyperlink r:id="rId32" w:anchor="_refresh_scope" w:tgtFrame="_blank" w:history="1">
        <w:r>
          <w:rPr>
            <w:rStyle w:val="Hyperlink"/>
            <w:rFonts w:ascii="Consolas" w:eastAsiaTheme="majorEastAsia" w:hAnsi="Consolas" w:cs="Courier New"/>
            <w:color w:val="0366D6"/>
            <w:sz w:val="21"/>
            <w:szCs w:val="21"/>
          </w:rPr>
          <w:t>@RefreshScope</w:t>
        </w:r>
      </w:hyperlink>
      <w:r>
        <w:rPr>
          <w:rFonts w:ascii="Segoe UI" w:hAnsi="Segoe UI" w:cs="Segoe UI"/>
          <w:color w:val="000000"/>
        </w:rPr>
        <w:t> annotation the Rest Controller that we have exposed.</w:t>
      </w:r>
    </w:p>
    <w:p w14:paraId="4755F074" w14:textId="77777777" w:rsidR="00AB3BB5" w:rsidRDefault="00AB3BB5" w:rsidP="00806F79">
      <w:pPr>
        <w:pStyle w:val="Heading5"/>
      </w:pPr>
      <w: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79"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896CD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896CD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896CD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896CD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896CD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896CD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896CD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80" w:author="Rajiv Bansal" w:date="2019-08-04T14:23:00Z"/>
          <w:rStyle w:val="Strong"/>
          <w:rFonts w:ascii="Georgia" w:hAnsi="Georgia" w:cs="Lucida Sans Unicode"/>
          <w:i w:val="0"/>
          <w:iCs w:val="0"/>
          <w:spacing w:val="-3"/>
        </w:rPr>
      </w:pPr>
      <w:ins w:id="81"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82" w:author="Rajiv Bansal" w:date="2019-08-04T14:23:00Z"/>
          <w:spacing w:val="-1"/>
          <w:shd w:val="clear" w:color="auto" w:fill="FFFFFF"/>
        </w:rPr>
      </w:pPr>
      <w:ins w:id="83"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84" w:author="Rajiv Bansal" w:date="2019-08-04T14:23:00Z"/>
          <w:rFonts w:eastAsia="Times New Roman" w:cs="Times New Roman"/>
          <w:spacing w:val="-1"/>
          <w:lang w:eastAsia="en-IN"/>
        </w:rPr>
      </w:pPr>
      <w:ins w:id="85"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86" w:author="Rajiv Bansal" w:date="2019-08-04T14:23:00Z"/>
          <w:rFonts w:eastAsia="Times New Roman" w:cs="Times New Roman"/>
          <w:spacing w:val="-1"/>
          <w:lang w:eastAsia="en-IN"/>
        </w:rPr>
      </w:pPr>
      <w:ins w:id="87"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88" w:author="Rajiv Bansal" w:date="2019-08-04T14:23:00Z"/>
          <w:rStyle w:val="Strong"/>
          <w:rFonts w:cs="Lucida Sans Unicode"/>
          <w:spacing w:val="-3"/>
        </w:rPr>
      </w:pPr>
    </w:p>
    <w:p w14:paraId="277436CA" w14:textId="77777777" w:rsidR="00E23802" w:rsidRPr="00412979" w:rsidRDefault="00E23802" w:rsidP="00E23802">
      <w:pPr>
        <w:ind w:firstLine="360"/>
        <w:rPr>
          <w:ins w:id="89" w:author="Rajiv Bansal" w:date="2019-08-04T14:23:00Z"/>
          <w:i/>
          <w:iCs/>
        </w:rPr>
      </w:pPr>
      <w:ins w:id="90"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91" w:author="Rajiv Bansal" w:date="2019-08-04T14:23:00Z"/>
          <w:rFonts w:ascii="Georgia" w:hAnsi="Georgia"/>
          <w:spacing w:val="-1"/>
        </w:rPr>
      </w:pPr>
      <w:ins w:id="92"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93" w:author="Rajiv Bansal" w:date="2019-08-04T14:23:00Z"/>
          <w:rFonts w:ascii="Georgia" w:hAnsi="Georgia"/>
          <w:spacing w:val="-1"/>
        </w:rPr>
      </w:pPr>
      <w:ins w:id="94"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95" w:author="Rajiv Bansal" w:date="2019-08-04T14:23:00Z"/>
          <w:rFonts w:ascii="Georgia" w:hAnsi="Georgia"/>
          <w:spacing w:val="-1"/>
        </w:rPr>
      </w:pPr>
      <w:ins w:id="96"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97" w:author="Rajiv Bansal" w:date="2019-08-04T14:23:00Z"/>
          <w:rFonts w:ascii="Georgia" w:hAnsi="Georgia" w:cs="Segoe UI"/>
          <w:spacing w:val="-1"/>
        </w:rPr>
      </w:pPr>
      <w:ins w:id="98"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99" w:author="Rajiv Bansal" w:date="2019-08-04T14:23:00Z"/>
          <w:rFonts w:ascii="Georgia" w:hAnsi="Georgia" w:cs="Segoe UI"/>
          <w:spacing w:val="-1"/>
        </w:rPr>
      </w:pPr>
      <w:ins w:id="100"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101" w:author="Rajiv Bansal" w:date="2019-11-29T09:15:00Z"/>
          <w:rFonts w:ascii="Georgia" w:hAnsi="Georgia" w:cs="Segoe UI"/>
          <w:spacing w:val="-1"/>
        </w:rPr>
      </w:pPr>
      <w:ins w:id="102"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103" w:author="Rajiv Bansal" w:date="2019-11-29T09:15:00Z"/>
          <w:rStyle w:val="Emphasis"/>
          <w:b/>
          <w:bCs/>
          <w:sz w:val="28"/>
          <w:szCs w:val="28"/>
          <w:rPrChange w:id="104" w:author="Rajiv Bansal" w:date="2019-11-29T09:16:00Z">
            <w:rPr>
              <w:ins w:id="105" w:author="Rajiv Bansal" w:date="2019-11-29T09:15:00Z"/>
              <w:rFonts w:ascii="Georgia" w:hAnsi="Georgia" w:cs="Segoe UI"/>
              <w:color w:val="8EAADB" w:themeColor="accent1" w:themeTint="99"/>
              <w:spacing w:val="-1"/>
            </w:rPr>
          </w:rPrChange>
        </w:rPr>
        <w:pPrChange w:id="106"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107" w:author="Rajiv Bansal" w:date="2019-11-29T09:15:00Z">
        <w:r w:rsidRPr="00DC3A15">
          <w:rPr>
            <w:rStyle w:val="Emphasis"/>
            <w:rFonts w:cs="Segoe UI"/>
            <w:b/>
            <w:bCs/>
            <w:sz w:val="28"/>
            <w:szCs w:val="28"/>
            <w:rPrChange w:id="108"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109" w:author="Rajiv Bansal" w:date="2019-08-04T14:23:00Z"/>
          <w:rFonts w:ascii="Georgia" w:hAnsi="Georgia" w:cs="Segoe UI"/>
          <w:spacing w:val="-1"/>
        </w:rPr>
        <w:pPrChange w:id="110"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111"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112" w:author="Rajiv Bansal" w:date="2019-08-04T14:23:00Z"/>
          <w:rStyle w:val="Emphasis"/>
          <w:color w:val="FF0000"/>
          <w:spacing w:val="-1"/>
          <w:shd w:val="clear" w:color="auto" w:fill="FFFFFF"/>
        </w:rPr>
      </w:pPr>
      <w:ins w:id="113"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114" w:author="Rajiv Bansal" w:date="2019-08-04T14:23:00Z"/>
          <w:rStyle w:val="Strong"/>
          <w:rFonts w:cs="Lucida Sans Unicode"/>
          <w:spacing w:val="-3"/>
        </w:rPr>
      </w:pPr>
      <w:ins w:id="115"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116" w:author="Rajiv Bansal" w:date="2019-08-04T14:23:00Z"/>
          <w:rFonts w:eastAsia="Times New Roman" w:cs="Segoe UI"/>
          <w:b/>
          <w:bCs/>
          <w:color w:val="000000"/>
          <w:lang w:eastAsia="en-IN"/>
        </w:rPr>
      </w:pPr>
      <w:ins w:id="117"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118"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119" w:author="Rajiv Bansal" w:date="2019-08-04T14:23:00Z"/>
          <w:rFonts w:ascii="Segoe UI" w:hAnsi="Segoe UI" w:cs="Segoe UI"/>
          <w:color w:val="000000"/>
        </w:rPr>
      </w:pPr>
      <w:ins w:id="120"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121" w:author="Rajiv Bansal" w:date="2019-08-04T14:23:00Z"/>
          <w:rFonts w:ascii="Times New Roman" w:hAnsi="Times New Roman" w:cs="Times New Roman"/>
        </w:rPr>
      </w:pPr>
      <w:ins w:id="122"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123" w:author="Rajiv Bansal" w:date="2019-08-04T14:23:00Z"/>
        </w:rPr>
      </w:pPr>
      <w:ins w:id="124"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125" w:author="Rajiv Bansal" w:date="2019-08-04T14:23:00Z"/>
          <w:rFonts w:ascii="Segoe UI" w:hAnsi="Segoe UI" w:cs="Segoe UI"/>
          <w:color w:val="000000"/>
        </w:rPr>
      </w:pPr>
      <w:ins w:id="126"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127" w:author="Rajiv Bansal" w:date="2019-08-04T14:23:00Z"/>
          <w:rFonts w:ascii="Segoe UI" w:hAnsi="Segoe UI" w:cs="Segoe UI"/>
          <w:color w:val="000000"/>
        </w:rPr>
      </w:pPr>
      <w:ins w:id="128"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129" w:author="Rajiv Bansal" w:date="2019-08-04T14:23:00Z"/>
          <w:rFonts w:ascii="Segoe UI" w:hAnsi="Segoe UI" w:cs="Segoe UI"/>
          <w:color w:val="000000"/>
        </w:rPr>
      </w:pPr>
      <w:ins w:id="130"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131" w:author="Rajiv Bansal" w:date="2019-08-04T14:23:00Z"/>
          <w:rFonts w:ascii="Segoe UI" w:hAnsi="Segoe UI" w:cs="Segoe UI"/>
          <w:color w:val="000000"/>
        </w:rPr>
      </w:pPr>
      <w:ins w:id="132"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133" w:author="Rajiv Bansal" w:date="2019-08-04T14:23:00Z"/>
          <w:rFonts w:ascii="Segoe UI" w:hAnsi="Segoe UI" w:cs="Segoe UI"/>
          <w:color w:val="000000"/>
        </w:rPr>
      </w:pPr>
      <w:ins w:id="134"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135" w:author="Rajiv Bansal" w:date="2019-08-04T14:23:00Z"/>
          <w:rFonts w:ascii="Times New Roman" w:hAnsi="Times New Roman" w:cs="Times New Roman"/>
        </w:rPr>
      </w:pPr>
      <w:ins w:id="136"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137" w:author="Rajiv Bansal" w:date="2019-08-04T14:23:00Z"/>
          <w:b/>
          <w:bCs/>
        </w:rPr>
      </w:pPr>
      <w:ins w:id="138"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139" w:author="Rajiv Bansal" w:date="2019-08-04T14:23:00Z"/>
          <w:rFonts w:ascii="Segoe UI" w:hAnsi="Segoe UI" w:cs="Segoe UI"/>
          <w:color w:val="000000"/>
        </w:rPr>
      </w:pPr>
      <w:ins w:id="140"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141" w:author="Rajiv Bansal" w:date="2019-08-04T14:23:00Z"/>
          <w:rFonts w:ascii="Segoe UI" w:hAnsi="Segoe UI" w:cs="Segoe UI"/>
          <w:color w:val="000000"/>
        </w:rPr>
      </w:pPr>
      <w:ins w:id="142"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143" w:author="Rajiv Bansal" w:date="2019-08-04T14:23:00Z"/>
          <w:rFonts w:ascii="Segoe UI" w:hAnsi="Segoe UI" w:cs="Segoe UI"/>
          <w:color w:val="000000"/>
        </w:rPr>
      </w:pPr>
      <w:ins w:id="144"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145" w:author="Rajiv Bansal" w:date="2019-08-04T14:23:00Z"/>
          <w:rFonts w:ascii="Segoe UI" w:hAnsi="Segoe UI" w:cs="Segoe UI"/>
          <w:color w:val="000000"/>
        </w:rPr>
      </w:pPr>
      <w:ins w:id="146"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147" w:author="Rajiv Bansal" w:date="2019-08-04T14:23:00Z"/>
          <w:rFonts w:ascii="Segoe UI" w:hAnsi="Segoe UI" w:cs="Segoe UI"/>
          <w:color w:val="000000"/>
        </w:rPr>
      </w:pPr>
      <w:ins w:id="148"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149" w:author="Rajiv Bansal" w:date="2019-08-04T14:23:00Z"/>
          <w:rFonts w:ascii="Segoe UI" w:hAnsi="Segoe UI" w:cs="Segoe UI"/>
          <w:color w:val="000000"/>
        </w:rPr>
      </w:pPr>
      <w:ins w:id="150"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151" w:author="Rajiv Bansal" w:date="2019-08-04T14:23:00Z"/>
          <w:rFonts w:ascii="Segoe UI" w:hAnsi="Segoe UI" w:cs="Segoe UI"/>
          <w:color w:val="000000"/>
        </w:rPr>
      </w:pPr>
      <w:ins w:id="152"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153" w:author="Rajiv Bansal" w:date="2019-08-04T14:23:00Z"/>
          <w:rFonts w:ascii="Segoe UI" w:hAnsi="Segoe UI" w:cs="Segoe UI"/>
          <w:color w:val="000000"/>
        </w:rPr>
      </w:pPr>
      <w:ins w:id="154"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155" w:author="Rajiv Bansal" w:date="2019-08-04T14:23:00Z"/>
          <w:rFonts w:ascii="Segoe UI" w:hAnsi="Segoe UI" w:cs="Segoe UI"/>
          <w:color w:val="000000"/>
        </w:rPr>
      </w:pPr>
      <w:ins w:id="156"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157" w:author="Rajiv Bansal" w:date="2019-08-04T14:23:00Z"/>
          <w:rFonts w:ascii="Segoe UI" w:hAnsi="Segoe UI" w:cs="Segoe UI"/>
          <w:color w:val="000000"/>
        </w:rPr>
      </w:pPr>
      <w:ins w:id="158"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159" w:author="Rajiv Bansal" w:date="2019-08-04T14:23:00Z"/>
        </w:rPr>
      </w:pPr>
      <w:ins w:id="160"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161" w:author="Rajiv Bansal" w:date="2019-08-04T14:23:00Z"/>
          <w:rFonts w:ascii="Segoe UI" w:hAnsi="Segoe UI" w:cs="Segoe UI"/>
          <w:color w:val="000000"/>
        </w:rPr>
      </w:pPr>
      <w:ins w:id="162"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163" w:author="Rajiv Bansal" w:date="2019-08-04T14:23:00Z"/>
          <w:rFonts w:ascii="Segoe UI" w:hAnsi="Segoe UI" w:cs="Segoe UI"/>
          <w:color w:val="000000"/>
        </w:rPr>
      </w:pPr>
      <w:ins w:id="164"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165" w:author="Rajiv Bansal" w:date="2019-08-04T14:23:00Z"/>
          <w:rFonts w:ascii="Segoe UI" w:hAnsi="Segoe UI" w:cs="Segoe UI"/>
          <w:color w:val="000000"/>
        </w:rPr>
      </w:pPr>
      <w:ins w:id="166"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167" w:author="Rajiv Bansal" w:date="2019-08-04T14:23:00Z"/>
          <w:rFonts w:ascii="Segoe UI" w:hAnsi="Segoe UI" w:cs="Segoe UI"/>
          <w:color w:val="000000"/>
        </w:rPr>
      </w:pPr>
      <w:ins w:id="168"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169" w:author="Rajiv Bansal" w:date="2019-08-04T14:23:00Z"/>
          <w:rFonts w:ascii="Segoe UI" w:hAnsi="Segoe UI" w:cs="Segoe UI"/>
          <w:color w:val="000000"/>
        </w:rPr>
      </w:pPr>
      <w:ins w:id="170"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171" w:author="Rajiv Bansal" w:date="2019-08-04T14:23:00Z"/>
          <w:b/>
          <w:bCs/>
        </w:rPr>
      </w:pPr>
      <w:ins w:id="172"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173" w:author="Rajiv Bansal" w:date="2019-08-04T14:23:00Z"/>
          <w:rFonts w:ascii="Segoe UI" w:hAnsi="Segoe UI" w:cs="Segoe UI"/>
          <w:color w:val="000000"/>
        </w:rPr>
      </w:pPr>
      <w:ins w:id="174"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175" w:author="Rajiv Bansal" w:date="2019-08-04T14:23:00Z"/>
        </w:rPr>
      </w:pPr>
      <w:ins w:id="176"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177" w:author="Rajiv Bansal" w:date="2019-08-04T14:23:00Z"/>
          <w:rFonts w:ascii="Segoe UI" w:hAnsi="Segoe UI" w:cs="Segoe UI"/>
          <w:color w:val="000000"/>
        </w:rPr>
      </w:pPr>
      <w:ins w:id="17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179" w:author="Rajiv Bansal" w:date="2019-08-04T14:23:00Z"/>
          <w:rFonts w:ascii="Times New Roman" w:hAnsi="Times New Roman" w:cs="Times New Roman"/>
        </w:rPr>
      </w:pPr>
      <w:ins w:id="180"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181" w:author="Rajiv Bansal" w:date="2019-08-04T14:23:00Z"/>
          <w:rFonts w:ascii="Segoe UI" w:hAnsi="Segoe UI" w:cs="Segoe UI"/>
          <w:color w:val="000000"/>
        </w:rPr>
      </w:pPr>
      <w:ins w:id="182"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183" w:author="Rajiv Bansal" w:date="2019-08-04T14:23:00Z"/>
        </w:rPr>
      </w:pPr>
      <w:ins w:id="184"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185" w:author="Rajiv Bansal" w:date="2019-08-04T14:23:00Z"/>
          <w:rFonts w:ascii="Segoe UI" w:hAnsi="Segoe UI" w:cs="Segoe UI"/>
          <w:color w:val="000000"/>
        </w:rPr>
      </w:pPr>
      <w:ins w:id="186"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187" w:author="Rajiv Bansal" w:date="2019-08-04T14:23:00Z"/>
          <w:rFonts w:ascii="Segoe UI" w:hAnsi="Segoe UI" w:cs="Segoe UI"/>
          <w:color w:val="000000"/>
        </w:rPr>
      </w:pPr>
      <w:ins w:id="188"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189" w:author="Rajiv Bansal" w:date="2019-08-04T14:23:00Z"/>
        </w:trPr>
        <w:tc>
          <w:tcPr>
            <w:tcW w:w="15495" w:type="dxa"/>
            <w:vAlign w:val="center"/>
            <w:hideMark/>
          </w:tcPr>
          <w:p w14:paraId="453222F9" w14:textId="77777777" w:rsidR="00E23802" w:rsidRDefault="00E23802" w:rsidP="00732FE7">
            <w:pPr>
              <w:rPr>
                <w:ins w:id="190" w:author="Rajiv Bansal" w:date="2019-08-04T14:23:00Z"/>
                <w:rFonts w:ascii="Times New Roman" w:hAnsi="Times New Roman" w:cs="Times New Roman"/>
              </w:rPr>
            </w:pPr>
            <w:ins w:id="191"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192" w:author="Rajiv Bansal" w:date="2019-08-04T14:23:00Z"/>
              </w:rPr>
            </w:pPr>
            <w:ins w:id="193" w:author="Rajiv Bansal" w:date="2019-08-04T14:23:00Z">
              <w:r>
                <w:t> </w:t>
              </w:r>
            </w:ins>
          </w:p>
          <w:p w14:paraId="24322737" w14:textId="77777777" w:rsidR="00E23802" w:rsidRDefault="00E23802" w:rsidP="00732FE7">
            <w:pPr>
              <w:rPr>
                <w:ins w:id="194" w:author="Rajiv Bansal" w:date="2019-08-04T14:23:00Z"/>
              </w:rPr>
            </w:pPr>
            <w:ins w:id="195"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196" w:author="Rajiv Bansal" w:date="2019-08-04T14:23:00Z"/>
              </w:rPr>
            </w:pPr>
            <w:ins w:id="197"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198" w:author="Rajiv Bansal" w:date="2019-08-04T14:23:00Z"/>
              </w:rPr>
            </w:pPr>
            <w:ins w:id="199"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200" w:author="Rajiv Bansal" w:date="2019-08-04T14:23:00Z"/>
              </w:rPr>
            </w:pPr>
            <w:ins w:id="201"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202" w:author="Rajiv Bansal" w:date="2019-08-04T14:23:00Z"/>
              </w:rPr>
            </w:pPr>
            <w:ins w:id="203"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204" w:author="Rajiv Bansal" w:date="2019-08-04T14:23:00Z"/>
              </w:rPr>
            </w:pPr>
            <w:ins w:id="205"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206" w:author="Rajiv Bansal" w:date="2019-08-04T14:23:00Z"/>
              </w:rPr>
            </w:pPr>
            <w:ins w:id="207" w:author="Rajiv Bansal" w:date="2019-08-04T14:23:00Z">
              <w:r>
                <w:t> </w:t>
              </w:r>
            </w:ins>
          </w:p>
          <w:p w14:paraId="2AB948EB" w14:textId="77777777" w:rsidR="00E23802" w:rsidRDefault="00E23802" w:rsidP="00732FE7">
            <w:pPr>
              <w:rPr>
                <w:ins w:id="208" w:author="Rajiv Bansal" w:date="2019-08-04T14:23:00Z"/>
              </w:rPr>
            </w:pPr>
            <w:ins w:id="209" w:author="Rajiv Bansal" w:date="2019-08-04T14:23:00Z">
              <w:r>
                <w:rPr>
                  <w:rStyle w:val="HTMLCode"/>
                  <w:rFonts w:eastAsiaTheme="minorHAnsi"/>
                </w:rPr>
                <w:t>@RestController</w:t>
              </w:r>
            </w:ins>
          </w:p>
          <w:p w14:paraId="212F358A" w14:textId="77777777" w:rsidR="00E23802" w:rsidRDefault="00E23802" w:rsidP="00732FE7">
            <w:pPr>
              <w:rPr>
                <w:ins w:id="210" w:author="Rajiv Bansal" w:date="2019-08-04T14:23:00Z"/>
              </w:rPr>
            </w:pPr>
            <w:ins w:id="211" w:author="Rajiv Bansal" w:date="2019-08-04T14:23:00Z">
              <w:r>
                <w:rPr>
                  <w:rStyle w:val="HTMLCode"/>
                  <w:rFonts w:eastAsiaTheme="minorHAnsi"/>
                </w:rPr>
                <w:t>@SpringBootApplication</w:t>
              </w:r>
            </w:ins>
          </w:p>
          <w:p w14:paraId="2B25C4A1" w14:textId="77777777" w:rsidR="00E23802" w:rsidRDefault="00E23802" w:rsidP="00732FE7">
            <w:pPr>
              <w:rPr>
                <w:ins w:id="212" w:author="Rajiv Bansal" w:date="2019-08-04T14:23:00Z"/>
              </w:rPr>
            </w:pPr>
            <w:ins w:id="21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214" w:author="Rajiv Bansal" w:date="2019-08-04T14:23:00Z"/>
              </w:rPr>
            </w:pPr>
            <w:ins w:id="215" w:author="Rajiv Bansal" w:date="2019-08-04T14:23:00Z">
              <w:r>
                <w:rPr>
                  <w:rStyle w:val="HTMLCode"/>
                  <w:rFonts w:eastAsiaTheme="minorHAnsi"/>
                </w:rPr>
                <w:t>{</w:t>
              </w:r>
            </w:ins>
          </w:p>
          <w:p w14:paraId="6EB22FB7" w14:textId="77777777" w:rsidR="00E23802" w:rsidRDefault="00E23802" w:rsidP="00732FE7">
            <w:pPr>
              <w:rPr>
                <w:ins w:id="216" w:author="Rajiv Bansal" w:date="2019-08-04T14:23:00Z"/>
              </w:rPr>
            </w:pPr>
            <w:ins w:id="217"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218" w:author="Rajiv Bansal" w:date="2019-08-04T14:23:00Z"/>
              </w:rPr>
            </w:pPr>
            <w:ins w:id="2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220" w:author="Rajiv Bansal" w:date="2019-08-04T14:23:00Z"/>
              </w:rPr>
            </w:pPr>
            <w:ins w:id="221"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222" w:author="Rajiv Bansal" w:date="2019-08-04T14:23:00Z"/>
              </w:rPr>
            </w:pPr>
            <w:ins w:id="2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224" w:author="Rajiv Bansal" w:date="2019-08-04T14:23:00Z"/>
              </w:rPr>
            </w:pPr>
            <w:ins w:id="225"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226" w:author="Rajiv Bansal" w:date="2019-08-04T14:23:00Z"/>
              </w:rPr>
            </w:pPr>
            <w:ins w:id="227" w:author="Rajiv Bansal" w:date="2019-08-04T14:23:00Z">
              <w:r>
                <w:t> </w:t>
              </w:r>
            </w:ins>
          </w:p>
          <w:p w14:paraId="01E46B72" w14:textId="77777777" w:rsidR="00E23802" w:rsidRDefault="00E23802" w:rsidP="00732FE7">
            <w:pPr>
              <w:rPr>
                <w:ins w:id="228" w:author="Rajiv Bansal" w:date="2019-08-04T14:23:00Z"/>
              </w:rPr>
            </w:pPr>
            <w:ins w:id="229"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230" w:author="Rajiv Bansal" w:date="2019-08-04T14:23:00Z"/>
              </w:rPr>
            </w:pPr>
            <w:ins w:id="23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232" w:author="Rajiv Bansal" w:date="2019-08-04T14:23:00Z"/>
              </w:rPr>
            </w:pPr>
            <w:ins w:id="233"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234" w:author="Rajiv Bansal" w:date="2019-08-04T14:23:00Z"/>
              </w:rPr>
            </w:pPr>
            <w:ins w:id="23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236" w:author="Rajiv Bansal" w:date="2019-08-04T14:23:00Z"/>
              </w:rPr>
            </w:pPr>
            <w:ins w:id="237"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238" w:author="Rajiv Bansal" w:date="2019-08-04T14:23:00Z"/>
              </w:rPr>
            </w:pPr>
            <w:ins w:id="239" w:author="Rajiv Bansal" w:date="2019-08-04T14:23:00Z">
              <w:r>
                <w:t> </w:t>
              </w:r>
            </w:ins>
          </w:p>
          <w:p w14:paraId="21DD7635" w14:textId="77777777" w:rsidR="00E23802" w:rsidRDefault="00E23802" w:rsidP="00732FE7">
            <w:pPr>
              <w:rPr>
                <w:ins w:id="240" w:author="Rajiv Bansal" w:date="2019-08-04T14:23:00Z"/>
              </w:rPr>
            </w:pPr>
            <w:ins w:id="24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242" w:author="Rajiv Bansal" w:date="2019-08-04T14:23:00Z"/>
              </w:rPr>
            </w:pPr>
            <w:ins w:id="243"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244" w:author="Rajiv Bansal" w:date="2019-08-04T14:23:00Z"/>
              </w:rPr>
            </w:pPr>
            <w:ins w:id="245"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246" w:author="Rajiv Bansal" w:date="2019-08-04T14:23:00Z"/>
              </w:rPr>
            </w:pPr>
            <w:ins w:id="247"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248" w:author="Rajiv Bansal" w:date="2019-08-04T14:23:00Z"/>
              </w:rPr>
            </w:pPr>
            <w:ins w:id="249" w:author="Rajiv Bansal" w:date="2019-08-04T14:23:00Z">
              <w:r>
                <w:rPr>
                  <w:rStyle w:val="HTMLCode"/>
                  <w:rFonts w:eastAsiaTheme="minorHAnsi"/>
                </w:rPr>
                <w:t>}</w:t>
              </w:r>
            </w:ins>
          </w:p>
          <w:p w14:paraId="531C6443" w14:textId="77777777" w:rsidR="00E23802" w:rsidRDefault="00E23802" w:rsidP="00732FE7">
            <w:pPr>
              <w:rPr>
                <w:ins w:id="250" w:author="Rajiv Bansal" w:date="2019-08-04T14:23:00Z"/>
              </w:rPr>
            </w:pPr>
            <w:ins w:id="251" w:author="Rajiv Bansal" w:date="2019-08-04T14:23:00Z">
              <w:r>
                <w:t> </w:t>
              </w:r>
            </w:ins>
          </w:p>
          <w:p w14:paraId="033F466B" w14:textId="77777777" w:rsidR="00E23802" w:rsidRDefault="00E23802" w:rsidP="00732FE7">
            <w:pPr>
              <w:rPr>
                <w:ins w:id="252" w:author="Rajiv Bansal" w:date="2019-08-04T14:23:00Z"/>
              </w:rPr>
            </w:pPr>
            <w:ins w:id="253"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254" w:author="Rajiv Bansal" w:date="2019-08-04T14:23:00Z"/>
              </w:rPr>
            </w:pPr>
            <w:ins w:id="255" w:author="Rajiv Bansal" w:date="2019-08-04T14:23:00Z">
              <w:r>
                <w:rPr>
                  <w:rStyle w:val="HTMLCode"/>
                  <w:rFonts w:eastAsiaTheme="minorHAnsi"/>
                </w:rPr>
                <w:t>{</w:t>
              </w:r>
            </w:ins>
          </w:p>
          <w:p w14:paraId="37863638" w14:textId="77777777" w:rsidR="00E23802" w:rsidRDefault="00E23802" w:rsidP="00732FE7">
            <w:pPr>
              <w:rPr>
                <w:ins w:id="256" w:author="Rajiv Bansal" w:date="2019-08-04T14:23:00Z"/>
              </w:rPr>
            </w:pPr>
            <w:ins w:id="257"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258" w:author="Rajiv Bansal" w:date="2019-08-04T14:23:00Z"/>
              </w:rPr>
            </w:pPr>
            <w:ins w:id="259"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260" w:author="Rajiv Bansal" w:date="2019-08-04T14:23:00Z"/>
              </w:rPr>
            </w:pPr>
            <w:ins w:id="261"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262" w:author="Rajiv Bansal" w:date="2019-08-04T14:23:00Z"/>
              </w:rPr>
            </w:pPr>
            <w:ins w:id="263" w:author="Rajiv Bansal" w:date="2019-08-04T14:23:00Z">
              <w:r>
                <w:t> </w:t>
              </w:r>
            </w:ins>
          </w:p>
          <w:p w14:paraId="0075B057" w14:textId="77777777" w:rsidR="00E23802" w:rsidRDefault="00E23802" w:rsidP="00732FE7">
            <w:pPr>
              <w:rPr>
                <w:ins w:id="264" w:author="Rajiv Bansal" w:date="2019-08-04T14:23:00Z"/>
              </w:rPr>
            </w:pPr>
            <w:ins w:id="26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266" w:author="Rajiv Bansal" w:date="2019-08-04T14:23:00Z"/>
              </w:rPr>
            </w:pPr>
            <w:ins w:id="267"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268" w:author="Rajiv Bansal" w:date="2019-08-04T14:23:00Z"/>
              </w:rPr>
            </w:pPr>
            <w:ins w:id="269"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270" w:author="Rajiv Bansal" w:date="2019-08-04T14:23:00Z"/>
              </w:rPr>
            </w:pPr>
            <w:ins w:id="271"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272" w:author="Rajiv Bansal" w:date="2019-08-04T14:23:00Z"/>
              </w:rPr>
            </w:pPr>
            <w:ins w:id="273"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274" w:author="Rajiv Bansal" w:date="2019-08-04T14:23:00Z"/>
              </w:rPr>
            </w:pPr>
            <w:ins w:id="275"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276" w:author="Rajiv Bansal" w:date="2019-08-04T14:23:00Z"/>
              </w:rPr>
            </w:pPr>
            <w:ins w:id="277" w:author="Rajiv Bansal" w:date="2019-08-04T14:23:00Z">
              <w:r>
                <w:t> </w:t>
              </w:r>
            </w:ins>
          </w:p>
          <w:p w14:paraId="34160D0D" w14:textId="77777777" w:rsidR="00E23802" w:rsidRDefault="00E23802" w:rsidP="00732FE7">
            <w:pPr>
              <w:rPr>
                <w:ins w:id="278" w:author="Rajiv Bansal" w:date="2019-08-04T14:23:00Z"/>
              </w:rPr>
            </w:pPr>
            <w:ins w:id="2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280" w:author="Rajiv Bansal" w:date="2019-08-04T14:23:00Z"/>
              </w:rPr>
            </w:pPr>
            <w:ins w:id="2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282" w:author="Rajiv Bansal" w:date="2019-08-04T14:23:00Z"/>
              </w:rPr>
            </w:pPr>
            <w:ins w:id="283"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284" w:author="Rajiv Bansal" w:date="2019-08-04T14:23:00Z"/>
              </w:rPr>
            </w:pPr>
            <w:ins w:id="285" w:author="Rajiv Bansal" w:date="2019-08-04T14:23:00Z">
              <w:r>
                <w:t> </w:t>
              </w:r>
            </w:ins>
          </w:p>
          <w:p w14:paraId="3994AEEF" w14:textId="77777777" w:rsidR="00E23802" w:rsidRDefault="00E23802" w:rsidP="00732FE7">
            <w:pPr>
              <w:rPr>
                <w:ins w:id="286" w:author="Rajiv Bansal" w:date="2019-08-04T14:23:00Z"/>
              </w:rPr>
            </w:pPr>
            <w:ins w:id="2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288" w:author="Rajiv Bansal" w:date="2019-08-04T14:23:00Z"/>
              </w:rPr>
            </w:pPr>
            <w:ins w:id="2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290" w:author="Rajiv Bansal" w:date="2019-08-04T14:23:00Z"/>
              </w:rPr>
            </w:pPr>
            <w:ins w:id="291"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292" w:author="Rajiv Bansal" w:date="2019-08-04T14:23:00Z"/>
              </w:rPr>
            </w:pPr>
            <w:ins w:id="293" w:author="Rajiv Bansal" w:date="2019-08-04T14:23:00Z">
              <w:r>
                <w:t> </w:t>
              </w:r>
            </w:ins>
          </w:p>
          <w:p w14:paraId="3F7F50F8" w14:textId="77777777" w:rsidR="00E23802" w:rsidRDefault="00E23802" w:rsidP="00732FE7">
            <w:pPr>
              <w:rPr>
                <w:ins w:id="294" w:author="Rajiv Bansal" w:date="2019-08-04T14:23:00Z"/>
              </w:rPr>
            </w:pPr>
            <w:ins w:id="2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296" w:author="Rajiv Bansal" w:date="2019-08-04T14:23:00Z"/>
              </w:rPr>
            </w:pPr>
            <w:ins w:id="2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298" w:author="Rajiv Bansal" w:date="2019-08-04T14:23:00Z"/>
              </w:rPr>
            </w:pPr>
            <w:ins w:id="299"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300" w:author="Rajiv Bansal" w:date="2019-08-04T14:23:00Z"/>
              </w:rPr>
            </w:pPr>
            <w:ins w:id="301" w:author="Rajiv Bansal" w:date="2019-08-04T14:23:00Z">
              <w:r>
                <w:rPr>
                  <w:rStyle w:val="HTMLCode"/>
                  <w:rFonts w:eastAsiaTheme="minorHAnsi"/>
                </w:rPr>
                <w:t>}</w:t>
              </w:r>
            </w:ins>
          </w:p>
        </w:tc>
      </w:tr>
    </w:tbl>
    <w:p w14:paraId="4CD9897F" w14:textId="77777777" w:rsidR="00E23802" w:rsidRDefault="00E23802" w:rsidP="00E23802">
      <w:pPr>
        <w:pStyle w:val="Heading6"/>
        <w:rPr>
          <w:ins w:id="302" w:author="Rajiv Bansal" w:date="2019-08-04T14:23:00Z"/>
        </w:rPr>
      </w:pPr>
      <w:ins w:id="303"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304" w:author="Rajiv Bansal" w:date="2019-08-04T14:23:00Z"/>
          <w:rFonts w:ascii="Segoe UI" w:hAnsi="Segoe UI" w:cs="Segoe UI"/>
          <w:color w:val="000000"/>
        </w:rPr>
      </w:pPr>
      <w:ins w:id="305"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306" w:author="Rajiv Bansal" w:date="2019-08-04T14:23:00Z"/>
        </w:trPr>
        <w:tc>
          <w:tcPr>
            <w:tcW w:w="15495" w:type="dxa"/>
            <w:vAlign w:val="center"/>
            <w:hideMark/>
          </w:tcPr>
          <w:p w14:paraId="5B187FBB" w14:textId="77777777" w:rsidR="00E23802" w:rsidRDefault="00E23802" w:rsidP="00732FE7">
            <w:pPr>
              <w:rPr>
                <w:ins w:id="307" w:author="Rajiv Bansal" w:date="2019-08-04T14:23:00Z"/>
                <w:rFonts w:ascii="Times New Roman" w:hAnsi="Times New Roman" w:cs="Times New Roman"/>
              </w:rPr>
            </w:pPr>
            <w:ins w:id="308" w:author="Rajiv Bansal" w:date="2019-08-04T14:23:00Z">
              <w:r>
                <w:rPr>
                  <w:rStyle w:val="HTMLCode"/>
                  <w:rFonts w:eastAsiaTheme="minorHAnsi"/>
                </w:rPr>
                <w:t>spring.application.name=student</w:t>
              </w:r>
            </w:ins>
          </w:p>
          <w:p w14:paraId="55E905EB" w14:textId="77777777" w:rsidR="00E23802" w:rsidRDefault="00E23802" w:rsidP="00732FE7">
            <w:pPr>
              <w:rPr>
                <w:ins w:id="309" w:author="Rajiv Bansal" w:date="2019-08-04T14:23:00Z"/>
              </w:rPr>
            </w:pPr>
            <w:ins w:id="310"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311" w:author="Rajiv Bansal" w:date="2019-08-04T14:23:00Z"/>
          <w:rFonts w:ascii="Segoe UI" w:hAnsi="Segoe UI" w:cs="Segoe UI"/>
          <w:color w:val="000000"/>
        </w:rPr>
      </w:pPr>
      <w:ins w:id="312"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313" w:author="Rajiv Bansal" w:date="2019-08-04T14:23:00Z"/>
        </w:rPr>
      </w:pPr>
      <w:ins w:id="314"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315" w:author="Rajiv Bansal" w:date="2019-08-04T14:23:00Z"/>
          <w:rFonts w:ascii="Segoe UI" w:hAnsi="Segoe UI" w:cs="Segoe UI"/>
          <w:color w:val="000000"/>
        </w:rPr>
      </w:pPr>
      <w:ins w:id="316"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317" w:author="Rajiv Bansal" w:date="2019-08-04T14:23:00Z"/>
          <w:rFonts w:ascii="Segoe UI" w:hAnsi="Segoe UI" w:cs="Segoe UI"/>
          <w:color w:val="000000"/>
        </w:rPr>
      </w:pPr>
      <w:ins w:id="318"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319" w:author="Rajiv Bansal" w:date="2019-08-04T14:23:00Z"/>
          <w:rFonts w:ascii="Times New Roman" w:hAnsi="Times New Roman" w:cs="Times New Roman"/>
        </w:rPr>
      </w:pPr>
      <w:ins w:id="320"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321" w:author="Rajiv Bansal" w:date="2019-08-04T14:23:00Z"/>
          <w:rFonts w:ascii="Segoe UI" w:hAnsi="Segoe UI" w:cs="Segoe UI"/>
          <w:color w:val="000000"/>
        </w:rPr>
      </w:pPr>
      <w:ins w:id="322"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323" w:author="Rajiv Bansal" w:date="2019-08-04T14:23:00Z"/>
          <w:rFonts w:ascii="Times New Roman" w:hAnsi="Times New Roman" w:cs="Times New Roman"/>
        </w:rPr>
      </w:pPr>
      <w:ins w:id="324"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325" w:author="Rajiv Bansal" w:date="2019-08-04T14:23:00Z"/>
          <w:rFonts w:ascii="Segoe UI" w:hAnsi="Segoe UI" w:cs="Segoe UI"/>
          <w:color w:val="000000"/>
        </w:rPr>
      </w:pPr>
      <w:ins w:id="326"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327" w:author="Rajiv Bansal" w:date="2019-08-04T14:23:00Z"/>
        </w:rPr>
      </w:pPr>
      <w:ins w:id="328"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329" w:author="Rajiv Bansal" w:date="2019-08-04T14:23:00Z"/>
          <w:rFonts w:ascii="Segoe UI" w:hAnsi="Segoe UI" w:cs="Segoe UI"/>
          <w:color w:val="000000"/>
        </w:rPr>
      </w:pPr>
      <w:ins w:id="330"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331" w:author="Rajiv Bansal" w:date="2019-08-04T14:23:00Z"/>
        </w:rPr>
      </w:pPr>
      <w:ins w:id="332"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333" w:author="Rajiv Bansal" w:date="2019-08-04T14:23:00Z"/>
          <w:rFonts w:ascii="Segoe UI" w:hAnsi="Segoe UI" w:cs="Segoe UI"/>
          <w:color w:val="000000"/>
        </w:rPr>
      </w:pPr>
      <w:ins w:id="33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335" w:author="Rajiv Bansal" w:date="2019-08-04T14:23:00Z"/>
          <w:rFonts w:ascii="Times New Roman" w:hAnsi="Times New Roman" w:cs="Times New Roman"/>
        </w:rPr>
      </w:pPr>
      <w:ins w:id="336"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337" w:author="Rajiv Bansal" w:date="2019-08-04T14:23:00Z"/>
          <w:rFonts w:ascii="Segoe UI" w:hAnsi="Segoe UI" w:cs="Segoe UI"/>
          <w:color w:val="000000"/>
        </w:rPr>
      </w:pPr>
      <w:ins w:id="338"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339" w:author="Rajiv Bansal" w:date="2019-08-04T14:23:00Z"/>
        </w:rPr>
      </w:pPr>
      <w:ins w:id="340"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341" w:author="Rajiv Bansal" w:date="2019-08-04T14:23:00Z"/>
          <w:rFonts w:ascii="Segoe UI" w:hAnsi="Segoe UI" w:cs="Segoe UI"/>
          <w:color w:val="000000"/>
        </w:rPr>
      </w:pPr>
      <w:ins w:id="342"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343" w:author="Rajiv Bansal" w:date="2019-08-04T14:23:00Z"/>
        </w:trPr>
        <w:tc>
          <w:tcPr>
            <w:tcW w:w="15495" w:type="dxa"/>
            <w:vAlign w:val="center"/>
            <w:hideMark/>
          </w:tcPr>
          <w:p w14:paraId="1A247BF8" w14:textId="77777777" w:rsidR="00E23802" w:rsidRDefault="00E23802" w:rsidP="00732FE7">
            <w:pPr>
              <w:rPr>
                <w:ins w:id="344" w:author="Rajiv Bansal" w:date="2019-08-04T14:23:00Z"/>
                <w:rFonts w:ascii="Times New Roman" w:hAnsi="Times New Roman" w:cs="Times New Roman"/>
              </w:rPr>
            </w:pPr>
            <w:ins w:id="345"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346" w:author="Rajiv Bansal" w:date="2019-08-04T14:23:00Z"/>
              </w:rPr>
            </w:pPr>
            <w:ins w:id="347" w:author="Rajiv Bansal" w:date="2019-08-04T14:23:00Z">
              <w:r>
                <w:t> </w:t>
              </w:r>
            </w:ins>
          </w:p>
          <w:p w14:paraId="212204F1" w14:textId="77777777" w:rsidR="00E23802" w:rsidRDefault="00E23802" w:rsidP="00732FE7">
            <w:pPr>
              <w:rPr>
                <w:ins w:id="348" w:author="Rajiv Bansal" w:date="2019-08-04T14:23:00Z"/>
              </w:rPr>
            </w:pPr>
            <w:ins w:id="349"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350" w:author="Rajiv Bansal" w:date="2019-08-04T14:23:00Z"/>
              </w:rPr>
            </w:pPr>
            <w:ins w:id="351"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352" w:author="Rajiv Bansal" w:date="2019-08-04T14:23:00Z"/>
              </w:rPr>
            </w:pPr>
            <w:ins w:id="353"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354" w:author="Rajiv Bansal" w:date="2019-08-04T14:23:00Z"/>
              </w:rPr>
            </w:pPr>
            <w:ins w:id="355"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356" w:author="Rajiv Bansal" w:date="2019-08-04T14:23:00Z"/>
              </w:rPr>
            </w:pPr>
            <w:ins w:id="357"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358" w:author="Rajiv Bansal" w:date="2019-08-04T14:23:00Z"/>
              </w:rPr>
            </w:pPr>
            <w:ins w:id="359"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360" w:author="Rajiv Bansal" w:date="2019-08-04T14:23:00Z"/>
              </w:rPr>
            </w:pPr>
            <w:ins w:id="361"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362" w:author="Rajiv Bansal" w:date="2019-08-04T14:23:00Z"/>
              </w:rPr>
            </w:pPr>
            <w:ins w:id="363"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364" w:author="Rajiv Bansal" w:date="2019-08-04T14:23:00Z"/>
              </w:rPr>
            </w:pPr>
            <w:ins w:id="365" w:author="Rajiv Bansal" w:date="2019-08-04T14:23:00Z">
              <w:r>
                <w:t> </w:t>
              </w:r>
            </w:ins>
          </w:p>
          <w:p w14:paraId="64DF3F98" w14:textId="77777777" w:rsidR="00E23802" w:rsidRDefault="00E23802" w:rsidP="00732FE7">
            <w:pPr>
              <w:rPr>
                <w:ins w:id="366" w:author="Rajiv Bansal" w:date="2019-08-04T14:23:00Z"/>
              </w:rPr>
            </w:pPr>
            <w:ins w:id="367" w:author="Rajiv Bansal" w:date="2019-08-04T14:23:00Z">
              <w:r>
                <w:rPr>
                  <w:rStyle w:val="HTMLCode"/>
                  <w:rFonts w:eastAsiaTheme="minorHAnsi"/>
                </w:rPr>
                <w:t>@SpringBootApplication</w:t>
              </w:r>
            </w:ins>
          </w:p>
          <w:p w14:paraId="63978421" w14:textId="77777777" w:rsidR="00E23802" w:rsidRDefault="00E23802" w:rsidP="00732FE7">
            <w:pPr>
              <w:rPr>
                <w:ins w:id="368" w:author="Rajiv Bansal" w:date="2019-08-04T14:23:00Z"/>
              </w:rPr>
            </w:pPr>
            <w:ins w:id="369" w:author="Rajiv Bansal" w:date="2019-08-04T14:23:00Z">
              <w:r>
                <w:rPr>
                  <w:rStyle w:val="HTMLCode"/>
                  <w:rFonts w:eastAsiaTheme="minorHAnsi"/>
                </w:rPr>
                <w:t>@EnableZuulProxy</w:t>
              </w:r>
            </w:ins>
          </w:p>
          <w:p w14:paraId="46B4E4FE" w14:textId="77777777" w:rsidR="00E23802" w:rsidRDefault="00E23802" w:rsidP="00732FE7">
            <w:pPr>
              <w:rPr>
                <w:ins w:id="370" w:author="Rajiv Bansal" w:date="2019-08-04T14:23:00Z"/>
              </w:rPr>
            </w:pPr>
            <w:ins w:id="37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372" w:author="Rajiv Bansal" w:date="2019-08-04T14:23:00Z"/>
              </w:rPr>
            </w:pPr>
            <w:ins w:id="373" w:author="Rajiv Bansal" w:date="2019-08-04T14:23:00Z">
              <w:r>
                <w:lastRenderedPageBreak/>
                <w:t> </w:t>
              </w:r>
            </w:ins>
          </w:p>
          <w:p w14:paraId="36F7D819" w14:textId="77777777" w:rsidR="00E23802" w:rsidRDefault="00E23802" w:rsidP="00732FE7">
            <w:pPr>
              <w:rPr>
                <w:ins w:id="374" w:author="Rajiv Bansal" w:date="2019-08-04T14:23:00Z"/>
              </w:rPr>
            </w:pPr>
            <w:ins w:id="3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376" w:author="Rajiv Bansal" w:date="2019-08-04T14:23:00Z"/>
              </w:rPr>
            </w:pPr>
            <w:ins w:id="377"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378" w:author="Rajiv Bansal" w:date="2019-08-04T14:23:00Z"/>
              </w:rPr>
            </w:pPr>
            <w:ins w:id="379"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380" w:author="Rajiv Bansal" w:date="2019-08-04T14:23:00Z"/>
              </w:rPr>
            </w:pPr>
            <w:ins w:id="381" w:author="Rajiv Bansal" w:date="2019-08-04T14:23:00Z">
              <w:r>
                <w:t> </w:t>
              </w:r>
            </w:ins>
          </w:p>
          <w:p w14:paraId="00AE5090" w14:textId="77777777" w:rsidR="00E23802" w:rsidRDefault="00E23802" w:rsidP="00732FE7">
            <w:pPr>
              <w:rPr>
                <w:ins w:id="382" w:author="Rajiv Bansal" w:date="2019-08-04T14:23:00Z"/>
              </w:rPr>
            </w:pPr>
            <w:ins w:id="383"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384" w:author="Rajiv Bansal" w:date="2019-08-04T14:23:00Z"/>
              </w:rPr>
            </w:pPr>
            <w:ins w:id="3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386" w:author="Rajiv Bansal" w:date="2019-08-04T14:23:00Z"/>
              </w:rPr>
            </w:pPr>
            <w:ins w:id="3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388" w:author="Rajiv Bansal" w:date="2019-08-04T14:23:00Z"/>
              </w:rPr>
            </w:pPr>
            <w:ins w:id="389"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390" w:author="Rajiv Bansal" w:date="2019-08-04T14:23:00Z"/>
              </w:rPr>
            </w:pPr>
            <w:ins w:id="391"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392" w:author="Rajiv Bansal" w:date="2019-08-04T14:23:00Z"/>
              </w:rPr>
            </w:pPr>
            <w:ins w:id="3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394" w:author="Rajiv Bansal" w:date="2019-08-04T14:23:00Z"/>
              </w:rPr>
            </w:pPr>
            <w:ins w:id="3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396" w:author="Rajiv Bansal" w:date="2019-08-04T14:23:00Z"/>
              </w:rPr>
            </w:pPr>
            <w:ins w:id="397"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398" w:author="Rajiv Bansal" w:date="2019-08-04T14:23:00Z"/>
              </w:rPr>
            </w:pPr>
            <w:ins w:id="399"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400" w:author="Rajiv Bansal" w:date="2019-08-04T14:23:00Z"/>
              </w:rPr>
            </w:pPr>
            <w:ins w:id="4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402" w:author="Rajiv Bansal" w:date="2019-08-04T14:23:00Z"/>
              </w:rPr>
            </w:pPr>
            <w:ins w:id="4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404" w:author="Rajiv Bansal" w:date="2019-08-04T14:23:00Z"/>
              </w:rPr>
            </w:pPr>
            <w:ins w:id="405"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406" w:author="Rajiv Bansal" w:date="2019-08-04T14:23:00Z"/>
              </w:rPr>
            </w:pPr>
            <w:ins w:id="407"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408" w:author="Rajiv Bansal" w:date="2019-08-04T14:23:00Z"/>
              </w:rPr>
            </w:pPr>
            <w:ins w:id="40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410" w:author="Rajiv Bansal" w:date="2019-08-04T14:23:00Z"/>
              </w:rPr>
            </w:pPr>
            <w:ins w:id="4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412" w:author="Rajiv Bansal" w:date="2019-08-04T14:23:00Z"/>
              </w:rPr>
            </w:pPr>
            <w:ins w:id="413"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414" w:author="Rajiv Bansal" w:date="2019-08-04T14:23:00Z"/>
              </w:rPr>
            </w:pPr>
            <w:ins w:id="415" w:author="Rajiv Bansal" w:date="2019-08-04T14:23:00Z">
              <w:r>
                <w:rPr>
                  <w:rStyle w:val="HTMLCode"/>
                  <w:rFonts w:eastAsiaTheme="minorHAnsi"/>
                </w:rPr>
                <w:t>}</w:t>
              </w:r>
            </w:ins>
          </w:p>
        </w:tc>
      </w:tr>
    </w:tbl>
    <w:p w14:paraId="63ACD7B6" w14:textId="77777777" w:rsidR="00E23802" w:rsidRDefault="00E23802" w:rsidP="00E23802">
      <w:pPr>
        <w:pStyle w:val="Heading6"/>
        <w:rPr>
          <w:ins w:id="416" w:author="Rajiv Bansal" w:date="2019-08-04T14:23:00Z"/>
        </w:rPr>
      </w:pPr>
      <w:ins w:id="417"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418" w:author="Rajiv Bansal" w:date="2019-08-04T14:23:00Z"/>
          <w:rFonts w:ascii="Segoe UI" w:hAnsi="Segoe UI" w:cs="Segoe UI"/>
          <w:color w:val="000000"/>
        </w:rPr>
      </w:pPr>
      <w:ins w:id="419"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420" w:author="Rajiv Bansal" w:date="2019-08-04T14:23:00Z"/>
        </w:trPr>
        <w:tc>
          <w:tcPr>
            <w:tcW w:w="15495" w:type="dxa"/>
            <w:vAlign w:val="center"/>
            <w:hideMark/>
          </w:tcPr>
          <w:p w14:paraId="381B8925" w14:textId="77777777" w:rsidR="00E23802" w:rsidRDefault="00E23802" w:rsidP="00732FE7">
            <w:pPr>
              <w:rPr>
                <w:ins w:id="421" w:author="Rajiv Bansal" w:date="2019-08-04T14:23:00Z"/>
                <w:rFonts w:ascii="Times New Roman" w:hAnsi="Times New Roman" w:cs="Times New Roman"/>
              </w:rPr>
            </w:pPr>
            <w:ins w:id="422"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423" w:author="Rajiv Bansal" w:date="2019-08-04T14:23:00Z"/>
              </w:rPr>
            </w:pPr>
            <w:ins w:id="424" w:author="Rajiv Bansal" w:date="2019-08-04T14:23:00Z">
              <w:r>
                <w:rPr>
                  <w:rStyle w:val="HTMLCode"/>
                  <w:rFonts w:eastAsiaTheme="minorHAnsi"/>
                </w:rPr>
                <w:t>zuul.routes.student.url=http://localhost:8090</w:t>
              </w:r>
            </w:ins>
          </w:p>
          <w:p w14:paraId="43A7A7EA" w14:textId="77777777" w:rsidR="00E23802" w:rsidRDefault="00E23802" w:rsidP="00732FE7">
            <w:pPr>
              <w:rPr>
                <w:ins w:id="425" w:author="Rajiv Bansal" w:date="2019-08-04T14:23:00Z"/>
              </w:rPr>
            </w:pPr>
            <w:ins w:id="426" w:author="Rajiv Bansal" w:date="2019-08-04T14:23:00Z">
              <w:r>
                <w:t> </w:t>
              </w:r>
            </w:ins>
          </w:p>
          <w:p w14:paraId="11E1A3F0" w14:textId="77777777" w:rsidR="00E23802" w:rsidRDefault="00E23802" w:rsidP="00732FE7">
            <w:pPr>
              <w:rPr>
                <w:ins w:id="427" w:author="Rajiv Bansal" w:date="2019-08-04T14:23:00Z"/>
              </w:rPr>
            </w:pPr>
            <w:ins w:id="428"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429" w:author="Rajiv Bansal" w:date="2019-08-04T14:23:00Z"/>
              </w:rPr>
            </w:pPr>
            <w:ins w:id="430" w:author="Rajiv Bansal" w:date="2019-08-04T14:23:00Z">
              <w:r>
                <w:rPr>
                  <w:rStyle w:val="HTMLCode"/>
                  <w:rFonts w:eastAsiaTheme="minorHAnsi"/>
                </w:rPr>
                <w:t>ribbon.eureka.enabled=false</w:t>
              </w:r>
            </w:ins>
          </w:p>
          <w:p w14:paraId="71312CB2" w14:textId="77777777" w:rsidR="00E23802" w:rsidRDefault="00E23802" w:rsidP="00732FE7">
            <w:pPr>
              <w:rPr>
                <w:ins w:id="431" w:author="Rajiv Bansal" w:date="2019-08-04T14:23:00Z"/>
              </w:rPr>
            </w:pPr>
            <w:ins w:id="432" w:author="Rajiv Bansal" w:date="2019-08-04T14:23:00Z">
              <w:r>
                <w:t> </w:t>
              </w:r>
            </w:ins>
          </w:p>
          <w:p w14:paraId="068C96F6" w14:textId="77777777" w:rsidR="00E23802" w:rsidRDefault="00E23802" w:rsidP="00732FE7">
            <w:pPr>
              <w:rPr>
                <w:ins w:id="433" w:author="Rajiv Bansal" w:date="2019-08-04T14:23:00Z"/>
              </w:rPr>
            </w:pPr>
            <w:ins w:id="434" w:author="Rajiv Bansal" w:date="2019-08-04T14:23:00Z">
              <w:r>
                <w:rPr>
                  <w:rStyle w:val="HTMLCode"/>
                  <w:rFonts w:eastAsiaTheme="minorHAnsi"/>
                </w:rPr>
                <w:t>#Will start the gateway server @8080</w:t>
              </w:r>
            </w:ins>
          </w:p>
          <w:p w14:paraId="5A881D3A" w14:textId="77777777" w:rsidR="00E23802" w:rsidRDefault="00E23802" w:rsidP="00732FE7">
            <w:pPr>
              <w:rPr>
                <w:ins w:id="435" w:author="Rajiv Bansal" w:date="2019-08-04T14:23:00Z"/>
              </w:rPr>
            </w:pPr>
            <w:ins w:id="436"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437" w:author="Rajiv Bansal" w:date="2019-08-04T14:23:00Z"/>
          <w:rFonts w:ascii="Georgia" w:hAnsi="Georgia" w:cs="Segoe UI"/>
          <w:color w:val="000000"/>
        </w:rPr>
      </w:pPr>
      <w:ins w:id="438"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439" w:author="Rajiv Bansal" w:date="2019-08-04T14:23:00Z"/>
          <w:rFonts w:ascii="Georgia" w:hAnsi="Georgia"/>
        </w:rPr>
      </w:pPr>
      <w:ins w:id="440"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441" w:author="Rajiv Bansal" w:date="2019-08-04T14:23:00Z"/>
          <w:rFonts w:ascii="Georgia" w:hAnsi="Georgia" w:cs="Segoe UI"/>
          <w:color w:val="000000"/>
        </w:rPr>
      </w:pPr>
      <w:ins w:id="442"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443" w:author="Rajiv Bansal" w:date="2019-08-04T14:23:00Z"/>
          <w:rFonts w:ascii="Georgia" w:hAnsi="Georgia" w:cs="Segoe UI"/>
          <w:color w:val="000000"/>
        </w:rPr>
      </w:pPr>
      <w:ins w:id="444"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5" w:author="Rajiv Bansal" w:date="2019-08-04T14:23:00Z"/>
          <w:rFonts w:cs="Segoe UI"/>
          <w:color w:val="000000"/>
        </w:rPr>
      </w:pPr>
      <w:ins w:id="446"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7" w:author="Rajiv Bansal" w:date="2019-08-04T14:23:00Z"/>
          <w:rFonts w:cs="Segoe UI"/>
          <w:color w:val="000000"/>
        </w:rPr>
      </w:pPr>
      <w:ins w:id="448"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9" w:author="Rajiv Bansal" w:date="2019-08-04T14:23:00Z"/>
          <w:rFonts w:cs="Segoe UI"/>
          <w:color w:val="000000"/>
        </w:rPr>
      </w:pPr>
      <w:ins w:id="450"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51" w:author="Rajiv Bansal" w:date="2019-08-04T14:23:00Z"/>
          <w:rFonts w:cs="Segoe UI"/>
          <w:color w:val="000000"/>
        </w:rPr>
      </w:pPr>
      <w:ins w:id="452"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453" w:author="Rajiv Bansal" w:date="2019-08-04T14:23:00Z"/>
          <w:rFonts w:ascii="Georgia" w:hAnsi="Georgia" w:cs="Segoe UI"/>
          <w:color w:val="000000"/>
        </w:rPr>
      </w:pPr>
      <w:ins w:id="454"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455" w:author="Rajiv Bansal" w:date="2019-08-04T14:23:00Z"/>
        </w:trPr>
        <w:tc>
          <w:tcPr>
            <w:tcW w:w="15495" w:type="dxa"/>
            <w:vAlign w:val="center"/>
            <w:hideMark/>
          </w:tcPr>
          <w:p w14:paraId="35AE7D90" w14:textId="77777777" w:rsidR="00E23802" w:rsidRDefault="00E23802" w:rsidP="00732FE7">
            <w:pPr>
              <w:rPr>
                <w:ins w:id="456" w:author="Rajiv Bansal" w:date="2019-08-04T14:23:00Z"/>
                <w:rFonts w:ascii="Times New Roman" w:hAnsi="Times New Roman" w:cs="Times New Roman"/>
              </w:rPr>
            </w:pPr>
            <w:ins w:id="457"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458" w:author="Rajiv Bansal" w:date="2019-08-04T14:23:00Z"/>
              </w:rPr>
            </w:pPr>
            <w:ins w:id="459" w:author="Rajiv Bansal" w:date="2019-08-04T14:23:00Z">
              <w:r>
                <w:t> </w:t>
              </w:r>
            </w:ins>
          </w:p>
          <w:p w14:paraId="4A57D133" w14:textId="77777777" w:rsidR="00E23802" w:rsidRDefault="00E23802" w:rsidP="00732FE7">
            <w:pPr>
              <w:rPr>
                <w:ins w:id="460" w:author="Rajiv Bansal" w:date="2019-08-04T14:23:00Z"/>
              </w:rPr>
            </w:pPr>
            <w:ins w:id="461"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462" w:author="Rajiv Bansal" w:date="2019-08-04T14:23:00Z"/>
              </w:rPr>
            </w:pPr>
            <w:ins w:id="463"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464" w:author="Rajiv Bansal" w:date="2019-08-04T14:23:00Z"/>
              </w:rPr>
            </w:pPr>
            <w:ins w:id="465"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466" w:author="Rajiv Bansal" w:date="2019-08-04T14:23:00Z"/>
              </w:rPr>
            </w:pPr>
            <w:ins w:id="467" w:author="Rajiv Bansal" w:date="2019-08-04T14:23:00Z">
              <w:r>
                <w:t> </w:t>
              </w:r>
            </w:ins>
          </w:p>
          <w:p w14:paraId="3CAA1FA3" w14:textId="77777777" w:rsidR="00E23802" w:rsidRDefault="00E23802" w:rsidP="00732FE7">
            <w:pPr>
              <w:rPr>
                <w:ins w:id="468" w:author="Rajiv Bansal" w:date="2019-08-04T14:23:00Z"/>
              </w:rPr>
            </w:pPr>
            <w:ins w:id="469"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470" w:author="Rajiv Bansal" w:date="2019-08-04T14:23:00Z"/>
              </w:rPr>
            </w:pPr>
            <w:ins w:id="471" w:author="Rajiv Bansal" w:date="2019-08-04T14:23:00Z">
              <w:r>
                <w:t> </w:t>
              </w:r>
            </w:ins>
          </w:p>
          <w:p w14:paraId="58577243" w14:textId="77777777" w:rsidR="00E23802" w:rsidRDefault="00E23802" w:rsidP="00732FE7">
            <w:pPr>
              <w:rPr>
                <w:ins w:id="472" w:author="Rajiv Bansal" w:date="2019-08-04T14:23:00Z"/>
              </w:rPr>
            </w:pPr>
            <w:ins w:id="473"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474" w:author="Rajiv Bansal" w:date="2019-08-04T14:23:00Z"/>
              </w:rPr>
            </w:pPr>
            <w:ins w:id="4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476" w:author="Rajiv Bansal" w:date="2019-08-04T14:23:00Z"/>
              </w:rPr>
            </w:pPr>
            <w:ins w:id="4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478" w:author="Rajiv Bansal" w:date="2019-08-04T14:23:00Z"/>
              </w:rPr>
            </w:pPr>
            <w:ins w:id="479"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480" w:author="Rajiv Bansal" w:date="2019-08-04T14:23:00Z"/>
              </w:rPr>
            </w:pPr>
            <w:ins w:id="481" w:author="Rajiv Bansal" w:date="2019-08-04T14:23:00Z">
              <w:r>
                <w:t> </w:t>
              </w:r>
            </w:ins>
          </w:p>
          <w:p w14:paraId="3A7C36D2" w14:textId="77777777" w:rsidR="00E23802" w:rsidRDefault="00E23802" w:rsidP="00732FE7">
            <w:pPr>
              <w:rPr>
                <w:ins w:id="482" w:author="Rajiv Bansal" w:date="2019-08-04T14:23:00Z"/>
              </w:rPr>
            </w:pPr>
            <w:ins w:id="483"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484" w:author="Rajiv Bansal" w:date="2019-08-04T14:23:00Z"/>
              </w:rPr>
            </w:pPr>
            <w:ins w:id="4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486" w:author="Rajiv Bansal" w:date="2019-08-04T14:23:00Z"/>
              </w:rPr>
            </w:pPr>
            <w:ins w:id="4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488" w:author="Rajiv Bansal" w:date="2019-08-04T14:23:00Z"/>
              </w:rPr>
            </w:pPr>
            <w:ins w:id="489"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490" w:author="Rajiv Bansal" w:date="2019-08-04T14:23:00Z"/>
              </w:rPr>
            </w:pPr>
            <w:ins w:id="491" w:author="Rajiv Bansal" w:date="2019-08-04T14:23:00Z">
              <w:r>
                <w:t> </w:t>
              </w:r>
            </w:ins>
          </w:p>
          <w:p w14:paraId="37CA0A9B" w14:textId="77777777" w:rsidR="00E23802" w:rsidRDefault="00E23802" w:rsidP="00732FE7">
            <w:pPr>
              <w:rPr>
                <w:ins w:id="492" w:author="Rajiv Bansal" w:date="2019-08-04T14:23:00Z"/>
              </w:rPr>
            </w:pPr>
            <w:ins w:id="493"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494" w:author="Rajiv Bansal" w:date="2019-08-04T14:23:00Z"/>
              </w:rPr>
            </w:pPr>
            <w:ins w:id="4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496" w:author="Rajiv Bansal" w:date="2019-08-04T14:23:00Z"/>
              </w:rPr>
            </w:pPr>
            <w:ins w:id="4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498" w:author="Rajiv Bansal" w:date="2019-08-04T14:23:00Z"/>
              </w:rPr>
            </w:pPr>
            <w:ins w:id="499"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500" w:author="Rajiv Bansal" w:date="2019-08-04T14:23:00Z"/>
              </w:rPr>
            </w:pPr>
            <w:ins w:id="501" w:author="Rajiv Bansal" w:date="2019-08-04T14:23:00Z">
              <w:r>
                <w:t> </w:t>
              </w:r>
            </w:ins>
          </w:p>
          <w:p w14:paraId="6E3D2556" w14:textId="77777777" w:rsidR="00E23802" w:rsidRDefault="00E23802" w:rsidP="00732FE7">
            <w:pPr>
              <w:rPr>
                <w:ins w:id="502" w:author="Rajiv Bansal" w:date="2019-08-04T14:23:00Z"/>
              </w:rPr>
            </w:pPr>
            <w:ins w:id="503"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504" w:author="Rajiv Bansal" w:date="2019-08-04T14:23:00Z"/>
              </w:rPr>
            </w:pPr>
            <w:ins w:id="50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506" w:author="Rajiv Bansal" w:date="2019-08-04T14:23:00Z"/>
              </w:rPr>
            </w:pPr>
            <w:ins w:id="507"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508" w:author="Rajiv Bansal" w:date="2019-08-04T14:23:00Z"/>
              </w:rPr>
            </w:pPr>
            <w:ins w:id="509"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510" w:author="Rajiv Bansal" w:date="2019-08-04T14:23:00Z"/>
              </w:rPr>
            </w:pPr>
            <w:ins w:id="511" w:author="Rajiv Bansal" w:date="2019-08-04T14:23:00Z">
              <w:r>
                <w:t> </w:t>
              </w:r>
            </w:ins>
          </w:p>
          <w:p w14:paraId="61BC9410" w14:textId="77777777" w:rsidR="00E23802" w:rsidRDefault="00E23802" w:rsidP="00732FE7">
            <w:pPr>
              <w:rPr>
                <w:ins w:id="512" w:author="Rajiv Bansal" w:date="2019-08-04T14:23:00Z"/>
              </w:rPr>
            </w:pPr>
            <w:ins w:id="513"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514" w:author="Rajiv Bansal" w:date="2019-08-04T14:23:00Z"/>
              </w:rPr>
            </w:pPr>
            <w:ins w:id="5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516" w:author="Rajiv Bansal" w:date="2019-08-04T14:23:00Z"/>
              </w:rPr>
            </w:pPr>
            <w:ins w:id="517"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518" w:author="Rajiv Bansal" w:date="2019-08-04T14:23:00Z"/>
              </w:rPr>
            </w:pPr>
            <w:ins w:id="519"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520" w:author="Rajiv Bansal" w:date="2019-08-04T14:23:00Z"/>
          <w:rFonts w:ascii="Segoe UI" w:hAnsi="Segoe UI" w:cs="Segoe UI"/>
          <w:color w:val="000000"/>
        </w:rPr>
      </w:pPr>
      <w:ins w:id="521"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522" w:author="Rajiv Bansal" w:date="2019-08-04T14:23:00Z"/>
        </w:trPr>
        <w:tc>
          <w:tcPr>
            <w:tcW w:w="15495" w:type="dxa"/>
            <w:vAlign w:val="center"/>
            <w:hideMark/>
          </w:tcPr>
          <w:p w14:paraId="0435A93C" w14:textId="77777777" w:rsidR="00E23802" w:rsidRDefault="00E23802" w:rsidP="00732FE7">
            <w:pPr>
              <w:rPr>
                <w:ins w:id="523" w:author="Rajiv Bansal" w:date="2019-08-04T14:23:00Z"/>
                <w:rFonts w:ascii="Times New Roman" w:hAnsi="Times New Roman" w:cs="Times New Roman"/>
              </w:rPr>
            </w:pPr>
            <w:ins w:id="524"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525" w:author="Rajiv Bansal" w:date="2019-08-04T14:23:00Z"/>
              </w:rPr>
            </w:pPr>
            <w:ins w:id="526" w:author="Rajiv Bansal" w:date="2019-08-04T14:23:00Z">
              <w:r>
                <w:t> </w:t>
              </w:r>
            </w:ins>
          </w:p>
          <w:p w14:paraId="2C171942" w14:textId="77777777" w:rsidR="00E23802" w:rsidRDefault="00E23802" w:rsidP="00732FE7">
            <w:pPr>
              <w:rPr>
                <w:ins w:id="527" w:author="Rajiv Bansal" w:date="2019-08-04T14:23:00Z"/>
              </w:rPr>
            </w:pPr>
            <w:ins w:id="528"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529" w:author="Rajiv Bansal" w:date="2019-08-04T14:23:00Z"/>
              </w:rPr>
            </w:pPr>
            <w:ins w:id="530" w:author="Rajiv Bansal" w:date="2019-08-04T14:23:00Z">
              <w:r>
                <w:t> </w:t>
              </w:r>
            </w:ins>
          </w:p>
          <w:p w14:paraId="2592E7E9" w14:textId="77777777" w:rsidR="00E23802" w:rsidRDefault="00E23802" w:rsidP="00732FE7">
            <w:pPr>
              <w:rPr>
                <w:ins w:id="531" w:author="Rajiv Bansal" w:date="2019-08-04T14:23:00Z"/>
              </w:rPr>
            </w:pPr>
            <w:ins w:id="5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533" w:author="Rajiv Bansal" w:date="2019-08-04T14:23:00Z"/>
              </w:rPr>
            </w:pPr>
            <w:ins w:id="534" w:author="Rajiv Bansal" w:date="2019-08-04T14:23:00Z">
              <w:r>
                <w:t> </w:t>
              </w:r>
            </w:ins>
          </w:p>
          <w:p w14:paraId="5C356A9A" w14:textId="77777777" w:rsidR="00E23802" w:rsidRDefault="00E23802" w:rsidP="00732FE7">
            <w:pPr>
              <w:rPr>
                <w:ins w:id="535" w:author="Rajiv Bansal" w:date="2019-08-04T14:23:00Z"/>
              </w:rPr>
            </w:pPr>
            <w:ins w:id="536"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537" w:author="Rajiv Bansal" w:date="2019-08-04T14:23:00Z"/>
              </w:rPr>
            </w:pPr>
            <w:ins w:id="5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539" w:author="Rajiv Bansal" w:date="2019-08-04T14:23:00Z"/>
              </w:rPr>
            </w:pPr>
            <w:ins w:id="5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541" w:author="Rajiv Bansal" w:date="2019-08-04T14:23:00Z"/>
              </w:rPr>
            </w:pPr>
            <w:ins w:id="542"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543" w:author="Rajiv Bansal" w:date="2019-08-04T14:23:00Z"/>
              </w:rPr>
            </w:pPr>
            <w:ins w:id="544" w:author="Rajiv Bansal" w:date="2019-08-04T14:23:00Z">
              <w:r>
                <w:t> </w:t>
              </w:r>
            </w:ins>
          </w:p>
          <w:p w14:paraId="354030F9" w14:textId="77777777" w:rsidR="00E23802" w:rsidRDefault="00E23802" w:rsidP="00732FE7">
            <w:pPr>
              <w:rPr>
                <w:ins w:id="545" w:author="Rajiv Bansal" w:date="2019-08-04T14:23:00Z"/>
              </w:rPr>
            </w:pPr>
            <w:ins w:id="546"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547" w:author="Rajiv Bansal" w:date="2019-08-04T14:23:00Z"/>
              </w:rPr>
            </w:pPr>
            <w:ins w:id="5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549" w:author="Rajiv Bansal" w:date="2019-08-04T14:23:00Z"/>
              </w:rPr>
            </w:pPr>
            <w:ins w:id="5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551" w:author="Rajiv Bansal" w:date="2019-08-04T14:23:00Z"/>
              </w:rPr>
            </w:pPr>
            <w:ins w:id="552"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553" w:author="Rajiv Bansal" w:date="2019-08-04T14:23:00Z"/>
              </w:rPr>
            </w:pPr>
            <w:ins w:id="554" w:author="Rajiv Bansal" w:date="2019-08-04T14:23:00Z">
              <w:r>
                <w:t> </w:t>
              </w:r>
            </w:ins>
          </w:p>
          <w:p w14:paraId="0C0E5C1C" w14:textId="77777777" w:rsidR="00E23802" w:rsidRDefault="00E23802" w:rsidP="00732FE7">
            <w:pPr>
              <w:rPr>
                <w:ins w:id="555" w:author="Rajiv Bansal" w:date="2019-08-04T14:23:00Z"/>
              </w:rPr>
            </w:pPr>
            <w:ins w:id="556"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557" w:author="Rajiv Bansal" w:date="2019-08-04T14:23:00Z"/>
              </w:rPr>
            </w:pPr>
            <w:ins w:id="5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559" w:author="Rajiv Bansal" w:date="2019-08-04T14:23:00Z"/>
              </w:rPr>
            </w:pPr>
            <w:ins w:id="5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561" w:author="Rajiv Bansal" w:date="2019-08-04T14:23:00Z"/>
              </w:rPr>
            </w:pPr>
            <w:ins w:id="562"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563" w:author="Rajiv Bansal" w:date="2019-08-04T14:23:00Z"/>
              </w:rPr>
            </w:pPr>
            <w:ins w:id="564" w:author="Rajiv Bansal" w:date="2019-08-04T14:23:00Z">
              <w:r>
                <w:t> </w:t>
              </w:r>
            </w:ins>
          </w:p>
          <w:p w14:paraId="2A8C7074" w14:textId="77777777" w:rsidR="00E23802" w:rsidRDefault="00E23802" w:rsidP="00732FE7">
            <w:pPr>
              <w:rPr>
                <w:ins w:id="565" w:author="Rajiv Bansal" w:date="2019-08-04T14:23:00Z"/>
              </w:rPr>
            </w:pPr>
            <w:ins w:id="566"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567" w:author="Rajiv Bansal" w:date="2019-08-04T14:23:00Z"/>
              </w:rPr>
            </w:pPr>
            <w:ins w:id="5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569" w:author="Rajiv Bansal" w:date="2019-08-04T14:23:00Z"/>
              </w:rPr>
            </w:pPr>
            <w:ins w:id="570"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571" w:author="Rajiv Bansal" w:date="2019-08-04T14:23:00Z"/>
              </w:rPr>
            </w:pPr>
            <w:ins w:id="572" w:author="Rajiv Bansal" w:date="2019-08-04T14:23:00Z">
              <w:r>
                <w:t> </w:t>
              </w:r>
            </w:ins>
          </w:p>
          <w:p w14:paraId="323B13F2" w14:textId="77777777" w:rsidR="00E23802" w:rsidRDefault="00E23802" w:rsidP="00732FE7">
            <w:pPr>
              <w:rPr>
                <w:ins w:id="573" w:author="Rajiv Bansal" w:date="2019-08-04T14:23:00Z"/>
              </w:rPr>
            </w:pPr>
            <w:ins w:id="5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575" w:author="Rajiv Bansal" w:date="2019-08-04T14:23:00Z"/>
              </w:rPr>
            </w:pPr>
            <w:ins w:id="576"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577" w:author="Rajiv Bansal" w:date="2019-08-04T14:23:00Z"/>
              </w:rPr>
            </w:pPr>
            <w:ins w:id="578"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581" w:author="Rajiv Bansal" w:date="2019-08-04T14:23:00Z"/>
        </w:trPr>
        <w:tc>
          <w:tcPr>
            <w:tcW w:w="15495" w:type="dxa"/>
            <w:vAlign w:val="center"/>
            <w:hideMark/>
          </w:tcPr>
          <w:p w14:paraId="4A50CAE1"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584" w:author="Rajiv Bansal" w:date="2019-08-04T14:23:00Z"/>
              </w:rPr>
            </w:pPr>
            <w:ins w:id="585" w:author="Rajiv Bansal" w:date="2019-08-04T14:23:00Z">
              <w:r>
                <w:t> </w:t>
              </w:r>
            </w:ins>
          </w:p>
          <w:p w14:paraId="1874EE54"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588" w:author="Rajiv Bansal" w:date="2019-08-04T14:23:00Z"/>
              </w:rPr>
            </w:pPr>
            <w:ins w:id="589" w:author="Rajiv Bansal" w:date="2019-08-04T14:23:00Z">
              <w:r>
                <w:t> </w:t>
              </w:r>
            </w:ins>
          </w:p>
          <w:p w14:paraId="50D9811F" w14:textId="77777777" w:rsidR="00E23802" w:rsidRDefault="00E23802" w:rsidP="00732FE7">
            <w:pPr>
              <w:rPr>
                <w:ins w:id="590" w:author="Rajiv Bansal" w:date="2019-08-04T14:23:00Z"/>
              </w:rPr>
            </w:pPr>
            <w:ins w:id="59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592" w:author="Rajiv Bansal" w:date="2019-08-04T14:23:00Z"/>
              </w:rPr>
            </w:pPr>
            <w:ins w:id="593" w:author="Rajiv Bansal" w:date="2019-08-04T14:23:00Z">
              <w:r>
                <w:t> </w:t>
              </w:r>
            </w:ins>
          </w:p>
          <w:p w14:paraId="589F33BA" w14:textId="77777777" w:rsidR="00E23802" w:rsidRDefault="00E23802" w:rsidP="00732FE7">
            <w:pPr>
              <w:rPr>
                <w:ins w:id="594" w:author="Rajiv Bansal" w:date="2019-08-04T14:23:00Z"/>
              </w:rPr>
            </w:pPr>
            <w:ins w:id="595"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596" w:author="Rajiv Bansal" w:date="2019-08-04T14:23:00Z"/>
              </w:rPr>
            </w:pPr>
            <w:ins w:id="5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598" w:author="Rajiv Bansal" w:date="2019-08-04T14:23:00Z"/>
              </w:rPr>
            </w:pPr>
            <w:ins w:id="5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602" w:author="Rajiv Bansal" w:date="2019-08-04T14:23:00Z"/>
              </w:rPr>
            </w:pPr>
            <w:ins w:id="603" w:author="Rajiv Bansal" w:date="2019-08-04T14:23:00Z">
              <w:r>
                <w:t> </w:t>
              </w:r>
            </w:ins>
          </w:p>
          <w:p w14:paraId="2DE1E335"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612" w:author="Rajiv Bansal" w:date="2019-08-04T14:23:00Z"/>
              </w:rPr>
            </w:pPr>
            <w:ins w:id="613" w:author="Rajiv Bansal" w:date="2019-08-04T14:23:00Z">
              <w:r>
                <w:t> </w:t>
              </w:r>
            </w:ins>
          </w:p>
          <w:p w14:paraId="56123099"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622" w:author="Rajiv Bansal" w:date="2019-08-04T14:23:00Z"/>
              </w:rPr>
            </w:pPr>
            <w:ins w:id="623" w:author="Rajiv Bansal" w:date="2019-08-04T14:23:00Z">
              <w:r>
                <w:t> </w:t>
              </w:r>
            </w:ins>
          </w:p>
          <w:p w14:paraId="0FDE80E4"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634" w:author="Rajiv Bansal" w:date="2019-08-04T14:23:00Z"/>
              </w:rPr>
            </w:pPr>
            <w:ins w:id="635"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636" w:author="Rajiv Bansal" w:date="2019-08-04T14:23:00Z"/>
          <w:rFonts w:ascii="Segoe UI" w:hAnsi="Segoe UI" w:cs="Segoe UI"/>
          <w:color w:val="000000"/>
        </w:rPr>
      </w:pPr>
      <w:ins w:id="637"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638" w:author="Rajiv Bansal" w:date="2019-08-04T14:23:00Z"/>
        </w:trPr>
        <w:tc>
          <w:tcPr>
            <w:tcW w:w="15495" w:type="dxa"/>
            <w:vAlign w:val="center"/>
            <w:hideMark/>
          </w:tcPr>
          <w:p w14:paraId="57804035" w14:textId="77777777" w:rsidR="00E23802" w:rsidRDefault="00E23802" w:rsidP="00732FE7">
            <w:pPr>
              <w:rPr>
                <w:ins w:id="639" w:author="Rajiv Bansal" w:date="2019-08-04T14:23:00Z"/>
                <w:rFonts w:ascii="Times New Roman" w:hAnsi="Times New Roman" w:cs="Times New Roman"/>
              </w:rPr>
            </w:pPr>
            <w:ins w:id="640"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641" w:author="Rajiv Bansal" w:date="2019-08-04T14:23:00Z"/>
              </w:rPr>
            </w:pPr>
            <w:ins w:id="642" w:author="Rajiv Bansal" w:date="2019-08-04T14:23:00Z">
              <w:r>
                <w:t> </w:t>
              </w:r>
            </w:ins>
          </w:p>
          <w:p w14:paraId="2B1424FF" w14:textId="77777777" w:rsidR="00E23802" w:rsidRDefault="00E23802" w:rsidP="00732FE7">
            <w:pPr>
              <w:rPr>
                <w:ins w:id="643" w:author="Rajiv Bansal" w:date="2019-08-04T14:23:00Z"/>
              </w:rPr>
            </w:pPr>
            <w:ins w:id="644"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645" w:author="Rajiv Bansal" w:date="2019-08-04T14:23:00Z"/>
              </w:rPr>
            </w:pPr>
            <w:ins w:id="646" w:author="Rajiv Bansal" w:date="2019-08-04T14:23:00Z">
              <w:r>
                <w:t> </w:t>
              </w:r>
            </w:ins>
          </w:p>
          <w:p w14:paraId="1A9ED9F7" w14:textId="77777777" w:rsidR="00E23802" w:rsidRDefault="00E23802" w:rsidP="00732FE7">
            <w:pPr>
              <w:rPr>
                <w:ins w:id="647" w:author="Rajiv Bansal" w:date="2019-08-04T14:23:00Z"/>
              </w:rPr>
            </w:pPr>
            <w:ins w:id="648"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649" w:author="Rajiv Bansal" w:date="2019-08-04T14:23:00Z"/>
              </w:rPr>
            </w:pPr>
            <w:ins w:id="650" w:author="Rajiv Bansal" w:date="2019-08-04T14:23:00Z">
              <w:r>
                <w:t> </w:t>
              </w:r>
            </w:ins>
          </w:p>
          <w:p w14:paraId="742CBD0A" w14:textId="77777777" w:rsidR="00E23802" w:rsidRDefault="00E23802" w:rsidP="00732FE7">
            <w:pPr>
              <w:rPr>
                <w:ins w:id="651" w:author="Rajiv Bansal" w:date="2019-08-04T14:23:00Z"/>
              </w:rPr>
            </w:pPr>
            <w:ins w:id="652"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653" w:author="Rajiv Bansal" w:date="2019-08-04T14:23:00Z"/>
              </w:rPr>
            </w:pPr>
            <w:ins w:id="65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655" w:author="Rajiv Bansal" w:date="2019-08-04T14:23:00Z"/>
              </w:rPr>
            </w:pPr>
            <w:ins w:id="6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657" w:author="Rajiv Bansal" w:date="2019-08-04T14:23:00Z"/>
              </w:rPr>
            </w:pPr>
            <w:ins w:id="658"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659" w:author="Rajiv Bansal" w:date="2019-08-04T14:23:00Z"/>
              </w:rPr>
            </w:pPr>
            <w:ins w:id="660" w:author="Rajiv Bansal" w:date="2019-08-04T14:23:00Z">
              <w:r>
                <w:t> </w:t>
              </w:r>
            </w:ins>
          </w:p>
          <w:p w14:paraId="3FE02BFC" w14:textId="77777777" w:rsidR="00E23802" w:rsidRDefault="00E23802" w:rsidP="00732FE7">
            <w:pPr>
              <w:rPr>
                <w:ins w:id="661" w:author="Rajiv Bansal" w:date="2019-08-04T14:23:00Z"/>
              </w:rPr>
            </w:pPr>
            <w:ins w:id="662"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663" w:author="Rajiv Bansal" w:date="2019-08-04T14:23:00Z"/>
              </w:rPr>
            </w:pPr>
            <w:ins w:id="6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665" w:author="Rajiv Bansal" w:date="2019-08-04T14:23:00Z"/>
              </w:rPr>
            </w:pPr>
            <w:ins w:id="666"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667" w:author="Rajiv Bansal" w:date="2019-08-04T14:23:00Z"/>
              </w:rPr>
            </w:pPr>
            <w:ins w:id="668"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669" w:author="Rajiv Bansal" w:date="2019-08-04T14:23:00Z"/>
              </w:rPr>
            </w:pPr>
            <w:ins w:id="670" w:author="Rajiv Bansal" w:date="2019-08-04T14:23:00Z">
              <w:r>
                <w:t> </w:t>
              </w:r>
            </w:ins>
          </w:p>
          <w:p w14:paraId="0FE9D961" w14:textId="77777777" w:rsidR="00E23802" w:rsidRDefault="00E23802" w:rsidP="00732FE7">
            <w:pPr>
              <w:rPr>
                <w:ins w:id="671" w:author="Rajiv Bansal" w:date="2019-08-04T14:23:00Z"/>
              </w:rPr>
            </w:pPr>
            <w:ins w:id="672"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673" w:author="Rajiv Bansal" w:date="2019-08-04T14:23:00Z"/>
              </w:rPr>
            </w:pPr>
            <w:ins w:id="67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675" w:author="Rajiv Bansal" w:date="2019-08-04T14:23:00Z"/>
              </w:rPr>
            </w:pPr>
            <w:ins w:id="67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677" w:author="Rajiv Bansal" w:date="2019-08-04T14:23:00Z"/>
              </w:rPr>
            </w:pPr>
            <w:ins w:id="678"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679" w:author="Rajiv Bansal" w:date="2019-08-04T14:23:00Z"/>
              </w:rPr>
            </w:pPr>
            <w:ins w:id="680" w:author="Rajiv Bansal" w:date="2019-08-04T14:23:00Z">
              <w:r>
                <w:t> </w:t>
              </w:r>
            </w:ins>
          </w:p>
          <w:p w14:paraId="0A90D3C8" w14:textId="77777777" w:rsidR="00E23802" w:rsidRDefault="00E23802" w:rsidP="00732FE7">
            <w:pPr>
              <w:rPr>
                <w:ins w:id="681" w:author="Rajiv Bansal" w:date="2019-08-04T14:23:00Z"/>
              </w:rPr>
            </w:pPr>
            <w:ins w:id="682"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683" w:author="Rajiv Bansal" w:date="2019-08-04T14:23:00Z"/>
              </w:rPr>
            </w:pPr>
            <w:ins w:id="68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685" w:author="Rajiv Bansal" w:date="2019-08-04T14:23:00Z"/>
              </w:rPr>
            </w:pPr>
            <w:ins w:id="686"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687" w:author="Rajiv Bansal" w:date="2019-08-04T14:23:00Z"/>
              </w:rPr>
            </w:pPr>
            <w:ins w:id="688" w:author="Rajiv Bansal" w:date="2019-08-04T14:23:00Z">
              <w:r>
                <w:t> </w:t>
              </w:r>
            </w:ins>
          </w:p>
          <w:p w14:paraId="0FC83C69" w14:textId="77777777" w:rsidR="00E23802" w:rsidRDefault="00E23802" w:rsidP="00732FE7">
            <w:pPr>
              <w:rPr>
                <w:ins w:id="689" w:author="Rajiv Bansal" w:date="2019-08-04T14:23:00Z"/>
              </w:rPr>
            </w:pPr>
            <w:ins w:id="69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691" w:author="Rajiv Bansal" w:date="2019-08-04T14:23:00Z"/>
              </w:rPr>
            </w:pPr>
            <w:ins w:id="692"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693" w:author="Rajiv Bansal" w:date="2019-08-04T14:23:00Z"/>
              </w:rPr>
            </w:pPr>
            <w:ins w:id="694" w:author="Rajiv Bansal" w:date="2019-08-04T14:23:00Z">
              <w:r>
                <w:rPr>
                  <w:rStyle w:val="HTMLCode"/>
                  <w:rFonts w:eastAsiaTheme="minorHAnsi"/>
                </w:rPr>
                <w:t>}</w:t>
              </w:r>
            </w:ins>
          </w:p>
        </w:tc>
      </w:tr>
    </w:tbl>
    <w:p w14:paraId="701DCBF4" w14:textId="77777777" w:rsidR="00E23802" w:rsidRDefault="00E23802" w:rsidP="00E23802">
      <w:pPr>
        <w:pStyle w:val="Heading6"/>
        <w:rPr>
          <w:ins w:id="695" w:author="Rajiv Bansal" w:date="2019-08-04T14:23:00Z"/>
        </w:rPr>
      </w:pPr>
      <w:ins w:id="696"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697" w:author="Rajiv Bansal" w:date="2019-08-04T14:23:00Z"/>
          <w:rFonts w:ascii="Segoe UI" w:hAnsi="Segoe UI" w:cs="Segoe UI"/>
          <w:color w:val="000000"/>
        </w:rPr>
      </w:pPr>
      <w:ins w:id="698"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699" w:author="Rajiv Bansal" w:date="2019-08-04T14:23:00Z"/>
        </w:trPr>
        <w:tc>
          <w:tcPr>
            <w:tcW w:w="15495" w:type="dxa"/>
            <w:vAlign w:val="center"/>
            <w:hideMark/>
          </w:tcPr>
          <w:p w14:paraId="4FAD076D" w14:textId="77777777" w:rsidR="00E23802" w:rsidRDefault="00E23802" w:rsidP="00732FE7">
            <w:pPr>
              <w:rPr>
                <w:ins w:id="700" w:author="Rajiv Bansal" w:date="2019-08-04T14:23:00Z"/>
                <w:rFonts w:ascii="Times New Roman" w:hAnsi="Times New Roman" w:cs="Times New Roman"/>
              </w:rPr>
            </w:pPr>
            <w:ins w:id="701" w:author="Rajiv Bansal" w:date="2019-08-04T14:23:00Z">
              <w:r>
                <w:rPr>
                  <w:rStyle w:val="HTMLCode"/>
                  <w:rFonts w:eastAsiaTheme="minorHAnsi"/>
                </w:rPr>
                <w:t>@Bean</w:t>
              </w:r>
            </w:ins>
          </w:p>
          <w:p w14:paraId="3C02C3F4" w14:textId="77777777" w:rsidR="00E23802" w:rsidRDefault="00E23802" w:rsidP="00732FE7">
            <w:pPr>
              <w:rPr>
                <w:ins w:id="702" w:author="Rajiv Bansal" w:date="2019-08-04T14:23:00Z"/>
              </w:rPr>
            </w:pPr>
            <w:ins w:id="703"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704" w:author="Rajiv Bansal" w:date="2019-08-04T14:23:00Z"/>
              </w:rPr>
            </w:pPr>
            <w:ins w:id="7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706" w:author="Rajiv Bansal" w:date="2019-08-04T14:23:00Z"/>
              </w:rPr>
            </w:pPr>
            <w:ins w:id="707" w:author="Rajiv Bansal" w:date="2019-08-04T14:23:00Z">
              <w:r>
                <w:rPr>
                  <w:rStyle w:val="HTMLCode"/>
                  <w:rFonts w:eastAsiaTheme="minorHAnsi"/>
                </w:rPr>
                <w:t>}</w:t>
              </w:r>
            </w:ins>
          </w:p>
          <w:p w14:paraId="310E298A" w14:textId="77777777" w:rsidR="00E23802" w:rsidRDefault="00E23802" w:rsidP="00732FE7">
            <w:pPr>
              <w:rPr>
                <w:ins w:id="708" w:author="Rajiv Bansal" w:date="2019-08-04T14:23:00Z"/>
              </w:rPr>
            </w:pPr>
            <w:ins w:id="709" w:author="Rajiv Bansal" w:date="2019-08-04T14:23:00Z">
              <w:r>
                <w:rPr>
                  <w:rStyle w:val="HTMLCode"/>
                  <w:rFonts w:eastAsiaTheme="minorHAnsi"/>
                </w:rPr>
                <w:t>@Bean</w:t>
              </w:r>
            </w:ins>
          </w:p>
          <w:p w14:paraId="075C6C14" w14:textId="77777777" w:rsidR="00E23802" w:rsidRDefault="00E23802" w:rsidP="00732FE7">
            <w:pPr>
              <w:rPr>
                <w:ins w:id="710" w:author="Rajiv Bansal" w:date="2019-08-04T14:23:00Z"/>
              </w:rPr>
            </w:pPr>
            <w:ins w:id="711"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712" w:author="Rajiv Bansal" w:date="2019-08-04T14:23:00Z"/>
              </w:rPr>
            </w:pPr>
            <w:ins w:id="7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714" w:author="Rajiv Bansal" w:date="2019-08-04T14:23:00Z"/>
              </w:rPr>
            </w:pPr>
            <w:ins w:id="715" w:author="Rajiv Bansal" w:date="2019-08-04T14:23:00Z">
              <w:r>
                <w:rPr>
                  <w:rStyle w:val="HTMLCode"/>
                  <w:rFonts w:eastAsiaTheme="minorHAnsi"/>
                </w:rPr>
                <w:t>}</w:t>
              </w:r>
            </w:ins>
          </w:p>
          <w:p w14:paraId="05C5221C" w14:textId="77777777" w:rsidR="00E23802" w:rsidRDefault="00E23802" w:rsidP="00732FE7">
            <w:pPr>
              <w:rPr>
                <w:ins w:id="716" w:author="Rajiv Bansal" w:date="2019-08-04T14:23:00Z"/>
              </w:rPr>
            </w:pPr>
            <w:ins w:id="717" w:author="Rajiv Bansal" w:date="2019-08-04T14:23:00Z">
              <w:r>
                <w:rPr>
                  <w:rStyle w:val="HTMLCode"/>
                  <w:rFonts w:eastAsiaTheme="minorHAnsi"/>
                </w:rPr>
                <w:t>@Bean</w:t>
              </w:r>
            </w:ins>
          </w:p>
          <w:p w14:paraId="76BA3C6C" w14:textId="77777777" w:rsidR="00E23802" w:rsidRDefault="00E23802" w:rsidP="00732FE7">
            <w:pPr>
              <w:rPr>
                <w:ins w:id="718" w:author="Rajiv Bansal" w:date="2019-08-04T14:23:00Z"/>
              </w:rPr>
            </w:pPr>
            <w:ins w:id="719"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720" w:author="Rajiv Bansal" w:date="2019-08-04T14:23:00Z"/>
              </w:rPr>
            </w:pPr>
            <w:ins w:id="7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722" w:author="Rajiv Bansal" w:date="2019-08-04T14:23:00Z"/>
              </w:rPr>
            </w:pPr>
            <w:ins w:id="723" w:author="Rajiv Bansal" w:date="2019-08-04T14:23:00Z">
              <w:r>
                <w:rPr>
                  <w:rStyle w:val="HTMLCode"/>
                  <w:rFonts w:eastAsiaTheme="minorHAnsi"/>
                </w:rPr>
                <w:t>}</w:t>
              </w:r>
            </w:ins>
          </w:p>
          <w:p w14:paraId="598D90FE" w14:textId="77777777" w:rsidR="00E23802" w:rsidRDefault="00E23802" w:rsidP="00732FE7">
            <w:pPr>
              <w:rPr>
                <w:ins w:id="724" w:author="Rajiv Bansal" w:date="2019-08-04T14:23:00Z"/>
              </w:rPr>
            </w:pPr>
            <w:ins w:id="725" w:author="Rajiv Bansal" w:date="2019-08-04T14:23:00Z">
              <w:r>
                <w:rPr>
                  <w:rStyle w:val="HTMLCode"/>
                  <w:rFonts w:eastAsiaTheme="minorHAnsi"/>
                </w:rPr>
                <w:t>@Bean</w:t>
              </w:r>
            </w:ins>
          </w:p>
          <w:p w14:paraId="27004C3F" w14:textId="77777777" w:rsidR="00E23802" w:rsidRDefault="00E23802" w:rsidP="00732FE7">
            <w:pPr>
              <w:rPr>
                <w:ins w:id="726" w:author="Rajiv Bansal" w:date="2019-08-04T14:23:00Z"/>
              </w:rPr>
            </w:pPr>
            <w:ins w:id="727"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728" w:author="Rajiv Bansal" w:date="2019-08-04T14:23:00Z"/>
              </w:rPr>
            </w:pPr>
            <w:ins w:id="7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730" w:author="Rajiv Bansal" w:date="2019-08-04T14:23:00Z"/>
              </w:rPr>
            </w:pPr>
            <w:ins w:id="731"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732" w:author="Rajiv Bansal" w:date="2019-08-04T14:23:00Z"/>
          <w:b/>
          <w:bCs/>
          <w:sz w:val="36"/>
          <w:szCs w:val="36"/>
        </w:rPr>
      </w:pPr>
      <w:ins w:id="733"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734" w:author="Rajiv Bansal" w:date="2019-08-04T14:23:00Z"/>
          <w:rFonts w:ascii="Segoe UI" w:hAnsi="Segoe UI" w:cs="Segoe UI"/>
          <w:color w:val="000000"/>
        </w:rPr>
      </w:pPr>
      <w:ins w:id="735"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736" w:author="Rajiv Bansal" w:date="2019-08-04T14:23:00Z"/>
          <w:rFonts w:ascii="Segoe UI" w:hAnsi="Segoe UI" w:cs="Segoe UI"/>
          <w:color w:val="000000"/>
        </w:rPr>
      </w:pPr>
      <w:ins w:id="737"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738" w:author="Rajiv Bansal" w:date="2019-08-04T14:23:00Z"/>
          <w:rFonts w:ascii="Segoe UI" w:hAnsi="Segoe UI" w:cs="Segoe UI"/>
          <w:color w:val="000000"/>
        </w:rPr>
      </w:pPr>
      <w:ins w:id="739"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740" w:author="Rajiv Bansal" w:date="2019-08-04T14:23:00Z"/>
          <w:rFonts w:ascii="Times New Roman" w:hAnsi="Times New Roman" w:cs="Times New Roman"/>
        </w:rPr>
      </w:pPr>
      <w:ins w:id="741"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742" w:author="Rajiv Bansal" w:date="2019-08-04T14:23:00Z"/>
          <w:rFonts w:ascii="Segoe UI" w:hAnsi="Segoe UI" w:cs="Segoe UI"/>
          <w:color w:val="000000"/>
        </w:rPr>
      </w:pPr>
      <w:ins w:id="743"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744" w:author="Rajiv Bansal" w:date="2019-08-04T14:23:00Z"/>
          <w:rFonts w:ascii="Times New Roman" w:hAnsi="Times New Roman" w:cs="Times New Roman"/>
        </w:rPr>
      </w:pPr>
      <w:ins w:id="745"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746" w:author="Rajiv Bansal" w:date="2019-08-04T14:23:00Z"/>
          <w:rStyle w:val="Strong"/>
          <w:rFonts w:eastAsiaTheme="majorEastAsia" w:cs="Lucida Sans Unicode"/>
          <w:color w:val="2F5496" w:themeColor="accent1" w:themeShade="BF"/>
          <w:spacing w:val="-3"/>
        </w:rPr>
      </w:pPr>
      <w:ins w:id="747"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748" w:author="Rajiv Bansal" w:date="2019-08-04T14:23:00Z"/>
          <w:rStyle w:val="Strong"/>
          <w:rFonts w:eastAsiaTheme="majorEastAsia" w:cs="Lucida Sans Unicode"/>
          <w:color w:val="2F5496" w:themeColor="accent1" w:themeShade="BF"/>
          <w:spacing w:val="-3"/>
        </w:rPr>
      </w:pPr>
      <w:ins w:id="749"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896CD3"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750"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751" w:author="rkbansal" w:date="2019-12-27T19:43:00Z"/>
          <w:rFonts w:ascii="Helvetica" w:hAnsi="Helvetica"/>
          <w:color w:val="000000"/>
          <w:sz w:val="36"/>
          <w:szCs w:val="36"/>
        </w:rPr>
        <w:pPrChange w:id="752" w:author="Rajiv Bansal" w:date="2019-08-04T11:24:00Z">
          <w:pPr>
            <w:pStyle w:val="Heading2"/>
            <w:shd w:val="clear" w:color="auto" w:fill="FFFFFF"/>
            <w:spacing w:before="0" w:after="150"/>
            <w:ind w:left="-240"/>
          </w:pPr>
        </w:pPrChange>
      </w:pPr>
      <w:bookmarkStart w:id="753" w:name="netflix-feign-starter"/>
      <w:bookmarkEnd w:id="753"/>
      <w:del w:id="754"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755" w:author="rkbansal" w:date="2019-12-27T19:43:00Z"/>
          <w:rFonts w:ascii="Helvetica" w:hAnsi="Helvetica"/>
          <w:color w:val="333333"/>
          <w:sz w:val="27"/>
          <w:szCs w:val="27"/>
        </w:rPr>
      </w:pPr>
      <w:del w:id="756"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757" w:author="rkbansal" w:date="2019-12-27T19:43:00Z"/>
          <w:rFonts w:ascii="Helvetica" w:hAnsi="Helvetica"/>
          <w:color w:val="333333"/>
          <w:sz w:val="27"/>
          <w:szCs w:val="27"/>
        </w:rPr>
      </w:pPr>
      <w:del w:id="758"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59" w:author="rkbansal" w:date="2019-12-27T19:43:00Z"/>
          <w:rFonts w:ascii="Consolas" w:hAnsi="Consolas"/>
          <w:color w:val="000000"/>
          <w:sz w:val="23"/>
          <w:szCs w:val="23"/>
        </w:rPr>
      </w:pPr>
      <w:del w:id="760"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1" w:author="rkbansal" w:date="2019-12-27T19:43:00Z"/>
          <w:rFonts w:ascii="Consolas" w:hAnsi="Consolas"/>
          <w:color w:val="000000"/>
          <w:sz w:val="23"/>
          <w:szCs w:val="23"/>
        </w:rPr>
      </w:pPr>
      <w:del w:id="762"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3" w:author="rkbansal" w:date="2019-12-27T19:43:00Z"/>
          <w:rFonts w:ascii="Consolas" w:hAnsi="Consolas"/>
          <w:color w:val="000000"/>
          <w:sz w:val="23"/>
          <w:szCs w:val="23"/>
        </w:rPr>
      </w:pPr>
      <w:del w:id="7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5"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6" w:author="rkbansal" w:date="2019-12-27T19:43:00Z"/>
          <w:rFonts w:ascii="Consolas" w:hAnsi="Consolas"/>
          <w:color w:val="000000"/>
          <w:sz w:val="23"/>
          <w:szCs w:val="23"/>
        </w:rPr>
      </w:pPr>
      <w:del w:id="76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8" w:author="rkbansal" w:date="2019-12-27T19:43:00Z"/>
          <w:rFonts w:ascii="Consolas" w:hAnsi="Consolas"/>
          <w:color w:val="000000"/>
          <w:sz w:val="23"/>
          <w:szCs w:val="23"/>
        </w:rPr>
      </w:pPr>
      <w:del w:id="769"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0" w:author="rkbansal" w:date="2019-12-27T19:43:00Z"/>
          <w:rFonts w:ascii="Consolas" w:hAnsi="Consolas"/>
          <w:color w:val="000000"/>
          <w:sz w:val="23"/>
          <w:szCs w:val="23"/>
        </w:rPr>
      </w:pPr>
      <w:del w:id="771"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2"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3" w:author="rkbansal" w:date="2019-12-27T19:43:00Z"/>
          <w:rFonts w:ascii="Consolas" w:hAnsi="Consolas"/>
          <w:color w:val="000000"/>
          <w:sz w:val="23"/>
          <w:szCs w:val="23"/>
        </w:rPr>
      </w:pPr>
      <w:del w:id="774"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775" w:author="rkbansal" w:date="2019-12-27T19:43:00Z"/>
          <w:rFonts w:ascii="Helvetica" w:hAnsi="Helvetica"/>
          <w:color w:val="333333"/>
          <w:sz w:val="27"/>
          <w:szCs w:val="27"/>
        </w:rPr>
      </w:pPr>
      <w:del w:id="776"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7" w:author="rkbansal" w:date="2019-12-27T19:43:00Z"/>
          <w:rFonts w:ascii="Consolas" w:hAnsi="Consolas"/>
          <w:color w:val="000000"/>
          <w:sz w:val="23"/>
          <w:szCs w:val="23"/>
        </w:rPr>
      </w:pPr>
      <w:del w:id="778"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9" w:author="rkbansal" w:date="2019-12-27T19:43:00Z"/>
          <w:rFonts w:ascii="Consolas" w:hAnsi="Consolas"/>
          <w:color w:val="000000"/>
          <w:sz w:val="23"/>
          <w:szCs w:val="23"/>
        </w:rPr>
      </w:pPr>
      <w:del w:id="78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1" w:author="rkbansal" w:date="2019-12-27T19:43:00Z"/>
          <w:rFonts w:ascii="Consolas" w:hAnsi="Consolas"/>
          <w:color w:val="000000"/>
          <w:sz w:val="23"/>
          <w:szCs w:val="23"/>
        </w:rPr>
      </w:pPr>
      <w:del w:id="78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3" w:author="rkbansal" w:date="2019-12-27T19:43:00Z"/>
          <w:rFonts w:ascii="Consolas" w:hAnsi="Consolas"/>
          <w:color w:val="000000"/>
          <w:sz w:val="23"/>
          <w:szCs w:val="23"/>
        </w:rPr>
      </w:pPr>
      <w:del w:id="784"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5"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6" w:author="rkbansal" w:date="2019-12-27T19:43:00Z"/>
          <w:rFonts w:ascii="Consolas" w:hAnsi="Consolas"/>
          <w:color w:val="000000"/>
          <w:sz w:val="23"/>
          <w:szCs w:val="23"/>
        </w:rPr>
      </w:pPr>
      <w:del w:id="78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8" w:author="rkbansal" w:date="2019-12-27T19:43:00Z"/>
          <w:rFonts w:ascii="Consolas" w:hAnsi="Consolas"/>
          <w:color w:val="000000"/>
          <w:sz w:val="23"/>
          <w:szCs w:val="23"/>
        </w:rPr>
      </w:pPr>
      <w:del w:id="789"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90" w:author="rkbansal" w:date="2019-12-27T19:43:00Z"/>
          <w:rFonts w:ascii="Consolas" w:hAnsi="Consolas"/>
          <w:color w:val="000000"/>
          <w:sz w:val="23"/>
          <w:szCs w:val="23"/>
        </w:rPr>
      </w:pPr>
      <w:del w:id="791"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792" w:author="rkbansal" w:date="2019-12-27T19:43:00Z"/>
          <w:rFonts w:ascii="Helvetica" w:hAnsi="Helvetica"/>
          <w:color w:val="333333"/>
          <w:sz w:val="27"/>
          <w:szCs w:val="27"/>
        </w:rPr>
      </w:pPr>
      <w:del w:id="793"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794" w:author="rkbansal" w:date="2019-12-27T19:43:00Z"/>
          <w:rFonts w:ascii="Helvetica" w:hAnsi="Helvetica"/>
          <w:color w:val="333333"/>
          <w:sz w:val="27"/>
          <w:szCs w:val="27"/>
        </w:rPr>
      </w:pPr>
      <w:del w:id="795"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796" w:author="rkbansal" w:date="2019-12-27T19:43:00Z"/>
          <w:rFonts w:ascii="Helvetica" w:hAnsi="Helvetica"/>
          <w:color w:val="000000"/>
          <w:sz w:val="36"/>
          <w:szCs w:val="36"/>
        </w:rPr>
        <w:pPrChange w:id="797" w:author="Rajiv Bansal" w:date="2019-08-04T11:25:00Z">
          <w:pPr>
            <w:pStyle w:val="Heading2"/>
            <w:shd w:val="clear" w:color="auto" w:fill="FFFFFF"/>
            <w:spacing w:before="0" w:after="150"/>
            <w:ind w:left="-240"/>
          </w:pPr>
        </w:pPrChange>
      </w:pPr>
      <w:bookmarkStart w:id="798" w:name="spring-cloud-feign-overriding-defaults"/>
      <w:bookmarkEnd w:id="798"/>
      <w:del w:id="799"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800" w:author="rkbansal" w:date="2019-12-27T19:43:00Z"/>
          <w:rFonts w:ascii="Helvetica" w:hAnsi="Helvetica"/>
          <w:color w:val="333333"/>
          <w:sz w:val="27"/>
          <w:szCs w:val="27"/>
        </w:rPr>
      </w:pPr>
      <w:del w:id="801"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802" w:author="rkbansal" w:date="2019-12-27T19:43:00Z"/>
          <w:rFonts w:ascii="Helvetica" w:hAnsi="Helvetica"/>
          <w:color w:val="333333"/>
          <w:sz w:val="27"/>
          <w:szCs w:val="27"/>
        </w:rPr>
      </w:pPr>
      <w:del w:id="803"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4" w:author="rkbansal" w:date="2019-12-27T19:43:00Z"/>
          <w:rFonts w:ascii="Consolas" w:hAnsi="Consolas"/>
          <w:color w:val="000000"/>
          <w:sz w:val="23"/>
          <w:szCs w:val="23"/>
        </w:rPr>
      </w:pPr>
      <w:del w:id="805"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6" w:author="rkbansal" w:date="2019-12-27T19:43:00Z"/>
          <w:rFonts w:ascii="Consolas" w:hAnsi="Consolas"/>
          <w:color w:val="000000"/>
          <w:sz w:val="23"/>
          <w:szCs w:val="23"/>
        </w:rPr>
      </w:pPr>
      <w:del w:id="80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8" w:author="rkbansal" w:date="2019-12-27T19:43:00Z"/>
          <w:rFonts w:ascii="Consolas" w:hAnsi="Consolas"/>
          <w:color w:val="000000"/>
          <w:sz w:val="23"/>
          <w:szCs w:val="23"/>
        </w:rPr>
      </w:pPr>
      <w:del w:id="80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10" w:author="rkbansal" w:date="2019-12-27T19:43:00Z"/>
          <w:rFonts w:ascii="Consolas" w:hAnsi="Consolas"/>
          <w:color w:val="000000"/>
          <w:sz w:val="23"/>
          <w:szCs w:val="23"/>
        </w:rPr>
      </w:pPr>
      <w:del w:id="811"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812" w:author="rkbansal" w:date="2019-12-27T19:43:00Z"/>
          <w:rFonts w:ascii="Helvetica" w:hAnsi="Helvetica"/>
          <w:color w:val="333333"/>
          <w:sz w:val="27"/>
          <w:szCs w:val="27"/>
        </w:rPr>
      </w:pPr>
      <w:del w:id="813"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814"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815" w:author="rkbansal" w:date="2019-12-27T19:43:00Z"/>
                <w:rFonts w:ascii="Times New Roman" w:hAnsi="Times New Roman"/>
              </w:rPr>
            </w:pPr>
            <w:del w:id="816"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817" w:author="rkbansal" w:date="2019-12-27T19:43:00Z"/>
        </w:trPr>
        <w:tc>
          <w:tcPr>
            <w:tcW w:w="0" w:type="auto"/>
            <w:vMerge/>
            <w:shd w:val="clear" w:color="auto" w:fill="F8F8F8"/>
            <w:vAlign w:val="center"/>
            <w:hideMark/>
          </w:tcPr>
          <w:p w14:paraId="3B6D3065" w14:textId="17B254DD" w:rsidR="00423757" w:rsidDel="00FB4E73" w:rsidRDefault="00423757">
            <w:pPr>
              <w:rPr>
                <w:del w:id="818"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819" w:author="rkbansal" w:date="2019-12-27T19:43:00Z"/>
                <w:color w:val="6F6F6F"/>
              </w:rPr>
            </w:pPr>
            <w:del w:id="820"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821"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822" w:author="rkbansal" w:date="2019-12-27T19:43:00Z"/>
                <w:rFonts w:ascii="Times New Roman" w:hAnsi="Times New Roman"/>
              </w:rPr>
            </w:pPr>
            <w:del w:id="823"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824" w:author="rkbansal" w:date="2019-12-27T19:43:00Z"/>
        </w:trPr>
        <w:tc>
          <w:tcPr>
            <w:tcW w:w="0" w:type="auto"/>
            <w:vMerge/>
            <w:shd w:val="clear" w:color="auto" w:fill="F8F8F8"/>
            <w:vAlign w:val="center"/>
            <w:hideMark/>
          </w:tcPr>
          <w:p w14:paraId="53C8B170" w14:textId="3FC53038" w:rsidR="00423757" w:rsidDel="00FB4E73" w:rsidRDefault="00423757">
            <w:pPr>
              <w:rPr>
                <w:del w:id="825"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826" w:author="rkbansal" w:date="2019-12-27T19:43:00Z"/>
                <w:color w:val="6F6F6F"/>
              </w:rPr>
            </w:pPr>
            <w:del w:id="827"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828"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829"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830" w:author="rkbansal" w:date="2019-12-27T19:43:00Z"/>
                <w:rFonts w:ascii="Times New Roman" w:hAnsi="Times New Roman"/>
              </w:rPr>
            </w:pPr>
            <w:del w:id="831"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832" w:author="rkbansal" w:date="2019-12-27T19:43:00Z"/>
        </w:trPr>
        <w:tc>
          <w:tcPr>
            <w:tcW w:w="0" w:type="auto"/>
            <w:vMerge/>
            <w:shd w:val="clear" w:color="auto" w:fill="F8F8F8"/>
            <w:vAlign w:val="center"/>
            <w:hideMark/>
          </w:tcPr>
          <w:p w14:paraId="76BBC0CD" w14:textId="2DE3398F" w:rsidR="00423757" w:rsidDel="00FB4E73" w:rsidRDefault="00423757">
            <w:pPr>
              <w:rPr>
                <w:del w:id="833"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834" w:author="rkbansal" w:date="2019-12-27T19:43:00Z"/>
                <w:color w:val="6F6F6F"/>
              </w:rPr>
            </w:pPr>
            <w:del w:id="835"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836" w:author="rkbansal" w:date="2019-12-27T19:43:00Z"/>
          <w:rFonts w:ascii="Helvetica" w:hAnsi="Helvetica"/>
          <w:color w:val="333333"/>
          <w:sz w:val="27"/>
          <w:szCs w:val="27"/>
        </w:rPr>
      </w:pPr>
      <w:del w:id="837"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38" w:author="rkbansal" w:date="2019-12-27T19:43:00Z"/>
          <w:rFonts w:ascii="Consolas" w:hAnsi="Consolas"/>
          <w:color w:val="000000"/>
          <w:sz w:val="23"/>
          <w:szCs w:val="23"/>
        </w:rPr>
      </w:pPr>
      <w:del w:id="839"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0" w:author="rkbansal" w:date="2019-12-27T19:43:00Z"/>
          <w:rFonts w:ascii="Consolas" w:hAnsi="Consolas"/>
          <w:color w:val="000000"/>
          <w:sz w:val="23"/>
          <w:szCs w:val="23"/>
        </w:rPr>
      </w:pPr>
      <w:del w:id="84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2" w:author="rkbansal" w:date="2019-12-27T19:43:00Z"/>
          <w:rFonts w:ascii="Consolas" w:hAnsi="Consolas"/>
          <w:color w:val="000000"/>
          <w:sz w:val="23"/>
          <w:szCs w:val="23"/>
        </w:rPr>
      </w:pPr>
      <w:del w:id="84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4" w:author="rkbansal" w:date="2019-12-27T19:43:00Z"/>
          <w:rFonts w:ascii="Consolas" w:hAnsi="Consolas"/>
          <w:color w:val="000000"/>
          <w:sz w:val="23"/>
          <w:szCs w:val="23"/>
        </w:rPr>
      </w:pPr>
      <w:del w:id="845"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846" w:author="rkbansal" w:date="2019-12-27T19:43:00Z"/>
          <w:rFonts w:ascii="Helvetica" w:hAnsi="Helvetica"/>
          <w:color w:val="333333"/>
          <w:sz w:val="27"/>
          <w:szCs w:val="27"/>
        </w:rPr>
      </w:pPr>
      <w:del w:id="847"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848" w:author="rkbansal" w:date="2019-12-27T19:43:00Z"/>
          <w:rFonts w:ascii="Helvetica" w:hAnsi="Helvetica"/>
          <w:color w:val="333333"/>
          <w:sz w:val="27"/>
          <w:szCs w:val="27"/>
        </w:rPr>
      </w:pPr>
      <w:del w:id="849"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850" w:author="rkbansal" w:date="2019-12-27T19:43:00Z"/>
          <w:rFonts w:ascii="Helvetica" w:hAnsi="Helvetica"/>
          <w:color w:val="333333"/>
          <w:sz w:val="27"/>
          <w:szCs w:val="27"/>
        </w:rPr>
      </w:pPr>
      <w:del w:id="851"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852" w:author="rkbansal" w:date="2019-12-27T19:43:00Z"/>
          <w:rFonts w:ascii="Helvetica" w:hAnsi="Helvetica"/>
          <w:color w:val="333333"/>
          <w:sz w:val="27"/>
          <w:szCs w:val="27"/>
        </w:rPr>
      </w:pPr>
      <w:del w:id="853"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854" w:author="rkbansal" w:date="2019-12-27T19:43:00Z"/>
          <w:rFonts w:ascii="Helvetica" w:hAnsi="Helvetica"/>
          <w:color w:val="333333"/>
          <w:sz w:val="27"/>
          <w:szCs w:val="27"/>
        </w:rPr>
      </w:pPr>
      <w:del w:id="855"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856" w:author="rkbansal" w:date="2019-12-27T19:43:00Z"/>
          <w:rFonts w:ascii="Helvetica" w:hAnsi="Helvetica"/>
          <w:color w:val="333333"/>
          <w:sz w:val="27"/>
          <w:szCs w:val="27"/>
        </w:rPr>
      </w:pPr>
      <w:del w:id="857"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858" w:author="rkbansal" w:date="2019-12-27T19:43:00Z"/>
          <w:rFonts w:ascii="Helvetica" w:hAnsi="Helvetica"/>
          <w:color w:val="333333"/>
          <w:sz w:val="27"/>
          <w:szCs w:val="27"/>
        </w:rPr>
      </w:pPr>
      <w:del w:id="859"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860" w:author="rkbansal" w:date="2019-12-27T19:43:00Z"/>
          <w:rFonts w:ascii="Helvetica" w:hAnsi="Helvetica"/>
          <w:color w:val="333333"/>
          <w:sz w:val="27"/>
          <w:szCs w:val="27"/>
        </w:rPr>
      </w:pPr>
      <w:del w:id="861"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862" w:author="rkbansal" w:date="2019-12-27T19:43:00Z"/>
          <w:rFonts w:ascii="Helvetica" w:hAnsi="Helvetica"/>
          <w:color w:val="333333"/>
          <w:sz w:val="27"/>
          <w:szCs w:val="27"/>
        </w:rPr>
      </w:pPr>
      <w:del w:id="863"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864" w:author="rkbansal" w:date="2019-12-27T19:43:00Z"/>
          <w:rFonts w:ascii="Helvetica" w:hAnsi="Helvetica"/>
          <w:color w:val="333333"/>
          <w:sz w:val="27"/>
          <w:szCs w:val="27"/>
        </w:rPr>
      </w:pPr>
      <w:del w:id="865"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866" w:author="rkbansal" w:date="2019-12-27T19:43:00Z"/>
          <w:rFonts w:ascii="Helvetica" w:hAnsi="Helvetica"/>
          <w:color w:val="333333"/>
          <w:sz w:val="27"/>
          <w:szCs w:val="27"/>
        </w:rPr>
      </w:pPr>
      <w:del w:id="867"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868" w:author="rkbansal" w:date="2019-12-27T19:43:00Z"/>
          <w:rFonts w:ascii="Helvetica" w:hAnsi="Helvetica"/>
          <w:color w:val="333333"/>
          <w:sz w:val="27"/>
          <w:szCs w:val="27"/>
        </w:rPr>
      </w:pPr>
      <w:del w:id="869"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870" w:author="rkbansal" w:date="2019-12-27T19:43:00Z"/>
          <w:rFonts w:ascii="Helvetica" w:hAnsi="Helvetica"/>
          <w:color w:val="333333"/>
          <w:sz w:val="27"/>
          <w:szCs w:val="27"/>
        </w:rPr>
      </w:pPr>
      <w:del w:id="871"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872" w:author="rkbansal" w:date="2019-12-27T19:43:00Z"/>
          <w:rFonts w:ascii="Helvetica" w:hAnsi="Helvetica"/>
          <w:color w:val="333333"/>
          <w:sz w:val="27"/>
          <w:szCs w:val="27"/>
        </w:rPr>
      </w:pPr>
      <w:del w:id="873"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874" w:author="rkbansal" w:date="2019-12-27T19:43:00Z"/>
          <w:rFonts w:ascii="Helvetica" w:hAnsi="Helvetica"/>
          <w:color w:val="333333"/>
          <w:sz w:val="27"/>
          <w:szCs w:val="27"/>
        </w:rPr>
      </w:pPr>
      <w:del w:id="875"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876" w:author="rkbansal" w:date="2019-12-27T19:43:00Z"/>
          <w:rFonts w:ascii="Helvetica" w:hAnsi="Helvetica"/>
          <w:color w:val="333333"/>
          <w:sz w:val="27"/>
          <w:szCs w:val="27"/>
        </w:rPr>
      </w:pPr>
      <w:del w:id="877"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78" w:author="rkbansal" w:date="2019-12-27T19:43:00Z"/>
          <w:rFonts w:ascii="Consolas" w:hAnsi="Consolas"/>
          <w:color w:val="000000"/>
          <w:sz w:val="23"/>
          <w:szCs w:val="23"/>
        </w:rPr>
      </w:pPr>
      <w:del w:id="879"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0" w:author="rkbansal" w:date="2019-12-27T19:43:00Z"/>
          <w:rFonts w:ascii="Consolas" w:hAnsi="Consolas"/>
          <w:color w:val="000000"/>
          <w:sz w:val="23"/>
          <w:szCs w:val="23"/>
        </w:rPr>
      </w:pPr>
      <w:del w:id="88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2" w:author="rkbansal" w:date="2019-12-27T19:43:00Z"/>
          <w:rFonts w:ascii="Consolas" w:hAnsi="Consolas"/>
          <w:color w:val="000000"/>
          <w:sz w:val="23"/>
          <w:szCs w:val="23"/>
        </w:rPr>
      </w:pPr>
      <w:del w:id="8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4" w:author="rkbansal" w:date="2019-12-27T19:43:00Z"/>
          <w:rFonts w:ascii="Consolas" w:hAnsi="Consolas"/>
          <w:color w:val="000000"/>
          <w:sz w:val="23"/>
          <w:szCs w:val="23"/>
        </w:rPr>
      </w:pPr>
      <w:del w:id="885"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6" w:author="rkbansal" w:date="2019-12-27T19:43:00Z"/>
          <w:rFonts w:ascii="Consolas" w:hAnsi="Consolas"/>
          <w:color w:val="000000"/>
          <w:sz w:val="23"/>
          <w:szCs w:val="23"/>
        </w:rPr>
      </w:pPr>
      <w:del w:id="88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8" w:author="rkbansal" w:date="2019-12-27T19:43:00Z"/>
          <w:rFonts w:ascii="Consolas" w:hAnsi="Consolas"/>
          <w:color w:val="000000"/>
          <w:sz w:val="23"/>
          <w:szCs w:val="23"/>
        </w:rPr>
      </w:pPr>
      <w:del w:id="889"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0"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1" w:author="rkbansal" w:date="2019-12-27T19:43:00Z"/>
          <w:rFonts w:ascii="Consolas" w:hAnsi="Consolas"/>
          <w:color w:val="000000"/>
          <w:sz w:val="23"/>
          <w:szCs w:val="23"/>
        </w:rPr>
      </w:pPr>
      <w:del w:id="89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3" w:author="rkbansal" w:date="2019-12-27T19:43:00Z"/>
          <w:rFonts w:ascii="Consolas" w:hAnsi="Consolas"/>
          <w:color w:val="000000"/>
          <w:sz w:val="23"/>
          <w:szCs w:val="23"/>
        </w:rPr>
      </w:pPr>
      <w:del w:id="894"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5" w:author="rkbansal" w:date="2019-12-27T19:43:00Z"/>
          <w:rFonts w:ascii="Consolas" w:hAnsi="Consolas"/>
          <w:color w:val="000000"/>
          <w:sz w:val="23"/>
          <w:szCs w:val="23"/>
        </w:rPr>
      </w:pPr>
      <w:del w:id="89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7" w:author="rkbansal" w:date="2019-12-27T19:43:00Z"/>
          <w:rFonts w:ascii="Consolas" w:hAnsi="Consolas"/>
          <w:color w:val="000000"/>
          <w:sz w:val="23"/>
          <w:szCs w:val="23"/>
        </w:rPr>
      </w:pPr>
      <w:del w:id="898"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9" w:author="rkbansal" w:date="2019-12-27T19:43:00Z"/>
          <w:rFonts w:ascii="Consolas" w:hAnsi="Consolas"/>
          <w:color w:val="000000"/>
          <w:sz w:val="23"/>
          <w:szCs w:val="23"/>
        </w:rPr>
      </w:pPr>
      <w:del w:id="900"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901" w:author="rkbansal" w:date="2019-12-27T19:43:00Z"/>
          <w:rFonts w:ascii="Helvetica" w:hAnsi="Helvetica"/>
          <w:color w:val="333333"/>
          <w:sz w:val="27"/>
          <w:szCs w:val="27"/>
        </w:rPr>
      </w:pPr>
      <w:del w:id="902"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903" w:author="rkbansal" w:date="2019-12-27T19:43:00Z"/>
          <w:rFonts w:ascii="Helvetica" w:hAnsi="Helvetica"/>
          <w:color w:val="333333"/>
          <w:sz w:val="27"/>
          <w:szCs w:val="27"/>
        </w:rPr>
      </w:pPr>
      <w:del w:id="904"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905" w:author="rkbansal" w:date="2019-12-27T19:43:00Z"/>
          <w:rFonts w:ascii="Helvetica" w:hAnsi="Helvetica"/>
          <w:color w:val="333333"/>
          <w:sz w:val="27"/>
          <w:szCs w:val="27"/>
        </w:rPr>
      </w:pPr>
      <w:del w:id="906"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7" w:author="rkbansal" w:date="2019-12-27T19:43:00Z"/>
          <w:rFonts w:ascii="Consolas" w:hAnsi="Consolas"/>
          <w:color w:val="000000"/>
          <w:sz w:val="23"/>
          <w:szCs w:val="23"/>
        </w:rPr>
      </w:pPr>
      <w:del w:id="90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9" w:author="rkbansal" w:date="2019-12-27T19:43:00Z"/>
          <w:rFonts w:ascii="Consolas" w:hAnsi="Consolas"/>
          <w:color w:val="000000"/>
          <w:sz w:val="23"/>
          <w:szCs w:val="23"/>
        </w:rPr>
      </w:pPr>
      <w:del w:id="91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1" w:author="rkbansal" w:date="2019-12-27T19:43:00Z"/>
          <w:rFonts w:ascii="Consolas" w:hAnsi="Consolas"/>
          <w:color w:val="000000"/>
          <w:sz w:val="23"/>
          <w:szCs w:val="23"/>
        </w:rPr>
      </w:pPr>
      <w:del w:id="91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3" w:author="rkbansal" w:date="2019-12-27T19:43:00Z"/>
          <w:rFonts w:ascii="Consolas" w:hAnsi="Consolas"/>
          <w:color w:val="000000"/>
          <w:sz w:val="23"/>
          <w:szCs w:val="23"/>
        </w:rPr>
      </w:pPr>
      <w:del w:id="914"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5" w:author="rkbansal" w:date="2019-12-27T19:43:00Z"/>
          <w:rFonts w:ascii="Consolas" w:hAnsi="Consolas"/>
          <w:color w:val="000000"/>
          <w:sz w:val="23"/>
          <w:szCs w:val="23"/>
        </w:rPr>
      </w:pPr>
      <w:del w:id="91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7" w:author="rkbansal" w:date="2019-12-27T19:43:00Z"/>
          <w:rFonts w:ascii="Consolas" w:hAnsi="Consolas"/>
          <w:color w:val="000000"/>
          <w:sz w:val="23"/>
          <w:szCs w:val="23"/>
        </w:rPr>
      </w:pPr>
      <w:del w:id="91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9" w:author="rkbansal" w:date="2019-12-27T19:43:00Z"/>
          <w:rFonts w:ascii="Consolas" w:hAnsi="Consolas"/>
          <w:color w:val="000000"/>
          <w:sz w:val="23"/>
          <w:szCs w:val="23"/>
        </w:rPr>
      </w:pPr>
      <w:del w:id="92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1" w:author="rkbansal" w:date="2019-12-27T19:43:00Z"/>
          <w:rFonts w:ascii="Consolas" w:hAnsi="Consolas"/>
          <w:color w:val="000000"/>
          <w:sz w:val="23"/>
          <w:szCs w:val="23"/>
        </w:rPr>
      </w:pPr>
      <w:del w:id="922"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3" w:author="rkbansal" w:date="2019-12-27T19:43:00Z"/>
          <w:rFonts w:ascii="Consolas" w:hAnsi="Consolas"/>
          <w:color w:val="000000"/>
          <w:sz w:val="23"/>
          <w:szCs w:val="23"/>
        </w:rPr>
      </w:pPr>
      <w:del w:id="924"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5" w:author="rkbansal" w:date="2019-12-27T19:43:00Z"/>
          <w:rFonts w:ascii="Consolas" w:hAnsi="Consolas"/>
          <w:color w:val="000000"/>
          <w:sz w:val="23"/>
          <w:szCs w:val="23"/>
        </w:rPr>
      </w:pPr>
      <w:del w:id="926"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7" w:author="rkbansal" w:date="2019-12-27T19:43:00Z"/>
          <w:rFonts w:ascii="Consolas" w:hAnsi="Consolas"/>
          <w:color w:val="000000"/>
          <w:sz w:val="23"/>
          <w:szCs w:val="23"/>
        </w:rPr>
      </w:pPr>
      <w:del w:id="928"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9" w:author="rkbansal" w:date="2019-12-27T19:43:00Z"/>
          <w:rFonts w:ascii="Consolas" w:hAnsi="Consolas"/>
          <w:color w:val="000000"/>
          <w:sz w:val="23"/>
          <w:szCs w:val="23"/>
        </w:rPr>
      </w:pPr>
      <w:del w:id="930"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1" w:author="rkbansal" w:date="2019-12-27T19:43:00Z"/>
          <w:rFonts w:ascii="Consolas" w:hAnsi="Consolas"/>
          <w:color w:val="000000"/>
          <w:sz w:val="23"/>
          <w:szCs w:val="23"/>
        </w:rPr>
      </w:pPr>
      <w:del w:id="932"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3" w:author="rkbansal" w:date="2019-12-27T19:43:00Z"/>
          <w:rFonts w:ascii="Consolas" w:hAnsi="Consolas"/>
          <w:color w:val="000000"/>
          <w:sz w:val="23"/>
          <w:szCs w:val="23"/>
        </w:rPr>
      </w:pPr>
      <w:del w:id="934"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5" w:author="rkbansal" w:date="2019-12-27T19:43:00Z"/>
          <w:rFonts w:ascii="Consolas" w:hAnsi="Consolas"/>
          <w:color w:val="000000"/>
          <w:sz w:val="23"/>
          <w:szCs w:val="23"/>
        </w:rPr>
      </w:pPr>
      <w:del w:id="936"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7" w:author="rkbansal" w:date="2019-12-27T19:43:00Z"/>
          <w:rFonts w:ascii="Consolas" w:hAnsi="Consolas"/>
          <w:color w:val="000000"/>
          <w:sz w:val="23"/>
          <w:szCs w:val="23"/>
        </w:rPr>
      </w:pPr>
      <w:del w:id="938"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939" w:author="rkbansal" w:date="2019-12-27T19:43:00Z"/>
          <w:rFonts w:ascii="Helvetica" w:hAnsi="Helvetica"/>
          <w:color w:val="333333"/>
          <w:sz w:val="27"/>
          <w:szCs w:val="27"/>
        </w:rPr>
      </w:pPr>
      <w:del w:id="940"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941" w:author="rkbansal" w:date="2019-12-27T19:43:00Z"/>
          <w:rFonts w:ascii="Helvetica" w:hAnsi="Helvetica"/>
          <w:color w:val="333333"/>
          <w:sz w:val="27"/>
          <w:szCs w:val="27"/>
        </w:rPr>
      </w:pPr>
      <w:del w:id="942"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943" w:author="rkbansal" w:date="2019-12-27T19:43:00Z"/>
          <w:rFonts w:ascii="Helvetica" w:hAnsi="Helvetica"/>
          <w:color w:val="333333"/>
          <w:sz w:val="27"/>
          <w:szCs w:val="27"/>
        </w:rPr>
      </w:pPr>
      <w:del w:id="944"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5" w:author="rkbansal" w:date="2019-12-27T19:43:00Z"/>
          <w:rFonts w:ascii="Consolas" w:hAnsi="Consolas"/>
          <w:color w:val="000000"/>
          <w:sz w:val="23"/>
          <w:szCs w:val="23"/>
        </w:rPr>
      </w:pPr>
      <w:del w:id="946"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7" w:author="rkbansal" w:date="2019-12-27T19:43:00Z"/>
          <w:rFonts w:ascii="Consolas" w:hAnsi="Consolas"/>
          <w:color w:val="000000"/>
          <w:sz w:val="23"/>
          <w:szCs w:val="23"/>
        </w:rPr>
      </w:pPr>
      <w:del w:id="948"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9" w:author="rkbansal" w:date="2019-12-27T19:43:00Z"/>
          <w:rFonts w:ascii="Consolas" w:hAnsi="Consolas"/>
          <w:color w:val="000000"/>
          <w:sz w:val="23"/>
          <w:szCs w:val="23"/>
        </w:rPr>
      </w:pPr>
      <w:del w:id="950"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1" w:author="rkbansal" w:date="2019-12-27T19:43:00Z"/>
          <w:rFonts w:ascii="Consolas" w:hAnsi="Consolas"/>
          <w:color w:val="000000"/>
          <w:sz w:val="23"/>
          <w:szCs w:val="23"/>
        </w:rPr>
      </w:pPr>
      <w:del w:id="952"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3" w:author="rkbansal" w:date="2019-12-27T19:43:00Z"/>
          <w:rFonts w:ascii="Consolas" w:hAnsi="Consolas"/>
          <w:color w:val="000000"/>
          <w:sz w:val="23"/>
          <w:szCs w:val="23"/>
        </w:rPr>
      </w:pPr>
      <w:del w:id="954"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5" w:author="rkbansal" w:date="2019-12-27T19:43:00Z"/>
          <w:rFonts w:ascii="Consolas" w:hAnsi="Consolas"/>
          <w:color w:val="000000"/>
          <w:sz w:val="23"/>
          <w:szCs w:val="23"/>
        </w:rPr>
      </w:pPr>
      <w:del w:id="956"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7" w:author="rkbansal" w:date="2019-12-27T19:43:00Z"/>
          <w:rFonts w:ascii="Consolas" w:hAnsi="Consolas"/>
          <w:color w:val="000000"/>
          <w:sz w:val="23"/>
          <w:szCs w:val="23"/>
        </w:rPr>
      </w:pPr>
      <w:del w:id="958"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959" w:author="rkbansal" w:date="2019-12-27T19:43:00Z"/>
          <w:rFonts w:ascii="Helvetica" w:hAnsi="Helvetica"/>
          <w:color w:val="333333"/>
          <w:sz w:val="27"/>
          <w:szCs w:val="27"/>
        </w:rPr>
      </w:pPr>
      <w:del w:id="960"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961"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962" w:author="rkbansal" w:date="2019-12-27T19:43:00Z"/>
                <w:rFonts w:ascii="Times New Roman" w:hAnsi="Times New Roman"/>
              </w:rPr>
            </w:pPr>
            <w:del w:id="963"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964" w:author="rkbansal" w:date="2019-12-27T19:43:00Z"/>
        </w:trPr>
        <w:tc>
          <w:tcPr>
            <w:tcW w:w="0" w:type="auto"/>
            <w:vMerge/>
            <w:shd w:val="clear" w:color="auto" w:fill="F8F8F8"/>
            <w:vAlign w:val="center"/>
            <w:hideMark/>
          </w:tcPr>
          <w:p w14:paraId="716CEB35" w14:textId="750571F0" w:rsidR="00423757" w:rsidDel="00FB4E73" w:rsidRDefault="00423757">
            <w:pPr>
              <w:rPr>
                <w:del w:id="965"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966" w:author="rkbansal" w:date="2019-12-27T19:43:00Z"/>
                <w:color w:val="6F6F6F"/>
              </w:rPr>
            </w:pPr>
            <w:del w:id="967"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968" w:author="rkbansal" w:date="2019-12-27T19:44:00Z"/>
        </w:rPr>
        <w:pPrChange w:id="969" w:author="rkbansal" w:date="2019-12-27T19:45:00Z">
          <w:pPr>
            <w:pStyle w:val="Heading2"/>
            <w:shd w:val="clear" w:color="auto" w:fill="FFFFFF"/>
            <w:spacing w:before="300" w:after="75"/>
          </w:pPr>
        </w:pPrChange>
      </w:pPr>
      <w:ins w:id="970"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971" w:author="rkbansal" w:date="2019-12-27T19:44:00Z"/>
          <w:rFonts w:ascii="Cambria" w:hAnsi="Cambria"/>
          <w:color w:val="222635"/>
          <w:sz w:val="29"/>
          <w:szCs w:val="29"/>
        </w:rPr>
      </w:pPr>
      <w:ins w:id="972"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973" w:author="rkbansal" w:date="2019-12-27T19:44:00Z"/>
        </w:rPr>
        <w:pPrChange w:id="974" w:author="rkbansal" w:date="2019-12-27T19:45:00Z">
          <w:pPr>
            <w:pStyle w:val="Heading2"/>
            <w:shd w:val="clear" w:color="auto" w:fill="FFFFFF"/>
            <w:spacing w:before="300" w:after="75"/>
          </w:pPr>
        </w:pPrChange>
      </w:pPr>
      <w:ins w:id="975"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976" w:author="rkbansal" w:date="2019-12-27T19:44:00Z"/>
          <w:rFonts w:ascii="Cambria" w:hAnsi="Cambria"/>
          <w:color w:val="222635"/>
          <w:sz w:val="29"/>
          <w:szCs w:val="29"/>
        </w:rPr>
      </w:pPr>
      <w:ins w:id="977" w:author="rkbansal" w:date="2019-12-28T09:59:00Z">
        <w:r>
          <w:rPr>
            <w:rFonts w:ascii="Cambria" w:hAnsi="Cambria"/>
            <w:color w:val="222635"/>
            <w:sz w:val="29"/>
            <w:szCs w:val="29"/>
          </w:rPr>
          <w:t>For exa</w:t>
        </w:r>
      </w:ins>
      <w:ins w:id="978" w:author="rkbansal" w:date="2019-12-28T10:00:00Z">
        <w:r>
          <w:rPr>
            <w:rFonts w:ascii="Cambria" w:hAnsi="Cambria"/>
            <w:color w:val="222635"/>
            <w:sz w:val="29"/>
            <w:szCs w:val="29"/>
          </w:rPr>
          <w:t>mple,</w:t>
        </w:r>
      </w:ins>
      <w:ins w:id="979" w:author="rkbansal" w:date="2019-12-27T19:44:00Z">
        <w:r w:rsidR="00FB4E73">
          <w:rPr>
            <w:rFonts w:ascii="Cambria" w:hAnsi="Cambria"/>
            <w:color w:val="222635"/>
            <w:sz w:val="29"/>
            <w:szCs w:val="29"/>
          </w:rPr>
          <w:t xml:space="preserve"> EmployeeDashBoard service </w:t>
        </w:r>
      </w:ins>
      <w:ins w:id="980" w:author="rkbansal" w:date="2019-12-28T10:00:00Z">
        <w:r>
          <w:rPr>
            <w:rFonts w:ascii="Cambria" w:hAnsi="Cambria"/>
            <w:color w:val="222635"/>
            <w:sz w:val="29"/>
            <w:szCs w:val="29"/>
          </w:rPr>
          <w:t xml:space="preserve">has to </w:t>
        </w:r>
      </w:ins>
      <w:ins w:id="981"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982" w:author="rkbansal" w:date="2019-12-27T19:44:00Z"/>
          <w:rFonts w:ascii="Cambria" w:hAnsi="Cambria"/>
          <w:color w:val="222635"/>
          <w:sz w:val="29"/>
          <w:szCs w:val="29"/>
        </w:rPr>
      </w:pPr>
      <w:ins w:id="983"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984" w:author="rkbansal" w:date="2019-12-27T19:47:00Z"/>
        </w:rPr>
        <w:pPrChange w:id="985" w:author="rkbansal" w:date="2019-12-27T19:48:00Z">
          <w:pPr>
            <w:pStyle w:val="Heading6"/>
          </w:pPr>
        </w:pPrChange>
      </w:pPr>
      <w:ins w:id="986"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987" w:author="rkbansal" w:date="2019-12-27T19:43:00Z"/>
          <w:b/>
          <w:bCs/>
        </w:rPr>
      </w:pPr>
      <w:ins w:id="988" w:author="rkbansal" w:date="2019-12-27T19:46:00Z">
        <w:r w:rsidRPr="00FB4E73">
          <w:rPr>
            <w:b/>
            <w:bCs/>
            <w:rPrChange w:id="989" w:author="rkbansal" w:date="2019-12-27T19:48:00Z">
              <w:rPr>
                <w:rFonts w:ascii="Helvetica" w:hAnsi="Helvetica" w:cs="Helvetica"/>
                <w:color w:val="222635"/>
                <w:spacing w:val="-8"/>
                <w:sz w:val="45"/>
                <w:szCs w:val="45"/>
              </w:rPr>
            </w:rPrChange>
          </w:rPr>
          <w:t>Coding Time</w:t>
        </w:r>
      </w:ins>
      <w:del w:id="990" w:author="rkbansal" w:date="2019-12-27T19:43:00Z">
        <w:r w:rsidR="00423757" w:rsidRPr="00FB4E73" w:rsidDel="00FB4E73">
          <w:rPr>
            <w:b/>
            <w:bCs/>
            <w:rPrChange w:id="991" w:author="rkbansal" w:date="2019-12-27T19:48:00Z">
              <w:rPr/>
            </w:rPrChange>
          </w:rPr>
          <w:delText>application.yml</w:delText>
        </w:r>
      </w:del>
    </w:p>
    <w:p w14:paraId="00A346BE" w14:textId="6A8BCAE9" w:rsidR="00FB4E73" w:rsidRDefault="00FB4E73" w:rsidP="00FB4E73">
      <w:pPr>
        <w:rPr>
          <w:ins w:id="992" w:author="rkbansal" w:date="2019-12-27T19:48:00Z"/>
        </w:rPr>
      </w:pPr>
    </w:p>
    <w:p w14:paraId="0BB38CAA" w14:textId="2712A31B" w:rsidR="00FB4E73" w:rsidRPr="00FB4E73" w:rsidRDefault="00FB4E73" w:rsidP="00FB4E73">
      <w:pPr>
        <w:shd w:val="clear" w:color="auto" w:fill="FFFFFF"/>
        <w:spacing w:before="75" w:after="225" w:line="240" w:lineRule="auto"/>
        <w:rPr>
          <w:ins w:id="993" w:author="rkbansal" w:date="2019-12-27T19:48:00Z"/>
          <w:rFonts w:ascii="Cambria" w:eastAsia="Times New Roman" w:hAnsi="Cambria" w:cs="Times New Roman"/>
          <w:color w:val="222635"/>
          <w:sz w:val="29"/>
          <w:szCs w:val="29"/>
          <w:lang w:eastAsia="en-IN"/>
        </w:rPr>
      </w:pPr>
      <w:ins w:id="994" w:author="rkbansal" w:date="2019-12-27T19:48:00Z">
        <w:r w:rsidRPr="00FB4E73">
          <w:rPr>
            <w:rFonts w:ascii="Cambria" w:eastAsia="Times New Roman" w:hAnsi="Cambria" w:cs="Times New Roman"/>
            <w:color w:val="222635"/>
            <w:sz w:val="29"/>
            <w:szCs w:val="29"/>
            <w:lang w:eastAsia="en-IN"/>
          </w:rPr>
          <w:t>Here, we will alter our </w:t>
        </w:r>
      </w:ins>
      <w:ins w:id="995" w:author="rkbansal" w:date="2020-02-17T22:07:00Z">
        <w:r w:rsidR="00E7530C">
          <w:rPr>
            <w:rFonts w:ascii="Cambria" w:eastAsia="Times New Roman" w:hAnsi="Cambria" w:cs="Times New Roman"/>
            <w:b/>
            <w:bCs/>
            <w:color w:val="222635"/>
            <w:sz w:val="29"/>
            <w:szCs w:val="29"/>
            <w:lang w:eastAsia="en-IN"/>
          </w:rPr>
          <w:t xml:space="preserve">Auth Service </w:t>
        </w:r>
      </w:ins>
      <w:ins w:id="996"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997" w:author="rkbansal" w:date="2019-12-27T19:48:00Z"/>
          <w:rFonts w:ascii="Cambria" w:eastAsia="Times New Roman" w:hAnsi="Cambria" w:cs="Times New Roman"/>
          <w:color w:val="222635"/>
          <w:sz w:val="29"/>
          <w:szCs w:val="29"/>
          <w:lang w:eastAsia="en-IN"/>
        </w:rPr>
      </w:pPr>
      <w:ins w:id="998"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999"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000"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FB4E73" w:rsidRDefault="00293463">
      <w:pPr>
        <w:rPr>
          <w:ins w:id="1001" w:author="rkbansal" w:date="2019-12-27T19:48:00Z"/>
          <w:rPrChange w:id="1002" w:author="rkbansal" w:date="2019-12-27T19:48:00Z">
            <w:rPr>
              <w:ins w:id="1003" w:author="rkbansal" w:date="2019-12-27T19:48:00Z"/>
            </w:rPr>
          </w:rPrChange>
        </w:rPr>
        <w:pPrChange w:id="1004" w:author="rkbansal" w:date="2019-12-27T19:48:00Z">
          <w:pPr>
            <w:pStyle w:val="NormalWeb"/>
            <w:shd w:val="clear" w:color="auto" w:fill="FFFFFF"/>
            <w:spacing w:before="225" w:beforeAutospacing="0" w:after="225" w:afterAutospacing="0"/>
          </w:pPr>
        </w:pPrChange>
      </w:pPr>
      <w:ins w:id="1005"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006" w:author="rkbansal" w:date="2020-02-17T22:16:00Z"/>
          <w:rFonts w:ascii="Cambria" w:eastAsia="Times New Roman" w:hAnsi="Cambria" w:cs="Times New Roman"/>
          <w:color w:val="222635"/>
          <w:sz w:val="29"/>
          <w:szCs w:val="29"/>
          <w:lang w:eastAsia="en-IN"/>
        </w:rPr>
      </w:pPr>
      <w:ins w:id="1007"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008" w:author="rkbansal" w:date="2020-02-17T22:08:00Z">
        <w:r w:rsidR="00293463">
          <w:rPr>
            <w:rFonts w:ascii="Cambria" w:eastAsia="Times New Roman" w:hAnsi="Cambria" w:cs="Times New Roman"/>
            <w:b/>
            <w:bCs/>
            <w:color w:val="222635"/>
            <w:sz w:val="29"/>
            <w:szCs w:val="29"/>
            <w:lang w:eastAsia="en-IN"/>
          </w:rPr>
          <w:t>user-mgmt-service</w:t>
        </w:r>
      </w:ins>
      <w:ins w:id="1009"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010" w:author="rkbansal" w:date="2020-02-17T22:16:00Z"/>
          <w:rFonts w:ascii="Cambria" w:eastAsia="Times New Roman" w:hAnsi="Cambria" w:cs="Times New Roman"/>
          <w:color w:val="222635"/>
          <w:sz w:val="29"/>
          <w:szCs w:val="29"/>
          <w:lang w:eastAsia="en-IN"/>
        </w:rPr>
      </w:pPr>
      <w:ins w:id="1011"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012" w:author="rkbansal" w:date="2019-12-27T19:49:00Z"/>
          <w:rFonts w:ascii="Cambria" w:eastAsia="Times New Roman" w:hAnsi="Cambria" w:cs="Times New Roman"/>
          <w:color w:val="222635"/>
          <w:sz w:val="29"/>
          <w:szCs w:val="29"/>
          <w:lang w:eastAsia="en-IN"/>
        </w:rPr>
      </w:pPr>
      <w:ins w:id="1013" w:author="rkbansal" w:date="2019-12-27T19:49:00Z">
        <w:r w:rsidRPr="00FB4E73">
          <w:rPr>
            <w:rFonts w:ascii="Cambria" w:eastAsia="Times New Roman" w:hAnsi="Cambria" w:cs="Times New Roman"/>
            <w:color w:val="222635"/>
            <w:sz w:val="29"/>
            <w:szCs w:val="29"/>
            <w:lang w:eastAsia="en-IN"/>
          </w:rPr>
          <w:t>Feign will call this URL when we call the </w:t>
        </w:r>
      </w:ins>
      <w:ins w:id="1014" w:author="rkbansal" w:date="2020-02-17T22:08:00Z">
        <w:r w:rsidR="00293463">
          <w:rPr>
            <w:rFonts w:ascii="Cambria" w:eastAsia="Times New Roman" w:hAnsi="Cambria" w:cs="Times New Roman"/>
            <w:b/>
            <w:bCs/>
            <w:color w:val="222635"/>
            <w:sz w:val="29"/>
            <w:szCs w:val="29"/>
            <w:lang w:eastAsia="en-IN"/>
          </w:rPr>
          <w:t>auth-service</w:t>
        </w:r>
      </w:ins>
      <w:ins w:id="1015"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016" w:author="rkbansal" w:date="2019-12-30T11:17:00Z"/>
          <w:rFonts w:ascii="Cambria" w:eastAsia="Times New Roman" w:hAnsi="Cambria" w:cs="Times New Roman"/>
          <w:color w:val="222635"/>
          <w:sz w:val="29"/>
          <w:szCs w:val="29"/>
          <w:lang w:eastAsia="en-IN"/>
        </w:rPr>
      </w:pPr>
      <w:ins w:id="1017"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018" w:author="rkbansal" w:date="2020-02-17T22:09:00Z">
        <w:r w:rsidR="00293463">
          <w:rPr>
            <w:rFonts w:ascii="Cambria" w:eastAsia="Times New Roman" w:hAnsi="Cambria" w:cs="Times New Roman"/>
            <w:color w:val="222635"/>
            <w:sz w:val="29"/>
            <w:szCs w:val="29"/>
            <w:lang w:eastAsia="en-IN"/>
          </w:rPr>
          <w:t>UserMgmtService</w:t>
        </w:r>
      </w:ins>
      <w:ins w:id="1019"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020" w:author="rkbansal" w:date="2020-02-17T22:09:00Z">
        <w:r w:rsidR="00293463">
          <w:rPr>
            <w:rFonts w:ascii="Cambria" w:eastAsia="Times New Roman" w:hAnsi="Cambria" w:cs="Times New Roman"/>
            <w:color w:val="222635"/>
            <w:sz w:val="29"/>
            <w:szCs w:val="29"/>
            <w:lang w:eastAsia="en-IN"/>
          </w:rPr>
          <w:t>UserMgmtService</w:t>
        </w:r>
      </w:ins>
      <w:ins w:id="1021"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022" w:author="rkbansal" w:date="2019-12-27T19:49:00Z"/>
          <w:rFonts w:ascii="Cambria" w:eastAsia="Times New Roman" w:hAnsi="Cambria" w:cs="Times New Roman"/>
          <w:color w:val="222635"/>
          <w:sz w:val="29"/>
          <w:szCs w:val="29"/>
          <w:lang w:eastAsia="en-IN"/>
        </w:rPr>
      </w:pPr>
      <w:ins w:id="1023" w:author="rkbansal" w:date="2019-12-30T11:17:00Z">
        <w:r w:rsidRPr="009A61F7">
          <w:rPr>
            <w:rFonts w:ascii="Cambria" w:eastAsia="Times New Roman" w:hAnsi="Cambria" w:cs="Times New Roman"/>
            <w:color w:val="222635"/>
            <w:sz w:val="29"/>
            <w:szCs w:val="29"/>
            <w:lang w:eastAsia="en-IN"/>
            <w:rPrChange w:id="1024" w:author="rkbansal" w:date="2019-12-30T11:18:00Z">
              <w:rPr>
                <w:rFonts w:ascii="Consolas" w:hAnsi="Consolas" w:cs="Consolas"/>
                <w:color w:val="3F5FBF"/>
                <w:sz w:val="20"/>
                <w:szCs w:val="20"/>
              </w:rPr>
            </w:rPrChange>
          </w:rPr>
          <w:t xml:space="preserve">To send HTTP Request to a destination </w:t>
        </w:r>
      </w:ins>
      <w:ins w:id="1025" w:author="rkbansal" w:date="2019-12-30T11:18:00Z">
        <w:r>
          <w:rPr>
            <w:rFonts w:ascii="Cambria" w:eastAsia="Times New Roman" w:hAnsi="Cambria" w:cs="Times New Roman"/>
            <w:color w:val="222635"/>
            <w:sz w:val="29"/>
            <w:szCs w:val="29"/>
            <w:lang w:eastAsia="en-IN"/>
          </w:rPr>
          <w:t>employee service</w:t>
        </w:r>
      </w:ins>
      <w:ins w:id="1026" w:author="rkbansal" w:date="2019-12-30T11:17:00Z">
        <w:r w:rsidRPr="009A61F7">
          <w:rPr>
            <w:rFonts w:ascii="Cambria" w:eastAsia="Times New Roman" w:hAnsi="Cambria" w:cs="Times New Roman"/>
            <w:color w:val="222635"/>
            <w:sz w:val="29"/>
            <w:szCs w:val="29"/>
            <w:lang w:eastAsia="en-IN"/>
            <w:rPrChange w:id="1027"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028"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29" w:author="rkbansal" w:date="2019-12-30T11:18:00Z">
              <w:rPr>
                <w:rFonts w:ascii="Consolas" w:hAnsi="Consolas" w:cs="Consolas"/>
                <w:color w:val="3F5FBF"/>
                <w:sz w:val="20"/>
                <w:szCs w:val="20"/>
              </w:rPr>
            </w:rPrChange>
          </w:rPr>
          <w:t xml:space="preserve"> we will need to</w:t>
        </w:r>
      </w:ins>
      <w:ins w:id="1030" w:author="rkbansal" w:date="2019-12-30T11:18:00Z">
        <w:r>
          <w:rPr>
            <w:rFonts w:ascii="Cambria" w:eastAsia="Times New Roman" w:hAnsi="Cambria" w:cs="Times New Roman"/>
            <w:color w:val="222635"/>
            <w:sz w:val="29"/>
            <w:szCs w:val="29"/>
            <w:lang w:eastAsia="en-IN"/>
          </w:rPr>
          <w:t xml:space="preserve"> </w:t>
        </w:r>
      </w:ins>
      <w:ins w:id="1031" w:author="rkbansal" w:date="2019-12-30T11:17:00Z">
        <w:r w:rsidRPr="009A61F7">
          <w:rPr>
            <w:rFonts w:ascii="Cambria" w:eastAsia="Times New Roman" w:hAnsi="Cambria" w:cs="Times New Roman"/>
            <w:color w:val="222635"/>
            <w:sz w:val="29"/>
            <w:szCs w:val="29"/>
            <w:lang w:eastAsia="en-IN"/>
            <w:rPrChange w:id="1032"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033" w:author="rkbansal" w:date="2019-12-30T11:18:00Z">
              <w:rPr>
                <w:rFonts w:ascii="Consolas" w:hAnsi="Consolas" w:cs="Consolas"/>
                <w:b/>
                <w:bCs/>
                <w:color w:val="7F9FBF"/>
                <w:sz w:val="20"/>
                <w:szCs w:val="20"/>
              </w:rPr>
            </w:rPrChange>
          </w:rPr>
          <w:t>@FeignClient</w:t>
        </w:r>
      </w:ins>
      <w:ins w:id="1034" w:author="rkbansal" w:date="2019-12-30T11:18:00Z">
        <w:r>
          <w:rPr>
            <w:rFonts w:ascii="Cambria" w:eastAsia="Times New Roman" w:hAnsi="Cambria" w:cs="Times New Roman"/>
            <w:color w:val="222635"/>
            <w:sz w:val="29"/>
            <w:szCs w:val="29"/>
            <w:lang w:eastAsia="en-IN"/>
          </w:rPr>
          <w:t xml:space="preserve"> </w:t>
        </w:r>
      </w:ins>
      <w:ins w:id="1035" w:author="rkbansal" w:date="2019-12-30T11:17:00Z">
        <w:r w:rsidRPr="009A61F7">
          <w:rPr>
            <w:rFonts w:ascii="Cambria" w:eastAsia="Times New Roman" w:hAnsi="Cambria" w:cs="Times New Roman"/>
            <w:color w:val="222635"/>
            <w:sz w:val="29"/>
            <w:szCs w:val="29"/>
            <w:lang w:eastAsia="en-IN"/>
            <w:rPrChange w:id="1036"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037"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38"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03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40" w:author="rkbansal" w:date="2019-12-30T11:18:00Z">
              <w:rPr>
                <w:rFonts w:ascii="Consolas" w:hAnsi="Consolas" w:cs="Consolas"/>
                <w:color w:val="3F5FBF"/>
                <w:sz w:val="20"/>
                <w:szCs w:val="20"/>
              </w:rPr>
            </w:rPrChange>
          </w:rPr>
          <w:t>service under which the destination</w:t>
        </w:r>
      </w:ins>
      <w:ins w:id="1041" w:author="rkbansal" w:date="2019-12-30T11:18:00Z">
        <w:r>
          <w:rPr>
            <w:rFonts w:ascii="Cambria" w:eastAsia="Times New Roman" w:hAnsi="Cambria" w:cs="Times New Roman"/>
            <w:color w:val="222635"/>
            <w:sz w:val="29"/>
            <w:szCs w:val="29"/>
            <w:lang w:eastAsia="en-IN"/>
          </w:rPr>
          <w:t xml:space="preserve"> </w:t>
        </w:r>
      </w:ins>
      <w:ins w:id="1042" w:author="rkbansal" w:date="2019-12-30T11:17:00Z">
        <w:r w:rsidRPr="009A61F7">
          <w:rPr>
            <w:rFonts w:ascii="Cambria" w:eastAsia="Times New Roman" w:hAnsi="Cambria" w:cs="Times New Roman"/>
            <w:color w:val="222635"/>
            <w:sz w:val="29"/>
            <w:szCs w:val="29"/>
            <w:lang w:eastAsia="en-IN"/>
            <w:rPrChange w:id="1043"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44"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045"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046"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047" w:author="rkbansal" w:date="2019-12-27T19:49:00Z"/>
          <w:rFonts w:ascii="Cambria" w:eastAsia="Times New Roman" w:hAnsi="Cambria" w:cs="Times New Roman"/>
          <w:color w:val="222635"/>
          <w:sz w:val="29"/>
          <w:szCs w:val="29"/>
          <w:lang w:eastAsia="en-IN"/>
        </w:rPr>
      </w:pPr>
      <w:ins w:id="1048"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049" w:author="rkbansal" w:date="2019-12-27T19:43:00Z"/>
          <w:rStyle w:val="hl-comment"/>
          <w:b/>
          <w:bCs/>
        </w:rPr>
      </w:pPr>
      <w:ins w:id="1050"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051" w:author="rkbansal" w:date="2019-12-27T19:43:00Z">
        <w:r w:rsidR="00423757" w:rsidRPr="00FB4E73" w:rsidDel="00FB4E73">
          <w:rPr>
            <w:rStyle w:val="hl-comment"/>
            <w:b/>
            <w:bCs/>
            <w:rPrChange w:id="1052"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053" w:author="rkbansal" w:date="2019-12-27T19:50:00Z"/>
          <w:rStyle w:val="hl-comment"/>
          <w:b/>
          <w:bCs/>
        </w:rPr>
        <w:pPrChange w:id="1054" w:author="rkbansal" w:date="2019-12-27T19:54:00Z">
          <w:pPr>
            <w:pStyle w:val="Heading5"/>
          </w:pPr>
        </w:pPrChange>
      </w:pPr>
    </w:p>
    <w:p w14:paraId="17C38941" w14:textId="5FE7E162" w:rsidR="00FB4E73" w:rsidRDefault="00FB4E73" w:rsidP="00FB4E73">
      <w:pPr>
        <w:rPr>
          <w:ins w:id="1055" w:author="rkbansal" w:date="2019-12-27T19:50:00Z"/>
          <w:rFonts w:ascii="Cambria" w:hAnsi="Cambria"/>
          <w:color w:val="222635"/>
          <w:sz w:val="29"/>
          <w:szCs w:val="29"/>
          <w:shd w:val="clear" w:color="auto" w:fill="FFFFFF"/>
        </w:rPr>
      </w:pPr>
      <w:ins w:id="1056"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057" w:author="rkbansal" w:date="2020-02-17T22:12:00Z">
        <w:r w:rsidR="003E3FE2">
          <w:rPr>
            <w:rFonts w:ascii="Cambria" w:hAnsi="Cambria"/>
            <w:color w:val="222635"/>
            <w:sz w:val="29"/>
            <w:szCs w:val="29"/>
            <w:shd w:val="clear" w:color="auto" w:fill="FFFFFF"/>
          </w:rPr>
          <w:t>UserDetailsServiceImpl</w:t>
        </w:r>
      </w:ins>
      <w:ins w:id="1058"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059" w:author="rkbansal" w:date="2019-12-27T19:51:00Z"/>
        </w:rPr>
      </w:pPr>
      <w:ins w:id="1060"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061" w:author="rkbansal" w:date="2019-12-27T19:52:00Z"/>
          <w:rStyle w:val="Strong"/>
          <w:rFonts w:ascii="Cambria" w:hAnsi="Cambria"/>
          <w:color w:val="222635"/>
          <w:sz w:val="29"/>
          <w:szCs w:val="29"/>
          <w:shd w:val="clear" w:color="auto" w:fill="FFFFFF"/>
        </w:rPr>
      </w:pPr>
      <w:ins w:id="1062"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063" w:author="rkbansal" w:date="2020-02-17T22:14:00Z">
        <w:r w:rsidR="00B67511">
          <w:rPr>
            <w:rFonts w:ascii="Cambria" w:hAnsi="Cambria"/>
            <w:color w:val="222635"/>
            <w:sz w:val="29"/>
            <w:szCs w:val="29"/>
            <w:shd w:val="clear" w:color="auto" w:fill="FFFFFF"/>
          </w:rPr>
          <w:t>AuthServiceApplication</w:t>
        </w:r>
      </w:ins>
      <w:ins w:id="1064"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065" w:author="rkbansal" w:date="2019-12-27T19:49:00Z"/>
          <w:rPrChange w:id="1066" w:author="rkbansal" w:date="2019-12-27T19:50:00Z">
            <w:rPr>
              <w:ins w:id="1067" w:author="rkbansal" w:date="2019-12-27T19:49:00Z"/>
              <w:rFonts w:ascii="Consolas" w:hAnsi="Consolas"/>
              <w:color w:val="000000"/>
              <w:sz w:val="23"/>
              <w:szCs w:val="23"/>
            </w:rPr>
          </w:rPrChange>
        </w:rPr>
        <w:pPrChange w:id="106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069"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070" w:author="rkbansal" w:date="2019-12-27T19:53:00Z"/>
          <w:rFonts w:ascii="Cambria" w:hAnsi="Cambria"/>
          <w:color w:val="222635"/>
          <w:sz w:val="29"/>
          <w:szCs w:val="29"/>
        </w:rPr>
      </w:pPr>
      <w:ins w:id="1071"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072" w:author="rkbansal" w:date="2019-12-27T19:53:00Z"/>
          <w:b/>
          <w:bCs/>
          <w:rPrChange w:id="1073" w:author="rkbansal" w:date="2019-12-27T19:53:00Z">
            <w:rPr>
              <w:ins w:id="1074" w:author="rkbansal" w:date="2019-12-27T19:53:00Z"/>
            </w:rPr>
          </w:rPrChange>
        </w:rPr>
        <w:pPrChange w:id="1075" w:author="rkbansal" w:date="2019-12-27T19:53:00Z">
          <w:pPr>
            <w:pStyle w:val="Heading2"/>
            <w:shd w:val="clear" w:color="auto" w:fill="FFFFFF"/>
            <w:spacing w:before="300" w:after="75"/>
          </w:pPr>
        </w:pPrChange>
      </w:pPr>
      <w:ins w:id="1076" w:author="rkbansal" w:date="2019-12-27T19:53:00Z">
        <w:r w:rsidRPr="006C1C8C">
          <w:rPr>
            <w:b/>
            <w:bCs/>
            <w:rPrChange w:id="1077"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078" w:author="rkbansal" w:date="2019-12-27T19:53:00Z"/>
          <w:rFonts w:ascii="Cambria" w:hAnsi="Cambria"/>
          <w:color w:val="222635"/>
          <w:sz w:val="29"/>
          <w:szCs w:val="29"/>
        </w:rPr>
      </w:pPr>
      <w:ins w:id="1079"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080" w:author="rkbansal" w:date="2019-12-27T19:53:00Z"/>
          <w:rFonts w:ascii="Cambria" w:hAnsi="Cambria"/>
          <w:color w:val="222635"/>
          <w:sz w:val="29"/>
          <w:szCs w:val="29"/>
        </w:rPr>
      </w:pPr>
      <w:ins w:id="1081"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082" w:author="rkbansal" w:date="2019-12-27T19:53:00Z"/>
          <w:rFonts w:ascii="Cambria" w:hAnsi="Cambria"/>
          <w:color w:val="222635"/>
          <w:sz w:val="29"/>
          <w:szCs w:val="29"/>
        </w:rPr>
      </w:pPr>
      <w:ins w:id="1083"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084" w:author="rkbansal" w:date="2019-12-27T19:53:00Z"/>
          <w:rFonts w:ascii="Cambria" w:hAnsi="Cambria"/>
          <w:color w:val="222635"/>
          <w:sz w:val="29"/>
          <w:szCs w:val="29"/>
        </w:rPr>
      </w:pPr>
      <w:ins w:id="1085"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086" w:author="rkbansal" w:date="2019-12-27T19:53:00Z"/>
          <w:rFonts w:ascii="Cambria" w:hAnsi="Cambria"/>
          <w:color w:val="222635"/>
          <w:sz w:val="29"/>
          <w:szCs w:val="29"/>
        </w:rPr>
      </w:pPr>
      <w:ins w:id="1087" w:author="rkbansal" w:date="2020-02-17T22:14:00Z">
        <w:r>
          <w:rPr>
            <w:rFonts w:ascii="Cambria" w:hAnsi="Cambria"/>
            <w:color w:val="222635"/>
            <w:sz w:val="29"/>
            <w:szCs w:val="29"/>
          </w:rPr>
          <w:t>Now</w:t>
        </w:r>
      </w:ins>
      <w:ins w:id="1088"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089" w:author="rkbansal" w:date="2019-12-27T19:43:00Z"/>
          <w:b/>
          <w:bCs/>
          <w:rPrChange w:id="1090" w:author="rkbansal" w:date="2019-12-27T19:48:00Z">
            <w:rPr>
              <w:del w:id="1091" w:author="rkbansal" w:date="2019-12-27T19:43:00Z"/>
              <w:rFonts w:ascii="Consolas" w:hAnsi="Consolas"/>
              <w:color w:val="000000"/>
              <w:sz w:val="23"/>
              <w:szCs w:val="23"/>
            </w:rPr>
          </w:rPrChange>
        </w:rPr>
        <w:pPrChange w:id="109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93" w:author="rkbansal" w:date="2019-12-27T19:43:00Z">
        <w:r w:rsidRPr="00FB4E73" w:rsidDel="00FB4E73">
          <w:rPr>
            <w:rStyle w:val="hl-attribute"/>
            <w:b/>
            <w:bCs/>
            <w:rPrChange w:id="1094" w:author="rkbansal" w:date="2019-12-27T19:48:00Z">
              <w:rPr>
                <w:rStyle w:val="hl-attribute"/>
                <w:rFonts w:ascii="Consolas" w:hAnsi="Consolas"/>
                <w:color w:val="7F007F"/>
                <w:sz w:val="23"/>
                <w:szCs w:val="23"/>
              </w:rPr>
            </w:rPrChange>
          </w:rPr>
          <w:delText>feign</w:delText>
        </w:r>
        <w:r w:rsidRPr="00FB4E73" w:rsidDel="00FB4E73">
          <w:rPr>
            <w:b/>
            <w:bCs/>
            <w:rPrChange w:id="1095"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096" w:author="rkbansal" w:date="2019-12-27T19:43:00Z"/>
          <w:b/>
          <w:bCs/>
          <w:rPrChange w:id="1097" w:author="rkbansal" w:date="2019-12-27T19:48:00Z">
            <w:rPr>
              <w:del w:id="1098" w:author="rkbansal" w:date="2019-12-27T19:43:00Z"/>
              <w:rFonts w:ascii="Consolas" w:hAnsi="Consolas"/>
              <w:color w:val="000000"/>
              <w:sz w:val="23"/>
              <w:szCs w:val="23"/>
            </w:rPr>
          </w:rPrChange>
        </w:rPr>
        <w:pPrChange w:id="10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0" w:author="rkbansal" w:date="2019-12-27T19:43:00Z">
        <w:r w:rsidRPr="00FB4E73" w:rsidDel="00FB4E73">
          <w:rPr>
            <w:rStyle w:val="hl-attribute"/>
            <w:b/>
            <w:bCs/>
            <w:rPrChange w:id="1101" w:author="rkbansal" w:date="2019-12-27T19:48:00Z">
              <w:rPr>
                <w:rStyle w:val="hl-attribute"/>
                <w:rFonts w:ascii="Consolas" w:hAnsi="Consolas"/>
                <w:color w:val="7F007F"/>
                <w:sz w:val="23"/>
                <w:szCs w:val="23"/>
              </w:rPr>
            </w:rPrChange>
          </w:rPr>
          <w:delText xml:space="preserve">  hystrix</w:delText>
        </w:r>
        <w:r w:rsidRPr="00FB4E73" w:rsidDel="00FB4E73">
          <w:rPr>
            <w:b/>
            <w:bCs/>
            <w:rPrChange w:id="1102"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103" w:author="rkbansal" w:date="2019-12-27T19:43:00Z"/>
          <w:b/>
          <w:bCs/>
          <w:rPrChange w:id="1104" w:author="rkbansal" w:date="2019-12-27T19:48:00Z">
            <w:rPr>
              <w:del w:id="1105" w:author="rkbansal" w:date="2019-12-27T19:43:00Z"/>
              <w:rFonts w:ascii="Consolas" w:hAnsi="Consolas"/>
              <w:color w:val="000000"/>
              <w:sz w:val="23"/>
              <w:szCs w:val="23"/>
            </w:rPr>
          </w:rPrChange>
        </w:rPr>
        <w:pPrChange w:id="11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7" w:author="rkbansal" w:date="2019-12-27T19:43:00Z">
        <w:r w:rsidRPr="00FB4E73" w:rsidDel="00FB4E73">
          <w:rPr>
            <w:rStyle w:val="hl-attribute"/>
            <w:b/>
            <w:bCs/>
            <w:rPrChange w:id="1108" w:author="rkbansal" w:date="2019-12-27T19:48:00Z">
              <w:rPr>
                <w:rStyle w:val="hl-attribute"/>
                <w:rFonts w:ascii="Consolas" w:hAnsi="Consolas"/>
                <w:color w:val="7F007F"/>
                <w:sz w:val="23"/>
                <w:szCs w:val="23"/>
              </w:rPr>
            </w:rPrChange>
          </w:rPr>
          <w:delText xml:space="preserve">    enabled</w:delText>
        </w:r>
        <w:r w:rsidRPr="00FB4E73" w:rsidDel="00FB4E73">
          <w:rPr>
            <w:b/>
            <w:bCs/>
            <w:rPrChange w:id="1109" w:author="rkbansal" w:date="2019-12-27T19:48:00Z">
              <w:rPr>
                <w:rFonts w:ascii="Consolas" w:hAnsi="Consolas"/>
                <w:color w:val="000000"/>
                <w:sz w:val="23"/>
                <w:szCs w:val="23"/>
              </w:rPr>
            </w:rPrChange>
          </w:rPr>
          <w:delText xml:space="preserve">: </w:delText>
        </w:r>
        <w:r w:rsidRPr="00FB4E73" w:rsidDel="00FB4E73">
          <w:rPr>
            <w:rStyle w:val="hl-keyword"/>
            <w:b/>
            <w:bCs/>
            <w:rPrChange w:id="1110"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111" w:author="rkbansal" w:date="2019-12-27T19:43:00Z"/>
          <w:b/>
          <w:bCs/>
          <w:rPrChange w:id="1112" w:author="rkbansal" w:date="2019-12-27T19:48:00Z">
            <w:rPr>
              <w:del w:id="1113" w:author="rkbansal" w:date="2019-12-27T19:43:00Z"/>
              <w:rFonts w:ascii="Consolas" w:hAnsi="Consolas"/>
              <w:color w:val="000000"/>
              <w:sz w:val="23"/>
              <w:szCs w:val="23"/>
            </w:rPr>
          </w:rPrChange>
        </w:rPr>
        <w:pPrChange w:id="111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115" w:author="rkbansal" w:date="2019-12-27T19:43:00Z"/>
          <w:b/>
          <w:bCs/>
          <w:rPrChange w:id="1116" w:author="rkbansal" w:date="2019-12-27T19:48:00Z">
            <w:rPr>
              <w:del w:id="1117" w:author="rkbansal" w:date="2019-12-27T19:43:00Z"/>
              <w:rFonts w:ascii="Consolas" w:hAnsi="Consolas"/>
              <w:color w:val="000000"/>
              <w:sz w:val="23"/>
              <w:szCs w:val="23"/>
            </w:rPr>
          </w:rPrChange>
        </w:rPr>
        <w:pPrChange w:id="111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19" w:author="rkbansal" w:date="2019-12-27T19:43:00Z">
        <w:r w:rsidRPr="00FB4E73" w:rsidDel="00FB4E73">
          <w:rPr>
            <w:rStyle w:val="hl-comment"/>
            <w:b/>
            <w:bCs/>
            <w:rPrChange w:id="1120"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121" w:author="rkbansal" w:date="2019-12-27T19:43:00Z"/>
          <w:b/>
          <w:bCs/>
          <w:rPrChange w:id="1122" w:author="rkbansal" w:date="2019-12-27T19:48:00Z">
            <w:rPr>
              <w:del w:id="1123" w:author="rkbansal" w:date="2019-12-27T19:43:00Z"/>
              <w:rFonts w:ascii="Consolas" w:hAnsi="Consolas"/>
              <w:color w:val="000000"/>
              <w:sz w:val="23"/>
              <w:szCs w:val="23"/>
            </w:rPr>
          </w:rPrChange>
        </w:rPr>
        <w:pPrChange w:id="112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5" w:author="rkbansal" w:date="2019-12-27T19:43:00Z">
        <w:r w:rsidRPr="00FB4E73" w:rsidDel="00FB4E73">
          <w:rPr>
            <w:rStyle w:val="hl-attribute"/>
            <w:b/>
            <w:bCs/>
            <w:rPrChange w:id="1126" w:author="rkbansal" w:date="2019-12-27T19:48:00Z">
              <w:rPr>
                <w:rStyle w:val="hl-attribute"/>
                <w:rFonts w:ascii="Consolas" w:hAnsi="Consolas"/>
                <w:color w:val="7F007F"/>
                <w:sz w:val="23"/>
                <w:szCs w:val="23"/>
              </w:rPr>
            </w:rPrChange>
          </w:rPr>
          <w:delText>hystrix</w:delText>
        </w:r>
        <w:r w:rsidRPr="00FB4E73" w:rsidDel="00FB4E73">
          <w:rPr>
            <w:b/>
            <w:bCs/>
            <w:rPrChange w:id="1127"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128" w:author="rkbansal" w:date="2019-12-27T19:43:00Z"/>
          <w:b/>
          <w:bCs/>
          <w:rPrChange w:id="1129" w:author="rkbansal" w:date="2019-12-27T19:48:00Z">
            <w:rPr>
              <w:del w:id="1130" w:author="rkbansal" w:date="2019-12-27T19:43:00Z"/>
              <w:rFonts w:ascii="Consolas" w:hAnsi="Consolas"/>
              <w:color w:val="000000"/>
              <w:sz w:val="23"/>
              <w:szCs w:val="23"/>
            </w:rPr>
          </w:rPrChange>
        </w:rPr>
        <w:pPrChange w:id="113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2" w:author="rkbansal" w:date="2019-12-27T19:43:00Z">
        <w:r w:rsidRPr="00FB4E73" w:rsidDel="00FB4E73">
          <w:rPr>
            <w:rStyle w:val="hl-attribute"/>
            <w:b/>
            <w:bCs/>
            <w:rPrChange w:id="1133" w:author="rkbansal" w:date="2019-12-27T19:48:00Z">
              <w:rPr>
                <w:rStyle w:val="hl-attribute"/>
                <w:rFonts w:ascii="Consolas" w:hAnsi="Consolas"/>
                <w:color w:val="7F007F"/>
                <w:sz w:val="23"/>
                <w:szCs w:val="23"/>
              </w:rPr>
            </w:rPrChange>
          </w:rPr>
          <w:delText xml:space="preserve">  command</w:delText>
        </w:r>
        <w:r w:rsidRPr="00FB4E73" w:rsidDel="00FB4E73">
          <w:rPr>
            <w:b/>
            <w:bCs/>
            <w:rPrChange w:id="1134"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135" w:author="rkbansal" w:date="2019-12-27T19:43:00Z"/>
          <w:b/>
          <w:bCs/>
          <w:rPrChange w:id="1136" w:author="rkbansal" w:date="2019-12-27T19:48:00Z">
            <w:rPr>
              <w:del w:id="1137" w:author="rkbansal" w:date="2019-12-27T19:43:00Z"/>
              <w:rFonts w:ascii="Consolas" w:hAnsi="Consolas"/>
              <w:color w:val="000000"/>
              <w:sz w:val="23"/>
              <w:szCs w:val="23"/>
            </w:rPr>
          </w:rPrChange>
        </w:rPr>
        <w:pPrChange w:id="113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9" w:author="rkbansal" w:date="2019-12-27T19:43:00Z">
        <w:r w:rsidRPr="00FB4E73" w:rsidDel="00FB4E73">
          <w:rPr>
            <w:rStyle w:val="hl-attribute"/>
            <w:b/>
            <w:bCs/>
            <w:rPrChange w:id="1140" w:author="rkbansal" w:date="2019-12-27T19:48:00Z">
              <w:rPr>
                <w:rStyle w:val="hl-attribute"/>
                <w:rFonts w:ascii="Consolas" w:hAnsi="Consolas"/>
                <w:color w:val="7F007F"/>
                <w:sz w:val="23"/>
                <w:szCs w:val="23"/>
              </w:rPr>
            </w:rPrChange>
          </w:rPr>
          <w:delText xml:space="preserve">    default</w:delText>
        </w:r>
        <w:r w:rsidRPr="00FB4E73" w:rsidDel="00FB4E73">
          <w:rPr>
            <w:b/>
            <w:bCs/>
            <w:rPrChange w:id="1141"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142" w:author="rkbansal" w:date="2019-12-27T19:43:00Z"/>
          <w:b/>
          <w:bCs/>
          <w:rPrChange w:id="1143" w:author="rkbansal" w:date="2019-12-27T19:48:00Z">
            <w:rPr>
              <w:del w:id="1144" w:author="rkbansal" w:date="2019-12-27T19:43:00Z"/>
              <w:rFonts w:ascii="Consolas" w:hAnsi="Consolas"/>
              <w:color w:val="000000"/>
              <w:sz w:val="23"/>
              <w:szCs w:val="23"/>
            </w:rPr>
          </w:rPrChange>
        </w:rPr>
        <w:pPrChange w:id="114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6" w:author="rkbansal" w:date="2019-12-27T19:43:00Z">
        <w:r w:rsidRPr="00FB4E73" w:rsidDel="00FB4E73">
          <w:rPr>
            <w:rStyle w:val="hl-attribute"/>
            <w:b/>
            <w:bCs/>
            <w:rPrChange w:id="1147"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148"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149" w:author="rkbansal" w:date="2019-12-27T19:43:00Z"/>
          <w:b/>
          <w:bCs/>
          <w:rPrChange w:id="1150" w:author="rkbansal" w:date="2019-12-27T19:48:00Z">
            <w:rPr>
              <w:del w:id="1151" w:author="rkbansal" w:date="2019-12-27T19:43:00Z"/>
              <w:rFonts w:ascii="Consolas" w:hAnsi="Consolas"/>
              <w:color w:val="000000"/>
              <w:sz w:val="23"/>
              <w:szCs w:val="23"/>
            </w:rPr>
          </w:rPrChange>
        </w:rPr>
        <w:pPrChange w:id="115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53" w:author="rkbansal" w:date="2019-12-27T19:43:00Z">
        <w:r w:rsidRPr="00FB4E73" w:rsidDel="00FB4E73">
          <w:rPr>
            <w:rStyle w:val="hl-attribute"/>
            <w:b/>
            <w:bCs/>
            <w:rPrChange w:id="1154"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155"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156" w:author="rkbansal" w:date="2019-12-27T19:43:00Z"/>
          <w:b/>
          <w:bCs/>
          <w:rPrChange w:id="1157" w:author="rkbansal" w:date="2019-12-27T19:48:00Z">
            <w:rPr>
              <w:del w:id="1158" w:author="rkbansal" w:date="2019-12-27T19:43:00Z"/>
              <w:rFonts w:ascii="Consolas" w:hAnsi="Consolas"/>
              <w:color w:val="000000"/>
              <w:sz w:val="23"/>
              <w:szCs w:val="23"/>
            </w:rPr>
          </w:rPrChange>
        </w:rPr>
        <w:pPrChange w:id="115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60" w:author="rkbansal" w:date="2019-12-27T19:43:00Z">
        <w:r w:rsidRPr="00FB4E73" w:rsidDel="00FB4E73">
          <w:rPr>
            <w:rStyle w:val="hl-attribute"/>
            <w:b/>
            <w:bCs/>
            <w:rPrChange w:id="1161"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162" w:author="rkbansal" w:date="2019-12-27T19:48:00Z">
              <w:rPr>
                <w:rFonts w:ascii="Consolas" w:hAnsi="Consolas"/>
                <w:color w:val="000000"/>
                <w:sz w:val="23"/>
                <w:szCs w:val="23"/>
              </w:rPr>
            </w:rPrChange>
          </w:rPr>
          <w:delText>: SEMAPHORE</w:delText>
        </w:r>
        <w:bookmarkStart w:id="1163" w:name="_creating_feign_clients_manually"/>
        <w:bookmarkEnd w:id="1163"/>
      </w:del>
    </w:p>
    <w:p w14:paraId="0D0C0733" w14:textId="1D9C67CD" w:rsidR="00803BB9" w:rsidRPr="00FB4E73" w:rsidDel="00FB4E73" w:rsidRDefault="00803BB9">
      <w:pPr>
        <w:pStyle w:val="Heading5"/>
        <w:rPr>
          <w:del w:id="1164" w:author="rkbansal" w:date="2019-12-27T19:43:00Z"/>
          <w:rStyle w:val="Strong"/>
          <w:rPrChange w:id="1165" w:author="rkbansal" w:date="2019-12-27T19:48:00Z">
            <w:rPr>
              <w:del w:id="1166" w:author="rkbansal" w:date="2019-12-27T19:43:00Z"/>
              <w:rStyle w:val="Strong"/>
              <w:rFonts w:ascii="Courier New" w:hAnsi="Courier New" w:cs="Lucida Sans Unicode"/>
              <w:i/>
              <w:iCs/>
              <w:spacing w:val="-3"/>
              <w:sz w:val="20"/>
              <w:szCs w:val="20"/>
              <w:lang w:eastAsia="en-IN"/>
            </w:rPr>
          </w:rPrChange>
        </w:rPr>
        <w:pPrChange w:id="1167" w:author="rkbansal" w:date="2019-12-27T19:48:00Z">
          <w:pPr>
            <w:shd w:val="clear" w:color="auto" w:fill="FFFFFF"/>
            <w:spacing w:after="240" w:line="240" w:lineRule="auto"/>
            <w:ind w:firstLine="714"/>
            <w:jc w:val="both"/>
          </w:pPr>
        </w:pPrChange>
      </w:pPr>
      <w:del w:id="1168" w:author="rkbansal" w:date="2019-12-27T19:43:00Z">
        <w:r w:rsidRPr="00FB4E73" w:rsidDel="00FB4E73">
          <w:rPr>
            <w:rStyle w:val="Strong"/>
            <w:rPrChange w:id="1169"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170" w:author="rkbansal" w:date="2019-12-27T19:48:00Z">
            <w:rPr>
              <w:rStyle w:val="Strong"/>
              <w:rFonts w:eastAsia="Times New Roman" w:cs="Times New Roman"/>
              <w:b w:val="0"/>
              <w:bCs w:val="0"/>
              <w:spacing w:val="-1"/>
              <w:lang w:eastAsia="en-IN"/>
            </w:rPr>
          </w:rPrChange>
        </w:rPr>
        <w:pPrChange w:id="1171"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172"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173" w:author="Rajiv Bansal" w:date="2019-08-04T11:27:00Z"/>
          <w:rFonts w:ascii="Segoe UI" w:hAnsi="Segoe UI" w:cs="Segoe UI"/>
          <w:color w:val="000000"/>
        </w:rPr>
      </w:pPr>
      <w:ins w:id="1174"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5" w:author="Rajiv Bansal" w:date="2019-08-04T11:27:00Z"/>
          <w:rFonts w:ascii="inherit" w:hAnsi="inherit"/>
          <w:color w:val="000000"/>
          <w:sz w:val="22"/>
          <w:szCs w:val="22"/>
        </w:rPr>
      </w:pPr>
      <w:ins w:id="1176"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7"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8" w:author="Rajiv Bansal" w:date="2019-08-04T11:27:00Z"/>
          <w:rFonts w:ascii="inherit" w:hAnsi="inherit"/>
          <w:color w:val="000000"/>
          <w:sz w:val="22"/>
          <w:szCs w:val="22"/>
        </w:rPr>
      </w:pPr>
      <w:ins w:id="1179"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0" w:author="Rajiv Bansal" w:date="2019-08-04T11:27:00Z"/>
          <w:rFonts w:ascii="inherit" w:hAnsi="inherit"/>
          <w:color w:val="000000"/>
          <w:sz w:val="22"/>
          <w:szCs w:val="22"/>
        </w:rPr>
      </w:pPr>
      <w:ins w:id="1181"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2" w:author="Rajiv Bansal" w:date="2019-08-04T11:27:00Z"/>
          <w:rFonts w:ascii="inherit" w:hAnsi="inherit"/>
          <w:color w:val="000000"/>
          <w:sz w:val="22"/>
          <w:szCs w:val="22"/>
        </w:rPr>
      </w:pPr>
      <w:ins w:id="1183"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4" w:author="Rajiv Bansal" w:date="2019-08-04T11:27:00Z"/>
          <w:rFonts w:ascii="inherit" w:hAnsi="inherit"/>
          <w:color w:val="000000"/>
          <w:sz w:val="22"/>
          <w:szCs w:val="22"/>
        </w:rPr>
      </w:pPr>
      <w:ins w:id="1185"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6" w:author="Rajiv Bansal" w:date="2019-08-04T11:27:00Z"/>
          <w:rFonts w:ascii="inherit" w:hAnsi="inherit"/>
          <w:color w:val="000000"/>
          <w:sz w:val="22"/>
          <w:szCs w:val="22"/>
        </w:rPr>
      </w:pPr>
      <w:ins w:id="1187"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8" w:author="Rajiv Bansal" w:date="2019-08-04T11:27:00Z"/>
          <w:rFonts w:ascii="inherit" w:hAnsi="inherit"/>
          <w:color w:val="000000"/>
          <w:sz w:val="22"/>
          <w:szCs w:val="22"/>
        </w:rPr>
      </w:pPr>
      <w:ins w:id="1189"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190" w:author="Rajiv Bansal" w:date="2019-08-04T11:27:00Z"/>
          <w:rFonts w:ascii="Segoe UI" w:hAnsi="Segoe UI" w:cs="Segoe UI"/>
          <w:color w:val="000000"/>
          <w:sz w:val="36"/>
          <w:szCs w:val="36"/>
        </w:rPr>
        <w:pPrChange w:id="1191" w:author="Rajiv Bansal" w:date="2019-08-04T11:28:00Z">
          <w:pPr>
            <w:pStyle w:val="Heading2"/>
            <w:pBdr>
              <w:bottom w:val="single" w:sz="6" w:space="4" w:color="EAECEF"/>
            </w:pBdr>
            <w:shd w:val="clear" w:color="auto" w:fill="FFFFFF"/>
            <w:spacing w:before="450" w:after="240"/>
          </w:pPr>
        </w:pPrChange>
      </w:pPr>
      <w:ins w:id="1192"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193" w:author="Rajiv Bansal" w:date="2019-08-04T11:27:00Z"/>
          <w:rFonts w:ascii="Segoe UI" w:hAnsi="Segoe UI" w:cs="Segoe UI"/>
          <w:color w:val="000000"/>
        </w:rPr>
      </w:pPr>
      <w:ins w:id="1194"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195" w:author="Rajiv Bansal" w:date="2019-08-04T11:27:00Z"/>
          <w:rFonts w:ascii="Segoe UI" w:hAnsi="Segoe UI" w:cs="Segoe UI"/>
          <w:color w:val="000000"/>
        </w:rPr>
      </w:pPr>
      <w:ins w:id="1196"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197" w:author="Rajiv Bansal" w:date="2019-08-04T11:27:00Z"/>
          <w:rFonts w:ascii="Segoe UI" w:hAnsi="Segoe UI" w:cs="Segoe UI"/>
          <w:color w:val="000000"/>
          <w:sz w:val="29"/>
          <w:szCs w:val="29"/>
        </w:rPr>
        <w:pPrChange w:id="1198" w:author="Rajiv Bansal" w:date="2019-08-04T11:28:00Z">
          <w:pPr>
            <w:pStyle w:val="Heading4"/>
            <w:shd w:val="clear" w:color="auto" w:fill="FFFFFF"/>
            <w:spacing w:before="360" w:after="240"/>
          </w:pPr>
        </w:pPrChange>
      </w:pPr>
      <w:ins w:id="1199"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200" w:author="Rajiv Bansal" w:date="2019-08-04T11:27:00Z"/>
          <w:rFonts w:ascii="Segoe UI" w:hAnsi="Segoe UI" w:cs="Segoe UI"/>
          <w:color w:val="000000"/>
        </w:rPr>
      </w:pPr>
      <w:ins w:id="1201"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202" w:author="Rajiv Bansal" w:date="2019-08-04T11:27:00Z"/>
          <w:rFonts w:ascii="Segoe UI" w:hAnsi="Segoe UI" w:cs="Segoe UI"/>
          <w:color w:val="000000"/>
        </w:rPr>
      </w:pPr>
      <w:ins w:id="1203"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204" w:author="Rajiv Bansal" w:date="2019-08-04T11:27:00Z"/>
          <w:rFonts w:ascii="Segoe UI" w:hAnsi="Segoe UI" w:cs="Segoe UI"/>
          <w:color w:val="000000"/>
        </w:rPr>
        <w:pPrChange w:id="1205" w:author="Rajiv Bansal" w:date="2019-08-04T11:28:00Z">
          <w:pPr>
            <w:pStyle w:val="Heading2"/>
            <w:pBdr>
              <w:bottom w:val="single" w:sz="6" w:space="4" w:color="EAECEF"/>
            </w:pBdr>
            <w:shd w:val="clear" w:color="auto" w:fill="FFFFFF"/>
            <w:spacing w:before="450" w:after="240"/>
          </w:pPr>
        </w:pPrChange>
      </w:pPr>
      <w:ins w:id="1206"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207" w:author="Rajiv Bansal" w:date="2019-08-04T11:27:00Z"/>
          <w:rFonts w:ascii="Segoe UI" w:hAnsi="Segoe UI" w:cs="Segoe UI"/>
          <w:color w:val="000000"/>
        </w:rPr>
      </w:pPr>
      <w:ins w:id="1208"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209" w:author="Rajiv Bansal" w:date="2019-08-04T11:27:00Z"/>
          <w:rFonts w:ascii="Segoe UI" w:hAnsi="Segoe UI" w:cs="Segoe UI"/>
          <w:color w:val="000000"/>
        </w:rPr>
      </w:pPr>
      <w:ins w:id="1210"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211" w:author="Rajiv Bansal" w:date="2019-08-04T11:27:00Z"/>
          <w:rFonts w:ascii="Segoe UI" w:hAnsi="Segoe UI" w:cs="Segoe UI"/>
          <w:color w:val="000000"/>
        </w:rPr>
      </w:pPr>
      <w:ins w:id="1212"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213" w:author="Rajiv Bansal" w:date="2019-08-04T11:27:00Z"/>
          <w:rFonts w:ascii="Segoe UI" w:hAnsi="Segoe UI" w:cs="Segoe UI"/>
          <w:color w:val="000000"/>
        </w:rPr>
      </w:pPr>
      <w:ins w:id="1214"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215" w:author="Rajiv Bansal" w:date="2019-08-04T11:27:00Z"/>
          <w:rFonts w:ascii="Segoe UI" w:hAnsi="Segoe UI" w:cs="Segoe UI"/>
          <w:color w:val="000000"/>
        </w:rPr>
        <w:pPrChange w:id="1216" w:author="Rajiv Bansal" w:date="2019-08-04T11:28:00Z">
          <w:pPr>
            <w:pStyle w:val="Heading2"/>
            <w:pBdr>
              <w:bottom w:val="single" w:sz="6" w:space="4" w:color="EAECEF"/>
            </w:pBdr>
            <w:shd w:val="clear" w:color="auto" w:fill="FFFFFF"/>
            <w:spacing w:before="450" w:after="240"/>
          </w:pPr>
        </w:pPrChange>
      </w:pPr>
      <w:ins w:id="1217"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218" w:author="Rajiv Bansal" w:date="2019-08-04T11:27:00Z"/>
          <w:rFonts w:ascii="Segoe UI" w:hAnsi="Segoe UI" w:cs="Segoe UI"/>
          <w:color w:val="000000"/>
        </w:rPr>
      </w:pPr>
      <w:ins w:id="1219"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220" w:author="Rajiv Bansal" w:date="2019-08-04T11:27:00Z"/>
          <w:rFonts w:ascii="Segoe UI" w:hAnsi="Segoe UI" w:cs="Segoe UI"/>
          <w:color w:val="000000"/>
        </w:rPr>
      </w:pPr>
      <w:ins w:id="1221"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222" w:author="Rajiv Bansal" w:date="2019-08-04T11:27:00Z"/>
          <w:rFonts w:ascii="Segoe UI" w:hAnsi="Segoe UI" w:cs="Segoe UI"/>
          <w:color w:val="000000"/>
        </w:rPr>
      </w:pPr>
      <w:ins w:id="1223"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224" w:author="Rajiv Bansal" w:date="2019-08-04T11:27:00Z"/>
          <w:rFonts w:ascii="Segoe UI" w:hAnsi="Segoe UI" w:cs="Segoe UI"/>
          <w:color w:val="000000"/>
        </w:rPr>
      </w:pPr>
      <w:ins w:id="1225"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226" w:author="Rajiv Bansal" w:date="2019-08-04T11:27:00Z"/>
          <w:rFonts w:ascii="Segoe UI" w:hAnsi="Segoe UI" w:cs="Segoe UI"/>
          <w:color w:val="000000"/>
        </w:rPr>
      </w:pPr>
      <w:ins w:id="1227"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228" w:author="Rajiv Bansal" w:date="2019-08-04T11:27:00Z"/>
          <w:rFonts w:ascii="Segoe UI" w:hAnsi="Segoe UI" w:cs="Segoe UI"/>
          <w:color w:val="000000"/>
        </w:rPr>
      </w:pPr>
      <w:ins w:id="1229"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230"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231" w:author="Rajiv Bansal" w:date="2019-08-04T11:27:00Z"/>
              </w:rPr>
            </w:pPr>
            <w:ins w:id="1232" w:author="Rajiv Bansal" w:date="2019-08-04T11:27:00Z">
              <w:r>
                <w:t>pom.xml</w:t>
              </w:r>
            </w:ins>
          </w:p>
        </w:tc>
      </w:tr>
      <w:tr w:rsidR="00423757" w14:paraId="3867CCA5" w14:textId="77777777" w:rsidTr="00423757">
        <w:trPr>
          <w:ins w:id="1233" w:author="Rajiv Bansal" w:date="2019-08-04T11:27:00Z"/>
        </w:trPr>
        <w:tc>
          <w:tcPr>
            <w:tcW w:w="15495" w:type="dxa"/>
            <w:vAlign w:val="center"/>
            <w:hideMark/>
          </w:tcPr>
          <w:p w14:paraId="408A0C3F" w14:textId="77777777" w:rsidR="00423757" w:rsidRDefault="00423757" w:rsidP="00423757">
            <w:pPr>
              <w:rPr>
                <w:ins w:id="1234" w:author="Rajiv Bansal" w:date="2019-08-04T11:27:00Z"/>
              </w:rPr>
            </w:pPr>
            <w:ins w:id="1235" w:author="Rajiv Bansal" w:date="2019-08-04T11:27:00Z">
              <w:r>
                <w:rPr>
                  <w:rStyle w:val="HTMLCode"/>
                  <w:rFonts w:eastAsiaTheme="minorHAnsi"/>
                </w:rPr>
                <w:t>&lt;dependency&gt;</w:t>
              </w:r>
            </w:ins>
          </w:p>
          <w:p w14:paraId="0B04A588" w14:textId="77777777" w:rsidR="00423757" w:rsidRDefault="00423757" w:rsidP="00423757">
            <w:pPr>
              <w:rPr>
                <w:ins w:id="1236" w:author="Rajiv Bansal" w:date="2019-08-04T11:27:00Z"/>
              </w:rPr>
            </w:pPr>
            <w:ins w:id="1237"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238" w:author="Rajiv Bansal" w:date="2019-08-04T11:27:00Z"/>
              </w:rPr>
            </w:pPr>
            <w:ins w:id="1239"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240" w:author="Rajiv Bansal" w:date="2019-08-04T11:27:00Z"/>
              </w:rPr>
            </w:pPr>
            <w:ins w:id="1241"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242" w:author="Rajiv Bansal" w:date="2019-08-04T11:27:00Z"/>
              </w:rPr>
            </w:pPr>
            <w:ins w:id="1243" w:author="Rajiv Bansal" w:date="2019-08-04T11:27:00Z">
              <w:r>
                <w:rPr>
                  <w:rStyle w:val="HTMLCode"/>
                  <w:rFonts w:eastAsiaTheme="minorHAnsi"/>
                </w:rPr>
                <w:t>&lt;/dependency&gt;</w:t>
              </w:r>
            </w:ins>
          </w:p>
        </w:tc>
      </w:tr>
    </w:tbl>
    <w:p w14:paraId="0122B8B3" w14:textId="77777777" w:rsidR="00423757" w:rsidRDefault="00423757">
      <w:pPr>
        <w:pStyle w:val="Heading5"/>
        <w:rPr>
          <w:ins w:id="1244" w:author="Rajiv Bansal" w:date="2019-08-04T11:27:00Z"/>
          <w:rFonts w:ascii="Segoe UI" w:hAnsi="Segoe UI" w:cs="Segoe UI"/>
          <w:color w:val="000000"/>
          <w:sz w:val="36"/>
          <w:szCs w:val="36"/>
        </w:rPr>
        <w:pPrChange w:id="1245" w:author="Rajiv Bansal" w:date="2019-08-04T11:28:00Z">
          <w:pPr>
            <w:pStyle w:val="Heading2"/>
            <w:pBdr>
              <w:bottom w:val="single" w:sz="6" w:space="4" w:color="EAECEF"/>
            </w:pBdr>
            <w:shd w:val="clear" w:color="auto" w:fill="FFFFFF"/>
            <w:spacing w:before="450" w:after="240"/>
          </w:pPr>
        </w:pPrChange>
      </w:pPr>
      <w:ins w:id="1246"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247" w:author="Rajiv Bansal" w:date="2019-08-04T11:27:00Z"/>
          <w:rFonts w:ascii="Segoe UI" w:hAnsi="Segoe UI" w:cs="Segoe UI"/>
          <w:color w:val="000000"/>
          <w:sz w:val="29"/>
          <w:szCs w:val="29"/>
        </w:rPr>
        <w:pPrChange w:id="1248" w:author="Rajiv Bansal" w:date="2019-08-04T11:28:00Z">
          <w:pPr>
            <w:pStyle w:val="Heading4"/>
            <w:shd w:val="clear" w:color="auto" w:fill="FFFFFF"/>
            <w:spacing w:before="360" w:after="240"/>
          </w:pPr>
        </w:pPrChange>
      </w:pPr>
      <w:ins w:id="1249"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250" w:author="Rajiv Bansal" w:date="2019-08-04T11:27:00Z"/>
          <w:rFonts w:ascii="Segoe UI" w:hAnsi="Segoe UI" w:cs="Segoe UI"/>
          <w:color w:val="000000"/>
        </w:rPr>
      </w:pPr>
      <w:ins w:id="1251"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252" w:author="Rajiv Bansal" w:date="2019-08-04T11:27:00Z"/>
          <w:rFonts w:ascii="Segoe UI" w:hAnsi="Segoe UI" w:cs="Segoe UI"/>
          <w:color w:val="000000"/>
        </w:rPr>
      </w:pPr>
      <w:ins w:id="1253"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254" w:author="Rajiv Bansal" w:date="2019-08-04T11:27:00Z"/>
          <w:rFonts w:ascii="Segoe UI" w:hAnsi="Segoe UI" w:cs="Segoe UI"/>
          <w:color w:val="000000"/>
        </w:rPr>
      </w:pPr>
      <w:ins w:id="1255"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256" w:author="Rajiv Bansal" w:date="2019-08-04T11:27:00Z"/>
          <w:rFonts w:ascii="Segoe UI" w:hAnsi="Segoe UI" w:cs="Segoe UI"/>
          <w:color w:val="000000"/>
        </w:rPr>
      </w:pPr>
      <w:ins w:id="1257"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258" w:author="Rajiv Bansal" w:date="2019-08-04T11:27:00Z"/>
          <w:rFonts w:ascii="Segoe UI" w:hAnsi="Segoe UI" w:cs="Segoe UI"/>
          <w:color w:val="000000"/>
        </w:rPr>
      </w:pPr>
      <w:ins w:id="1259"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260" w:author="Rajiv Bansal" w:date="2019-08-04T11:27:00Z"/>
          <w:rFonts w:ascii="Segoe UI" w:hAnsi="Segoe UI" w:cs="Segoe UI"/>
          <w:color w:val="000000"/>
        </w:rPr>
      </w:pPr>
      <w:ins w:id="1261"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262" w:author="Rajiv Bansal" w:date="2019-08-04T11:27:00Z"/>
          <w:rFonts w:ascii="Segoe UI" w:hAnsi="Segoe UI" w:cs="Segoe UI"/>
          <w:color w:val="000000"/>
        </w:rPr>
      </w:pPr>
      <w:ins w:id="1263"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264" w:author="Rajiv Bansal" w:date="2019-08-04T11:27:00Z"/>
          <w:rFonts w:ascii="Segoe UI" w:hAnsi="Segoe UI" w:cs="Segoe UI"/>
          <w:color w:val="000000"/>
        </w:rPr>
      </w:pPr>
      <w:ins w:id="1265"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266" w:author="Rajiv Bansal" w:date="2019-08-04T11:27:00Z"/>
          <w:rFonts w:ascii="Segoe UI" w:hAnsi="Segoe UI" w:cs="Segoe UI"/>
          <w:color w:val="000000"/>
        </w:rPr>
      </w:pPr>
      <w:ins w:id="1267"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268" w:author="Rajiv Bansal" w:date="2019-08-04T11:27:00Z"/>
          <w:rFonts w:ascii="Segoe UI" w:hAnsi="Segoe UI" w:cs="Segoe UI"/>
          <w:color w:val="000000"/>
          <w:sz w:val="29"/>
          <w:szCs w:val="29"/>
        </w:rPr>
        <w:pPrChange w:id="1269" w:author="Rajiv Bansal" w:date="2019-08-04T11:28:00Z">
          <w:pPr>
            <w:pStyle w:val="Heading4"/>
            <w:shd w:val="clear" w:color="auto" w:fill="FFFFFF"/>
            <w:spacing w:before="360" w:after="240"/>
          </w:pPr>
        </w:pPrChange>
      </w:pPr>
      <w:ins w:id="1270"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271" w:author="Rajiv Bansal" w:date="2019-08-04T11:27:00Z"/>
          <w:rFonts w:ascii="Segoe UI" w:hAnsi="Segoe UI" w:cs="Segoe UI"/>
          <w:color w:val="000000"/>
        </w:rPr>
      </w:pPr>
      <w:ins w:id="1272"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273" w:author="Rajiv Bansal" w:date="2019-08-04T11:27:00Z"/>
          <w:rFonts w:ascii="Segoe UI" w:hAnsi="Segoe UI" w:cs="Segoe UI"/>
          <w:color w:val="000000"/>
        </w:rPr>
      </w:pPr>
      <w:ins w:id="1274"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275" w:author="Rajiv Bansal" w:date="2019-08-04T11:27:00Z"/>
          <w:rFonts w:ascii="Times New Roman" w:hAnsi="Times New Roman" w:cs="Times New Roman"/>
        </w:rPr>
      </w:pPr>
      <w:ins w:id="1276"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277" w:author="Rajiv Bansal" w:date="2019-08-04T11:27:00Z"/>
          <w:rFonts w:ascii="Segoe UI" w:hAnsi="Segoe UI" w:cs="Segoe UI"/>
          <w:color w:val="000000"/>
        </w:rPr>
        <w:pPrChange w:id="1278" w:author="Rajiv Bansal" w:date="2019-08-04T11:28:00Z">
          <w:pPr>
            <w:pStyle w:val="Heading6"/>
            <w:shd w:val="clear" w:color="auto" w:fill="FFFFFF"/>
            <w:spacing w:before="360" w:after="240"/>
          </w:pPr>
        </w:pPrChange>
      </w:pPr>
      <w:ins w:id="1279"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280" w:author="Rajiv Bansal" w:date="2019-08-04T11:27:00Z"/>
          <w:rFonts w:ascii="Segoe UI" w:hAnsi="Segoe UI" w:cs="Segoe UI"/>
          <w:color w:val="000000"/>
        </w:rPr>
      </w:pPr>
      <w:ins w:id="1281"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282"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283" w:author="Rajiv Bansal" w:date="2019-08-04T11:27:00Z"/>
              </w:rPr>
            </w:pPr>
            <w:ins w:id="1284" w:author="Rajiv Bansal" w:date="2019-08-04T11:27:00Z">
              <w:r>
                <w:t>MyRestController.java</w:t>
              </w:r>
            </w:ins>
          </w:p>
        </w:tc>
      </w:tr>
      <w:tr w:rsidR="00423757" w14:paraId="7A05F5C2" w14:textId="77777777" w:rsidTr="00423757">
        <w:trPr>
          <w:ins w:id="1285" w:author="Rajiv Bansal" w:date="2019-08-04T11:27:00Z"/>
        </w:trPr>
        <w:tc>
          <w:tcPr>
            <w:tcW w:w="15495" w:type="dxa"/>
            <w:vAlign w:val="center"/>
            <w:hideMark/>
          </w:tcPr>
          <w:p w14:paraId="10A7634A" w14:textId="77777777" w:rsidR="00423757" w:rsidRDefault="00423757">
            <w:pPr>
              <w:rPr>
                <w:ins w:id="1286" w:author="Rajiv Bansal" w:date="2019-08-04T11:27:00Z"/>
              </w:rPr>
            </w:pPr>
            <w:ins w:id="1287"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288" w:author="Rajiv Bansal" w:date="2019-08-04T11:27:00Z"/>
              </w:rPr>
            </w:pPr>
            <w:ins w:id="1289" w:author="Rajiv Bansal" w:date="2019-08-04T11:27:00Z">
              <w:r>
                <w:t> </w:t>
              </w:r>
            </w:ins>
          </w:p>
          <w:p w14:paraId="0086695B" w14:textId="77777777" w:rsidR="00423757" w:rsidRDefault="00423757">
            <w:pPr>
              <w:rPr>
                <w:ins w:id="1290" w:author="Rajiv Bansal" w:date="2019-08-04T11:27:00Z"/>
              </w:rPr>
            </w:pPr>
            <w:ins w:id="1291"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292" w:author="Rajiv Bansal" w:date="2019-08-04T11:27:00Z"/>
              </w:rPr>
            </w:pPr>
            <w:ins w:id="1293"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294" w:author="Rajiv Bansal" w:date="2019-08-04T11:27:00Z"/>
              </w:rPr>
            </w:pPr>
            <w:ins w:id="1295"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296" w:author="Rajiv Bansal" w:date="2019-08-04T11:27:00Z"/>
              </w:rPr>
            </w:pPr>
            <w:ins w:id="1297"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298" w:author="Rajiv Bansal" w:date="2019-08-04T11:27:00Z"/>
              </w:rPr>
            </w:pPr>
            <w:ins w:id="1299" w:author="Rajiv Bansal" w:date="2019-08-04T11:27:00Z">
              <w:r>
                <w:t> </w:t>
              </w:r>
            </w:ins>
          </w:p>
          <w:p w14:paraId="1ED68B7B" w14:textId="77777777" w:rsidR="00423757" w:rsidRDefault="00423757">
            <w:pPr>
              <w:rPr>
                <w:ins w:id="1300" w:author="Rajiv Bansal" w:date="2019-08-04T11:27:00Z"/>
              </w:rPr>
            </w:pPr>
            <w:ins w:id="1301" w:author="Rajiv Bansal" w:date="2019-08-04T11:27:00Z">
              <w:r>
                <w:rPr>
                  <w:rStyle w:val="HTMLCode"/>
                  <w:rFonts w:eastAsiaTheme="minorHAnsi"/>
                </w:rPr>
                <w:t>@RestController</w:t>
              </w:r>
            </w:ins>
          </w:p>
          <w:p w14:paraId="27B1A32F" w14:textId="77777777" w:rsidR="00423757" w:rsidRDefault="00423757">
            <w:pPr>
              <w:rPr>
                <w:ins w:id="1302" w:author="Rajiv Bansal" w:date="2019-08-04T11:27:00Z"/>
              </w:rPr>
            </w:pPr>
            <w:ins w:id="1303"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304" w:author="Rajiv Bansal" w:date="2019-08-04T11:27:00Z"/>
              </w:rPr>
            </w:pPr>
            <w:ins w:id="1305" w:author="Rajiv Bansal" w:date="2019-08-04T11:27:00Z">
              <w:r>
                <w:t> </w:t>
              </w:r>
            </w:ins>
          </w:p>
          <w:p w14:paraId="504B861D" w14:textId="77777777" w:rsidR="00423757" w:rsidRDefault="00423757">
            <w:pPr>
              <w:rPr>
                <w:ins w:id="1306" w:author="Rajiv Bansal" w:date="2019-08-04T11:27:00Z"/>
              </w:rPr>
            </w:pPr>
            <w:ins w:id="1307"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308" w:author="Rajiv Bansal" w:date="2019-08-04T11:27:00Z"/>
              </w:rPr>
            </w:pPr>
            <w:ins w:id="1309"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310" w:author="Rajiv Bansal" w:date="2019-08-04T11:27:00Z"/>
              </w:rPr>
            </w:pPr>
            <w:ins w:id="1311" w:author="Rajiv Bansal" w:date="2019-08-04T11:27:00Z">
              <w:r>
                <w:t> </w:t>
              </w:r>
            </w:ins>
          </w:p>
          <w:p w14:paraId="24CF5296" w14:textId="77777777" w:rsidR="00423757" w:rsidRDefault="00423757">
            <w:pPr>
              <w:rPr>
                <w:ins w:id="1312" w:author="Rajiv Bansal" w:date="2019-08-04T11:27:00Z"/>
              </w:rPr>
            </w:pPr>
            <w:ins w:id="1313"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314" w:author="Rajiv Bansal" w:date="2019-08-04T11:27:00Z"/>
              </w:rPr>
            </w:pPr>
            <w:ins w:id="131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316" w:author="Rajiv Bansal" w:date="2019-08-04T11:27:00Z"/>
              </w:rPr>
            </w:pPr>
            <w:ins w:id="1317"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318" w:author="Rajiv Bansal" w:date="2019-08-04T11:27:00Z"/>
              </w:rPr>
            </w:pPr>
            <w:ins w:id="1319"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320" w:author="Rajiv Bansal" w:date="2019-08-04T11:27:00Z"/>
              </w:rPr>
            </w:pPr>
            <w:ins w:id="1321" w:author="Rajiv Bansal" w:date="2019-08-04T11:27:00Z">
              <w:r>
                <w:t> </w:t>
              </w:r>
            </w:ins>
          </w:p>
          <w:p w14:paraId="730738A1" w14:textId="77777777" w:rsidR="00423757" w:rsidRDefault="00423757">
            <w:pPr>
              <w:rPr>
                <w:ins w:id="1322" w:author="Rajiv Bansal" w:date="2019-08-04T11:27:00Z"/>
              </w:rPr>
            </w:pPr>
            <w:ins w:id="1323"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324" w:author="Rajiv Bansal" w:date="2019-08-04T11:27:00Z"/>
              </w:rPr>
            </w:pPr>
            <w:ins w:id="132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326" w:author="Rajiv Bansal" w:date="2019-08-04T11:27:00Z"/>
              </w:rPr>
            </w:pPr>
            <w:ins w:id="1327"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328" w:author="Rajiv Bansal" w:date="2019-08-04T11:27:00Z"/>
              </w:rPr>
            </w:pPr>
            <w:ins w:id="1329" w:author="Rajiv Bansal" w:date="2019-08-04T11:27:00Z">
              <w:r>
                <w:t> </w:t>
              </w:r>
            </w:ins>
          </w:p>
          <w:p w14:paraId="6021E997" w14:textId="77777777" w:rsidR="00423757" w:rsidRDefault="00423757">
            <w:pPr>
              <w:rPr>
                <w:ins w:id="1330" w:author="Rajiv Bansal" w:date="2019-08-04T11:27:00Z"/>
              </w:rPr>
            </w:pPr>
            <w:ins w:id="1331"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332" w:author="Rajiv Bansal" w:date="2019-08-04T11:27:00Z"/>
              </w:rPr>
            </w:pPr>
            <w:ins w:id="1333" w:author="Rajiv Bansal" w:date="2019-08-04T11:27:00Z">
              <w:r>
                <w:t> </w:t>
              </w:r>
            </w:ins>
          </w:p>
          <w:p w14:paraId="19A894DA" w14:textId="77777777" w:rsidR="00423757" w:rsidRDefault="00423757">
            <w:pPr>
              <w:rPr>
                <w:ins w:id="1334" w:author="Rajiv Bansal" w:date="2019-08-04T11:27:00Z"/>
              </w:rPr>
            </w:pPr>
            <w:ins w:id="1335"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336" w:author="Rajiv Bansal" w:date="2019-08-04T11:27:00Z"/>
              </w:rPr>
            </w:pPr>
            <w:ins w:id="1337" w:author="Rajiv Bansal" w:date="2019-08-04T11:27:00Z">
              <w:r>
                <w:t> </w:t>
              </w:r>
            </w:ins>
          </w:p>
          <w:p w14:paraId="3D69AFD4" w14:textId="77777777" w:rsidR="00423757" w:rsidRDefault="00423757">
            <w:pPr>
              <w:rPr>
                <w:ins w:id="1338" w:author="Rajiv Bansal" w:date="2019-08-04T11:27:00Z"/>
              </w:rPr>
            </w:pPr>
            <w:ins w:id="133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340" w:author="Rajiv Bansal" w:date="2019-08-04T11:27:00Z"/>
              </w:rPr>
            </w:pPr>
            <w:ins w:id="1341"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342" w:author="Rajiv Bansal" w:date="2019-08-04T11:27:00Z"/>
              </w:rPr>
            </w:pPr>
            <w:ins w:id="1343" w:author="Rajiv Bansal" w:date="2019-08-04T11:27:00Z">
              <w:r>
                <w:rPr>
                  <w:rStyle w:val="HTMLCode"/>
                  <w:rFonts w:eastAsiaTheme="minorHAnsi"/>
                </w:rPr>
                <w:t>}</w:t>
              </w:r>
            </w:ins>
          </w:p>
        </w:tc>
      </w:tr>
    </w:tbl>
    <w:p w14:paraId="51B2128E" w14:textId="77777777" w:rsidR="00423757" w:rsidRDefault="00423757">
      <w:pPr>
        <w:pStyle w:val="Heading9"/>
        <w:rPr>
          <w:ins w:id="1344" w:author="Rajiv Bansal" w:date="2019-08-04T11:27:00Z"/>
          <w:rFonts w:ascii="Segoe UI" w:hAnsi="Segoe UI" w:cs="Segoe UI"/>
          <w:color w:val="000000"/>
        </w:rPr>
        <w:pPrChange w:id="1345" w:author="Rajiv Bansal" w:date="2019-08-04T11:28:00Z">
          <w:pPr>
            <w:pStyle w:val="Heading6"/>
            <w:shd w:val="clear" w:color="auto" w:fill="FFFFFF"/>
            <w:spacing w:before="360" w:after="240"/>
          </w:pPr>
        </w:pPrChange>
      </w:pPr>
      <w:ins w:id="1346"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347" w:author="Rajiv Bansal" w:date="2019-08-04T11:27:00Z"/>
          <w:rFonts w:ascii="Segoe UI" w:hAnsi="Segoe UI" w:cs="Segoe UI"/>
          <w:color w:val="000000"/>
        </w:rPr>
      </w:pPr>
      <w:ins w:id="1348"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349"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350" w:author="Rajiv Bansal" w:date="2019-08-04T11:27:00Z"/>
              </w:rPr>
            </w:pPr>
            <w:ins w:id="1351" w:author="Rajiv Bansal" w:date="2019-08-04T11:27:00Z">
              <w:r>
                <w:t>RibbonServerApplication.java</w:t>
              </w:r>
            </w:ins>
          </w:p>
        </w:tc>
      </w:tr>
      <w:tr w:rsidR="00423757" w14:paraId="09A58CBB" w14:textId="77777777" w:rsidTr="00423757">
        <w:trPr>
          <w:ins w:id="1352" w:author="Rajiv Bansal" w:date="2019-08-04T11:27:00Z"/>
        </w:trPr>
        <w:tc>
          <w:tcPr>
            <w:tcW w:w="15495" w:type="dxa"/>
            <w:vAlign w:val="center"/>
            <w:hideMark/>
          </w:tcPr>
          <w:p w14:paraId="31F4C338" w14:textId="77777777" w:rsidR="00423757" w:rsidRDefault="00423757">
            <w:pPr>
              <w:rPr>
                <w:ins w:id="1353" w:author="Rajiv Bansal" w:date="2019-08-04T11:27:00Z"/>
              </w:rPr>
            </w:pPr>
            <w:ins w:id="1354"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355" w:author="Rajiv Bansal" w:date="2019-08-04T11:27:00Z"/>
              </w:rPr>
            </w:pPr>
            <w:ins w:id="1356" w:author="Rajiv Bansal" w:date="2019-08-04T11:27:00Z">
              <w:r>
                <w:t> </w:t>
              </w:r>
            </w:ins>
          </w:p>
          <w:p w14:paraId="016311ED" w14:textId="77777777" w:rsidR="00423757" w:rsidRDefault="00423757">
            <w:pPr>
              <w:rPr>
                <w:ins w:id="1357" w:author="Rajiv Bansal" w:date="2019-08-04T11:27:00Z"/>
              </w:rPr>
            </w:pPr>
            <w:ins w:id="1358"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359" w:author="Rajiv Bansal" w:date="2019-08-04T11:27:00Z"/>
              </w:rPr>
            </w:pPr>
            <w:ins w:id="13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361" w:author="Rajiv Bansal" w:date="2019-08-04T11:27:00Z"/>
              </w:rPr>
            </w:pPr>
            <w:ins w:id="13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363" w:author="Rajiv Bansal" w:date="2019-08-04T11:27:00Z"/>
              </w:rPr>
            </w:pPr>
            <w:ins w:id="1364" w:author="Rajiv Bansal" w:date="2019-08-04T11:27:00Z">
              <w:r>
                <w:t> </w:t>
              </w:r>
            </w:ins>
          </w:p>
          <w:p w14:paraId="2E611C53" w14:textId="77777777" w:rsidR="00423757" w:rsidRDefault="00423757">
            <w:pPr>
              <w:rPr>
                <w:ins w:id="1365" w:author="Rajiv Bansal" w:date="2019-08-04T11:27:00Z"/>
              </w:rPr>
            </w:pPr>
            <w:ins w:id="1366" w:author="Rajiv Bansal" w:date="2019-08-04T11:27:00Z">
              <w:r>
                <w:rPr>
                  <w:rStyle w:val="HTMLCode"/>
                  <w:rFonts w:eastAsiaTheme="minorHAnsi"/>
                </w:rPr>
                <w:t>@SpringBootApplication</w:t>
              </w:r>
            </w:ins>
          </w:p>
          <w:p w14:paraId="5E887B03" w14:textId="77777777" w:rsidR="00423757" w:rsidRDefault="00423757">
            <w:pPr>
              <w:rPr>
                <w:ins w:id="1367" w:author="Rajiv Bansal" w:date="2019-08-04T11:27:00Z"/>
              </w:rPr>
            </w:pPr>
            <w:ins w:id="1368" w:author="Rajiv Bansal" w:date="2019-08-04T11:27:00Z">
              <w:r>
                <w:rPr>
                  <w:rStyle w:val="HTMLCode"/>
                  <w:rFonts w:eastAsiaTheme="minorHAnsi"/>
                </w:rPr>
                <w:t>@EnableDiscoveryClient</w:t>
              </w:r>
            </w:ins>
          </w:p>
          <w:p w14:paraId="34E3FA48" w14:textId="77777777" w:rsidR="00423757" w:rsidRDefault="00423757">
            <w:pPr>
              <w:rPr>
                <w:ins w:id="1369" w:author="Rajiv Bansal" w:date="2019-08-04T11:27:00Z"/>
              </w:rPr>
            </w:pPr>
            <w:ins w:id="1370"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371" w:author="Rajiv Bansal" w:date="2019-08-04T11:27:00Z"/>
              </w:rPr>
            </w:pPr>
            <w:ins w:id="1372" w:author="Rajiv Bansal" w:date="2019-08-04T11:27:00Z">
              <w:r>
                <w:t> </w:t>
              </w:r>
            </w:ins>
          </w:p>
          <w:p w14:paraId="5058F725" w14:textId="77777777" w:rsidR="00423757" w:rsidRDefault="00423757">
            <w:pPr>
              <w:rPr>
                <w:ins w:id="1373" w:author="Rajiv Bansal" w:date="2019-08-04T11:27:00Z"/>
              </w:rPr>
            </w:pPr>
            <w:ins w:id="137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375" w:author="Rajiv Bansal" w:date="2019-08-04T11:27:00Z"/>
              </w:rPr>
            </w:pPr>
            <w:ins w:id="1376"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377" w:author="Rajiv Bansal" w:date="2019-08-04T11:27:00Z"/>
              </w:rPr>
            </w:pPr>
            <w:ins w:id="1378"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379" w:author="Rajiv Bansal" w:date="2019-08-04T11:27:00Z"/>
              </w:rPr>
            </w:pPr>
            <w:ins w:id="1380" w:author="Rajiv Bansal" w:date="2019-08-04T11:27:00Z">
              <w:r>
                <w:rPr>
                  <w:rStyle w:val="HTMLCode"/>
                  <w:rFonts w:eastAsiaTheme="minorHAnsi"/>
                </w:rPr>
                <w:t>}</w:t>
              </w:r>
            </w:ins>
          </w:p>
        </w:tc>
      </w:tr>
      <w:tr w:rsidR="00423757" w14:paraId="43CE8DA7" w14:textId="77777777" w:rsidTr="00423757">
        <w:trPr>
          <w:ins w:id="1381"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382" w:author="Rajiv Bansal" w:date="2019-08-04T11:27:00Z"/>
              </w:rPr>
            </w:pPr>
            <w:ins w:id="1383" w:author="Rajiv Bansal" w:date="2019-08-04T11:27:00Z">
              <w:r>
                <w:t>application.properties</w:t>
              </w:r>
            </w:ins>
          </w:p>
        </w:tc>
      </w:tr>
      <w:tr w:rsidR="00423757" w14:paraId="01DED13A" w14:textId="77777777" w:rsidTr="00423757">
        <w:trPr>
          <w:ins w:id="1384" w:author="Rajiv Bansal" w:date="2019-08-04T11:27:00Z"/>
        </w:trPr>
        <w:tc>
          <w:tcPr>
            <w:tcW w:w="15495" w:type="dxa"/>
            <w:vAlign w:val="center"/>
            <w:hideMark/>
          </w:tcPr>
          <w:p w14:paraId="661D1A54" w14:textId="77777777" w:rsidR="00423757" w:rsidRDefault="00423757">
            <w:pPr>
              <w:rPr>
                <w:ins w:id="1385" w:author="Rajiv Bansal" w:date="2019-08-04T11:27:00Z"/>
              </w:rPr>
            </w:pPr>
            <w:ins w:id="1386" w:author="Rajiv Bansal" w:date="2019-08-04T11:27:00Z">
              <w:r>
                <w:rPr>
                  <w:rStyle w:val="HTMLCode"/>
                  <w:rFonts w:eastAsiaTheme="minorHAnsi"/>
                </w:rPr>
                <w:t>spring.application.name=server</w:t>
              </w:r>
            </w:ins>
          </w:p>
          <w:p w14:paraId="0588007B" w14:textId="77777777" w:rsidR="00423757" w:rsidRDefault="00423757">
            <w:pPr>
              <w:rPr>
                <w:ins w:id="1387" w:author="Rajiv Bansal" w:date="2019-08-04T11:27:00Z"/>
              </w:rPr>
            </w:pPr>
            <w:ins w:id="1388" w:author="Rajiv Bansal" w:date="2019-08-04T11:27:00Z">
              <w:r>
                <w:rPr>
                  <w:rStyle w:val="HTMLCode"/>
                  <w:rFonts w:eastAsiaTheme="minorHAnsi"/>
                </w:rPr>
                <w:t>server.port = 9090</w:t>
              </w:r>
            </w:ins>
          </w:p>
          <w:p w14:paraId="4D871ABE" w14:textId="77777777" w:rsidR="00423757" w:rsidRDefault="00423757">
            <w:pPr>
              <w:rPr>
                <w:ins w:id="1389" w:author="Rajiv Bansal" w:date="2019-08-04T11:27:00Z"/>
              </w:rPr>
            </w:pPr>
            <w:ins w:id="1390" w:author="Rajiv Bansal" w:date="2019-08-04T11:27:00Z">
              <w:r>
                <w:lastRenderedPageBreak/>
                <w:t> </w:t>
              </w:r>
            </w:ins>
          </w:p>
          <w:p w14:paraId="5319BD5E" w14:textId="77777777" w:rsidR="00423757" w:rsidRDefault="00423757">
            <w:pPr>
              <w:rPr>
                <w:ins w:id="1391" w:author="Rajiv Bansal" w:date="2019-08-04T11:27:00Z"/>
              </w:rPr>
            </w:pPr>
            <w:ins w:id="1392"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393" w:author="Rajiv Bansal" w:date="2019-08-04T11:27:00Z"/>
              </w:rPr>
            </w:pPr>
            <w:ins w:id="1394" w:author="Rajiv Bansal" w:date="2019-08-04T11:27:00Z">
              <w:r>
                <w:rPr>
                  <w:rStyle w:val="HTMLCode"/>
                  <w:rFonts w:eastAsiaTheme="minorHAnsi"/>
                </w:rPr>
                <w:t>eureka.client.healthcheck.enabled= true</w:t>
              </w:r>
            </w:ins>
          </w:p>
          <w:p w14:paraId="39C8EA54" w14:textId="77777777" w:rsidR="00423757" w:rsidRDefault="00423757">
            <w:pPr>
              <w:rPr>
                <w:ins w:id="1395" w:author="Rajiv Bansal" w:date="2019-08-04T11:27:00Z"/>
              </w:rPr>
            </w:pPr>
            <w:ins w:id="1396" w:author="Rajiv Bansal" w:date="2019-08-04T11:27:00Z">
              <w:r>
                <w:rPr>
                  <w:rStyle w:val="HTMLCode"/>
                  <w:rFonts w:eastAsiaTheme="minorHAnsi"/>
                </w:rPr>
                <w:t>eureka.instance.leaseRenewalIntervalInSeconds= 1</w:t>
              </w:r>
            </w:ins>
          </w:p>
          <w:p w14:paraId="6BD267A3" w14:textId="77777777" w:rsidR="00423757" w:rsidRDefault="00423757">
            <w:pPr>
              <w:rPr>
                <w:ins w:id="1397" w:author="Rajiv Bansal" w:date="2019-08-04T11:27:00Z"/>
              </w:rPr>
            </w:pPr>
            <w:ins w:id="1398"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399" w:author="Rajiv Bansal" w:date="2019-08-04T11:27:00Z"/>
          <w:rFonts w:ascii="Segoe UI" w:hAnsi="Segoe UI" w:cs="Segoe UI"/>
          <w:color w:val="000000"/>
          <w:sz w:val="29"/>
          <w:szCs w:val="29"/>
        </w:rPr>
        <w:pPrChange w:id="1400" w:author="Rajiv Bansal" w:date="2019-08-04T11:28:00Z">
          <w:pPr>
            <w:pStyle w:val="Heading4"/>
            <w:shd w:val="clear" w:color="auto" w:fill="FFFFFF"/>
            <w:spacing w:before="360" w:after="240"/>
          </w:pPr>
        </w:pPrChange>
      </w:pPr>
      <w:ins w:id="1401"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402" w:author="Rajiv Bansal" w:date="2019-08-04T11:27:00Z"/>
          <w:rFonts w:ascii="Segoe UI" w:hAnsi="Segoe UI" w:cs="Segoe UI"/>
          <w:color w:val="000000"/>
        </w:rPr>
      </w:pPr>
      <w:ins w:id="1403"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404" w:author="Rajiv Bansal" w:date="2019-08-04T11:27:00Z"/>
          <w:rFonts w:ascii="Segoe UI" w:hAnsi="Segoe UI" w:cs="Segoe UI"/>
          <w:color w:val="000000"/>
        </w:rPr>
        <w:pPrChange w:id="1405" w:author="Rajiv Bansal" w:date="2019-08-04T11:28:00Z">
          <w:pPr>
            <w:pStyle w:val="Heading6"/>
            <w:shd w:val="clear" w:color="auto" w:fill="FFFFFF"/>
            <w:spacing w:before="360" w:after="240"/>
          </w:pPr>
        </w:pPrChange>
      </w:pPr>
      <w:ins w:id="1406"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407" w:author="Rajiv Bansal" w:date="2019-08-04T11:27:00Z"/>
          <w:rFonts w:ascii="Segoe UI" w:hAnsi="Segoe UI" w:cs="Segoe UI"/>
          <w:color w:val="000000"/>
        </w:rPr>
      </w:pPr>
      <w:ins w:id="1408"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409"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410" w:author="Rajiv Bansal" w:date="2019-08-04T11:27:00Z"/>
              </w:rPr>
            </w:pPr>
            <w:ins w:id="1411" w:author="Rajiv Bansal" w:date="2019-08-04T11:27:00Z">
              <w:r>
                <w:t>RibbonEurekaServerApplication.java</w:t>
              </w:r>
            </w:ins>
          </w:p>
        </w:tc>
      </w:tr>
      <w:tr w:rsidR="00423757" w14:paraId="11689C58" w14:textId="77777777" w:rsidTr="00423757">
        <w:trPr>
          <w:ins w:id="1412" w:author="Rajiv Bansal" w:date="2019-08-04T11:27:00Z"/>
        </w:trPr>
        <w:tc>
          <w:tcPr>
            <w:tcW w:w="15495" w:type="dxa"/>
            <w:vAlign w:val="center"/>
            <w:hideMark/>
          </w:tcPr>
          <w:p w14:paraId="66972100" w14:textId="77777777" w:rsidR="00423757" w:rsidRDefault="00423757">
            <w:pPr>
              <w:rPr>
                <w:ins w:id="1413" w:author="Rajiv Bansal" w:date="2019-08-04T11:27:00Z"/>
              </w:rPr>
            </w:pPr>
            <w:ins w:id="1414"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415" w:author="Rajiv Bansal" w:date="2019-08-04T11:27:00Z"/>
              </w:rPr>
            </w:pPr>
            <w:ins w:id="1416" w:author="Rajiv Bansal" w:date="2019-08-04T11:27:00Z">
              <w:r>
                <w:t> </w:t>
              </w:r>
            </w:ins>
          </w:p>
          <w:p w14:paraId="18193080" w14:textId="77777777" w:rsidR="00423757" w:rsidRDefault="00423757">
            <w:pPr>
              <w:rPr>
                <w:ins w:id="1417" w:author="Rajiv Bansal" w:date="2019-08-04T11:27:00Z"/>
              </w:rPr>
            </w:pPr>
            <w:ins w:id="1418"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419" w:author="Rajiv Bansal" w:date="2019-08-04T11:27:00Z"/>
              </w:rPr>
            </w:pPr>
            <w:ins w:id="142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421" w:author="Rajiv Bansal" w:date="2019-08-04T11:27:00Z"/>
              </w:rPr>
            </w:pPr>
            <w:ins w:id="1422"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423" w:author="Rajiv Bansal" w:date="2019-08-04T11:27:00Z"/>
              </w:rPr>
            </w:pPr>
            <w:ins w:id="1424" w:author="Rajiv Bansal" w:date="2019-08-04T11:27:00Z">
              <w:r>
                <w:t> </w:t>
              </w:r>
            </w:ins>
          </w:p>
          <w:p w14:paraId="5BD6C935" w14:textId="77777777" w:rsidR="00423757" w:rsidRDefault="00423757">
            <w:pPr>
              <w:rPr>
                <w:ins w:id="1425" w:author="Rajiv Bansal" w:date="2019-08-04T11:27:00Z"/>
              </w:rPr>
            </w:pPr>
            <w:ins w:id="1426" w:author="Rajiv Bansal" w:date="2019-08-04T11:27:00Z">
              <w:r>
                <w:rPr>
                  <w:rStyle w:val="HTMLCode"/>
                  <w:rFonts w:eastAsiaTheme="minorHAnsi"/>
                </w:rPr>
                <w:t>@SpringBootApplication</w:t>
              </w:r>
            </w:ins>
          </w:p>
          <w:p w14:paraId="59F1CF0B" w14:textId="77777777" w:rsidR="00423757" w:rsidRDefault="00423757">
            <w:pPr>
              <w:rPr>
                <w:ins w:id="1427" w:author="Rajiv Bansal" w:date="2019-08-04T11:27:00Z"/>
              </w:rPr>
            </w:pPr>
            <w:ins w:id="1428" w:author="Rajiv Bansal" w:date="2019-08-04T11:27:00Z">
              <w:r>
                <w:rPr>
                  <w:rStyle w:val="HTMLCode"/>
                  <w:rFonts w:eastAsiaTheme="minorHAnsi"/>
                </w:rPr>
                <w:t>@EnableEurekaServer</w:t>
              </w:r>
            </w:ins>
          </w:p>
          <w:p w14:paraId="2CA0BC34" w14:textId="77777777" w:rsidR="00423757" w:rsidRDefault="00423757">
            <w:pPr>
              <w:rPr>
                <w:ins w:id="1429" w:author="Rajiv Bansal" w:date="2019-08-04T11:27:00Z"/>
              </w:rPr>
            </w:pPr>
            <w:ins w:id="1430"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431" w:author="Rajiv Bansal" w:date="2019-08-04T11:27:00Z"/>
              </w:rPr>
            </w:pPr>
            <w:ins w:id="1432" w:author="Rajiv Bansal" w:date="2019-08-04T11:27:00Z">
              <w:r>
                <w:t> </w:t>
              </w:r>
            </w:ins>
          </w:p>
          <w:p w14:paraId="7814A93A" w14:textId="77777777" w:rsidR="00423757" w:rsidRDefault="00423757">
            <w:pPr>
              <w:rPr>
                <w:ins w:id="1433" w:author="Rajiv Bansal" w:date="2019-08-04T11:27:00Z"/>
              </w:rPr>
            </w:pPr>
            <w:ins w:id="143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435" w:author="Rajiv Bansal" w:date="2019-08-04T11:27:00Z"/>
              </w:rPr>
            </w:pPr>
            <w:ins w:id="1436"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437" w:author="Rajiv Bansal" w:date="2019-08-04T11:27:00Z"/>
              </w:rPr>
            </w:pPr>
            <w:ins w:id="1438"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439" w:author="Rajiv Bansal" w:date="2019-08-04T11:27:00Z"/>
              </w:rPr>
            </w:pPr>
            <w:ins w:id="1440" w:author="Rajiv Bansal" w:date="2019-08-04T11:27:00Z">
              <w:r>
                <w:rPr>
                  <w:rStyle w:val="HTMLCode"/>
                  <w:rFonts w:eastAsiaTheme="minorHAnsi"/>
                </w:rPr>
                <w:t>}</w:t>
              </w:r>
            </w:ins>
          </w:p>
        </w:tc>
      </w:tr>
      <w:tr w:rsidR="00423757" w14:paraId="1865B8FB" w14:textId="77777777" w:rsidTr="00423757">
        <w:trPr>
          <w:ins w:id="1441"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442" w:author="Rajiv Bansal" w:date="2019-08-04T11:27:00Z"/>
              </w:rPr>
            </w:pPr>
            <w:ins w:id="1443" w:author="Rajiv Bansal" w:date="2019-08-04T11:27:00Z">
              <w:r>
                <w:t>application.properties</w:t>
              </w:r>
            </w:ins>
          </w:p>
        </w:tc>
      </w:tr>
      <w:tr w:rsidR="00423757" w14:paraId="473331C4" w14:textId="77777777" w:rsidTr="00423757">
        <w:trPr>
          <w:ins w:id="1444" w:author="Rajiv Bansal" w:date="2019-08-04T11:27:00Z"/>
        </w:trPr>
        <w:tc>
          <w:tcPr>
            <w:tcW w:w="15495" w:type="dxa"/>
            <w:vAlign w:val="center"/>
            <w:hideMark/>
          </w:tcPr>
          <w:p w14:paraId="11763B8B" w14:textId="77777777" w:rsidR="00423757" w:rsidRDefault="00423757">
            <w:pPr>
              <w:rPr>
                <w:ins w:id="1445" w:author="Rajiv Bansal" w:date="2019-08-04T11:27:00Z"/>
              </w:rPr>
            </w:pPr>
            <w:ins w:id="1446"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447" w:author="Rajiv Bansal" w:date="2019-08-04T11:27:00Z"/>
              </w:rPr>
            </w:pPr>
            <w:ins w:id="1448" w:author="Rajiv Bansal" w:date="2019-08-04T11:27:00Z">
              <w:r>
                <w:rPr>
                  <w:rStyle w:val="HTMLCode"/>
                  <w:rFonts w:eastAsiaTheme="minorHAnsi"/>
                </w:rPr>
                <w:t>server.port = ${server-port:8761}</w:t>
              </w:r>
            </w:ins>
          </w:p>
          <w:p w14:paraId="78067B02" w14:textId="77777777" w:rsidR="00423757" w:rsidRDefault="00423757">
            <w:pPr>
              <w:rPr>
                <w:ins w:id="1449" w:author="Rajiv Bansal" w:date="2019-08-04T11:27:00Z"/>
              </w:rPr>
            </w:pPr>
            <w:ins w:id="1450"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451" w:author="Rajiv Bansal" w:date="2019-08-04T11:27:00Z"/>
              </w:rPr>
            </w:pPr>
            <w:ins w:id="1452" w:author="Rajiv Bansal" w:date="2019-08-04T11:27:00Z">
              <w:r>
                <w:rPr>
                  <w:rStyle w:val="HTMLCode"/>
                  <w:rFonts w:eastAsiaTheme="minorHAnsi"/>
                </w:rPr>
                <w:t>eureka.client.registerWithEureka= false</w:t>
              </w:r>
            </w:ins>
          </w:p>
          <w:p w14:paraId="341E609B" w14:textId="77777777" w:rsidR="00423757" w:rsidRDefault="00423757">
            <w:pPr>
              <w:rPr>
                <w:ins w:id="1453" w:author="Rajiv Bansal" w:date="2019-08-04T11:27:00Z"/>
              </w:rPr>
            </w:pPr>
            <w:ins w:id="1454" w:author="Rajiv Bansal" w:date="2019-08-04T11:27:00Z">
              <w:r>
                <w:rPr>
                  <w:rStyle w:val="HTMLCode"/>
                  <w:rFonts w:eastAsiaTheme="minorHAnsi"/>
                </w:rPr>
                <w:t>eureka.client.fetchRegistry= false</w:t>
              </w:r>
            </w:ins>
          </w:p>
          <w:p w14:paraId="0C6CDBA6" w14:textId="77777777" w:rsidR="00423757" w:rsidRDefault="00423757">
            <w:pPr>
              <w:rPr>
                <w:ins w:id="1455" w:author="Rajiv Bansal" w:date="2019-08-04T11:27:00Z"/>
              </w:rPr>
            </w:pPr>
            <w:ins w:id="1456"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457" w:author="Rajiv Bansal" w:date="2019-08-04T11:27:00Z"/>
          <w:rFonts w:ascii="Segoe UI" w:hAnsi="Segoe UI" w:cs="Segoe UI"/>
          <w:color w:val="000000"/>
          <w:sz w:val="29"/>
          <w:szCs w:val="29"/>
        </w:rPr>
        <w:pPrChange w:id="1458" w:author="Rajiv Bansal" w:date="2019-08-04T11:28:00Z">
          <w:pPr>
            <w:pStyle w:val="Heading4"/>
            <w:shd w:val="clear" w:color="auto" w:fill="FFFFFF"/>
            <w:spacing w:before="360" w:after="240"/>
          </w:pPr>
        </w:pPrChange>
      </w:pPr>
      <w:ins w:id="1459"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460" w:author="Rajiv Bansal" w:date="2019-08-04T11:27:00Z"/>
          <w:rFonts w:ascii="Segoe UI" w:hAnsi="Segoe UI" w:cs="Segoe UI"/>
          <w:color w:val="000000"/>
        </w:rPr>
      </w:pPr>
      <w:ins w:id="1461"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462" w:author="Rajiv Bansal" w:date="2019-08-04T11:27:00Z"/>
          <w:rFonts w:ascii="Segoe UI" w:hAnsi="Segoe UI" w:cs="Segoe UI"/>
          <w:color w:val="000000"/>
        </w:rPr>
        <w:pPrChange w:id="1463" w:author="Rajiv Bansal" w:date="2019-08-04T11:28:00Z">
          <w:pPr>
            <w:pStyle w:val="Heading6"/>
            <w:shd w:val="clear" w:color="auto" w:fill="FFFFFF"/>
            <w:spacing w:before="360" w:after="240"/>
          </w:pPr>
        </w:pPrChange>
      </w:pPr>
      <w:ins w:id="1464"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465" w:author="Rajiv Bansal" w:date="2019-08-04T11:27:00Z"/>
          <w:rFonts w:ascii="Segoe UI" w:hAnsi="Segoe UI" w:cs="Segoe UI"/>
          <w:color w:val="000000"/>
        </w:rPr>
      </w:pPr>
      <w:ins w:id="1466"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467"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468" w:author="Rajiv Bansal" w:date="2019-08-04T11:27:00Z"/>
              </w:rPr>
            </w:pPr>
            <w:ins w:id="1469" w:author="Rajiv Bansal" w:date="2019-08-04T11:27:00Z">
              <w:r>
                <w:t>RibbonClientApplication.java</w:t>
              </w:r>
            </w:ins>
          </w:p>
        </w:tc>
      </w:tr>
      <w:tr w:rsidR="00423757" w14:paraId="0FF73B93" w14:textId="77777777" w:rsidTr="00423757">
        <w:trPr>
          <w:ins w:id="1470" w:author="Rajiv Bansal" w:date="2019-08-04T11:27:00Z"/>
        </w:trPr>
        <w:tc>
          <w:tcPr>
            <w:tcW w:w="15495" w:type="dxa"/>
            <w:vAlign w:val="center"/>
            <w:hideMark/>
          </w:tcPr>
          <w:p w14:paraId="0922982E" w14:textId="77777777" w:rsidR="00423757" w:rsidRDefault="00423757" w:rsidP="00423757">
            <w:pPr>
              <w:rPr>
                <w:ins w:id="1471" w:author="Rajiv Bansal" w:date="2019-08-04T11:27:00Z"/>
              </w:rPr>
            </w:pPr>
            <w:ins w:id="1472"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473" w:author="Rajiv Bansal" w:date="2019-08-04T11:27:00Z"/>
              </w:rPr>
            </w:pPr>
            <w:ins w:id="1474" w:author="Rajiv Bansal" w:date="2019-08-04T11:27:00Z">
              <w:r>
                <w:t> </w:t>
              </w:r>
            </w:ins>
          </w:p>
          <w:p w14:paraId="75A56FD1" w14:textId="77777777" w:rsidR="00423757" w:rsidRDefault="00423757" w:rsidP="00423757">
            <w:pPr>
              <w:rPr>
                <w:ins w:id="1475" w:author="Rajiv Bansal" w:date="2019-08-04T11:27:00Z"/>
              </w:rPr>
            </w:pPr>
            <w:ins w:id="1476"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477" w:author="Rajiv Bansal" w:date="2019-08-04T11:27:00Z"/>
              </w:rPr>
            </w:pPr>
            <w:ins w:id="1478"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479" w:author="Rajiv Bansal" w:date="2019-08-04T11:27:00Z"/>
              </w:rPr>
            </w:pPr>
            <w:ins w:id="1480"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481" w:author="Rajiv Bansal" w:date="2019-08-04T11:27:00Z"/>
              </w:rPr>
            </w:pPr>
            <w:ins w:id="1482"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483" w:author="Rajiv Bansal" w:date="2019-08-04T11:27:00Z"/>
              </w:rPr>
            </w:pPr>
            <w:ins w:id="1484" w:author="Rajiv Bansal" w:date="2019-08-04T11:27:00Z">
              <w:r>
                <w:t> </w:t>
              </w:r>
            </w:ins>
          </w:p>
          <w:p w14:paraId="41600AD9" w14:textId="77777777" w:rsidR="00423757" w:rsidRDefault="00423757" w:rsidP="00423757">
            <w:pPr>
              <w:rPr>
                <w:ins w:id="1485" w:author="Rajiv Bansal" w:date="2019-08-04T11:27:00Z"/>
              </w:rPr>
            </w:pPr>
            <w:ins w:id="1486" w:author="Rajiv Bansal" w:date="2019-08-04T11:27:00Z">
              <w:r>
                <w:rPr>
                  <w:rStyle w:val="HTMLCode"/>
                  <w:rFonts w:eastAsiaTheme="minorHAnsi"/>
                </w:rPr>
                <w:t>@EnableDiscoveryClient</w:t>
              </w:r>
            </w:ins>
          </w:p>
          <w:p w14:paraId="1C8CF3C9" w14:textId="77777777" w:rsidR="00423757" w:rsidRDefault="00423757" w:rsidP="00423757">
            <w:pPr>
              <w:rPr>
                <w:ins w:id="1487" w:author="Rajiv Bansal" w:date="2019-08-04T11:27:00Z"/>
              </w:rPr>
            </w:pPr>
            <w:ins w:id="1488" w:author="Rajiv Bansal" w:date="2019-08-04T11:27:00Z">
              <w:r>
                <w:rPr>
                  <w:rStyle w:val="HTMLCode"/>
                  <w:rFonts w:eastAsiaTheme="minorHAnsi"/>
                </w:rPr>
                <w:t>@SpringBootApplication</w:t>
              </w:r>
            </w:ins>
          </w:p>
          <w:p w14:paraId="66712E66" w14:textId="77777777" w:rsidR="00423757" w:rsidRDefault="00423757" w:rsidP="00423757">
            <w:pPr>
              <w:rPr>
                <w:ins w:id="1489" w:author="Rajiv Bansal" w:date="2019-08-04T11:27:00Z"/>
              </w:rPr>
            </w:pPr>
            <w:ins w:id="1490"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491" w:author="Rajiv Bansal" w:date="2019-08-04T11:27:00Z"/>
              </w:rPr>
            </w:pPr>
            <w:ins w:id="1492"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493" w:author="Rajiv Bansal" w:date="2019-08-04T11:27:00Z"/>
              </w:rPr>
            </w:pPr>
            <w:ins w:id="1494" w:author="Rajiv Bansal" w:date="2019-08-04T11:27:00Z">
              <w:r>
                <w:t> </w:t>
              </w:r>
            </w:ins>
          </w:p>
          <w:p w14:paraId="42265BA7" w14:textId="77777777" w:rsidR="00423757" w:rsidRDefault="00423757" w:rsidP="00423757">
            <w:pPr>
              <w:rPr>
                <w:ins w:id="1495" w:author="Rajiv Bansal" w:date="2019-08-04T11:27:00Z"/>
              </w:rPr>
            </w:pPr>
            <w:ins w:id="149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497" w:author="Rajiv Bansal" w:date="2019-08-04T11:27:00Z"/>
              </w:rPr>
            </w:pPr>
            <w:ins w:id="1498"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499" w:author="Rajiv Bansal" w:date="2019-08-04T11:27:00Z"/>
              </w:rPr>
            </w:pPr>
            <w:ins w:id="1500"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501" w:author="Rajiv Bansal" w:date="2019-08-04T11:27:00Z"/>
              </w:rPr>
            </w:pPr>
            <w:ins w:id="1502"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503" w:author="Rajiv Bansal" w:date="2019-08-04T11:27:00Z"/>
          <w:rFonts w:ascii="Segoe UI" w:hAnsi="Segoe UI" w:cs="Segoe UI"/>
          <w:color w:val="000000"/>
        </w:rPr>
      </w:pPr>
      <w:ins w:id="1504"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505"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506" w:author="Rajiv Bansal" w:date="2019-08-04T11:27:00Z"/>
              </w:rPr>
            </w:pPr>
            <w:ins w:id="1507" w:author="Rajiv Bansal" w:date="2019-08-04T11:27:00Z">
              <w:r>
                <w:t>application.properties</w:t>
              </w:r>
            </w:ins>
          </w:p>
        </w:tc>
      </w:tr>
      <w:tr w:rsidR="00423757" w14:paraId="3CCC43D6" w14:textId="77777777" w:rsidTr="00423757">
        <w:trPr>
          <w:ins w:id="1508" w:author="Rajiv Bansal" w:date="2019-08-04T11:27:00Z"/>
        </w:trPr>
        <w:tc>
          <w:tcPr>
            <w:tcW w:w="15495" w:type="dxa"/>
            <w:vAlign w:val="center"/>
            <w:hideMark/>
          </w:tcPr>
          <w:p w14:paraId="75F70C25" w14:textId="77777777" w:rsidR="00423757" w:rsidRDefault="00423757" w:rsidP="00423757">
            <w:pPr>
              <w:rPr>
                <w:ins w:id="1509" w:author="Rajiv Bansal" w:date="2019-08-04T11:27:00Z"/>
              </w:rPr>
            </w:pPr>
            <w:ins w:id="1510" w:author="Rajiv Bansal" w:date="2019-08-04T11:27:00Z">
              <w:r>
                <w:rPr>
                  <w:rStyle w:val="HTMLCode"/>
                  <w:rFonts w:eastAsiaTheme="minorHAnsi"/>
                </w:rPr>
                <w:t>spring.application.name=client</w:t>
              </w:r>
            </w:ins>
          </w:p>
          <w:p w14:paraId="2199DAC2" w14:textId="77777777" w:rsidR="00423757" w:rsidRDefault="00423757" w:rsidP="00423757">
            <w:pPr>
              <w:rPr>
                <w:ins w:id="1511" w:author="Rajiv Bansal" w:date="2019-08-04T11:27:00Z"/>
              </w:rPr>
            </w:pPr>
            <w:ins w:id="1512" w:author="Rajiv Bansal" w:date="2019-08-04T11:27:00Z">
              <w:r>
                <w:rPr>
                  <w:rStyle w:val="HTMLCode"/>
                  <w:rFonts w:eastAsiaTheme="minorHAnsi"/>
                </w:rPr>
                <w:t>server.port=8888</w:t>
              </w:r>
            </w:ins>
          </w:p>
          <w:p w14:paraId="266A0CEF" w14:textId="77777777" w:rsidR="00423757" w:rsidRDefault="00423757" w:rsidP="00423757">
            <w:pPr>
              <w:rPr>
                <w:ins w:id="1513" w:author="Rajiv Bansal" w:date="2019-08-04T11:27:00Z"/>
              </w:rPr>
            </w:pPr>
            <w:ins w:id="1514" w:author="Rajiv Bansal" w:date="2019-08-04T11:27:00Z">
              <w:r>
                <w:t> </w:t>
              </w:r>
            </w:ins>
          </w:p>
          <w:p w14:paraId="4D7EF91A" w14:textId="77777777" w:rsidR="00423757" w:rsidRDefault="00423757" w:rsidP="00423757">
            <w:pPr>
              <w:rPr>
                <w:ins w:id="1515" w:author="Rajiv Bansal" w:date="2019-08-04T11:27:00Z"/>
              </w:rPr>
            </w:pPr>
            <w:ins w:id="1516"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517" w:author="Rajiv Bansal" w:date="2019-08-04T11:27:00Z"/>
              </w:rPr>
            </w:pPr>
            <w:ins w:id="1518" w:author="Rajiv Bansal" w:date="2019-08-04T11:27:00Z">
              <w:r>
                <w:rPr>
                  <w:rStyle w:val="HTMLCode"/>
                  <w:rFonts w:eastAsiaTheme="minorHAnsi"/>
                </w:rPr>
                <w:t>eureka.client.healthcheck.enabled= true</w:t>
              </w:r>
            </w:ins>
          </w:p>
          <w:p w14:paraId="49896C24" w14:textId="77777777" w:rsidR="00423757" w:rsidRDefault="00423757" w:rsidP="00423757">
            <w:pPr>
              <w:rPr>
                <w:ins w:id="1519" w:author="Rajiv Bansal" w:date="2019-08-04T11:27:00Z"/>
              </w:rPr>
            </w:pPr>
            <w:ins w:id="1520"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521" w:author="Rajiv Bansal" w:date="2019-08-04T11:27:00Z"/>
              </w:rPr>
            </w:pPr>
            <w:ins w:id="1522"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523" w:author="Rajiv Bansal" w:date="2019-08-04T11:27:00Z"/>
              </w:rPr>
            </w:pPr>
            <w:ins w:id="1524" w:author="Rajiv Bansal" w:date="2019-08-04T11:27:00Z">
              <w:r>
                <w:t> </w:t>
              </w:r>
            </w:ins>
          </w:p>
          <w:p w14:paraId="6618AA52" w14:textId="77777777" w:rsidR="00423757" w:rsidRDefault="00423757" w:rsidP="00423757">
            <w:pPr>
              <w:rPr>
                <w:ins w:id="1525" w:author="Rajiv Bansal" w:date="2019-08-04T11:27:00Z"/>
              </w:rPr>
            </w:pPr>
            <w:ins w:id="1526" w:author="Rajiv Bansal" w:date="2019-08-04T11:27:00Z">
              <w:r>
                <w:rPr>
                  <w:rStyle w:val="HTMLCode"/>
                  <w:rFonts w:eastAsiaTheme="minorHAnsi"/>
                </w:rPr>
                <w:t>server.ribbon.eureka.enabled=true</w:t>
              </w:r>
            </w:ins>
          </w:p>
          <w:p w14:paraId="5B4AF2F7" w14:textId="77777777" w:rsidR="00423757" w:rsidRDefault="00423757" w:rsidP="00423757">
            <w:pPr>
              <w:rPr>
                <w:ins w:id="1527" w:author="Rajiv Bansal" w:date="2019-08-04T11:27:00Z"/>
              </w:rPr>
            </w:pPr>
            <w:ins w:id="1528"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529" w:author="Rajiv Bansal" w:date="2019-08-04T11:27:00Z"/>
              </w:rPr>
            </w:pPr>
            <w:ins w:id="1530" w:author="Rajiv Bansal" w:date="2019-08-04T11:27:00Z">
              <w:r>
                <w:rPr>
                  <w:rStyle w:val="HTMLCode"/>
                  <w:rFonts w:eastAsiaTheme="minorHAnsi"/>
                </w:rPr>
                <w:t>server.ribbon.ServerListRefreshInterval=1000</w:t>
              </w:r>
            </w:ins>
          </w:p>
          <w:p w14:paraId="743F55D2" w14:textId="77777777" w:rsidR="00423757" w:rsidRDefault="00423757" w:rsidP="00423757">
            <w:pPr>
              <w:rPr>
                <w:ins w:id="1531" w:author="Rajiv Bansal" w:date="2019-08-04T11:27:00Z"/>
              </w:rPr>
            </w:pPr>
            <w:ins w:id="1532"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533" w:author="Rajiv Bansal" w:date="2019-08-04T11:27:00Z"/>
          <w:rFonts w:ascii="Segoe UI" w:hAnsi="Segoe UI" w:cs="Segoe UI"/>
          <w:color w:val="000000"/>
        </w:rPr>
      </w:pPr>
      <w:ins w:id="1534"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535"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536" w:author="Rajiv Bansal" w:date="2019-08-04T11:27:00Z"/>
              </w:rPr>
            </w:pPr>
            <w:ins w:id="1537" w:author="Rajiv Bansal" w:date="2019-08-04T11:27:00Z">
              <w:r>
                <w:t>RibbonConfiguration.java</w:t>
              </w:r>
            </w:ins>
          </w:p>
        </w:tc>
      </w:tr>
      <w:tr w:rsidR="00423757" w14:paraId="3F783CB0" w14:textId="77777777" w:rsidTr="00423757">
        <w:trPr>
          <w:ins w:id="1538" w:author="Rajiv Bansal" w:date="2019-08-04T11:27:00Z"/>
        </w:trPr>
        <w:tc>
          <w:tcPr>
            <w:tcW w:w="15495" w:type="dxa"/>
            <w:vAlign w:val="center"/>
            <w:hideMark/>
          </w:tcPr>
          <w:p w14:paraId="44F0A655" w14:textId="77777777" w:rsidR="00423757" w:rsidRDefault="00423757" w:rsidP="00423757">
            <w:pPr>
              <w:rPr>
                <w:ins w:id="1539" w:author="Rajiv Bansal" w:date="2019-08-04T11:27:00Z"/>
              </w:rPr>
            </w:pPr>
            <w:ins w:id="1540"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541" w:author="Rajiv Bansal" w:date="2019-08-04T11:27:00Z"/>
              </w:rPr>
            </w:pPr>
            <w:ins w:id="1542"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543" w:author="Rajiv Bansal" w:date="2019-08-04T11:27:00Z"/>
              </w:rPr>
            </w:pPr>
            <w:ins w:id="1544"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545" w:author="Rajiv Bansal" w:date="2019-08-04T11:27:00Z"/>
              </w:rPr>
            </w:pPr>
            <w:ins w:id="1546"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547" w:author="Rajiv Bansal" w:date="2019-08-04T11:27:00Z"/>
              </w:rPr>
            </w:pPr>
            <w:ins w:id="1548"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549" w:author="Rajiv Bansal" w:date="2019-08-04T11:27:00Z"/>
              </w:rPr>
            </w:pPr>
            <w:ins w:id="1550"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551" w:author="Rajiv Bansal" w:date="2019-08-04T11:27:00Z"/>
              </w:rPr>
            </w:pPr>
            <w:ins w:id="1552"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553" w:author="Rajiv Bansal" w:date="2019-08-04T11:27:00Z"/>
              </w:rPr>
            </w:pPr>
            <w:ins w:id="1554"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555" w:author="Rajiv Bansal" w:date="2019-08-04T11:27:00Z"/>
              </w:rPr>
            </w:pPr>
            <w:ins w:id="1556"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557" w:author="Rajiv Bansal" w:date="2019-08-04T11:27:00Z"/>
              </w:rPr>
            </w:pPr>
            <w:ins w:id="1558" w:author="Rajiv Bansal" w:date="2019-08-04T11:27:00Z">
              <w:r>
                <w:t> </w:t>
              </w:r>
            </w:ins>
          </w:p>
          <w:p w14:paraId="444685D8" w14:textId="77777777" w:rsidR="00423757" w:rsidRDefault="00423757" w:rsidP="00423757">
            <w:pPr>
              <w:rPr>
                <w:ins w:id="1559" w:author="Rajiv Bansal" w:date="2019-08-04T11:27:00Z"/>
              </w:rPr>
            </w:pPr>
            <w:ins w:id="1560"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561" w:author="Rajiv Bansal" w:date="2019-08-04T11:27:00Z"/>
              </w:rPr>
            </w:pPr>
            <w:ins w:id="1562" w:author="Rajiv Bansal" w:date="2019-08-04T11:27:00Z">
              <w:r>
                <w:t> </w:t>
              </w:r>
            </w:ins>
          </w:p>
          <w:p w14:paraId="182EA452" w14:textId="77777777" w:rsidR="00423757" w:rsidRDefault="00423757" w:rsidP="00423757">
            <w:pPr>
              <w:rPr>
                <w:ins w:id="1563" w:author="Rajiv Bansal" w:date="2019-08-04T11:27:00Z"/>
              </w:rPr>
            </w:pPr>
            <w:ins w:id="1564"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565" w:author="Rajiv Bansal" w:date="2019-08-04T11:27:00Z"/>
              </w:rPr>
            </w:pPr>
            <w:ins w:id="1566"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567" w:author="Rajiv Bansal" w:date="2019-08-04T11:27:00Z"/>
              </w:rPr>
            </w:pPr>
            <w:ins w:id="1568" w:author="Rajiv Bansal" w:date="2019-08-04T11:27:00Z">
              <w:r>
                <w:t> </w:t>
              </w:r>
            </w:ins>
          </w:p>
          <w:p w14:paraId="50371506" w14:textId="77777777" w:rsidR="00423757" w:rsidRDefault="00423757" w:rsidP="00423757">
            <w:pPr>
              <w:rPr>
                <w:ins w:id="1569" w:author="Rajiv Bansal" w:date="2019-08-04T11:27:00Z"/>
              </w:rPr>
            </w:pPr>
            <w:ins w:id="1570"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571" w:author="Rajiv Bansal" w:date="2019-08-04T11:27:00Z"/>
              </w:rPr>
            </w:pPr>
            <w:ins w:id="1572"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573" w:author="Rajiv Bansal" w:date="2019-08-04T11:27:00Z"/>
              </w:rPr>
            </w:pPr>
            <w:ins w:id="1574"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575" w:author="Rajiv Bansal" w:date="2019-08-04T11:27:00Z"/>
              </w:rPr>
            </w:pPr>
            <w:ins w:id="1576"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577" w:author="Rajiv Bansal" w:date="2019-08-04T11:27:00Z"/>
              </w:rPr>
            </w:pPr>
            <w:ins w:id="1578" w:author="Rajiv Bansal" w:date="2019-08-04T11:27:00Z">
              <w:r>
                <w:t> </w:t>
              </w:r>
            </w:ins>
          </w:p>
          <w:p w14:paraId="482D090C" w14:textId="77777777" w:rsidR="00423757" w:rsidRDefault="00423757" w:rsidP="00423757">
            <w:pPr>
              <w:rPr>
                <w:ins w:id="1579" w:author="Rajiv Bansal" w:date="2019-08-04T11:27:00Z"/>
              </w:rPr>
            </w:pPr>
            <w:ins w:id="1580"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581" w:author="Rajiv Bansal" w:date="2019-08-04T11:27:00Z"/>
              </w:rPr>
            </w:pPr>
            <w:ins w:id="1582"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583" w:author="Rajiv Bansal" w:date="2019-08-04T11:27:00Z"/>
              </w:rPr>
            </w:pPr>
            <w:ins w:id="1584"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585" w:author="Rajiv Bansal" w:date="2019-08-04T11:27:00Z"/>
              </w:rPr>
            </w:pPr>
            <w:ins w:id="1586"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587" w:author="Rajiv Bansal" w:date="2019-08-04T11:27:00Z"/>
              </w:rPr>
            </w:pPr>
            <w:ins w:id="1588" w:author="Rajiv Bansal" w:date="2019-08-04T11:27:00Z">
              <w:r>
                <w:rPr>
                  <w:rStyle w:val="HTMLCode"/>
                  <w:rFonts w:eastAsiaTheme="minorHAnsi"/>
                </w:rPr>
                <w:t>}</w:t>
              </w:r>
            </w:ins>
          </w:p>
        </w:tc>
      </w:tr>
    </w:tbl>
    <w:p w14:paraId="02BCF7C5" w14:textId="77777777" w:rsidR="00423757" w:rsidRDefault="00423757">
      <w:pPr>
        <w:pStyle w:val="Heading5"/>
        <w:rPr>
          <w:ins w:id="1589" w:author="Rajiv Bansal" w:date="2019-08-04T11:27:00Z"/>
          <w:rFonts w:ascii="Segoe UI" w:hAnsi="Segoe UI" w:cs="Segoe UI"/>
          <w:color w:val="000000"/>
          <w:sz w:val="36"/>
          <w:szCs w:val="36"/>
        </w:rPr>
        <w:pPrChange w:id="1590" w:author="Rajiv Bansal" w:date="2019-08-04T11:29:00Z">
          <w:pPr>
            <w:pStyle w:val="Heading2"/>
            <w:pBdr>
              <w:bottom w:val="single" w:sz="6" w:space="4" w:color="EAECEF"/>
            </w:pBdr>
            <w:shd w:val="clear" w:color="auto" w:fill="FFFFFF"/>
            <w:spacing w:before="450" w:after="240"/>
          </w:pPr>
        </w:pPrChange>
      </w:pPr>
      <w:ins w:id="1591"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592" w:author="Rajiv Bansal" w:date="2019-08-04T11:27:00Z"/>
          <w:rFonts w:ascii="Segoe UI" w:hAnsi="Segoe UI" w:cs="Segoe UI"/>
          <w:color w:val="000000"/>
          <w:sz w:val="29"/>
          <w:szCs w:val="29"/>
        </w:rPr>
        <w:pPrChange w:id="1593" w:author="Rajiv Bansal" w:date="2019-08-04T11:29:00Z">
          <w:pPr>
            <w:pStyle w:val="Heading4"/>
            <w:shd w:val="clear" w:color="auto" w:fill="FFFFFF"/>
            <w:spacing w:before="360" w:after="240"/>
          </w:pPr>
        </w:pPrChange>
      </w:pPr>
      <w:ins w:id="1594"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597" w:author="Rajiv Bansal" w:date="2019-08-04T11:27:00Z"/>
          <w:rFonts w:ascii="Segoe UI" w:hAnsi="Segoe UI" w:cs="Segoe UI"/>
          <w:color w:val="000000"/>
        </w:rPr>
      </w:pPr>
      <w:ins w:id="1598"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599" w:author="Rajiv Bansal" w:date="2019-08-04T11:27:00Z"/>
          <w:rFonts w:ascii="Segoe UI" w:hAnsi="Segoe UI" w:cs="Segoe UI"/>
          <w:color w:val="000000"/>
        </w:rPr>
      </w:pPr>
      <w:ins w:id="1600"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601" w:author="Rajiv Bansal" w:date="2019-08-04T11:27:00Z"/>
          <w:rFonts w:ascii="Segoe UI" w:hAnsi="Segoe UI" w:cs="Segoe UI"/>
          <w:color w:val="000000"/>
          <w:sz w:val="29"/>
          <w:szCs w:val="29"/>
        </w:rPr>
        <w:pPrChange w:id="1602" w:author="Rajiv Bansal" w:date="2019-08-04T11:29:00Z">
          <w:pPr>
            <w:pStyle w:val="Heading4"/>
            <w:shd w:val="clear" w:color="auto" w:fill="FFFFFF"/>
            <w:spacing w:before="360" w:after="240"/>
          </w:pPr>
        </w:pPrChange>
      </w:pPr>
      <w:ins w:id="1603"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604" w:author="Rajiv Bansal" w:date="2019-08-04T11:27:00Z"/>
          <w:rFonts w:ascii="Segoe UI" w:hAnsi="Segoe UI" w:cs="Segoe UI"/>
          <w:color w:val="000000"/>
        </w:rPr>
      </w:pPr>
      <w:ins w:id="1605"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606" w:author="Rajiv Bansal" w:date="2019-08-04T11:27:00Z"/>
          <w:rFonts w:ascii="Segoe UI" w:hAnsi="Segoe UI" w:cs="Segoe UI"/>
          <w:color w:val="000000"/>
          <w:sz w:val="29"/>
          <w:szCs w:val="29"/>
        </w:rPr>
        <w:pPrChange w:id="1607" w:author="Rajiv Bansal" w:date="2019-08-04T11:29:00Z">
          <w:pPr>
            <w:pStyle w:val="Heading4"/>
            <w:shd w:val="clear" w:color="auto" w:fill="FFFFFF"/>
            <w:spacing w:before="360" w:after="240"/>
          </w:pPr>
        </w:pPrChange>
      </w:pPr>
      <w:ins w:id="1608"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609" w:author="Rajiv Bansal" w:date="2019-08-04T11:27:00Z"/>
          <w:rFonts w:ascii="Segoe UI" w:hAnsi="Segoe UI" w:cs="Segoe UI"/>
          <w:color w:val="000000"/>
        </w:rPr>
      </w:pPr>
      <w:ins w:id="1610"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611" w:author="Rajiv Bansal" w:date="2019-08-04T11:27:00Z"/>
          <w:rFonts w:ascii="Segoe UI" w:hAnsi="Segoe UI" w:cs="Segoe UI"/>
          <w:color w:val="000000"/>
          <w:sz w:val="29"/>
          <w:szCs w:val="29"/>
        </w:rPr>
        <w:pPrChange w:id="1612" w:author="Rajiv Bansal" w:date="2019-08-04T11:29:00Z">
          <w:pPr>
            <w:pStyle w:val="Heading4"/>
            <w:shd w:val="clear" w:color="auto" w:fill="FFFFFF"/>
            <w:spacing w:before="360" w:after="240"/>
          </w:pPr>
        </w:pPrChange>
      </w:pPr>
      <w:ins w:id="1613"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614" w:author="Rajiv Bansal" w:date="2019-08-04T11:27:00Z"/>
          <w:rFonts w:ascii="Segoe UI" w:hAnsi="Segoe UI" w:cs="Segoe UI"/>
          <w:color w:val="000000"/>
        </w:rPr>
      </w:pPr>
      <w:ins w:id="1615"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616" w:author="Rajiv Bansal" w:date="2019-08-04T11:27:00Z"/>
          <w:rFonts w:ascii="Segoe UI" w:hAnsi="Segoe UI" w:cs="Segoe UI"/>
          <w:color w:val="000000"/>
        </w:rPr>
      </w:pPr>
      <w:ins w:id="1617"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1618" w:author="Rajiv Bansal" w:date="2019-08-04T11:27:00Z"/>
          <w:rFonts w:ascii="Segoe UI" w:hAnsi="Segoe UI" w:cs="Segoe UI"/>
          <w:color w:val="000000"/>
        </w:rPr>
      </w:pPr>
      <w:ins w:id="1619"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1620" w:author="Rajiv Bansal" w:date="2019-08-04T11:27:00Z"/>
          <w:rFonts w:ascii="Segoe UI" w:hAnsi="Segoe UI" w:cs="Segoe UI"/>
          <w:color w:val="000000"/>
          <w:sz w:val="29"/>
          <w:szCs w:val="29"/>
        </w:rPr>
        <w:pPrChange w:id="1621" w:author="Rajiv Bansal" w:date="2019-08-04T11:29:00Z">
          <w:pPr>
            <w:pStyle w:val="Heading4"/>
            <w:shd w:val="clear" w:color="auto" w:fill="FFFFFF"/>
            <w:spacing w:before="360" w:after="240"/>
          </w:pPr>
        </w:pPrChange>
      </w:pPr>
      <w:ins w:id="1622"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1623" w:author="Rajiv Bansal" w:date="2019-08-04T11:27:00Z"/>
          <w:rFonts w:ascii="Segoe UI" w:hAnsi="Segoe UI" w:cs="Segoe UI"/>
          <w:color w:val="000000"/>
        </w:rPr>
      </w:pPr>
      <w:ins w:id="1624"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1625"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1626" w:author="Rajiv Bansal" w:date="2019-08-04T11:27:00Z"/>
              </w:rPr>
            </w:pPr>
            <w:ins w:id="1627" w:author="Rajiv Bansal" w:date="2019-08-04T11:27:00Z">
              <w:r>
                <w:t>application.properties</w:t>
              </w:r>
            </w:ins>
          </w:p>
        </w:tc>
      </w:tr>
      <w:tr w:rsidR="00423757" w14:paraId="7ABB414A" w14:textId="77777777" w:rsidTr="00423757">
        <w:trPr>
          <w:ins w:id="1628" w:author="Rajiv Bansal" w:date="2019-08-04T11:27:00Z"/>
        </w:trPr>
        <w:tc>
          <w:tcPr>
            <w:tcW w:w="15495" w:type="dxa"/>
            <w:vAlign w:val="center"/>
            <w:hideMark/>
          </w:tcPr>
          <w:p w14:paraId="44665C37" w14:textId="77777777" w:rsidR="00423757" w:rsidRDefault="00423757" w:rsidP="00423757">
            <w:pPr>
              <w:rPr>
                <w:ins w:id="1629" w:author="Rajiv Bansal" w:date="2019-08-04T11:27:00Z"/>
              </w:rPr>
            </w:pPr>
            <w:ins w:id="1630"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1631" w:author="Rajiv Bansal" w:date="2019-08-04T11:27:00Z"/>
              </w:rPr>
            </w:pPr>
            <w:ins w:id="1632"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1633" w:author="Rajiv Bansal" w:date="2019-08-04T11:27:00Z"/>
          <w:rFonts w:ascii="Segoe UI" w:hAnsi="Segoe UI" w:cs="Segoe UI"/>
          <w:color w:val="000000"/>
        </w:rPr>
      </w:pPr>
      <w:ins w:id="1634"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1635" w:author="Rajiv Bansal" w:date="2019-08-04T11:27:00Z"/>
          <w:rFonts w:ascii="Segoe UI" w:hAnsi="Segoe UI" w:cs="Segoe UI"/>
          <w:color w:val="000000"/>
        </w:rPr>
      </w:pPr>
      <w:ins w:id="1636"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1637" w:author="Rajiv Bansal" w:date="2019-08-04T14:23:00Z"/>
          <w:rStyle w:val="Strong"/>
          <w:rFonts w:ascii="Georgia" w:eastAsiaTheme="minorHAnsi" w:hAnsi="Georgia" w:cs="Lucida Sans Unicode"/>
          <w:i w:val="0"/>
          <w:iCs w:val="0"/>
          <w:color w:val="auto"/>
          <w:spacing w:val="-3"/>
        </w:rPr>
      </w:pPr>
      <w:del w:id="1638"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639" w:author="Rajiv Bansal" w:date="2019-08-04T14:23:00Z"/>
          <w:spacing w:val="-1"/>
          <w:shd w:val="clear" w:color="auto" w:fill="FFFFFF"/>
        </w:rPr>
      </w:pPr>
      <w:del w:id="1640"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641" w:author="Rajiv Bansal" w:date="2019-08-04T14:23:00Z"/>
          <w:rFonts w:eastAsia="Times New Roman" w:cs="Times New Roman"/>
          <w:spacing w:val="-1"/>
          <w:lang w:eastAsia="en-IN"/>
        </w:rPr>
      </w:pPr>
      <w:del w:id="1642"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643" w:author="Rajiv Bansal" w:date="2019-08-04T14:23:00Z"/>
          <w:rFonts w:eastAsia="Times New Roman" w:cs="Times New Roman"/>
          <w:spacing w:val="-1"/>
          <w:lang w:eastAsia="en-IN"/>
        </w:rPr>
      </w:pPr>
      <w:del w:id="1644"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645" w:author="Rajiv Bansal" w:date="2019-08-04T14:23:00Z"/>
          <w:rStyle w:val="Strong"/>
          <w:rFonts w:cs="Lucida Sans Unicode"/>
          <w:spacing w:val="-3"/>
        </w:rPr>
      </w:pPr>
    </w:p>
    <w:p w14:paraId="78DBBB4B" w14:textId="2CC70009" w:rsidR="00F2201F" w:rsidRPr="00412979" w:rsidDel="00305C1D" w:rsidRDefault="00F2201F">
      <w:pPr>
        <w:ind w:firstLine="360"/>
        <w:rPr>
          <w:del w:id="1646" w:author="Rajiv Bansal" w:date="2019-08-04T14:23:00Z"/>
          <w:i/>
          <w:iCs/>
        </w:rPr>
      </w:pPr>
      <w:del w:id="1647"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1648" w:author="Rajiv Bansal" w:date="2019-08-04T14:23:00Z"/>
          <w:rFonts w:ascii="Georgia" w:hAnsi="Georgia"/>
          <w:spacing w:val="-1"/>
        </w:rPr>
      </w:pPr>
      <w:del w:id="1649"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1650" w:author="Rajiv Bansal" w:date="2019-08-04T14:23:00Z"/>
          <w:rFonts w:ascii="Georgia" w:hAnsi="Georgia"/>
          <w:spacing w:val="-1"/>
        </w:rPr>
      </w:pPr>
      <w:del w:id="1651"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1652" w:author="Rajiv Bansal" w:date="2019-08-04T14:23:00Z"/>
          <w:rFonts w:ascii="Georgia" w:hAnsi="Georgia"/>
          <w:spacing w:val="-1"/>
        </w:rPr>
      </w:pPr>
      <w:del w:id="1653"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54" w:author="Rajiv Bansal" w:date="2019-08-04T14:23:00Z"/>
          <w:rFonts w:ascii="Georgia" w:hAnsi="Georgia" w:cs="Segoe UI"/>
          <w:spacing w:val="-1"/>
        </w:rPr>
        <w:pPrChange w:id="1655"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56"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1657" w:author="Rajiv Bansal" w:date="2019-08-04T14:23:00Z"/>
          <w:rFonts w:ascii="Georgia" w:hAnsi="Georgia" w:cs="Segoe UI"/>
          <w:spacing w:val="-1"/>
        </w:rPr>
        <w:pPrChange w:id="1658"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1659"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60" w:author="Rajiv Bansal" w:date="2019-08-04T14:23:00Z"/>
          <w:rFonts w:ascii="Georgia" w:hAnsi="Georgia" w:cs="Segoe UI"/>
          <w:spacing w:val="-1"/>
        </w:rPr>
        <w:pPrChange w:id="1661"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62"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1663"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1664" w:author="Rajiv Bansal" w:date="2019-08-04T14:23:00Z"/>
          <w:rStyle w:val="Emphasis"/>
          <w:color w:val="FF0000"/>
          <w:spacing w:val="-1"/>
          <w:shd w:val="clear" w:color="auto" w:fill="FFFFFF"/>
        </w:rPr>
      </w:pPr>
      <w:del w:id="1665"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1666" w:author="Rajiv Bansal" w:date="2019-08-04T14:23:00Z"/>
          <w:rStyle w:val="Strong"/>
          <w:rFonts w:cs="Lucida Sans Unicode"/>
          <w:spacing w:val="-3"/>
        </w:rPr>
      </w:pPr>
      <w:del w:id="1667"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1668" w:author="Rajiv Bansal" w:date="2019-08-04T14:23:00Z"/>
          <w:rFonts w:eastAsia="Times New Roman" w:cs="Segoe UI"/>
          <w:b/>
          <w:bCs/>
          <w:color w:val="000000"/>
          <w:lang w:eastAsia="en-IN"/>
        </w:rPr>
      </w:pPr>
      <w:del w:id="1669"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1670"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1671" w:author="Rajiv Bansal" w:date="2019-08-04T14:23:00Z"/>
          <w:rFonts w:ascii="Segoe UI" w:hAnsi="Segoe UI" w:cs="Segoe UI"/>
          <w:color w:val="000000"/>
        </w:rPr>
      </w:pPr>
      <w:del w:id="1672"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1673" w:author="Rajiv Bansal" w:date="2019-08-04T14:23:00Z"/>
          <w:rFonts w:ascii="Times New Roman" w:hAnsi="Times New Roman" w:cs="Times New Roman"/>
        </w:rPr>
      </w:pPr>
      <w:del w:id="1674"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1675" w:author="Rajiv Bansal" w:date="2019-08-04T14:23:00Z"/>
        </w:rPr>
      </w:pPr>
      <w:del w:id="1676"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1677" w:author="Rajiv Bansal" w:date="2019-08-04T14:23:00Z"/>
          <w:rFonts w:ascii="Segoe UI" w:hAnsi="Segoe UI" w:cs="Segoe UI"/>
          <w:color w:val="000000"/>
        </w:rPr>
      </w:pPr>
      <w:del w:id="1678"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1679" w:author="Rajiv Bansal" w:date="2019-08-04T14:23:00Z"/>
          <w:rFonts w:ascii="Segoe UI" w:hAnsi="Segoe UI" w:cs="Segoe UI"/>
          <w:color w:val="000000"/>
        </w:rPr>
      </w:pPr>
      <w:del w:id="1680"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1681" w:author="Rajiv Bansal" w:date="2019-08-04T14:23:00Z"/>
          <w:rFonts w:ascii="Segoe UI" w:hAnsi="Segoe UI" w:cs="Segoe UI"/>
          <w:color w:val="000000"/>
        </w:rPr>
      </w:pPr>
      <w:del w:id="1682"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1683" w:author="Rajiv Bansal" w:date="2019-08-04T14:23:00Z"/>
          <w:rFonts w:ascii="Segoe UI" w:hAnsi="Segoe UI" w:cs="Segoe UI"/>
          <w:color w:val="000000"/>
        </w:rPr>
      </w:pPr>
      <w:del w:id="1684"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1685" w:author="Rajiv Bansal" w:date="2019-08-04T14:23:00Z"/>
          <w:rFonts w:ascii="Segoe UI" w:hAnsi="Segoe UI" w:cs="Segoe UI"/>
          <w:color w:val="000000"/>
        </w:rPr>
      </w:pPr>
      <w:del w:id="1686"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1687" w:author="Rajiv Bansal" w:date="2019-08-04T14:23:00Z"/>
          <w:rFonts w:ascii="Times New Roman" w:hAnsi="Times New Roman" w:cs="Times New Roman"/>
        </w:rPr>
      </w:pPr>
      <w:del w:id="1688"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1689" w:author="Rajiv Bansal" w:date="2019-08-04T14:23:00Z"/>
          <w:b/>
          <w:bCs/>
        </w:rPr>
      </w:pPr>
      <w:del w:id="1690"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1691" w:author="Rajiv Bansal" w:date="2019-08-04T14:23:00Z"/>
          <w:rFonts w:ascii="Segoe UI" w:hAnsi="Segoe UI" w:cs="Segoe UI"/>
          <w:color w:val="000000"/>
        </w:rPr>
      </w:pPr>
      <w:del w:id="1692"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1693" w:author="Rajiv Bansal" w:date="2019-08-04T14:23:00Z"/>
          <w:rFonts w:ascii="Segoe UI" w:hAnsi="Segoe UI" w:cs="Segoe UI"/>
          <w:color w:val="000000"/>
        </w:rPr>
      </w:pPr>
      <w:del w:id="1694"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1695" w:author="Rajiv Bansal" w:date="2019-08-04T14:23:00Z"/>
          <w:rFonts w:ascii="Segoe UI" w:hAnsi="Segoe UI" w:cs="Segoe UI"/>
          <w:color w:val="000000"/>
        </w:rPr>
      </w:pPr>
      <w:del w:id="1696"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1697" w:author="Rajiv Bansal" w:date="2019-08-04T14:23:00Z"/>
          <w:rFonts w:ascii="Segoe UI" w:hAnsi="Segoe UI" w:cs="Segoe UI"/>
          <w:color w:val="000000"/>
        </w:rPr>
      </w:pPr>
      <w:del w:id="1698"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1699" w:author="Rajiv Bansal" w:date="2019-08-04T14:23:00Z"/>
          <w:rFonts w:ascii="Segoe UI" w:hAnsi="Segoe UI" w:cs="Segoe UI"/>
          <w:color w:val="000000"/>
        </w:rPr>
      </w:pPr>
      <w:del w:id="1700"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1701" w:author="Rajiv Bansal" w:date="2019-08-04T14:23:00Z"/>
          <w:rFonts w:ascii="Segoe UI" w:hAnsi="Segoe UI" w:cs="Segoe UI"/>
          <w:color w:val="000000"/>
        </w:rPr>
      </w:pPr>
      <w:del w:id="1702"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1703" w:author="Rajiv Bansal" w:date="2019-08-04T14:23:00Z"/>
          <w:rFonts w:ascii="Segoe UI" w:hAnsi="Segoe UI" w:cs="Segoe UI"/>
          <w:color w:val="000000"/>
        </w:rPr>
      </w:pPr>
      <w:del w:id="1704"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1705" w:author="Rajiv Bansal" w:date="2019-08-04T14:23:00Z"/>
          <w:rFonts w:ascii="Segoe UI" w:hAnsi="Segoe UI" w:cs="Segoe UI"/>
          <w:color w:val="000000"/>
        </w:rPr>
      </w:pPr>
      <w:del w:id="1706"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1707" w:author="Rajiv Bansal" w:date="2019-08-04T14:23:00Z"/>
          <w:rFonts w:ascii="Segoe UI" w:hAnsi="Segoe UI" w:cs="Segoe UI"/>
          <w:color w:val="000000"/>
        </w:rPr>
      </w:pPr>
      <w:del w:id="170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1709" w:author="Rajiv Bansal" w:date="2019-08-04T14:23:00Z"/>
          <w:rFonts w:ascii="Segoe UI" w:hAnsi="Segoe UI" w:cs="Segoe UI"/>
          <w:color w:val="000000"/>
        </w:rPr>
      </w:pPr>
      <w:del w:id="1710"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1711" w:author="Rajiv Bansal" w:date="2019-08-04T14:23:00Z"/>
        </w:rPr>
      </w:pPr>
      <w:del w:id="1712"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1713" w:author="Rajiv Bansal" w:date="2019-08-04T14:23:00Z"/>
          <w:rFonts w:ascii="Segoe UI" w:hAnsi="Segoe UI" w:cs="Segoe UI"/>
          <w:color w:val="000000"/>
        </w:rPr>
      </w:pPr>
      <w:del w:id="1714"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1715" w:author="Rajiv Bansal" w:date="2019-08-04T14:23:00Z"/>
          <w:rFonts w:ascii="Segoe UI" w:hAnsi="Segoe UI" w:cs="Segoe UI"/>
          <w:color w:val="000000"/>
        </w:rPr>
      </w:pPr>
      <w:del w:id="1716"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1717" w:author="Rajiv Bansal" w:date="2019-08-04T14:23:00Z"/>
          <w:rFonts w:ascii="Segoe UI" w:hAnsi="Segoe UI" w:cs="Segoe UI"/>
          <w:color w:val="000000"/>
        </w:rPr>
      </w:pPr>
      <w:del w:id="1718"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1719" w:author="Rajiv Bansal" w:date="2019-08-04T14:23:00Z"/>
          <w:rFonts w:ascii="Segoe UI" w:hAnsi="Segoe UI" w:cs="Segoe UI"/>
          <w:color w:val="000000"/>
        </w:rPr>
      </w:pPr>
      <w:del w:id="1720"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1721" w:author="Rajiv Bansal" w:date="2019-08-04T14:23:00Z"/>
          <w:rFonts w:ascii="Segoe UI" w:hAnsi="Segoe UI" w:cs="Segoe UI"/>
          <w:color w:val="000000"/>
        </w:rPr>
      </w:pPr>
      <w:del w:id="1722"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1723" w:author="Rajiv Bansal" w:date="2019-08-04T14:23:00Z"/>
          <w:b/>
          <w:bCs/>
        </w:rPr>
      </w:pPr>
      <w:del w:id="1724"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1725" w:author="Rajiv Bansal" w:date="2019-08-04T14:23:00Z"/>
          <w:rFonts w:ascii="Segoe UI" w:hAnsi="Segoe UI" w:cs="Segoe UI"/>
          <w:color w:val="000000"/>
        </w:rPr>
      </w:pPr>
      <w:del w:id="1726"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1727" w:author="Rajiv Bansal" w:date="2019-08-04T14:23:00Z"/>
        </w:rPr>
        <w:pPrChange w:id="1728" w:author="Rajiv Bansal" w:date="2019-08-04T11:29:00Z">
          <w:pPr>
            <w:pStyle w:val="Heading7"/>
          </w:pPr>
        </w:pPrChange>
      </w:pPr>
      <w:del w:id="1729"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1730" w:author="Rajiv Bansal" w:date="2019-08-04T14:23:00Z"/>
          <w:rFonts w:ascii="Segoe UI" w:hAnsi="Segoe UI" w:cs="Segoe UI"/>
          <w:color w:val="000000"/>
        </w:rPr>
      </w:pPr>
      <w:del w:id="1731"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1732" w:author="Rajiv Bansal" w:date="2019-08-04T14:23:00Z"/>
          <w:rFonts w:ascii="Times New Roman" w:hAnsi="Times New Roman" w:cs="Times New Roman"/>
        </w:rPr>
      </w:pPr>
      <w:del w:id="1733"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1734" w:author="Rajiv Bansal" w:date="2019-08-04T14:23:00Z"/>
          <w:rFonts w:ascii="Segoe UI" w:hAnsi="Segoe UI" w:cs="Segoe UI"/>
          <w:color w:val="000000"/>
        </w:rPr>
      </w:pPr>
      <w:del w:id="1735"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1736" w:author="Rajiv Bansal" w:date="2019-08-04T14:23:00Z"/>
        </w:rPr>
        <w:pPrChange w:id="1737" w:author="Rajiv Bansal" w:date="2019-08-04T11:29:00Z">
          <w:pPr>
            <w:pStyle w:val="Heading7"/>
          </w:pPr>
        </w:pPrChange>
      </w:pPr>
      <w:del w:id="1738"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1739" w:author="Rajiv Bansal" w:date="2019-08-04T14:23:00Z"/>
          <w:rFonts w:ascii="Segoe UI" w:hAnsi="Segoe UI" w:cs="Segoe UI"/>
          <w:color w:val="000000"/>
        </w:rPr>
      </w:pPr>
      <w:del w:id="1740"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1741" w:author="Rajiv Bansal" w:date="2019-08-04T14:23:00Z"/>
          <w:rFonts w:ascii="Segoe UI" w:hAnsi="Segoe UI" w:cs="Segoe UI"/>
          <w:color w:val="000000"/>
        </w:rPr>
      </w:pPr>
      <w:del w:id="1742"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1743" w:author="Rajiv Bansal" w:date="2019-08-04T14:23:00Z"/>
        </w:trPr>
        <w:tc>
          <w:tcPr>
            <w:tcW w:w="15495" w:type="dxa"/>
            <w:vAlign w:val="center"/>
            <w:hideMark/>
          </w:tcPr>
          <w:p w14:paraId="6BC62E58" w14:textId="0B4476D9" w:rsidR="00B305A1" w:rsidDel="00305C1D" w:rsidRDefault="00B305A1">
            <w:pPr>
              <w:rPr>
                <w:del w:id="1744" w:author="Rajiv Bansal" w:date="2019-08-04T14:23:00Z"/>
                <w:rFonts w:ascii="Times New Roman" w:hAnsi="Times New Roman" w:cs="Times New Roman"/>
              </w:rPr>
            </w:pPr>
            <w:del w:id="174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1746" w:author="Rajiv Bansal" w:date="2019-08-04T14:23:00Z"/>
              </w:rPr>
            </w:pPr>
            <w:del w:id="1747" w:author="Rajiv Bansal" w:date="2019-08-04T14:23:00Z">
              <w:r w:rsidDel="00305C1D">
                <w:delText> </w:delText>
              </w:r>
            </w:del>
          </w:p>
          <w:p w14:paraId="1735B883" w14:textId="25097B84" w:rsidR="00B305A1" w:rsidDel="00305C1D" w:rsidRDefault="00B305A1">
            <w:pPr>
              <w:rPr>
                <w:del w:id="1748" w:author="Rajiv Bansal" w:date="2019-08-04T14:23:00Z"/>
              </w:rPr>
            </w:pPr>
            <w:del w:id="17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1750" w:author="Rajiv Bansal" w:date="2019-08-04T14:23:00Z"/>
              </w:rPr>
            </w:pPr>
            <w:del w:id="175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1752" w:author="Rajiv Bansal" w:date="2019-08-04T14:23:00Z"/>
              </w:rPr>
            </w:pPr>
            <w:del w:id="175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1754" w:author="Rajiv Bansal" w:date="2019-08-04T14:23:00Z"/>
              </w:rPr>
            </w:pPr>
            <w:del w:id="175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1756" w:author="Rajiv Bansal" w:date="2019-08-04T14:23:00Z"/>
              </w:rPr>
            </w:pPr>
            <w:del w:id="17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1758" w:author="Rajiv Bansal" w:date="2019-08-04T14:23:00Z"/>
              </w:rPr>
            </w:pPr>
            <w:del w:id="175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1760" w:author="Rajiv Bansal" w:date="2019-08-04T14:23:00Z"/>
              </w:rPr>
            </w:pPr>
            <w:del w:id="1761" w:author="Rajiv Bansal" w:date="2019-08-04T14:23:00Z">
              <w:r w:rsidDel="00305C1D">
                <w:delText> </w:delText>
              </w:r>
            </w:del>
          </w:p>
          <w:p w14:paraId="0981D894" w14:textId="1F34467D" w:rsidR="00B305A1" w:rsidDel="00305C1D" w:rsidRDefault="00B305A1">
            <w:pPr>
              <w:rPr>
                <w:del w:id="1762" w:author="Rajiv Bansal" w:date="2019-08-04T14:23:00Z"/>
              </w:rPr>
            </w:pPr>
            <w:del w:id="1763"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1764" w:author="Rajiv Bansal" w:date="2019-08-04T14:23:00Z"/>
              </w:rPr>
            </w:pPr>
            <w:del w:id="1765"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1766" w:author="Rajiv Bansal" w:date="2019-08-04T14:23:00Z"/>
              </w:rPr>
            </w:pPr>
            <w:del w:id="176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1768" w:author="Rajiv Bansal" w:date="2019-08-04T14:23:00Z"/>
              </w:rPr>
            </w:pPr>
            <w:del w:id="1769" w:author="Rajiv Bansal" w:date="2019-08-04T14:23:00Z">
              <w:r w:rsidDel="00305C1D">
                <w:rPr>
                  <w:rStyle w:val="HTMLCode"/>
                  <w:rFonts w:eastAsiaTheme="minorHAnsi"/>
                </w:rPr>
                <w:delText>{</w:delText>
              </w:r>
            </w:del>
          </w:p>
          <w:p w14:paraId="008BAEB3" w14:textId="00C1D877" w:rsidR="00B305A1" w:rsidDel="00305C1D" w:rsidRDefault="00B305A1">
            <w:pPr>
              <w:rPr>
                <w:del w:id="1770" w:author="Rajiv Bansal" w:date="2019-08-04T14:23:00Z"/>
              </w:rPr>
            </w:pPr>
            <w:del w:id="1771"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1772" w:author="Rajiv Bansal" w:date="2019-08-04T14:23:00Z"/>
              </w:rPr>
            </w:pPr>
            <w:del w:id="177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1774" w:author="Rajiv Bansal" w:date="2019-08-04T14:23:00Z"/>
              </w:rPr>
            </w:pPr>
            <w:del w:id="17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1776" w:author="Rajiv Bansal" w:date="2019-08-04T14:23:00Z"/>
              </w:rPr>
            </w:pPr>
            <w:del w:id="177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1778" w:author="Rajiv Bansal" w:date="2019-08-04T14:23:00Z"/>
              </w:rPr>
            </w:pPr>
            <w:del w:id="17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1780" w:author="Rajiv Bansal" w:date="2019-08-04T14:23:00Z"/>
              </w:rPr>
            </w:pPr>
            <w:del w:id="1781" w:author="Rajiv Bansal" w:date="2019-08-04T14:23:00Z">
              <w:r w:rsidDel="00305C1D">
                <w:delText> </w:delText>
              </w:r>
            </w:del>
          </w:p>
          <w:p w14:paraId="64EA9ED6" w14:textId="788F196A" w:rsidR="00B305A1" w:rsidDel="00305C1D" w:rsidRDefault="00B305A1">
            <w:pPr>
              <w:rPr>
                <w:del w:id="1782" w:author="Rajiv Bansal" w:date="2019-08-04T14:23:00Z"/>
              </w:rPr>
            </w:pPr>
            <w:del w:id="178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1784" w:author="Rajiv Bansal" w:date="2019-08-04T14:23:00Z"/>
              </w:rPr>
            </w:pPr>
            <w:del w:id="178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1786" w:author="Rajiv Bansal" w:date="2019-08-04T14:23:00Z"/>
              </w:rPr>
            </w:pPr>
            <w:del w:id="178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1788" w:author="Rajiv Bansal" w:date="2019-08-04T14:23:00Z"/>
              </w:rPr>
            </w:pPr>
            <w:del w:id="178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1790" w:author="Rajiv Bansal" w:date="2019-08-04T14:23:00Z"/>
              </w:rPr>
            </w:pPr>
            <w:del w:id="17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1792" w:author="Rajiv Bansal" w:date="2019-08-04T14:23:00Z"/>
              </w:rPr>
            </w:pPr>
            <w:del w:id="1793" w:author="Rajiv Bansal" w:date="2019-08-04T14:23:00Z">
              <w:r w:rsidDel="00305C1D">
                <w:delText> </w:delText>
              </w:r>
            </w:del>
          </w:p>
          <w:p w14:paraId="477FA8AE" w14:textId="42EA4E8D" w:rsidR="00B305A1" w:rsidDel="00305C1D" w:rsidRDefault="00B305A1">
            <w:pPr>
              <w:rPr>
                <w:del w:id="1794" w:author="Rajiv Bansal" w:date="2019-08-04T14:23:00Z"/>
              </w:rPr>
            </w:pPr>
            <w:del w:id="179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1796" w:author="Rajiv Bansal" w:date="2019-08-04T14:23:00Z"/>
              </w:rPr>
            </w:pPr>
            <w:del w:id="179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1798" w:author="Rajiv Bansal" w:date="2019-08-04T14:23:00Z"/>
              </w:rPr>
            </w:pPr>
            <w:del w:id="1799"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1800" w:author="Rajiv Bansal" w:date="2019-08-04T14:23:00Z"/>
              </w:rPr>
            </w:pPr>
            <w:del w:id="180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1802" w:author="Rajiv Bansal" w:date="2019-08-04T14:23:00Z"/>
              </w:rPr>
            </w:pPr>
            <w:del w:id="1803" w:author="Rajiv Bansal" w:date="2019-08-04T14:23:00Z">
              <w:r w:rsidDel="00305C1D">
                <w:rPr>
                  <w:rStyle w:val="HTMLCode"/>
                  <w:rFonts w:eastAsiaTheme="minorHAnsi"/>
                </w:rPr>
                <w:delText>}</w:delText>
              </w:r>
            </w:del>
          </w:p>
          <w:p w14:paraId="547CEFAF" w14:textId="5511E84E" w:rsidR="00B305A1" w:rsidDel="00305C1D" w:rsidRDefault="00B305A1">
            <w:pPr>
              <w:rPr>
                <w:del w:id="1804" w:author="Rajiv Bansal" w:date="2019-08-04T14:23:00Z"/>
              </w:rPr>
            </w:pPr>
            <w:del w:id="1805" w:author="Rajiv Bansal" w:date="2019-08-04T14:23:00Z">
              <w:r w:rsidDel="00305C1D">
                <w:delText> </w:delText>
              </w:r>
            </w:del>
          </w:p>
          <w:p w14:paraId="5803EBBB" w14:textId="79D79AD8" w:rsidR="00B305A1" w:rsidDel="00305C1D" w:rsidRDefault="00B305A1">
            <w:pPr>
              <w:rPr>
                <w:del w:id="1806" w:author="Rajiv Bansal" w:date="2019-08-04T14:23:00Z"/>
              </w:rPr>
            </w:pPr>
            <w:del w:id="1807"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1808" w:author="Rajiv Bansal" w:date="2019-08-04T14:23:00Z"/>
              </w:rPr>
            </w:pPr>
            <w:del w:id="1809" w:author="Rajiv Bansal" w:date="2019-08-04T14:23:00Z">
              <w:r w:rsidDel="00305C1D">
                <w:rPr>
                  <w:rStyle w:val="HTMLCode"/>
                  <w:rFonts w:eastAsiaTheme="minorHAnsi"/>
                </w:rPr>
                <w:delText>{</w:delText>
              </w:r>
            </w:del>
          </w:p>
          <w:p w14:paraId="629E1656" w14:textId="1B5B6C23" w:rsidR="00B305A1" w:rsidDel="00305C1D" w:rsidRDefault="00B305A1">
            <w:pPr>
              <w:rPr>
                <w:del w:id="1810" w:author="Rajiv Bansal" w:date="2019-08-04T14:23:00Z"/>
              </w:rPr>
            </w:pPr>
            <w:del w:id="1811"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1812" w:author="Rajiv Bansal" w:date="2019-08-04T14:23:00Z"/>
              </w:rPr>
            </w:pPr>
            <w:del w:id="1813"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1814" w:author="Rajiv Bansal" w:date="2019-08-04T14:23:00Z"/>
              </w:rPr>
            </w:pPr>
            <w:del w:id="1815"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1816" w:author="Rajiv Bansal" w:date="2019-08-04T14:23:00Z"/>
              </w:rPr>
            </w:pPr>
            <w:del w:id="1817" w:author="Rajiv Bansal" w:date="2019-08-04T14:23:00Z">
              <w:r w:rsidDel="00305C1D">
                <w:delText> </w:delText>
              </w:r>
            </w:del>
          </w:p>
          <w:p w14:paraId="3F3DF390" w14:textId="5D05B1E0" w:rsidR="00B305A1" w:rsidDel="00305C1D" w:rsidRDefault="00B305A1">
            <w:pPr>
              <w:rPr>
                <w:del w:id="1818" w:author="Rajiv Bansal" w:date="2019-08-04T14:23:00Z"/>
              </w:rPr>
            </w:pPr>
            <w:del w:id="181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1820" w:author="Rajiv Bansal" w:date="2019-08-04T14:23:00Z"/>
              </w:rPr>
            </w:pPr>
            <w:del w:id="1821"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1822" w:author="Rajiv Bansal" w:date="2019-08-04T14:23:00Z"/>
              </w:rPr>
            </w:pPr>
            <w:del w:id="1823"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1824" w:author="Rajiv Bansal" w:date="2019-08-04T14:23:00Z"/>
              </w:rPr>
            </w:pPr>
            <w:del w:id="1825"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1826" w:author="Rajiv Bansal" w:date="2019-08-04T14:23:00Z"/>
              </w:rPr>
            </w:pPr>
            <w:del w:id="1827"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1828" w:author="Rajiv Bansal" w:date="2019-08-04T14:23:00Z"/>
              </w:rPr>
            </w:pPr>
            <w:del w:id="18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1830" w:author="Rajiv Bansal" w:date="2019-08-04T14:23:00Z"/>
              </w:rPr>
            </w:pPr>
            <w:del w:id="1831" w:author="Rajiv Bansal" w:date="2019-08-04T14:23:00Z">
              <w:r w:rsidDel="00305C1D">
                <w:delText> </w:delText>
              </w:r>
            </w:del>
          </w:p>
          <w:p w14:paraId="375D7ED4" w14:textId="24267A4C" w:rsidR="00B305A1" w:rsidDel="00305C1D" w:rsidRDefault="00B305A1">
            <w:pPr>
              <w:rPr>
                <w:del w:id="1832" w:author="Rajiv Bansal" w:date="2019-08-04T14:23:00Z"/>
              </w:rPr>
            </w:pPr>
            <w:del w:id="18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1834" w:author="Rajiv Bansal" w:date="2019-08-04T14:23:00Z"/>
              </w:rPr>
            </w:pPr>
            <w:del w:id="18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1836" w:author="Rajiv Bansal" w:date="2019-08-04T14:23:00Z"/>
              </w:rPr>
            </w:pPr>
            <w:del w:id="18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1838" w:author="Rajiv Bansal" w:date="2019-08-04T14:23:00Z"/>
              </w:rPr>
            </w:pPr>
            <w:del w:id="1839" w:author="Rajiv Bansal" w:date="2019-08-04T14:23:00Z">
              <w:r w:rsidDel="00305C1D">
                <w:delText> </w:delText>
              </w:r>
            </w:del>
          </w:p>
          <w:p w14:paraId="459CF86E" w14:textId="1365D94B" w:rsidR="00B305A1" w:rsidDel="00305C1D" w:rsidRDefault="00B305A1">
            <w:pPr>
              <w:rPr>
                <w:del w:id="1840" w:author="Rajiv Bansal" w:date="2019-08-04T14:23:00Z"/>
              </w:rPr>
            </w:pPr>
            <w:del w:id="18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1842" w:author="Rajiv Bansal" w:date="2019-08-04T14:23:00Z"/>
              </w:rPr>
            </w:pPr>
            <w:del w:id="18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1844" w:author="Rajiv Bansal" w:date="2019-08-04T14:23:00Z"/>
              </w:rPr>
            </w:pPr>
            <w:del w:id="18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1846" w:author="Rajiv Bansal" w:date="2019-08-04T14:23:00Z"/>
              </w:rPr>
            </w:pPr>
            <w:del w:id="1847" w:author="Rajiv Bansal" w:date="2019-08-04T14:23:00Z">
              <w:r w:rsidDel="00305C1D">
                <w:delText> </w:delText>
              </w:r>
            </w:del>
          </w:p>
          <w:p w14:paraId="60308CAD" w14:textId="75F74DAB" w:rsidR="00B305A1" w:rsidDel="00305C1D" w:rsidRDefault="00B305A1">
            <w:pPr>
              <w:rPr>
                <w:del w:id="1848" w:author="Rajiv Bansal" w:date="2019-08-04T14:23:00Z"/>
              </w:rPr>
            </w:pPr>
            <w:del w:id="18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1850" w:author="Rajiv Bansal" w:date="2019-08-04T14:23:00Z"/>
              </w:rPr>
            </w:pPr>
            <w:del w:id="18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1852" w:author="Rajiv Bansal" w:date="2019-08-04T14:23:00Z"/>
              </w:rPr>
            </w:pPr>
            <w:del w:id="18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1854" w:author="Rajiv Bansal" w:date="2019-08-04T14:23:00Z"/>
              </w:rPr>
            </w:pPr>
            <w:del w:id="1855"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1856" w:author="Rajiv Bansal" w:date="2019-08-04T14:23:00Z"/>
        </w:rPr>
        <w:pPrChange w:id="1857" w:author="Rajiv Bansal" w:date="2019-08-04T11:29:00Z">
          <w:pPr>
            <w:pStyle w:val="Heading7"/>
          </w:pPr>
        </w:pPrChange>
      </w:pPr>
      <w:del w:id="1858"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1859" w:author="Rajiv Bansal" w:date="2019-08-04T14:23:00Z"/>
          <w:rFonts w:ascii="Segoe UI" w:hAnsi="Segoe UI" w:cs="Segoe UI"/>
          <w:color w:val="000000"/>
        </w:rPr>
      </w:pPr>
      <w:del w:id="1860"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1861" w:author="Rajiv Bansal" w:date="2019-08-04T14:23:00Z"/>
        </w:trPr>
        <w:tc>
          <w:tcPr>
            <w:tcW w:w="15495" w:type="dxa"/>
            <w:vAlign w:val="center"/>
            <w:hideMark/>
          </w:tcPr>
          <w:p w14:paraId="50485687" w14:textId="7E9EAAD6" w:rsidR="00B305A1" w:rsidDel="00305C1D" w:rsidRDefault="00B305A1">
            <w:pPr>
              <w:rPr>
                <w:del w:id="1862" w:author="Rajiv Bansal" w:date="2019-08-04T14:23:00Z"/>
                <w:rFonts w:ascii="Times New Roman" w:hAnsi="Times New Roman" w:cs="Times New Roman"/>
              </w:rPr>
            </w:pPr>
            <w:del w:id="1863"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1864" w:author="Rajiv Bansal" w:date="2019-08-04T14:23:00Z"/>
              </w:rPr>
            </w:pPr>
            <w:del w:id="1865"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1866" w:author="Rajiv Bansal" w:date="2019-08-04T14:23:00Z"/>
          <w:rFonts w:ascii="Segoe UI" w:hAnsi="Segoe UI" w:cs="Segoe UI"/>
          <w:color w:val="000000"/>
        </w:rPr>
      </w:pPr>
      <w:del w:id="1867"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1868" w:author="Rajiv Bansal" w:date="2019-08-04T14:23:00Z"/>
        </w:rPr>
        <w:pPrChange w:id="1869" w:author="Rajiv Bansal" w:date="2019-08-04T11:29:00Z">
          <w:pPr>
            <w:pStyle w:val="Heading7"/>
          </w:pPr>
        </w:pPrChange>
      </w:pPr>
      <w:del w:id="1870"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1871" w:author="Rajiv Bansal" w:date="2019-08-04T14:23:00Z"/>
          <w:rFonts w:ascii="Segoe UI" w:hAnsi="Segoe UI" w:cs="Segoe UI"/>
          <w:color w:val="000000"/>
        </w:rPr>
      </w:pPr>
      <w:del w:id="1872"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1873" w:author="Rajiv Bansal" w:date="2019-08-04T14:23:00Z"/>
          <w:rFonts w:ascii="Segoe UI" w:hAnsi="Segoe UI" w:cs="Segoe UI"/>
          <w:color w:val="000000"/>
        </w:rPr>
      </w:pPr>
      <w:del w:id="1874"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1875" w:author="Rajiv Bansal" w:date="2019-08-04T14:23:00Z"/>
          <w:rFonts w:ascii="Times New Roman" w:hAnsi="Times New Roman" w:cs="Times New Roman"/>
        </w:rPr>
      </w:pPr>
      <w:del w:id="1876"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1877" w:author="Rajiv Bansal" w:date="2019-08-04T14:23:00Z"/>
          <w:rFonts w:ascii="Segoe UI" w:hAnsi="Segoe UI" w:cs="Segoe UI"/>
          <w:color w:val="000000"/>
        </w:rPr>
      </w:pPr>
      <w:del w:id="1878"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1879" w:author="Rajiv Bansal" w:date="2019-08-04T14:23:00Z"/>
          <w:rFonts w:ascii="Times New Roman" w:hAnsi="Times New Roman" w:cs="Times New Roman"/>
        </w:rPr>
      </w:pPr>
      <w:del w:id="1880"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1881" w:author="Rajiv Bansal" w:date="2019-08-04T14:23:00Z"/>
          <w:rFonts w:ascii="Segoe UI" w:hAnsi="Segoe UI" w:cs="Segoe UI"/>
          <w:color w:val="000000"/>
        </w:rPr>
      </w:pPr>
      <w:del w:id="1882"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1883" w:author="Rajiv Bansal" w:date="2019-08-04T14:23:00Z"/>
        </w:rPr>
      </w:pPr>
      <w:del w:id="1884"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1885" w:author="Rajiv Bansal" w:date="2019-08-04T14:23:00Z"/>
          <w:rFonts w:ascii="Segoe UI" w:hAnsi="Segoe UI" w:cs="Segoe UI"/>
          <w:color w:val="000000"/>
        </w:rPr>
      </w:pPr>
      <w:del w:id="1886"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1887" w:author="Rajiv Bansal" w:date="2019-08-04T14:23:00Z"/>
        </w:rPr>
        <w:pPrChange w:id="1888" w:author="Rajiv Bansal" w:date="2019-08-04T11:29:00Z">
          <w:pPr>
            <w:pStyle w:val="Heading7"/>
          </w:pPr>
        </w:pPrChange>
      </w:pPr>
      <w:del w:id="1889"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1890" w:author="Rajiv Bansal" w:date="2019-08-04T14:23:00Z"/>
          <w:rFonts w:ascii="Segoe UI" w:hAnsi="Segoe UI" w:cs="Segoe UI"/>
          <w:color w:val="000000"/>
        </w:rPr>
      </w:pPr>
      <w:del w:id="1891"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1892" w:author="Rajiv Bansal" w:date="2019-08-04T14:23:00Z"/>
          <w:rFonts w:ascii="Times New Roman" w:hAnsi="Times New Roman" w:cs="Times New Roman"/>
        </w:rPr>
      </w:pPr>
      <w:del w:id="1893"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1894" w:author="Rajiv Bansal" w:date="2019-08-04T14:23:00Z"/>
          <w:rFonts w:ascii="Segoe UI" w:hAnsi="Segoe UI" w:cs="Segoe UI"/>
          <w:color w:val="000000"/>
        </w:rPr>
      </w:pPr>
      <w:del w:id="1895"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1896" w:author="Rajiv Bansal" w:date="2019-08-04T14:23:00Z"/>
        </w:rPr>
        <w:pPrChange w:id="1897" w:author="Rajiv Bansal" w:date="2019-08-04T11:29:00Z">
          <w:pPr>
            <w:pStyle w:val="Heading7"/>
          </w:pPr>
        </w:pPrChange>
      </w:pPr>
      <w:del w:id="1898"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1899" w:author="Rajiv Bansal" w:date="2019-08-04T14:23:00Z"/>
          <w:rFonts w:ascii="Segoe UI" w:hAnsi="Segoe UI" w:cs="Segoe UI"/>
          <w:color w:val="000000"/>
        </w:rPr>
      </w:pPr>
      <w:del w:id="1900"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1901" w:author="Rajiv Bansal" w:date="2019-08-04T14:23:00Z"/>
        </w:trPr>
        <w:tc>
          <w:tcPr>
            <w:tcW w:w="15495" w:type="dxa"/>
            <w:vAlign w:val="center"/>
            <w:hideMark/>
          </w:tcPr>
          <w:p w14:paraId="0F905521" w14:textId="798A9790" w:rsidR="00B305A1" w:rsidDel="00305C1D" w:rsidRDefault="00B305A1">
            <w:pPr>
              <w:rPr>
                <w:del w:id="1902" w:author="Rajiv Bansal" w:date="2019-08-04T14:23:00Z"/>
                <w:rFonts w:ascii="Times New Roman" w:hAnsi="Times New Roman" w:cs="Times New Roman"/>
              </w:rPr>
            </w:pPr>
            <w:del w:id="190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1904" w:author="Rajiv Bansal" w:date="2019-08-04T14:23:00Z"/>
              </w:rPr>
            </w:pPr>
            <w:del w:id="1905" w:author="Rajiv Bansal" w:date="2019-08-04T14:23:00Z">
              <w:r w:rsidDel="00305C1D">
                <w:delText> </w:delText>
              </w:r>
            </w:del>
          </w:p>
          <w:p w14:paraId="4432B135" w14:textId="16021507" w:rsidR="00B305A1" w:rsidDel="00305C1D" w:rsidRDefault="00B305A1">
            <w:pPr>
              <w:rPr>
                <w:del w:id="1906" w:author="Rajiv Bansal" w:date="2019-08-04T14:23:00Z"/>
              </w:rPr>
            </w:pPr>
            <w:del w:id="19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1908" w:author="Rajiv Bansal" w:date="2019-08-04T14:23:00Z"/>
              </w:rPr>
            </w:pPr>
            <w:del w:id="19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1910" w:author="Rajiv Bansal" w:date="2019-08-04T14:23:00Z"/>
              </w:rPr>
            </w:pPr>
            <w:del w:id="19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1912" w:author="Rajiv Bansal" w:date="2019-08-04T14:23:00Z"/>
              </w:rPr>
            </w:pPr>
            <w:del w:id="19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1914" w:author="Rajiv Bansal" w:date="2019-08-04T14:23:00Z"/>
              </w:rPr>
            </w:pPr>
            <w:del w:id="19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1916" w:author="Rajiv Bansal" w:date="2019-08-04T14:23:00Z"/>
              </w:rPr>
            </w:pPr>
            <w:del w:id="19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1918" w:author="Rajiv Bansal" w:date="2019-08-04T14:23:00Z"/>
              </w:rPr>
            </w:pPr>
            <w:del w:id="191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1920" w:author="Rajiv Bansal" w:date="2019-08-04T14:23:00Z"/>
              </w:rPr>
            </w:pPr>
            <w:del w:id="19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1922" w:author="Rajiv Bansal" w:date="2019-08-04T14:23:00Z"/>
              </w:rPr>
            </w:pPr>
            <w:del w:id="1923" w:author="Rajiv Bansal" w:date="2019-08-04T14:23:00Z">
              <w:r w:rsidDel="00305C1D">
                <w:delText> </w:delText>
              </w:r>
            </w:del>
          </w:p>
          <w:p w14:paraId="54CF5C57" w14:textId="656BF3E4" w:rsidR="00B305A1" w:rsidDel="00305C1D" w:rsidRDefault="00B305A1">
            <w:pPr>
              <w:rPr>
                <w:del w:id="1924" w:author="Rajiv Bansal" w:date="2019-08-04T14:23:00Z"/>
              </w:rPr>
            </w:pPr>
            <w:del w:id="1925"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1926" w:author="Rajiv Bansal" w:date="2019-08-04T14:23:00Z"/>
              </w:rPr>
            </w:pPr>
            <w:del w:id="1927"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1928" w:author="Rajiv Bansal" w:date="2019-08-04T14:23:00Z"/>
              </w:rPr>
            </w:pPr>
            <w:del w:id="192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1930" w:author="Rajiv Bansal" w:date="2019-08-04T14:23:00Z"/>
              </w:rPr>
            </w:pPr>
            <w:del w:id="1931" w:author="Rajiv Bansal" w:date="2019-08-04T14:23:00Z">
              <w:r w:rsidDel="00305C1D">
                <w:delText> </w:delText>
              </w:r>
            </w:del>
          </w:p>
          <w:p w14:paraId="333F32C3" w14:textId="395A65BA" w:rsidR="00B305A1" w:rsidDel="00305C1D" w:rsidRDefault="00B305A1">
            <w:pPr>
              <w:rPr>
                <w:del w:id="1932" w:author="Rajiv Bansal" w:date="2019-08-04T14:23:00Z"/>
              </w:rPr>
            </w:pPr>
            <w:del w:id="19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1934" w:author="Rajiv Bansal" w:date="2019-08-04T14:23:00Z"/>
              </w:rPr>
            </w:pPr>
            <w:del w:id="1935"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1936" w:author="Rajiv Bansal" w:date="2019-08-04T14:23:00Z"/>
              </w:rPr>
            </w:pPr>
            <w:del w:id="19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1938" w:author="Rajiv Bansal" w:date="2019-08-04T14:23:00Z"/>
              </w:rPr>
            </w:pPr>
            <w:del w:id="1939" w:author="Rajiv Bansal" w:date="2019-08-04T14:23:00Z">
              <w:r w:rsidDel="00305C1D">
                <w:delText> </w:delText>
              </w:r>
            </w:del>
          </w:p>
          <w:p w14:paraId="3148F924" w14:textId="4C2C2129" w:rsidR="00B305A1" w:rsidDel="00305C1D" w:rsidRDefault="00B305A1">
            <w:pPr>
              <w:rPr>
                <w:del w:id="1940" w:author="Rajiv Bansal" w:date="2019-08-04T14:23:00Z"/>
              </w:rPr>
            </w:pPr>
            <w:del w:id="194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1942" w:author="Rajiv Bansal" w:date="2019-08-04T14:23:00Z"/>
              </w:rPr>
            </w:pPr>
            <w:del w:id="194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1944" w:author="Rajiv Bansal" w:date="2019-08-04T14:23:00Z"/>
              </w:rPr>
            </w:pPr>
            <w:del w:id="194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1946" w:author="Rajiv Bansal" w:date="2019-08-04T14:23:00Z"/>
              </w:rPr>
            </w:pPr>
            <w:del w:id="194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1948" w:author="Rajiv Bansal" w:date="2019-08-04T14:23:00Z"/>
              </w:rPr>
            </w:pPr>
            <w:del w:id="194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1950" w:author="Rajiv Bansal" w:date="2019-08-04T14:23:00Z"/>
              </w:rPr>
            </w:pPr>
            <w:del w:id="19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1952" w:author="Rajiv Bansal" w:date="2019-08-04T14:23:00Z"/>
              </w:rPr>
            </w:pPr>
            <w:del w:id="19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1954" w:author="Rajiv Bansal" w:date="2019-08-04T14:23:00Z"/>
              </w:rPr>
            </w:pPr>
            <w:del w:id="19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1956" w:author="Rajiv Bansal" w:date="2019-08-04T14:23:00Z"/>
              </w:rPr>
            </w:pPr>
            <w:del w:id="195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1958" w:author="Rajiv Bansal" w:date="2019-08-04T14:23:00Z"/>
              </w:rPr>
            </w:pPr>
            <w:del w:id="19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1960" w:author="Rajiv Bansal" w:date="2019-08-04T14:23:00Z"/>
              </w:rPr>
            </w:pPr>
            <w:del w:id="19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1962" w:author="Rajiv Bansal" w:date="2019-08-04T14:23:00Z"/>
              </w:rPr>
            </w:pPr>
            <w:del w:id="19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1964" w:author="Rajiv Bansal" w:date="2019-08-04T14:23:00Z"/>
              </w:rPr>
            </w:pPr>
            <w:del w:id="1965"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1966" w:author="Rajiv Bansal" w:date="2019-08-04T14:23:00Z"/>
              </w:rPr>
            </w:pPr>
            <w:del w:id="19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1968" w:author="Rajiv Bansal" w:date="2019-08-04T14:23:00Z"/>
              </w:rPr>
            </w:pPr>
            <w:del w:id="19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1970" w:author="Rajiv Bansal" w:date="2019-08-04T14:23:00Z"/>
              </w:rPr>
            </w:pPr>
            <w:del w:id="19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1972" w:author="Rajiv Bansal" w:date="2019-08-04T14:23:00Z"/>
              </w:rPr>
            </w:pPr>
            <w:del w:id="1973"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1974" w:author="Rajiv Bansal" w:date="2019-08-04T14:23:00Z"/>
        </w:rPr>
        <w:pPrChange w:id="1975" w:author="Rajiv Bansal" w:date="2019-08-04T11:29:00Z">
          <w:pPr>
            <w:pStyle w:val="Heading7"/>
          </w:pPr>
        </w:pPrChange>
      </w:pPr>
      <w:del w:id="1976"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1977" w:author="Rajiv Bansal" w:date="2019-08-04T14:23:00Z"/>
          <w:rFonts w:ascii="Segoe UI" w:hAnsi="Segoe UI" w:cs="Segoe UI"/>
          <w:color w:val="000000"/>
        </w:rPr>
      </w:pPr>
      <w:del w:id="1978"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1979" w:author="Rajiv Bansal" w:date="2019-08-04T14:23:00Z"/>
        </w:trPr>
        <w:tc>
          <w:tcPr>
            <w:tcW w:w="15495" w:type="dxa"/>
            <w:vAlign w:val="center"/>
            <w:hideMark/>
          </w:tcPr>
          <w:p w14:paraId="364B9811" w14:textId="2CF8ED28" w:rsidR="00B305A1" w:rsidDel="00305C1D" w:rsidRDefault="00B305A1">
            <w:pPr>
              <w:rPr>
                <w:del w:id="1980" w:author="Rajiv Bansal" w:date="2019-08-04T14:23:00Z"/>
                <w:rFonts w:ascii="Times New Roman" w:hAnsi="Times New Roman" w:cs="Times New Roman"/>
              </w:rPr>
            </w:pPr>
            <w:del w:id="1981"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1982" w:author="Rajiv Bansal" w:date="2019-08-04T14:23:00Z"/>
              </w:rPr>
            </w:pPr>
            <w:del w:id="1983"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1984" w:author="Rajiv Bansal" w:date="2019-08-04T14:23:00Z"/>
              </w:rPr>
            </w:pPr>
            <w:del w:id="1985" w:author="Rajiv Bansal" w:date="2019-08-04T14:23:00Z">
              <w:r w:rsidDel="00305C1D">
                <w:delText> </w:delText>
              </w:r>
            </w:del>
          </w:p>
          <w:p w14:paraId="4DC95C8A" w14:textId="64AC2E40" w:rsidR="00B305A1" w:rsidDel="00305C1D" w:rsidRDefault="00B305A1">
            <w:pPr>
              <w:rPr>
                <w:del w:id="1986" w:author="Rajiv Bansal" w:date="2019-08-04T14:23:00Z"/>
              </w:rPr>
            </w:pPr>
            <w:del w:id="1987"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1988" w:author="Rajiv Bansal" w:date="2019-08-04T14:23:00Z"/>
              </w:rPr>
            </w:pPr>
            <w:del w:id="1989"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1990" w:author="Rajiv Bansal" w:date="2019-08-04T14:23:00Z"/>
              </w:rPr>
            </w:pPr>
            <w:del w:id="1991" w:author="Rajiv Bansal" w:date="2019-08-04T14:23:00Z">
              <w:r w:rsidDel="00305C1D">
                <w:delText> </w:delText>
              </w:r>
            </w:del>
          </w:p>
          <w:p w14:paraId="02D857FC" w14:textId="641E117A" w:rsidR="00B305A1" w:rsidDel="00305C1D" w:rsidRDefault="00B305A1">
            <w:pPr>
              <w:rPr>
                <w:del w:id="1992" w:author="Rajiv Bansal" w:date="2019-08-04T14:23:00Z"/>
              </w:rPr>
            </w:pPr>
            <w:del w:id="1993"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1994" w:author="Rajiv Bansal" w:date="2019-08-04T14:23:00Z"/>
              </w:rPr>
            </w:pPr>
            <w:del w:id="1995"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1996" w:author="Rajiv Bansal" w:date="2019-08-04T14:23:00Z"/>
          <w:rFonts w:ascii="Georgia" w:hAnsi="Georgia" w:cs="Segoe UI"/>
          <w:color w:val="000000"/>
        </w:rPr>
      </w:pPr>
      <w:del w:id="1997"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1998" w:author="Rajiv Bansal" w:date="2019-08-04T14:23:00Z"/>
          <w:rFonts w:ascii="Georgia" w:hAnsi="Georgia"/>
        </w:rPr>
        <w:pPrChange w:id="1999" w:author="Rajiv Bansal" w:date="2019-08-04T11:29:00Z">
          <w:pPr>
            <w:pStyle w:val="Heading7"/>
          </w:pPr>
        </w:pPrChange>
      </w:pPr>
      <w:del w:id="2000"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001" w:author="Rajiv Bansal" w:date="2019-08-04T14:23:00Z"/>
          <w:rFonts w:ascii="Georgia" w:hAnsi="Georgia" w:cs="Segoe UI"/>
          <w:color w:val="000000"/>
        </w:rPr>
      </w:pPr>
      <w:del w:id="2002"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003" w:author="Rajiv Bansal" w:date="2019-08-04T14:23:00Z"/>
          <w:rFonts w:ascii="Georgia" w:hAnsi="Georgia" w:cs="Segoe UI"/>
          <w:color w:val="000000"/>
        </w:rPr>
      </w:pPr>
      <w:del w:id="2004"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005" w:author="Rajiv Bansal" w:date="2019-08-04T14:23:00Z"/>
          <w:rFonts w:cs="Segoe UI"/>
          <w:color w:val="000000"/>
        </w:rPr>
      </w:pPr>
      <w:del w:id="2006"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007" w:author="Rajiv Bansal" w:date="2019-08-04T14:23:00Z"/>
          <w:rFonts w:cs="Segoe UI"/>
          <w:color w:val="000000"/>
        </w:rPr>
      </w:pPr>
      <w:del w:id="2008"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009" w:author="Rajiv Bansal" w:date="2019-08-04T14:23:00Z"/>
          <w:rFonts w:cs="Segoe UI"/>
          <w:color w:val="000000"/>
        </w:rPr>
      </w:pPr>
      <w:del w:id="2010"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011" w:author="Rajiv Bansal" w:date="2019-08-04T14:23:00Z"/>
          <w:rFonts w:cs="Segoe UI"/>
          <w:color w:val="000000"/>
        </w:rPr>
      </w:pPr>
      <w:del w:id="2012"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013" w:author="Rajiv Bansal" w:date="2019-08-04T14:23:00Z"/>
          <w:rFonts w:ascii="Georgia" w:hAnsi="Georgia" w:cs="Segoe UI"/>
          <w:color w:val="000000"/>
        </w:rPr>
      </w:pPr>
      <w:del w:id="2014"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015" w:author="Rajiv Bansal" w:date="2019-08-04T14:23:00Z"/>
        </w:trPr>
        <w:tc>
          <w:tcPr>
            <w:tcW w:w="15495" w:type="dxa"/>
            <w:vAlign w:val="center"/>
            <w:hideMark/>
          </w:tcPr>
          <w:p w14:paraId="19DE0A7A" w14:textId="320B6FE9" w:rsidR="00B305A1" w:rsidDel="00305C1D" w:rsidRDefault="00B305A1">
            <w:pPr>
              <w:rPr>
                <w:del w:id="2016" w:author="Rajiv Bansal" w:date="2019-08-04T14:23:00Z"/>
                <w:rFonts w:ascii="Times New Roman" w:hAnsi="Times New Roman" w:cs="Times New Roman"/>
              </w:rPr>
            </w:pPr>
            <w:del w:id="201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018" w:author="Rajiv Bansal" w:date="2019-08-04T14:23:00Z"/>
              </w:rPr>
            </w:pPr>
            <w:del w:id="2019" w:author="Rajiv Bansal" w:date="2019-08-04T14:23:00Z">
              <w:r w:rsidDel="00305C1D">
                <w:delText> </w:delText>
              </w:r>
            </w:del>
          </w:p>
          <w:p w14:paraId="4374751D" w14:textId="381003DE" w:rsidR="00B305A1" w:rsidDel="00305C1D" w:rsidRDefault="00B305A1">
            <w:pPr>
              <w:rPr>
                <w:del w:id="2020" w:author="Rajiv Bansal" w:date="2019-08-04T14:23:00Z"/>
              </w:rPr>
            </w:pPr>
            <w:del w:id="20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022" w:author="Rajiv Bansal" w:date="2019-08-04T14:23:00Z"/>
              </w:rPr>
            </w:pPr>
            <w:del w:id="202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024" w:author="Rajiv Bansal" w:date="2019-08-04T14:23:00Z"/>
              </w:rPr>
            </w:pPr>
            <w:del w:id="202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026" w:author="Rajiv Bansal" w:date="2019-08-04T14:23:00Z"/>
              </w:rPr>
            </w:pPr>
            <w:del w:id="2027" w:author="Rajiv Bansal" w:date="2019-08-04T14:23:00Z">
              <w:r w:rsidDel="00305C1D">
                <w:delText> </w:delText>
              </w:r>
            </w:del>
          </w:p>
          <w:p w14:paraId="0FD1FEF3" w14:textId="2E3B1068" w:rsidR="00B305A1" w:rsidDel="00305C1D" w:rsidRDefault="00B305A1">
            <w:pPr>
              <w:rPr>
                <w:del w:id="2028" w:author="Rajiv Bansal" w:date="2019-08-04T14:23:00Z"/>
              </w:rPr>
            </w:pPr>
            <w:del w:id="202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030" w:author="Rajiv Bansal" w:date="2019-08-04T14:23:00Z"/>
              </w:rPr>
            </w:pPr>
            <w:del w:id="2031" w:author="Rajiv Bansal" w:date="2019-08-04T14:23:00Z">
              <w:r w:rsidDel="00305C1D">
                <w:delText> </w:delText>
              </w:r>
            </w:del>
          </w:p>
          <w:p w14:paraId="3CDDF2FA" w14:textId="3617940A" w:rsidR="00B305A1" w:rsidDel="00305C1D" w:rsidRDefault="00B305A1">
            <w:pPr>
              <w:rPr>
                <w:del w:id="2032" w:author="Rajiv Bansal" w:date="2019-08-04T14:23:00Z"/>
              </w:rPr>
            </w:pPr>
            <w:del w:id="203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034" w:author="Rajiv Bansal" w:date="2019-08-04T14:23:00Z"/>
              </w:rPr>
            </w:pPr>
            <w:del w:id="20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036" w:author="Rajiv Bansal" w:date="2019-08-04T14:23:00Z"/>
              </w:rPr>
            </w:pPr>
            <w:del w:id="20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038" w:author="Rajiv Bansal" w:date="2019-08-04T14:23:00Z"/>
              </w:rPr>
            </w:pPr>
            <w:del w:id="20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040" w:author="Rajiv Bansal" w:date="2019-08-04T14:23:00Z"/>
              </w:rPr>
            </w:pPr>
            <w:del w:id="2041" w:author="Rajiv Bansal" w:date="2019-08-04T14:23:00Z">
              <w:r w:rsidDel="00305C1D">
                <w:delText> </w:delText>
              </w:r>
            </w:del>
          </w:p>
          <w:p w14:paraId="51CF1841" w14:textId="2CC17A99" w:rsidR="00B305A1" w:rsidDel="00305C1D" w:rsidRDefault="00B305A1">
            <w:pPr>
              <w:rPr>
                <w:del w:id="2042" w:author="Rajiv Bansal" w:date="2019-08-04T14:23:00Z"/>
              </w:rPr>
            </w:pPr>
            <w:del w:id="204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044" w:author="Rajiv Bansal" w:date="2019-08-04T14:23:00Z"/>
              </w:rPr>
            </w:pPr>
            <w:del w:id="20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046" w:author="Rajiv Bansal" w:date="2019-08-04T14:23:00Z"/>
              </w:rPr>
            </w:pPr>
            <w:del w:id="20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048" w:author="Rajiv Bansal" w:date="2019-08-04T14:23:00Z"/>
              </w:rPr>
            </w:pPr>
            <w:del w:id="204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050" w:author="Rajiv Bansal" w:date="2019-08-04T14:23:00Z"/>
              </w:rPr>
            </w:pPr>
            <w:del w:id="2051" w:author="Rajiv Bansal" w:date="2019-08-04T14:23:00Z">
              <w:r w:rsidDel="00305C1D">
                <w:delText> </w:delText>
              </w:r>
            </w:del>
          </w:p>
          <w:p w14:paraId="4C4B4B0E" w14:textId="1EFD949E" w:rsidR="00B305A1" w:rsidDel="00305C1D" w:rsidRDefault="00B305A1">
            <w:pPr>
              <w:rPr>
                <w:del w:id="2052" w:author="Rajiv Bansal" w:date="2019-08-04T14:23:00Z"/>
              </w:rPr>
            </w:pPr>
            <w:del w:id="205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054" w:author="Rajiv Bansal" w:date="2019-08-04T14:23:00Z"/>
              </w:rPr>
            </w:pPr>
            <w:del w:id="20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056" w:author="Rajiv Bansal" w:date="2019-08-04T14:23:00Z"/>
              </w:rPr>
            </w:pPr>
            <w:del w:id="20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058" w:author="Rajiv Bansal" w:date="2019-08-04T14:23:00Z"/>
              </w:rPr>
            </w:pPr>
            <w:del w:id="20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060" w:author="Rajiv Bansal" w:date="2019-08-04T14:23:00Z"/>
              </w:rPr>
            </w:pPr>
            <w:del w:id="2061" w:author="Rajiv Bansal" w:date="2019-08-04T14:23:00Z">
              <w:r w:rsidDel="00305C1D">
                <w:delText> </w:delText>
              </w:r>
            </w:del>
          </w:p>
          <w:p w14:paraId="6F6154B2" w14:textId="1137DB30" w:rsidR="00B305A1" w:rsidDel="00305C1D" w:rsidRDefault="00B305A1">
            <w:pPr>
              <w:rPr>
                <w:del w:id="2062" w:author="Rajiv Bansal" w:date="2019-08-04T14:23:00Z"/>
              </w:rPr>
            </w:pPr>
            <w:del w:id="206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064" w:author="Rajiv Bansal" w:date="2019-08-04T14:23:00Z"/>
              </w:rPr>
            </w:pPr>
            <w:del w:id="206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066" w:author="Rajiv Bansal" w:date="2019-08-04T14:23:00Z"/>
              </w:rPr>
            </w:pPr>
            <w:del w:id="2067"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068" w:author="Rajiv Bansal" w:date="2019-08-04T14:23:00Z"/>
              </w:rPr>
            </w:pPr>
            <w:del w:id="2069"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070" w:author="Rajiv Bansal" w:date="2019-08-04T14:23:00Z"/>
              </w:rPr>
            </w:pPr>
            <w:del w:id="2071" w:author="Rajiv Bansal" w:date="2019-08-04T14:23:00Z">
              <w:r w:rsidDel="00305C1D">
                <w:delText> </w:delText>
              </w:r>
            </w:del>
          </w:p>
          <w:p w14:paraId="3008A54A" w14:textId="4CF5B20E" w:rsidR="00B305A1" w:rsidDel="00305C1D" w:rsidRDefault="00B305A1">
            <w:pPr>
              <w:rPr>
                <w:del w:id="2072" w:author="Rajiv Bansal" w:date="2019-08-04T14:23:00Z"/>
              </w:rPr>
            </w:pPr>
            <w:del w:id="2073"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074" w:author="Rajiv Bansal" w:date="2019-08-04T14:23:00Z"/>
              </w:rPr>
            </w:pPr>
            <w:del w:id="207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076" w:author="Rajiv Bansal" w:date="2019-08-04T14:23:00Z"/>
              </w:rPr>
            </w:pPr>
            <w:del w:id="207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078" w:author="Rajiv Bansal" w:date="2019-08-04T14:23:00Z"/>
              </w:rPr>
            </w:pPr>
            <w:del w:id="2079"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080" w:author="Rajiv Bansal" w:date="2019-08-04T14:23:00Z"/>
          <w:rFonts w:ascii="Segoe UI" w:hAnsi="Segoe UI" w:cs="Segoe UI"/>
          <w:color w:val="000000"/>
        </w:rPr>
      </w:pPr>
      <w:del w:id="2081"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082" w:author="Rajiv Bansal" w:date="2019-08-04T14:23:00Z"/>
        </w:trPr>
        <w:tc>
          <w:tcPr>
            <w:tcW w:w="15495" w:type="dxa"/>
            <w:vAlign w:val="center"/>
            <w:hideMark/>
          </w:tcPr>
          <w:p w14:paraId="1AE88439" w14:textId="20249631" w:rsidR="00B305A1" w:rsidDel="00305C1D" w:rsidRDefault="00B305A1">
            <w:pPr>
              <w:rPr>
                <w:del w:id="2083" w:author="Rajiv Bansal" w:date="2019-08-04T14:23:00Z"/>
                <w:rFonts w:ascii="Times New Roman" w:hAnsi="Times New Roman" w:cs="Times New Roman"/>
              </w:rPr>
            </w:pPr>
            <w:del w:id="208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085" w:author="Rajiv Bansal" w:date="2019-08-04T14:23:00Z"/>
              </w:rPr>
            </w:pPr>
            <w:del w:id="2086" w:author="Rajiv Bansal" w:date="2019-08-04T14:23:00Z">
              <w:r w:rsidDel="00305C1D">
                <w:delText> </w:delText>
              </w:r>
            </w:del>
          </w:p>
          <w:p w14:paraId="5FB53EBA" w14:textId="3EA7ECBF" w:rsidR="00B305A1" w:rsidDel="00305C1D" w:rsidRDefault="00B305A1">
            <w:pPr>
              <w:rPr>
                <w:del w:id="2087" w:author="Rajiv Bansal" w:date="2019-08-04T14:23:00Z"/>
              </w:rPr>
            </w:pPr>
            <w:del w:id="208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089" w:author="Rajiv Bansal" w:date="2019-08-04T14:23:00Z"/>
              </w:rPr>
            </w:pPr>
            <w:del w:id="2090" w:author="Rajiv Bansal" w:date="2019-08-04T14:23:00Z">
              <w:r w:rsidDel="00305C1D">
                <w:delText> </w:delText>
              </w:r>
            </w:del>
          </w:p>
          <w:p w14:paraId="3C545B17" w14:textId="1F13E415" w:rsidR="00B305A1" w:rsidDel="00305C1D" w:rsidRDefault="00B305A1">
            <w:pPr>
              <w:rPr>
                <w:del w:id="2091" w:author="Rajiv Bansal" w:date="2019-08-04T14:23:00Z"/>
              </w:rPr>
            </w:pPr>
            <w:del w:id="209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093" w:author="Rajiv Bansal" w:date="2019-08-04T14:23:00Z"/>
              </w:rPr>
            </w:pPr>
            <w:del w:id="2094" w:author="Rajiv Bansal" w:date="2019-08-04T14:23:00Z">
              <w:r w:rsidDel="00305C1D">
                <w:delText> </w:delText>
              </w:r>
            </w:del>
          </w:p>
          <w:p w14:paraId="655C22B7" w14:textId="46F19FF2" w:rsidR="00B305A1" w:rsidDel="00305C1D" w:rsidRDefault="00B305A1">
            <w:pPr>
              <w:rPr>
                <w:del w:id="2095" w:author="Rajiv Bansal" w:date="2019-08-04T14:23:00Z"/>
              </w:rPr>
            </w:pPr>
            <w:del w:id="20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097" w:author="Rajiv Bansal" w:date="2019-08-04T14:23:00Z"/>
              </w:rPr>
            </w:pPr>
            <w:del w:id="20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099" w:author="Rajiv Bansal" w:date="2019-08-04T14:23:00Z"/>
              </w:rPr>
            </w:pPr>
            <w:del w:id="21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101" w:author="Rajiv Bansal" w:date="2019-08-04T14:23:00Z"/>
              </w:rPr>
            </w:pPr>
            <w:del w:id="21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103" w:author="Rajiv Bansal" w:date="2019-08-04T14:23:00Z"/>
              </w:rPr>
            </w:pPr>
            <w:del w:id="2104" w:author="Rajiv Bansal" w:date="2019-08-04T14:23:00Z">
              <w:r w:rsidDel="00305C1D">
                <w:delText> </w:delText>
              </w:r>
            </w:del>
          </w:p>
          <w:p w14:paraId="0AE1EB72" w14:textId="2979EA91" w:rsidR="00B305A1" w:rsidDel="00305C1D" w:rsidRDefault="00B305A1">
            <w:pPr>
              <w:rPr>
                <w:del w:id="2105" w:author="Rajiv Bansal" w:date="2019-08-04T14:23:00Z"/>
              </w:rPr>
            </w:pPr>
            <w:del w:id="21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107" w:author="Rajiv Bansal" w:date="2019-08-04T14:23:00Z"/>
              </w:rPr>
            </w:pPr>
            <w:del w:id="21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109" w:author="Rajiv Bansal" w:date="2019-08-04T14:23:00Z"/>
              </w:rPr>
            </w:pPr>
            <w:del w:id="21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111" w:author="Rajiv Bansal" w:date="2019-08-04T14:23:00Z"/>
              </w:rPr>
            </w:pPr>
            <w:del w:id="21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113" w:author="Rajiv Bansal" w:date="2019-08-04T14:23:00Z"/>
              </w:rPr>
            </w:pPr>
            <w:del w:id="2114" w:author="Rajiv Bansal" w:date="2019-08-04T14:23:00Z">
              <w:r w:rsidDel="00305C1D">
                <w:delText> </w:delText>
              </w:r>
            </w:del>
          </w:p>
          <w:p w14:paraId="7AD4931E" w14:textId="4B26CE11" w:rsidR="00B305A1" w:rsidDel="00305C1D" w:rsidRDefault="00B305A1">
            <w:pPr>
              <w:rPr>
                <w:del w:id="2115" w:author="Rajiv Bansal" w:date="2019-08-04T14:23:00Z"/>
              </w:rPr>
            </w:pPr>
            <w:del w:id="21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117" w:author="Rajiv Bansal" w:date="2019-08-04T14:23:00Z"/>
              </w:rPr>
            </w:pPr>
            <w:del w:id="21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119" w:author="Rajiv Bansal" w:date="2019-08-04T14:23:00Z"/>
              </w:rPr>
            </w:pPr>
            <w:del w:id="212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121" w:author="Rajiv Bansal" w:date="2019-08-04T14:23:00Z"/>
              </w:rPr>
            </w:pPr>
            <w:del w:id="212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123" w:author="Rajiv Bansal" w:date="2019-08-04T14:23:00Z"/>
              </w:rPr>
            </w:pPr>
            <w:del w:id="2124" w:author="Rajiv Bansal" w:date="2019-08-04T14:23:00Z">
              <w:r w:rsidDel="00305C1D">
                <w:delText> </w:delText>
              </w:r>
            </w:del>
          </w:p>
          <w:p w14:paraId="791DE36B" w14:textId="7A100A4D" w:rsidR="00B305A1" w:rsidDel="00305C1D" w:rsidRDefault="00B305A1">
            <w:pPr>
              <w:rPr>
                <w:del w:id="2125" w:author="Rajiv Bansal" w:date="2019-08-04T14:23:00Z"/>
              </w:rPr>
            </w:pPr>
            <w:del w:id="212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131" w:author="Rajiv Bansal" w:date="2019-08-04T14:23:00Z"/>
              </w:rPr>
            </w:pPr>
            <w:del w:id="2132" w:author="Rajiv Bansal" w:date="2019-08-04T14:23:00Z">
              <w:r w:rsidDel="00305C1D">
                <w:delText> </w:delText>
              </w:r>
            </w:del>
          </w:p>
          <w:p w14:paraId="78D70446" w14:textId="46F416AF" w:rsidR="00B305A1" w:rsidDel="00305C1D" w:rsidRDefault="00B305A1">
            <w:pPr>
              <w:rPr>
                <w:del w:id="2133" w:author="Rajiv Bansal" w:date="2019-08-04T14:23:00Z"/>
              </w:rPr>
            </w:pPr>
            <w:del w:id="213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137" w:author="Rajiv Bansal" w:date="2019-08-04T14:23:00Z"/>
              </w:rPr>
            </w:pPr>
            <w:del w:id="2138"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139" w:author="Rajiv Bansal" w:date="2019-08-04T14:23:00Z"/>
          <w:rFonts w:ascii="Segoe UI" w:hAnsi="Segoe UI" w:cs="Segoe UI"/>
          <w:color w:val="000000"/>
        </w:rPr>
      </w:pPr>
      <w:del w:id="2140"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141" w:author="Rajiv Bansal" w:date="2019-08-04T14:23:00Z"/>
        </w:trPr>
        <w:tc>
          <w:tcPr>
            <w:tcW w:w="15495" w:type="dxa"/>
            <w:vAlign w:val="center"/>
            <w:hideMark/>
          </w:tcPr>
          <w:p w14:paraId="0537809C" w14:textId="7ED19597" w:rsidR="00B305A1" w:rsidDel="00305C1D" w:rsidRDefault="00B305A1">
            <w:pPr>
              <w:rPr>
                <w:del w:id="2142" w:author="Rajiv Bansal" w:date="2019-08-04T14:23:00Z"/>
                <w:rFonts w:ascii="Times New Roman" w:hAnsi="Times New Roman" w:cs="Times New Roman"/>
              </w:rPr>
            </w:pPr>
            <w:del w:id="214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144" w:author="Rajiv Bansal" w:date="2019-08-04T14:23:00Z"/>
              </w:rPr>
            </w:pPr>
            <w:del w:id="2145" w:author="Rajiv Bansal" w:date="2019-08-04T14:23:00Z">
              <w:r w:rsidDel="00305C1D">
                <w:delText> </w:delText>
              </w:r>
            </w:del>
          </w:p>
          <w:p w14:paraId="61F1C1BA" w14:textId="468FE99D" w:rsidR="00B305A1" w:rsidDel="00305C1D" w:rsidRDefault="00B305A1">
            <w:pPr>
              <w:rPr>
                <w:del w:id="2146" w:author="Rajiv Bansal" w:date="2019-08-04T14:23:00Z"/>
              </w:rPr>
            </w:pPr>
            <w:del w:id="214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148" w:author="Rajiv Bansal" w:date="2019-08-04T14:23:00Z"/>
              </w:rPr>
            </w:pPr>
            <w:del w:id="2149" w:author="Rajiv Bansal" w:date="2019-08-04T14:23:00Z">
              <w:r w:rsidDel="00305C1D">
                <w:delText> </w:delText>
              </w:r>
            </w:del>
          </w:p>
          <w:p w14:paraId="6A3D372E" w14:textId="39C3BF6E" w:rsidR="00B305A1" w:rsidDel="00305C1D" w:rsidRDefault="00B305A1">
            <w:pPr>
              <w:rPr>
                <w:del w:id="2150" w:author="Rajiv Bansal" w:date="2019-08-04T14:23:00Z"/>
              </w:rPr>
            </w:pPr>
            <w:del w:id="215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152" w:author="Rajiv Bansal" w:date="2019-08-04T14:23:00Z"/>
              </w:rPr>
            </w:pPr>
            <w:del w:id="2153" w:author="Rajiv Bansal" w:date="2019-08-04T14:23:00Z">
              <w:r w:rsidDel="00305C1D">
                <w:delText> </w:delText>
              </w:r>
            </w:del>
          </w:p>
          <w:p w14:paraId="05B6F62E" w14:textId="75B57F71"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162" w:author="Rajiv Bansal" w:date="2019-08-04T14:23:00Z"/>
              </w:rPr>
            </w:pPr>
            <w:del w:id="2163" w:author="Rajiv Bansal" w:date="2019-08-04T14:23:00Z">
              <w:r w:rsidDel="00305C1D">
                <w:delText> </w:delText>
              </w:r>
            </w:del>
          </w:p>
          <w:p w14:paraId="2FED8C2D" w14:textId="2D69E59C"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172" w:author="Rajiv Bansal" w:date="2019-08-04T14:23:00Z"/>
              </w:rPr>
            </w:pPr>
            <w:del w:id="2173" w:author="Rajiv Bansal" w:date="2019-08-04T14:23:00Z">
              <w:r w:rsidDel="00305C1D">
                <w:delText> </w:delText>
              </w:r>
            </w:del>
          </w:p>
          <w:p w14:paraId="73011031" w14:textId="3DCA8204" w:rsidR="00B305A1" w:rsidDel="00305C1D" w:rsidRDefault="00B305A1">
            <w:pPr>
              <w:rPr>
                <w:del w:id="2174" w:author="Rajiv Bansal" w:date="2019-08-04T14:23:00Z"/>
              </w:rPr>
            </w:pPr>
            <w:del w:id="21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182" w:author="Rajiv Bansal" w:date="2019-08-04T14:23:00Z"/>
              </w:rPr>
            </w:pPr>
            <w:del w:id="2183" w:author="Rajiv Bansal" w:date="2019-08-04T14:23:00Z">
              <w:r w:rsidDel="00305C1D">
                <w:delText> </w:delText>
              </w:r>
            </w:del>
          </w:p>
          <w:p w14:paraId="4EC5BAEE" w14:textId="1CD8A849" w:rsidR="00B305A1" w:rsidDel="00305C1D" w:rsidRDefault="00B305A1">
            <w:pPr>
              <w:rPr>
                <w:del w:id="2184" w:author="Rajiv Bansal" w:date="2019-08-04T14:23:00Z"/>
              </w:rPr>
            </w:pPr>
            <w:del w:id="218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188" w:author="Rajiv Bansal" w:date="2019-08-04T14:23:00Z"/>
              </w:rPr>
            </w:pPr>
            <w:del w:id="218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194" w:author="Rajiv Bansal" w:date="2019-08-04T14:23:00Z"/>
              </w:rPr>
            </w:pPr>
            <w:del w:id="2195"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196" w:author="Rajiv Bansal" w:date="2019-08-04T14:23:00Z"/>
          <w:rFonts w:ascii="Segoe UI" w:hAnsi="Segoe UI" w:cs="Segoe UI"/>
          <w:color w:val="000000"/>
        </w:rPr>
      </w:pPr>
      <w:del w:id="2197"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198" w:author="Rajiv Bansal" w:date="2019-08-04T14:23:00Z"/>
        </w:trPr>
        <w:tc>
          <w:tcPr>
            <w:tcW w:w="15495" w:type="dxa"/>
            <w:vAlign w:val="center"/>
            <w:hideMark/>
          </w:tcPr>
          <w:p w14:paraId="3EB2E5F5" w14:textId="0FE6F9FA" w:rsidR="00B305A1" w:rsidDel="00305C1D" w:rsidRDefault="00B305A1">
            <w:pPr>
              <w:rPr>
                <w:del w:id="2199" w:author="Rajiv Bansal" w:date="2019-08-04T14:23:00Z"/>
                <w:rFonts w:ascii="Times New Roman" w:hAnsi="Times New Roman" w:cs="Times New Roman"/>
              </w:rPr>
            </w:pPr>
            <w:del w:id="220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201" w:author="Rajiv Bansal" w:date="2019-08-04T14:23:00Z"/>
              </w:rPr>
            </w:pPr>
            <w:del w:id="2202" w:author="Rajiv Bansal" w:date="2019-08-04T14:23:00Z">
              <w:r w:rsidDel="00305C1D">
                <w:delText> </w:delText>
              </w:r>
            </w:del>
          </w:p>
          <w:p w14:paraId="00998732" w14:textId="4A556102" w:rsidR="00B305A1" w:rsidDel="00305C1D" w:rsidRDefault="00B305A1">
            <w:pPr>
              <w:rPr>
                <w:del w:id="2203" w:author="Rajiv Bansal" w:date="2019-08-04T14:23:00Z"/>
              </w:rPr>
            </w:pPr>
            <w:del w:id="22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205" w:author="Rajiv Bansal" w:date="2019-08-04T14:23:00Z"/>
              </w:rPr>
            </w:pPr>
            <w:del w:id="2206" w:author="Rajiv Bansal" w:date="2019-08-04T14:23:00Z">
              <w:r w:rsidDel="00305C1D">
                <w:delText> </w:delText>
              </w:r>
            </w:del>
          </w:p>
          <w:p w14:paraId="7B3C2E25" w14:textId="63079684" w:rsidR="00B305A1" w:rsidDel="00305C1D" w:rsidRDefault="00B305A1">
            <w:pPr>
              <w:rPr>
                <w:del w:id="2207" w:author="Rajiv Bansal" w:date="2019-08-04T14:23:00Z"/>
              </w:rPr>
            </w:pPr>
            <w:del w:id="220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209" w:author="Rajiv Bansal" w:date="2019-08-04T14:23:00Z"/>
              </w:rPr>
            </w:pPr>
            <w:del w:id="2210" w:author="Rajiv Bansal" w:date="2019-08-04T14:23:00Z">
              <w:r w:rsidDel="00305C1D">
                <w:delText> </w:delText>
              </w:r>
            </w:del>
          </w:p>
          <w:p w14:paraId="320F4BEF" w14:textId="56256B8E" w:rsidR="00B305A1" w:rsidDel="00305C1D" w:rsidRDefault="00B305A1">
            <w:pPr>
              <w:rPr>
                <w:del w:id="2211" w:author="Rajiv Bansal" w:date="2019-08-04T14:23:00Z"/>
              </w:rPr>
            </w:pPr>
            <w:del w:id="221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213" w:author="Rajiv Bansal" w:date="2019-08-04T14:23:00Z"/>
              </w:rPr>
            </w:pPr>
            <w:del w:id="221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215" w:author="Rajiv Bansal" w:date="2019-08-04T14:23:00Z"/>
              </w:rPr>
            </w:pPr>
            <w:del w:id="22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217" w:author="Rajiv Bansal" w:date="2019-08-04T14:23:00Z"/>
              </w:rPr>
            </w:pPr>
            <w:del w:id="22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219" w:author="Rajiv Bansal" w:date="2019-08-04T14:23:00Z"/>
              </w:rPr>
            </w:pPr>
            <w:del w:id="2220" w:author="Rajiv Bansal" w:date="2019-08-04T14:23:00Z">
              <w:r w:rsidDel="00305C1D">
                <w:delText> </w:delText>
              </w:r>
            </w:del>
          </w:p>
          <w:p w14:paraId="20036EC9" w14:textId="314D4336" w:rsidR="00B305A1" w:rsidDel="00305C1D" w:rsidRDefault="00B305A1">
            <w:pPr>
              <w:rPr>
                <w:del w:id="2221" w:author="Rajiv Bansal" w:date="2019-08-04T14:23:00Z"/>
              </w:rPr>
            </w:pPr>
            <w:del w:id="222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223" w:author="Rajiv Bansal" w:date="2019-08-04T14:23:00Z"/>
              </w:rPr>
            </w:pPr>
            <w:del w:id="222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225" w:author="Rajiv Bansal" w:date="2019-08-04T14:23:00Z"/>
              </w:rPr>
            </w:pPr>
            <w:del w:id="222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227" w:author="Rajiv Bansal" w:date="2019-08-04T14:23:00Z"/>
              </w:rPr>
            </w:pPr>
            <w:del w:id="22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229" w:author="Rajiv Bansal" w:date="2019-08-04T14:23:00Z"/>
              </w:rPr>
            </w:pPr>
            <w:del w:id="2230" w:author="Rajiv Bansal" w:date="2019-08-04T14:23:00Z">
              <w:r w:rsidDel="00305C1D">
                <w:delText> </w:delText>
              </w:r>
            </w:del>
          </w:p>
          <w:p w14:paraId="2A787918" w14:textId="2469B965" w:rsidR="00B305A1" w:rsidDel="00305C1D" w:rsidRDefault="00B305A1">
            <w:pPr>
              <w:rPr>
                <w:del w:id="2231" w:author="Rajiv Bansal" w:date="2019-08-04T14:23:00Z"/>
              </w:rPr>
            </w:pPr>
            <w:del w:id="223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233" w:author="Rajiv Bansal" w:date="2019-08-04T14:23:00Z"/>
              </w:rPr>
            </w:pPr>
            <w:del w:id="223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235" w:author="Rajiv Bansal" w:date="2019-08-04T14:23:00Z"/>
              </w:rPr>
            </w:pPr>
            <w:del w:id="223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237" w:author="Rajiv Bansal" w:date="2019-08-04T14:23:00Z"/>
              </w:rPr>
            </w:pPr>
            <w:del w:id="22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239" w:author="Rajiv Bansal" w:date="2019-08-04T14:23:00Z"/>
              </w:rPr>
            </w:pPr>
            <w:del w:id="2240" w:author="Rajiv Bansal" w:date="2019-08-04T14:23:00Z">
              <w:r w:rsidDel="00305C1D">
                <w:delText> </w:delText>
              </w:r>
            </w:del>
          </w:p>
          <w:p w14:paraId="6B094344" w14:textId="0598C04C" w:rsidR="00B305A1" w:rsidDel="00305C1D" w:rsidRDefault="00B305A1">
            <w:pPr>
              <w:rPr>
                <w:del w:id="2241" w:author="Rajiv Bansal" w:date="2019-08-04T14:23:00Z"/>
              </w:rPr>
            </w:pPr>
            <w:del w:id="224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243" w:author="Rajiv Bansal" w:date="2019-08-04T14:23:00Z"/>
              </w:rPr>
            </w:pPr>
            <w:del w:id="224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245" w:author="Rajiv Bansal" w:date="2019-08-04T14:23:00Z"/>
              </w:rPr>
            </w:pPr>
            <w:del w:id="2246"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247" w:author="Rajiv Bansal" w:date="2019-08-04T14:23:00Z"/>
              </w:rPr>
            </w:pPr>
            <w:del w:id="2248" w:author="Rajiv Bansal" w:date="2019-08-04T14:23:00Z">
              <w:r w:rsidDel="00305C1D">
                <w:delText> </w:delText>
              </w:r>
            </w:del>
          </w:p>
          <w:p w14:paraId="6FB17311" w14:textId="33580C2E" w:rsidR="00B305A1" w:rsidDel="00305C1D" w:rsidRDefault="00B305A1">
            <w:pPr>
              <w:rPr>
                <w:del w:id="2249" w:author="Rajiv Bansal" w:date="2019-08-04T14:23:00Z"/>
              </w:rPr>
            </w:pPr>
            <w:del w:id="225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251" w:author="Rajiv Bansal" w:date="2019-08-04T14:23:00Z"/>
              </w:rPr>
            </w:pPr>
            <w:del w:id="225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253" w:author="Rajiv Bansal" w:date="2019-08-04T14:23:00Z"/>
              </w:rPr>
            </w:pPr>
            <w:del w:id="2254"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255" w:author="Rajiv Bansal" w:date="2019-08-04T14:23:00Z"/>
        </w:rPr>
        <w:pPrChange w:id="2256" w:author="Rajiv Bansal" w:date="2019-08-04T11:29:00Z">
          <w:pPr>
            <w:pStyle w:val="Heading7"/>
          </w:pPr>
        </w:pPrChange>
      </w:pPr>
      <w:del w:id="2257"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258" w:author="Rajiv Bansal" w:date="2019-08-04T14:23:00Z"/>
          <w:rFonts w:ascii="Segoe UI" w:hAnsi="Segoe UI" w:cs="Segoe UI"/>
          <w:color w:val="000000"/>
        </w:rPr>
      </w:pPr>
      <w:del w:id="2259"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260" w:author="Rajiv Bansal" w:date="2019-08-04T14:23:00Z"/>
        </w:trPr>
        <w:tc>
          <w:tcPr>
            <w:tcW w:w="15495" w:type="dxa"/>
            <w:vAlign w:val="center"/>
            <w:hideMark/>
          </w:tcPr>
          <w:p w14:paraId="414F19E7" w14:textId="391BD3F7"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rStyle w:val="HTMLCode"/>
                  <w:rFonts w:eastAsiaTheme="minorHAnsi"/>
                </w:rPr>
                <w:delText>@Bean</w:delText>
              </w:r>
            </w:del>
          </w:p>
          <w:p w14:paraId="12A18CAF" w14:textId="28F39CD0" w:rsidR="00B305A1" w:rsidDel="00305C1D" w:rsidRDefault="00B305A1">
            <w:pPr>
              <w:rPr>
                <w:del w:id="2263" w:author="Rajiv Bansal" w:date="2019-08-04T14:23:00Z"/>
              </w:rPr>
            </w:pPr>
            <w:del w:id="226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265" w:author="Rajiv Bansal" w:date="2019-08-04T14:23:00Z"/>
              </w:rPr>
            </w:pPr>
            <w:del w:id="226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267" w:author="Rajiv Bansal" w:date="2019-08-04T14:23:00Z"/>
              </w:rPr>
            </w:pPr>
            <w:del w:id="2268" w:author="Rajiv Bansal" w:date="2019-08-04T14:23:00Z">
              <w:r w:rsidDel="00305C1D">
                <w:rPr>
                  <w:rStyle w:val="HTMLCode"/>
                  <w:rFonts w:eastAsiaTheme="minorHAnsi"/>
                </w:rPr>
                <w:delText>}</w:delText>
              </w:r>
            </w:del>
          </w:p>
          <w:p w14:paraId="01E63B31" w14:textId="249C8A3C" w:rsidR="00B305A1" w:rsidDel="00305C1D" w:rsidRDefault="00B305A1">
            <w:pPr>
              <w:rPr>
                <w:del w:id="2269" w:author="Rajiv Bansal" w:date="2019-08-04T14:23:00Z"/>
              </w:rPr>
            </w:pPr>
            <w:del w:id="2270" w:author="Rajiv Bansal" w:date="2019-08-04T14:23:00Z">
              <w:r w:rsidDel="00305C1D">
                <w:rPr>
                  <w:rStyle w:val="HTMLCode"/>
                  <w:rFonts w:eastAsiaTheme="minorHAnsi"/>
                </w:rPr>
                <w:delText>@Bean</w:delText>
              </w:r>
            </w:del>
          </w:p>
          <w:p w14:paraId="78796FB5" w14:textId="00049701" w:rsidR="00B305A1" w:rsidDel="00305C1D" w:rsidRDefault="00B305A1">
            <w:pPr>
              <w:rPr>
                <w:del w:id="2271" w:author="Rajiv Bansal" w:date="2019-08-04T14:23:00Z"/>
              </w:rPr>
            </w:pPr>
            <w:del w:id="227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273" w:author="Rajiv Bansal" w:date="2019-08-04T14:23:00Z"/>
              </w:rPr>
            </w:pPr>
            <w:del w:id="227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275" w:author="Rajiv Bansal" w:date="2019-08-04T14:23:00Z"/>
              </w:rPr>
            </w:pPr>
            <w:del w:id="2276" w:author="Rajiv Bansal" w:date="2019-08-04T14:23:00Z">
              <w:r w:rsidDel="00305C1D">
                <w:rPr>
                  <w:rStyle w:val="HTMLCode"/>
                  <w:rFonts w:eastAsiaTheme="minorHAnsi"/>
                </w:rPr>
                <w:delText>}</w:delText>
              </w:r>
            </w:del>
          </w:p>
          <w:p w14:paraId="670362B1" w14:textId="071D6FB1" w:rsidR="00B305A1" w:rsidDel="00305C1D" w:rsidRDefault="00B305A1">
            <w:pPr>
              <w:rPr>
                <w:del w:id="2277" w:author="Rajiv Bansal" w:date="2019-08-04T14:23:00Z"/>
              </w:rPr>
            </w:pPr>
            <w:del w:id="2278" w:author="Rajiv Bansal" w:date="2019-08-04T14:23:00Z">
              <w:r w:rsidDel="00305C1D">
                <w:rPr>
                  <w:rStyle w:val="HTMLCode"/>
                  <w:rFonts w:eastAsiaTheme="minorHAnsi"/>
                </w:rPr>
                <w:delText>@Bean</w:delText>
              </w:r>
            </w:del>
          </w:p>
          <w:p w14:paraId="07EE1139" w14:textId="6FC46B56" w:rsidR="00B305A1" w:rsidDel="00305C1D" w:rsidRDefault="00B305A1">
            <w:pPr>
              <w:rPr>
                <w:del w:id="2279" w:author="Rajiv Bansal" w:date="2019-08-04T14:23:00Z"/>
              </w:rPr>
            </w:pPr>
            <w:del w:id="228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281" w:author="Rajiv Bansal" w:date="2019-08-04T14:23:00Z"/>
              </w:rPr>
            </w:pPr>
            <w:del w:id="22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283" w:author="Rajiv Bansal" w:date="2019-08-04T14:23:00Z"/>
              </w:rPr>
            </w:pPr>
            <w:del w:id="2284" w:author="Rajiv Bansal" w:date="2019-08-04T14:23:00Z">
              <w:r w:rsidDel="00305C1D">
                <w:rPr>
                  <w:rStyle w:val="HTMLCode"/>
                  <w:rFonts w:eastAsiaTheme="minorHAnsi"/>
                </w:rPr>
                <w:delText>}</w:delText>
              </w:r>
            </w:del>
          </w:p>
          <w:p w14:paraId="3CBBBCC1" w14:textId="6C02D50D" w:rsidR="00B305A1" w:rsidDel="00305C1D" w:rsidRDefault="00B305A1">
            <w:pPr>
              <w:rPr>
                <w:del w:id="2285" w:author="Rajiv Bansal" w:date="2019-08-04T14:23:00Z"/>
              </w:rPr>
            </w:pPr>
            <w:del w:id="2286" w:author="Rajiv Bansal" w:date="2019-08-04T14:23:00Z">
              <w:r w:rsidDel="00305C1D">
                <w:rPr>
                  <w:rStyle w:val="HTMLCode"/>
                  <w:rFonts w:eastAsiaTheme="minorHAnsi"/>
                </w:rPr>
                <w:delText>@Bean</w:delText>
              </w:r>
            </w:del>
          </w:p>
          <w:p w14:paraId="09451FBE" w14:textId="105F6777" w:rsidR="00B305A1" w:rsidDel="00305C1D" w:rsidRDefault="00B305A1">
            <w:pPr>
              <w:rPr>
                <w:del w:id="2287" w:author="Rajiv Bansal" w:date="2019-08-04T14:23:00Z"/>
              </w:rPr>
            </w:pPr>
            <w:del w:id="228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289" w:author="Rajiv Bansal" w:date="2019-08-04T14:23:00Z"/>
              </w:rPr>
            </w:pPr>
            <w:del w:id="22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291" w:author="Rajiv Bansal" w:date="2019-08-04T14:23:00Z"/>
              </w:rPr>
            </w:pPr>
            <w:del w:id="2292"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293" w:author="Rajiv Bansal" w:date="2019-08-04T14:23:00Z"/>
          <w:b/>
          <w:bCs/>
          <w:sz w:val="36"/>
          <w:szCs w:val="36"/>
        </w:rPr>
      </w:pPr>
      <w:del w:id="2294"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295" w:author="Rajiv Bansal" w:date="2019-08-04T14:23:00Z"/>
          <w:rFonts w:ascii="Segoe UI" w:hAnsi="Segoe UI" w:cs="Segoe UI"/>
          <w:color w:val="000000"/>
        </w:rPr>
      </w:pPr>
      <w:del w:id="2296"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297" w:author="Rajiv Bansal" w:date="2019-08-04T14:23:00Z"/>
          <w:rFonts w:ascii="Segoe UI" w:hAnsi="Segoe UI" w:cs="Segoe UI"/>
          <w:color w:val="000000"/>
        </w:rPr>
      </w:pPr>
      <w:del w:id="2298"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299" w:author="Rajiv Bansal" w:date="2019-08-04T14:23:00Z"/>
          <w:rFonts w:ascii="Segoe UI" w:hAnsi="Segoe UI" w:cs="Segoe UI"/>
          <w:color w:val="000000"/>
        </w:rPr>
      </w:pPr>
      <w:del w:id="2300"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301" w:author="Rajiv Bansal" w:date="2019-08-04T14:23:00Z"/>
          <w:rFonts w:ascii="Times New Roman" w:hAnsi="Times New Roman" w:cs="Times New Roman"/>
        </w:rPr>
      </w:pPr>
      <w:del w:id="2302"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303" w:author="Rajiv Bansal" w:date="2019-08-04T14:23:00Z"/>
          <w:rFonts w:ascii="Segoe UI" w:hAnsi="Segoe UI" w:cs="Segoe UI"/>
          <w:color w:val="000000"/>
        </w:rPr>
      </w:pPr>
      <w:del w:id="2304"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305" w:author="Rajiv Bansal" w:date="2019-08-04T14:23:00Z"/>
          <w:rFonts w:ascii="Times New Roman" w:hAnsi="Times New Roman" w:cs="Times New Roman"/>
        </w:rPr>
      </w:pPr>
      <w:del w:id="2306"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307" w:author="Rajiv Bansal" w:date="2019-08-04T14:23:00Z"/>
          <w:rStyle w:val="Strong"/>
          <w:rFonts w:eastAsiaTheme="majorEastAsia" w:cs="Lucida Sans Unicode"/>
          <w:color w:val="2F5496" w:themeColor="accent1" w:themeShade="BF"/>
          <w:spacing w:val="-3"/>
        </w:rPr>
      </w:pPr>
      <w:del w:id="2308"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309" w:author="Rajiv Bansal" w:date="2019-08-04T14:20:00Z"/>
          <w:rStyle w:val="Strong"/>
          <w:rFonts w:ascii="Georgia" w:eastAsiaTheme="minorHAnsi" w:hAnsi="Georgia" w:cs="Lucida Sans Unicode"/>
          <w:i w:val="0"/>
          <w:iCs w:val="0"/>
          <w:color w:val="auto"/>
          <w:spacing w:val="-3"/>
        </w:rPr>
      </w:pPr>
      <w:del w:id="2310"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311" w:author="Rajiv Bansal" w:date="2019-08-04T14:20:00Z"/>
          <w:rFonts w:eastAsia="Times New Roman" w:cs="Segoe UI"/>
          <w:color w:val="000000"/>
          <w:lang w:eastAsia="en-IN"/>
        </w:rPr>
      </w:pPr>
      <w:del w:id="2312"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313" w:author="Rajiv Bansal" w:date="2019-08-04T14:20:00Z"/>
          <w:rFonts w:eastAsia="Times New Roman" w:cs="Segoe UI"/>
          <w:color w:val="000000"/>
          <w:lang w:eastAsia="en-IN"/>
        </w:rPr>
      </w:pPr>
      <w:del w:id="2314"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5" w:author="Rajiv Bansal" w:date="2019-08-04T14:20:00Z"/>
          <w:rFonts w:eastAsia="Times New Roman" w:cs="Courier New"/>
          <w:color w:val="000000"/>
          <w:lang w:eastAsia="en-IN"/>
        </w:rPr>
      </w:pPr>
      <w:del w:id="2316"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7"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8" w:author="Rajiv Bansal" w:date="2019-08-04T14:20:00Z"/>
          <w:rFonts w:eastAsia="Times New Roman" w:cs="Courier New"/>
          <w:color w:val="000000"/>
          <w:lang w:eastAsia="en-IN"/>
        </w:rPr>
      </w:pPr>
      <w:del w:id="2319"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0" w:author="Rajiv Bansal" w:date="2019-08-04T14:20:00Z"/>
          <w:rFonts w:eastAsia="Times New Roman" w:cs="Courier New"/>
          <w:color w:val="000000"/>
          <w:lang w:eastAsia="en-IN"/>
        </w:rPr>
      </w:pPr>
      <w:del w:id="2321"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2" w:author="Rajiv Bansal" w:date="2019-08-04T14:20:00Z"/>
          <w:rFonts w:eastAsia="Times New Roman" w:cs="Courier New"/>
          <w:color w:val="000000"/>
          <w:lang w:eastAsia="en-IN"/>
        </w:rPr>
      </w:pPr>
      <w:del w:id="2323"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4" w:author="Rajiv Bansal" w:date="2019-08-04T14:20:00Z"/>
          <w:rFonts w:eastAsia="Times New Roman" w:cs="Courier New"/>
          <w:color w:val="000000"/>
          <w:lang w:eastAsia="en-IN"/>
        </w:rPr>
      </w:pPr>
      <w:del w:id="2325"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6" w:author="Rajiv Bansal" w:date="2019-08-04T14:20:00Z"/>
          <w:rFonts w:eastAsia="Times New Roman" w:cs="Courier New"/>
          <w:color w:val="000000"/>
          <w:lang w:eastAsia="en-IN"/>
        </w:rPr>
      </w:pPr>
      <w:del w:id="2327"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328" w:author="Rajiv Bansal" w:date="2019-08-04T14:20:00Z"/>
          <w:rFonts w:ascii="Georgia" w:eastAsia="Times New Roman" w:hAnsi="Georgia"/>
          <w:b/>
          <w:bCs/>
          <w:lang w:eastAsia="en-IN"/>
        </w:rPr>
      </w:pPr>
      <w:del w:id="2329"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330" w:author="Rajiv Bansal" w:date="2019-08-04T14:20:00Z"/>
          <w:rFonts w:eastAsia="Times New Roman" w:cs="Segoe UI"/>
          <w:color w:val="000000"/>
          <w:lang w:eastAsia="en-IN"/>
        </w:rPr>
      </w:pPr>
      <w:del w:id="2331"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332" w:author="Rajiv Bansal" w:date="2019-08-04T14:20:00Z"/>
          <w:rFonts w:eastAsia="Times New Roman" w:cs="Segoe UI"/>
          <w:color w:val="000000"/>
          <w:lang w:eastAsia="en-IN"/>
        </w:rPr>
      </w:pPr>
      <w:del w:id="2333"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334" w:author="Rajiv Bansal" w:date="2019-08-04T14:20:00Z"/>
          <w:rFonts w:eastAsia="Times New Roman" w:cs="Segoe UI"/>
          <w:color w:val="000000"/>
          <w:lang w:eastAsia="en-IN"/>
        </w:rPr>
      </w:pPr>
      <w:del w:id="2335"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336" w:author="Rajiv Bansal" w:date="2019-08-04T14:20:00Z"/>
          <w:rFonts w:eastAsia="Times New Roman" w:cs="Segoe UI"/>
          <w:color w:val="000000"/>
          <w:lang w:eastAsia="en-IN"/>
        </w:rPr>
      </w:pPr>
      <w:del w:id="2337"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338" w:author="Rajiv Bansal" w:date="2019-08-04T14:20:00Z"/>
          <w:rFonts w:eastAsia="Times New Roman" w:cs="Segoe UI"/>
          <w:color w:val="000000"/>
          <w:lang w:eastAsia="en-IN"/>
        </w:rPr>
      </w:pPr>
      <w:del w:id="2339"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340" w:author="Rajiv Bansal" w:date="2019-08-04T14:20:00Z"/>
          <w:rFonts w:eastAsia="Times New Roman" w:cs="Segoe UI"/>
          <w:color w:val="000000"/>
          <w:lang w:eastAsia="en-IN"/>
        </w:rPr>
      </w:pPr>
      <w:del w:id="2341"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342" w:author="Rajiv Bansal" w:date="2019-08-04T14:20:00Z"/>
          <w:rFonts w:eastAsia="Times New Roman" w:cs="Segoe UI"/>
          <w:color w:val="000000"/>
          <w:lang w:eastAsia="en-IN"/>
        </w:rPr>
      </w:pPr>
      <w:del w:id="2343"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344" w:author="Rajiv Bansal" w:date="2019-08-04T14:20:00Z"/>
          <w:rFonts w:ascii="Georgia" w:eastAsia="Times New Roman" w:hAnsi="Georgia"/>
          <w:lang w:eastAsia="en-IN"/>
        </w:rPr>
      </w:pPr>
      <w:del w:id="2345"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346" w:author="Rajiv Bansal" w:date="2019-08-04T14:20:00Z"/>
          <w:rFonts w:eastAsia="Times New Roman" w:cs="Segoe UI"/>
          <w:color w:val="000000"/>
          <w:lang w:eastAsia="en-IN"/>
        </w:rPr>
      </w:pPr>
      <w:del w:id="2347"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348"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349" w:author="Rajiv Bansal" w:date="2019-08-04T14:20:00Z"/>
                <w:rFonts w:eastAsia="Times New Roman" w:cs="Times New Roman"/>
                <w:lang w:eastAsia="en-IN"/>
              </w:rPr>
            </w:pPr>
            <w:del w:id="2350"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351" w:author="Rajiv Bansal" w:date="2019-08-04T14:20:00Z"/>
          <w:rFonts w:eastAsia="Times New Roman" w:cs="Segoe UI"/>
          <w:color w:val="000000"/>
          <w:lang w:eastAsia="en-IN"/>
        </w:rPr>
      </w:pPr>
      <w:del w:id="2352"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353" w:author="Rajiv Bansal" w:date="2019-08-04T14:20:00Z"/>
          <w:rFonts w:eastAsia="Times New Roman" w:cs="Segoe UI"/>
          <w:color w:val="000000"/>
          <w:lang w:eastAsia="en-IN"/>
        </w:rPr>
      </w:pPr>
      <w:del w:id="2354"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355" w:author="Rajiv Bansal" w:date="2019-08-04T14:20:00Z"/>
          <w:rFonts w:eastAsia="Times New Roman" w:cs="Segoe UI"/>
          <w:color w:val="000000"/>
          <w:lang w:eastAsia="en-IN"/>
        </w:rPr>
      </w:pPr>
      <w:del w:id="2356"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357"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358" w:author="Rajiv Bansal" w:date="2019-08-04T14:20:00Z"/>
                <w:rFonts w:ascii="Times New Roman" w:eastAsia="Times New Roman" w:hAnsi="Times New Roman" w:cs="Times New Roman"/>
                <w:lang w:eastAsia="en-IN"/>
              </w:rPr>
            </w:pPr>
            <w:del w:id="2359"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360" w:author="Rajiv Bansal" w:date="2019-08-04T14:20:00Z"/>
                <w:rFonts w:ascii="Times New Roman" w:eastAsia="Times New Roman" w:hAnsi="Times New Roman" w:cs="Times New Roman"/>
                <w:lang w:eastAsia="en-IN"/>
              </w:rPr>
            </w:pPr>
            <w:del w:id="236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362" w:author="Rajiv Bansal" w:date="2019-08-04T14:20:00Z"/>
                <w:rFonts w:ascii="Times New Roman" w:eastAsia="Times New Roman" w:hAnsi="Times New Roman" w:cs="Times New Roman"/>
                <w:lang w:eastAsia="en-IN"/>
              </w:rPr>
            </w:pPr>
            <w:del w:id="236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364" w:author="Rajiv Bansal" w:date="2019-08-04T14:20:00Z"/>
                <w:rFonts w:ascii="Times New Roman" w:eastAsia="Times New Roman" w:hAnsi="Times New Roman" w:cs="Times New Roman"/>
                <w:lang w:eastAsia="en-IN"/>
              </w:rPr>
            </w:pPr>
            <w:del w:id="2365"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366" w:author="Rajiv Bansal" w:date="2019-08-04T14:20:00Z"/>
          <w:rFonts w:ascii="Georgia" w:eastAsia="Times New Roman" w:hAnsi="Georgia"/>
          <w:b/>
          <w:bCs/>
          <w:lang w:eastAsia="en-IN"/>
        </w:rPr>
      </w:pPr>
      <w:del w:id="2367"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368" w:author="Rajiv Bansal" w:date="2019-08-04T14:20:00Z"/>
          <w:rFonts w:eastAsia="Times New Roman" w:cs="Segoe UI"/>
          <w:color w:val="000000"/>
          <w:lang w:eastAsia="en-IN"/>
        </w:rPr>
      </w:pPr>
      <w:del w:id="2369"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370" w:author="Rajiv Bansal" w:date="2019-08-04T14:20:00Z"/>
          <w:rFonts w:eastAsia="Times New Roman" w:cs="Segoe UI"/>
          <w:color w:val="000000"/>
          <w:lang w:eastAsia="en-IN"/>
        </w:rPr>
      </w:pPr>
      <w:del w:id="2371"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372" w:author="Rajiv Bansal" w:date="2019-08-04T14:20:00Z"/>
          <w:rFonts w:eastAsia="Times New Roman" w:cs="Segoe UI"/>
          <w:color w:val="000000"/>
          <w:lang w:eastAsia="en-IN"/>
        </w:rPr>
      </w:pPr>
      <w:del w:id="2373"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374" w:author="Rajiv Bansal" w:date="2019-08-04T14:20:00Z"/>
          <w:rFonts w:eastAsia="Times New Roman" w:cs="Segoe UI"/>
          <w:color w:val="000000"/>
          <w:lang w:eastAsia="en-IN"/>
        </w:rPr>
      </w:pPr>
      <w:del w:id="2375"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376" w:author="Rajiv Bansal" w:date="2019-08-04T14:20:00Z"/>
          <w:rFonts w:eastAsia="Times New Roman" w:cs="Segoe UI"/>
          <w:color w:val="000000"/>
          <w:lang w:eastAsia="en-IN"/>
        </w:rPr>
      </w:pPr>
      <w:del w:id="2377"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378" w:author="Rajiv Bansal" w:date="2019-08-04T14:20:00Z"/>
          <w:rFonts w:eastAsia="Times New Roman" w:cs="Segoe UI"/>
          <w:color w:val="000000"/>
          <w:lang w:eastAsia="en-IN"/>
        </w:rPr>
      </w:pPr>
      <w:del w:id="2379"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380"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381" w:author="Rajiv Bansal" w:date="2019-08-04T14:20:00Z"/>
                <w:rFonts w:eastAsia="Times New Roman" w:cs="Times New Roman"/>
                <w:lang w:eastAsia="en-IN"/>
              </w:rPr>
            </w:pPr>
            <w:del w:id="2382"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383" w:author="Rajiv Bansal" w:date="2019-08-04T14:20:00Z"/>
                <w:rFonts w:eastAsia="Times New Roman" w:cs="Times New Roman"/>
                <w:lang w:eastAsia="en-IN"/>
              </w:rPr>
            </w:pPr>
            <w:del w:id="2384"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385" w:author="Rajiv Bansal" w:date="2019-08-04T14:20:00Z"/>
                <w:rFonts w:eastAsia="Times New Roman" w:cs="Times New Roman"/>
                <w:lang w:eastAsia="en-IN"/>
              </w:rPr>
            </w:pPr>
            <w:del w:id="238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387" w:author="Rajiv Bansal" w:date="2019-08-04T14:20:00Z"/>
                <w:rFonts w:eastAsia="Times New Roman" w:cs="Times New Roman"/>
                <w:lang w:eastAsia="en-IN"/>
              </w:rPr>
            </w:pPr>
            <w:del w:id="2388"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389" w:author="Rajiv Bansal" w:date="2019-08-04T14:20:00Z"/>
          <w:rFonts w:eastAsia="Times New Roman" w:cs="Segoe UI"/>
          <w:color w:val="000000"/>
          <w:lang w:eastAsia="en-IN"/>
        </w:rPr>
      </w:pPr>
      <w:del w:id="2390"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391" w:author="Rajiv Bansal" w:date="2019-08-04T14:20:00Z"/>
          <w:rFonts w:ascii="Georgia" w:eastAsia="Times New Roman" w:hAnsi="Georgia"/>
          <w:b/>
          <w:bCs/>
          <w:lang w:eastAsia="en-IN"/>
        </w:rPr>
      </w:pPr>
      <w:del w:id="2392"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393" w:author="Rajiv Bansal" w:date="2019-08-04T14:20:00Z"/>
          <w:rFonts w:eastAsia="Times New Roman" w:cs="Segoe UI"/>
          <w:color w:val="000000"/>
          <w:lang w:eastAsia="en-IN"/>
        </w:rPr>
      </w:pPr>
      <w:del w:id="2394"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395" w:author="Rajiv Bansal" w:date="2019-08-04T14:20:00Z"/>
          <w:rFonts w:eastAsia="Times New Roman" w:cs="Segoe UI"/>
          <w:color w:val="000000"/>
          <w:lang w:eastAsia="en-IN"/>
        </w:rPr>
      </w:pPr>
      <w:del w:id="2396"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397" w:author="Rajiv Bansal" w:date="2019-08-04T14:20:00Z"/>
          <w:rFonts w:ascii="Times New Roman" w:eastAsia="Times New Roman" w:hAnsi="Times New Roman" w:cs="Times New Roman"/>
          <w:lang w:eastAsia="en-IN"/>
        </w:rPr>
      </w:pPr>
      <w:del w:id="2398"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399" w:author="Rajiv Bansal" w:date="2019-08-04T14:20:00Z"/>
          <w:rFonts w:ascii="Georgia" w:eastAsia="Times New Roman" w:hAnsi="Georgia"/>
          <w:lang w:eastAsia="en-IN"/>
        </w:rPr>
        <w:pPrChange w:id="2400" w:author="Rajiv Bansal" w:date="2019-08-04T11:29:00Z">
          <w:pPr>
            <w:pStyle w:val="Heading7"/>
          </w:pPr>
        </w:pPrChange>
      </w:pPr>
      <w:del w:id="2401"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402" w:author="Rajiv Bansal" w:date="2019-08-04T14:20:00Z"/>
          <w:rFonts w:eastAsia="Times New Roman" w:cs="Segoe UI"/>
          <w:color w:val="000000"/>
          <w:lang w:eastAsia="en-IN"/>
        </w:rPr>
      </w:pPr>
      <w:del w:id="2403"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404" w:author="Rajiv Bansal" w:date="2019-08-04T14:20:00Z"/>
          <w:rFonts w:eastAsia="Times New Roman" w:cs="Segoe UI"/>
          <w:color w:val="000000"/>
          <w:lang w:eastAsia="en-IN"/>
        </w:rPr>
      </w:pPr>
      <w:del w:id="2405"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406" w:author="Rajiv Bansal" w:date="2019-08-04T14:20:00Z"/>
          <w:rFonts w:eastAsia="Times New Roman" w:cs="Segoe UI"/>
          <w:color w:val="000000"/>
          <w:lang w:eastAsia="en-IN"/>
        </w:rPr>
      </w:pPr>
      <w:del w:id="2407"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408"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409" w:author="Rajiv Bansal" w:date="2019-08-04T14:20:00Z"/>
                <w:rFonts w:ascii="Times New Roman" w:eastAsia="Times New Roman" w:hAnsi="Times New Roman" w:cs="Times New Roman"/>
                <w:lang w:eastAsia="en-IN"/>
              </w:rPr>
            </w:pPr>
            <w:del w:id="2410"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411" w:author="Rajiv Bansal" w:date="2019-08-04T14:20:00Z"/>
                <w:rFonts w:ascii="Times New Roman" w:eastAsia="Times New Roman" w:hAnsi="Times New Roman" w:cs="Times New Roman"/>
                <w:lang w:eastAsia="en-IN"/>
              </w:rPr>
            </w:pPr>
            <w:del w:id="2412"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413" w:author="Rajiv Bansal" w:date="2019-08-04T14:20:00Z"/>
                <w:rFonts w:ascii="Times New Roman" w:eastAsia="Times New Roman" w:hAnsi="Times New Roman" w:cs="Times New Roman"/>
                <w:lang w:eastAsia="en-IN"/>
              </w:rPr>
            </w:pPr>
            <w:del w:id="24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415" w:author="Rajiv Bansal" w:date="2019-08-04T14:20:00Z"/>
                <w:rFonts w:ascii="Times New Roman" w:eastAsia="Times New Roman" w:hAnsi="Times New Roman" w:cs="Times New Roman"/>
                <w:lang w:eastAsia="en-IN"/>
              </w:rPr>
            </w:pPr>
            <w:del w:id="24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417" w:author="Rajiv Bansal" w:date="2019-08-04T14:20:00Z"/>
                <w:rFonts w:ascii="Times New Roman" w:eastAsia="Times New Roman" w:hAnsi="Times New Roman" w:cs="Times New Roman"/>
                <w:lang w:eastAsia="en-IN"/>
              </w:rPr>
            </w:pPr>
            <w:del w:id="24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419" w:author="Rajiv Bansal" w:date="2019-08-04T14:20:00Z"/>
                <w:rFonts w:ascii="Times New Roman" w:eastAsia="Times New Roman" w:hAnsi="Times New Roman" w:cs="Times New Roman"/>
                <w:lang w:eastAsia="en-IN"/>
              </w:rPr>
            </w:pPr>
            <w:del w:id="24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421" w:author="Rajiv Bansal" w:date="2019-08-04T14:20:00Z"/>
                <w:rFonts w:ascii="Times New Roman" w:eastAsia="Times New Roman" w:hAnsi="Times New Roman" w:cs="Times New Roman"/>
                <w:lang w:eastAsia="en-IN"/>
              </w:rPr>
            </w:pPr>
            <w:del w:id="24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423" w:author="Rajiv Bansal" w:date="2019-08-04T14:20:00Z"/>
                <w:rFonts w:ascii="Times New Roman" w:eastAsia="Times New Roman" w:hAnsi="Times New Roman" w:cs="Times New Roman"/>
                <w:lang w:eastAsia="en-IN"/>
              </w:rPr>
            </w:pPr>
            <w:del w:id="24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425" w:author="Rajiv Bansal" w:date="2019-08-04T14:20:00Z"/>
                <w:rFonts w:ascii="Times New Roman" w:eastAsia="Times New Roman" w:hAnsi="Times New Roman" w:cs="Times New Roman"/>
                <w:lang w:eastAsia="en-IN"/>
              </w:rPr>
            </w:pPr>
            <w:del w:id="242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427" w:author="Rajiv Bansal" w:date="2019-08-04T14:20:00Z"/>
                <w:rFonts w:ascii="Times New Roman" w:eastAsia="Times New Roman" w:hAnsi="Times New Roman" w:cs="Times New Roman"/>
                <w:lang w:eastAsia="en-IN"/>
              </w:rPr>
            </w:pPr>
            <w:del w:id="242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429" w:author="Rajiv Bansal" w:date="2019-08-04T14:20:00Z"/>
                <w:rFonts w:ascii="Times New Roman" w:eastAsia="Times New Roman" w:hAnsi="Times New Roman" w:cs="Times New Roman"/>
                <w:lang w:eastAsia="en-IN"/>
              </w:rPr>
            </w:pPr>
            <w:del w:id="243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431" w:author="Rajiv Bansal" w:date="2019-08-04T14:20:00Z"/>
                <w:rFonts w:ascii="Times New Roman" w:eastAsia="Times New Roman" w:hAnsi="Times New Roman" w:cs="Times New Roman"/>
                <w:lang w:eastAsia="en-IN"/>
              </w:rPr>
            </w:pPr>
            <w:del w:id="243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433" w:author="Rajiv Bansal" w:date="2019-08-04T14:20:00Z"/>
                <w:rFonts w:ascii="Times New Roman" w:eastAsia="Times New Roman" w:hAnsi="Times New Roman" w:cs="Times New Roman"/>
                <w:lang w:eastAsia="en-IN"/>
              </w:rPr>
            </w:pPr>
            <w:del w:id="243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435" w:author="Rajiv Bansal" w:date="2019-08-04T14:20:00Z"/>
                <w:rFonts w:ascii="Times New Roman" w:eastAsia="Times New Roman" w:hAnsi="Times New Roman" w:cs="Times New Roman"/>
                <w:lang w:eastAsia="en-IN"/>
              </w:rPr>
            </w:pPr>
            <w:del w:id="2436"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437" w:author="Rajiv Bansal" w:date="2019-08-04T14:20:00Z"/>
                <w:rFonts w:ascii="Times New Roman" w:eastAsia="Times New Roman" w:hAnsi="Times New Roman" w:cs="Times New Roman"/>
                <w:lang w:eastAsia="en-IN"/>
              </w:rPr>
            </w:pPr>
            <w:del w:id="2438"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439" w:author="Rajiv Bansal" w:date="2019-08-04T14:20:00Z"/>
                <w:rFonts w:ascii="Times New Roman" w:eastAsia="Times New Roman" w:hAnsi="Times New Roman" w:cs="Times New Roman"/>
                <w:lang w:eastAsia="en-IN"/>
              </w:rPr>
            </w:pPr>
            <w:del w:id="2440"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441" w:author="Rajiv Bansal" w:date="2019-08-04T14:20:00Z"/>
                <w:rFonts w:ascii="Times New Roman" w:eastAsia="Times New Roman" w:hAnsi="Times New Roman" w:cs="Times New Roman"/>
                <w:lang w:eastAsia="en-IN"/>
              </w:rPr>
            </w:pPr>
            <w:del w:id="2442"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443" w:author="Rajiv Bansal" w:date="2019-08-04T14:20:00Z"/>
                <w:rFonts w:ascii="Times New Roman" w:eastAsia="Times New Roman" w:hAnsi="Times New Roman" w:cs="Times New Roman"/>
                <w:lang w:eastAsia="en-IN"/>
              </w:rPr>
            </w:pPr>
            <w:del w:id="24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445" w:author="Rajiv Bansal" w:date="2019-08-04T14:20:00Z"/>
                <w:rFonts w:ascii="Times New Roman" w:eastAsia="Times New Roman" w:hAnsi="Times New Roman" w:cs="Times New Roman"/>
                <w:lang w:eastAsia="en-IN"/>
              </w:rPr>
            </w:pPr>
            <w:del w:id="244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447" w:author="Rajiv Bansal" w:date="2019-08-04T14:20:00Z"/>
                <w:rFonts w:ascii="Times New Roman" w:eastAsia="Times New Roman" w:hAnsi="Times New Roman" w:cs="Times New Roman"/>
                <w:lang w:eastAsia="en-IN"/>
              </w:rPr>
            </w:pPr>
            <w:del w:id="24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449" w:author="Rajiv Bansal" w:date="2019-08-04T14:20:00Z"/>
                <w:rFonts w:ascii="Times New Roman" w:eastAsia="Times New Roman" w:hAnsi="Times New Roman" w:cs="Times New Roman"/>
                <w:lang w:eastAsia="en-IN"/>
              </w:rPr>
            </w:pPr>
            <w:del w:id="2450"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451" w:author="Rajiv Bansal" w:date="2019-08-04T14:20:00Z"/>
                <w:rFonts w:ascii="Times New Roman" w:eastAsia="Times New Roman" w:hAnsi="Times New Roman" w:cs="Times New Roman"/>
                <w:lang w:eastAsia="en-IN"/>
              </w:rPr>
            </w:pPr>
            <w:del w:id="2452"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453" w:author="Rajiv Bansal" w:date="2019-08-04T14:20:00Z"/>
                <w:rFonts w:ascii="Times New Roman" w:eastAsia="Times New Roman" w:hAnsi="Times New Roman" w:cs="Times New Roman"/>
                <w:lang w:eastAsia="en-IN"/>
              </w:rPr>
            </w:pPr>
            <w:del w:id="2454"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455" w:author="Rajiv Bansal" w:date="2019-08-04T14:20:00Z"/>
                <w:rFonts w:ascii="Times New Roman" w:eastAsia="Times New Roman" w:hAnsi="Times New Roman" w:cs="Times New Roman"/>
                <w:lang w:eastAsia="en-IN"/>
              </w:rPr>
            </w:pPr>
            <w:del w:id="2456"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457" w:author="Rajiv Bansal" w:date="2019-08-04T14:20:00Z"/>
                <w:rFonts w:ascii="Times New Roman" w:eastAsia="Times New Roman" w:hAnsi="Times New Roman" w:cs="Times New Roman"/>
                <w:lang w:eastAsia="en-IN"/>
              </w:rPr>
            </w:pPr>
            <w:del w:id="24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459" w:author="Rajiv Bansal" w:date="2019-08-04T14:20:00Z"/>
                <w:rFonts w:ascii="Times New Roman" w:eastAsia="Times New Roman" w:hAnsi="Times New Roman" w:cs="Times New Roman"/>
                <w:lang w:eastAsia="en-IN"/>
              </w:rPr>
            </w:pPr>
            <w:del w:id="24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461" w:author="Rajiv Bansal" w:date="2019-08-04T14:20:00Z"/>
                <w:rFonts w:ascii="Times New Roman" w:eastAsia="Times New Roman" w:hAnsi="Times New Roman" w:cs="Times New Roman"/>
                <w:lang w:eastAsia="en-IN"/>
              </w:rPr>
            </w:pPr>
            <w:del w:id="24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463" w:author="Rajiv Bansal" w:date="2019-08-04T14:20:00Z"/>
                <w:rFonts w:ascii="Times New Roman" w:eastAsia="Times New Roman" w:hAnsi="Times New Roman" w:cs="Times New Roman"/>
                <w:lang w:eastAsia="en-IN"/>
              </w:rPr>
            </w:pPr>
            <w:del w:id="2464"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465" w:author="Rajiv Bansal" w:date="2019-08-04T14:20:00Z"/>
                <w:rFonts w:ascii="Times New Roman" w:eastAsia="Times New Roman" w:hAnsi="Times New Roman" w:cs="Times New Roman"/>
                <w:lang w:eastAsia="en-IN"/>
              </w:rPr>
            </w:pPr>
            <w:del w:id="246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467" w:author="Rajiv Bansal" w:date="2019-08-04T14:20:00Z"/>
                <w:rFonts w:ascii="Times New Roman" w:eastAsia="Times New Roman" w:hAnsi="Times New Roman" w:cs="Times New Roman"/>
                <w:lang w:eastAsia="en-IN"/>
              </w:rPr>
            </w:pPr>
            <w:del w:id="24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469" w:author="Rajiv Bansal" w:date="2019-08-04T14:20:00Z"/>
                <w:rFonts w:ascii="Times New Roman" w:eastAsia="Times New Roman" w:hAnsi="Times New Roman" w:cs="Times New Roman"/>
                <w:lang w:eastAsia="en-IN"/>
              </w:rPr>
            </w:pPr>
            <w:del w:id="24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471" w:author="Rajiv Bansal" w:date="2019-08-04T14:20:00Z"/>
                <w:rFonts w:ascii="Times New Roman" w:eastAsia="Times New Roman" w:hAnsi="Times New Roman" w:cs="Times New Roman"/>
                <w:lang w:eastAsia="en-IN"/>
              </w:rPr>
            </w:pPr>
            <w:del w:id="24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473" w:author="Rajiv Bansal" w:date="2019-08-04T14:20:00Z"/>
                <w:rFonts w:ascii="Times New Roman" w:eastAsia="Times New Roman" w:hAnsi="Times New Roman" w:cs="Times New Roman"/>
                <w:lang w:eastAsia="en-IN"/>
              </w:rPr>
            </w:pPr>
            <w:del w:id="2474"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475" w:author="Rajiv Bansal" w:date="2019-08-04T14:20:00Z"/>
                <w:rFonts w:ascii="Times New Roman" w:eastAsia="Times New Roman" w:hAnsi="Times New Roman" w:cs="Times New Roman"/>
                <w:lang w:eastAsia="en-IN"/>
              </w:rPr>
            </w:pPr>
            <w:del w:id="24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477" w:author="Rajiv Bansal" w:date="2019-08-04T14:20:00Z"/>
                <w:rFonts w:ascii="Times New Roman" w:eastAsia="Times New Roman" w:hAnsi="Times New Roman" w:cs="Times New Roman"/>
                <w:lang w:eastAsia="en-IN"/>
              </w:rPr>
            </w:pPr>
            <w:del w:id="24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479" w:author="Rajiv Bansal" w:date="2019-08-04T14:20:00Z"/>
                <w:rFonts w:ascii="Times New Roman" w:eastAsia="Times New Roman" w:hAnsi="Times New Roman" w:cs="Times New Roman"/>
                <w:lang w:eastAsia="en-IN"/>
              </w:rPr>
            </w:pPr>
            <w:del w:id="24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481" w:author="Rajiv Bansal" w:date="2019-08-04T14:20:00Z"/>
                <w:rFonts w:ascii="Times New Roman" w:eastAsia="Times New Roman" w:hAnsi="Times New Roman" w:cs="Times New Roman"/>
                <w:lang w:eastAsia="en-IN"/>
              </w:rPr>
            </w:pPr>
            <w:del w:id="24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483" w:author="Rajiv Bansal" w:date="2019-08-04T14:20:00Z"/>
                <w:rFonts w:ascii="Times New Roman" w:eastAsia="Times New Roman" w:hAnsi="Times New Roman" w:cs="Times New Roman"/>
                <w:lang w:eastAsia="en-IN"/>
              </w:rPr>
            </w:pPr>
            <w:del w:id="2484"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485" w:author="Rajiv Bansal" w:date="2019-08-04T14:20:00Z"/>
                <w:rFonts w:ascii="Times New Roman" w:eastAsia="Times New Roman" w:hAnsi="Times New Roman" w:cs="Times New Roman"/>
                <w:lang w:eastAsia="en-IN"/>
              </w:rPr>
            </w:pPr>
            <w:del w:id="24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487" w:author="Rajiv Bansal" w:date="2019-08-04T14:20:00Z"/>
                <w:rFonts w:ascii="Times New Roman" w:eastAsia="Times New Roman" w:hAnsi="Times New Roman" w:cs="Times New Roman"/>
                <w:lang w:eastAsia="en-IN"/>
              </w:rPr>
            </w:pPr>
            <w:del w:id="24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489" w:author="Rajiv Bansal" w:date="2019-08-04T14:20:00Z"/>
                <w:rFonts w:ascii="Times New Roman" w:eastAsia="Times New Roman" w:hAnsi="Times New Roman" w:cs="Times New Roman"/>
                <w:lang w:eastAsia="en-IN"/>
              </w:rPr>
            </w:pPr>
            <w:del w:id="24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491" w:author="Rajiv Bansal" w:date="2019-08-04T14:20:00Z"/>
                <w:rFonts w:ascii="Times New Roman" w:eastAsia="Times New Roman" w:hAnsi="Times New Roman" w:cs="Times New Roman"/>
                <w:lang w:eastAsia="en-IN"/>
              </w:rPr>
            </w:pPr>
            <w:del w:id="24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493" w:author="Rajiv Bansal" w:date="2019-08-04T14:20:00Z"/>
                <w:rFonts w:ascii="Times New Roman" w:eastAsia="Times New Roman" w:hAnsi="Times New Roman" w:cs="Times New Roman"/>
                <w:lang w:eastAsia="en-IN"/>
              </w:rPr>
            </w:pPr>
            <w:del w:id="24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495" w:author="Rajiv Bansal" w:date="2019-08-04T14:20:00Z"/>
                <w:rFonts w:ascii="Times New Roman" w:eastAsia="Times New Roman" w:hAnsi="Times New Roman" w:cs="Times New Roman"/>
                <w:lang w:eastAsia="en-IN"/>
              </w:rPr>
            </w:pPr>
            <w:del w:id="24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497" w:author="Rajiv Bansal" w:date="2019-08-04T14:20:00Z"/>
                <w:rFonts w:ascii="Times New Roman" w:eastAsia="Times New Roman" w:hAnsi="Times New Roman" w:cs="Times New Roman"/>
                <w:lang w:eastAsia="en-IN"/>
              </w:rPr>
            </w:pPr>
            <w:del w:id="249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499" w:author="Rajiv Bansal" w:date="2019-08-04T14:20:00Z"/>
                <w:rFonts w:ascii="Times New Roman" w:eastAsia="Times New Roman" w:hAnsi="Times New Roman" w:cs="Times New Roman"/>
                <w:lang w:eastAsia="en-IN"/>
              </w:rPr>
            </w:pPr>
            <w:del w:id="250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501" w:author="Rajiv Bansal" w:date="2019-08-04T14:20:00Z"/>
                <w:rFonts w:ascii="Times New Roman" w:eastAsia="Times New Roman" w:hAnsi="Times New Roman" w:cs="Times New Roman"/>
                <w:lang w:eastAsia="en-IN"/>
              </w:rPr>
            </w:pPr>
            <w:del w:id="250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503" w:author="Rajiv Bansal" w:date="2019-08-04T14:20:00Z"/>
                <w:rFonts w:ascii="Times New Roman" w:eastAsia="Times New Roman" w:hAnsi="Times New Roman" w:cs="Times New Roman"/>
                <w:lang w:eastAsia="en-IN"/>
              </w:rPr>
            </w:pPr>
            <w:del w:id="250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505" w:author="Rajiv Bansal" w:date="2019-08-04T14:20:00Z"/>
                <w:rFonts w:ascii="Times New Roman" w:eastAsia="Times New Roman" w:hAnsi="Times New Roman" w:cs="Times New Roman"/>
                <w:lang w:eastAsia="en-IN"/>
              </w:rPr>
            </w:pPr>
            <w:del w:id="250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507" w:author="Rajiv Bansal" w:date="2019-08-04T14:20:00Z"/>
                <w:rFonts w:ascii="Times New Roman" w:eastAsia="Times New Roman" w:hAnsi="Times New Roman" w:cs="Times New Roman"/>
                <w:lang w:eastAsia="en-IN"/>
              </w:rPr>
            </w:pPr>
            <w:del w:id="2508"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509" w:author="Rajiv Bansal" w:date="2019-08-04T14:20:00Z"/>
          <w:rFonts w:ascii="Georgia" w:eastAsia="Times New Roman" w:hAnsi="Georgia"/>
          <w:lang w:eastAsia="en-IN"/>
        </w:rPr>
        <w:pPrChange w:id="2510" w:author="Rajiv Bansal" w:date="2019-08-04T11:29:00Z">
          <w:pPr>
            <w:pStyle w:val="Heading7"/>
          </w:pPr>
        </w:pPrChange>
      </w:pPr>
      <w:del w:id="2511"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512" w:author="Rajiv Bansal" w:date="2019-08-04T14:20:00Z"/>
          <w:rFonts w:eastAsia="Times New Roman" w:cs="Segoe UI"/>
          <w:color w:val="000000"/>
          <w:lang w:eastAsia="en-IN"/>
        </w:rPr>
      </w:pPr>
      <w:del w:id="2513"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514"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515" w:author="Rajiv Bansal" w:date="2019-08-04T14:20:00Z"/>
                <w:rFonts w:eastAsia="Times New Roman" w:cs="Times New Roman"/>
                <w:lang w:eastAsia="en-IN"/>
              </w:rPr>
            </w:pPr>
            <w:del w:id="2516"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517" w:author="Rajiv Bansal" w:date="2019-08-04T14:20:00Z"/>
                <w:rFonts w:eastAsia="Times New Roman" w:cs="Times New Roman"/>
                <w:lang w:eastAsia="en-IN"/>
              </w:rPr>
            </w:pPr>
            <w:del w:id="2518"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519" w:author="Rajiv Bansal" w:date="2019-08-04T14:20:00Z"/>
          <w:rFonts w:eastAsia="Times New Roman" w:cs="Segoe UI"/>
          <w:color w:val="000000"/>
          <w:lang w:eastAsia="en-IN"/>
        </w:rPr>
      </w:pPr>
      <w:del w:id="2520"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521" w:author="Rajiv Bansal" w:date="2019-08-04T14:20:00Z"/>
          <w:rFonts w:eastAsia="Times New Roman" w:cs="Segoe UI"/>
          <w:color w:val="000000"/>
          <w:lang w:eastAsia="en-IN"/>
        </w:rPr>
      </w:pPr>
      <w:del w:id="2522"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523" w:author="Rajiv Bansal" w:date="2019-08-04T11:30:00Z">
            <w:rPr/>
          </w:rPrChange>
        </w:rPr>
        <w:pPrChange w:id="2524" w:author="Rajiv Bansal" w:date="2019-08-04T11:30:00Z">
          <w:pPr/>
        </w:pPrChange>
      </w:pPr>
      <w:ins w:id="2525"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526" w:author="Rajiv Bansal" w:date="2019-08-04T14:07:00Z">
          <w:pPr>
            <w:shd w:val="clear" w:color="auto" w:fill="FFFFFF"/>
            <w:spacing w:after="240"/>
            <w:ind w:left="720"/>
            <w:jc w:val="both"/>
          </w:pPr>
        </w:pPrChange>
      </w:pPr>
      <w:ins w:id="2527"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528" w:author="Rajiv Bansal" w:date="2019-08-04T14:09:00Z"/>
          <w:rFonts w:ascii="Georgia" w:hAnsi="Georgia"/>
          <w:spacing w:val="-1"/>
          <w:sz w:val="32"/>
          <w:szCs w:val="32"/>
        </w:rPr>
      </w:pPr>
      <w:ins w:id="2529"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530" w:author="Rajiv Bansal" w:date="2019-08-04T14:09:00Z"/>
        </w:rPr>
      </w:pPr>
      <w:ins w:id="2531"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532" w:author="Rajiv Bansal" w:date="2019-08-04T14:09:00Z"/>
          <w:rFonts w:ascii="Georgia" w:hAnsi="Georgia"/>
          <w:spacing w:val="-1"/>
          <w:sz w:val="32"/>
          <w:szCs w:val="32"/>
        </w:rPr>
      </w:pPr>
      <w:ins w:id="2533"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534" w:author="Rajiv Bansal" w:date="2019-08-04T14:09:00Z"/>
          <w:rFonts w:ascii="Georgia" w:hAnsi="Georgia"/>
          <w:spacing w:val="-1"/>
          <w:sz w:val="32"/>
          <w:szCs w:val="32"/>
        </w:rPr>
      </w:pPr>
      <w:ins w:id="2535"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536" w:author="Rajiv Bansal" w:date="2019-08-04T14:09:00Z"/>
          <w:rFonts w:ascii="Georgia" w:hAnsi="Georgia"/>
          <w:spacing w:val="-1"/>
          <w:sz w:val="32"/>
          <w:szCs w:val="32"/>
        </w:rPr>
      </w:pPr>
      <w:ins w:id="2537"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538" w:author="Rajiv Bansal" w:date="2019-08-04T14:09:00Z"/>
          <w:rFonts w:ascii="Georgia" w:hAnsi="Georgia"/>
          <w:spacing w:val="-1"/>
          <w:sz w:val="32"/>
          <w:szCs w:val="32"/>
        </w:rPr>
      </w:pPr>
      <w:ins w:id="2539"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540" w:author="Rajiv Bansal" w:date="2019-08-04T14:09:00Z"/>
          <w:rFonts w:ascii="Georgia" w:hAnsi="Georgia"/>
          <w:spacing w:val="-1"/>
          <w:sz w:val="32"/>
          <w:szCs w:val="32"/>
        </w:rPr>
      </w:pPr>
      <w:ins w:id="2541"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542" w:author="Rajiv Bansal" w:date="2019-08-04T14:09:00Z"/>
        </w:rPr>
      </w:pPr>
      <w:ins w:id="2543"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544" w:author="Rajiv Bansal" w:date="2019-08-04T14:09:00Z"/>
          <w:rFonts w:ascii="Georgia" w:hAnsi="Georgia"/>
          <w:spacing w:val="-1"/>
          <w:sz w:val="32"/>
          <w:szCs w:val="32"/>
        </w:rPr>
      </w:pPr>
      <w:ins w:id="2545"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546" w:author="Rajiv Bansal" w:date="2019-08-04T14:09:00Z"/>
        </w:rPr>
      </w:pPr>
      <w:ins w:id="2547"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548" w:author="Rajiv Bansal" w:date="2019-08-04T14:09:00Z"/>
          <w:rFonts w:ascii="Georgia" w:hAnsi="Georgia"/>
          <w:spacing w:val="-1"/>
          <w:sz w:val="32"/>
          <w:szCs w:val="32"/>
        </w:rPr>
      </w:pPr>
      <w:ins w:id="2549"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550" w:author="Rajiv Bansal" w:date="2019-08-04T14:09:00Z"/>
          <w:rFonts w:ascii="Georgia" w:hAnsi="Georgia"/>
          <w:spacing w:val="-1"/>
          <w:sz w:val="32"/>
          <w:szCs w:val="32"/>
        </w:rPr>
      </w:pPr>
      <w:ins w:id="2551"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552" w:author="Rajiv Bansal" w:date="2019-08-04T14:10:00Z"/>
          <w:rFonts w:ascii="Georgia" w:hAnsi="Georgia"/>
          <w:spacing w:val="-1"/>
          <w:sz w:val="32"/>
          <w:szCs w:val="32"/>
        </w:rPr>
      </w:pPr>
      <w:ins w:id="2553"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554"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555">
          <w:tblGrid>
            <w:gridCol w:w="3068"/>
            <w:gridCol w:w="11535"/>
          </w:tblGrid>
        </w:tblGridChange>
      </w:tblGrid>
      <w:tr w:rsidR="0084694C" w:rsidRPr="0084694C" w14:paraId="7ABA1ECE" w14:textId="77777777" w:rsidTr="0084694C">
        <w:trPr>
          <w:gridAfter w:val="1"/>
          <w:wAfter w:w="14583" w:type="dxa"/>
          <w:ins w:id="2556" w:author="Rajiv Bansal" w:date="2019-08-04T14:10:00Z"/>
          <w:trPrChange w:id="2557"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558"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559"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560" w:author="Rajiv Bansal" w:date="2019-08-04T14:10:00Z"/>
        </w:trPr>
        <w:tc>
          <w:tcPr>
            <w:tcW w:w="20" w:type="dxa"/>
            <w:shd w:val="clear" w:color="auto" w:fill="auto"/>
            <w:noWrap/>
            <w:hideMark/>
            <w:tcPrChange w:id="2561"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5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63"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564"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565"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566" w:author="Rajiv Bansal" w:date="2019-08-04T14:10:00Z"/>
        </w:trPr>
        <w:tc>
          <w:tcPr>
            <w:tcW w:w="20" w:type="dxa"/>
            <w:shd w:val="clear" w:color="auto" w:fill="auto"/>
            <w:noWrap/>
            <w:hideMark/>
            <w:tcPrChange w:id="2567"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568"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69"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570" w:author="Rajiv Bansal" w:date="2019-08-04T14:10:00Z"/>
                <w:rFonts w:ascii="Consolas" w:eastAsia="Times New Roman" w:hAnsi="Consolas" w:cs="Times New Roman"/>
                <w:color w:val="24292E"/>
                <w:sz w:val="18"/>
                <w:szCs w:val="18"/>
                <w:lang w:eastAsia="en-IN"/>
              </w:rPr>
            </w:pPr>
            <w:ins w:id="25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572" w:author="Rajiv Bansal" w:date="2019-08-04T14:10:00Z"/>
        </w:trPr>
        <w:tc>
          <w:tcPr>
            <w:tcW w:w="20" w:type="dxa"/>
            <w:shd w:val="clear" w:color="auto" w:fill="auto"/>
            <w:noWrap/>
            <w:hideMark/>
            <w:tcPrChange w:id="2573"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5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75"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576"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577"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578" w:author="Rajiv Bansal" w:date="2019-08-04T14:10:00Z"/>
        </w:trPr>
        <w:tc>
          <w:tcPr>
            <w:tcW w:w="20" w:type="dxa"/>
            <w:shd w:val="clear" w:color="auto" w:fill="auto"/>
            <w:noWrap/>
            <w:hideMark/>
            <w:tcPrChange w:id="2579"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58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81"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582" w:author="Rajiv Bansal" w:date="2019-08-04T14:10:00Z"/>
                <w:rFonts w:ascii="Consolas" w:eastAsia="Times New Roman" w:hAnsi="Consolas" w:cs="Times New Roman"/>
                <w:color w:val="24292E"/>
                <w:sz w:val="18"/>
                <w:szCs w:val="18"/>
                <w:lang w:eastAsia="en-IN"/>
              </w:rPr>
            </w:pPr>
            <w:ins w:id="25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584" w:author="Rajiv Bansal" w:date="2019-08-04T14:10:00Z"/>
        </w:trPr>
        <w:tc>
          <w:tcPr>
            <w:tcW w:w="20" w:type="dxa"/>
            <w:shd w:val="clear" w:color="auto" w:fill="auto"/>
            <w:noWrap/>
            <w:hideMark/>
            <w:tcPrChange w:id="2585"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5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7"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588" w:author="Rajiv Bansal" w:date="2019-08-04T14:10:00Z"/>
                <w:rFonts w:ascii="Consolas" w:eastAsia="Times New Roman" w:hAnsi="Consolas" w:cs="Times New Roman"/>
                <w:color w:val="24292E"/>
                <w:sz w:val="18"/>
                <w:szCs w:val="18"/>
                <w:lang w:eastAsia="en-IN"/>
              </w:rPr>
            </w:pPr>
            <w:ins w:id="25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590" w:author="Rajiv Bansal" w:date="2019-08-04T14:10:00Z"/>
        </w:trPr>
        <w:tc>
          <w:tcPr>
            <w:tcW w:w="20" w:type="dxa"/>
            <w:shd w:val="clear" w:color="auto" w:fill="auto"/>
            <w:noWrap/>
            <w:hideMark/>
            <w:tcPrChange w:id="2591"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5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3"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594" w:author="Rajiv Bansal" w:date="2019-08-04T14:10:00Z"/>
                <w:rFonts w:ascii="Consolas" w:eastAsia="Times New Roman" w:hAnsi="Consolas" w:cs="Times New Roman"/>
                <w:color w:val="24292E"/>
                <w:sz w:val="18"/>
                <w:szCs w:val="18"/>
                <w:lang w:eastAsia="en-IN"/>
              </w:rPr>
            </w:pPr>
            <w:ins w:id="25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596" w:author="Rajiv Bansal" w:date="2019-08-04T14:10:00Z"/>
        </w:trPr>
        <w:tc>
          <w:tcPr>
            <w:tcW w:w="20" w:type="dxa"/>
            <w:shd w:val="clear" w:color="auto" w:fill="auto"/>
            <w:noWrap/>
            <w:hideMark/>
            <w:tcPrChange w:id="2597"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5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9"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600" w:author="Rajiv Bansal" w:date="2019-08-04T14:10:00Z"/>
                <w:rFonts w:ascii="Consolas" w:eastAsia="Times New Roman" w:hAnsi="Consolas" w:cs="Times New Roman"/>
                <w:color w:val="24292E"/>
                <w:sz w:val="18"/>
                <w:szCs w:val="18"/>
                <w:lang w:eastAsia="en-IN"/>
              </w:rPr>
            </w:pPr>
            <w:ins w:id="260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602" w:author="Rajiv Bansal" w:date="2019-08-04T14:10:00Z"/>
        </w:trPr>
        <w:tc>
          <w:tcPr>
            <w:tcW w:w="20" w:type="dxa"/>
            <w:shd w:val="clear" w:color="auto" w:fill="auto"/>
            <w:noWrap/>
            <w:hideMark/>
            <w:tcPrChange w:id="2603"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60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5"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606" w:author="Rajiv Bansal" w:date="2019-08-04T14:10:00Z"/>
                <w:rFonts w:ascii="Consolas" w:eastAsia="Times New Roman" w:hAnsi="Consolas" w:cs="Times New Roman"/>
                <w:color w:val="24292E"/>
                <w:sz w:val="18"/>
                <w:szCs w:val="18"/>
                <w:lang w:eastAsia="en-IN"/>
              </w:rPr>
            </w:pPr>
            <w:ins w:id="26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608" w:author="Rajiv Bansal" w:date="2019-08-04T14:10:00Z"/>
        </w:trPr>
        <w:tc>
          <w:tcPr>
            <w:tcW w:w="20" w:type="dxa"/>
            <w:shd w:val="clear" w:color="auto" w:fill="auto"/>
            <w:noWrap/>
            <w:hideMark/>
            <w:tcPrChange w:id="2609"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6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1"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612" w:author="Rajiv Bansal" w:date="2019-08-04T14:10:00Z"/>
                <w:rFonts w:ascii="Consolas" w:eastAsia="Times New Roman" w:hAnsi="Consolas" w:cs="Times New Roman"/>
                <w:color w:val="24292E"/>
                <w:sz w:val="18"/>
                <w:szCs w:val="18"/>
                <w:lang w:eastAsia="en-IN"/>
              </w:rPr>
            </w:pPr>
            <w:ins w:id="26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614" w:author="Rajiv Bansal" w:date="2019-08-04T14:10:00Z"/>
        </w:trPr>
        <w:tc>
          <w:tcPr>
            <w:tcW w:w="20" w:type="dxa"/>
            <w:shd w:val="clear" w:color="auto" w:fill="auto"/>
            <w:noWrap/>
            <w:hideMark/>
            <w:tcPrChange w:id="2615"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6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7"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2618"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2619"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2620" w:author="Rajiv Bansal" w:date="2019-08-04T14:10:00Z"/>
        </w:trPr>
        <w:tc>
          <w:tcPr>
            <w:tcW w:w="20" w:type="dxa"/>
            <w:shd w:val="clear" w:color="auto" w:fill="auto"/>
            <w:noWrap/>
            <w:hideMark/>
            <w:tcPrChange w:id="2621"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26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23"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2624" w:author="Rajiv Bansal" w:date="2019-08-04T14:10:00Z"/>
                <w:rFonts w:ascii="Consolas" w:eastAsia="Times New Roman" w:hAnsi="Consolas" w:cs="Times New Roman"/>
                <w:color w:val="24292E"/>
                <w:sz w:val="18"/>
                <w:szCs w:val="18"/>
                <w:lang w:eastAsia="en-IN"/>
              </w:rPr>
            </w:pPr>
            <w:ins w:id="262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2626" w:author="Rajiv Bansal" w:date="2019-08-04T14:10:00Z"/>
        </w:trPr>
        <w:tc>
          <w:tcPr>
            <w:tcW w:w="20" w:type="dxa"/>
            <w:shd w:val="clear" w:color="auto" w:fill="auto"/>
            <w:noWrap/>
            <w:hideMark/>
            <w:tcPrChange w:id="2627"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26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29"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2630" w:author="Rajiv Bansal" w:date="2019-08-04T14:10:00Z"/>
                <w:rFonts w:ascii="Consolas" w:eastAsia="Times New Roman" w:hAnsi="Consolas" w:cs="Times New Roman"/>
                <w:color w:val="24292E"/>
                <w:sz w:val="18"/>
                <w:szCs w:val="18"/>
                <w:lang w:eastAsia="en-IN"/>
              </w:rPr>
            </w:pPr>
            <w:ins w:id="263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2632" w:author="Rajiv Bansal" w:date="2019-08-04T14:10:00Z"/>
        </w:trPr>
        <w:tc>
          <w:tcPr>
            <w:tcW w:w="20" w:type="dxa"/>
            <w:shd w:val="clear" w:color="auto" w:fill="auto"/>
            <w:noWrap/>
            <w:hideMark/>
            <w:tcPrChange w:id="2633"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26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5"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2636"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2637"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2638" w:author="Rajiv Bansal" w:date="2019-08-04T14:10:00Z"/>
        </w:trPr>
        <w:tc>
          <w:tcPr>
            <w:tcW w:w="20" w:type="dxa"/>
            <w:shd w:val="clear" w:color="auto" w:fill="auto"/>
            <w:noWrap/>
            <w:hideMark/>
            <w:tcPrChange w:id="2639"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264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41"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2642" w:author="Rajiv Bansal" w:date="2019-08-04T14:10:00Z"/>
                <w:rFonts w:ascii="Consolas" w:eastAsia="Times New Roman" w:hAnsi="Consolas" w:cs="Times New Roman"/>
                <w:color w:val="24292E"/>
                <w:sz w:val="18"/>
                <w:szCs w:val="18"/>
                <w:lang w:eastAsia="en-IN"/>
              </w:rPr>
            </w:pPr>
            <w:ins w:id="2643"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2644" w:author="Rajiv Bansal" w:date="2019-08-04T14:10:00Z"/>
        </w:trPr>
        <w:tc>
          <w:tcPr>
            <w:tcW w:w="20" w:type="dxa"/>
            <w:shd w:val="clear" w:color="auto" w:fill="auto"/>
            <w:noWrap/>
            <w:hideMark/>
            <w:tcPrChange w:id="2645"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26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7"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2648" w:author="Rajiv Bansal" w:date="2019-08-04T14:10:00Z"/>
                <w:rFonts w:ascii="Consolas" w:eastAsia="Times New Roman" w:hAnsi="Consolas" w:cs="Times New Roman"/>
                <w:color w:val="24292E"/>
                <w:sz w:val="18"/>
                <w:szCs w:val="18"/>
                <w:lang w:eastAsia="en-IN"/>
              </w:rPr>
            </w:pPr>
            <w:ins w:id="2649"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2650" w:author="Rajiv Bansal" w:date="2019-08-04T14:10:00Z"/>
        </w:trPr>
        <w:tc>
          <w:tcPr>
            <w:tcW w:w="20" w:type="dxa"/>
            <w:shd w:val="clear" w:color="auto" w:fill="auto"/>
            <w:noWrap/>
            <w:hideMark/>
            <w:tcPrChange w:id="2651"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26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3"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2654" w:author="Rajiv Bansal" w:date="2019-08-04T14:10:00Z"/>
                <w:rFonts w:ascii="Consolas" w:eastAsia="Times New Roman" w:hAnsi="Consolas" w:cs="Times New Roman"/>
                <w:color w:val="24292E"/>
                <w:sz w:val="18"/>
                <w:szCs w:val="18"/>
                <w:lang w:eastAsia="en-IN"/>
              </w:rPr>
            </w:pPr>
            <w:ins w:id="2655"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2656" w:author="Rajiv Bansal" w:date="2019-08-04T14:10:00Z"/>
        </w:trPr>
        <w:tc>
          <w:tcPr>
            <w:tcW w:w="20" w:type="dxa"/>
            <w:shd w:val="clear" w:color="auto" w:fill="auto"/>
            <w:noWrap/>
            <w:hideMark/>
            <w:tcPrChange w:id="2657"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26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9"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2660" w:author="Rajiv Bansal" w:date="2019-08-04T14:10:00Z"/>
                <w:rFonts w:ascii="Consolas" w:eastAsia="Times New Roman" w:hAnsi="Consolas" w:cs="Times New Roman"/>
                <w:color w:val="24292E"/>
                <w:sz w:val="18"/>
                <w:szCs w:val="18"/>
                <w:lang w:eastAsia="en-IN"/>
              </w:rPr>
            </w:pPr>
            <w:ins w:id="26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2662" w:author="Rajiv Bansal" w:date="2019-08-04T14:10:00Z"/>
        </w:trPr>
        <w:tc>
          <w:tcPr>
            <w:tcW w:w="20" w:type="dxa"/>
            <w:shd w:val="clear" w:color="auto" w:fill="auto"/>
            <w:noWrap/>
            <w:hideMark/>
            <w:tcPrChange w:id="2663"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26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5"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2666" w:author="Rajiv Bansal" w:date="2019-08-04T14:10:00Z"/>
                <w:rFonts w:ascii="Consolas" w:eastAsia="Times New Roman" w:hAnsi="Consolas" w:cs="Times New Roman"/>
                <w:color w:val="24292E"/>
                <w:sz w:val="18"/>
                <w:szCs w:val="18"/>
                <w:lang w:eastAsia="en-IN"/>
              </w:rPr>
            </w:pPr>
            <w:ins w:id="26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2668" w:author="Rajiv Bansal" w:date="2019-08-04T14:10:00Z"/>
        </w:trPr>
        <w:tc>
          <w:tcPr>
            <w:tcW w:w="20" w:type="dxa"/>
            <w:shd w:val="clear" w:color="auto" w:fill="auto"/>
            <w:noWrap/>
            <w:hideMark/>
            <w:tcPrChange w:id="2669"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26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1"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2672" w:author="Rajiv Bansal" w:date="2019-08-04T14:10:00Z"/>
                <w:rFonts w:ascii="Consolas" w:eastAsia="Times New Roman" w:hAnsi="Consolas" w:cs="Times New Roman"/>
                <w:color w:val="24292E"/>
                <w:sz w:val="18"/>
                <w:szCs w:val="18"/>
                <w:lang w:eastAsia="en-IN"/>
              </w:rPr>
            </w:pPr>
            <w:ins w:id="2673"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2674" w:author="Rajiv Bansal" w:date="2019-08-04T14:10:00Z"/>
        </w:trPr>
        <w:tc>
          <w:tcPr>
            <w:tcW w:w="20" w:type="dxa"/>
            <w:shd w:val="clear" w:color="auto" w:fill="auto"/>
            <w:noWrap/>
            <w:hideMark/>
            <w:tcPrChange w:id="2675"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26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7"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2678" w:author="Rajiv Bansal" w:date="2019-08-04T14:10:00Z"/>
                <w:rFonts w:ascii="Consolas" w:eastAsia="Times New Roman" w:hAnsi="Consolas" w:cs="Times New Roman"/>
                <w:color w:val="24292E"/>
                <w:sz w:val="18"/>
                <w:szCs w:val="18"/>
                <w:lang w:eastAsia="en-IN"/>
              </w:rPr>
            </w:pPr>
            <w:ins w:id="26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2680" w:author="Rajiv Bansal" w:date="2019-08-04T14:10:00Z"/>
        </w:trPr>
        <w:tc>
          <w:tcPr>
            <w:tcW w:w="20" w:type="dxa"/>
            <w:shd w:val="clear" w:color="auto" w:fill="auto"/>
            <w:noWrap/>
            <w:hideMark/>
            <w:tcPrChange w:id="2681"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26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3"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2684" w:author="Rajiv Bansal" w:date="2019-08-04T14:10:00Z"/>
                <w:rFonts w:ascii="Consolas" w:eastAsia="Times New Roman" w:hAnsi="Consolas" w:cs="Times New Roman"/>
                <w:color w:val="24292E"/>
                <w:sz w:val="18"/>
                <w:szCs w:val="18"/>
                <w:lang w:eastAsia="en-IN"/>
              </w:rPr>
            </w:pPr>
            <w:ins w:id="26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2686" w:author="Rajiv Bansal" w:date="2019-08-04T14:10:00Z"/>
        </w:trPr>
        <w:tc>
          <w:tcPr>
            <w:tcW w:w="20" w:type="dxa"/>
            <w:shd w:val="clear" w:color="auto" w:fill="auto"/>
            <w:noWrap/>
            <w:hideMark/>
            <w:tcPrChange w:id="2687"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26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9"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2690" w:author="Rajiv Bansal" w:date="2019-08-04T14:10:00Z"/>
                <w:rFonts w:ascii="Consolas" w:eastAsia="Times New Roman" w:hAnsi="Consolas" w:cs="Times New Roman"/>
                <w:color w:val="24292E"/>
                <w:sz w:val="18"/>
                <w:szCs w:val="18"/>
                <w:lang w:eastAsia="en-IN"/>
              </w:rPr>
            </w:pPr>
            <w:ins w:id="26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2692" w:author="Rajiv Bansal" w:date="2019-08-04T14:10:00Z"/>
        </w:trPr>
        <w:tc>
          <w:tcPr>
            <w:tcW w:w="20" w:type="dxa"/>
            <w:shd w:val="clear" w:color="auto" w:fill="auto"/>
            <w:noWrap/>
            <w:hideMark/>
            <w:tcPrChange w:id="2693"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26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5"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2696" w:author="Rajiv Bansal" w:date="2019-08-04T14:10:00Z"/>
                <w:rFonts w:ascii="Consolas" w:eastAsia="Times New Roman" w:hAnsi="Consolas" w:cs="Times New Roman"/>
                <w:color w:val="24292E"/>
                <w:sz w:val="18"/>
                <w:szCs w:val="18"/>
                <w:lang w:eastAsia="en-IN"/>
              </w:rPr>
            </w:pPr>
            <w:ins w:id="26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2698" w:author="Rajiv Bansal" w:date="2019-08-04T14:10:00Z"/>
        </w:trPr>
        <w:tc>
          <w:tcPr>
            <w:tcW w:w="20" w:type="dxa"/>
            <w:shd w:val="clear" w:color="auto" w:fill="auto"/>
            <w:noWrap/>
            <w:hideMark/>
            <w:tcPrChange w:id="2699"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27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1"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2702" w:author="Rajiv Bansal" w:date="2019-08-04T14:10:00Z"/>
                <w:rFonts w:ascii="Consolas" w:eastAsia="Times New Roman" w:hAnsi="Consolas" w:cs="Times New Roman"/>
                <w:color w:val="24292E"/>
                <w:sz w:val="18"/>
                <w:szCs w:val="18"/>
                <w:lang w:eastAsia="en-IN"/>
              </w:rPr>
            </w:pPr>
            <w:ins w:id="27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2704" w:author="Rajiv Bansal" w:date="2019-08-04T14:10:00Z"/>
        </w:trPr>
        <w:tc>
          <w:tcPr>
            <w:tcW w:w="20" w:type="dxa"/>
            <w:shd w:val="clear" w:color="auto" w:fill="auto"/>
            <w:noWrap/>
            <w:hideMark/>
            <w:tcPrChange w:id="2705"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27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7"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2708" w:author="Rajiv Bansal" w:date="2019-08-04T14:10:00Z"/>
                <w:rFonts w:ascii="Consolas" w:eastAsia="Times New Roman" w:hAnsi="Consolas" w:cs="Times New Roman"/>
                <w:color w:val="24292E"/>
                <w:sz w:val="18"/>
                <w:szCs w:val="18"/>
                <w:lang w:eastAsia="en-IN"/>
              </w:rPr>
            </w:pPr>
            <w:ins w:id="27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2710" w:author="Rajiv Bansal" w:date="2019-08-04T14:10:00Z"/>
        </w:trPr>
        <w:tc>
          <w:tcPr>
            <w:tcW w:w="20" w:type="dxa"/>
            <w:shd w:val="clear" w:color="auto" w:fill="auto"/>
            <w:noWrap/>
            <w:hideMark/>
            <w:tcPrChange w:id="2711"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27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3"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2714" w:author="Rajiv Bansal" w:date="2019-08-04T14:10:00Z"/>
                <w:rFonts w:ascii="Consolas" w:eastAsia="Times New Roman" w:hAnsi="Consolas" w:cs="Times New Roman"/>
                <w:color w:val="24292E"/>
                <w:sz w:val="18"/>
                <w:szCs w:val="18"/>
                <w:lang w:eastAsia="en-IN"/>
              </w:rPr>
            </w:pPr>
            <w:ins w:id="27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2716" w:author="Rajiv Bansal" w:date="2019-08-04T14:10:00Z"/>
        </w:trPr>
        <w:tc>
          <w:tcPr>
            <w:tcW w:w="20" w:type="dxa"/>
            <w:shd w:val="clear" w:color="auto" w:fill="auto"/>
            <w:noWrap/>
            <w:hideMark/>
            <w:tcPrChange w:id="2717"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27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9"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2720" w:author="Rajiv Bansal" w:date="2019-08-04T14:10:00Z"/>
                <w:rFonts w:ascii="Consolas" w:eastAsia="Times New Roman" w:hAnsi="Consolas" w:cs="Times New Roman"/>
                <w:color w:val="24292E"/>
                <w:sz w:val="18"/>
                <w:szCs w:val="18"/>
                <w:lang w:eastAsia="en-IN"/>
              </w:rPr>
            </w:pPr>
            <w:ins w:id="27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2722" w:author="Rajiv Bansal" w:date="2019-08-04T14:10:00Z"/>
        </w:trPr>
        <w:tc>
          <w:tcPr>
            <w:tcW w:w="20" w:type="dxa"/>
            <w:shd w:val="clear" w:color="auto" w:fill="auto"/>
            <w:noWrap/>
            <w:hideMark/>
            <w:tcPrChange w:id="2723"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27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5"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2726" w:author="Rajiv Bansal" w:date="2019-08-04T14:10:00Z"/>
                <w:rFonts w:ascii="Consolas" w:eastAsia="Times New Roman" w:hAnsi="Consolas" w:cs="Times New Roman"/>
                <w:color w:val="24292E"/>
                <w:sz w:val="18"/>
                <w:szCs w:val="18"/>
                <w:lang w:eastAsia="en-IN"/>
              </w:rPr>
            </w:pPr>
            <w:ins w:id="272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2728" w:author="Rajiv Bansal" w:date="2019-08-04T14:10:00Z"/>
        </w:trPr>
        <w:tc>
          <w:tcPr>
            <w:tcW w:w="20" w:type="dxa"/>
            <w:shd w:val="clear" w:color="auto" w:fill="auto"/>
            <w:noWrap/>
            <w:hideMark/>
            <w:tcPrChange w:id="2729"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27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1"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2732" w:author="Rajiv Bansal" w:date="2019-08-04T14:10:00Z"/>
                <w:rFonts w:ascii="Consolas" w:eastAsia="Times New Roman" w:hAnsi="Consolas" w:cs="Times New Roman"/>
                <w:color w:val="24292E"/>
                <w:sz w:val="18"/>
                <w:szCs w:val="18"/>
                <w:lang w:eastAsia="en-IN"/>
              </w:rPr>
            </w:pPr>
            <w:ins w:id="27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2734" w:author="Rajiv Bansal" w:date="2019-08-04T14:10:00Z"/>
        </w:trPr>
        <w:tc>
          <w:tcPr>
            <w:tcW w:w="20" w:type="dxa"/>
            <w:shd w:val="clear" w:color="auto" w:fill="auto"/>
            <w:noWrap/>
            <w:hideMark/>
            <w:tcPrChange w:id="2735"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27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7"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2738" w:author="Rajiv Bansal" w:date="2019-08-04T14:10:00Z"/>
                <w:rFonts w:ascii="Consolas" w:eastAsia="Times New Roman" w:hAnsi="Consolas" w:cs="Times New Roman"/>
                <w:color w:val="24292E"/>
                <w:sz w:val="18"/>
                <w:szCs w:val="18"/>
                <w:lang w:eastAsia="en-IN"/>
              </w:rPr>
            </w:pPr>
            <w:ins w:id="273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2740" w:author="Rajiv Bansal" w:date="2019-08-04T14:10:00Z"/>
        </w:trPr>
        <w:tc>
          <w:tcPr>
            <w:tcW w:w="20" w:type="dxa"/>
            <w:shd w:val="clear" w:color="auto" w:fill="auto"/>
            <w:noWrap/>
            <w:hideMark/>
            <w:tcPrChange w:id="2741"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27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3"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2744" w:author="Rajiv Bansal" w:date="2019-08-04T14:10:00Z"/>
                <w:rFonts w:ascii="Consolas" w:eastAsia="Times New Roman" w:hAnsi="Consolas" w:cs="Times New Roman"/>
                <w:color w:val="24292E"/>
                <w:sz w:val="18"/>
                <w:szCs w:val="18"/>
                <w:lang w:eastAsia="en-IN"/>
              </w:rPr>
            </w:pPr>
            <w:ins w:id="27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2746" w:author="Rajiv Bansal" w:date="2019-08-04T14:10:00Z"/>
        </w:trPr>
        <w:tc>
          <w:tcPr>
            <w:tcW w:w="20" w:type="dxa"/>
            <w:shd w:val="clear" w:color="auto" w:fill="auto"/>
            <w:noWrap/>
            <w:hideMark/>
            <w:tcPrChange w:id="2747"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27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9"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2750" w:author="Rajiv Bansal" w:date="2019-08-04T14:10:00Z"/>
                <w:rFonts w:ascii="Consolas" w:eastAsia="Times New Roman" w:hAnsi="Consolas" w:cs="Times New Roman"/>
                <w:color w:val="24292E"/>
                <w:sz w:val="18"/>
                <w:szCs w:val="18"/>
                <w:lang w:eastAsia="en-IN"/>
              </w:rPr>
            </w:pPr>
            <w:ins w:id="27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2752" w:author="Rajiv Bansal" w:date="2019-08-04T14:10:00Z"/>
        </w:trPr>
        <w:tc>
          <w:tcPr>
            <w:tcW w:w="20" w:type="dxa"/>
            <w:shd w:val="clear" w:color="auto" w:fill="auto"/>
            <w:noWrap/>
            <w:hideMark/>
            <w:tcPrChange w:id="2753"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27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5"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2756" w:author="Rajiv Bansal" w:date="2019-08-04T14:10:00Z"/>
                <w:rFonts w:ascii="Consolas" w:eastAsia="Times New Roman" w:hAnsi="Consolas" w:cs="Times New Roman"/>
                <w:color w:val="24292E"/>
                <w:sz w:val="18"/>
                <w:szCs w:val="18"/>
                <w:lang w:eastAsia="en-IN"/>
              </w:rPr>
            </w:pPr>
            <w:ins w:id="2757"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2758" w:author="Rajiv Bansal" w:date="2019-08-04T14:10:00Z"/>
        </w:trPr>
        <w:tc>
          <w:tcPr>
            <w:tcW w:w="20" w:type="dxa"/>
            <w:shd w:val="clear" w:color="auto" w:fill="auto"/>
            <w:noWrap/>
            <w:hideMark/>
            <w:tcPrChange w:id="2759"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27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1"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2762" w:author="Rajiv Bansal" w:date="2019-08-04T14:10:00Z"/>
                <w:rFonts w:ascii="Consolas" w:eastAsia="Times New Roman" w:hAnsi="Consolas" w:cs="Times New Roman"/>
                <w:color w:val="24292E"/>
                <w:sz w:val="18"/>
                <w:szCs w:val="18"/>
                <w:lang w:eastAsia="en-IN"/>
              </w:rPr>
            </w:pPr>
            <w:ins w:id="2763"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2764" w:author="Rajiv Bansal" w:date="2019-08-04T14:10:00Z"/>
        </w:trPr>
        <w:tc>
          <w:tcPr>
            <w:tcW w:w="20" w:type="dxa"/>
            <w:shd w:val="clear" w:color="auto" w:fill="auto"/>
            <w:noWrap/>
            <w:hideMark/>
            <w:tcPrChange w:id="2765"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27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7"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2768" w:author="Rajiv Bansal" w:date="2019-08-04T14:10:00Z"/>
                <w:rFonts w:ascii="Consolas" w:eastAsia="Times New Roman" w:hAnsi="Consolas" w:cs="Times New Roman"/>
                <w:color w:val="24292E"/>
                <w:sz w:val="18"/>
                <w:szCs w:val="18"/>
                <w:lang w:eastAsia="en-IN"/>
              </w:rPr>
            </w:pPr>
            <w:ins w:id="276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2770" w:author="Rajiv Bansal" w:date="2019-08-04T14:10:00Z"/>
        </w:trPr>
        <w:tc>
          <w:tcPr>
            <w:tcW w:w="20" w:type="dxa"/>
            <w:shd w:val="clear" w:color="auto" w:fill="auto"/>
            <w:noWrap/>
            <w:hideMark/>
            <w:tcPrChange w:id="2771"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27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3"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2774" w:author="Rajiv Bansal" w:date="2019-08-04T14:10:00Z"/>
                <w:rFonts w:ascii="Consolas" w:eastAsia="Times New Roman" w:hAnsi="Consolas" w:cs="Times New Roman"/>
                <w:color w:val="24292E"/>
                <w:sz w:val="18"/>
                <w:szCs w:val="18"/>
                <w:lang w:eastAsia="en-IN"/>
              </w:rPr>
            </w:pPr>
            <w:ins w:id="277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2776" w:author="Rajiv Bansal" w:date="2019-08-04T14:10:00Z"/>
        </w:trPr>
        <w:tc>
          <w:tcPr>
            <w:tcW w:w="20" w:type="dxa"/>
            <w:shd w:val="clear" w:color="auto" w:fill="auto"/>
            <w:noWrap/>
            <w:hideMark/>
            <w:tcPrChange w:id="2777"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27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9"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2780" w:author="Rajiv Bansal" w:date="2019-08-04T14:10:00Z"/>
                <w:rFonts w:ascii="Consolas" w:eastAsia="Times New Roman" w:hAnsi="Consolas" w:cs="Times New Roman"/>
                <w:color w:val="24292E"/>
                <w:sz w:val="18"/>
                <w:szCs w:val="18"/>
                <w:lang w:eastAsia="en-IN"/>
              </w:rPr>
            </w:pPr>
            <w:ins w:id="278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2782" w:author="Rajiv Bansal" w:date="2019-08-04T14:10:00Z"/>
        </w:trPr>
        <w:tc>
          <w:tcPr>
            <w:tcW w:w="20" w:type="dxa"/>
            <w:shd w:val="clear" w:color="auto" w:fill="auto"/>
            <w:noWrap/>
            <w:hideMark/>
            <w:tcPrChange w:id="2783"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27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5"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2786" w:author="Rajiv Bansal" w:date="2019-08-04T14:10:00Z"/>
                <w:rFonts w:ascii="Consolas" w:eastAsia="Times New Roman" w:hAnsi="Consolas" w:cs="Times New Roman"/>
                <w:color w:val="24292E"/>
                <w:sz w:val="18"/>
                <w:szCs w:val="18"/>
                <w:lang w:eastAsia="en-IN"/>
              </w:rPr>
            </w:pPr>
            <w:ins w:id="2787"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2788" w:author="Rajiv Bansal" w:date="2019-08-04T14:10:00Z"/>
        </w:trPr>
        <w:tc>
          <w:tcPr>
            <w:tcW w:w="20" w:type="dxa"/>
            <w:shd w:val="clear" w:color="auto" w:fill="auto"/>
            <w:noWrap/>
            <w:hideMark/>
            <w:tcPrChange w:id="2789"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27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91"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2792" w:author="Rajiv Bansal" w:date="2019-08-04T14:10:00Z"/>
                <w:rFonts w:ascii="Consolas" w:eastAsia="Times New Roman" w:hAnsi="Consolas" w:cs="Times New Roman"/>
                <w:color w:val="24292E"/>
                <w:sz w:val="18"/>
                <w:szCs w:val="18"/>
                <w:lang w:eastAsia="en-IN"/>
              </w:rPr>
            </w:pPr>
            <w:ins w:id="2793"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2794"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2795" w:author="Rajiv Bansal" w:date="2019-08-04T14:09:00Z"/>
          <w:rFonts w:ascii="Georgia" w:hAnsi="Georgia"/>
          <w:spacing w:val="-1"/>
          <w:sz w:val="32"/>
          <w:szCs w:val="32"/>
        </w:rPr>
      </w:pPr>
      <w:ins w:id="2796"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2797" w:author="Rajiv Bansal" w:date="2019-08-04T14:09:00Z"/>
        </w:rPr>
      </w:pPr>
      <w:ins w:id="2798"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2799" w:author="Rajiv Bansal" w:date="2019-08-04T14:09:00Z"/>
          <w:rFonts w:ascii="Georgia" w:hAnsi="Georgia"/>
          <w:spacing w:val="-1"/>
          <w:sz w:val="32"/>
          <w:szCs w:val="32"/>
        </w:rPr>
      </w:pPr>
      <w:ins w:id="2800"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2801" w:author="Rajiv Bansal" w:date="2019-08-04T14:09:00Z"/>
        </w:rPr>
      </w:pPr>
      <w:ins w:id="2802"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2803" w:author="Rajiv Bansal" w:date="2019-08-04T14:13:00Z"/>
          <w:rFonts w:ascii="Segoe UI" w:hAnsi="Segoe UI" w:cs="Segoe UI"/>
          <w:color w:val="000000"/>
        </w:rPr>
      </w:pPr>
      <w:ins w:id="2804"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2805" w:author="Rajiv Bansal" w:date="2019-08-04T14:13:00Z"/>
          <w:rFonts w:ascii="Segoe UI" w:hAnsi="Segoe UI" w:cs="Segoe UI"/>
          <w:color w:val="000000"/>
        </w:rPr>
        <w:pPrChange w:id="2806" w:author="Rajiv Bansal" w:date="2019-08-04T14:13:00Z">
          <w:pPr>
            <w:pStyle w:val="Heading2"/>
            <w:pBdr>
              <w:bottom w:val="single" w:sz="6" w:space="4" w:color="EAECEF"/>
            </w:pBdr>
            <w:shd w:val="clear" w:color="auto" w:fill="FFFFFF"/>
            <w:spacing w:before="450" w:after="240"/>
          </w:pPr>
        </w:pPrChange>
      </w:pPr>
      <w:ins w:id="2807"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2808" w:author="Rajiv Bansal" w:date="2019-08-04T14:13:00Z"/>
          <w:rFonts w:ascii="Segoe UI" w:hAnsi="Segoe UI" w:cs="Segoe UI"/>
          <w:color w:val="000000"/>
        </w:rPr>
      </w:pPr>
      <w:ins w:id="2809"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2810" w:author="Rajiv Bansal" w:date="2019-08-04T14:13:00Z"/>
          <w:rFonts w:ascii="Segoe UI" w:hAnsi="Segoe UI" w:cs="Segoe UI"/>
          <w:color w:val="000000"/>
        </w:rPr>
      </w:pPr>
      <w:ins w:id="2811"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2812" w:author="Rajiv Bansal" w:date="2019-08-04T14:13:00Z"/>
        </w:trPr>
        <w:tc>
          <w:tcPr>
            <w:tcW w:w="14895" w:type="dxa"/>
            <w:vAlign w:val="center"/>
            <w:hideMark/>
          </w:tcPr>
          <w:p w14:paraId="51E5492B" w14:textId="77777777" w:rsidR="00A32E89" w:rsidRDefault="00A32E89" w:rsidP="00A32E89">
            <w:pPr>
              <w:spacing w:after="0"/>
              <w:rPr>
                <w:ins w:id="2813" w:author="Rajiv Bansal" w:date="2019-08-04T14:13:00Z"/>
                <w:rFonts w:ascii="Times New Roman" w:hAnsi="Times New Roman" w:cs="Times New Roman"/>
              </w:rPr>
            </w:pPr>
            <w:ins w:id="2814" w:author="Rajiv Bansal" w:date="2019-08-04T14:13:00Z">
              <w:r>
                <w:rPr>
                  <w:rStyle w:val="HTMLCode"/>
                  <w:rFonts w:eastAsiaTheme="majorEastAsia"/>
                </w:rPr>
                <w:t>&lt;dependency&gt;</w:t>
              </w:r>
            </w:ins>
          </w:p>
          <w:p w14:paraId="6434D734" w14:textId="77777777" w:rsidR="00A32E89" w:rsidRDefault="00A32E89" w:rsidP="00A32E89">
            <w:pPr>
              <w:rPr>
                <w:ins w:id="2815" w:author="Rajiv Bansal" w:date="2019-08-04T14:13:00Z"/>
              </w:rPr>
            </w:pPr>
            <w:ins w:id="281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2817" w:author="Rajiv Bansal" w:date="2019-08-04T14:13:00Z"/>
              </w:rPr>
            </w:pPr>
            <w:ins w:id="2818"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2819" w:author="Rajiv Bansal" w:date="2019-08-04T14:13:00Z"/>
              </w:rPr>
            </w:pPr>
            <w:ins w:id="2820" w:author="Rajiv Bansal" w:date="2019-08-04T14:13:00Z">
              <w:r>
                <w:rPr>
                  <w:rStyle w:val="HTMLCode"/>
                  <w:rFonts w:eastAsiaTheme="majorEastAsia"/>
                </w:rPr>
                <w:t>&lt;/dependency&gt;</w:t>
              </w:r>
            </w:ins>
          </w:p>
          <w:p w14:paraId="1027B028" w14:textId="77777777" w:rsidR="00A32E89" w:rsidRDefault="00A32E89" w:rsidP="00A32E89">
            <w:pPr>
              <w:rPr>
                <w:ins w:id="2821" w:author="Rajiv Bansal" w:date="2019-08-04T14:13:00Z"/>
              </w:rPr>
            </w:pPr>
            <w:ins w:id="2822" w:author="Rajiv Bansal" w:date="2019-08-04T14:13:00Z">
              <w:r>
                <w:rPr>
                  <w:rStyle w:val="HTMLCode"/>
                  <w:rFonts w:eastAsiaTheme="majorEastAsia"/>
                </w:rPr>
                <w:t>&lt;dependency&gt;</w:t>
              </w:r>
            </w:ins>
          </w:p>
          <w:p w14:paraId="5D9DB03E" w14:textId="77777777" w:rsidR="00A32E89" w:rsidRDefault="00A32E89" w:rsidP="00A32E89">
            <w:pPr>
              <w:rPr>
                <w:ins w:id="2823" w:author="Rajiv Bansal" w:date="2019-08-04T14:13:00Z"/>
              </w:rPr>
            </w:pPr>
            <w:ins w:id="2824"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2825" w:author="Rajiv Bansal" w:date="2019-08-04T14:13:00Z"/>
              </w:rPr>
            </w:pPr>
            <w:ins w:id="2826"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2827" w:author="Rajiv Bansal" w:date="2019-08-04T14:13:00Z"/>
              </w:rPr>
            </w:pPr>
            <w:ins w:id="2828"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2829" w:author="Rajiv Bansal" w:date="2019-08-04T14:13:00Z"/>
          <w:rFonts w:ascii="Segoe UI" w:hAnsi="Segoe UI" w:cs="Segoe UI"/>
          <w:color w:val="000000"/>
        </w:rPr>
      </w:pPr>
      <w:ins w:id="2830"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2831" w:author="Rajiv Bansal" w:date="2019-08-04T14:13:00Z"/>
          <w:rFonts w:ascii="Segoe UI" w:hAnsi="Segoe UI" w:cs="Segoe UI"/>
          <w:color w:val="000000"/>
        </w:rPr>
      </w:pPr>
      <w:ins w:id="283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2833" w:author="Rajiv Bansal" w:date="2019-08-04T14:13:00Z"/>
          <w:rFonts w:ascii="Segoe UI" w:hAnsi="Segoe UI" w:cs="Segoe UI"/>
          <w:color w:val="000000"/>
        </w:rPr>
      </w:pPr>
      <w:ins w:id="2834"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5" w:author="Rajiv Bansal" w:date="2019-08-04T14:13:00Z"/>
          <w:rFonts w:ascii="inherit" w:hAnsi="inherit"/>
          <w:color w:val="000000"/>
          <w:sz w:val="22"/>
          <w:szCs w:val="22"/>
        </w:rPr>
      </w:pPr>
      <w:ins w:id="2836"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7"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8" w:author="Rajiv Bansal" w:date="2019-08-04T14:13:00Z"/>
          <w:rFonts w:ascii="inherit" w:hAnsi="inherit"/>
          <w:color w:val="000000"/>
          <w:sz w:val="22"/>
          <w:szCs w:val="22"/>
        </w:rPr>
      </w:pPr>
      <w:ins w:id="283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0" w:author="Rajiv Bansal" w:date="2019-08-04T14:13:00Z"/>
          <w:rFonts w:ascii="inherit" w:hAnsi="inherit"/>
          <w:color w:val="000000"/>
          <w:sz w:val="22"/>
          <w:szCs w:val="22"/>
        </w:rPr>
      </w:pPr>
      <w:ins w:id="28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2" w:author="Rajiv Bansal" w:date="2019-08-04T14:13:00Z"/>
          <w:rFonts w:ascii="inherit" w:hAnsi="inherit"/>
          <w:color w:val="000000"/>
          <w:sz w:val="22"/>
          <w:szCs w:val="22"/>
        </w:rPr>
      </w:pPr>
      <w:ins w:id="284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4" w:author="Rajiv Bansal" w:date="2019-08-04T14:13:00Z"/>
          <w:rFonts w:ascii="inherit" w:hAnsi="inherit"/>
          <w:color w:val="000000"/>
          <w:sz w:val="22"/>
          <w:szCs w:val="22"/>
        </w:rPr>
      </w:pPr>
      <w:ins w:id="284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6" w:author="Rajiv Bansal" w:date="2019-08-04T14:13:00Z"/>
          <w:rFonts w:ascii="inherit" w:hAnsi="inherit"/>
          <w:color w:val="000000"/>
          <w:sz w:val="22"/>
          <w:szCs w:val="22"/>
        </w:rPr>
      </w:pPr>
      <w:ins w:id="284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8" w:author="Rajiv Bansal" w:date="2019-08-04T14:13:00Z"/>
          <w:rFonts w:ascii="inherit" w:hAnsi="inherit"/>
          <w:color w:val="000000"/>
          <w:sz w:val="22"/>
          <w:szCs w:val="22"/>
        </w:rPr>
      </w:pPr>
      <w:ins w:id="284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0" w:author="Rajiv Bansal" w:date="2019-08-04T14:13:00Z"/>
          <w:rFonts w:ascii="inherit" w:hAnsi="inherit"/>
          <w:color w:val="000000"/>
          <w:sz w:val="22"/>
          <w:szCs w:val="22"/>
        </w:rPr>
      </w:pPr>
      <w:ins w:id="285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2852" w:author="Rajiv Bansal" w:date="2019-08-04T14:13:00Z"/>
          <w:rFonts w:ascii="Segoe UI" w:hAnsi="Segoe UI" w:cs="Segoe UI"/>
          <w:color w:val="000000"/>
          <w:sz w:val="36"/>
          <w:szCs w:val="36"/>
        </w:rPr>
        <w:pPrChange w:id="2853" w:author="Rajiv Bansal" w:date="2019-08-04T14:13:00Z">
          <w:pPr>
            <w:pStyle w:val="Heading2"/>
            <w:pBdr>
              <w:bottom w:val="single" w:sz="6" w:space="4" w:color="EAECEF"/>
            </w:pBdr>
            <w:shd w:val="clear" w:color="auto" w:fill="FFFFFF"/>
            <w:spacing w:before="450" w:after="240"/>
          </w:pPr>
        </w:pPrChange>
      </w:pPr>
      <w:ins w:id="2854"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2855" w:author="Rajiv Bansal" w:date="2019-08-04T14:13:00Z"/>
          <w:rFonts w:ascii="Segoe UI" w:hAnsi="Segoe UI" w:cs="Segoe UI"/>
          <w:color w:val="000000"/>
        </w:rPr>
      </w:pPr>
      <w:ins w:id="2856"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2857" w:author="Rajiv Bansal" w:date="2019-08-04T14:13:00Z"/>
          <w:rFonts w:ascii="Segoe UI" w:hAnsi="Segoe UI" w:cs="Segoe UI"/>
          <w:color w:val="000000"/>
        </w:rPr>
      </w:pPr>
      <w:ins w:id="2858"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2859" w:author="Rajiv Bansal" w:date="2019-08-04T14:13:00Z"/>
          <w:rFonts w:ascii="Segoe UI" w:hAnsi="Segoe UI" w:cs="Segoe UI"/>
          <w:color w:val="000000"/>
        </w:rPr>
      </w:pPr>
      <w:ins w:id="2860"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2861" w:author="Rajiv Bansal" w:date="2019-08-04T14:13:00Z"/>
          <w:rFonts w:ascii="Segoe UI" w:hAnsi="Segoe UI" w:cs="Segoe UI"/>
          <w:color w:val="000000"/>
        </w:rPr>
      </w:pPr>
      <w:ins w:id="2862"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2863" w:author="Rajiv Bansal" w:date="2019-08-04T14:13:00Z"/>
          <w:rFonts w:ascii="Times New Roman" w:hAnsi="Times New Roman" w:cs="Times New Roman"/>
        </w:rPr>
      </w:pPr>
      <w:ins w:id="2864"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2865" w:author="Rajiv Bansal" w:date="2019-08-04T14:13:00Z"/>
          <w:rFonts w:ascii="Segoe UI" w:hAnsi="Segoe UI" w:cs="Segoe UI"/>
          <w:color w:val="000000"/>
        </w:rPr>
        <w:pPrChange w:id="2866" w:author="Rajiv Bansal" w:date="2019-08-04T14:14:00Z">
          <w:pPr>
            <w:pStyle w:val="Heading2"/>
            <w:pBdr>
              <w:bottom w:val="single" w:sz="6" w:space="4" w:color="EAECEF"/>
            </w:pBdr>
            <w:shd w:val="clear" w:color="auto" w:fill="FFFFFF"/>
            <w:spacing w:before="450" w:after="240"/>
          </w:pPr>
        </w:pPrChange>
      </w:pPr>
      <w:ins w:id="2867"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2868" w:author="Rajiv Bansal" w:date="2019-08-04T14:13:00Z"/>
          <w:rFonts w:ascii="Segoe UI" w:hAnsi="Segoe UI" w:cs="Segoe UI"/>
          <w:color w:val="000000"/>
        </w:rPr>
      </w:pPr>
      <w:ins w:id="2869"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2870" w:author="Rajiv Bansal" w:date="2019-08-04T14:13:00Z"/>
          <w:rFonts w:ascii="Segoe UI" w:hAnsi="Segoe UI" w:cs="Segoe UI"/>
          <w:color w:val="000000"/>
        </w:rPr>
      </w:pPr>
      <w:ins w:id="2871"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2872" w:author="Rajiv Bansal" w:date="2019-08-04T14:13:00Z"/>
          <w:rFonts w:ascii="Segoe UI" w:hAnsi="Segoe UI" w:cs="Segoe UI"/>
          <w:color w:val="000000"/>
        </w:rPr>
      </w:pPr>
      <w:ins w:id="2873"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2874" w:author="Rajiv Bansal" w:date="2019-08-04T14:13:00Z"/>
          <w:rFonts w:ascii="Segoe UI" w:hAnsi="Segoe UI" w:cs="Segoe UI"/>
          <w:color w:val="000000"/>
          <w:sz w:val="29"/>
          <w:szCs w:val="29"/>
        </w:rPr>
        <w:pPrChange w:id="2875" w:author="Rajiv Bansal" w:date="2019-08-04T14:14:00Z">
          <w:pPr>
            <w:pStyle w:val="Heading4"/>
            <w:shd w:val="clear" w:color="auto" w:fill="FFFFFF"/>
            <w:spacing w:before="360" w:after="240"/>
          </w:pPr>
        </w:pPrChange>
      </w:pPr>
      <w:ins w:id="2876"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2877" w:author="Rajiv Bansal" w:date="2019-08-04T14:13:00Z"/>
          <w:rFonts w:ascii="Segoe UI" w:hAnsi="Segoe UI" w:cs="Segoe UI"/>
          <w:color w:val="000000"/>
        </w:rPr>
      </w:pPr>
      <w:ins w:id="2878"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2879" w:author="Rajiv Bansal" w:date="2019-08-04T14:13:00Z"/>
          <w:rFonts w:ascii="Segoe UI" w:hAnsi="Segoe UI" w:cs="Segoe UI"/>
          <w:color w:val="000000"/>
        </w:rPr>
      </w:pPr>
      <w:ins w:id="2880"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2881" w:author="Rajiv Bansal" w:date="2019-08-04T14:13:00Z"/>
          <w:rFonts w:ascii="Segoe UI" w:hAnsi="Segoe UI" w:cs="Segoe UI"/>
          <w:color w:val="000000"/>
        </w:rPr>
      </w:pPr>
      <w:ins w:id="2882"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2883" w:author="Rajiv Bansal" w:date="2019-08-04T14:13:00Z"/>
          <w:rFonts w:ascii="Segoe UI" w:hAnsi="Segoe UI" w:cs="Segoe UI"/>
          <w:color w:val="000000"/>
        </w:rPr>
      </w:pPr>
      <w:ins w:id="2884"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2885" w:author="Rajiv Bansal" w:date="2019-08-04T14:13:00Z"/>
          <w:rFonts w:ascii="Segoe UI" w:hAnsi="Segoe UI" w:cs="Segoe UI"/>
          <w:color w:val="000000"/>
        </w:rPr>
      </w:pPr>
      <w:ins w:id="2886"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2887" w:author="Rajiv Bansal" w:date="2019-08-04T14:13:00Z"/>
          <w:rFonts w:ascii="Segoe UI" w:hAnsi="Segoe UI" w:cs="Segoe UI"/>
          <w:color w:val="000000"/>
        </w:rPr>
      </w:pPr>
      <w:ins w:id="2888" w:author="Rajiv Bansal" w:date="2019-08-04T14:13:00Z">
        <w:r>
          <w:rPr>
            <w:rFonts w:ascii="Segoe UI" w:hAnsi="Segoe UI" w:cs="Segoe UI"/>
            <w:color w:val="000000"/>
          </w:rPr>
          <w:t>Spring Rest</w:t>
        </w:r>
      </w:ins>
    </w:p>
    <w:p w14:paraId="4D798C39" w14:textId="77777777" w:rsidR="00A32E89" w:rsidRDefault="00A32E89">
      <w:pPr>
        <w:pStyle w:val="Heading5"/>
        <w:rPr>
          <w:ins w:id="2889" w:author="Rajiv Bansal" w:date="2019-08-04T14:13:00Z"/>
          <w:rFonts w:ascii="Segoe UI" w:hAnsi="Segoe UI" w:cs="Segoe UI"/>
          <w:color w:val="000000"/>
        </w:rPr>
        <w:pPrChange w:id="2890" w:author="Rajiv Bansal" w:date="2019-08-04T14:14:00Z">
          <w:pPr>
            <w:pStyle w:val="Heading2"/>
            <w:pBdr>
              <w:bottom w:val="single" w:sz="6" w:space="4" w:color="EAECEF"/>
            </w:pBdr>
            <w:shd w:val="clear" w:color="auto" w:fill="FFFFFF"/>
            <w:spacing w:before="450" w:after="240"/>
          </w:pPr>
        </w:pPrChange>
      </w:pPr>
      <w:ins w:id="2891"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2892" w:author="Rajiv Bansal" w:date="2019-08-04T14:13:00Z"/>
          <w:rFonts w:ascii="Segoe UI" w:hAnsi="Segoe UI" w:cs="Segoe UI"/>
          <w:color w:val="000000"/>
        </w:rPr>
      </w:pPr>
      <w:ins w:id="2893"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2894" w:author="Rajiv Bansal" w:date="2019-08-04T14:13:00Z"/>
          <w:rFonts w:ascii="Segoe UI" w:hAnsi="Segoe UI" w:cs="Segoe UI"/>
          <w:color w:val="000000"/>
          <w:sz w:val="29"/>
          <w:szCs w:val="29"/>
        </w:rPr>
        <w:pPrChange w:id="2895" w:author="Rajiv Bansal" w:date="2019-08-04T14:14:00Z">
          <w:pPr>
            <w:pStyle w:val="Heading4"/>
            <w:shd w:val="clear" w:color="auto" w:fill="FFFFFF"/>
            <w:spacing w:before="360" w:after="240"/>
          </w:pPr>
        </w:pPrChange>
      </w:pPr>
      <w:ins w:id="2896"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2897" w:author="Rajiv Bansal" w:date="2019-08-04T14:13:00Z"/>
          <w:rFonts w:ascii="Segoe UI" w:hAnsi="Segoe UI" w:cs="Segoe UI"/>
          <w:color w:val="000000"/>
        </w:rPr>
      </w:pPr>
      <w:ins w:id="2898"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2899" w:author="Rajiv Bansal" w:date="2019-08-04T14:13:00Z"/>
          <w:rFonts w:ascii="Times New Roman" w:hAnsi="Times New Roman" w:cs="Times New Roman"/>
        </w:rPr>
      </w:pPr>
      <w:ins w:id="2900"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2901" w:author="Rajiv Bansal" w:date="2019-08-04T14:13:00Z"/>
          <w:rFonts w:ascii="Segoe UI" w:hAnsi="Segoe UI" w:cs="Segoe UI"/>
          <w:color w:val="000000"/>
        </w:rPr>
      </w:pPr>
      <w:ins w:id="2902"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2903" w:author="Rajiv Bansal" w:date="2019-08-04T14:13:00Z"/>
          <w:rFonts w:ascii="Segoe UI" w:hAnsi="Segoe UI" w:cs="Segoe UI"/>
          <w:color w:val="000000"/>
          <w:sz w:val="29"/>
          <w:szCs w:val="29"/>
        </w:rPr>
        <w:pPrChange w:id="2904" w:author="Rajiv Bansal" w:date="2019-08-04T14:14:00Z">
          <w:pPr>
            <w:pStyle w:val="Heading4"/>
            <w:shd w:val="clear" w:color="auto" w:fill="FFFFFF"/>
            <w:spacing w:before="360" w:after="240"/>
          </w:pPr>
        </w:pPrChange>
      </w:pPr>
      <w:ins w:id="2905"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2906" w:author="Rajiv Bansal" w:date="2019-08-04T14:13:00Z"/>
          <w:rFonts w:ascii="Segoe UI" w:hAnsi="Segoe UI" w:cs="Segoe UI"/>
          <w:color w:val="000000"/>
        </w:rPr>
      </w:pPr>
      <w:ins w:id="2907"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2908" w:author="Rajiv Bansal" w:date="2019-08-04T14:13:00Z"/>
        </w:trPr>
        <w:tc>
          <w:tcPr>
            <w:tcW w:w="15495" w:type="dxa"/>
            <w:vAlign w:val="center"/>
            <w:hideMark/>
          </w:tcPr>
          <w:p w14:paraId="6E9DD3E6" w14:textId="77777777" w:rsidR="00A32E89" w:rsidRDefault="00A32E89">
            <w:pPr>
              <w:divId w:val="33966355"/>
              <w:rPr>
                <w:ins w:id="2909" w:author="Rajiv Bansal" w:date="2019-08-04T14:13:00Z"/>
                <w:rFonts w:ascii="Times New Roman" w:hAnsi="Times New Roman" w:cs="Times New Roman"/>
              </w:rPr>
            </w:pPr>
            <w:ins w:id="2910"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2911" w:author="Rajiv Bansal" w:date="2019-08-04T14:13:00Z"/>
          <w:rFonts w:ascii="Segoe UI" w:hAnsi="Segoe UI" w:cs="Segoe UI"/>
          <w:color w:val="000000"/>
        </w:rPr>
      </w:pPr>
      <w:ins w:id="2912"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2913" w:author="Rajiv Bansal" w:date="2019-08-04T14:13:00Z"/>
          <w:rFonts w:ascii="Segoe UI" w:hAnsi="Segoe UI" w:cs="Segoe UI"/>
          <w:color w:val="000000"/>
          <w:sz w:val="29"/>
          <w:szCs w:val="29"/>
        </w:rPr>
        <w:pPrChange w:id="2914" w:author="Rajiv Bansal" w:date="2019-08-04T14:14:00Z">
          <w:pPr>
            <w:pStyle w:val="Heading4"/>
            <w:shd w:val="clear" w:color="auto" w:fill="FFFFFF"/>
            <w:spacing w:before="360" w:after="240"/>
          </w:pPr>
        </w:pPrChange>
      </w:pPr>
      <w:ins w:id="2915"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2916" w:author="Rajiv Bansal" w:date="2019-08-04T14:13:00Z"/>
          <w:rFonts w:ascii="Segoe UI" w:hAnsi="Segoe UI" w:cs="Segoe UI"/>
          <w:color w:val="000000"/>
        </w:rPr>
      </w:pPr>
      <w:ins w:id="2917"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2918" w:author="Rajiv Bansal" w:date="2019-08-04T14:13:00Z"/>
          <w:rFonts w:ascii="Segoe UI" w:hAnsi="Segoe UI" w:cs="Segoe UI"/>
          <w:color w:val="000000"/>
        </w:rPr>
      </w:pPr>
      <w:ins w:id="2919"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2920" w:author="Rajiv Bansal" w:date="2019-08-04T14:13:00Z"/>
        </w:trPr>
        <w:tc>
          <w:tcPr>
            <w:tcW w:w="15495" w:type="dxa"/>
            <w:vAlign w:val="center"/>
            <w:hideMark/>
          </w:tcPr>
          <w:p w14:paraId="1FC5B631" w14:textId="77777777" w:rsidR="00A32E89" w:rsidRDefault="00A32E89">
            <w:pPr>
              <w:rPr>
                <w:ins w:id="2921" w:author="Rajiv Bansal" w:date="2019-08-04T14:13:00Z"/>
                <w:rFonts w:ascii="Times New Roman" w:hAnsi="Times New Roman" w:cs="Times New Roman"/>
              </w:rPr>
            </w:pPr>
            <w:ins w:id="2922"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2923" w:author="Rajiv Bansal" w:date="2019-08-04T14:13:00Z"/>
              </w:rPr>
            </w:pPr>
            <w:ins w:id="2924" w:author="Rajiv Bansal" w:date="2019-08-04T14:13:00Z">
              <w:r>
                <w:t> </w:t>
              </w:r>
            </w:ins>
          </w:p>
          <w:p w14:paraId="1F227464" w14:textId="77777777" w:rsidR="00A32E89" w:rsidRDefault="00A32E89">
            <w:pPr>
              <w:rPr>
                <w:ins w:id="2925" w:author="Rajiv Bansal" w:date="2019-08-04T14:13:00Z"/>
              </w:rPr>
            </w:pPr>
            <w:ins w:id="2926"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2927" w:author="Rajiv Bansal" w:date="2019-08-04T14:13:00Z"/>
              </w:rPr>
            </w:pPr>
            <w:ins w:id="2928"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2929" w:author="Rajiv Bansal" w:date="2019-08-04T14:13:00Z"/>
              </w:rPr>
            </w:pPr>
            <w:ins w:id="2930"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2931" w:author="Rajiv Bansal" w:date="2019-08-04T14:13:00Z"/>
              </w:rPr>
            </w:pPr>
            <w:ins w:id="2932"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2933" w:author="Rajiv Bansal" w:date="2019-08-04T14:13:00Z"/>
              </w:rPr>
            </w:pPr>
            <w:ins w:id="2934"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2935" w:author="Rajiv Bansal" w:date="2019-08-04T14:13:00Z"/>
              </w:rPr>
            </w:pPr>
            <w:ins w:id="2936"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2937" w:author="Rajiv Bansal" w:date="2019-08-04T14:13:00Z"/>
              </w:rPr>
            </w:pPr>
            <w:ins w:id="2938"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2939" w:author="Rajiv Bansal" w:date="2019-08-04T14:13:00Z"/>
              </w:rPr>
            </w:pPr>
            <w:ins w:id="2940"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2941" w:author="Rajiv Bansal" w:date="2019-08-04T14:13:00Z"/>
              </w:rPr>
            </w:pPr>
            <w:ins w:id="2942"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2943" w:author="Rajiv Bansal" w:date="2019-08-04T14:13:00Z"/>
              </w:rPr>
            </w:pPr>
            <w:ins w:id="2944" w:author="Rajiv Bansal" w:date="2019-08-04T14:13:00Z">
              <w:r>
                <w:t> </w:t>
              </w:r>
            </w:ins>
          </w:p>
          <w:p w14:paraId="10F70B6F" w14:textId="77777777" w:rsidR="00A32E89" w:rsidRDefault="00A32E89">
            <w:pPr>
              <w:rPr>
                <w:ins w:id="2945" w:author="Rajiv Bansal" w:date="2019-08-04T14:13:00Z"/>
              </w:rPr>
            </w:pPr>
            <w:ins w:id="2946" w:author="Rajiv Bansal" w:date="2019-08-04T14:13:00Z">
              <w:r>
                <w:rPr>
                  <w:rStyle w:val="HTMLCode"/>
                  <w:rFonts w:eastAsiaTheme="majorEastAsia"/>
                </w:rPr>
                <w:t>@RestController</w:t>
              </w:r>
            </w:ins>
          </w:p>
          <w:p w14:paraId="707E6E6C" w14:textId="77777777" w:rsidR="00A32E89" w:rsidRDefault="00A32E89">
            <w:pPr>
              <w:rPr>
                <w:ins w:id="2947" w:author="Rajiv Bansal" w:date="2019-08-04T14:13:00Z"/>
              </w:rPr>
            </w:pPr>
            <w:ins w:id="2948"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2949" w:author="Rajiv Bansal" w:date="2019-08-04T14:13:00Z"/>
              </w:rPr>
            </w:pPr>
            <w:ins w:id="2950" w:author="Rajiv Bansal" w:date="2019-08-04T14:13:00Z">
              <w:r>
                <w:t> </w:t>
              </w:r>
            </w:ins>
          </w:p>
          <w:p w14:paraId="05A4F171" w14:textId="77777777" w:rsidR="00A32E89" w:rsidRDefault="00A32E89">
            <w:pPr>
              <w:rPr>
                <w:ins w:id="2951" w:author="Rajiv Bansal" w:date="2019-08-04T14:13:00Z"/>
              </w:rPr>
            </w:pPr>
            <w:ins w:id="2952"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2953" w:author="Rajiv Bansal" w:date="2019-08-04T14:13:00Z"/>
              </w:rPr>
            </w:pPr>
            <w:ins w:id="2954" w:author="Rajiv Bansal" w:date="2019-08-04T14:13:00Z">
              <w:r>
                <w:t> </w:t>
              </w:r>
            </w:ins>
          </w:p>
          <w:p w14:paraId="5E95BD42" w14:textId="77777777" w:rsidR="00A32E89" w:rsidRDefault="00A32E89">
            <w:pPr>
              <w:rPr>
                <w:ins w:id="2955" w:author="Rajiv Bansal" w:date="2019-08-04T14:13:00Z"/>
              </w:rPr>
            </w:pPr>
            <w:ins w:id="2956"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2957" w:author="Rajiv Bansal" w:date="2019-08-04T14:13:00Z"/>
              </w:rPr>
            </w:pPr>
            <w:ins w:id="2958"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2959" w:author="Rajiv Bansal" w:date="2019-08-04T14:13:00Z"/>
              </w:rPr>
            </w:pPr>
            <w:ins w:id="2960" w:author="Rajiv Bansal" w:date="2019-08-04T14:13:00Z">
              <w:r>
                <w:t> </w:t>
              </w:r>
            </w:ins>
          </w:p>
          <w:p w14:paraId="12E968ED" w14:textId="77777777" w:rsidR="00A32E89" w:rsidRDefault="00A32E89">
            <w:pPr>
              <w:rPr>
                <w:ins w:id="2961" w:author="Rajiv Bansal" w:date="2019-08-04T14:13:00Z"/>
              </w:rPr>
            </w:pPr>
            <w:ins w:id="2962"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2963" w:author="Rajiv Bansal" w:date="2019-08-04T14:13:00Z"/>
              </w:rPr>
            </w:pPr>
            <w:ins w:id="296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2965" w:author="Rajiv Bansal" w:date="2019-08-04T14:13:00Z"/>
              </w:rPr>
            </w:pPr>
            <w:ins w:id="2966"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2967" w:author="Rajiv Bansal" w:date="2019-08-04T14:13:00Z"/>
              </w:rPr>
            </w:pPr>
            <w:ins w:id="2968"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2969" w:author="Rajiv Bansal" w:date="2019-08-04T14:13:00Z"/>
              </w:rPr>
            </w:pPr>
            <w:ins w:id="2970"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2971" w:author="Rajiv Bansal" w:date="2019-08-04T14:13:00Z"/>
              </w:rPr>
            </w:pPr>
            <w:ins w:id="2972" w:author="Rajiv Bansal" w:date="2019-08-04T14:13:00Z">
              <w:r>
                <w:t> </w:t>
              </w:r>
            </w:ins>
          </w:p>
          <w:p w14:paraId="58B28966" w14:textId="77777777" w:rsidR="00A32E89" w:rsidRDefault="00A32E89">
            <w:pPr>
              <w:rPr>
                <w:ins w:id="2973" w:author="Rajiv Bansal" w:date="2019-08-04T14:13:00Z"/>
              </w:rPr>
            </w:pPr>
            <w:ins w:id="2974"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2975" w:author="Rajiv Bansal" w:date="2019-08-04T14:13:00Z"/>
              </w:rPr>
            </w:pPr>
            <w:ins w:id="2976" w:author="Rajiv Bansal" w:date="2019-08-04T14:13:00Z">
              <w:r>
                <w:t> </w:t>
              </w:r>
            </w:ins>
          </w:p>
          <w:p w14:paraId="4CF3E049" w14:textId="77777777" w:rsidR="00A32E89" w:rsidRDefault="00A32E89">
            <w:pPr>
              <w:rPr>
                <w:ins w:id="2977" w:author="Rajiv Bansal" w:date="2019-08-04T14:13:00Z"/>
              </w:rPr>
            </w:pPr>
            <w:ins w:id="2978"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2979" w:author="Rajiv Bansal" w:date="2019-08-04T14:13:00Z"/>
              </w:rPr>
            </w:pPr>
            <w:ins w:id="298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2981" w:author="Rajiv Bansal" w:date="2019-08-04T14:13:00Z"/>
              </w:rPr>
            </w:pPr>
            <w:ins w:id="2982"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2983" w:author="Rajiv Bansal" w:date="2019-08-04T14:13:00Z"/>
              </w:rPr>
            </w:pPr>
            <w:ins w:id="2984"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2985" w:author="Rajiv Bansal" w:date="2019-08-04T14:13:00Z"/>
              </w:rPr>
            </w:pPr>
            <w:ins w:id="2986"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2987" w:author="Rajiv Bansal" w:date="2019-08-04T14:13:00Z"/>
              </w:rPr>
            </w:pPr>
            <w:ins w:id="2988" w:author="Rajiv Bansal" w:date="2019-08-04T14:13:00Z">
              <w:r>
                <w:t> </w:t>
              </w:r>
            </w:ins>
          </w:p>
          <w:p w14:paraId="37D4AAFD" w14:textId="77777777" w:rsidR="00A32E89" w:rsidRDefault="00A32E89">
            <w:pPr>
              <w:rPr>
                <w:ins w:id="2989" w:author="Rajiv Bansal" w:date="2019-08-04T14:13:00Z"/>
              </w:rPr>
            </w:pPr>
            <w:ins w:id="2990"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2991" w:author="Rajiv Bansal" w:date="2019-08-04T14:13:00Z"/>
              </w:rPr>
            </w:pPr>
            <w:ins w:id="2992" w:author="Rajiv Bansal" w:date="2019-08-04T14:13:00Z">
              <w:r>
                <w:t> </w:t>
              </w:r>
            </w:ins>
          </w:p>
          <w:p w14:paraId="31E2B59D" w14:textId="77777777" w:rsidR="00A32E89" w:rsidRDefault="00A32E89">
            <w:pPr>
              <w:rPr>
                <w:ins w:id="2993" w:author="Rajiv Bansal" w:date="2019-08-04T14:13:00Z"/>
              </w:rPr>
            </w:pPr>
            <w:ins w:id="2994"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2995" w:author="Rajiv Bansal" w:date="2019-08-04T14:13:00Z"/>
              </w:rPr>
            </w:pPr>
            <w:ins w:id="2996" w:author="Rajiv Bansal" w:date="2019-08-04T14:13:00Z">
              <w:r>
                <w:t> </w:t>
              </w:r>
            </w:ins>
          </w:p>
          <w:p w14:paraId="72F5E3AA" w14:textId="77777777" w:rsidR="00A32E89" w:rsidRDefault="00A32E89">
            <w:pPr>
              <w:rPr>
                <w:ins w:id="2997" w:author="Rajiv Bansal" w:date="2019-08-04T14:13:00Z"/>
              </w:rPr>
            </w:pPr>
            <w:ins w:id="2998"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2999" w:author="Rajiv Bansal" w:date="2019-08-04T14:13:00Z"/>
              </w:rPr>
            </w:pPr>
            <w:ins w:id="300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001" w:author="Rajiv Bansal" w:date="2019-08-04T14:13:00Z"/>
              </w:rPr>
            </w:pPr>
            <w:ins w:id="3002"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003" w:author="Rajiv Bansal" w:date="2019-08-04T14:13:00Z"/>
              </w:rPr>
            </w:pPr>
            <w:ins w:id="3004" w:author="Rajiv Bansal" w:date="2019-08-04T14:13:00Z">
              <w:r>
                <w:t> </w:t>
              </w:r>
            </w:ins>
          </w:p>
          <w:p w14:paraId="0BB8E9E5" w14:textId="77777777" w:rsidR="00A32E89" w:rsidRDefault="00A32E89">
            <w:pPr>
              <w:rPr>
                <w:ins w:id="3005" w:author="Rajiv Bansal" w:date="2019-08-04T14:13:00Z"/>
              </w:rPr>
            </w:pPr>
            <w:ins w:id="3006"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007" w:author="Rajiv Bansal" w:date="2019-08-04T14:13:00Z"/>
              </w:rPr>
            </w:pPr>
            <w:ins w:id="3008"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009" w:author="Rajiv Bansal" w:date="2019-08-04T14:13:00Z"/>
              </w:rPr>
            </w:pPr>
            <w:ins w:id="3010"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011" w:author="Rajiv Bansal" w:date="2019-08-04T14:13:00Z"/>
              </w:rPr>
            </w:pPr>
            <w:ins w:id="3012"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013" w:author="Rajiv Bansal" w:date="2019-08-04T14:13:00Z"/>
              </w:rPr>
            </w:pPr>
            <w:ins w:id="3014"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015" w:author="Rajiv Bansal" w:date="2019-08-04T14:13:00Z"/>
              </w:rPr>
            </w:pPr>
            <w:ins w:id="3016"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017" w:author="Rajiv Bansal" w:date="2019-08-04T14:13:00Z"/>
              </w:rPr>
            </w:pPr>
            <w:ins w:id="3018"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019" w:author="Rajiv Bansal" w:date="2019-08-04T14:13:00Z"/>
              </w:rPr>
            </w:pPr>
            <w:ins w:id="3020"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021" w:author="Rajiv Bansal" w:date="2019-08-04T14:13:00Z"/>
              </w:rPr>
            </w:pPr>
            <w:ins w:id="3022"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023" w:author="Rajiv Bansal" w:date="2019-08-04T14:13:00Z"/>
          <w:rFonts w:ascii="Segoe UI" w:hAnsi="Segoe UI" w:cs="Segoe UI"/>
          <w:color w:val="000000"/>
        </w:rPr>
      </w:pPr>
      <w:ins w:id="3024"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025" w:author="Rajiv Bansal" w:date="2019-08-04T14:13:00Z"/>
        </w:trPr>
        <w:tc>
          <w:tcPr>
            <w:tcW w:w="15495" w:type="dxa"/>
            <w:vAlign w:val="center"/>
            <w:hideMark/>
          </w:tcPr>
          <w:p w14:paraId="3744887E" w14:textId="77777777" w:rsidR="00A32E89" w:rsidRDefault="00A32E89">
            <w:pPr>
              <w:rPr>
                <w:ins w:id="3026" w:author="Rajiv Bansal" w:date="2019-08-04T14:13:00Z"/>
                <w:rFonts w:ascii="Times New Roman" w:hAnsi="Times New Roman" w:cs="Times New Roman"/>
              </w:rPr>
            </w:pPr>
            <w:ins w:id="3027"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028" w:author="Rajiv Bansal" w:date="2019-08-04T14:13:00Z"/>
              </w:rPr>
            </w:pPr>
            <w:ins w:id="3029" w:author="Rajiv Bansal" w:date="2019-08-04T14:13:00Z">
              <w:r>
                <w:t> </w:t>
              </w:r>
            </w:ins>
          </w:p>
          <w:p w14:paraId="1CBE9C96" w14:textId="77777777" w:rsidR="00A32E89" w:rsidRDefault="00A32E89">
            <w:pPr>
              <w:rPr>
                <w:ins w:id="3030" w:author="Rajiv Bansal" w:date="2019-08-04T14:13:00Z"/>
              </w:rPr>
            </w:pPr>
            <w:ins w:id="3031"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032" w:author="Rajiv Bansal" w:date="2019-08-04T14:13:00Z"/>
              </w:rPr>
            </w:pPr>
            <w:ins w:id="3033" w:author="Rajiv Bansal" w:date="2019-08-04T14:13:00Z">
              <w:r>
                <w:t> </w:t>
              </w:r>
            </w:ins>
          </w:p>
          <w:p w14:paraId="5FFFDF4E" w14:textId="77777777" w:rsidR="00A32E89" w:rsidRDefault="00A32E89">
            <w:pPr>
              <w:rPr>
                <w:ins w:id="3034" w:author="Rajiv Bansal" w:date="2019-08-04T14:13:00Z"/>
              </w:rPr>
            </w:pPr>
            <w:ins w:id="303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036" w:author="Rajiv Bansal" w:date="2019-08-04T14:13:00Z"/>
              </w:rPr>
            </w:pPr>
            <w:ins w:id="303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038" w:author="Rajiv Bansal" w:date="2019-08-04T14:13:00Z"/>
              </w:rPr>
            </w:pPr>
            <w:ins w:id="3039" w:author="Rajiv Bansal" w:date="2019-08-04T14:13:00Z">
              <w:r>
                <w:t> </w:t>
              </w:r>
            </w:ins>
          </w:p>
          <w:p w14:paraId="08639D0F" w14:textId="77777777" w:rsidR="00A32E89" w:rsidRDefault="00A32E89">
            <w:pPr>
              <w:rPr>
                <w:ins w:id="3040" w:author="Rajiv Bansal" w:date="2019-08-04T14:13:00Z"/>
              </w:rPr>
            </w:pPr>
            <w:ins w:id="304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042" w:author="Rajiv Bansal" w:date="2019-08-04T14:13:00Z"/>
              </w:rPr>
            </w:pPr>
            <w:ins w:id="3043"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044" w:author="Rajiv Bansal" w:date="2019-08-04T14:13:00Z"/>
              </w:rPr>
            </w:pPr>
            <w:ins w:id="3045"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046" w:author="Rajiv Bansal" w:date="2019-08-04T14:13:00Z"/>
              </w:rPr>
            </w:pPr>
            <w:ins w:id="3047"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048" w:author="Rajiv Bansal" w:date="2019-08-04T14:13:00Z"/>
              </w:rPr>
            </w:pPr>
            <w:ins w:id="3049"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050" w:author="Rajiv Bansal" w:date="2019-08-04T14:13:00Z"/>
              </w:rPr>
            </w:pPr>
            <w:ins w:id="3051" w:author="Rajiv Bansal" w:date="2019-08-04T14:13:00Z">
              <w:r>
                <w:t> </w:t>
              </w:r>
            </w:ins>
          </w:p>
          <w:p w14:paraId="6A0F83A1" w14:textId="77777777" w:rsidR="00A32E89" w:rsidRDefault="00A32E89">
            <w:pPr>
              <w:rPr>
                <w:ins w:id="3052" w:author="Rajiv Bansal" w:date="2019-08-04T14:13:00Z"/>
              </w:rPr>
            </w:pPr>
            <w:ins w:id="305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054" w:author="Rajiv Bansal" w:date="2019-08-04T14:13:00Z"/>
              </w:rPr>
            </w:pPr>
            <w:ins w:id="305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056" w:author="Rajiv Bansal" w:date="2019-08-04T14:13:00Z"/>
              </w:rPr>
            </w:pPr>
            <w:ins w:id="3057"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058" w:author="Rajiv Bansal" w:date="2019-08-04T14:13:00Z"/>
              </w:rPr>
            </w:pPr>
            <w:ins w:id="3059" w:author="Rajiv Bansal" w:date="2019-08-04T14:13:00Z">
              <w:r>
                <w:t> </w:t>
              </w:r>
            </w:ins>
          </w:p>
          <w:p w14:paraId="71738C15" w14:textId="77777777" w:rsidR="00A32E89" w:rsidRDefault="00A32E89">
            <w:pPr>
              <w:rPr>
                <w:ins w:id="3060" w:author="Rajiv Bansal" w:date="2019-08-04T14:13:00Z"/>
              </w:rPr>
            </w:pPr>
            <w:ins w:id="306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062" w:author="Rajiv Bansal" w:date="2019-08-04T14:13:00Z"/>
              </w:rPr>
            </w:pPr>
            <w:ins w:id="3063"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064" w:author="Rajiv Bansal" w:date="2019-08-04T14:13:00Z"/>
              </w:rPr>
            </w:pPr>
            <w:ins w:id="3065"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066" w:author="Rajiv Bansal" w:date="2019-08-04T14:13:00Z"/>
              </w:rPr>
            </w:pPr>
            <w:ins w:id="3067" w:author="Rajiv Bansal" w:date="2019-08-04T14:13:00Z">
              <w:r>
                <w:t> </w:t>
              </w:r>
            </w:ins>
          </w:p>
          <w:p w14:paraId="13AEFFFE" w14:textId="77777777" w:rsidR="00A32E89" w:rsidRDefault="00A32E89">
            <w:pPr>
              <w:rPr>
                <w:ins w:id="3068" w:author="Rajiv Bansal" w:date="2019-08-04T14:13:00Z"/>
              </w:rPr>
            </w:pPr>
            <w:ins w:id="306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070" w:author="Rajiv Bansal" w:date="2019-08-04T14:13:00Z"/>
              </w:rPr>
            </w:pPr>
            <w:ins w:id="3071"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072" w:author="Rajiv Bansal" w:date="2019-08-04T14:13:00Z"/>
              </w:rPr>
            </w:pPr>
            <w:ins w:id="3073"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074" w:author="Rajiv Bansal" w:date="2019-08-04T14:13:00Z"/>
              </w:rPr>
            </w:pPr>
            <w:ins w:id="3075" w:author="Rajiv Bansal" w:date="2019-08-04T14:13:00Z">
              <w:r>
                <w:t> </w:t>
              </w:r>
            </w:ins>
          </w:p>
          <w:p w14:paraId="17D51B66" w14:textId="77777777" w:rsidR="00A32E89" w:rsidRDefault="00A32E89">
            <w:pPr>
              <w:rPr>
                <w:ins w:id="3076" w:author="Rajiv Bansal" w:date="2019-08-04T14:13:00Z"/>
              </w:rPr>
            </w:pPr>
            <w:ins w:id="307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078" w:author="Rajiv Bansal" w:date="2019-08-04T14:13:00Z"/>
              </w:rPr>
            </w:pPr>
            <w:ins w:id="3079"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080" w:author="Rajiv Bansal" w:date="2019-08-04T14:13:00Z"/>
              </w:rPr>
            </w:pPr>
            <w:ins w:id="3081"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082" w:author="Rajiv Bansal" w:date="2019-08-04T14:13:00Z"/>
              </w:rPr>
            </w:pPr>
            <w:ins w:id="3083" w:author="Rajiv Bansal" w:date="2019-08-04T14:13:00Z">
              <w:r>
                <w:rPr>
                  <w:rStyle w:val="HTMLCode"/>
                  <w:rFonts w:eastAsiaTheme="majorEastAsia"/>
                </w:rPr>
                <w:t>}</w:t>
              </w:r>
            </w:ins>
          </w:p>
        </w:tc>
      </w:tr>
    </w:tbl>
    <w:p w14:paraId="40228379" w14:textId="77777777" w:rsidR="00A32E89" w:rsidRDefault="00A32E89">
      <w:pPr>
        <w:pStyle w:val="Heading7"/>
        <w:rPr>
          <w:ins w:id="3084" w:author="Rajiv Bansal" w:date="2019-08-04T14:13:00Z"/>
          <w:rFonts w:ascii="Segoe UI" w:hAnsi="Segoe UI" w:cs="Segoe UI"/>
          <w:color w:val="000000"/>
          <w:sz w:val="29"/>
          <w:szCs w:val="29"/>
        </w:rPr>
        <w:pPrChange w:id="3085" w:author="Rajiv Bansal" w:date="2019-08-04T14:14:00Z">
          <w:pPr>
            <w:pStyle w:val="Heading4"/>
            <w:shd w:val="clear" w:color="auto" w:fill="FFFFFF"/>
            <w:spacing w:before="360" w:after="240"/>
          </w:pPr>
        </w:pPrChange>
      </w:pPr>
      <w:ins w:id="3086"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087" w:author="Rajiv Bansal" w:date="2019-08-04T14:13:00Z"/>
          <w:rFonts w:ascii="Segoe UI" w:hAnsi="Segoe UI" w:cs="Segoe UI"/>
          <w:color w:val="000000"/>
        </w:rPr>
      </w:pPr>
      <w:ins w:id="3088"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089" w:author="Rajiv Bansal" w:date="2019-08-04T14:13:00Z"/>
          <w:rFonts w:ascii="Segoe UI" w:hAnsi="Segoe UI" w:cs="Segoe UI"/>
          <w:color w:val="000000"/>
        </w:rPr>
      </w:pPr>
      <w:ins w:id="3090"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091" w:author="Rajiv Bansal" w:date="2019-08-04T14:13:00Z"/>
          <w:rFonts w:ascii="Segoe UI" w:hAnsi="Segoe UI" w:cs="Segoe UI"/>
          <w:color w:val="000000"/>
        </w:rPr>
      </w:pPr>
      <w:ins w:id="3092"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093" w:author="Rajiv Bansal" w:date="2019-08-04T14:13:00Z"/>
          <w:rFonts w:ascii="Times New Roman" w:hAnsi="Times New Roman" w:cs="Times New Roman"/>
        </w:rPr>
      </w:pPr>
      <w:ins w:id="3094"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095" w:author="Rajiv Bansal" w:date="2019-08-04T14:13:00Z"/>
          <w:rFonts w:ascii="Segoe UI" w:hAnsi="Segoe UI" w:cs="Segoe UI"/>
          <w:color w:val="000000"/>
        </w:rPr>
        <w:pPrChange w:id="3096" w:author="Rajiv Bansal" w:date="2019-08-04T14:14:00Z">
          <w:pPr>
            <w:pStyle w:val="Heading2"/>
            <w:pBdr>
              <w:bottom w:val="single" w:sz="6" w:space="4" w:color="EAECEF"/>
            </w:pBdr>
            <w:shd w:val="clear" w:color="auto" w:fill="FFFFFF"/>
            <w:spacing w:before="450" w:after="240"/>
          </w:pPr>
        </w:pPrChange>
      </w:pPr>
      <w:ins w:id="3097"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098" w:author="Rajiv Bansal" w:date="2019-08-04T14:13:00Z"/>
          <w:rFonts w:ascii="Segoe UI" w:hAnsi="Segoe UI" w:cs="Segoe UI"/>
          <w:color w:val="000000"/>
        </w:rPr>
      </w:pPr>
      <w:ins w:id="3099"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100" w:author="Rajiv Bansal" w:date="2019-08-04T14:13:00Z"/>
          <w:rFonts w:ascii="Segoe UI" w:hAnsi="Segoe UI" w:cs="Segoe UI"/>
          <w:color w:val="000000"/>
          <w:sz w:val="29"/>
          <w:szCs w:val="29"/>
        </w:rPr>
        <w:pPrChange w:id="3101" w:author="Rajiv Bansal" w:date="2019-08-04T14:14:00Z">
          <w:pPr>
            <w:pStyle w:val="Heading4"/>
            <w:shd w:val="clear" w:color="auto" w:fill="FFFFFF"/>
            <w:spacing w:before="360" w:after="240"/>
          </w:pPr>
        </w:pPrChange>
      </w:pPr>
      <w:ins w:id="3102"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103" w:author="Rajiv Bansal" w:date="2019-08-04T14:13:00Z"/>
          <w:rFonts w:ascii="Segoe UI" w:hAnsi="Segoe UI" w:cs="Segoe UI"/>
          <w:color w:val="000000"/>
        </w:rPr>
      </w:pPr>
      <w:ins w:id="3104"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105" w:author="Rajiv Bansal" w:date="2019-08-04T14:13:00Z"/>
          <w:rFonts w:ascii="Segoe UI" w:hAnsi="Segoe UI" w:cs="Segoe UI"/>
          <w:color w:val="000000"/>
        </w:rPr>
      </w:pPr>
      <w:ins w:id="3106"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107" w:author="Rajiv Bansal" w:date="2019-08-04T14:13:00Z"/>
          <w:rFonts w:ascii="Segoe UI" w:hAnsi="Segoe UI" w:cs="Segoe UI"/>
          <w:color w:val="000000"/>
        </w:rPr>
      </w:pPr>
      <w:ins w:id="3108"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109" w:author="Rajiv Bansal" w:date="2019-08-04T14:13:00Z"/>
          <w:rFonts w:ascii="Segoe UI" w:hAnsi="Segoe UI" w:cs="Segoe UI"/>
          <w:color w:val="000000"/>
        </w:rPr>
      </w:pPr>
      <w:ins w:id="3110"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111" w:author="Rajiv Bansal" w:date="2019-08-04T14:13:00Z"/>
          <w:rFonts w:ascii="Segoe UI" w:hAnsi="Segoe UI" w:cs="Segoe UI"/>
          <w:color w:val="000000"/>
        </w:rPr>
      </w:pPr>
      <w:ins w:id="3112"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113" w:author="Rajiv Bansal" w:date="2019-08-04T14:13:00Z"/>
          <w:rFonts w:ascii="Segoe UI" w:hAnsi="Segoe UI" w:cs="Segoe UI"/>
          <w:color w:val="000000"/>
        </w:rPr>
      </w:pPr>
      <w:ins w:id="3114"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115" w:author="Rajiv Bansal" w:date="2019-08-04T14:13:00Z"/>
          <w:rFonts w:ascii="Times New Roman" w:hAnsi="Times New Roman" w:cs="Times New Roman"/>
        </w:rPr>
      </w:pPr>
      <w:ins w:id="3116"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117" w:author="Rajiv Bansal" w:date="2019-08-04T14:13:00Z"/>
          <w:rFonts w:ascii="Segoe UI" w:hAnsi="Segoe UI" w:cs="Segoe UI"/>
          <w:color w:val="000000"/>
        </w:rPr>
      </w:pPr>
      <w:ins w:id="3118"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119" w:author="Rajiv Bansal" w:date="2019-08-04T14:13:00Z"/>
          <w:rFonts w:ascii="Segoe UI" w:hAnsi="Segoe UI" w:cs="Segoe UI"/>
          <w:color w:val="000000"/>
          <w:sz w:val="29"/>
          <w:szCs w:val="29"/>
        </w:rPr>
        <w:pPrChange w:id="3120" w:author="Rajiv Bansal" w:date="2019-08-04T14:14:00Z">
          <w:pPr>
            <w:pStyle w:val="Heading4"/>
            <w:shd w:val="clear" w:color="auto" w:fill="FFFFFF"/>
            <w:spacing w:before="360" w:after="240"/>
          </w:pPr>
        </w:pPrChange>
      </w:pPr>
      <w:ins w:id="3121"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122" w:author="Rajiv Bansal" w:date="2019-08-04T14:13:00Z"/>
          <w:rFonts w:ascii="Segoe UI" w:hAnsi="Segoe UI" w:cs="Segoe UI"/>
          <w:color w:val="000000"/>
        </w:rPr>
      </w:pPr>
      <w:ins w:id="3123"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124" w:author="Rajiv Bansal" w:date="2019-08-04T14:13:00Z"/>
        </w:trPr>
        <w:tc>
          <w:tcPr>
            <w:tcW w:w="15495" w:type="dxa"/>
            <w:vAlign w:val="center"/>
            <w:hideMark/>
          </w:tcPr>
          <w:p w14:paraId="1D02BA31" w14:textId="77777777" w:rsidR="00A32E89" w:rsidRDefault="00A32E89">
            <w:pPr>
              <w:divId w:val="155196894"/>
              <w:rPr>
                <w:ins w:id="3125" w:author="Rajiv Bansal" w:date="2019-08-04T14:13:00Z"/>
                <w:rFonts w:ascii="Times New Roman" w:hAnsi="Times New Roman" w:cs="Times New Roman"/>
              </w:rPr>
            </w:pPr>
            <w:ins w:id="3126"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127" w:author="Rajiv Bansal" w:date="2019-08-04T14:13:00Z"/>
          <w:rFonts w:ascii="Segoe UI" w:hAnsi="Segoe UI" w:cs="Segoe UI"/>
          <w:color w:val="000000"/>
        </w:rPr>
      </w:pPr>
      <w:ins w:id="3128"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129" w:author="Rajiv Bansal" w:date="2019-08-04T14:13:00Z"/>
          <w:rFonts w:ascii="Segoe UI" w:hAnsi="Segoe UI" w:cs="Segoe UI"/>
          <w:color w:val="000000"/>
          <w:sz w:val="29"/>
          <w:szCs w:val="29"/>
        </w:rPr>
        <w:pPrChange w:id="3130" w:author="Rajiv Bansal" w:date="2019-08-04T14:14:00Z">
          <w:pPr>
            <w:pStyle w:val="Heading4"/>
            <w:shd w:val="clear" w:color="auto" w:fill="FFFFFF"/>
            <w:spacing w:before="360" w:after="240"/>
          </w:pPr>
        </w:pPrChange>
      </w:pPr>
      <w:ins w:id="3131"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132" w:author="Rajiv Bansal" w:date="2019-08-04T14:13:00Z"/>
          <w:rFonts w:ascii="Segoe UI" w:hAnsi="Segoe UI" w:cs="Segoe UI"/>
          <w:color w:val="000000"/>
        </w:rPr>
      </w:pPr>
      <w:ins w:id="3133"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134" w:author="Rajiv Bansal" w:date="2019-08-04T14:13:00Z"/>
          <w:rFonts w:ascii="Segoe UI" w:hAnsi="Segoe UI" w:cs="Segoe UI"/>
          <w:color w:val="000000"/>
        </w:rPr>
      </w:pPr>
      <w:ins w:id="3135"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136" w:author="Rajiv Bansal" w:date="2019-08-04T14:13:00Z"/>
        </w:trPr>
        <w:tc>
          <w:tcPr>
            <w:tcW w:w="15495" w:type="dxa"/>
            <w:vAlign w:val="center"/>
            <w:hideMark/>
          </w:tcPr>
          <w:p w14:paraId="26597C24" w14:textId="77777777" w:rsidR="00A32E89" w:rsidRDefault="00A32E89">
            <w:pPr>
              <w:rPr>
                <w:ins w:id="3137" w:author="Rajiv Bansal" w:date="2019-08-04T14:13:00Z"/>
                <w:rFonts w:ascii="Times New Roman" w:hAnsi="Times New Roman" w:cs="Times New Roman"/>
              </w:rPr>
            </w:pPr>
            <w:ins w:id="3138"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139" w:author="Rajiv Bansal" w:date="2019-08-04T14:13:00Z"/>
              </w:rPr>
            </w:pPr>
            <w:ins w:id="3140" w:author="Rajiv Bansal" w:date="2019-08-04T14:13:00Z">
              <w:r>
                <w:t> </w:t>
              </w:r>
            </w:ins>
          </w:p>
          <w:p w14:paraId="52BC9A1E" w14:textId="77777777" w:rsidR="00A32E89" w:rsidRDefault="00A32E89">
            <w:pPr>
              <w:rPr>
                <w:ins w:id="3141" w:author="Rajiv Bansal" w:date="2019-08-04T14:13:00Z"/>
              </w:rPr>
            </w:pPr>
            <w:ins w:id="3142"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143" w:author="Rajiv Bansal" w:date="2019-08-04T14:13:00Z"/>
              </w:rPr>
            </w:pPr>
            <w:ins w:id="3144"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145" w:author="Rajiv Bansal" w:date="2019-08-04T14:13:00Z"/>
              </w:rPr>
            </w:pPr>
            <w:ins w:id="3146"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147" w:author="Rajiv Bansal" w:date="2019-08-04T14:13:00Z"/>
              </w:rPr>
            </w:pPr>
            <w:ins w:id="3148"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149" w:author="Rajiv Bansal" w:date="2019-08-04T14:13:00Z"/>
              </w:rPr>
            </w:pPr>
            <w:ins w:id="3150" w:author="Rajiv Bansal" w:date="2019-08-04T14:13:00Z">
              <w:r>
                <w:t> </w:t>
              </w:r>
            </w:ins>
          </w:p>
          <w:p w14:paraId="58EB111F" w14:textId="77777777" w:rsidR="00A32E89" w:rsidRDefault="00A32E89">
            <w:pPr>
              <w:rPr>
                <w:ins w:id="3151" w:author="Rajiv Bansal" w:date="2019-08-04T14:13:00Z"/>
              </w:rPr>
            </w:pPr>
            <w:ins w:id="3152" w:author="Rajiv Bansal" w:date="2019-08-04T14:13:00Z">
              <w:r>
                <w:rPr>
                  <w:rStyle w:val="HTMLCode"/>
                  <w:rFonts w:eastAsiaTheme="majorEastAsia"/>
                </w:rPr>
                <w:t>@SpringBootApplication</w:t>
              </w:r>
            </w:ins>
          </w:p>
          <w:p w14:paraId="4CFCB76A" w14:textId="77777777" w:rsidR="00A32E89" w:rsidRDefault="00A32E89">
            <w:pPr>
              <w:rPr>
                <w:ins w:id="3153" w:author="Rajiv Bansal" w:date="2019-08-04T14:13:00Z"/>
              </w:rPr>
            </w:pPr>
            <w:ins w:id="3154" w:author="Rajiv Bansal" w:date="2019-08-04T14:13:00Z">
              <w:r>
                <w:rPr>
                  <w:rStyle w:val="HTMLCode"/>
                  <w:rFonts w:eastAsiaTheme="majorEastAsia"/>
                </w:rPr>
                <w:t>@EnableHystrixDashboard</w:t>
              </w:r>
            </w:ins>
          </w:p>
          <w:p w14:paraId="16153F98" w14:textId="77777777" w:rsidR="00A32E89" w:rsidRDefault="00A32E89">
            <w:pPr>
              <w:rPr>
                <w:ins w:id="3155" w:author="Rajiv Bansal" w:date="2019-08-04T14:13:00Z"/>
              </w:rPr>
            </w:pPr>
            <w:ins w:id="3156" w:author="Rajiv Bansal" w:date="2019-08-04T14:13:00Z">
              <w:r>
                <w:rPr>
                  <w:rStyle w:val="HTMLCode"/>
                  <w:rFonts w:eastAsiaTheme="majorEastAsia"/>
                </w:rPr>
                <w:t>@EnableCircuitBreaker</w:t>
              </w:r>
            </w:ins>
          </w:p>
          <w:p w14:paraId="483554C7" w14:textId="77777777" w:rsidR="00A32E89" w:rsidRDefault="00A32E89">
            <w:pPr>
              <w:rPr>
                <w:ins w:id="3157" w:author="Rajiv Bansal" w:date="2019-08-04T14:13:00Z"/>
              </w:rPr>
            </w:pPr>
            <w:ins w:id="3158"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159" w:author="Rajiv Bansal" w:date="2019-08-04T14:13:00Z"/>
              </w:rPr>
            </w:pPr>
            <w:ins w:id="3160" w:author="Rajiv Bansal" w:date="2019-08-04T14:13:00Z">
              <w:r>
                <w:t> </w:t>
              </w:r>
            </w:ins>
          </w:p>
          <w:p w14:paraId="0CFA4EA5" w14:textId="77777777" w:rsidR="00A32E89" w:rsidRDefault="00A32E89">
            <w:pPr>
              <w:rPr>
                <w:ins w:id="3161" w:author="Rajiv Bansal" w:date="2019-08-04T14:13:00Z"/>
              </w:rPr>
            </w:pPr>
            <w:ins w:id="316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163" w:author="Rajiv Bansal" w:date="2019-08-04T14:13:00Z"/>
              </w:rPr>
            </w:pPr>
            <w:ins w:id="3164"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165" w:author="Rajiv Bansal" w:date="2019-08-04T14:13:00Z"/>
              </w:rPr>
            </w:pPr>
            <w:ins w:id="3166"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167" w:author="Rajiv Bansal" w:date="2019-08-04T14:13:00Z"/>
              </w:rPr>
            </w:pPr>
            <w:ins w:id="3168" w:author="Rajiv Bansal" w:date="2019-08-04T14:13:00Z">
              <w:r>
                <w:rPr>
                  <w:rStyle w:val="HTMLCode"/>
                  <w:rFonts w:eastAsiaTheme="majorEastAsia"/>
                </w:rPr>
                <w:t>}</w:t>
              </w:r>
            </w:ins>
          </w:p>
        </w:tc>
      </w:tr>
    </w:tbl>
    <w:p w14:paraId="34F16929" w14:textId="77777777" w:rsidR="00A32E89" w:rsidRDefault="00A32E89">
      <w:pPr>
        <w:pStyle w:val="Heading7"/>
        <w:rPr>
          <w:ins w:id="3169" w:author="Rajiv Bansal" w:date="2019-08-04T14:13:00Z"/>
          <w:rFonts w:ascii="Segoe UI" w:hAnsi="Segoe UI" w:cs="Segoe UI"/>
          <w:color w:val="000000"/>
          <w:sz w:val="29"/>
          <w:szCs w:val="29"/>
        </w:rPr>
        <w:pPrChange w:id="3170" w:author="Rajiv Bansal" w:date="2019-08-04T14:14:00Z">
          <w:pPr>
            <w:pStyle w:val="Heading4"/>
            <w:shd w:val="clear" w:color="auto" w:fill="FFFFFF"/>
            <w:spacing w:before="360" w:after="240"/>
          </w:pPr>
        </w:pPrChange>
      </w:pPr>
      <w:ins w:id="3171"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172" w:author="Rajiv Bansal" w:date="2019-08-04T14:13:00Z"/>
          <w:rFonts w:ascii="Segoe UI" w:hAnsi="Segoe UI" w:cs="Segoe UI"/>
          <w:color w:val="000000"/>
        </w:rPr>
      </w:pPr>
      <w:ins w:id="3173"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174" w:author="Rajiv Bansal" w:date="2019-08-04T14:13:00Z"/>
          <w:rFonts w:ascii="Segoe UI" w:hAnsi="Segoe UI" w:cs="Segoe UI"/>
          <w:color w:val="000000"/>
        </w:rPr>
      </w:pPr>
      <w:ins w:id="3175"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176" w:author="Rajiv Bansal" w:date="2019-08-04T14:13:00Z"/>
        </w:trPr>
        <w:tc>
          <w:tcPr>
            <w:tcW w:w="15495" w:type="dxa"/>
            <w:vAlign w:val="center"/>
            <w:hideMark/>
          </w:tcPr>
          <w:p w14:paraId="49484F1D" w14:textId="77777777" w:rsidR="00A32E89" w:rsidRDefault="00A32E89">
            <w:pPr>
              <w:rPr>
                <w:ins w:id="3177" w:author="Rajiv Bansal" w:date="2019-08-04T14:13:00Z"/>
                <w:rFonts w:ascii="Times New Roman" w:hAnsi="Times New Roman" w:cs="Times New Roman"/>
              </w:rPr>
            </w:pPr>
            <w:ins w:id="3178"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179" w:author="Rajiv Bansal" w:date="2019-08-04T14:13:00Z"/>
              </w:rPr>
            </w:pPr>
            <w:ins w:id="3180" w:author="Rajiv Bansal" w:date="2019-08-04T14:13:00Z">
              <w:r>
                <w:t> </w:t>
              </w:r>
            </w:ins>
          </w:p>
          <w:p w14:paraId="5B2A222F" w14:textId="77777777" w:rsidR="00A32E89" w:rsidRDefault="00A32E89">
            <w:pPr>
              <w:rPr>
                <w:ins w:id="3181" w:author="Rajiv Bansal" w:date="2019-08-04T14:13:00Z"/>
              </w:rPr>
            </w:pPr>
            <w:ins w:id="3182"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183" w:author="Rajiv Bansal" w:date="2019-08-04T14:13:00Z"/>
              </w:rPr>
            </w:pPr>
            <w:ins w:id="3184"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185" w:author="Rajiv Bansal" w:date="2019-08-04T14:13:00Z"/>
              </w:rPr>
            </w:pPr>
            <w:ins w:id="3186"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187" w:author="Rajiv Bansal" w:date="2019-08-04T14:13:00Z"/>
              </w:rPr>
            </w:pPr>
            <w:ins w:id="3188"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189" w:author="Rajiv Bansal" w:date="2019-08-04T14:13:00Z"/>
              </w:rPr>
            </w:pPr>
            <w:ins w:id="3190"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191" w:author="Rajiv Bansal" w:date="2019-08-04T14:13:00Z"/>
              </w:rPr>
            </w:pPr>
            <w:ins w:id="3192"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193" w:author="Rajiv Bansal" w:date="2019-08-04T14:13:00Z"/>
              </w:rPr>
            </w:pPr>
            <w:ins w:id="3194" w:author="Rajiv Bansal" w:date="2019-08-04T14:13:00Z">
              <w:r>
                <w:t> </w:t>
              </w:r>
            </w:ins>
          </w:p>
          <w:p w14:paraId="6E39A53E" w14:textId="77777777" w:rsidR="00A32E89" w:rsidRDefault="00A32E89">
            <w:pPr>
              <w:rPr>
                <w:ins w:id="3195" w:author="Rajiv Bansal" w:date="2019-08-04T14:13:00Z"/>
              </w:rPr>
            </w:pPr>
            <w:ins w:id="3196" w:author="Rajiv Bansal" w:date="2019-08-04T14:13:00Z">
              <w:r>
                <w:rPr>
                  <w:rStyle w:val="HTMLCode"/>
                  <w:rFonts w:eastAsiaTheme="majorEastAsia"/>
                </w:rPr>
                <w:t>@RestController</w:t>
              </w:r>
            </w:ins>
          </w:p>
          <w:p w14:paraId="34853030" w14:textId="77777777" w:rsidR="00A32E89" w:rsidRDefault="00A32E89">
            <w:pPr>
              <w:rPr>
                <w:ins w:id="3197" w:author="Rajiv Bansal" w:date="2019-08-04T14:13:00Z"/>
              </w:rPr>
            </w:pPr>
            <w:ins w:id="3198"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199" w:author="Rajiv Bansal" w:date="2019-08-04T14:13:00Z"/>
              </w:rPr>
            </w:pPr>
            <w:ins w:id="3200" w:author="Rajiv Bansal" w:date="2019-08-04T14:13:00Z">
              <w:r>
                <w:rPr>
                  <w:rStyle w:val="HTMLCode"/>
                  <w:rFonts w:eastAsiaTheme="majorEastAsia"/>
                  <w:color w:val="FF0779"/>
                </w:rPr>
                <w:t>    </w:t>
              </w:r>
              <w:r>
                <w:t> </w:t>
              </w:r>
            </w:ins>
          </w:p>
          <w:p w14:paraId="4AF5F09F" w14:textId="77777777" w:rsidR="00A32E89" w:rsidRDefault="00A32E89">
            <w:pPr>
              <w:rPr>
                <w:ins w:id="3201" w:author="Rajiv Bansal" w:date="2019-08-04T14:13:00Z"/>
              </w:rPr>
            </w:pPr>
            <w:ins w:id="3202"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203" w:author="Rajiv Bansal" w:date="2019-08-04T14:13:00Z"/>
              </w:rPr>
            </w:pPr>
            <w:ins w:id="3204"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205" w:author="Rajiv Bansal" w:date="2019-08-04T14:13:00Z"/>
              </w:rPr>
            </w:pPr>
            <w:ins w:id="3206" w:author="Rajiv Bansal" w:date="2019-08-04T14:13:00Z">
              <w:r>
                <w:t> </w:t>
              </w:r>
            </w:ins>
          </w:p>
          <w:p w14:paraId="20196FFB" w14:textId="77777777" w:rsidR="00A32E89" w:rsidRDefault="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209" w:author="Rajiv Bansal" w:date="2019-08-04T14:13:00Z"/>
              </w:rPr>
            </w:pPr>
            <w:ins w:id="321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211" w:author="Rajiv Bansal" w:date="2019-08-04T14:13:00Z"/>
              </w:rPr>
            </w:pPr>
            <w:ins w:id="3212"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213" w:author="Rajiv Bansal" w:date="2019-08-04T14:13:00Z"/>
              </w:rPr>
            </w:pPr>
            <w:ins w:id="321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215" w:author="Rajiv Bansal" w:date="2019-08-04T14:13:00Z"/>
              </w:rPr>
            </w:pPr>
            <w:ins w:id="3216"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217" w:author="Rajiv Bansal" w:date="2019-08-04T14:13:00Z"/>
              </w:rPr>
            </w:pPr>
            <w:ins w:id="3218"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219" w:author="Rajiv Bansal" w:date="2019-08-04T14:13:00Z"/>
          <w:rFonts w:ascii="Segoe UI" w:hAnsi="Segoe UI" w:cs="Segoe UI"/>
          <w:color w:val="000000"/>
        </w:rPr>
      </w:pPr>
      <w:ins w:id="3220"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221" w:author="Rajiv Bansal" w:date="2019-08-04T14:13:00Z"/>
          <w:rFonts w:ascii="Segoe UI" w:hAnsi="Segoe UI" w:cs="Segoe UI"/>
          <w:color w:val="000000"/>
        </w:rPr>
      </w:pPr>
      <w:ins w:id="3222"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223" w:author="Rajiv Bansal" w:date="2019-08-04T14:13:00Z"/>
          <w:rFonts w:ascii="Segoe UI" w:hAnsi="Segoe UI" w:cs="Segoe UI"/>
          <w:color w:val="000000"/>
        </w:rPr>
      </w:pPr>
      <w:ins w:id="3224"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225" w:author="Rajiv Bansal" w:date="2019-08-04T14:13:00Z"/>
          <w:rFonts w:ascii="Segoe UI" w:hAnsi="Segoe UI" w:cs="Segoe UI"/>
          <w:color w:val="000000"/>
        </w:rPr>
      </w:pPr>
      <w:ins w:id="3226"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227" w:author="Rajiv Bansal" w:date="2019-08-04T14:13:00Z"/>
          <w:rFonts w:ascii="Segoe UI" w:hAnsi="Segoe UI" w:cs="Segoe UI"/>
          <w:color w:val="000000"/>
        </w:rPr>
      </w:pPr>
      <w:ins w:id="3228"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229" w:author="Rajiv Bansal" w:date="2019-08-04T14:13:00Z"/>
        </w:trPr>
        <w:tc>
          <w:tcPr>
            <w:tcW w:w="15495" w:type="dxa"/>
            <w:vAlign w:val="center"/>
            <w:hideMark/>
          </w:tcPr>
          <w:p w14:paraId="05F13B46" w14:textId="77777777" w:rsidR="00A32E89" w:rsidRDefault="00A32E89">
            <w:pPr>
              <w:spacing w:after="0"/>
              <w:rPr>
                <w:ins w:id="3230" w:author="Rajiv Bansal" w:date="2019-08-04T14:13:00Z"/>
                <w:rFonts w:ascii="Times New Roman" w:hAnsi="Times New Roman" w:cs="Times New Roman"/>
              </w:rPr>
            </w:pPr>
            <w:ins w:id="3231"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232" w:author="Rajiv Bansal" w:date="2019-08-04T14:13:00Z"/>
              </w:rPr>
            </w:pPr>
            <w:ins w:id="3233" w:author="Rajiv Bansal" w:date="2019-08-04T14:13:00Z">
              <w:r>
                <w:t> </w:t>
              </w:r>
            </w:ins>
          </w:p>
          <w:p w14:paraId="2BC3982E" w14:textId="77777777" w:rsidR="00A32E89" w:rsidRDefault="00A32E89">
            <w:pPr>
              <w:rPr>
                <w:ins w:id="3234" w:author="Rajiv Bansal" w:date="2019-08-04T14:13:00Z"/>
              </w:rPr>
            </w:pPr>
            <w:ins w:id="3235"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236" w:author="Rajiv Bansal" w:date="2019-08-04T14:13:00Z"/>
              </w:rPr>
            </w:pPr>
            <w:ins w:id="3237"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238" w:author="Rajiv Bansal" w:date="2019-08-04T14:13:00Z"/>
              </w:rPr>
            </w:pPr>
            <w:ins w:id="3239"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240" w:author="Rajiv Bansal" w:date="2019-08-04T14:13:00Z"/>
              </w:rPr>
            </w:pPr>
            <w:ins w:id="3241"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242" w:author="Rajiv Bansal" w:date="2019-08-04T14:13:00Z"/>
              </w:rPr>
            </w:pPr>
            <w:ins w:id="3243"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244" w:author="Rajiv Bansal" w:date="2019-08-04T14:13:00Z"/>
              </w:rPr>
            </w:pPr>
            <w:ins w:id="3245"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246" w:author="Rajiv Bansal" w:date="2019-08-04T14:13:00Z"/>
              </w:rPr>
            </w:pPr>
            <w:ins w:id="3247"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248" w:author="Rajiv Bansal" w:date="2019-08-04T14:13:00Z"/>
              </w:rPr>
            </w:pPr>
            <w:ins w:id="3249"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250" w:author="Rajiv Bansal" w:date="2019-08-04T14:13:00Z"/>
              </w:rPr>
            </w:pPr>
            <w:ins w:id="3251" w:author="Rajiv Bansal" w:date="2019-08-04T14:13:00Z">
              <w:r>
                <w:t> </w:t>
              </w:r>
            </w:ins>
          </w:p>
          <w:p w14:paraId="7F152F07" w14:textId="77777777" w:rsidR="00A32E89" w:rsidRDefault="00A32E89">
            <w:pPr>
              <w:rPr>
                <w:ins w:id="3252" w:author="Rajiv Bansal" w:date="2019-08-04T14:13:00Z"/>
              </w:rPr>
            </w:pPr>
            <w:ins w:id="3253" w:author="Rajiv Bansal" w:date="2019-08-04T14:13:00Z">
              <w:r>
                <w:rPr>
                  <w:rStyle w:val="HTMLCode"/>
                  <w:rFonts w:eastAsiaTheme="majorEastAsia"/>
                </w:rPr>
                <w:t>@Service</w:t>
              </w:r>
            </w:ins>
          </w:p>
          <w:p w14:paraId="6ABA0FC9" w14:textId="77777777" w:rsidR="00A32E89" w:rsidRDefault="00A32E89">
            <w:pPr>
              <w:rPr>
                <w:ins w:id="3254" w:author="Rajiv Bansal" w:date="2019-08-04T14:13:00Z"/>
              </w:rPr>
            </w:pPr>
            <w:ins w:id="3255"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256" w:author="Rajiv Bansal" w:date="2019-08-04T14:13:00Z"/>
              </w:rPr>
            </w:pPr>
            <w:ins w:id="3257" w:author="Rajiv Bansal" w:date="2019-08-04T14:13:00Z">
              <w:r>
                <w:t> </w:t>
              </w:r>
            </w:ins>
          </w:p>
          <w:p w14:paraId="355821DF" w14:textId="77777777" w:rsidR="00A32E89" w:rsidRDefault="00A32E89">
            <w:pPr>
              <w:rPr>
                <w:ins w:id="3258" w:author="Rajiv Bansal" w:date="2019-08-04T14:13:00Z"/>
              </w:rPr>
            </w:pPr>
            <w:ins w:id="3259"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260" w:author="Rajiv Bansal" w:date="2019-08-04T14:13:00Z"/>
              </w:rPr>
            </w:pPr>
            <w:ins w:id="3261"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262" w:author="Rajiv Bansal" w:date="2019-08-04T14:13:00Z"/>
              </w:rPr>
            </w:pPr>
            <w:ins w:id="3263" w:author="Rajiv Bansal" w:date="2019-08-04T14:13:00Z">
              <w:r>
                <w:rPr>
                  <w:rStyle w:val="HTMLCode"/>
                  <w:rFonts w:eastAsiaTheme="majorEastAsia"/>
                  <w:color w:val="FF0779"/>
                </w:rPr>
                <w:t>    </w:t>
              </w:r>
              <w:r>
                <w:t> </w:t>
              </w:r>
            </w:ins>
          </w:p>
          <w:p w14:paraId="1A867447" w14:textId="77777777" w:rsidR="00A32E89" w:rsidRDefault="00A32E89">
            <w:pPr>
              <w:rPr>
                <w:ins w:id="3264" w:author="Rajiv Bansal" w:date="2019-08-04T14:13:00Z"/>
              </w:rPr>
            </w:pPr>
            <w:ins w:id="3265"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266" w:author="Rajiv Bansal" w:date="2019-08-04T14:13:00Z"/>
              </w:rPr>
            </w:pPr>
            <w:ins w:id="326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268" w:author="Rajiv Bansal" w:date="2019-08-04T14:13:00Z"/>
              </w:rPr>
            </w:pPr>
            <w:ins w:id="3269" w:author="Rajiv Bansal" w:date="2019-08-04T14:13:00Z">
              <w:r>
                <w:t> </w:t>
              </w:r>
            </w:ins>
          </w:p>
          <w:p w14:paraId="23E99045" w14:textId="77777777" w:rsidR="00A32E89" w:rsidRDefault="00A32E89">
            <w:pPr>
              <w:rPr>
                <w:ins w:id="3270" w:author="Rajiv Bansal" w:date="2019-08-04T14:13:00Z"/>
              </w:rPr>
            </w:pPr>
            <w:ins w:id="3271"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272" w:author="Rajiv Bansal" w:date="2019-08-04T14:13:00Z"/>
              </w:rPr>
            </w:pPr>
            <w:ins w:id="3273" w:author="Rajiv Bansal" w:date="2019-08-04T14:13:00Z">
              <w:r>
                <w:t> </w:t>
              </w:r>
            </w:ins>
          </w:p>
          <w:p w14:paraId="71A281AA" w14:textId="77777777" w:rsidR="00A32E89" w:rsidRDefault="00A32E89">
            <w:pPr>
              <w:rPr>
                <w:ins w:id="3274" w:author="Rajiv Bansal" w:date="2019-08-04T14:13:00Z"/>
              </w:rPr>
            </w:pPr>
            <w:ins w:id="3275"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276" w:author="Rajiv Bansal" w:date="2019-08-04T14:13:00Z"/>
              </w:rPr>
            </w:pPr>
            <w:ins w:id="3277"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278" w:author="Rajiv Bansal" w:date="2019-08-04T14:13:00Z"/>
              </w:rPr>
            </w:pPr>
            <w:ins w:id="3279"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280" w:author="Rajiv Bansal" w:date="2019-08-04T14:13:00Z"/>
              </w:rPr>
            </w:pPr>
            <w:ins w:id="3281"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282" w:author="Rajiv Bansal" w:date="2019-08-04T14:13:00Z"/>
              </w:rPr>
            </w:pPr>
            <w:ins w:id="3283"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284" w:author="Rajiv Bansal" w:date="2019-08-04T14:13:00Z"/>
              </w:rPr>
            </w:pPr>
            <w:ins w:id="3285"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286" w:author="Rajiv Bansal" w:date="2019-08-04T14:13:00Z"/>
              </w:rPr>
            </w:pPr>
            <w:ins w:id="3287" w:author="Rajiv Bansal" w:date="2019-08-04T14:13:00Z">
              <w:r>
                <w:t> </w:t>
              </w:r>
            </w:ins>
          </w:p>
          <w:p w14:paraId="1A5A9FF9" w14:textId="77777777" w:rsidR="00A32E89" w:rsidRDefault="00A32E89">
            <w:pPr>
              <w:rPr>
                <w:ins w:id="3288" w:author="Rajiv Bansal" w:date="2019-08-04T14:13:00Z"/>
              </w:rPr>
            </w:pPr>
            <w:ins w:id="3289"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290" w:author="Rajiv Bansal" w:date="2019-08-04T14:13:00Z"/>
              </w:rPr>
            </w:pPr>
            <w:ins w:id="3291" w:author="Rajiv Bansal" w:date="2019-08-04T14:13:00Z">
              <w:r>
                <w:t> </w:t>
              </w:r>
            </w:ins>
          </w:p>
          <w:p w14:paraId="24379AE7" w14:textId="77777777" w:rsidR="00A32E89" w:rsidRDefault="00A32E89">
            <w:pPr>
              <w:rPr>
                <w:ins w:id="3292" w:author="Rajiv Bansal" w:date="2019-08-04T14:13:00Z"/>
              </w:rPr>
            </w:pPr>
            <w:ins w:id="32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294" w:author="Rajiv Bansal" w:date="2019-08-04T14:13:00Z"/>
              </w:rPr>
            </w:pPr>
            <w:ins w:id="3295"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296" w:author="Rajiv Bansal" w:date="2019-08-04T14:13:00Z"/>
              </w:rPr>
            </w:pPr>
            <w:ins w:id="3297"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298" w:author="Rajiv Bansal" w:date="2019-08-04T14:13:00Z"/>
              </w:rPr>
            </w:pPr>
            <w:ins w:id="3299" w:author="Rajiv Bansal" w:date="2019-08-04T14:13:00Z">
              <w:r>
                <w:rPr>
                  <w:rStyle w:val="HTMLCode"/>
                  <w:rFonts w:eastAsiaTheme="majorEastAsia"/>
                  <w:color w:val="FF0779"/>
                </w:rPr>
                <w:t>    </w:t>
              </w:r>
              <w:r>
                <w:t> </w:t>
              </w:r>
            </w:ins>
          </w:p>
          <w:p w14:paraId="2ABE49A5" w14:textId="77777777" w:rsidR="00A32E89" w:rsidRDefault="00A32E89">
            <w:pPr>
              <w:rPr>
                <w:ins w:id="3300" w:author="Rajiv Bansal" w:date="2019-08-04T14:13:00Z"/>
              </w:rPr>
            </w:pPr>
            <w:ins w:id="3301"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302" w:author="Rajiv Bansal" w:date="2019-08-04T14:13:00Z"/>
              </w:rPr>
            </w:pPr>
            <w:ins w:id="3303"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304" w:author="Rajiv Bansal" w:date="2019-08-04T14:13:00Z"/>
              </w:rPr>
            </w:pPr>
            <w:ins w:id="3305" w:author="Rajiv Bansal" w:date="2019-08-04T14:13:00Z">
              <w:r>
                <w:t> </w:t>
              </w:r>
            </w:ins>
          </w:p>
          <w:p w14:paraId="312970F9" w14:textId="77777777" w:rsidR="00A32E89" w:rsidRDefault="00A32E89">
            <w:pPr>
              <w:rPr>
                <w:ins w:id="3306" w:author="Rajiv Bansal" w:date="2019-08-04T14:13:00Z"/>
              </w:rPr>
            </w:pPr>
            <w:ins w:id="3307"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308" w:author="Rajiv Bansal" w:date="2019-08-04T14:13:00Z"/>
              </w:rPr>
            </w:pPr>
            <w:ins w:id="3309" w:author="Rajiv Bansal" w:date="2019-08-04T14:13:00Z">
              <w:r>
                <w:t> </w:t>
              </w:r>
            </w:ins>
          </w:p>
          <w:p w14:paraId="2C3FCFE4" w14:textId="77777777" w:rsidR="00A32E89" w:rsidRDefault="00A32E89">
            <w:pPr>
              <w:rPr>
                <w:ins w:id="3310" w:author="Rajiv Bansal" w:date="2019-08-04T14:13:00Z"/>
              </w:rPr>
            </w:pPr>
            <w:ins w:id="3311"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312" w:author="Rajiv Bansal" w:date="2019-08-04T14:13:00Z"/>
              </w:rPr>
            </w:pPr>
            <w:ins w:id="3313"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314" w:author="Rajiv Bansal" w:date="2019-08-04T14:13:00Z"/>
              </w:rPr>
            </w:pPr>
            <w:ins w:id="3315"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316" w:author="Rajiv Bansal" w:date="2019-08-04T14:13:00Z"/>
              </w:rPr>
            </w:pPr>
            <w:ins w:id="3317" w:author="Rajiv Bansal" w:date="2019-08-04T14:13:00Z">
              <w:r>
                <w:t> </w:t>
              </w:r>
            </w:ins>
          </w:p>
          <w:p w14:paraId="4822CCBE" w14:textId="77777777" w:rsidR="00A32E89" w:rsidRDefault="00A32E89">
            <w:pPr>
              <w:rPr>
                <w:ins w:id="3318" w:author="Rajiv Bansal" w:date="2019-08-04T14:13:00Z"/>
              </w:rPr>
            </w:pPr>
            <w:ins w:id="3319"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320" w:author="Rajiv Bansal" w:date="2019-08-04T14:13:00Z"/>
              </w:rPr>
            </w:pPr>
            <w:ins w:id="332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322" w:author="Rajiv Bansal" w:date="2019-08-04T14:13:00Z"/>
              </w:rPr>
            </w:pPr>
            <w:ins w:id="332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324" w:author="Rajiv Bansal" w:date="2019-08-04T14:13:00Z"/>
              </w:rPr>
            </w:pPr>
            <w:ins w:id="3325"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326" w:author="Rajiv Bansal" w:date="2019-08-04T14:13:00Z"/>
              </w:rPr>
            </w:pPr>
            <w:ins w:id="3327" w:author="Rajiv Bansal" w:date="2019-08-04T14:13:00Z">
              <w:r>
                <w:rPr>
                  <w:rStyle w:val="HTMLCode"/>
                  <w:rFonts w:eastAsiaTheme="majorEastAsia"/>
                </w:rPr>
                <w:t>}</w:t>
              </w:r>
            </w:ins>
          </w:p>
        </w:tc>
      </w:tr>
    </w:tbl>
    <w:p w14:paraId="0FA69D47" w14:textId="77777777" w:rsidR="00A32E89" w:rsidRDefault="00A32E89">
      <w:pPr>
        <w:pStyle w:val="Heading7"/>
        <w:rPr>
          <w:ins w:id="3328" w:author="Rajiv Bansal" w:date="2019-08-04T14:13:00Z"/>
          <w:rFonts w:ascii="Segoe UI" w:hAnsi="Segoe UI" w:cs="Segoe UI"/>
          <w:color w:val="000000"/>
          <w:sz w:val="29"/>
          <w:szCs w:val="29"/>
        </w:rPr>
        <w:pPrChange w:id="3329" w:author="Rajiv Bansal" w:date="2019-08-04T14:14:00Z">
          <w:pPr>
            <w:pStyle w:val="Heading4"/>
            <w:shd w:val="clear" w:color="auto" w:fill="FFFFFF"/>
            <w:spacing w:before="360" w:after="240"/>
          </w:pPr>
        </w:pPrChange>
      </w:pPr>
      <w:ins w:id="3330"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331" w:author="Rajiv Bansal" w:date="2019-08-04T14:13:00Z"/>
          <w:rFonts w:ascii="Segoe UI" w:hAnsi="Segoe UI" w:cs="Segoe UI"/>
          <w:color w:val="000000"/>
        </w:rPr>
      </w:pPr>
      <w:ins w:id="3332"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333" w:author="Rajiv Bansal" w:date="2019-08-04T14:13:00Z"/>
          <w:rFonts w:ascii="Segoe UI" w:hAnsi="Segoe UI" w:cs="Segoe UI"/>
          <w:color w:val="000000"/>
        </w:rPr>
      </w:pPr>
      <w:ins w:id="3334"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335" w:author="Rajiv Bansal" w:date="2019-08-04T14:13:00Z"/>
          <w:rFonts w:ascii="Times New Roman" w:hAnsi="Times New Roman" w:cs="Times New Roman"/>
        </w:rPr>
      </w:pPr>
      <w:ins w:id="3336"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337" w:author="Rajiv Bansal" w:date="2019-08-04T14:13:00Z"/>
          <w:rFonts w:ascii="Segoe UI" w:hAnsi="Segoe UI" w:cs="Segoe UI"/>
          <w:color w:val="000000"/>
        </w:rPr>
        <w:pPrChange w:id="3338" w:author="Rajiv Bansal" w:date="2019-08-04T14:14:00Z">
          <w:pPr>
            <w:pStyle w:val="Heading2"/>
            <w:pBdr>
              <w:bottom w:val="single" w:sz="6" w:space="4" w:color="EAECEF"/>
            </w:pBdr>
            <w:shd w:val="clear" w:color="auto" w:fill="FFFFFF"/>
            <w:spacing w:before="450" w:after="240"/>
          </w:pPr>
        </w:pPrChange>
      </w:pPr>
      <w:ins w:id="3339"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340" w:author="Rajiv Bansal" w:date="2019-08-04T14:13:00Z"/>
          <w:rFonts w:ascii="Segoe UI" w:hAnsi="Segoe UI" w:cs="Segoe UI"/>
          <w:color w:val="000000"/>
        </w:rPr>
      </w:pPr>
      <w:ins w:id="3341"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342" w:author="Rajiv Bansal" w:date="2019-08-04T14:13:00Z"/>
          <w:rFonts w:ascii="Segoe UI" w:hAnsi="Segoe UI" w:cs="Segoe UI"/>
          <w:color w:val="000000"/>
        </w:rPr>
      </w:pPr>
      <w:ins w:id="3343"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344" w:author="Rajiv Bansal" w:date="2019-08-04T14:13:00Z"/>
          <w:rFonts w:ascii="Times New Roman" w:hAnsi="Times New Roman" w:cs="Times New Roman"/>
        </w:rPr>
      </w:pPr>
      <w:ins w:id="3345"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346" w:author="Rajiv Bansal" w:date="2019-08-04T14:13:00Z"/>
          <w:rFonts w:ascii="Segoe UI" w:hAnsi="Segoe UI" w:cs="Segoe UI"/>
          <w:color w:val="000000"/>
        </w:rPr>
      </w:pPr>
      <w:ins w:id="3347"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348" w:author="Rajiv Bansal" w:date="2019-08-04T14:13:00Z"/>
          <w:rFonts w:ascii="Segoe UI" w:hAnsi="Segoe UI" w:cs="Segoe UI"/>
          <w:color w:val="000000"/>
        </w:rPr>
      </w:pPr>
      <w:ins w:id="3349"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350" w:author="Rajiv Bansal" w:date="2019-08-04T14:13:00Z"/>
          <w:rFonts w:ascii="Segoe UI" w:hAnsi="Segoe UI" w:cs="Segoe UI"/>
          <w:color w:val="000000"/>
        </w:rPr>
      </w:pPr>
      <w:ins w:id="3351"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352" w:author="Rajiv Bansal" w:date="2019-08-04T14:13:00Z"/>
          <w:rFonts w:ascii="Times New Roman" w:hAnsi="Times New Roman" w:cs="Times New Roman"/>
        </w:rPr>
      </w:pPr>
      <w:ins w:id="3353"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354" w:author="Rajiv Bansal" w:date="2019-08-04T14:13:00Z"/>
          <w:rFonts w:ascii="Segoe UI" w:hAnsi="Segoe UI" w:cs="Segoe UI"/>
          <w:color w:val="000000"/>
        </w:rPr>
      </w:pPr>
      <w:ins w:id="3355"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356" w:author="Rajiv Bansal" w:date="2019-08-04T14:13:00Z"/>
          <w:rFonts w:ascii="Segoe UI" w:hAnsi="Segoe UI" w:cs="Segoe UI"/>
          <w:color w:val="000000"/>
        </w:rPr>
        <w:pPrChange w:id="3357" w:author="Rajiv Bansal" w:date="2019-08-04T14:14:00Z">
          <w:pPr>
            <w:pStyle w:val="Heading2"/>
            <w:pBdr>
              <w:bottom w:val="single" w:sz="6" w:space="4" w:color="EAECEF"/>
            </w:pBdr>
            <w:shd w:val="clear" w:color="auto" w:fill="FFFFFF"/>
            <w:spacing w:before="450" w:after="240"/>
          </w:pPr>
        </w:pPrChange>
      </w:pPr>
      <w:ins w:id="3358"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359" w:author="Rajiv Bansal" w:date="2019-08-04T14:13:00Z"/>
          <w:rFonts w:ascii="Segoe UI" w:hAnsi="Segoe UI" w:cs="Segoe UI"/>
          <w:color w:val="000000"/>
        </w:rPr>
      </w:pPr>
      <w:ins w:id="3360"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361" w:author="Rajiv Bansal" w:date="2019-08-04T14:13:00Z"/>
          <w:rFonts w:ascii="Segoe UI" w:hAnsi="Segoe UI" w:cs="Segoe UI"/>
          <w:color w:val="000000"/>
        </w:rPr>
      </w:pPr>
      <w:ins w:id="3362"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363" w:author="Rajiv Bansal" w:date="2019-08-04T14:13:00Z"/>
          <w:rFonts w:ascii="Segoe UI" w:hAnsi="Segoe UI" w:cs="Segoe UI"/>
          <w:color w:val="000000"/>
        </w:rPr>
      </w:pPr>
      <w:ins w:id="3364"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365" w:author="Rajiv Bansal" w:date="2019-08-04T14:13:00Z"/>
          <w:rFonts w:ascii="Segoe UI" w:hAnsi="Segoe UI" w:cs="Segoe UI"/>
          <w:color w:val="000000"/>
        </w:rPr>
      </w:pPr>
      <w:ins w:id="3366"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367" w:author="Rajiv Bansal" w:date="2019-08-04T14:13:00Z"/>
          <w:rFonts w:ascii="Segoe UI" w:hAnsi="Segoe UI" w:cs="Segoe UI"/>
          <w:color w:val="000000"/>
        </w:rPr>
      </w:pPr>
      <w:ins w:id="3368"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369" w:author="Rajiv Bansal" w:date="2019-08-04T14:13:00Z"/>
          <w:rFonts w:ascii="Segoe UI" w:hAnsi="Segoe UI" w:cs="Segoe UI"/>
          <w:color w:val="000000"/>
        </w:rPr>
      </w:pPr>
      <w:ins w:id="3370"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371" w:author="Rajiv Bansal" w:date="2019-08-04T14:13:00Z"/>
          <w:rFonts w:ascii="Segoe UI" w:hAnsi="Segoe UI" w:cs="Segoe UI"/>
          <w:color w:val="000000"/>
        </w:rPr>
      </w:pPr>
      <w:ins w:id="3372"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373" w:author="Rajiv Bansal" w:date="2019-08-04T14:13:00Z"/>
          <w:rFonts w:ascii="Segoe UI" w:hAnsi="Segoe UI" w:cs="Segoe UI"/>
          <w:color w:val="000000"/>
        </w:rPr>
        <w:pPrChange w:id="3374" w:author="Rajiv Bansal" w:date="2019-08-04T14:14:00Z">
          <w:pPr>
            <w:pStyle w:val="Heading2"/>
            <w:pBdr>
              <w:bottom w:val="single" w:sz="6" w:space="4" w:color="EAECEF"/>
            </w:pBdr>
            <w:shd w:val="clear" w:color="auto" w:fill="FFFFFF"/>
            <w:spacing w:before="450" w:after="240"/>
          </w:pPr>
        </w:pPrChange>
      </w:pPr>
      <w:ins w:id="3375"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376" w:author="Rajiv Bansal" w:date="2019-08-04T14:13:00Z"/>
          <w:rFonts w:ascii="Segoe UI" w:hAnsi="Segoe UI" w:cs="Segoe UI"/>
          <w:color w:val="000000"/>
        </w:rPr>
      </w:pPr>
      <w:ins w:id="3377"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378" w:author="Rajiv Bansal" w:date="2019-08-04T14:06:00Z"/>
          <w:rFonts w:eastAsiaTheme="majorEastAsia" w:cstheme="majorBidi"/>
          <w:b/>
          <w:color w:val="2F5496" w:themeColor="accent1" w:themeShade="BF"/>
          <w:sz w:val="32"/>
          <w:szCs w:val="32"/>
        </w:rPr>
      </w:pPr>
      <w:ins w:id="3379" w:author="Rajiv Bansal" w:date="2019-08-04T14:06:00Z">
        <w:r>
          <w:rPr>
            <w:b/>
          </w:rPr>
          <w:br w:type="page"/>
        </w:r>
      </w:ins>
    </w:p>
    <w:p w14:paraId="138178A2" w14:textId="77777777" w:rsidR="00BC5527" w:rsidRPr="00981572" w:rsidRDefault="00BC5527" w:rsidP="00BC5527">
      <w:pPr>
        <w:pStyle w:val="Heading4"/>
        <w:rPr>
          <w:ins w:id="3380" w:author="Rajiv Bansal" w:date="2019-08-04T14:20:00Z"/>
          <w:rStyle w:val="Strong"/>
          <w:rFonts w:ascii="Georgia" w:hAnsi="Georgia" w:cs="Lucida Sans Unicode"/>
          <w:i w:val="0"/>
          <w:iCs w:val="0"/>
          <w:spacing w:val="-3"/>
        </w:rPr>
      </w:pPr>
      <w:ins w:id="3381"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382" w:author="Rajiv Bansal" w:date="2019-08-04T14:20:00Z"/>
          <w:rFonts w:eastAsia="Times New Roman" w:cs="Segoe UI"/>
          <w:color w:val="000000"/>
          <w:lang w:eastAsia="en-IN"/>
        </w:rPr>
      </w:pPr>
      <w:ins w:id="3383"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384" w:author="Rajiv Bansal" w:date="2019-08-04T14:20:00Z"/>
          <w:rFonts w:eastAsia="Times New Roman" w:cs="Segoe UI"/>
          <w:color w:val="000000"/>
          <w:lang w:eastAsia="en-IN"/>
        </w:rPr>
      </w:pPr>
      <w:ins w:id="3385"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6" w:author="Rajiv Bansal" w:date="2019-08-04T14:20:00Z"/>
          <w:rFonts w:eastAsia="Times New Roman" w:cs="Courier New"/>
          <w:color w:val="000000"/>
          <w:lang w:eastAsia="en-IN"/>
        </w:rPr>
      </w:pPr>
      <w:ins w:id="3387"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8"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9" w:author="Rajiv Bansal" w:date="2019-08-04T14:20:00Z"/>
          <w:rFonts w:eastAsia="Times New Roman" w:cs="Courier New"/>
          <w:color w:val="000000"/>
          <w:lang w:eastAsia="en-IN"/>
        </w:rPr>
      </w:pPr>
      <w:ins w:id="3390"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1" w:author="Rajiv Bansal" w:date="2019-08-04T14:20:00Z"/>
          <w:rFonts w:eastAsia="Times New Roman" w:cs="Courier New"/>
          <w:color w:val="000000"/>
          <w:lang w:eastAsia="en-IN"/>
        </w:rPr>
      </w:pPr>
      <w:ins w:id="3392"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3" w:author="Rajiv Bansal" w:date="2019-08-04T14:20:00Z"/>
          <w:rFonts w:eastAsia="Times New Roman" w:cs="Courier New"/>
          <w:color w:val="000000"/>
          <w:lang w:eastAsia="en-IN"/>
        </w:rPr>
      </w:pPr>
      <w:ins w:id="3394"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5" w:author="Rajiv Bansal" w:date="2019-08-04T14:20:00Z"/>
          <w:rFonts w:eastAsia="Times New Roman" w:cs="Courier New"/>
          <w:color w:val="000000"/>
          <w:lang w:eastAsia="en-IN"/>
        </w:rPr>
      </w:pPr>
      <w:ins w:id="3396"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7" w:author="Rajiv Bansal" w:date="2019-08-04T14:20:00Z"/>
          <w:rFonts w:eastAsia="Times New Roman" w:cs="Courier New"/>
          <w:color w:val="000000"/>
          <w:lang w:eastAsia="en-IN"/>
        </w:rPr>
      </w:pPr>
      <w:ins w:id="3398"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399" w:author="Rajiv Bansal" w:date="2019-08-04T14:20:00Z"/>
          <w:rFonts w:ascii="Georgia" w:eastAsia="Times New Roman" w:hAnsi="Georgia"/>
          <w:b/>
          <w:bCs/>
          <w:lang w:eastAsia="en-IN"/>
        </w:rPr>
      </w:pPr>
      <w:ins w:id="3400"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401" w:author="Rajiv Bansal" w:date="2019-08-04T14:20:00Z"/>
          <w:rFonts w:eastAsia="Times New Roman" w:cs="Segoe UI"/>
          <w:color w:val="000000"/>
          <w:lang w:eastAsia="en-IN"/>
        </w:rPr>
      </w:pPr>
      <w:ins w:id="3402"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403" w:author="Rajiv Bansal" w:date="2019-08-04T14:20:00Z"/>
          <w:rFonts w:eastAsia="Times New Roman" w:cs="Segoe UI"/>
          <w:color w:val="000000"/>
          <w:lang w:eastAsia="en-IN"/>
        </w:rPr>
      </w:pPr>
      <w:ins w:id="3404"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405" w:author="Rajiv Bansal" w:date="2019-08-04T14:20:00Z"/>
          <w:rFonts w:eastAsia="Times New Roman" w:cs="Segoe UI"/>
          <w:color w:val="000000"/>
          <w:lang w:eastAsia="en-IN"/>
        </w:rPr>
      </w:pPr>
      <w:ins w:id="3406"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7" w:author="Rajiv Bansal" w:date="2019-08-04T14:20:00Z"/>
          <w:rFonts w:eastAsia="Times New Roman" w:cs="Segoe UI"/>
          <w:color w:val="000000"/>
          <w:lang w:eastAsia="en-IN"/>
        </w:rPr>
      </w:pPr>
      <w:ins w:id="3408"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9" w:author="Rajiv Bansal" w:date="2019-08-04T14:20:00Z"/>
          <w:rFonts w:eastAsia="Times New Roman" w:cs="Segoe UI"/>
          <w:color w:val="000000"/>
          <w:lang w:eastAsia="en-IN"/>
        </w:rPr>
      </w:pPr>
      <w:ins w:id="3410"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411" w:author="Rajiv Bansal" w:date="2019-08-04T14:20:00Z"/>
          <w:rFonts w:eastAsia="Times New Roman" w:cs="Segoe UI"/>
          <w:color w:val="000000"/>
          <w:lang w:eastAsia="en-IN"/>
        </w:rPr>
      </w:pPr>
      <w:ins w:id="3412"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413" w:author="Rajiv Bansal" w:date="2019-08-04T14:20:00Z"/>
          <w:rFonts w:eastAsia="Times New Roman" w:cs="Segoe UI"/>
          <w:color w:val="000000"/>
          <w:lang w:eastAsia="en-IN"/>
        </w:rPr>
      </w:pPr>
      <w:ins w:id="3414"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415" w:author="Rajiv Bansal" w:date="2019-08-04T14:20:00Z"/>
          <w:rFonts w:ascii="Georgia" w:eastAsia="Times New Roman" w:hAnsi="Georgia"/>
          <w:lang w:eastAsia="en-IN"/>
        </w:rPr>
      </w:pPr>
      <w:ins w:id="3416"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417" w:author="Rajiv Bansal" w:date="2019-08-04T14:20:00Z"/>
          <w:rFonts w:eastAsia="Times New Roman" w:cs="Segoe UI"/>
          <w:color w:val="000000"/>
          <w:lang w:eastAsia="en-IN"/>
        </w:rPr>
      </w:pPr>
      <w:ins w:id="3418"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419"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420" w:author="Rajiv Bansal" w:date="2019-08-04T14:20:00Z"/>
                <w:rFonts w:eastAsia="Times New Roman" w:cs="Times New Roman"/>
                <w:lang w:eastAsia="en-IN"/>
              </w:rPr>
            </w:pPr>
            <w:ins w:id="3421"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422" w:author="Rajiv Bansal" w:date="2019-08-04T14:20:00Z"/>
          <w:rFonts w:eastAsia="Times New Roman" w:cs="Segoe UI"/>
          <w:color w:val="000000"/>
          <w:lang w:eastAsia="en-IN"/>
        </w:rPr>
      </w:pPr>
      <w:ins w:id="3423"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424" w:author="Rajiv Bansal" w:date="2019-08-04T14:20:00Z"/>
          <w:rFonts w:eastAsia="Times New Roman" w:cs="Segoe UI"/>
          <w:color w:val="000000"/>
          <w:lang w:eastAsia="en-IN"/>
        </w:rPr>
      </w:pPr>
      <w:ins w:id="3425"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426" w:author="Rajiv Bansal" w:date="2019-08-04T14:20:00Z"/>
          <w:rFonts w:eastAsia="Times New Roman" w:cs="Segoe UI"/>
          <w:color w:val="000000"/>
          <w:lang w:eastAsia="en-IN"/>
        </w:rPr>
      </w:pPr>
      <w:ins w:id="3427"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428"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429" w:author="Rajiv Bansal" w:date="2019-08-04T14:20:00Z"/>
                <w:rFonts w:ascii="Times New Roman" w:eastAsia="Times New Roman" w:hAnsi="Times New Roman" w:cs="Times New Roman"/>
                <w:lang w:eastAsia="en-IN"/>
              </w:rPr>
            </w:pPr>
            <w:ins w:id="3430"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431" w:author="Rajiv Bansal" w:date="2019-08-04T14:20:00Z"/>
                <w:rFonts w:ascii="Times New Roman" w:eastAsia="Times New Roman" w:hAnsi="Times New Roman" w:cs="Times New Roman"/>
                <w:lang w:eastAsia="en-IN"/>
              </w:rPr>
            </w:pPr>
            <w:ins w:id="343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433" w:author="Rajiv Bansal" w:date="2019-08-04T14:20:00Z"/>
                <w:rFonts w:ascii="Times New Roman" w:eastAsia="Times New Roman" w:hAnsi="Times New Roman" w:cs="Times New Roman"/>
                <w:lang w:eastAsia="en-IN"/>
              </w:rPr>
            </w:pPr>
            <w:ins w:id="343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435" w:author="Rajiv Bansal" w:date="2019-08-04T14:20:00Z"/>
                <w:rFonts w:ascii="Times New Roman" w:eastAsia="Times New Roman" w:hAnsi="Times New Roman" w:cs="Times New Roman"/>
                <w:lang w:eastAsia="en-IN"/>
              </w:rPr>
            </w:pPr>
            <w:ins w:id="3436"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437" w:author="Rajiv Bansal" w:date="2019-08-04T14:20:00Z"/>
          <w:rFonts w:ascii="Georgia" w:eastAsia="Times New Roman" w:hAnsi="Georgia"/>
          <w:b/>
          <w:bCs/>
          <w:lang w:eastAsia="en-IN"/>
        </w:rPr>
      </w:pPr>
      <w:ins w:id="3438"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439" w:author="Rajiv Bansal" w:date="2019-08-04T14:20:00Z"/>
          <w:rFonts w:eastAsia="Times New Roman" w:cs="Segoe UI"/>
          <w:color w:val="000000"/>
          <w:lang w:eastAsia="en-IN"/>
        </w:rPr>
      </w:pPr>
      <w:ins w:id="3440"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1" w:author="Rajiv Bansal" w:date="2019-08-04T14:20:00Z"/>
          <w:rFonts w:eastAsia="Times New Roman" w:cs="Segoe UI"/>
          <w:color w:val="000000"/>
          <w:lang w:eastAsia="en-IN"/>
        </w:rPr>
      </w:pPr>
      <w:ins w:id="3442"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3" w:author="Rajiv Bansal" w:date="2019-08-04T14:20:00Z"/>
          <w:rFonts w:eastAsia="Times New Roman" w:cs="Segoe UI"/>
          <w:color w:val="000000"/>
          <w:lang w:eastAsia="en-IN"/>
        </w:rPr>
      </w:pPr>
      <w:ins w:id="3444"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5" w:author="Rajiv Bansal" w:date="2019-08-04T14:20:00Z"/>
          <w:rFonts w:eastAsia="Times New Roman" w:cs="Segoe UI"/>
          <w:color w:val="000000"/>
          <w:lang w:eastAsia="en-IN"/>
        </w:rPr>
      </w:pPr>
      <w:ins w:id="3446"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7" w:author="Rajiv Bansal" w:date="2019-08-04T14:20:00Z"/>
          <w:rFonts w:eastAsia="Times New Roman" w:cs="Segoe UI"/>
          <w:color w:val="000000"/>
          <w:lang w:eastAsia="en-IN"/>
        </w:rPr>
      </w:pPr>
      <w:ins w:id="3448"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449" w:author="Rajiv Bansal" w:date="2019-08-04T14:20:00Z"/>
          <w:rFonts w:ascii="Georgia" w:hAnsi="Georgia"/>
          <w:spacing w:val="-1"/>
          <w:sz w:val="32"/>
          <w:szCs w:val="32"/>
        </w:rPr>
      </w:pPr>
      <w:ins w:id="3450"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451" w:author="Rajiv Bansal" w:date="2019-08-04T14:20:00Z"/>
          <w:rFonts w:ascii="Georgia" w:hAnsi="Georgia"/>
          <w:spacing w:val="-1"/>
          <w:sz w:val="32"/>
          <w:szCs w:val="32"/>
        </w:rPr>
      </w:pPr>
      <w:ins w:id="3452"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453" w:author="Rajiv Bansal" w:date="2019-08-04T14:20:00Z"/>
        </w:rPr>
      </w:pPr>
      <w:ins w:id="3454"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455" w:author="Rajiv Bansal" w:date="2019-08-04T14:20:00Z"/>
          <w:rFonts w:ascii="Georgia" w:hAnsi="Georgia"/>
          <w:spacing w:val="-1"/>
          <w:sz w:val="32"/>
          <w:szCs w:val="32"/>
        </w:rPr>
      </w:pPr>
      <w:ins w:id="3456"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457" w:author="Rajiv Bansal" w:date="2019-08-04T14:20:00Z"/>
          <w:rFonts w:ascii="Georgia" w:hAnsi="Georgia"/>
          <w:spacing w:val="-1"/>
          <w:sz w:val="32"/>
          <w:szCs w:val="32"/>
        </w:rPr>
      </w:pPr>
      <w:ins w:id="3458"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459" w:author="Rajiv Bansal" w:date="2019-08-04T14:20:00Z"/>
          <w:rFonts w:ascii="Georgia" w:hAnsi="Georgia"/>
          <w:spacing w:val="-1"/>
          <w:sz w:val="32"/>
          <w:szCs w:val="32"/>
        </w:rPr>
      </w:pPr>
      <w:ins w:id="3460"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461"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462" w:author="Rajiv Bansal" w:date="2019-08-04T14:20:00Z"/>
          <w:rFonts w:eastAsia="Times New Roman" w:cs="Segoe UI"/>
          <w:color w:val="000000"/>
          <w:lang w:eastAsia="en-IN"/>
        </w:rPr>
      </w:pPr>
      <w:ins w:id="3463"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464"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465" w:author="Rajiv Bansal" w:date="2019-08-04T14:20:00Z"/>
                <w:rFonts w:eastAsia="Times New Roman" w:cs="Times New Roman"/>
                <w:lang w:eastAsia="en-IN"/>
              </w:rPr>
            </w:pPr>
            <w:ins w:id="3466"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467" w:author="Rajiv Bansal" w:date="2019-08-04T14:20:00Z"/>
                <w:rFonts w:eastAsia="Times New Roman" w:cs="Times New Roman"/>
                <w:lang w:eastAsia="en-IN"/>
              </w:rPr>
            </w:pPr>
            <w:ins w:id="3468"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469" w:author="Rajiv Bansal" w:date="2019-08-04T14:20:00Z"/>
                <w:rFonts w:eastAsia="Times New Roman" w:cs="Times New Roman"/>
                <w:lang w:eastAsia="en-IN"/>
              </w:rPr>
            </w:pPr>
            <w:ins w:id="347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471" w:author="Rajiv Bansal" w:date="2019-08-04T14:20:00Z"/>
                <w:rFonts w:eastAsia="Times New Roman" w:cs="Times New Roman"/>
                <w:lang w:eastAsia="en-IN"/>
              </w:rPr>
            </w:pPr>
            <w:ins w:id="3472"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473" w:author="Rajiv Bansal" w:date="2019-08-04T14:20:00Z"/>
          <w:rFonts w:eastAsia="Times New Roman" w:cs="Segoe UI"/>
          <w:color w:val="000000"/>
          <w:lang w:eastAsia="en-IN"/>
        </w:rPr>
      </w:pPr>
      <w:ins w:id="3474"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475" w:author="Rajiv Bansal" w:date="2019-08-04T14:20:00Z"/>
          <w:rFonts w:ascii="Georgia" w:eastAsia="Times New Roman" w:hAnsi="Georgia"/>
          <w:b/>
          <w:bCs/>
          <w:lang w:eastAsia="en-IN"/>
        </w:rPr>
      </w:pPr>
      <w:ins w:id="3476"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477" w:author="Rajiv Bansal" w:date="2019-08-04T14:20:00Z"/>
          <w:rFonts w:eastAsia="Times New Roman" w:cs="Segoe UI"/>
          <w:color w:val="000000"/>
          <w:lang w:eastAsia="en-IN"/>
        </w:rPr>
      </w:pPr>
      <w:ins w:id="3478"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479" w:author="Rajiv Bansal" w:date="2019-08-04T14:20:00Z"/>
          <w:rFonts w:eastAsia="Times New Roman" w:cs="Segoe UI"/>
          <w:color w:val="000000"/>
          <w:lang w:eastAsia="en-IN"/>
        </w:rPr>
      </w:pPr>
      <w:ins w:id="3480"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481" w:author="Rajiv Bansal" w:date="2019-08-04T14:20:00Z"/>
          <w:rFonts w:ascii="Times New Roman" w:eastAsia="Times New Roman" w:hAnsi="Times New Roman" w:cs="Times New Roman"/>
          <w:lang w:eastAsia="en-IN"/>
        </w:rPr>
      </w:pPr>
      <w:ins w:id="3482"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483" w:author="Rajiv Bansal" w:date="2019-08-04T14:20:00Z"/>
          <w:rFonts w:ascii="Georgia" w:eastAsia="Times New Roman" w:hAnsi="Georgia"/>
          <w:lang w:eastAsia="en-IN"/>
        </w:rPr>
      </w:pPr>
      <w:ins w:id="3484"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485" w:author="Rajiv Bansal" w:date="2019-08-04T14:20:00Z"/>
          <w:rFonts w:eastAsia="Times New Roman" w:cs="Segoe UI"/>
          <w:color w:val="000000"/>
          <w:lang w:eastAsia="en-IN"/>
        </w:rPr>
      </w:pPr>
      <w:ins w:id="3486"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487" w:author="Rajiv Bansal" w:date="2019-08-04T14:20:00Z"/>
          <w:rFonts w:eastAsia="Times New Roman" w:cs="Segoe UI"/>
          <w:color w:val="000000"/>
          <w:lang w:eastAsia="en-IN"/>
        </w:rPr>
      </w:pPr>
      <w:ins w:id="3488"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489" w:author="Rajiv Bansal" w:date="2019-08-04T14:20:00Z"/>
          <w:rFonts w:eastAsia="Times New Roman" w:cs="Segoe UI"/>
          <w:color w:val="000000"/>
          <w:lang w:eastAsia="en-IN"/>
        </w:rPr>
      </w:pPr>
      <w:ins w:id="3490"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491"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492" w:author="Rajiv Bansal" w:date="2019-08-04T14:20:00Z"/>
                <w:rFonts w:ascii="Times New Roman" w:eastAsia="Times New Roman" w:hAnsi="Times New Roman" w:cs="Times New Roman"/>
                <w:lang w:eastAsia="en-IN"/>
              </w:rPr>
            </w:pPr>
            <w:ins w:id="3493"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494" w:author="Rajiv Bansal" w:date="2019-08-04T14:20:00Z"/>
                <w:rFonts w:ascii="Times New Roman" w:eastAsia="Times New Roman" w:hAnsi="Times New Roman" w:cs="Times New Roman"/>
                <w:lang w:eastAsia="en-IN"/>
              </w:rPr>
            </w:pPr>
            <w:ins w:id="3495"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496" w:author="Rajiv Bansal" w:date="2019-08-04T14:20:00Z"/>
                <w:rFonts w:ascii="Times New Roman" w:eastAsia="Times New Roman" w:hAnsi="Times New Roman" w:cs="Times New Roman"/>
                <w:lang w:eastAsia="en-IN"/>
              </w:rPr>
            </w:pPr>
            <w:ins w:id="34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498" w:author="Rajiv Bansal" w:date="2019-08-04T14:20:00Z"/>
                <w:rFonts w:ascii="Times New Roman" w:eastAsia="Times New Roman" w:hAnsi="Times New Roman" w:cs="Times New Roman"/>
                <w:lang w:eastAsia="en-IN"/>
              </w:rPr>
            </w:pPr>
            <w:ins w:id="34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500" w:author="Rajiv Bansal" w:date="2019-08-04T14:20:00Z"/>
                <w:rFonts w:ascii="Times New Roman" w:eastAsia="Times New Roman" w:hAnsi="Times New Roman" w:cs="Times New Roman"/>
                <w:lang w:eastAsia="en-IN"/>
              </w:rPr>
            </w:pPr>
            <w:ins w:id="35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502" w:author="Rajiv Bansal" w:date="2019-08-04T14:20:00Z"/>
                <w:rFonts w:ascii="Times New Roman" w:eastAsia="Times New Roman" w:hAnsi="Times New Roman" w:cs="Times New Roman"/>
                <w:lang w:eastAsia="en-IN"/>
              </w:rPr>
            </w:pPr>
            <w:ins w:id="35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504" w:author="Rajiv Bansal" w:date="2019-08-04T14:20:00Z"/>
                <w:rFonts w:ascii="Times New Roman" w:eastAsia="Times New Roman" w:hAnsi="Times New Roman" w:cs="Times New Roman"/>
                <w:lang w:eastAsia="en-IN"/>
              </w:rPr>
            </w:pPr>
            <w:ins w:id="35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506" w:author="Rajiv Bansal" w:date="2019-08-04T14:20:00Z"/>
                <w:rFonts w:ascii="Times New Roman" w:eastAsia="Times New Roman" w:hAnsi="Times New Roman" w:cs="Times New Roman"/>
                <w:lang w:eastAsia="en-IN"/>
              </w:rPr>
            </w:pPr>
            <w:ins w:id="35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508" w:author="Rajiv Bansal" w:date="2019-08-04T14:20:00Z"/>
                <w:rFonts w:ascii="Times New Roman" w:eastAsia="Times New Roman" w:hAnsi="Times New Roman" w:cs="Times New Roman"/>
                <w:lang w:eastAsia="en-IN"/>
              </w:rPr>
            </w:pPr>
            <w:ins w:id="350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510" w:author="Rajiv Bansal" w:date="2019-08-04T14:20:00Z"/>
                <w:rFonts w:ascii="Times New Roman" w:eastAsia="Times New Roman" w:hAnsi="Times New Roman" w:cs="Times New Roman"/>
                <w:lang w:eastAsia="en-IN"/>
              </w:rPr>
            </w:pPr>
            <w:ins w:id="351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512" w:author="Rajiv Bansal" w:date="2019-08-04T14:20:00Z"/>
                <w:rFonts w:ascii="Times New Roman" w:eastAsia="Times New Roman" w:hAnsi="Times New Roman" w:cs="Times New Roman"/>
                <w:lang w:eastAsia="en-IN"/>
              </w:rPr>
            </w:pPr>
            <w:ins w:id="351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514" w:author="Rajiv Bansal" w:date="2019-08-04T14:20:00Z"/>
                <w:rFonts w:ascii="Times New Roman" w:eastAsia="Times New Roman" w:hAnsi="Times New Roman" w:cs="Times New Roman"/>
                <w:lang w:eastAsia="en-IN"/>
              </w:rPr>
            </w:pPr>
            <w:ins w:id="351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516" w:author="Rajiv Bansal" w:date="2019-08-04T14:20:00Z"/>
                <w:rFonts w:ascii="Times New Roman" w:eastAsia="Times New Roman" w:hAnsi="Times New Roman" w:cs="Times New Roman"/>
                <w:lang w:eastAsia="en-IN"/>
              </w:rPr>
            </w:pPr>
            <w:ins w:id="351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518" w:author="Rajiv Bansal" w:date="2019-08-04T14:20:00Z"/>
                <w:rFonts w:ascii="Times New Roman" w:eastAsia="Times New Roman" w:hAnsi="Times New Roman" w:cs="Times New Roman"/>
                <w:lang w:eastAsia="en-IN"/>
              </w:rPr>
            </w:pPr>
            <w:ins w:id="3519"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520" w:author="Rajiv Bansal" w:date="2019-08-04T14:20:00Z"/>
                <w:rFonts w:ascii="Times New Roman" w:eastAsia="Times New Roman" w:hAnsi="Times New Roman" w:cs="Times New Roman"/>
                <w:lang w:eastAsia="en-IN"/>
              </w:rPr>
            </w:pPr>
            <w:ins w:id="3521"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522" w:author="Rajiv Bansal" w:date="2019-08-04T14:20:00Z"/>
                <w:rFonts w:ascii="Times New Roman" w:eastAsia="Times New Roman" w:hAnsi="Times New Roman" w:cs="Times New Roman"/>
                <w:lang w:eastAsia="en-IN"/>
              </w:rPr>
            </w:pPr>
            <w:ins w:id="3523"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524" w:author="Rajiv Bansal" w:date="2019-08-04T14:20:00Z"/>
                <w:rFonts w:ascii="Times New Roman" w:eastAsia="Times New Roman" w:hAnsi="Times New Roman" w:cs="Times New Roman"/>
                <w:lang w:eastAsia="en-IN"/>
              </w:rPr>
            </w:pPr>
            <w:ins w:id="3525"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526" w:author="Rajiv Bansal" w:date="2019-08-04T14:20:00Z"/>
                <w:rFonts w:ascii="Times New Roman" w:eastAsia="Times New Roman" w:hAnsi="Times New Roman" w:cs="Times New Roman"/>
                <w:lang w:eastAsia="en-IN"/>
              </w:rPr>
            </w:pPr>
            <w:ins w:id="35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528" w:author="Rajiv Bansal" w:date="2019-08-04T14:20:00Z"/>
                <w:rFonts w:ascii="Times New Roman" w:eastAsia="Times New Roman" w:hAnsi="Times New Roman" w:cs="Times New Roman"/>
                <w:lang w:eastAsia="en-IN"/>
              </w:rPr>
            </w:pPr>
            <w:ins w:id="352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530" w:author="Rajiv Bansal" w:date="2019-08-04T14:20:00Z"/>
                <w:rFonts w:ascii="Times New Roman" w:eastAsia="Times New Roman" w:hAnsi="Times New Roman" w:cs="Times New Roman"/>
                <w:lang w:eastAsia="en-IN"/>
              </w:rPr>
            </w:pPr>
            <w:ins w:id="35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532" w:author="Rajiv Bansal" w:date="2019-08-04T14:20:00Z"/>
                <w:rFonts w:ascii="Times New Roman" w:eastAsia="Times New Roman" w:hAnsi="Times New Roman" w:cs="Times New Roman"/>
                <w:lang w:eastAsia="en-IN"/>
              </w:rPr>
            </w:pPr>
            <w:ins w:id="3533"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534" w:author="Rajiv Bansal" w:date="2019-08-04T14:20:00Z"/>
                <w:rFonts w:ascii="Times New Roman" w:eastAsia="Times New Roman" w:hAnsi="Times New Roman" w:cs="Times New Roman"/>
                <w:lang w:eastAsia="en-IN"/>
              </w:rPr>
            </w:pPr>
            <w:ins w:id="3535"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536" w:author="Rajiv Bansal" w:date="2019-08-04T14:20:00Z"/>
                <w:rFonts w:ascii="Times New Roman" w:eastAsia="Times New Roman" w:hAnsi="Times New Roman" w:cs="Times New Roman"/>
                <w:lang w:eastAsia="en-IN"/>
              </w:rPr>
            </w:pPr>
            <w:ins w:id="3537"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538" w:author="Rajiv Bansal" w:date="2019-08-04T14:20:00Z"/>
                <w:rFonts w:ascii="Times New Roman" w:eastAsia="Times New Roman" w:hAnsi="Times New Roman" w:cs="Times New Roman"/>
                <w:lang w:eastAsia="en-IN"/>
              </w:rPr>
            </w:pPr>
            <w:ins w:id="3539"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540" w:author="Rajiv Bansal" w:date="2019-08-04T14:20:00Z"/>
                <w:rFonts w:ascii="Times New Roman" w:eastAsia="Times New Roman" w:hAnsi="Times New Roman" w:cs="Times New Roman"/>
                <w:lang w:eastAsia="en-IN"/>
              </w:rPr>
            </w:pPr>
            <w:ins w:id="354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542" w:author="Rajiv Bansal" w:date="2019-08-04T14:20:00Z"/>
                <w:rFonts w:ascii="Times New Roman" w:eastAsia="Times New Roman" w:hAnsi="Times New Roman" w:cs="Times New Roman"/>
                <w:lang w:eastAsia="en-IN"/>
              </w:rPr>
            </w:pPr>
            <w:ins w:id="35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544" w:author="Rajiv Bansal" w:date="2019-08-04T14:20:00Z"/>
                <w:rFonts w:ascii="Times New Roman" w:eastAsia="Times New Roman" w:hAnsi="Times New Roman" w:cs="Times New Roman"/>
                <w:lang w:eastAsia="en-IN"/>
              </w:rPr>
            </w:pPr>
            <w:ins w:id="35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546" w:author="Rajiv Bansal" w:date="2019-08-04T14:20:00Z"/>
                <w:rFonts w:ascii="Times New Roman" w:eastAsia="Times New Roman" w:hAnsi="Times New Roman" w:cs="Times New Roman"/>
                <w:lang w:eastAsia="en-IN"/>
              </w:rPr>
            </w:pPr>
            <w:ins w:id="3547"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548" w:author="Rajiv Bansal" w:date="2019-08-04T14:20:00Z"/>
                <w:rFonts w:ascii="Times New Roman" w:eastAsia="Times New Roman" w:hAnsi="Times New Roman" w:cs="Times New Roman"/>
                <w:lang w:eastAsia="en-IN"/>
              </w:rPr>
            </w:pPr>
            <w:ins w:id="354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550" w:author="Rajiv Bansal" w:date="2019-08-04T14:20:00Z"/>
                <w:rFonts w:ascii="Times New Roman" w:eastAsia="Times New Roman" w:hAnsi="Times New Roman" w:cs="Times New Roman"/>
                <w:lang w:eastAsia="en-IN"/>
              </w:rPr>
            </w:pPr>
            <w:ins w:id="35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552" w:author="Rajiv Bansal" w:date="2019-08-04T14:20:00Z"/>
                <w:rFonts w:ascii="Times New Roman" w:eastAsia="Times New Roman" w:hAnsi="Times New Roman" w:cs="Times New Roman"/>
                <w:lang w:eastAsia="en-IN"/>
              </w:rPr>
            </w:pPr>
            <w:ins w:id="3553"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554" w:author="Rajiv Bansal" w:date="2019-08-04T14:20:00Z"/>
                <w:rFonts w:ascii="Times New Roman" w:eastAsia="Times New Roman" w:hAnsi="Times New Roman" w:cs="Times New Roman"/>
                <w:lang w:eastAsia="en-IN"/>
              </w:rPr>
            </w:pPr>
            <w:ins w:id="35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556" w:author="Rajiv Bansal" w:date="2019-08-04T14:20:00Z"/>
                <w:rFonts w:ascii="Times New Roman" w:eastAsia="Times New Roman" w:hAnsi="Times New Roman" w:cs="Times New Roman"/>
                <w:lang w:eastAsia="en-IN"/>
              </w:rPr>
            </w:pPr>
            <w:ins w:id="3557"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558" w:author="Rajiv Bansal" w:date="2019-08-04T14:20:00Z"/>
                <w:rFonts w:ascii="Times New Roman" w:eastAsia="Times New Roman" w:hAnsi="Times New Roman" w:cs="Times New Roman"/>
                <w:lang w:eastAsia="en-IN"/>
              </w:rPr>
            </w:pPr>
            <w:ins w:id="35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560" w:author="Rajiv Bansal" w:date="2019-08-04T14:20:00Z"/>
                <w:rFonts w:ascii="Times New Roman" w:eastAsia="Times New Roman" w:hAnsi="Times New Roman" w:cs="Times New Roman"/>
                <w:lang w:eastAsia="en-IN"/>
              </w:rPr>
            </w:pPr>
            <w:ins w:id="35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562" w:author="Rajiv Bansal" w:date="2019-08-04T14:20:00Z"/>
                <w:rFonts w:ascii="Times New Roman" w:eastAsia="Times New Roman" w:hAnsi="Times New Roman" w:cs="Times New Roman"/>
                <w:lang w:eastAsia="en-IN"/>
              </w:rPr>
            </w:pPr>
            <w:ins w:id="356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564" w:author="Rajiv Bansal" w:date="2019-08-04T14:20:00Z"/>
                <w:rFonts w:ascii="Times New Roman" w:eastAsia="Times New Roman" w:hAnsi="Times New Roman" w:cs="Times New Roman"/>
                <w:lang w:eastAsia="en-IN"/>
              </w:rPr>
            </w:pPr>
            <w:ins w:id="35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566" w:author="Rajiv Bansal" w:date="2019-08-04T14:20:00Z"/>
                <w:rFonts w:ascii="Times New Roman" w:eastAsia="Times New Roman" w:hAnsi="Times New Roman" w:cs="Times New Roman"/>
                <w:lang w:eastAsia="en-IN"/>
              </w:rPr>
            </w:pPr>
            <w:ins w:id="3567"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568" w:author="Rajiv Bansal" w:date="2019-08-04T14:20:00Z"/>
                <w:rFonts w:ascii="Times New Roman" w:eastAsia="Times New Roman" w:hAnsi="Times New Roman" w:cs="Times New Roman"/>
                <w:lang w:eastAsia="en-IN"/>
              </w:rPr>
            </w:pPr>
            <w:ins w:id="35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570" w:author="Rajiv Bansal" w:date="2019-08-04T14:20:00Z"/>
                <w:rFonts w:ascii="Times New Roman" w:eastAsia="Times New Roman" w:hAnsi="Times New Roman" w:cs="Times New Roman"/>
                <w:lang w:eastAsia="en-IN"/>
              </w:rPr>
            </w:pPr>
            <w:ins w:id="357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572" w:author="Rajiv Bansal" w:date="2019-08-04T14:20:00Z"/>
                <w:rFonts w:ascii="Times New Roman" w:eastAsia="Times New Roman" w:hAnsi="Times New Roman" w:cs="Times New Roman"/>
                <w:lang w:eastAsia="en-IN"/>
              </w:rPr>
            </w:pPr>
            <w:ins w:id="357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574" w:author="Rajiv Bansal" w:date="2019-08-04T14:20:00Z"/>
                <w:rFonts w:ascii="Times New Roman" w:eastAsia="Times New Roman" w:hAnsi="Times New Roman" w:cs="Times New Roman"/>
                <w:lang w:eastAsia="en-IN"/>
              </w:rPr>
            </w:pPr>
            <w:ins w:id="357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576" w:author="Rajiv Bansal" w:date="2019-08-04T14:20:00Z"/>
                <w:rFonts w:ascii="Times New Roman" w:eastAsia="Times New Roman" w:hAnsi="Times New Roman" w:cs="Times New Roman"/>
                <w:lang w:eastAsia="en-IN"/>
              </w:rPr>
            </w:pPr>
            <w:ins w:id="357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578" w:author="Rajiv Bansal" w:date="2019-08-04T14:20:00Z"/>
                <w:rFonts w:ascii="Times New Roman" w:eastAsia="Times New Roman" w:hAnsi="Times New Roman" w:cs="Times New Roman"/>
                <w:lang w:eastAsia="en-IN"/>
              </w:rPr>
            </w:pPr>
            <w:ins w:id="35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580" w:author="Rajiv Bansal" w:date="2019-08-04T14:20:00Z"/>
                <w:rFonts w:ascii="Times New Roman" w:eastAsia="Times New Roman" w:hAnsi="Times New Roman" w:cs="Times New Roman"/>
                <w:lang w:eastAsia="en-IN"/>
              </w:rPr>
            </w:pPr>
            <w:ins w:id="358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582" w:author="Rajiv Bansal" w:date="2019-08-04T14:20:00Z"/>
                <w:rFonts w:ascii="Times New Roman" w:eastAsia="Times New Roman" w:hAnsi="Times New Roman" w:cs="Times New Roman"/>
                <w:lang w:eastAsia="en-IN"/>
              </w:rPr>
            </w:pPr>
            <w:ins w:id="358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584" w:author="Rajiv Bansal" w:date="2019-08-04T14:20:00Z"/>
                <w:rFonts w:ascii="Times New Roman" w:eastAsia="Times New Roman" w:hAnsi="Times New Roman" w:cs="Times New Roman"/>
                <w:lang w:eastAsia="en-IN"/>
              </w:rPr>
            </w:pPr>
            <w:ins w:id="358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586" w:author="Rajiv Bansal" w:date="2019-08-04T14:20:00Z"/>
                <w:rFonts w:ascii="Times New Roman" w:eastAsia="Times New Roman" w:hAnsi="Times New Roman" w:cs="Times New Roman"/>
                <w:lang w:eastAsia="en-IN"/>
              </w:rPr>
            </w:pPr>
            <w:ins w:id="358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588" w:author="Rajiv Bansal" w:date="2019-08-04T14:20:00Z"/>
                <w:rFonts w:ascii="Times New Roman" w:eastAsia="Times New Roman" w:hAnsi="Times New Roman" w:cs="Times New Roman"/>
                <w:lang w:eastAsia="en-IN"/>
              </w:rPr>
            </w:pPr>
            <w:ins w:id="358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590" w:author="Rajiv Bansal" w:date="2019-08-04T14:20:00Z"/>
                <w:rFonts w:ascii="Times New Roman" w:eastAsia="Times New Roman" w:hAnsi="Times New Roman" w:cs="Times New Roman"/>
                <w:lang w:eastAsia="en-IN"/>
              </w:rPr>
            </w:pPr>
            <w:ins w:id="3591"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592" w:author="Rajiv Bansal" w:date="2019-08-04T14:20:00Z"/>
          <w:rFonts w:ascii="Georgia" w:eastAsia="Times New Roman" w:hAnsi="Georgia"/>
          <w:lang w:eastAsia="en-IN"/>
        </w:rPr>
      </w:pPr>
      <w:ins w:id="3593"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594" w:author="Rajiv Bansal" w:date="2019-08-04T14:20:00Z"/>
          <w:rFonts w:eastAsia="Times New Roman" w:cs="Segoe UI"/>
          <w:color w:val="000000"/>
          <w:lang w:eastAsia="en-IN"/>
        </w:rPr>
      </w:pPr>
      <w:ins w:id="3595"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596"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597" w:author="Rajiv Bansal" w:date="2019-08-04T14:20:00Z"/>
                <w:rFonts w:eastAsia="Times New Roman" w:cs="Times New Roman"/>
                <w:lang w:eastAsia="en-IN"/>
              </w:rPr>
            </w:pPr>
            <w:ins w:id="3598"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599" w:author="Rajiv Bansal" w:date="2019-08-04T14:20:00Z"/>
                <w:rFonts w:eastAsia="Times New Roman" w:cs="Times New Roman"/>
                <w:lang w:eastAsia="en-IN"/>
              </w:rPr>
            </w:pPr>
            <w:ins w:id="3600"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601" w:author="Rajiv Bansal" w:date="2019-08-04T14:20:00Z"/>
          <w:rFonts w:eastAsia="Times New Roman" w:cs="Segoe UI"/>
          <w:color w:val="000000"/>
          <w:lang w:eastAsia="en-IN"/>
        </w:rPr>
      </w:pPr>
      <w:ins w:id="3602"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603" w:author="Rajiv Bansal" w:date="2019-08-04T14:20:00Z"/>
          <w:rFonts w:eastAsia="Times New Roman" w:cs="Segoe UI"/>
          <w:color w:val="000000"/>
          <w:lang w:eastAsia="en-IN"/>
        </w:rPr>
      </w:pPr>
      <w:ins w:id="3604"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605" w:author="Rajiv Bansal" w:date="2019-08-04T14:20:00Z"/>
          <w:rFonts w:eastAsiaTheme="majorEastAsia" w:cstheme="majorBidi"/>
          <w:b/>
          <w:color w:val="2F5496" w:themeColor="accent1" w:themeShade="BF"/>
          <w:sz w:val="32"/>
          <w:szCs w:val="32"/>
        </w:rPr>
      </w:pPr>
      <w:ins w:id="3606" w:author="Rajiv Bansal" w:date="2019-08-04T14:20:00Z">
        <w:r>
          <w:br w:type="page"/>
        </w:r>
        <w:r>
          <w:rPr>
            <w:b/>
          </w:rPr>
          <w:lastRenderedPageBreak/>
          <w:br w:type="page"/>
        </w:r>
      </w:ins>
    </w:p>
    <w:p w14:paraId="1F35FF71" w14:textId="5D8DAA97" w:rsidR="00EC6599" w:rsidRPr="00B174F7" w:rsidRDefault="00D65BB8">
      <w:pPr>
        <w:pStyle w:val="Heading4"/>
        <w:rPr>
          <w:ins w:id="3607" w:author="Rajiv Bansal" w:date="2019-08-04T14:27:00Z"/>
          <w:rFonts w:ascii="Georgia" w:hAnsi="Georgia"/>
          <w:b/>
          <w:bCs/>
          <w:spacing w:val="-1"/>
          <w:rPrChange w:id="3608" w:author="Rajiv Bansal" w:date="2019-08-04T14:29:00Z">
            <w:rPr>
              <w:ins w:id="3609" w:author="Rajiv Bansal" w:date="2019-08-04T14:27:00Z"/>
              <w:rFonts w:ascii="Georgia" w:hAnsi="Georgia"/>
              <w:spacing w:val="-1"/>
            </w:rPr>
          </w:rPrChange>
        </w:rPr>
        <w:pPrChange w:id="3610"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611" w:author="Rajiv Bansal" w:date="2019-08-04T14:28:00Z">
        <w:r w:rsidRPr="00B174F7">
          <w:rPr>
            <w:rStyle w:val="Strong"/>
            <w:rFonts w:ascii="Georgia" w:hAnsi="Georgia" w:cs="Lucida Sans Unicode"/>
            <w:i w:val="0"/>
            <w:iCs w:val="0"/>
            <w:spacing w:val="-3"/>
            <w:rPrChange w:id="3612" w:author="Rajiv Bansal" w:date="2019-08-04T14:29:00Z">
              <w:rPr>
                <w:rStyle w:val="Strong"/>
                <w:rFonts w:ascii="Georgia" w:hAnsi="Georgia" w:cs="Lucida Sans Unicode"/>
                <w:spacing w:val="-3"/>
              </w:rPr>
            </w:rPrChange>
          </w:rPr>
          <w:lastRenderedPageBreak/>
          <w:t>ELK</w:t>
        </w:r>
      </w:ins>
      <w:ins w:id="3613" w:author="Rajiv Bansal" w:date="2019-08-04T14:27:00Z">
        <w:r w:rsidR="00EC6599" w:rsidRPr="00B174F7">
          <w:rPr>
            <w:rFonts w:ascii="Georgia" w:hAnsi="Georgia"/>
            <w:b/>
            <w:bCs/>
            <w:i w:val="0"/>
            <w:iCs w:val="0"/>
            <w:spacing w:val="-1"/>
            <w:rPrChange w:id="3614"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3615"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3616"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617"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3618"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3619" w:author="Rajiv Bansal" w:date="2019-08-04T14:29:00Z">
              <w:rPr>
                <w:rFonts w:ascii="Georgia" w:hAnsi="Georgia"/>
                <w:i/>
                <w:iCs/>
                <w:spacing w:val="-1"/>
              </w:rPr>
            </w:rPrChange>
          </w:rPr>
          <w:fldChar w:fldCharType="end"/>
        </w:r>
      </w:ins>
    </w:p>
    <w:p w14:paraId="1ED5EF70" w14:textId="4076E02C" w:rsidR="009054F3" w:rsidRDefault="009054F3" w:rsidP="009054F3">
      <w:pPr>
        <w:rPr>
          <w:ins w:id="3620" w:author="Rajiv Bansal" w:date="2019-08-04T14:29:00Z"/>
          <w:rFonts w:ascii="Times New Roman" w:hAnsi="Times New Roman" w:cs="Times New Roman"/>
        </w:rPr>
      </w:pPr>
    </w:p>
    <w:p w14:paraId="104F5C94" w14:textId="5496536A" w:rsidR="009054F3" w:rsidRDefault="009054F3" w:rsidP="009054F3">
      <w:pPr>
        <w:rPr>
          <w:ins w:id="3621" w:author="Rajiv Bansal" w:date="2019-08-04T14:29:00Z"/>
        </w:rPr>
      </w:pPr>
      <w:ins w:id="3622"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3623" w:author="Rajiv Bansal" w:date="2019-08-04T14:29:00Z"/>
          <w:rFonts w:ascii="Georgia" w:hAnsi="Georgia"/>
          <w:spacing w:val="-1"/>
          <w:sz w:val="32"/>
          <w:szCs w:val="32"/>
        </w:rPr>
      </w:pPr>
      <w:ins w:id="3624"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3625" w:author="Rajiv Bansal" w:date="2019-08-04T14:29:00Z"/>
          <w:rFonts w:ascii="Georgia" w:hAnsi="Georgia"/>
          <w:spacing w:val="-1"/>
          <w:sz w:val="32"/>
          <w:szCs w:val="32"/>
        </w:rPr>
      </w:pPr>
      <w:ins w:id="3626"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3627" w:author="Rajiv Bansal" w:date="2019-08-04T14:29:00Z"/>
          <w:rFonts w:ascii="Georgia" w:hAnsi="Georgia"/>
          <w:spacing w:val="-1"/>
          <w:sz w:val="32"/>
          <w:szCs w:val="32"/>
        </w:rPr>
      </w:pPr>
      <w:ins w:id="3628"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3629" w:author="Rajiv Bansal" w:date="2019-08-04T14:29:00Z"/>
          <w:rFonts w:ascii="Georgia" w:hAnsi="Georgia"/>
          <w:spacing w:val="-1"/>
          <w:sz w:val="32"/>
          <w:szCs w:val="32"/>
        </w:rPr>
      </w:pPr>
      <w:ins w:id="3630"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3631" w:author="Rajiv Bansal" w:date="2019-08-04T14:29:00Z"/>
          <w:rFonts w:ascii="Times New Roman" w:hAnsi="Times New Roman"/>
        </w:rPr>
      </w:pPr>
    </w:p>
    <w:p w14:paraId="5C383EFE" w14:textId="3962310F" w:rsidR="009054F3" w:rsidRDefault="009054F3" w:rsidP="009054F3">
      <w:pPr>
        <w:rPr>
          <w:ins w:id="3632" w:author="Rajiv Bansal" w:date="2019-08-04T14:29:00Z"/>
        </w:rPr>
      </w:pPr>
      <w:ins w:id="3633"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3634" w:author="Rajiv Bansal" w:date="2019-08-04T14:29:00Z"/>
          <w:rFonts w:ascii="Lucida Sans Unicode" w:hAnsi="Lucida Sans Unicode" w:cs="Lucida Sans Unicode"/>
          <w:spacing w:val="-5"/>
          <w:sz w:val="51"/>
          <w:szCs w:val="51"/>
        </w:rPr>
        <w:pPrChange w:id="3635" w:author="Rajiv Bansal" w:date="2019-08-04T14:30:00Z">
          <w:pPr>
            <w:pStyle w:val="Heading1"/>
            <w:shd w:val="clear" w:color="auto" w:fill="FFFFFF"/>
            <w:spacing w:before="300"/>
          </w:pPr>
        </w:pPrChange>
      </w:pPr>
      <w:ins w:id="3636"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3637" w:author="Rajiv Bansal" w:date="2019-08-04T14:29:00Z"/>
          <w:rFonts w:ascii="Lucida Sans Unicode" w:hAnsi="Lucida Sans Unicode" w:cs="Lucida Sans Unicode"/>
          <w:spacing w:val="-5"/>
          <w:sz w:val="39"/>
          <w:szCs w:val="39"/>
        </w:rPr>
        <w:pPrChange w:id="3638" w:author="Rajiv Bansal" w:date="2019-08-04T14:30:00Z">
          <w:pPr>
            <w:pStyle w:val="Heading2"/>
            <w:shd w:val="clear" w:color="auto" w:fill="FFFFFF"/>
            <w:spacing w:before="413"/>
          </w:pPr>
        </w:pPrChange>
      </w:pPr>
      <w:ins w:id="3639"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3640" w:author="Rajiv Bansal" w:date="2019-08-04T14:29:00Z"/>
          <w:rFonts w:ascii="Georgia" w:hAnsi="Georgia" w:cs="Segoe UI"/>
          <w:spacing w:val="-1"/>
          <w:sz w:val="32"/>
          <w:szCs w:val="32"/>
        </w:rPr>
      </w:pPr>
      <w:ins w:id="3641"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3642" w:author="Rajiv Bansal" w:date="2019-08-04T14:29:00Z"/>
          <w:rFonts w:ascii="Georgia" w:hAnsi="Georgia" w:cs="Segoe UI"/>
          <w:spacing w:val="-1"/>
          <w:sz w:val="32"/>
          <w:szCs w:val="32"/>
        </w:rPr>
      </w:pPr>
      <w:ins w:id="3643"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3644" w:author="Rajiv Bansal" w:date="2019-08-04T14:29:00Z"/>
        </w:rPr>
      </w:pPr>
      <w:ins w:id="3645"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3646" w:author="Rajiv Bansal" w:date="2019-08-04T14:29:00Z"/>
          <w:rFonts w:ascii="Lucida Sans Unicode" w:hAnsi="Lucida Sans Unicode" w:cs="Lucida Sans Unicode"/>
          <w:spacing w:val="-5"/>
          <w:sz w:val="39"/>
          <w:szCs w:val="39"/>
        </w:rPr>
        <w:pPrChange w:id="3647" w:author="Rajiv Bansal" w:date="2019-08-04T14:30:00Z">
          <w:pPr>
            <w:pStyle w:val="Heading2"/>
            <w:shd w:val="clear" w:color="auto" w:fill="FFFFFF"/>
            <w:spacing w:before="413"/>
          </w:pPr>
        </w:pPrChange>
      </w:pPr>
      <w:ins w:id="3648"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3649" w:author="Rajiv Bansal" w:date="2019-08-04T14:29:00Z"/>
          <w:rFonts w:ascii="Georgia" w:hAnsi="Georgia"/>
          <w:spacing w:val="-1"/>
          <w:sz w:val="32"/>
          <w:szCs w:val="32"/>
        </w:rPr>
      </w:pPr>
      <w:ins w:id="3650"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3651" w:author="Rajiv Bansal" w:date="2019-08-04T14:29:00Z"/>
          <w:rFonts w:ascii="Georgia" w:hAnsi="Georgia"/>
          <w:spacing w:val="-1"/>
          <w:sz w:val="32"/>
          <w:szCs w:val="32"/>
        </w:rPr>
      </w:pPr>
      <w:ins w:id="3652"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3653" w:author="Rajiv Bansal" w:date="2019-08-04T14:29:00Z"/>
        </w:rPr>
      </w:pPr>
      <w:ins w:id="3654"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3655" w:author="Rajiv Bansal" w:date="2019-08-04T14:29:00Z"/>
          <w:rFonts w:ascii="Georgia" w:hAnsi="Georgia"/>
          <w:spacing w:val="-1"/>
          <w:sz w:val="32"/>
          <w:szCs w:val="32"/>
        </w:rPr>
      </w:pPr>
      <w:ins w:id="3656"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3657" w:author="Rajiv Bansal" w:date="2019-08-04T14:29:00Z"/>
          <w:rFonts w:ascii="Georgia" w:hAnsi="Georgia"/>
          <w:spacing w:val="-1"/>
          <w:sz w:val="32"/>
          <w:szCs w:val="32"/>
        </w:rPr>
      </w:pPr>
      <w:ins w:id="3658"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3659" w:author="Rajiv Bansal" w:date="2019-08-04T14:29:00Z"/>
        </w:rPr>
      </w:pPr>
      <w:ins w:id="3660"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3661" w:author="Rajiv Bansal" w:date="2019-08-04T14:29:00Z"/>
          <w:rFonts w:ascii="Georgia" w:hAnsi="Georgia"/>
          <w:spacing w:val="-1"/>
          <w:sz w:val="32"/>
          <w:szCs w:val="32"/>
        </w:rPr>
      </w:pPr>
      <w:ins w:id="3662"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3663" w:author="Rajiv Bansal" w:date="2019-08-04T14:29:00Z"/>
          <w:rFonts w:ascii="Georgia" w:hAnsi="Georgia"/>
          <w:spacing w:val="-1"/>
          <w:sz w:val="32"/>
          <w:szCs w:val="32"/>
        </w:rPr>
      </w:pPr>
      <w:ins w:id="3664"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3665" w:author="Rajiv Bansal" w:date="2019-08-04T14:29:00Z"/>
          <w:rFonts w:ascii="Georgia" w:hAnsi="Georgia" w:cs="Segoe UI"/>
          <w:spacing w:val="-1"/>
          <w:sz w:val="32"/>
          <w:szCs w:val="32"/>
        </w:rPr>
      </w:pPr>
      <w:ins w:id="3666"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3667" w:author="Rajiv Bansal" w:date="2019-08-04T14:29:00Z"/>
          <w:rFonts w:ascii="Georgia" w:hAnsi="Georgia" w:cs="Segoe UI"/>
          <w:spacing w:val="-1"/>
          <w:sz w:val="32"/>
          <w:szCs w:val="32"/>
        </w:rPr>
      </w:pPr>
      <w:ins w:id="3668"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3669" w:author="Rajiv Bansal" w:date="2019-08-04T14:29:00Z"/>
          <w:rFonts w:ascii="Georgia" w:hAnsi="Georgia" w:cs="Segoe UI"/>
          <w:spacing w:val="-1"/>
          <w:sz w:val="32"/>
          <w:szCs w:val="32"/>
        </w:rPr>
      </w:pPr>
      <w:ins w:id="3670"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3671" w:author="Rajiv Bansal" w:date="2019-08-04T14:29:00Z"/>
          <w:rFonts w:ascii="Georgia" w:hAnsi="Georgia"/>
          <w:spacing w:val="-1"/>
          <w:sz w:val="32"/>
          <w:szCs w:val="32"/>
        </w:rPr>
      </w:pPr>
      <w:ins w:id="3672"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3673" w:author="Rajiv Bansal" w:date="2019-08-04T14:29:00Z"/>
        </w:rPr>
      </w:pPr>
      <w:ins w:id="3674"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3675" w:author="Rajiv Bansal" w:date="2019-08-04T14:29:00Z"/>
          <w:rFonts w:ascii="Georgia" w:hAnsi="Georgia"/>
          <w:spacing w:val="-1"/>
          <w:sz w:val="32"/>
          <w:szCs w:val="32"/>
        </w:rPr>
      </w:pPr>
      <w:ins w:id="3676"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3677" w:author="Rajiv Bansal" w:date="2019-08-04T14:29:00Z"/>
          <w:rFonts w:ascii="Georgia" w:hAnsi="Georgia"/>
          <w:spacing w:val="-1"/>
          <w:sz w:val="32"/>
          <w:szCs w:val="32"/>
        </w:rPr>
      </w:pPr>
      <w:ins w:id="3678"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3679" w:author="Rajiv Bansal" w:date="2019-08-04T14:29:00Z"/>
          <w:rFonts w:ascii="Georgia" w:hAnsi="Georgia"/>
          <w:spacing w:val="-1"/>
          <w:sz w:val="32"/>
          <w:szCs w:val="32"/>
        </w:rPr>
      </w:pPr>
      <w:ins w:id="3680"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3681" w:author="Rajiv Bansal" w:date="2019-08-04T14:29:00Z"/>
        </w:rPr>
      </w:pPr>
      <w:ins w:id="3682"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3683" w:author="Rajiv Bansal" w:date="2019-08-04T14:29:00Z"/>
          <w:rFonts w:ascii="Georgia" w:hAnsi="Georgia"/>
          <w:spacing w:val="-1"/>
          <w:sz w:val="32"/>
          <w:szCs w:val="32"/>
        </w:rPr>
      </w:pPr>
      <w:ins w:id="3684"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3685" w:author="Rajiv Bansal" w:date="2019-08-04T14:29:00Z"/>
        </w:rPr>
      </w:pPr>
      <w:ins w:id="3686"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3687" w:author="Rajiv Bansal" w:date="2019-08-04T14:29:00Z"/>
          <w:rFonts w:ascii="Georgia" w:hAnsi="Georgia"/>
          <w:spacing w:val="-1"/>
          <w:sz w:val="32"/>
          <w:szCs w:val="32"/>
        </w:rPr>
      </w:pPr>
      <w:ins w:id="3688"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3689" w:author="Rajiv Bansal" w:date="2019-08-04T14:29:00Z"/>
          <w:rFonts w:ascii="Lucida Sans Unicode" w:hAnsi="Lucida Sans Unicode" w:cs="Lucida Sans Unicode"/>
          <w:spacing w:val="-5"/>
          <w:sz w:val="51"/>
          <w:szCs w:val="51"/>
        </w:rPr>
        <w:pPrChange w:id="3690" w:author="Rajiv Bansal" w:date="2019-08-04T14:33:00Z">
          <w:pPr>
            <w:pStyle w:val="Heading1"/>
            <w:shd w:val="clear" w:color="auto" w:fill="FFFFFF"/>
            <w:spacing w:before="468"/>
          </w:pPr>
        </w:pPrChange>
      </w:pPr>
      <w:ins w:id="3691"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3692" w:author="Rajiv Bansal" w:date="2019-08-04T14:29:00Z"/>
          <w:rFonts w:ascii="Georgia" w:hAnsi="Georgia" w:cs="Segoe UI"/>
          <w:spacing w:val="-1"/>
          <w:sz w:val="32"/>
          <w:szCs w:val="32"/>
        </w:rPr>
      </w:pPr>
      <w:ins w:id="3693"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3694" w:author="Rajiv Bansal" w:date="2019-08-04T14:29:00Z"/>
          <w:rFonts w:ascii="Georgia" w:hAnsi="Georgia" w:cs="Segoe UI"/>
          <w:spacing w:val="-1"/>
          <w:sz w:val="32"/>
          <w:szCs w:val="32"/>
        </w:rPr>
      </w:pPr>
      <w:ins w:id="3695"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3696" w:author="Rajiv Bansal" w:date="2019-08-04T14:29:00Z"/>
          <w:rFonts w:ascii="Georgia" w:hAnsi="Georgia" w:cs="Segoe UI"/>
          <w:spacing w:val="-1"/>
          <w:sz w:val="32"/>
          <w:szCs w:val="32"/>
        </w:rPr>
      </w:pPr>
      <w:ins w:id="3697"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3698" w:author="Rajiv Bansal" w:date="2019-08-04T14:29:00Z"/>
          <w:rFonts w:ascii="Georgia" w:hAnsi="Georgia" w:cs="Segoe UI"/>
          <w:spacing w:val="-1"/>
          <w:sz w:val="32"/>
          <w:szCs w:val="32"/>
        </w:rPr>
      </w:pPr>
      <w:ins w:id="3699"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3700" w:author="Rajiv Bansal" w:date="2019-08-04T14:29:00Z"/>
          <w:rFonts w:ascii="Georgia" w:hAnsi="Georgia"/>
          <w:spacing w:val="-1"/>
          <w:sz w:val="32"/>
          <w:szCs w:val="32"/>
        </w:rPr>
      </w:pPr>
      <w:ins w:id="3701"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3702" w:author="Rajiv Bansal" w:date="2019-08-04T14:31:00Z"/>
          <w:rStyle w:val="ok"/>
          <w:spacing w:val="-5"/>
          <w:sz w:val="24"/>
          <w:szCs w:val="24"/>
        </w:rPr>
      </w:pPr>
      <w:ins w:id="3703" w:author="Rajiv Bansal" w:date="2019-08-04T14:29:00Z">
        <w:r>
          <w:rPr>
            <w:rStyle w:val="ok"/>
            <w:spacing w:val="-5"/>
            <w:sz w:val="24"/>
            <w:szCs w:val="24"/>
          </w:rPr>
          <w:t xml:space="preserve">wget </w:t>
        </w:r>
      </w:ins>
      <w:ins w:id="3704"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3705" w:author="Rajiv Bansal" w:date="2019-08-04T14:29:00Z">
        <w:r w:rsidR="00052EFA">
          <w:rPr>
            <w:rStyle w:val="ok"/>
            <w:spacing w:val="-5"/>
            <w:sz w:val="24"/>
            <w:szCs w:val="24"/>
          </w:rPr>
          <w:instrText>https://artifacts.elastic.co/downloads/elasticsearch/elasticsearch-5.1.1.zip</w:instrText>
        </w:r>
      </w:ins>
      <w:ins w:id="3706"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3707" w:author="Rajiv Bansal" w:date="2019-08-04T14:29:00Z">
        <w:r w:rsidR="00052EFA" w:rsidRPr="003E7307">
          <w:rPr>
            <w:rStyle w:val="Hyperlink"/>
            <w:spacing w:val="-5"/>
            <w:sz w:val="24"/>
            <w:szCs w:val="24"/>
          </w:rPr>
          <w:t>https://artifacts.elastic.co/downloads/elasticsearch/elasticsearch-5.1.1.zip</w:t>
        </w:r>
      </w:ins>
      <w:ins w:id="3708"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3709" w:author="Rajiv Bansal" w:date="2019-08-04T14:29:00Z"/>
        </w:rPr>
      </w:pPr>
      <w:ins w:id="3710"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3711" w:author="Rajiv Bansal" w:date="2019-08-04T14:29:00Z"/>
          <w:rFonts w:ascii="Georgia" w:hAnsi="Georgia"/>
          <w:spacing w:val="-1"/>
          <w:sz w:val="32"/>
          <w:szCs w:val="32"/>
        </w:rPr>
      </w:pPr>
      <w:ins w:id="3712"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3713" w:author="Rajiv Bansal" w:date="2019-08-04T14:29:00Z"/>
        </w:rPr>
      </w:pPr>
      <w:ins w:id="3714"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3715" w:author="Rajiv Bansal" w:date="2019-08-04T14:29:00Z"/>
          <w:rFonts w:ascii="Georgia" w:hAnsi="Georgia"/>
          <w:spacing w:val="-1"/>
          <w:sz w:val="32"/>
          <w:szCs w:val="32"/>
        </w:rPr>
      </w:pPr>
      <w:ins w:id="3716"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3717" w:author="Rajiv Bansal" w:date="2019-08-04T14:29:00Z"/>
          <w:rFonts w:ascii="Times New Roman" w:hAnsi="Times New Roman"/>
        </w:rPr>
      </w:pPr>
    </w:p>
    <w:p w14:paraId="6A06BDDF" w14:textId="2591C989" w:rsidR="009054F3" w:rsidRDefault="009054F3" w:rsidP="009054F3">
      <w:pPr>
        <w:rPr>
          <w:ins w:id="3718" w:author="Rajiv Bansal" w:date="2019-08-04T14:29:00Z"/>
        </w:rPr>
      </w:pPr>
      <w:ins w:id="3719"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3720" w:author="Rajiv Bansal" w:date="2019-08-04T14:29:00Z"/>
          <w:rFonts w:ascii="Lucida Sans Unicode" w:hAnsi="Lucida Sans Unicode" w:cs="Lucida Sans Unicode"/>
          <w:spacing w:val="-5"/>
          <w:sz w:val="51"/>
          <w:szCs w:val="51"/>
        </w:rPr>
        <w:pPrChange w:id="3721" w:author="Rajiv Bansal" w:date="2019-08-04T14:33:00Z">
          <w:pPr>
            <w:pStyle w:val="Heading1"/>
            <w:shd w:val="clear" w:color="auto" w:fill="FFFFFF"/>
            <w:spacing w:before="300"/>
          </w:pPr>
        </w:pPrChange>
      </w:pPr>
      <w:ins w:id="3722"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3723" w:author="Rajiv Bansal" w:date="2019-08-04T14:29:00Z"/>
          <w:rFonts w:ascii="Georgia" w:hAnsi="Georgia" w:cs="Segoe UI"/>
          <w:spacing w:val="-1"/>
          <w:sz w:val="32"/>
          <w:szCs w:val="32"/>
        </w:rPr>
      </w:pPr>
      <w:ins w:id="3724"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3725" w:author="Rajiv Bansal" w:date="2019-08-04T14:29:00Z"/>
          <w:rFonts w:ascii="Georgia" w:hAnsi="Georgia" w:cs="Segoe UI"/>
          <w:spacing w:val="-1"/>
          <w:sz w:val="32"/>
          <w:szCs w:val="32"/>
        </w:rPr>
      </w:pPr>
      <w:ins w:id="3726"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3727" w:author="Rajiv Bansal" w:date="2019-08-04T14:29:00Z"/>
          <w:rFonts w:ascii="Georgia" w:hAnsi="Georgia" w:cs="Segoe UI"/>
          <w:spacing w:val="-1"/>
          <w:sz w:val="32"/>
          <w:szCs w:val="32"/>
        </w:rPr>
      </w:pPr>
      <w:ins w:id="3728"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3729" w:author="Rajiv Bansal" w:date="2019-08-04T14:29:00Z"/>
          <w:rFonts w:ascii="Georgia" w:hAnsi="Georgia" w:cs="Segoe UI"/>
          <w:spacing w:val="-1"/>
          <w:sz w:val="32"/>
          <w:szCs w:val="32"/>
        </w:rPr>
      </w:pPr>
      <w:ins w:id="3730"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3731" w:author="Rajiv Bansal" w:date="2019-08-04T14:29:00Z"/>
          <w:rFonts w:ascii="Georgia" w:hAnsi="Georgia" w:cs="Segoe UI"/>
          <w:spacing w:val="-1"/>
          <w:sz w:val="32"/>
          <w:szCs w:val="32"/>
        </w:rPr>
      </w:pPr>
      <w:ins w:id="3732"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3733" w:author="Rajiv Bansal" w:date="2019-08-04T14:29:00Z"/>
          <w:rFonts w:ascii="Georgia" w:hAnsi="Georgia"/>
          <w:spacing w:val="-1"/>
          <w:sz w:val="32"/>
          <w:szCs w:val="32"/>
        </w:rPr>
      </w:pPr>
      <w:ins w:id="3734"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3735" w:author="Rajiv Bansal" w:date="2019-08-04T14:29:00Z"/>
        </w:rPr>
      </w:pPr>
      <w:ins w:id="3736"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3737" w:author="Rajiv Bansal" w:date="2019-08-04T14:29:00Z"/>
          <w:rFonts w:ascii="Georgia" w:hAnsi="Georgia"/>
          <w:spacing w:val="-1"/>
          <w:sz w:val="32"/>
          <w:szCs w:val="32"/>
        </w:rPr>
      </w:pPr>
      <w:ins w:id="3738"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3739" w:author="Rajiv Bansal" w:date="2019-08-04T14:29:00Z"/>
        </w:rPr>
      </w:pPr>
      <w:ins w:id="3740"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3741" w:author="Rajiv Bansal" w:date="2019-08-04T14:29:00Z"/>
          <w:rFonts w:ascii="Georgia" w:hAnsi="Georgia"/>
          <w:spacing w:val="-1"/>
          <w:sz w:val="32"/>
          <w:szCs w:val="32"/>
        </w:rPr>
      </w:pPr>
      <w:ins w:id="3742"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3743" w:author="Rajiv Bansal" w:date="2019-08-04T14:29:00Z"/>
          <w:rFonts w:ascii="Georgia" w:hAnsi="Georgia" w:cs="Segoe UI"/>
          <w:spacing w:val="-1"/>
          <w:sz w:val="32"/>
          <w:szCs w:val="32"/>
        </w:rPr>
      </w:pPr>
      <w:ins w:id="3744"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3745" w:author="Rajiv Bansal" w:date="2019-08-04T14:29:00Z"/>
          <w:rFonts w:ascii="Georgia" w:hAnsi="Georgia" w:cs="Segoe UI"/>
          <w:spacing w:val="-1"/>
          <w:sz w:val="32"/>
          <w:szCs w:val="32"/>
        </w:rPr>
      </w:pPr>
      <w:ins w:id="3746"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3747" w:author="Rajiv Bansal" w:date="2019-08-04T14:29:00Z"/>
          <w:rFonts w:ascii="Georgia" w:hAnsi="Georgia" w:cs="Segoe UI"/>
          <w:spacing w:val="-1"/>
          <w:sz w:val="32"/>
          <w:szCs w:val="32"/>
        </w:rPr>
      </w:pPr>
      <w:ins w:id="3748"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3749" w:author="Rajiv Bansal" w:date="2019-08-04T14:29:00Z"/>
          <w:rFonts w:ascii="Georgia" w:hAnsi="Georgia" w:cs="Segoe UI"/>
          <w:spacing w:val="-1"/>
          <w:sz w:val="32"/>
          <w:szCs w:val="32"/>
        </w:rPr>
      </w:pPr>
      <w:ins w:id="3750"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3751" w:author="Rajiv Bansal" w:date="2019-08-04T14:29:00Z"/>
          <w:rFonts w:ascii="Georgia" w:hAnsi="Georgia" w:cs="Segoe UI"/>
          <w:spacing w:val="-1"/>
          <w:sz w:val="32"/>
          <w:szCs w:val="32"/>
        </w:rPr>
      </w:pPr>
      <w:ins w:id="3752"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3753" w:author="Rajiv Bansal" w:date="2019-08-04T14:29:00Z"/>
          <w:rFonts w:ascii="Times New Roman" w:hAnsi="Times New Roman" w:cs="Times New Roman"/>
        </w:rPr>
      </w:pPr>
    </w:p>
    <w:p w14:paraId="520661B6" w14:textId="0C9833F9" w:rsidR="009054F3" w:rsidRDefault="009054F3" w:rsidP="009054F3">
      <w:pPr>
        <w:rPr>
          <w:ins w:id="3754" w:author="Rajiv Bansal" w:date="2019-08-04T14:29:00Z"/>
        </w:rPr>
      </w:pPr>
      <w:ins w:id="3755"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3756" w:author="Rajiv Bansal" w:date="2019-08-04T14:29:00Z"/>
          <w:rFonts w:ascii="Lucida Sans Unicode" w:hAnsi="Lucida Sans Unicode" w:cs="Lucida Sans Unicode"/>
          <w:spacing w:val="-5"/>
          <w:sz w:val="51"/>
          <w:szCs w:val="51"/>
        </w:rPr>
        <w:pPrChange w:id="3757" w:author="Rajiv Bansal" w:date="2019-08-04T14:33:00Z">
          <w:pPr>
            <w:pStyle w:val="Heading1"/>
            <w:shd w:val="clear" w:color="auto" w:fill="FFFFFF"/>
            <w:spacing w:before="300"/>
          </w:pPr>
        </w:pPrChange>
      </w:pPr>
      <w:ins w:id="3758"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3759" w:author="Rajiv Bansal" w:date="2019-08-04T14:29:00Z"/>
          <w:rFonts w:ascii="Georgia" w:hAnsi="Georgia"/>
          <w:spacing w:val="-1"/>
          <w:sz w:val="32"/>
          <w:szCs w:val="32"/>
        </w:rPr>
      </w:pPr>
      <w:ins w:id="3760"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3761" w:author="Rajiv Bansal" w:date="2019-08-04T14:29:00Z"/>
        </w:rPr>
      </w:pPr>
      <w:ins w:id="3762"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3763" w:author="Rajiv Bansal" w:date="2019-08-04T14:29:00Z"/>
          <w:rFonts w:ascii="Georgia" w:hAnsi="Georgia"/>
          <w:spacing w:val="-1"/>
          <w:sz w:val="32"/>
          <w:szCs w:val="32"/>
        </w:rPr>
      </w:pPr>
      <w:ins w:id="3764"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3765" w:author="Rajiv Bansal" w:date="2019-08-04T14:29:00Z"/>
          <w:b/>
        </w:rPr>
      </w:pPr>
      <w:ins w:id="3766"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3767" w:author="Rajiv Bansal" w:date="2019-11-29T08:57:00Z"/>
          <w:b/>
          <w:rPrChange w:id="3768" w:author="Rajiv Bansal" w:date="2019-11-29T08:57:00Z">
            <w:rPr>
              <w:ins w:id="3769"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3770" w:author="Rajiv Bansal" w:date="2019-11-29T09:12:00Z"/>
        </w:rPr>
        <w:pPrChange w:id="3771" w:author="Rajiv Bansal" w:date="2019-11-29T09:10:00Z">
          <w:pPr/>
        </w:pPrChange>
      </w:pPr>
      <w:ins w:id="3772" w:author="Rajiv Bansal" w:date="2019-11-29T08:58:00Z">
        <w:r w:rsidRPr="002D70D5">
          <w:rPr>
            <w:b/>
          </w:rPr>
          <w:t>gateway-service</w:t>
        </w:r>
      </w:ins>
      <w:ins w:id="3773"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3774" w:author="Rajiv Bansal" w:date="2019-11-24T12:56:00Z"/>
          <w:b/>
        </w:rPr>
      </w:pPr>
      <w:moveToRangeStart w:id="3775" w:author="Rajiv Bansal" w:date="2019-11-24T12:56:00Z" w:name="move25492617"/>
      <w:moveTo w:id="3776" w:author="Rajiv Bansal" w:date="2019-11-24T12:56:00Z">
        <w:r w:rsidRPr="006350C6">
          <w:rPr>
            <w:b/>
          </w:rPr>
          <w:t xml:space="preserve">user-mgmt-service: </w:t>
        </w:r>
      </w:moveTo>
    </w:p>
    <w:moveToRangeEnd w:id="3775"/>
    <w:p w14:paraId="71CFFF36" w14:textId="3E704BDE" w:rsidR="00BB4BB4" w:rsidRPr="006350C6" w:rsidDel="00BB4BB4" w:rsidRDefault="00BB4BB4" w:rsidP="006350C6">
      <w:pPr>
        <w:pStyle w:val="ListParagraph"/>
        <w:numPr>
          <w:ilvl w:val="0"/>
          <w:numId w:val="18"/>
        </w:numPr>
        <w:jc w:val="both"/>
        <w:rPr>
          <w:del w:id="3777"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3778" w:author="Rajiv Bansal" w:date="2019-11-24T12:56:00Z"/>
          <w:b/>
        </w:rPr>
      </w:pPr>
      <w:moveFromRangeStart w:id="3779" w:author="Rajiv Bansal" w:date="2019-11-24T12:56:00Z" w:name="move25492617"/>
      <w:moveFrom w:id="3780"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3779"/>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2F6B924D" w14:textId="43BE9996" w:rsidR="00F90050" w:rsidRDefault="00F90050" w:rsidP="006350C6">
      <w:pPr>
        <w:pStyle w:val="Heading2"/>
        <w:rPr>
          <w:ins w:id="3781" w:author="Rajiv Bansal" w:date="2019-11-29T09:11:00Z"/>
          <w:rFonts w:ascii="Georgia" w:hAnsi="Georgia"/>
          <w:b/>
          <w:sz w:val="28"/>
          <w:szCs w:val="24"/>
        </w:rPr>
      </w:pPr>
      <w:r w:rsidRPr="00C62AC7">
        <w:rPr>
          <w:rFonts w:ascii="Georgia" w:hAnsi="Georgia"/>
          <w:b/>
          <w:sz w:val="28"/>
          <w:szCs w:val="24"/>
        </w:rPr>
        <w:t>Eureka-server</w:t>
      </w:r>
    </w:p>
    <w:p w14:paraId="0216E357" w14:textId="5536ADB1" w:rsidR="00A420FD" w:rsidRPr="00A420FD" w:rsidRDefault="00A420FD">
      <w:pPr>
        <w:rPr>
          <w:rPrChange w:id="3782" w:author="Rajiv Bansal" w:date="2019-11-29T09:11:00Z">
            <w:rPr>
              <w:rFonts w:ascii="Georgia" w:hAnsi="Georgia"/>
              <w:b/>
              <w:sz w:val="28"/>
              <w:szCs w:val="24"/>
            </w:rPr>
          </w:rPrChange>
        </w:rPr>
        <w:pPrChange w:id="3783" w:author="Rajiv Bansal" w:date="2019-11-29T09:11:00Z">
          <w:pPr>
            <w:pStyle w:val="Heading2"/>
          </w:pPr>
        </w:pPrChange>
      </w:pPr>
      <w:ins w:id="3784" w:author="Rajiv Bansal" w:date="2019-11-29T09:11:00Z">
        <w:r w:rsidRPr="006350C6">
          <w:t>This application is developed to register all the microservices. So that every microservice can communicate with each other without knowing their IP address of the microservice</w:t>
        </w:r>
      </w:ins>
      <w:ins w:id="3785"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lastRenderedPageBreak/>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DevTools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r w:rsidRPr="00A94A8C">
        <w:rPr>
          <w:b/>
        </w:rPr>
        <w:t>application.properties</w:t>
      </w:r>
      <w:r w:rsidR="00A94A8C">
        <w:t>.</w:t>
      </w:r>
    </w:p>
    <w:p w14:paraId="2F101376" w14:textId="69EE49CE" w:rsidR="007D2A01" w:rsidRDefault="007D2A01" w:rsidP="00284992">
      <w:pPr>
        <w:rPr>
          <w:b/>
          <w:sz w:val="18"/>
        </w:rPr>
      </w:pPr>
      <w:del w:id="3786"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58035"/>
                      </a:xfrm>
                      <a:prstGeom prst="rect">
                        <a:avLst/>
                      </a:prstGeom>
                    </pic:spPr>
                  </pic:pic>
                </a:graphicData>
              </a:graphic>
            </wp:inline>
          </w:drawing>
        </w:r>
      </w:del>
      <w:ins w:id="3787"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788" w:author="Rajiv Bansal" w:date="2019-11-30T21:54:00Z"/>
          <w:b/>
          <w:sz w:val="18"/>
          <w:rPrChange w:id="3789" w:author="Rajiv Bansal" w:date="2019-11-30T21:54:00Z">
            <w:rPr>
              <w:ins w:id="3790" w:author="Rajiv Bansal" w:date="2019-11-30T21:54:00Z"/>
              <w:b/>
            </w:rPr>
          </w:rPrChange>
        </w:rPr>
      </w:pPr>
      <w:r>
        <w:t>Run the application</w:t>
      </w:r>
      <w:r w:rsidR="007A6875">
        <w:t xml:space="preserve"> as </w:t>
      </w:r>
      <w:r w:rsidR="007A6875" w:rsidRPr="007A6875">
        <w:rPr>
          <w:b/>
        </w:rPr>
        <w:t>Spring Boot App</w:t>
      </w:r>
      <w:ins w:id="3791" w:author="Rajiv Bansal" w:date="2019-11-30T21:54:00Z">
        <w:r w:rsidR="004A202C" w:rsidRPr="00B7224E">
          <w:rPr>
            <w:rPrChange w:id="3792" w:author="Rajiv Bansal" w:date="2019-11-30T21:54:00Z">
              <w:rPr>
                <w:b/>
              </w:rPr>
            </w:rPrChange>
          </w:rPr>
          <w:t>:</w:t>
        </w:r>
        <w:r w:rsidR="004A202C" w:rsidRPr="00B7224E">
          <w:rPr>
            <w:rPrChange w:id="3793"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3794" w:author="Rajiv Bansal" w:date="2019-11-30T21:54:00Z">
          <w:pPr>
            <w:pStyle w:val="ListParagraph"/>
            <w:numPr>
              <w:numId w:val="19"/>
            </w:numPr>
            <w:ind w:hanging="360"/>
          </w:pPr>
        </w:pPrChange>
      </w:pPr>
      <w:ins w:id="3795"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796" w:author="Rajiv Bansal" w:date="2019-11-30T23:00:00Z">
        <w:r w:rsidR="004D71AC">
          <w:fldChar w:fldCharType="begin"/>
        </w:r>
        <w:r w:rsidR="004D71AC">
          <w:instrText xml:space="preserve"> HYPERLINK "</w:instrText>
        </w:r>
      </w:ins>
      <w:r w:rsidR="004D71AC" w:rsidRPr="004D71AC">
        <w:rPr>
          <w:rPrChange w:id="3797" w:author="Rajiv Bansal" w:date="2019-11-30T23:00:00Z">
            <w:rPr>
              <w:rStyle w:val="Hyperlink"/>
            </w:rPr>
          </w:rPrChange>
        </w:rPr>
        <w:instrText>http://localhost:</w:instrText>
      </w:r>
      <w:ins w:id="3798" w:author="Rajiv Bansal" w:date="2019-11-30T23:00:00Z">
        <w:r w:rsidR="004D71AC" w:rsidRPr="004D71AC">
          <w:rPr>
            <w:rPrChange w:id="3799" w:author="Rajiv Bansal" w:date="2019-11-30T23:00:00Z">
              <w:rPr>
                <w:rStyle w:val="Hyperlink"/>
              </w:rPr>
            </w:rPrChange>
          </w:rPr>
          <w:instrText>8761</w:instrText>
        </w:r>
      </w:ins>
      <w:r w:rsidR="004D71AC" w:rsidRPr="004D71AC">
        <w:rPr>
          <w:rPrChange w:id="3800" w:author="Rajiv Bansal" w:date="2019-11-30T23:00:00Z">
            <w:rPr>
              <w:rStyle w:val="Hyperlink"/>
            </w:rPr>
          </w:rPrChange>
        </w:rPr>
        <w:instrText>/</w:instrText>
      </w:r>
      <w:ins w:id="3801" w:author="Rajiv Bansal" w:date="2019-11-30T23:00:00Z">
        <w:r w:rsidR="004D71AC">
          <w:instrText xml:space="preserve">" </w:instrText>
        </w:r>
        <w:r w:rsidR="004D71AC">
          <w:fldChar w:fldCharType="separate"/>
        </w:r>
      </w:ins>
      <w:r w:rsidR="004D71AC" w:rsidRPr="00742A84">
        <w:rPr>
          <w:rStyle w:val="Hyperlink"/>
        </w:rPr>
        <w:t>http://localhost:</w:t>
      </w:r>
      <w:del w:id="3802" w:author="Rajiv Bansal" w:date="2019-11-29T09:46:00Z">
        <w:r w:rsidR="004D71AC" w:rsidRPr="00742A84" w:rsidDel="00C36626">
          <w:rPr>
            <w:rStyle w:val="Hyperlink"/>
          </w:rPr>
          <w:delText>9</w:delText>
        </w:r>
      </w:del>
      <w:del w:id="3803" w:author="Rajiv Bansal" w:date="2019-11-30T23:00:00Z">
        <w:r w:rsidR="004D71AC" w:rsidRPr="00742A84" w:rsidDel="00FC15F9">
          <w:rPr>
            <w:rStyle w:val="Hyperlink"/>
          </w:rPr>
          <w:delText>379</w:delText>
        </w:r>
      </w:del>
      <w:ins w:id="3804" w:author="Rajiv Bansal" w:date="2019-11-30T23:00:00Z">
        <w:r w:rsidR="004D71AC" w:rsidRPr="00742A84">
          <w:rPr>
            <w:rStyle w:val="Hyperlink"/>
          </w:rPr>
          <w:t>8761</w:t>
        </w:r>
      </w:ins>
      <w:r w:rsidR="004D71AC" w:rsidRPr="00742A84">
        <w:rPr>
          <w:rStyle w:val="Hyperlink"/>
        </w:rPr>
        <w:t>/</w:t>
      </w:r>
      <w:ins w:id="3805"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806" w:author="Rajiv Bansal" w:date="2019-11-29T09:01:00Z"/>
          <w:rFonts w:eastAsiaTheme="majorEastAsia" w:cstheme="majorBidi"/>
          <w:b/>
          <w:color w:val="2F5496" w:themeColor="accent1" w:themeShade="BF"/>
          <w:sz w:val="28"/>
          <w:szCs w:val="26"/>
        </w:rPr>
      </w:pPr>
      <w:ins w:id="3807" w:author="Rajiv Bansal" w:date="2019-11-29T09:01:00Z">
        <w:r>
          <w:rPr>
            <w:b/>
            <w:sz w:val="28"/>
          </w:rPr>
          <w:lastRenderedPageBreak/>
          <w:br w:type="page"/>
        </w:r>
      </w:ins>
    </w:p>
    <w:p w14:paraId="336EBD80" w14:textId="2F1ED21D" w:rsidR="00BE2E1A" w:rsidRDefault="00BE2E1A" w:rsidP="00BE2E1A">
      <w:pPr>
        <w:pStyle w:val="Heading2"/>
        <w:rPr>
          <w:ins w:id="3808" w:author="Rajiv Bansal" w:date="2019-11-29T09:10:00Z"/>
          <w:rFonts w:ascii="Georgia" w:hAnsi="Georgia"/>
          <w:b/>
          <w:sz w:val="28"/>
          <w:szCs w:val="24"/>
        </w:rPr>
      </w:pPr>
      <w:ins w:id="3809" w:author="Rajiv Bansal" w:date="2019-11-29T09:02:00Z">
        <w:r>
          <w:rPr>
            <w:rFonts w:ascii="Georgia" w:hAnsi="Georgia"/>
            <w:b/>
            <w:sz w:val="28"/>
            <w:szCs w:val="24"/>
          </w:rPr>
          <w:lastRenderedPageBreak/>
          <w:t>Gateway</w:t>
        </w:r>
      </w:ins>
      <w:ins w:id="3810" w:author="Rajiv Bansal" w:date="2019-11-29T09:01:00Z">
        <w:r w:rsidRPr="00C62AC7">
          <w:rPr>
            <w:rFonts w:ascii="Georgia" w:hAnsi="Georgia"/>
            <w:b/>
            <w:sz w:val="28"/>
            <w:szCs w:val="24"/>
          </w:rPr>
          <w:t>-serv</w:t>
        </w:r>
      </w:ins>
      <w:ins w:id="3811" w:author="Rajiv Bansal" w:date="2019-11-29T09:02:00Z">
        <w:r>
          <w:rPr>
            <w:rFonts w:ascii="Georgia" w:hAnsi="Georgia"/>
            <w:b/>
            <w:sz w:val="28"/>
            <w:szCs w:val="24"/>
          </w:rPr>
          <w:t>ice</w:t>
        </w:r>
      </w:ins>
      <w:ins w:id="3812" w:author="rkbansal" w:date="2020-03-29T21:30:00Z">
        <w:r w:rsidR="005F1126">
          <w:rPr>
            <w:rFonts w:ascii="Georgia" w:hAnsi="Georgia"/>
            <w:b/>
            <w:sz w:val="28"/>
            <w:szCs w:val="24"/>
          </w:rPr>
          <w:t>(Zuul)</w:t>
        </w:r>
      </w:ins>
    </w:p>
    <w:p w14:paraId="1B56B93B" w14:textId="51E069A6" w:rsidR="00AE7F9B" w:rsidRDefault="00AE7F9B" w:rsidP="00AE7F9B">
      <w:pPr>
        <w:rPr>
          <w:ins w:id="3813" w:author="Rajiv Bansal" w:date="2019-11-29T09:10:00Z"/>
        </w:rPr>
      </w:pPr>
      <w:ins w:id="3814"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815" w:author="Rajiv Bansal" w:date="2019-11-29T09:10:00Z"/>
          <w:rFonts w:ascii="Georgia" w:hAnsi="Georgia"/>
          <w:spacing w:val="-1"/>
          <w:rPrChange w:id="3816" w:author="Rajiv Bansal" w:date="2019-11-29T09:10:00Z">
            <w:rPr>
              <w:ins w:id="3817" w:author="Rajiv Bansal" w:date="2019-11-29T09:10:00Z"/>
              <w:rFonts w:ascii="Georgia" w:hAnsi="Georgia"/>
              <w:spacing w:val="-1"/>
              <w:sz w:val="32"/>
              <w:szCs w:val="32"/>
            </w:rPr>
          </w:rPrChange>
        </w:rPr>
      </w:pPr>
      <w:ins w:id="3818" w:author="Rajiv Bansal" w:date="2019-11-29T09:10:00Z">
        <w:r w:rsidRPr="00AE7F9B">
          <w:rPr>
            <w:rFonts w:ascii="Georgia" w:hAnsi="Georgia"/>
            <w:spacing w:val="-1"/>
            <w:rPrChange w:id="3819"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820" w:author="Rajiv Bansal" w:date="2019-11-29T09:10:00Z"/>
          <w:rFonts w:ascii="Georgia" w:hAnsi="Georgia"/>
          <w:spacing w:val="-1"/>
          <w:rPrChange w:id="3821" w:author="Rajiv Bansal" w:date="2019-11-29T09:10:00Z">
            <w:rPr>
              <w:ins w:id="3822" w:author="Rajiv Bansal" w:date="2019-11-29T09:10:00Z"/>
              <w:rFonts w:ascii="Georgia" w:hAnsi="Georgia"/>
              <w:spacing w:val="-1"/>
              <w:sz w:val="32"/>
              <w:szCs w:val="32"/>
            </w:rPr>
          </w:rPrChange>
        </w:rPr>
      </w:pPr>
      <w:ins w:id="3823" w:author="Rajiv Bansal" w:date="2019-11-29T09:10:00Z">
        <w:r w:rsidRPr="00AE7F9B">
          <w:rPr>
            <w:rFonts w:ascii="Georgia" w:hAnsi="Georgia"/>
            <w:spacing w:val="-1"/>
            <w:rPrChange w:id="3824"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825" w:author="Rajiv Bansal" w:date="2019-11-29T09:10:00Z"/>
          <w:rFonts w:ascii="Georgia" w:hAnsi="Georgia"/>
          <w:spacing w:val="-1"/>
          <w:rPrChange w:id="3826" w:author="Rajiv Bansal" w:date="2019-11-29T09:10:00Z">
            <w:rPr>
              <w:ins w:id="3827" w:author="Rajiv Bansal" w:date="2019-11-29T09:10:00Z"/>
              <w:rFonts w:ascii="Georgia" w:hAnsi="Georgia"/>
              <w:spacing w:val="-1"/>
              <w:sz w:val="32"/>
              <w:szCs w:val="32"/>
            </w:rPr>
          </w:rPrChange>
        </w:rPr>
      </w:pPr>
      <w:ins w:id="3828" w:author="Rajiv Bansal" w:date="2019-11-29T09:10:00Z">
        <w:r w:rsidRPr="00AE7F9B">
          <w:rPr>
            <w:rFonts w:ascii="Georgia" w:hAnsi="Georgia"/>
            <w:spacing w:val="-1"/>
            <w:rPrChange w:id="3829"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830" w:author="Rajiv Bansal" w:date="2019-11-29T09:10:00Z"/>
          <w:rFonts w:ascii="Georgia" w:hAnsi="Georgia" w:cs="Segoe UI"/>
          <w:spacing w:val="-1"/>
          <w:rPrChange w:id="3831" w:author="Rajiv Bansal" w:date="2019-11-29T09:10:00Z">
            <w:rPr>
              <w:ins w:id="3832" w:author="Rajiv Bansal" w:date="2019-11-29T09:10:00Z"/>
              <w:rFonts w:ascii="Georgia" w:hAnsi="Georgia" w:cs="Segoe UI"/>
              <w:spacing w:val="-1"/>
              <w:sz w:val="32"/>
              <w:szCs w:val="32"/>
            </w:rPr>
          </w:rPrChange>
        </w:rPr>
      </w:pPr>
      <w:ins w:id="3833" w:author="Rajiv Bansal" w:date="2019-11-29T09:10:00Z">
        <w:r w:rsidRPr="00AE7F9B">
          <w:rPr>
            <w:rFonts w:ascii="Georgia" w:hAnsi="Georgia" w:cs="Segoe UI"/>
            <w:spacing w:val="-1"/>
            <w:rPrChange w:id="3834"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835" w:author="Rajiv Bansal" w:date="2019-11-29T09:10:00Z">
              <w:rPr>
                <w:rStyle w:val="HTMLCode"/>
                <w:rFonts w:eastAsiaTheme="majorEastAsia"/>
                <w:spacing w:val="-1"/>
              </w:rPr>
            </w:rPrChange>
          </w:rPr>
          <w:t>/gallery/**</w:t>
        </w:r>
        <w:r w:rsidRPr="00AE7F9B">
          <w:rPr>
            <w:rFonts w:ascii="Georgia" w:hAnsi="Georgia" w:cs="Segoe UI"/>
            <w:spacing w:val="-1"/>
            <w:rPrChange w:id="3836"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837" w:author="Rajiv Bansal" w:date="2019-11-29T09:10:00Z">
              <w:rPr>
                <w:rStyle w:val="HTMLCode"/>
                <w:rFonts w:eastAsiaTheme="majorEastAsia"/>
                <w:spacing w:val="-1"/>
              </w:rPr>
            </w:rPrChange>
          </w:rPr>
          <w:t>gallery-service</w:t>
        </w:r>
        <w:r w:rsidRPr="00AE7F9B">
          <w:rPr>
            <w:rFonts w:ascii="Georgia" w:hAnsi="Georgia" w:cs="Segoe UI"/>
            <w:spacing w:val="-1"/>
            <w:rPrChange w:id="3838"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839" w:author="Rajiv Bansal" w:date="2019-11-29T09:10:00Z"/>
          <w:rFonts w:ascii="Georgia" w:hAnsi="Georgia" w:cs="Segoe UI"/>
          <w:spacing w:val="-1"/>
          <w:rPrChange w:id="3840" w:author="Rajiv Bansal" w:date="2019-11-29T09:10:00Z">
            <w:rPr>
              <w:ins w:id="3841" w:author="Rajiv Bansal" w:date="2019-11-29T09:10:00Z"/>
              <w:rFonts w:ascii="Georgia" w:hAnsi="Georgia" w:cs="Segoe UI"/>
              <w:spacing w:val="-1"/>
              <w:sz w:val="32"/>
              <w:szCs w:val="32"/>
            </w:rPr>
          </w:rPrChange>
        </w:rPr>
      </w:pPr>
      <w:ins w:id="3842" w:author="Rajiv Bansal" w:date="2019-11-29T09:10:00Z">
        <w:r w:rsidRPr="00AE7F9B">
          <w:rPr>
            <w:rFonts w:ascii="Georgia" w:hAnsi="Georgia" w:cs="Segoe UI"/>
            <w:spacing w:val="-1"/>
            <w:rPrChange w:id="3843" w:author="Rajiv Bansal" w:date="2019-11-29T09:10:00Z">
              <w:rPr>
                <w:rFonts w:ascii="Georgia" w:hAnsi="Georgia" w:cs="Segoe UI"/>
                <w:spacing w:val="-1"/>
                <w:sz w:val="32"/>
                <w:szCs w:val="32"/>
              </w:rPr>
            </w:rPrChange>
          </w:rPr>
          <w:t>It load</w:t>
        </w:r>
      </w:ins>
      <w:ins w:id="3844" w:author="Rajiv Bansal" w:date="2019-11-29T09:11:00Z">
        <w:r w:rsidR="00A00D41">
          <w:rPr>
            <w:rFonts w:ascii="Georgia" w:hAnsi="Georgia" w:cs="Segoe UI"/>
            <w:spacing w:val="-1"/>
          </w:rPr>
          <w:t>s</w:t>
        </w:r>
      </w:ins>
      <w:ins w:id="3845" w:author="Rajiv Bansal" w:date="2019-11-29T09:10:00Z">
        <w:r w:rsidRPr="00AE7F9B">
          <w:rPr>
            <w:rFonts w:ascii="Georgia" w:hAnsi="Georgia" w:cs="Segoe UI"/>
            <w:spacing w:val="-1"/>
            <w:rPrChange w:id="3846"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847" w:author="Rajiv Bansal" w:date="2019-11-29T09:15:00Z"/>
          <w:rFonts w:ascii="Georgia" w:hAnsi="Georgia" w:cs="Segoe UI"/>
          <w:spacing w:val="-1"/>
        </w:rPr>
      </w:pPr>
      <w:ins w:id="3848" w:author="Rajiv Bansal" w:date="2019-11-29T09:10:00Z">
        <w:r w:rsidRPr="00AE7F9B">
          <w:rPr>
            <w:rStyle w:val="Emphasis"/>
            <w:rFonts w:ascii="Georgia" w:eastAsiaTheme="majorEastAsia" w:hAnsi="Georgia" w:cs="Segoe UI"/>
            <w:spacing w:val="-1"/>
            <w:rPrChange w:id="3849"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850"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851" w:author="Rajiv Bansal" w:date="2019-11-29T09:11:00Z"/>
          <w:rFonts w:ascii="Georgia" w:hAnsi="Georgia" w:cs="Segoe UI"/>
          <w:color w:val="8EAADB" w:themeColor="accent1" w:themeTint="99"/>
          <w:spacing w:val="-1"/>
          <w:rPrChange w:id="3852" w:author="Rajiv Bansal" w:date="2019-11-29T09:15:00Z">
            <w:rPr>
              <w:ins w:id="3853" w:author="Rajiv Bansal" w:date="2019-11-29T09:11:00Z"/>
              <w:rFonts w:ascii="Georgia" w:hAnsi="Georgia" w:cs="Segoe UI"/>
              <w:spacing w:val="-1"/>
            </w:rPr>
          </w:rPrChange>
        </w:rPr>
      </w:pPr>
      <w:ins w:id="3854" w:author="Rajiv Bansal" w:date="2019-11-29T09:15:00Z">
        <w:r w:rsidRPr="00230A57">
          <w:rPr>
            <w:rFonts w:ascii="Georgia" w:hAnsi="Georgia"/>
            <w:i/>
            <w:iCs/>
            <w:color w:val="8EAADB" w:themeColor="accent1" w:themeTint="99"/>
            <w:spacing w:val="-1"/>
            <w:sz w:val="32"/>
            <w:szCs w:val="32"/>
            <w:shd w:val="clear" w:color="auto" w:fill="FFFFFF"/>
            <w:rPrChange w:id="3855"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856" w:author="Rajiv Bansal" w:date="2019-11-29T09:10:00Z"/>
          <w:rFonts w:ascii="Georgia" w:hAnsi="Georgia" w:cs="Segoe UI"/>
          <w:spacing w:val="-1"/>
          <w:rPrChange w:id="3857" w:author="Rajiv Bansal" w:date="2019-11-29T09:11:00Z">
            <w:rPr>
              <w:ins w:id="3858" w:author="Rajiv Bansal" w:date="2019-11-29T09:10:00Z"/>
              <w:rFonts w:ascii="Georgia" w:hAnsi="Georgia" w:cs="Segoe UI"/>
              <w:spacing w:val="-1"/>
              <w:sz w:val="32"/>
              <w:szCs w:val="32"/>
            </w:rPr>
          </w:rPrChange>
        </w:rPr>
      </w:pPr>
      <w:ins w:id="3859"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860" w:author="Rajiv Bansal" w:date="2019-11-29T09:01:00Z"/>
          <w:rPrChange w:id="3861" w:author="Rajiv Bansal" w:date="2019-11-29T09:10:00Z">
            <w:rPr>
              <w:ins w:id="3862" w:author="Rajiv Bansal" w:date="2019-11-29T09:01:00Z"/>
              <w:rFonts w:ascii="Georgia" w:hAnsi="Georgia"/>
              <w:b/>
              <w:sz w:val="28"/>
              <w:szCs w:val="24"/>
            </w:rPr>
          </w:rPrChange>
        </w:rPr>
        <w:pPrChange w:id="3863"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864" w:author="Rajiv Bansal" w:date="2019-11-29T09:01:00Z"/>
        </w:rPr>
      </w:pPr>
      <w:ins w:id="3865" w:author="Rajiv Bansal" w:date="2019-11-29T09:01:00Z">
        <w:r w:rsidRPr="00A94A8C">
          <w:t>Create Spring Boot Project</w:t>
        </w:r>
      </w:ins>
    </w:p>
    <w:p w14:paraId="5C9091FA" w14:textId="77777777" w:rsidR="00BE2E1A" w:rsidRDefault="00BE2E1A" w:rsidP="00BE2E1A">
      <w:pPr>
        <w:pStyle w:val="ListParagraph"/>
        <w:rPr>
          <w:ins w:id="3866" w:author="Rajiv Bansal" w:date="2019-11-29T09:01:00Z"/>
          <w:b/>
        </w:rPr>
      </w:pPr>
      <w:ins w:id="3867"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868" w:author="Rajiv Bansal" w:date="2019-11-29T09:14:00Z"/>
        </w:rPr>
      </w:pPr>
      <w:ins w:id="3869" w:author="Rajiv Bansal" w:date="2019-11-29T09:01:00Z">
        <w:r w:rsidRPr="00A94A8C">
          <w:t>Click on next</w:t>
        </w:r>
      </w:ins>
      <w:ins w:id="3870" w:author="Rajiv Bansal" w:date="2019-11-29T09:13:00Z">
        <w:r w:rsidR="00B07AAB">
          <w:t xml:space="preserve"> and fill the required details shown in the </w:t>
        </w:r>
      </w:ins>
      <w:ins w:id="3871" w:author="Rajiv Bansal" w:date="2019-11-29T09:14:00Z">
        <w:r w:rsidR="00B07AAB">
          <w:t>below screen:</w:t>
        </w:r>
      </w:ins>
    </w:p>
    <w:p w14:paraId="2ABAA04A" w14:textId="4FF52D38" w:rsidR="00B07AAB" w:rsidRDefault="00B07AAB" w:rsidP="00B07AAB">
      <w:pPr>
        <w:pStyle w:val="ListParagraph"/>
        <w:rPr>
          <w:ins w:id="3872" w:author="Rajiv Bansal" w:date="2019-11-29T09:14:00Z"/>
        </w:rPr>
      </w:pPr>
      <w:ins w:id="3873"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3874" w:author="Rajiv Bansal" w:date="2019-11-29T09:31:00Z"/>
          <w:rPrChange w:id="3875" w:author="Rajiv Bansal" w:date="2019-11-29T09:31:00Z">
            <w:rPr>
              <w:ins w:id="3876" w:author="Rajiv Bansal" w:date="2019-11-29T09:31:00Z"/>
              <w:spacing w:val="-1"/>
              <w:sz w:val="32"/>
              <w:szCs w:val="32"/>
              <w:shd w:val="clear" w:color="auto" w:fill="FFFFFF"/>
            </w:rPr>
          </w:rPrChange>
        </w:rPr>
      </w:pPr>
      <w:ins w:id="3877"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3878" w:author="Rajiv Bansal" w:date="2019-11-29T09:31:00Z"/>
          <w:rPrChange w:id="3879" w:author="Rajiv Bansal" w:date="2019-11-29T09:31:00Z">
            <w:rPr>
              <w:ins w:id="3880" w:author="Rajiv Bansal" w:date="2019-11-29T09:31:00Z"/>
              <w:spacing w:val="-1"/>
              <w:sz w:val="32"/>
              <w:szCs w:val="32"/>
              <w:shd w:val="clear" w:color="auto" w:fill="FFFFFF"/>
            </w:rPr>
          </w:rPrChange>
        </w:rPr>
      </w:pPr>
      <w:ins w:id="3881"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3882" w:author="Rajiv Bansal" w:date="2019-11-29T09:31:00Z"/>
          <w:rPrChange w:id="3883" w:author="Rajiv Bansal" w:date="2019-11-29T09:31:00Z">
            <w:rPr>
              <w:ins w:id="3884" w:author="Rajiv Bansal" w:date="2019-11-29T09:31:00Z"/>
              <w:spacing w:val="-1"/>
              <w:sz w:val="32"/>
              <w:szCs w:val="32"/>
              <w:shd w:val="clear" w:color="auto" w:fill="FFFFFF"/>
            </w:rPr>
          </w:rPrChange>
        </w:rPr>
      </w:pPr>
      <w:ins w:id="3885"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3886" w:author="Rajiv Bansal" w:date="2019-11-29T09:19:00Z"/>
          <w:rPrChange w:id="3887" w:author="Rajiv Bansal" w:date="2019-11-29T09:19:00Z">
            <w:rPr>
              <w:ins w:id="3888" w:author="Rajiv Bansal" w:date="2019-11-29T09:19:00Z"/>
              <w:spacing w:val="-1"/>
              <w:sz w:val="32"/>
              <w:szCs w:val="32"/>
              <w:shd w:val="clear" w:color="auto" w:fill="FFFFFF"/>
            </w:rPr>
          </w:rPrChange>
        </w:rPr>
        <w:pPrChange w:id="3889" w:author="Rajiv Bansal" w:date="2019-11-29T09:31:00Z">
          <w:pPr>
            <w:pStyle w:val="ListParagraph"/>
            <w:numPr>
              <w:numId w:val="19"/>
            </w:numPr>
            <w:ind w:hanging="360"/>
          </w:pPr>
        </w:pPrChange>
      </w:pPr>
      <w:ins w:id="3890" w:author="Rajiv Bansal" w:date="2019-11-29T09:14:00Z">
        <w:r>
          <w:rPr>
            <w:spacing w:val="-1"/>
            <w:sz w:val="32"/>
            <w:szCs w:val="32"/>
            <w:shd w:val="clear" w:color="auto" w:fill="FFFFFF"/>
          </w:rPr>
          <w:t>Zuul</w:t>
        </w:r>
      </w:ins>
      <w:ins w:id="3891"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3892" w:author="Rajiv Bansal" w:date="2019-11-29T09:19:00Z"/>
          <w:color w:val="2F5496" w:themeColor="accent1" w:themeShade="BF"/>
          <w:rPrChange w:id="3893" w:author="Rajiv Bansal" w:date="2019-11-29T09:20:00Z">
            <w:rPr>
              <w:ins w:id="3894" w:author="Rajiv Bansal" w:date="2019-11-29T09:19:00Z"/>
            </w:rPr>
          </w:rPrChange>
        </w:rPr>
        <w:pPrChange w:id="3895" w:author="Rajiv Bansal" w:date="2019-11-29T09:19:00Z">
          <w:pPr>
            <w:pStyle w:val="ListParagraph"/>
            <w:numPr>
              <w:numId w:val="19"/>
            </w:numPr>
            <w:ind w:hanging="360"/>
          </w:pPr>
        </w:pPrChange>
      </w:pPr>
      <w:ins w:id="3896" w:author="Rajiv Bansal" w:date="2019-11-29T09:19:00Z">
        <w:r w:rsidRPr="008E05C7">
          <w:rPr>
            <w:color w:val="2F5496" w:themeColor="accent1" w:themeShade="BF"/>
            <w:rPrChange w:id="3897"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3898" w:author="Rajiv Bansal" w:date="2019-11-29T09:26:00Z"/>
        </w:rPr>
      </w:pPr>
    </w:p>
    <w:p w14:paraId="2B4FB069" w14:textId="5ECC4E03" w:rsidR="00B07AAB" w:rsidRPr="00A94A8C" w:rsidRDefault="008E0E94">
      <w:pPr>
        <w:ind w:left="720"/>
        <w:rPr>
          <w:ins w:id="3899" w:author="Rajiv Bansal" w:date="2019-11-29T09:01:00Z"/>
        </w:rPr>
        <w:pPrChange w:id="3900" w:author="Rajiv Bansal" w:date="2019-11-29T09:14:00Z">
          <w:pPr>
            <w:pStyle w:val="ListParagraph"/>
            <w:numPr>
              <w:numId w:val="19"/>
            </w:numPr>
            <w:ind w:hanging="360"/>
          </w:pPr>
        </w:pPrChange>
      </w:pPr>
      <w:ins w:id="3901" w:author="Rajiv Bansal" w:date="2019-11-29T09:25:00Z">
        <w:del w:id="3902" w:author="rkbansal" w:date="2020-02-15T12:24:00Z">
          <w:r w:rsidDel="00D139B3">
            <w:rPr>
              <w:noProof/>
            </w:rPr>
            <w:lastRenderedPageBreak/>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43775" cy="2809875"/>
                        </a:xfrm>
                        <a:prstGeom prst="rect">
                          <a:avLst/>
                        </a:prstGeom>
                      </pic:spPr>
                    </pic:pic>
                  </a:graphicData>
                </a:graphic>
              </wp:inline>
            </w:drawing>
          </w:r>
        </w:del>
      </w:ins>
      <w:ins w:id="3903" w:author="rkbansal" w:date="2020-02-15T12:24:00Z">
        <w:r w:rsidR="00D139B3">
          <w:rPr>
            <w:noProof/>
          </w:rPr>
          <w:drawing>
            <wp:inline distT="0" distB="0" distL="0" distR="0" wp14:anchorId="5ED9A2DA" wp14:editId="5E497643">
              <wp:extent cx="6991350" cy="5734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991350" cy="5734050"/>
                      </a:xfrm>
                      <a:prstGeom prst="rect">
                        <a:avLst/>
                      </a:prstGeom>
                    </pic:spPr>
                  </pic:pic>
                </a:graphicData>
              </a:graphic>
            </wp:inline>
          </w:drawing>
        </w:r>
      </w:ins>
    </w:p>
    <w:p w14:paraId="65DDDD5B" w14:textId="77777777" w:rsidR="00176254" w:rsidRDefault="00176254" w:rsidP="00176254">
      <w:pPr>
        <w:rPr>
          <w:ins w:id="3904" w:author="Rajiv Bansal" w:date="2019-11-29T09:26:00Z"/>
          <w:b/>
          <w:sz w:val="28"/>
        </w:rPr>
      </w:pPr>
    </w:p>
    <w:p w14:paraId="50D21596" w14:textId="77777777" w:rsidR="00407CB3" w:rsidRPr="00A94A8C" w:rsidRDefault="00407CB3" w:rsidP="00407CB3">
      <w:pPr>
        <w:pStyle w:val="ListParagraph"/>
        <w:numPr>
          <w:ilvl w:val="0"/>
          <w:numId w:val="19"/>
        </w:numPr>
        <w:rPr>
          <w:ins w:id="3905" w:author="Rajiv Bansal" w:date="2019-11-29T09:31:00Z"/>
        </w:rPr>
      </w:pPr>
      <w:ins w:id="3906" w:author="Rajiv Bansal" w:date="2019-11-29T09:31:00Z">
        <w:r w:rsidRPr="00A94A8C">
          <w:t xml:space="preserve">Make changes in the </w:t>
        </w:r>
        <w:r w:rsidRPr="00A94A8C">
          <w:rPr>
            <w:b/>
          </w:rPr>
          <w:t>application.properties</w:t>
        </w:r>
        <w:r>
          <w:t>.</w:t>
        </w:r>
      </w:ins>
    </w:p>
    <w:p w14:paraId="0D721024" w14:textId="11ABAF73" w:rsidR="00176254" w:rsidRDefault="000838AE" w:rsidP="00407CB3">
      <w:pPr>
        <w:pStyle w:val="ListParagraph"/>
        <w:rPr>
          <w:ins w:id="3907" w:author="Rajiv Bansal" w:date="2019-11-29T09:38:00Z"/>
          <w:b/>
          <w:sz w:val="28"/>
        </w:rPr>
      </w:pPr>
      <w:ins w:id="3908" w:author="Rajiv Bansal" w:date="2019-11-30T22:33:00Z">
        <w:del w:id="3909"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01025" cy="3086100"/>
                        </a:xfrm>
                        <a:prstGeom prst="rect">
                          <a:avLst/>
                        </a:prstGeom>
                      </pic:spPr>
                    </pic:pic>
                  </a:graphicData>
                </a:graphic>
              </wp:inline>
            </w:drawing>
          </w:r>
        </w:del>
      </w:ins>
      <w:ins w:id="3910" w:author="rkbansal" w:date="2020-02-15T12:30:00Z">
        <w:r w:rsidR="00D139B3">
          <w:rPr>
            <w:noProof/>
          </w:rPr>
          <w:drawing>
            <wp:inline distT="0" distB="0" distL="0" distR="0" wp14:anchorId="02769870" wp14:editId="1AC2A302">
              <wp:extent cx="7924800" cy="6257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924800" cy="6257925"/>
                      </a:xfrm>
                      <a:prstGeom prst="rect">
                        <a:avLst/>
                      </a:prstGeom>
                    </pic:spPr>
                  </pic:pic>
                </a:graphicData>
              </a:graphic>
            </wp:inline>
          </w:drawing>
        </w:r>
      </w:ins>
    </w:p>
    <w:p w14:paraId="7D65A3B8" w14:textId="3F46B464" w:rsidR="001A4B42" w:rsidRDefault="001A4B42" w:rsidP="00407CB3">
      <w:pPr>
        <w:pStyle w:val="ListParagraph"/>
        <w:rPr>
          <w:ins w:id="3911" w:author="Rajiv Bansal" w:date="2019-11-29T09:38:00Z"/>
          <w:b/>
          <w:sz w:val="28"/>
        </w:rPr>
      </w:pPr>
    </w:p>
    <w:p w14:paraId="1683458F" w14:textId="49C249B3" w:rsidR="001A4B42" w:rsidRPr="00FC184D" w:rsidRDefault="00E52024" w:rsidP="001A4B42">
      <w:pPr>
        <w:pStyle w:val="ListParagraph"/>
        <w:numPr>
          <w:ilvl w:val="0"/>
          <w:numId w:val="19"/>
        </w:numPr>
        <w:rPr>
          <w:ins w:id="3912" w:author="Rajiv Bansal" w:date="2019-11-29T09:40:00Z"/>
          <w:b/>
          <w:sz w:val="28"/>
          <w:rPrChange w:id="3913" w:author="Rajiv Bansal" w:date="2019-11-29T09:40:00Z">
            <w:rPr>
              <w:ins w:id="3914" w:author="Rajiv Bansal" w:date="2019-11-29T09:40:00Z"/>
              <w:spacing w:val="-1"/>
              <w:sz w:val="32"/>
              <w:szCs w:val="32"/>
              <w:shd w:val="clear" w:color="auto" w:fill="FFFFFF"/>
            </w:rPr>
          </w:rPrChange>
        </w:rPr>
      </w:pPr>
      <w:ins w:id="3915" w:author="Rajiv Bansal" w:date="2019-11-29T09:39:00Z">
        <w:r>
          <w:rPr>
            <w:spacing w:val="-1"/>
            <w:sz w:val="32"/>
            <w:szCs w:val="32"/>
            <w:shd w:val="clear" w:color="auto" w:fill="FFFFFF"/>
          </w:rPr>
          <w:t xml:space="preserve">Finally, </w:t>
        </w:r>
      </w:ins>
      <w:ins w:id="3916"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3917" w:author="Rajiv Bansal" w:date="2019-11-29T09:41:00Z">
              <w:rPr>
                <w:rFonts w:ascii="Consolas" w:hAnsi="Consolas" w:cs="Consolas"/>
                <w:color w:val="000000"/>
                <w:sz w:val="20"/>
                <w:szCs w:val="20"/>
                <w:shd w:val="clear" w:color="auto" w:fill="D4D4D4"/>
              </w:rPr>
            </w:rPrChange>
          </w:rPr>
          <w:t xml:space="preserve">ZuulGatewayApplication to </w:t>
        </w:r>
      </w:ins>
      <w:ins w:id="3918"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3919" w:author="Rajiv Bansal" w:date="2019-11-29T09:44:00Z"/>
          <w:bCs/>
          <w:sz w:val="28"/>
        </w:rPr>
      </w:pPr>
      <w:ins w:id="3920" w:author="Rajiv Bansal" w:date="2019-11-29T09:44:00Z">
        <w:r>
          <w:rPr>
            <w:noProof/>
          </w:rPr>
          <w:lastRenderedPageBreak/>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3921" w:author="Rajiv Bansal" w:date="2019-11-29T09:50:00Z"/>
          <w:b/>
          <w:sz w:val="18"/>
          <w:rPrChange w:id="3922" w:author="Rajiv Bansal" w:date="2019-11-29T09:50:00Z">
            <w:rPr>
              <w:ins w:id="3923" w:author="Rajiv Bansal" w:date="2019-11-29T09:50:00Z"/>
              <w:bCs/>
            </w:rPr>
          </w:rPrChange>
        </w:rPr>
      </w:pPr>
      <w:ins w:id="3924" w:author="Rajiv Bansal" w:date="2019-11-29T09:45:00Z">
        <w:r>
          <w:t xml:space="preserve">Run the application as </w:t>
        </w:r>
        <w:r w:rsidRPr="007A6875">
          <w:rPr>
            <w:b/>
          </w:rPr>
          <w:t>Spring Boot App</w:t>
        </w:r>
        <w:r>
          <w:rPr>
            <w:b/>
          </w:rPr>
          <w:t xml:space="preserve"> </w:t>
        </w:r>
      </w:ins>
      <w:ins w:id="3925"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926" w:author="Rajiv Bansal" w:date="2019-11-29T09:50:00Z"/>
          <w:b/>
          <w:sz w:val="18"/>
          <w:rPrChange w:id="3927" w:author="Rajiv Bansal" w:date="2019-11-29T09:50:00Z">
            <w:rPr>
              <w:ins w:id="3928" w:author="Rajiv Bansal" w:date="2019-11-29T09:50:00Z"/>
              <w:bCs/>
            </w:rPr>
          </w:rPrChange>
        </w:rPr>
        <w:pPrChange w:id="3929" w:author="Rajiv Bansal" w:date="2019-11-29T09:50:00Z">
          <w:pPr>
            <w:pStyle w:val="ListParagraph"/>
            <w:numPr>
              <w:numId w:val="19"/>
            </w:numPr>
            <w:ind w:hanging="360"/>
          </w:pPr>
        </w:pPrChange>
      </w:pPr>
      <w:ins w:id="3930"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3931" w:author="Rajiv Bansal" w:date="2019-11-29T09:49:00Z"/>
          <w:b/>
          <w:sz w:val="18"/>
          <w:rPrChange w:id="3932" w:author="Rajiv Bansal" w:date="2019-11-29T09:49:00Z">
            <w:rPr>
              <w:ins w:id="3933" w:author="Rajiv Bansal" w:date="2019-11-29T09:49:00Z"/>
              <w:spacing w:val="-1"/>
              <w:sz w:val="32"/>
              <w:szCs w:val="32"/>
              <w:shd w:val="clear" w:color="auto" w:fill="FFFFFF"/>
            </w:rPr>
          </w:rPrChange>
        </w:rPr>
        <w:pPrChange w:id="3934" w:author="Rajiv Bansal" w:date="2019-11-29T09:50:00Z">
          <w:pPr>
            <w:pStyle w:val="ListParagraph"/>
            <w:numPr>
              <w:numId w:val="19"/>
            </w:numPr>
            <w:ind w:hanging="360"/>
          </w:pPr>
        </w:pPrChange>
      </w:pPr>
      <w:ins w:id="3935" w:author="Rajiv Bansal" w:date="2019-11-29T09:45:00Z">
        <w:r>
          <w:rPr>
            <w:b/>
          </w:rPr>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3936" w:author="Rajiv Bansal" w:date="2019-11-29T09:45:00Z"/>
          <w:b/>
          <w:sz w:val="18"/>
        </w:rPr>
        <w:pPrChange w:id="3937" w:author="Rajiv Bansal" w:date="2019-11-29T09:49:00Z">
          <w:pPr>
            <w:pStyle w:val="ListParagraph"/>
            <w:numPr>
              <w:numId w:val="19"/>
            </w:numPr>
            <w:ind w:hanging="360"/>
          </w:pPr>
        </w:pPrChange>
      </w:pPr>
      <w:ins w:id="3938"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939" w:author="Rajiv Bansal" w:date="2019-11-29T09:49:00Z"/>
          <w:sz w:val="18"/>
          <w:rPrChange w:id="3940" w:author="Rajiv Bansal" w:date="2019-11-29T09:49:00Z">
            <w:rPr>
              <w:ins w:id="3941" w:author="Rajiv Bansal" w:date="2019-11-29T09:49:00Z"/>
            </w:rPr>
          </w:rPrChange>
        </w:rPr>
        <w:pPrChange w:id="3942"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943" w:author="Rajiv Bansal" w:date="2019-11-29T09:46:00Z"/>
          <w:sz w:val="18"/>
        </w:rPr>
      </w:pPr>
      <w:ins w:id="3944" w:author="Rajiv Bansal" w:date="2019-11-29T09:46:00Z">
        <w:r w:rsidRPr="007A6875">
          <w:t xml:space="preserve">Open the browser </w:t>
        </w:r>
      </w:ins>
      <w:ins w:id="3945" w:author="Rajiv Bansal" w:date="2019-11-30T22:28:00Z">
        <w:r w:rsidR="00AA312E">
          <w:t xml:space="preserve">of Eureka Server </w:t>
        </w:r>
      </w:ins>
      <w:ins w:id="3946" w:author="Rajiv Bansal" w:date="2019-11-30T22:30:00Z">
        <w:r w:rsidR="00ED6871">
          <w:t>a</w:t>
        </w:r>
        <w:r w:rsidR="00ED6871" w:rsidRPr="00ED6871">
          <w:rPr>
            <w:rPrChange w:id="3947" w:author="Rajiv Bansal" w:date="2019-11-30T22:30:00Z">
              <w:rPr>
                <w:spacing w:val="-1"/>
                <w:sz w:val="32"/>
                <w:szCs w:val="32"/>
                <w:shd w:val="clear" w:color="auto" w:fill="FFFFFF"/>
              </w:rPr>
            </w:rPrChange>
          </w:rPr>
          <w:t>t </w:t>
        </w:r>
        <w:r w:rsidR="00ED6871" w:rsidRPr="00ED6871">
          <w:rPr>
            <w:rPrChange w:id="3948" w:author="Rajiv Bansal" w:date="2019-11-30T22:30:00Z">
              <w:rPr>
                <w:rStyle w:val="HTMLCode"/>
                <w:rFonts w:eastAsiaTheme="majorEastAsia"/>
                <w:spacing w:val="-1"/>
                <w:sz w:val="24"/>
                <w:szCs w:val="24"/>
              </w:rPr>
            </w:rPrChange>
          </w:rPr>
          <w:t>localhost:8761</w:t>
        </w:r>
        <w:r w:rsidR="00ED6871" w:rsidRPr="00ED6871">
          <w:rPr>
            <w:rPrChange w:id="3949" w:author="Rajiv Bansal" w:date="2019-11-30T22:30:00Z">
              <w:rPr>
                <w:spacing w:val="-1"/>
                <w:sz w:val="32"/>
                <w:szCs w:val="32"/>
                <w:shd w:val="clear" w:color="auto" w:fill="FFFFFF"/>
              </w:rPr>
            </w:rPrChange>
          </w:rPr>
          <w:t xml:space="preserve">, you should see the running zuul-gateway microservices </w:t>
        </w:r>
      </w:ins>
      <w:ins w:id="3950" w:author="Rajiv Bansal" w:date="2019-11-29T09:46:00Z">
        <w:r w:rsidRPr="007A6875">
          <w:t xml:space="preserve">and enter the url: </w:t>
        </w:r>
      </w:ins>
      <w:ins w:id="3951" w:author="Rajiv Bansal" w:date="2019-11-30T22:29:00Z">
        <w:r w:rsidR="00ED6871">
          <w:fldChar w:fldCharType="begin"/>
        </w:r>
        <w:r w:rsidR="00ED6871">
          <w:instrText xml:space="preserve"> HYPERLINK "</w:instrText>
        </w:r>
      </w:ins>
      <w:ins w:id="3952" w:author="Rajiv Bansal" w:date="2019-11-29T09:46:00Z">
        <w:r w:rsidR="00ED6871" w:rsidRPr="00ED6871">
          <w:rPr>
            <w:rPrChange w:id="3953" w:author="Rajiv Bansal" w:date="2019-11-30T22:29:00Z">
              <w:rPr>
                <w:rStyle w:val="Hyperlink"/>
              </w:rPr>
            </w:rPrChange>
          </w:rPr>
          <w:instrText>http://localhost:</w:instrText>
        </w:r>
      </w:ins>
      <w:ins w:id="3954" w:author="Rajiv Bansal" w:date="2019-11-30T22:28:00Z">
        <w:r w:rsidR="00ED6871" w:rsidRPr="00ED6871">
          <w:rPr>
            <w:rPrChange w:id="3955" w:author="Rajiv Bansal" w:date="2019-11-30T22:29:00Z">
              <w:rPr>
                <w:rStyle w:val="Hyperlink"/>
              </w:rPr>
            </w:rPrChange>
          </w:rPr>
          <w:instrText>8761</w:instrText>
        </w:r>
      </w:ins>
      <w:ins w:id="3956" w:author="Rajiv Bansal" w:date="2019-11-29T09:46:00Z">
        <w:r w:rsidR="00ED6871" w:rsidRPr="00ED6871">
          <w:rPr>
            <w:rPrChange w:id="3957" w:author="Rajiv Bansal" w:date="2019-11-30T22:29:00Z">
              <w:rPr>
                <w:rStyle w:val="Hyperlink"/>
              </w:rPr>
            </w:rPrChange>
          </w:rPr>
          <w:instrText>/</w:instrText>
        </w:r>
      </w:ins>
      <w:ins w:id="3958" w:author="Rajiv Bansal" w:date="2019-11-30T22:29:00Z">
        <w:r w:rsidR="00ED6871">
          <w:instrText xml:space="preserve">" </w:instrText>
        </w:r>
        <w:r w:rsidR="00ED6871">
          <w:fldChar w:fldCharType="separate"/>
        </w:r>
      </w:ins>
      <w:ins w:id="3959" w:author="Rajiv Bansal" w:date="2019-11-29T09:46:00Z">
        <w:r w:rsidR="00ED6871" w:rsidRPr="00742A84">
          <w:rPr>
            <w:rStyle w:val="Hyperlink"/>
          </w:rPr>
          <w:t>http://localhost:</w:t>
        </w:r>
      </w:ins>
      <w:ins w:id="3960" w:author="Rajiv Bansal" w:date="2019-11-30T22:28:00Z">
        <w:r w:rsidR="00ED6871" w:rsidRPr="00742A84">
          <w:rPr>
            <w:rStyle w:val="Hyperlink"/>
          </w:rPr>
          <w:t>8761</w:t>
        </w:r>
      </w:ins>
      <w:ins w:id="3961" w:author="Rajiv Bansal" w:date="2019-11-29T09:46:00Z">
        <w:r w:rsidR="00ED6871" w:rsidRPr="00742A84">
          <w:rPr>
            <w:rStyle w:val="Hyperlink"/>
          </w:rPr>
          <w:t>/</w:t>
        </w:r>
      </w:ins>
      <w:ins w:id="3962" w:author="Rajiv Bansal" w:date="2019-11-30T22:29:00Z">
        <w:r w:rsidR="00ED6871">
          <w:fldChar w:fldCharType="end"/>
        </w:r>
      </w:ins>
    </w:p>
    <w:p w14:paraId="1047DA6F" w14:textId="7AF53C02" w:rsidR="00824C4E" w:rsidRPr="00824C4E" w:rsidRDefault="00ED6871">
      <w:pPr>
        <w:pStyle w:val="ListParagraph"/>
        <w:rPr>
          <w:ins w:id="3963" w:author="Rajiv Bansal" w:date="2019-11-29T09:39:00Z"/>
          <w:bCs/>
          <w:sz w:val="28"/>
          <w:rPrChange w:id="3964" w:author="Rajiv Bansal" w:date="2019-11-29T09:44:00Z">
            <w:rPr>
              <w:ins w:id="3965" w:author="Rajiv Bansal" w:date="2019-11-29T09:39:00Z"/>
              <w:spacing w:val="-1"/>
              <w:sz w:val="32"/>
              <w:szCs w:val="32"/>
              <w:shd w:val="clear" w:color="auto" w:fill="FFFFFF"/>
            </w:rPr>
          </w:rPrChange>
        </w:rPr>
        <w:pPrChange w:id="3966" w:author="Rajiv Bansal" w:date="2019-11-29T09:46:00Z">
          <w:pPr>
            <w:pStyle w:val="ListParagraph"/>
            <w:numPr>
              <w:numId w:val="19"/>
            </w:numPr>
            <w:ind w:hanging="360"/>
          </w:pPr>
        </w:pPrChange>
      </w:pPr>
      <w:ins w:id="3967"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968" w:author="Rajiv Bansal" w:date="2019-11-29T09:26:00Z"/>
          <w:b/>
          <w:sz w:val="28"/>
          <w:rPrChange w:id="3969" w:author="Rajiv Bansal" w:date="2019-11-29T09:39:00Z">
            <w:rPr>
              <w:ins w:id="3970" w:author="Rajiv Bansal" w:date="2019-11-29T09:26:00Z"/>
            </w:rPr>
          </w:rPrChange>
        </w:rPr>
        <w:pPrChange w:id="3971" w:author="Rajiv Bansal" w:date="2019-11-29T09:39:00Z">
          <w:pPr/>
        </w:pPrChange>
      </w:pPr>
    </w:p>
    <w:p w14:paraId="582438E8" w14:textId="77777777" w:rsidR="00176254" w:rsidRDefault="00176254" w:rsidP="00176254">
      <w:pPr>
        <w:rPr>
          <w:ins w:id="3972" w:author="Rajiv Bansal" w:date="2019-11-29T09:26:00Z"/>
          <w:b/>
          <w:sz w:val="28"/>
        </w:rPr>
      </w:pPr>
    </w:p>
    <w:p w14:paraId="5741BE3B" w14:textId="6BE1FFEE" w:rsidR="00BE2E1A" w:rsidRPr="00176254" w:rsidRDefault="00BE2E1A">
      <w:pPr>
        <w:rPr>
          <w:ins w:id="3973" w:author="Rajiv Bansal" w:date="2019-11-29T09:25:00Z"/>
          <w:rFonts w:eastAsiaTheme="majorEastAsia" w:cstheme="majorBidi"/>
          <w:b/>
          <w:color w:val="2F5496" w:themeColor="accent1" w:themeShade="BF"/>
          <w:sz w:val="28"/>
          <w:szCs w:val="26"/>
          <w:rPrChange w:id="3974" w:author="Rajiv Bansal" w:date="2019-11-29T09:26:00Z">
            <w:rPr>
              <w:ins w:id="3975" w:author="Rajiv Bansal" w:date="2019-11-29T09:25:00Z"/>
              <w:b/>
              <w:sz w:val="28"/>
            </w:rPr>
          </w:rPrChange>
        </w:rPr>
        <w:pPrChange w:id="3976" w:author="Rajiv Bansal" w:date="2019-11-29T09:26:00Z">
          <w:pPr>
            <w:pStyle w:val="ListParagraph"/>
            <w:numPr>
              <w:numId w:val="19"/>
            </w:numPr>
            <w:ind w:hanging="360"/>
          </w:pPr>
        </w:pPrChange>
      </w:pPr>
      <w:ins w:id="3977" w:author="Rajiv Bansal" w:date="2019-11-29T09:01:00Z">
        <w:r w:rsidRPr="00176254">
          <w:rPr>
            <w:b/>
            <w:sz w:val="28"/>
            <w:rPrChange w:id="3978"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979" w:author="rkbansal" w:date="2020-02-15T11:50:00Z">
        <w:r w:rsidR="00711EA1">
          <w:t>people-mgmt-service</w:t>
        </w:r>
      </w:ins>
      <w:del w:id="3980"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Look w:val="04A0" w:firstRow="1" w:lastRow="0" w:firstColumn="1" w:lastColumn="0" w:noHBand="0" w:noVBand="1"/>
      </w:tblPr>
      <w:tblGrid>
        <w:gridCol w:w="4508"/>
        <w:gridCol w:w="4508"/>
      </w:tblGrid>
      <w:tr w:rsidR="00047E66" w14:paraId="2E2E54A2" w14:textId="77777777" w:rsidTr="00047E66">
        <w:tc>
          <w:tcPr>
            <w:tcW w:w="4508" w:type="dxa"/>
          </w:tcPr>
          <w:p w14:paraId="16BC95B7" w14:textId="126EBB28" w:rsidR="00047E66" w:rsidRDefault="00047E66" w:rsidP="00047E66">
            <w:r>
              <w:t>Database/Schema Name</w:t>
            </w:r>
          </w:p>
        </w:tc>
        <w:tc>
          <w:tcPr>
            <w:tcW w:w="4508" w:type="dxa"/>
          </w:tcPr>
          <w:p w14:paraId="5BC84C92" w14:textId="1988F9E9" w:rsidR="00047E66" w:rsidRDefault="00047E66" w:rsidP="00047E66">
            <w:r>
              <w:t>users_schema</w:t>
            </w:r>
          </w:p>
        </w:tc>
      </w:tr>
      <w:tr w:rsidR="00047E66" w14:paraId="35764FEA" w14:textId="77777777" w:rsidTr="00047E66">
        <w:tc>
          <w:tcPr>
            <w:tcW w:w="4508" w:type="dxa"/>
          </w:tcPr>
          <w:p w14:paraId="42718B4A" w14:textId="6F5DB39B" w:rsidR="00047E66" w:rsidRDefault="00047E66" w:rsidP="00047E66">
            <w:r>
              <w:t>User name</w:t>
            </w:r>
          </w:p>
        </w:tc>
        <w:tc>
          <w:tcPr>
            <w:tcW w:w="4508" w:type="dxa"/>
          </w:tcPr>
          <w:p w14:paraId="18F977D1" w14:textId="73991126" w:rsidR="00047E66" w:rsidRDefault="007D7D65" w:rsidP="00047E66">
            <w:r>
              <w:t>U</w:t>
            </w:r>
            <w:r w:rsidR="00047E66">
              <w:t>sers</w:t>
            </w:r>
          </w:p>
        </w:tc>
      </w:tr>
      <w:tr w:rsidR="00047E66" w14:paraId="5766CF95" w14:textId="77777777" w:rsidTr="00047E66">
        <w:tc>
          <w:tcPr>
            <w:tcW w:w="4508" w:type="dxa"/>
          </w:tcPr>
          <w:p w14:paraId="16E48652" w14:textId="1AEA1EC2" w:rsidR="00047E66" w:rsidRDefault="00047E66" w:rsidP="00047E66">
            <w:r>
              <w:t>Password</w:t>
            </w:r>
          </w:p>
        </w:tc>
        <w:tc>
          <w:tcPr>
            <w:tcW w:w="4508" w:type="dxa"/>
          </w:tcPr>
          <w:p w14:paraId="5801C81C" w14:textId="115FE0E2" w:rsidR="00047E66" w:rsidRDefault="007D7D65" w:rsidP="00047E66">
            <w:r>
              <w:t>U</w:t>
            </w:r>
            <w:r w:rsidR="00047E66">
              <w:t>sers</w:t>
            </w:r>
          </w:p>
        </w:tc>
      </w:tr>
    </w:tbl>
    <w:p w14:paraId="4C8B2B7E" w14:textId="5EB00419" w:rsidR="00047E66" w:rsidRDefault="00047E66"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20" o:title=""/>
          </v:shape>
          <o:OLEObject Type="Embed" ProgID="AcroExch.Document.DC" ShapeID="_x0000_i1025" DrawAspect="Icon" ObjectID="_1647540700" r:id="rId121"/>
        </w:object>
      </w:r>
      <w:r w:rsidR="00057A97">
        <w:object w:dxaOrig="1538" w:dyaOrig="993" w14:anchorId="3A9932E1">
          <v:shape id="_x0000_i1026" type="#_x0000_t75" style="width:77.25pt;height:49.5pt" o:ole="">
            <v:imagedata r:id="rId122" o:title=""/>
          </v:shape>
          <o:OLEObject Type="Embed" ProgID="Package" ShapeID="_x0000_i1026" DrawAspect="Icon" ObjectID="_1647540701" r:id="rId123"/>
        </w:object>
      </w:r>
      <w:r w:rsidR="00057A97">
        <w:object w:dxaOrig="1538" w:dyaOrig="993" w14:anchorId="2241C5D8">
          <v:shape id="_x0000_i1027" type="#_x0000_t75" style="width:77.25pt;height:49.5pt" o:ole="">
            <v:imagedata r:id="rId124" o:title=""/>
          </v:shape>
          <o:OLEObject Type="Embed" ProgID="Package" ShapeID="_x0000_i1027" DrawAspect="Icon" ObjectID="_1647540702" r:id="rId125"/>
        </w:object>
      </w:r>
      <w:r w:rsidR="00057A97">
        <w:object w:dxaOrig="1538" w:dyaOrig="993" w14:anchorId="504FBCB8">
          <v:shape id="_x0000_i1028" type="#_x0000_t75" style="width:77.25pt;height:49.5pt" o:ole="">
            <v:imagedata r:id="rId126" o:title=""/>
          </v:shape>
          <o:OLEObject Type="Embed" ProgID="Package" ShapeID="_x0000_i1028" DrawAspect="Icon" ObjectID="_1647540703" r:id="rId127"/>
        </w:object>
      </w:r>
      <w:r w:rsidR="00057A97">
        <w:object w:dxaOrig="1538" w:dyaOrig="993" w14:anchorId="1E07C31A">
          <v:shape id="_x0000_i1029" type="#_x0000_t75" style="width:77.25pt;height:49.5pt" o:ole="">
            <v:imagedata r:id="rId128" o:title=""/>
          </v:shape>
          <o:OLEObject Type="Embed" ProgID="Package" ShapeID="_x0000_i1029" DrawAspect="Icon" ObjectID="_1647540704" r:id="rId129"/>
        </w:object>
      </w:r>
    </w:p>
    <w:p w14:paraId="19DFED3D" w14:textId="34F1BD85" w:rsidR="00A776C8" w:rsidRDefault="00A776C8" w:rsidP="00A776C8">
      <w:pPr>
        <w:pStyle w:val="ListParagraph"/>
        <w:numPr>
          <w:ilvl w:val="0"/>
          <w:numId w:val="23"/>
        </w:numPr>
      </w:pPr>
      <w:r>
        <w:t>Add the following dependencies</w:t>
      </w:r>
    </w:p>
    <w:p w14:paraId="39005834" w14:textId="7CC717FE" w:rsidR="00A776C8" w:rsidRDefault="00B43681" w:rsidP="00A776C8">
      <w:pPr>
        <w:pStyle w:val="ListParagraph"/>
      </w:pPr>
      <w:ins w:id="3981" w:author="rkbansal" w:date="2020-02-15T12:03:00Z">
        <w:r>
          <w:rPr>
            <w:noProof/>
          </w:rPr>
          <w:drawing>
            <wp:inline distT="0" distB="0" distL="0" distR="0" wp14:anchorId="7CF07391" wp14:editId="2F8E6B1A">
              <wp:extent cx="7762875" cy="83439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762875" cy="8343900"/>
                      </a:xfrm>
                      <a:prstGeom prst="rect">
                        <a:avLst/>
                      </a:prstGeom>
                    </pic:spPr>
                  </pic:pic>
                </a:graphicData>
              </a:graphic>
            </wp:inline>
          </w:drawing>
        </w:r>
      </w:ins>
    </w:p>
    <w:p w14:paraId="3D04B86B" w14:textId="0C91542E" w:rsidR="00A776C8" w:rsidDel="00DA00CA" w:rsidRDefault="00DA00CA" w:rsidP="00DA00CA">
      <w:pPr>
        <w:pStyle w:val="ListParagraph"/>
        <w:numPr>
          <w:ilvl w:val="0"/>
          <w:numId w:val="23"/>
        </w:numPr>
        <w:rPr>
          <w:del w:id="3982" w:author="rkbansal" w:date="2020-01-09T20:59:00Z"/>
        </w:rPr>
      </w:pPr>
      <w:ins w:id="3983" w:author="rkbansal" w:date="2020-02-15T12:06:00Z">
        <w:r w:rsidRPr="00DA00CA">
          <w:rPr>
            <w:rPrChange w:id="3984" w:author="rkbansal" w:date="2020-02-15T12:06:00Z">
              <w:rPr>
                <w:rFonts w:ascii="Consolas" w:hAnsi="Consolas" w:cs="Consolas"/>
                <w:color w:val="008080"/>
                <w:sz w:val="20"/>
                <w:szCs w:val="20"/>
              </w:rPr>
            </w:rPrChange>
          </w:rPr>
          <w:t>Rename the package of io.swagger to com.jmk.user</w:t>
        </w:r>
      </w:ins>
      <w:del w:id="3985" w:author="rkbansal" w:date="2020-01-09T20:59:00Z">
        <w:r w:rsidR="00A776C8" w:rsidRPr="00DA00CA" w:rsidDel="00310FC3">
          <w:rPr>
            <w:rPrChange w:id="3986" w:author="rkbansal" w:date="2020-02-15T12:06:00Z">
              <w:rPr>
                <w:color w:val="008080"/>
              </w:rPr>
            </w:rPrChange>
          </w:rPr>
          <w:delText>&lt;</w:delText>
        </w:r>
        <w:r w:rsidR="00A776C8" w:rsidRPr="00DA00CA" w:rsidDel="00310FC3">
          <w:delText>dependency</w:delText>
        </w:r>
        <w:r w:rsidR="00A776C8" w:rsidRPr="00DA00CA" w:rsidDel="00310FC3">
          <w:rPr>
            <w:rPrChange w:id="3987"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3988" w:author="rkbansal" w:date="2020-02-15T12:06:00Z"/>
        </w:rPr>
        <w:pPrChange w:id="3989"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3990" w:author="rkbansal" w:date="2020-01-09T20:59:00Z"/>
        </w:rPr>
        <w:pPrChange w:id="399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992" w:author="rkbansal" w:date="2020-01-09T20:59:00Z">
        <w:r w:rsidRPr="00DA00CA" w:rsidDel="00310FC3">
          <w:rPr>
            <w:rPrChange w:id="3993" w:author="rkbansal" w:date="2020-02-15T12:06:00Z">
              <w:rPr>
                <w:color w:val="008080"/>
              </w:rPr>
            </w:rPrChange>
          </w:rPr>
          <w:delText>&lt;</w:delText>
        </w:r>
        <w:r w:rsidDel="00310FC3">
          <w:delText>groupId</w:delText>
        </w:r>
        <w:r w:rsidRPr="00DA00CA" w:rsidDel="00310FC3">
          <w:rPr>
            <w:rPrChange w:id="3994" w:author="rkbansal" w:date="2020-02-15T12:06:00Z">
              <w:rPr>
                <w:color w:val="008080"/>
              </w:rPr>
            </w:rPrChange>
          </w:rPr>
          <w:delText>&gt;</w:delText>
        </w:r>
        <w:r w:rsidRPr="00DA00CA" w:rsidDel="00310FC3">
          <w:rPr>
            <w:rPrChange w:id="3995" w:author="rkbansal" w:date="2020-02-15T12:06:00Z">
              <w:rPr>
                <w:color w:val="000000"/>
              </w:rPr>
            </w:rPrChange>
          </w:rPr>
          <w:delText>org.springframework.cloud</w:delText>
        </w:r>
        <w:r w:rsidRPr="00DA00CA" w:rsidDel="00310FC3">
          <w:rPr>
            <w:rPrChange w:id="3996" w:author="rkbansal" w:date="2020-02-15T12:06:00Z">
              <w:rPr>
                <w:color w:val="008080"/>
              </w:rPr>
            </w:rPrChange>
          </w:rPr>
          <w:delText>&lt;/</w:delText>
        </w:r>
        <w:r w:rsidDel="00310FC3">
          <w:delText>groupId</w:delText>
        </w:r>
        <w:r w:rsidRPr="00DA00CA" w:rsidDel="00310FC3">
          <w:rPr>
            <w:rPrChange w:id="3997" w:author="rkbansal" w:date="2020-02-15T12:06:00Z">
              <w:rPr>
                <w:color w:val="008080"/>
              </w:rPr>
            </w:rPrChange>
          </w:rPr>
          <w:delText>&gt;</w:delText>
        </w:r>
      </w:del>
    </w:p>
    <w:p w14:paraId="68E45F20" w14:textId="0AA0AD00" w:rsidR="00A776C8" w:rsidDel="00310FC3" w:rsidRDefault="00A776C8">
      <w:pPr>
        <w:pStyle w:val="ListParagraph"/>
        <w:rPr>
          <w:del w:id="3998" w:author="rkbansal" w:date="2020-01-09T20:59:00Z"/>
        </w:rPr>
        <w:pPrChange w:id="399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0" w:author="rkbansal" w:date="2020-01-09T20:59:00Z">
        <w:r w:rsidRPr="00DA00CA" w:rsidDel="00310FC3">
          <w:rPr>
            <w:rPrChange w:id="4001" w:author="rkbansal" w:date="2020-02-15T12:06:00Z">
              <w:rPr>
                <w:color w:val="000000"/>
              </w:rPr>
            </w:rPrChange>
          </w:rPr>
          <w:tab/>
        </w:r>
        <w:r w:rsidRPr="00DA00CA" w:rsidDel="00310FC3">
          <w:rPr>
            <w:rPrChange w:id="4002" w:author="rkbansal" w:date="2020-02-15T12:06:00Z">
              <w:rPr>
                <w:color w:val="008080"/>
              </w:rPr>
            </w:rPrChange>
          </w:rPr>
          <w:delText>&lt;</w:delText>
        </w:r>
        <w:r w:rsidDel="00310FC3">
          <w:delText>artifactId</w:delText>
        </w:r>
        <w:r w:rsidRPr="00DA00CA" w:rsidDel="00310FC3">
          <w:rPr>
            <w:rPrChange w:id="4003" w:author="rkbansal" w:date="2020-02-15T12:06:00Z">
              <w:rPr>
                <w:color w:val="008080"/>
              </w:rPr>
            </w:rPrChange>
          </w:rPr>
          <w:delText>&gt;</w:delText>
        </w:r>
        <w:r w:rsidRPr="00DA00CA" w:rsidDel="00310FC3">
          <w:rPr>
            <w:rPrChange w:id="4004" w:author="rkbansal" w:date="2020-02-15T12:06:00Z">
              <w:rPr>
                <w:color w:val="000000"/>
              </w:rPr>
            </w:rPrChange>
          </w:rPr>
          <w:delText>spring-cloud-starter-netflix-eureka-client</w:delText>
        </w:r>
        <w:r w:rsidRPr="00DA00CA" w:rsidDel="00310FC3">
          <w:rPr>
            <w:rPrChange w:id="4005" w:author="rkbansal" w:date="2020-02-15T12:06:00Z">
              <w:rPr>
                <w:color w:val="008080"/>
              </w:rPr>
            </w:rPrChange>
          </w:rPr>
          <w:delText>&lt;/</w:delText>
        </w:r>
        <w:r w:rsidDel="00310FC3">
          <w:delText>artifactId</w:delText>
        </w:r>
        <w:r w:rsidRPr="00DA00CA" w:rsidDel="00310FC3">
          <w:rPr>
            <w:rPrChange w:id="4006" w:author="rkbansal" w:date="2020-02-15T12:06:00Z">
              <w:rPr>
                <w:color w:val="008080"/>
              </w:rPr>
            </w:rPrChange>
          </w:rPr>
          <w:delText>&gt;</w:delText>
        </w:r>
      </w:del>
    </w:p>
    <w:p w14:paraId="1C2243E4" w14:textId="3A91C037" w:rsidR="00A776C8" w:rsidDel="00310FC3" w:rsidRDefault="00A776C8">
      <w:pPr>
        <w:pStyle w:val="ListParagraph"/>
        <w:rPr>
          <w:del w:id="4007" w:author="rkbansal" w:date="2020-01-09T20:59:00Z"/>
        </w:rPr>
        <w:pPrChange w:id="40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9" w:author="rkbansal" w:date="2020-01-09T20:59:00Z">
        <w:r w:rsidRPr="00DA00CA" w:rsidDel="00310FC3">
          <w:rPr>
            <w:rPrChange w:id="4010" w:author="rkbansal" w:date="2020-02-15T12:06:00Z">
              <w:rPr>
                <w:color w:val="008080"/>
              </w:rPr>
            </w:rPrChange>
          </w:rPr>
          <w:delText>&lt;/</w:delText>
        </w:r>
        <w:r w:rsidDel="00310FC3">
          <w:delText>dependency</w:delText>
        </w:r>
        <w:r w:rsidRPr="00DA00CA" w:rsidDel="00310FC3">
          <w:rPr>
            <w:rPrChange w:id="4011" w:author="rkbansal" w:date="2020-02-15T12:06:00Z">
              <w:rPr>
                <w:color w:val="008080"/>
              </w:rPr>
            </w:rPrChange>
          </w:rPr>
          <w:delText>&gt;</w:delText>
        </w:r>
      </w:del>
    </w:p>
    <w:p w14:paraId="69933F91" w14:textId="67CEC339" w:rsidR="00A776C8" w:rsidDel="00310FC3" w:rsidRDefault="00A776C8">
      <w:pPr>
        <w:pStyle w:val="ListParagraph"/>
        <w:rPr>
          <w:del w:id="4012" w:author="rkbansal" w:date="2020-01-09T20:59:00Z"/>
        </w:rPr>
        <w:pPrChange w:id="401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4" w:author="rkbansal" w:date="2020-01-09T20:59:00Z">
        <w:r w:rsidRPr="00DA00CA" w:rsidDel="00310FC3">
          <w:rPr>
            <w:rPrChange w:id="4015" w:author="rkbansal" w:date="2020-02-15T12:06:00Z">
              <w:rPr>
                <w:color w:val="000000"/>
              </w:rPr>
            </w:rPrChange>
          </w:rPr>
          <w:tab/>
        </w:r>
        <w:r w:rsidRPr="00DA00CA" w:rsidDel="00310FC3">
          <w:rPr>
            <w:rPrChange w:id="4016" w:author="rkbansal" w:date="2020-02-15T12:06:00Z">
              <w:rPr>
                <w:color w:val="000000"/>
              </w:rPr>
            </w:rPrChange>
          </w:rPr>
          <w:tab/>
        </w:r>
      </w:del>
    </w:p>
    <w:p w14:paraId="50FA914A" w14:textId="26DFE951" w:rsidR="00A776C8" w:rsidDel="00310FC3" w:rsidRDefault="00A776C8">
      <w:pPr>
        <w:pStyle w:val="ListParagraph"/>
        <w:rPr>
          <w:del w:id="4017" w:author="rkbansal" w:date="2020-01-09T20:59:00Z"/>
        </w:rPr>
        <w:pPrChange w:id="401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9" w:author="rkbansal" w:date="2020-01-09T20:59:00Z">
        <w:r w:rsidRPr="00DA00CA" w:rsidDel="00310FC3">
          <w:rPr>
            <w:rPrChange w:id="4020" w:author="rkbansal" w:date="2020-02-15T12:06:00Z">
              <w:rPr>
                <w:color w:val="008080"/>
              </w:rPr>
            </w:rPrChange>
          </w:rPr>
          <w:delText>&lt;</w:delText>
        </w:r>
        <w:r w:rsidDel="00310FC3">
          <w:delText>dependency</w:delText>
        </w:r>
        <w:r w:rsidRPr="00DA00CA" w:rsidDel="00310FC3">
          <w:rPr>
            <w:rPrChange w:id="4021" w:author="rkbansal" w:date="2020-02-15T12:06:00Z">
              <w:rPr>
                <w:color w:val="008080"/>
              </w:rPr>
            </w:rPrChange>
          </w:rPr>
          <w:delText>&gt;</w:delText>
        </w:r>
      </w:del>
    </w:p>
    <w:p w14:paraId="37A4A823" w14:textId="52A46508" w:rsidR="00A776C8" w:rsidDel="00310FC3" w:rsidRDefault="00A776C8">
      <w:pPr>
        <w:pStyle w:val="ListParagraph"/>
        <w:rPr>
          <w:del w:id="4022" w:author="rkbansal" w:date="2020-01-09T20:59:00Z"/>
        </w:rPr>
        <w:pPrChange w:id="402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4" w:author="rkbansal" w:date="2020-01-09T20:59:00Z">
        <w:r w:rsidRPr="00DA00CA" w:rsidDel="00310FC3">
          <w:rPr>
            <w:rPrChange w:id="4025" w:author="rkbansal" w:date="2020-02-15T12:06:00Z">
              <w:rPr>
                <w:color w:val="000000"/>
              </w:rPr>
            </w:rPrChange>
          </w:rPr>
          <w:tab/>
        </w:r>
        <w:r w:rsidRPr="00DA00CA" w:rsidDel="00310FC3">
          <w:rPr>
            <w:rPrChange w:id="4026" w:author="rkbansal" w:date="2020-02-15T12:06:00Z">
              <w:rPr>
                <w:color w:val="008080"/>
              </w:rPr>
            </w:rPrChange>
          </w:rPr>
          <w:delText>&lt;</w:delText>
        </w:r>
        <w:r w:rsidDel="00310FC3">
          <w:delText>groupId</w:delText>
        </w:r>
        <w:r w:rsidRPr="00DA00CA" w:rsidDel="00310FC3">
          <w:rPr>
            <w:rPrChange w:id="4027" w:author="rkbansal" w:date="2020-02-15T12:06:00Z">
              <w:rPr>
                <w:color w:val="008080"/>
              </w:rPr>
            </w:rPrChange>
          </w:rPr>
          <w:delText>&gt;</w:delText>
        </w:r>
        <w:r w:rsidRPr="00DA00CA" w:rsidDel="00310FC3">
          <w:rPr>
            <w:rPrChange w:id="4028" w:author="rkbansal" w:date="2020-02-15T12:06:00Z">
              <w:rPr>
                <w:color w:val="000000"/>
              </w:rPr>
            </w:rPrChange>
          </w:rPr>
          <w:delText>org.springframework.cloud</w:delText>
        </w:r>
        <w:r w:rsidRPr="00DA00CA" w:rsidDel="00310FC3">
          <w:rPr>
            <w:rPrChange w:id="4029" w:author="rkbansal" w:date="2020-02-15T12:06:00Z">
              <w:rPr>
                <w:color w:val="008080"/>
              </w:rPr>
            </w:rPrChange>
          </w:rPr>
          <w:delText>&lt;/</w:delText>
        </w:r>
        <w:r w:rsidDel="00310FC3">
          <w:delText>groupId</w:delText>
        </w:r>
        <w:r w:rsidRPr="00DA00CA" w:rsidDel="00310FC3">
          <w:rPr>
            <w:rPrChange w:id="4030" w:author="rkbansal" w:date="2020-02-15T12:06:00Z">
              <w:rPr>
                <w:color w:val="008080"/>
              </w:rPr>
            </w:rPrChange>
          </w:rPr>
          <w:delText>&gt;</w:delText>
        </w:r>
      </w:del>
    </w:p>
    <w:p w14:paraId="42D321E7" w14:textId="0AAF6E28" w:rsidR="00A776C8" w:rsidDel="00310FC3" w:rsidRDefault="00A776C8">
      <w:pPr>
        <w:pStyle w:val="ListParagraph"/>
        <w:rPr>
          <w:del w:id="4031" w:author="rkbansal" w:date="2020-01-09T20:59:00Z"/>
        </w:rPr>
        <w:pPrChange w:id="40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3" w:author="rkbansal" w:date="2020-01-09T20:59:00Z">
        <w:r w:rsidRPr="00DA00CA" w:rsidDel="00310FC3">
          <w:rPr>
            <w:rPrChange w:id="4034" w:author="rkbansal" w:date="2020-02-15T12:06:00Z">
              <w:rPr>
                <w:color w:val="000000"/>
              </w:rPr>
            </w:rPrChange>
          </w:rPr>
          <w:tab/>
        </w:r>
        <w:r w:rsidRPr="00DA00CA" w:rsidDel="00310FC3">
          <w:rPr>
            <w:rPrChange w:id="4035" w:author="rkbansal" w:date="2020-02-15T12:06:00Z">
              <w:rPr>
                <w:color w:val="008080"/>
              </w:rPr>
            </w:rPrChange>
          </w:rPr>
          <w:delText>&lt;</w:delText>
        </w:r>
        <w:r w:rsidDel="00310FC3">
          <w:delText>artifactId</w:delText>
        </w:r>
        <w:r w:rsidRPr="00DA00CA" w:rsidDel="00310FC3">
          <w:rPr>
            <w:rPrChange w:id="4036" w:author="rkbansal" w:date="2020-02-15T12:06:00Z">
              <w:rPr>
                <w:color w:val="008080"/>
              </w:rPr>
            </w:rPrChange>
          </w:rPr>
          <w:delText>&gt;</w:delText>
        </w:r>
        <w:r w:rsidRPr="00DA00CA" w:rsidDel="00310FC3">
          <w:rPr>
            <w:rPrChange w:id="4037" w:author="rkbansal" w:date="2020-02-15T12:06:00Z">
              <w:rPr>
                <w:color w:val="000000"/>
              </w:rPr>
            </w:rPrChange>
          </w:rPr>
          <w:delText>spring-cloud-starter-netflix-hystrix</w:delText>
        </w:r>
        <w:r w:rsidRPr="00DA00CA" w:rsidDel="00310FC3">
          <w:rPr>
            <w:rPrChange w:id="4038" w:author="rkbansal" w:date="2020-02-15T12:06:00Z">
              <w:rPr>
                <w:color w:val="008080"/>
              </w:rPr>
            </w:rPrChange>
          </w:rPr>
          <w:delText>&lt;/</w:delText>
        </w:r>
        <w:r w:rsidDel="00310FC3">
          <w:delText>artifactId</w:delText>
        </w:r>
        <w:r w:rsidRPr="00DA00CA" w:rsidDel="00310FC3">
          <w:rPr>
            <w:rPrChange w:id="4039" w:author="rkbansal" w:date="2020-02-15T12:06:00Z">
              <w:rPr>
                <w:color w:val="008080"/>
              </w:rPr>
            </w:rPrChange>
          </w:rPr>
          <w:delText>&gt;</w:delText>
        </w:r>
      </w:del>
    </w:p>
    <w:p w14:paraId="38C876EE" w14:textId="61423C27" w:rsidR="00A776C8" w:rsidDel="00310FC3" w:rsidRDefault="00A776C8">
      <w:pPr>
        <w:pStyle w:val="ListParagraph"/>
        <w:rPr>
          <w:del w:id="4040" w:author="rkbansal" w:date="2020-01-09T20:59:00Z"/>
        </w:rPr>
        <w:pPrChange w:id="40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2" w:author="rkbansal" w:date="2020-01-09T20:59:00Z">
        <w:r w:rsidRPr="00DA00CA" w:rsidDel="00310FC3">
          <w:rPr>
            <w:rPrChange w:id="4043" w:author="rkbansal" w:date="2020-02-15T12:06:00Z">
              <w:rPr>
                <w:color w:val="008080"/>
              </w:rPr>
            </w:rPrChange>
          </w:rPr>
          <w:delText>&lt;/</w:delText>
        </w:r>
        <w:r w:rsidDel="00310FC3">
          <w:delText>dependency</w:delText>
        </w:r>
        <w:r w:rsidRPr="00DA00CA" w:rsidDel="00310FC3">
          <w:rPr>
            <w:rPrChange w:id="4044" w:author="rkbansal" w:date="2020-02-15T12:06:00Z">
              <w:rPr>
                <w:color w:val="008080"/>
              </w:rPr>
            </w:rPrChange>
          </w:rPr>
          <w:delText>&gt;</w:delText>
        </w:r>
      </w:del>
    </w:p>
    <w:p w14:paraId="7D876465" w14:textId="4308F0ED" w:rsidR="00A776C8" w:rsidDel="00310FC3" w:rsidRDefault="00A776C8">
      <w:pPr>
        <w:pStyle w:val="ListParagraph"/>
        <w:rPr>
          <w:del w:id="4045" w:author="rkbansal" w:date="2020-01-09T20:59:00Z"/>
        </w:rPr>
        <w:pPrChange w:id="404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7" w:author="rkbansal" w:date="2020-01-09T20:59:00Z">
        <w:r w:rsidRPr="00DA00CA" w:rsidDel="00310FC3">
          <w:rPr>
            <w:rPrChange w:id="4048" w:author="rkbansal" w:date="2020-02-15T12:06:00Z">
              <w:rPr>
                <w:color w:val="000000"/>
              </w:rPr>
            </w:rPrChange>
          </w:rPr>
          <w:tab/>
        </w:r>
        <w:r w:rsidRPr="00DA00CA" w:rsidDel="00310FC3">
          <w:rPr>
            <w:rPrChange w:id="4049" w:author="rkbansal" w:date="2020-02-15T12:06:00Z">
              <w:rPr>
                <w:color w:val="000000"/>
              </w:rPr>
            </w:rPrChange>
          </w:rPr>
          <w:tab/>
        </w:r>
      </w:del>
    </w:p>
    <w:p w14:paraId="4E237206" w14:textId="32F419B2" w:rsidR="00A776C8" w:rsidDel="00310FC3" w:rsidRDefault="00A776C8">
      <w:pPr>
        <w:pStyle w:val="ListParagraph"/>
        <w:rPr>
          <w:del w:id="4050" w:author="rkbansal" w:date="2020-01-09T20:59:00Z"/>
        </w:rPr>
        <w:pPrChange w:id="405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2" w:author="rkbansal" w:date="2020-01-09T20:59:00Z">
        <w:r w:rsidRPr="00DA00CA" w:rsidDel="00310FC3">
          <w:rPr>
            <w:rPrChange w:id="4053" w:author="rkbansal" w:date="2020-02-15T12:06:00Z">
              <w:rPr>
                <w:color w:val="008080"/>
              </w:rPr>
            </w:rPrChange>
          </w:rPr>
          <w:delText>&lt;</w:delText>
        </w:r>
        <w:r w:rsidDel="00310FC3">
          <w:delText>dependency</w:delText>
        </w:r>
        <w:r w:rsidRPr="00DA00CA" w:rsidDel="00310FC3">
          <w:rPr>
            <w:rPrChange w:id="4054" w:author="rkbansal" w:date="2020-02-15T12:06:00Z">
              <w:rPr>
                <w:color w:val="008080"/>
              </w:rPr>
            </w:rPrChange>
          </w:rPr>
          <w:delText>&gt;</w:delText>
        </w:r>
      </w:del>
    </w:p>
    <w:p w14:paraId="40DA296B" w14:textId="2B40D92D" w:rsidR="00A776C8" w:rsidDel="00310FC3" w:rsidRDefault="00A776C8">
      <w:pPr>
        <w:pStyle w:val="ListParagraph"/>
        <w:rPr>
          <w:del w:id="4055" w:author="rkbansal" w:date="2020-01-09T20:59:00Z"/>
        </w:rPr>
        <w:pPrChange w:id="405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7" w:author="rkbansal" w:date="2020-01-09T20:59:00Z">
        <w:r w:rsidRPr="00DA00CA" w:rsidDel="00310FC3">
          <w:rPr>
            <w:rPrChange w:id="4058" w:author="rkbansal" w:date="2020-02-15T12:06:00Z">
              <w:rPr>
                <w:color w:val="000000"/>
              </w:rPr>
            </w:rPrChange>
          </w:rPr>
          <w:tab/>
        </w:r>
        <w:r w:rsidRPr="00DA00CA" w:rsidDel="00310FC3">
          <w:rPr>
            <w:rPrChange w:id="4059" w:author="rkbansal" w:date="2020-02-15T12:06:00Z">
              <w:rPr>
                <w:color w:val="008080"/>
              </w:rPr>
            </w:rPrChange>
          </w:rPr>
          <w:delText>&lt;</w:delText>
        </w:r>
        <w:r w:rsidDel="00310FC3">
          <w:delText>groupId</w:delText>
        </w:r>
        <w:r w:rsidRPr="00DA00CA" w:rsidDel="00310FC3">
          <w:rPr>
            <w:rPrChange w:id="4060" w:author="rkbansal" w:date="2020-02-15T12:06:00Z">
              <w:rPr>
                <w:color w:val="008080"/>
              </w:rPr>
            </w:rPrChange>
          </w:rPr>
          <w:delText>&gt;</w:delText>
        </w:r>
        <w:r w:rsidRPr="00DA00CA" w:rsidDel="00310FC3">
          <w:rPr>
            <w:rPrChange w:id="4061" w:author="rkbansal" w:date="2020-02-15T12:06:00Z">
              <w:rPr>
                <w:color w:val="000000"/>
              </w:rPr>
            </w:rPrChange>
          </w:rPr>
          <w:delText>org.springframework.cloud</w:delText>
        </w:r>
        <w:r w:rsidRPr="00DA00CA" w:rsidDel="00310FC3">
          <w:rPr>
            <w:rPrChange w:id="4062" w:author="rkbansal" w:date="2020-02-15T12:06:00Z">
              <w:rPr>
                <w:color w:val="008080"/>
              </w:rPr>
            </w:rPrChange>
          </w:rPr>
          <w:delText>&lt;/</w:delText>
        </w:r>
        <w:r w:rsidDel="00310FC3">
          <w:delText>groupId</w:delText>
        </w:r>
        <w:r w:rsidRPr="00DA00CA" w:rsidDel="00310FC3">
          <w:rPr>
            <w:rPrChange w:id="4063" w:author="rkbansal" w:date="2020-02-15T12:06:00Z">
              <w:rPr>
                <w:color w:val="008080"/>
              </w:rPr>
            </w:rPrChange>
          </w:rPr>
          <w:delText>&gt;</w:delText>
        </w:r>
      </w:del>
    </w:p>
    <w:p w14:paraId="0C73D487" w14:textId="0BDC95E7" w:rsidR="00A776C8" w:rsidDel="00310FC3" w:rsidRDefault="00A776C8">
      <w:pPr>
        <w:pStyle w:val="ListParagraph"/>
        <w:rPr>
          <w:del w:id="4064" w:author="rkbansal" w:date="2020-01-09T20:59:00Z"/>
        </w:rPr>
        <w:pPrChange w:id="40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6" w:author="rkbansal" w:date="2020-01-09T20:59:00Z">
        <w:r w:rsidRPr="00DA00CA" w:rsidDel="00310FC3">
          <w:rPr>
            <w:rPrChange w:id="4067" w:author="rkbansal" w:date="2020-02-15T12:06:00Z">
              <w:rPr>
                <w:color w:val="000000"/>
              </w:rPr>
            </w:rPrChange>
          </w:rPr>
          <w:tab/>
        </w:r>
        <w:r w:rsidRPr="00DA00CA" w:rsidDel="00310FC3">
          <w:rPr>
            <w:rPrChange w:id="4068" w:author="rkbansal" w:date="2020-02-15T12:06:00Z">
              <w:rPr>
                <w:color w:val="008080"/>
              </w:rPr>
            </w:rPrChange>
          </w:rPr>
          <w:delText>&lt;</w:delText>
        </w:r>
        <w:r w:rsidDel="00310FC3">
          <w:delText>artifactId</w:delText>
        </w:r>
        <w:r w:rsidRPr="00DA00CA" w:rsidDel="00310FC3">
          <w:rPr>
            <w:rPrChange w:id="4069" w:author="rkbansal" w:date="2020-02-15T12:06:00Z">
              <w:rPr>
                <w:color w:val="008080"/>
              </w:rPr>
            </w:rPrChange>
          </w:rPr>
          <w:delText>&gt;</w:delText>
        </w:r>
        <w:r w:rsidRPr="00DA00CA" w:rsidDel="00310FC3">
          <w:rPr>
            <w:rPrChange w:id="4070" w:author="rkbansal" w:date="2020-02-15T12:06:00Z">
              <w:rPr>
                <w:color w:val="000000"/>
              </w:rPr>
            </w:rPrChange>
          </w:rPr>
          <w:delText>spring-cloud-starter-sleuth</w:delText>
        </w:r>
        <w:r w:rsidRPr="00DA00CA" w:rsidDel="00310FC3">
          <w:rPr>
            <w:rPrChange w:id="4071" w:author="rkbansal" w:date="2020-02-15T12:06:00Z">
              <w:rPr>
                <w:color w:val="008080"/>
              </w:rPr>
            </w:rPrChange>
          </w:rPr>
          <w:delText>&lt;/</w:delText>
        </w:r>
        <w:r w:rsidDel="00310FC3">
          <w:delText>artifactId</w:delText>
        </w:r>
        <w:r w:rsidRPr="00DA00CA" w:rsidDel="00310FC3">
          <w:rPr>
            <w:rPrChange w:id="4072" w:author="rkbansal" w:date="2020-02-15T12:06:00Z">
              <w:rPr>
                <w:color w:val="008080"/>
              </w:rPr>
            </w:rPrChange>
          </w:rPr>
          <w:delText>&gt;</w:delText>
        </w:r>
      </w:del>
    </w:p>
    <w:p w14:paraId="52ACECAC" w14:textId="6B1D2AE8" w:rsidR="00A776C8" w:rsidDel="00310FC3" w:rsidRDefault="00A776C8">
      <w:pPr>
        <w:pStyle w:val="ListParagraph"/>
        <w:rPr>
          <w:del w:id="4073" w:author="rkbansal" w:date="2020-01-09T20:59:00Z"/>
        </w:rPr>
        <w:pPrChange w:id="407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5" w:author="rkbansal" w:date="2020-01-09T20:59:00Z">
        <w:r w:rsidRPr="00DA00CA" w:rsidDel="00310FC3">
          <w:rPr>
            <w:rPrChange w:id="4076" w:author="rkbansal" w:date="2020-02-15T12:06:00Z">
              <w:rPr>
                <w:color w:val="008080"/>
              </w:rPr>
            </w:rPrChange>
          </w:rPr>
          <w:delText>&lt;/</w:delText>
        </w:r>
        <w:r w:rsidDel="00310FC3">
          <w:delText>dependency</w:delText>
        </w:r>
        <w:r w:rsidRPr="00DA00CA" w:rsidDel="00310FC3">
          <w:rPr>
            <w:rPrChange w:id="4077" w:author="rkbansal" w:date="2020-02-15T12:06:00Z">
              <w:rPr>
                <w:color w:val="008080"/>
              </w:rPr>
            </w:rPrChange>
          </w:rPr>
          <w:delText>&gt;</w:delText>
        </w:r>
      </w:del>
    </w:p>
    <w:p w14:paraId="3C6174A9" w14:textId="0800F567" w:rsidR="00A776C8" w:rsidRDefault="00A776C8">
      <w:pPr>
        <w:pStyle w:val="ListParagraph"/>
      </w:pPr>
      <w:del w:id="4078" w:author="rkbansal" w:date="2020-02-15T12:03:00Z">
        <w:r w:rsidRPr="00DA00CA" w:rsidDel="00B43681">
          <w:rPr>
            <w:rPrChange w:id="4079" w:author="rkbansal" w:date="2020-02-15T12:06:00Z">
              <w:rPr>
                <w:color w:val="000000"/>
              </w:rPr>
            </w:rPrChange>
          </w:rPr>
          <w:tab/>
        </w:r>
      </w:del>
    </w:p>
    <w:p w14:paraId="072C7A9B" w14:textId="5233C502" w:rsidR="00A776C8" w:rsidDel="007D7D65" w:rsidRDefault="00A776C8" w:rsidP="00A776C8">
      <w:pPr>
        <w:pStyle w:val="ListParagraph"/>
        <w:rPr>
          <w:del w:id="4080" w:author="Rajiv Bansal" w:date="2019-11-24T13:00:00Z"/>
        </w:rPr>
      </w:pPr>
    </w:p>
    <w:p w14:paraId="4A7DC985" w14:textId="2719AE47" w:rsidR="00A776C8" w:rsidDel="007D7D65" w:rsidRDefault="00A776C8" w:rsidP="00A776C8">
      <w:pPr>
        <w:pStyle w:val="ListParagraph"/>
        <w:rPr>
          <w:del w:id="4081" w:author="Rajiv Bansal" w:date="2019-11-24T13:00:00Z"/>
        </w:rPr>
      </w:pPr>
    </w:p>
    <w:p w14:paraId="270C6F99" w14:textId="1F3F9763" w:rsidR="00A776C8" w:rsidDel="007D7D65" w:rsidRDefault="00A776C8" w:rsidP="00A776C8">
      <w:pPr>
        <w:pStyle w:val="ListParagraph"/>
        <w:rPr>
          <w:del w:id="4082" w:author="Rajiv Bansal" w:date="2019-11-24T13:00:00Z"/>
        </w:rPr>
      </w:pPr>
    </w:p>
    <w:p w14:paraId="6CBE8587" w14:textId="659F7047" w:rsidR="00A776C8" w:rsidDel="007D7D65" w:rsidRDefault="00A776C8" w:rsidP="00A776C8">
      <w:pPr>
        <w:pStyle w:val="ListParagraph"/>
        <w:rPr>
          <w:del w:id="4083" w:author="Rajiv Bansal" w:date="2019-11-24T13:00:00Z"/>
        </w:rPr>
      </w:pPr>
    </w:p>
    <w:p w14:paraId="26930297" w14:textId="30A3404A" w:rsidR="00A776C8" w:rsidDel="007D7D65" w:rsidRDefault="00A776C8" w:rsidP="00A776C8">
      <w:pPr>
        <w:pStyle w:val="ListParagraph"/>
        <w:rPr>
          <w:del w:id="4084" w:author="Rajiv Bansal" w:date="2019-11-24T13:00:00Z"/>
        </w:rPr>
      </w:pPr>
    </w:p>
    <w:p w14:paraId="057E825B" w14:textId="01E63153" w:rsidR="00A776C8" w:rsidDel="007D7D65" w:rsidRDefault="00A776C8" w:rsidP="00A776C8">
      <w:pPr>
        <w:pStyle w:val="ListParagraph"/>
        <w:rPr>
          <w:del w:id="4085" w:author="Rajiv Bansal" w:date="2019-11-24T13:00:00Z"/>
        </w:rPr>
      </w:pPr>
    </w:p>
    <w:p w14:paraId="11B61E95" w14:textId="76FEF9D7" w:rsidR="00A776C8" w:rsidDel="007D7D65" w:rsidRDefault="00A776C8" w:rsidP="00A776C8">
      <w:pPr>
        <w:pStyle w:val="ListParagraph"/>
        <w:rPr>
          <w:del w:id="4086" w:author="Rajiv Bansal" w:date="2019-11-24T13:00:00Z"/>
        </w:rPr>
      </w:pPr>
    </w:p>
    <w:p w14:paraId="67D7674E" w14:textId="2EC3B242" w:rsidR="00A776C8" w:rsidDel="007D7D65" w:rsidRDefault="00A776C8" w:rsidP="00A776C8">
      <w:pPr>
        <w:pStyle w:val="ListParagraph"/>
        <w:rPr>
          <w:del w:id="4087" w:author="Rajiv Bansal" w:date="2019-11-24T13:00:00Z"/>
        </w:rPr>
      </w:pPr>
    </w:p>
    <w:p w14:paraId="04F153FB" w14:textId="249A4FD7" w:rsidR="00A776C8" w:rsidDel="007D7D65" w:rsidRDefault="00A776C8" w:rsidP="00A776C8">
      <w:pPr>
        <w:pStyle w:val="ListParagraph"/>
        <w:rPr>
          <w:del w:id="4088" w:author="Rajiv Bansal" w:date="2019-11-24T13:00:00Z"/>
        </w:rPr>
      </w:pPr>
    </w:p>
    <w:p w14:paraId="6EB20D2F" w14:textId="4EF5B7FB" w:rsidR="00A776C8" w:rsidDel="007D7D65" w:rsidRDefault="00A776C8" w:rsidP="00A776C8">
      <w:pPr>
        <w:pStyle w:val="ListParagraph"/>
        <w:rPr>
          <w:del w:id="4089" w:author="Rajiv Bansal" w:date="2019-11-24T13:00:00Z"/>
        </w:rPr>
      </w:pPr>
    </w:p>
    <w:p w14:paraId="77675794" w14:textId="439FFFF6" w:rsidR="00A776C8" w:rsidDel="007D7D65" w:rsidRDefault="00A776C8" w:rsidP="00A776C8">
      <w:pPr>
        <w:pStyle w:val="ListParagraph"/>
        <w:rPr>
          <w:del w:id="4090" w:author="Rajiv Bansal" w:date="2019-11-24T13:00:00Z"/>
        </w:rPr>
      </w:pPr>
    </w:p>
    <w:p w14:paraId="20A46AD8" w14:textId="6C2B49CB" w:rsidR="00A776C8" w:rsidDel="007D7D65" w:rsidRDefault="00A776C8" w:rsidP="00A776C8">
      <w:pPr>
        <w:pStyle w:val="ListParagraph"/>
        <w:rPr>
          <w:del w:id="4091" w:author="Rajiv Bansal" w:date="2019-11-24T13:00:00Z"/>
        </w:rPr>
      </w:pPr>
    </w:p>
    <w:p w14:paraId="48606F31" w14:textId="53BAF13F" w:rsidR="00A776C8" w:rsidDel="007D7D65" w:rsidRDefault="00A776C8" w:rsidP="00A776C8">
      <w:pPr>
        <w:pStyle w:val="ListParagraph"/>
        <w:rPr>
          <w:del w:id="4092" w:author="Rajiv Bansal" w:date="2019-11-24T13:00:00Z"/>
        </w:rPr>
      </w:pPr>
    </w:p>
    <w:p w14:paraId="490C267F" w14:textId="45C5EB82" w:rsidR="00A776C8" w:rsidDel="007D7D65" w:rsidRDefault="00A776C8" w:rsidP="00A776C8">
      <w:pPr>
        <w:pStyle w:val="ListParagraph"/>
        <w:rPr>
          <w:del w:id="4093" w:author="Rajiv Bansal" w:date="2019-11-24T13:00:00Z"/>
        </w:rPr>
      </w:pPr>
    </w:p>
    <w:p w14:paraId="60236034" w14:textId="54E8AA19" w:rsidR="00A776C8" w:rsidDel="007D7D65" w:rsidRDefault="00A776C8" w:rsidP="00A776C8">
      <w:pPr>
        <w:pStyle w:val="ListParagraph"/>
        <w:rPr>
          <w:del w:id="4094" w:author="Rajiv Bansal" w:date="2019-11-24T13:00:00Z"/>
        </w:rPr>
      </w:pPr>
    </w:p>
    <w:p w14:paraId="3D83F623" w14:textId="7CD2730B" w:rsidR="00A776C8" w:rsidDel="007D7D65" w:rsidRDefault="00A776C8" w:rsidP="00A776C8">
      <w:pPr>
        <w:pStyle w:val="ListParagraph"/>
        <w:rPr>
          <w:del w:id="4095" w:author="Rajiv Bansal" w:date="2019-11-24T13:00:00Z"/>
        </w:rPr>
      </w:pPr>
    </w:p>
    <w:p w14:paraId="4287DCB5" w14:textId="7169A46E" w:rsidR="00057A97" w:rsidRPr="001A4DA1" w:rsidRDefault="0051448D" w:rsidP="00057A97">
      <w:pPr>
        <w:pStyle w:val="ListParagraph"/>
        <w:numPr>
          <w:ilvl w:val="0"/>
          <w:numId w:val="23"/>
        </w:num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096" w:author="rkbansal" w:date="2020-02-15T12:07:00Z"/>
          <w:rFonts w:ascii="Consolas" w:hAnsi="Consolas" w:cs="Consolas"/>
          <w:sz w:val="20"/>
          <w:szCs w:val="20"/>
        </w:rPr>
      </w:pPr>
      <w:del w:id="4097" w:author="rkbansal" w:date="2020-02-15T12:07:00Z">
        <w:r w:rsidRPr="00A93022" w:rsidDel="001C2A40">
          <w:rPr>
            <w:rFonts w:ascii="Consolas" w:hAnsi="Consolas" w:cs="Consolas"/>
            <w:color w:val="646464"/>
            <w:sz w:val="20"/>
            <w:szCs w:val="20"/>
          </w:rPr>
          <w:lastRenderedPageBreak/>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098" w:author="rkbansal" w:date="2020-02-15T12:07:00Z"/>
          <w:rFonts w:ascii="Consolas" w:hAnsi="Consolas" w:cs="Consolas"/>
          <w:sz w:val="20"/>
          <w:szCs w:val="20"/>
        </w:rPr>
      </w:pPr>
      <w:del w:id="4099"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0" w:author="rkbansal" w:date="2020-02-15T12:07:00Z"/>
          <w:rFonts w:ascii="Consolas" w:hAnsi="Consolas" w:cs="Consolas"/>
          <w:sz w:val="20"/>
          <w:szCs w:val="20"/>
        </w:rPr>
      </w:pPr>
      <w:del w:id="4101"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2" w:author="rkbansal" w:date="2020-02-15T12:07:00Z"/>
          <w:rFonts w:ascii="Consolas" w:hAnsi="Consolas" w:cs="Consolas"/>
          <w:sz w:val="20"/>
          <w:szCs w:val="20"/>
        </w:rPr>
      </w:pPr>
      <w:del w:id="4103"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4" w:author="rkbansal" w:date="2020-02-15T12:07:00Z"/>
          <w:rFonts w:ascii="Consolas" w:hAnsi="Consolas" w:cs="Consolas"/>
          <w:sz w:val="20"/>
          <w:szCs w:val="20"/>
        </w:rPr>
      </w:pPr>
      <w:del w:id="4105"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6" w:author="rkbansal" w:date="2020-02-15T12:07:00Z"/>
          <w:rFonts w:ascii="Consolas" w:hAnsi="Consolas" w:cs="Consolas"/>
          <w:sz w:val="20"/>
          <w:szCs w:val="20"/>
        </w:rPr>
      </w:pPr>
      <w:del w:id="4107"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8"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9" w:author="rkbansal" w:date="2020-02-15T12:07:00Z"/>
          <w:rFonts w:ascii="Consolas" w:hAnsi="Consolas" w:cs="Consolas"/>
          <w:sz w:val="20"/>
          <w:szCs w:val="20"/>
        </w:rPr>
      </w:pPr>
      <w:del w:id="4110"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1" w:author="rkbansal" w:date="2020-02-15T12:07:00Z"/>
          <w:rFonts w:ascii="Consolas" w:hAnsi="Consolas" w:cs="Consolas"/>
          <w:sz w:val="20"/>
          <w:szCs w:val="20"/>
        </w:rPr>
      </w:pPr>
      <w:del w:id="4112"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3" w:author="rkbansal" w:date="2020-02-15T12:07:00Z"/>
          <w:rFonts w:ascii="Consolas" w:hAnsi="Consolas" w:cs="Consolas"/>
          <w:sz w:val="20"/>
          <w:szCs w:val="20"/>
        </w:rPr>
      </w:pPr>
      <w:del w:id="4114"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5"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16" w:author="rkbansal" w:date="2020-02-15T12:07:00Z"/>
        </w:rPr>
      </w:pPr>
      <w:del w:id="4117" w:author="rkbansal" w:date="2020-02-15T12:07:00Z">
        <w:r w:rsidRPr="00A93022" w:rsidDel="001C2A40">
          <w:rPr>
            <w:rFonts w:ascii="Consolas" w:hAnsi="Consolas" w:cs="Consolas"/>
            <w:color w:val="000000"/>
            <w:sz w:val="20"/>
            <w:szCs w:val="20"/>
          </w:rPr>
          <w:delText>}</w:delText>
        </w:r>
      </w:del>
    </w:p>
    <w:p w14:paraId="435DDDA7" w14:textId="2A2EBBB3" w:rsidR="0051448D" w:rsidRDefault="00180569" w:rsidP="0051448D">
      <w:ins w:id="4118" w:author="rkbansal" w:date="2020-02-25T00:41:00Z">
        <w:r>
          <w:rPr>
            <w:noProof/>
          </w:rPr>
          <w:drawing>
            <wp:inline distT="0" distB="0" distL="0" distR="0" wp14:anchorId="5DE39DE3" wp14:editId="002D01D5">
              <wp:extent cx="4943475" cy="37242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3475" cy="3724275"/>
                      </a:xfrm>
                      <a:prstGeom prst="rect">
                        <a:avLst/>
                      </a:prstGeom>
                    </pic:spPr>
                  </pic:pic>
                </a:graphicData>
              </a:graphic>
            </wp:inline>
          </w:drawing>
        </w:r>
      </w:ins>
    </w:p>
    <w:p w14:paraId="33640720" w14:textId="7FCB1737" w:rsidR="00DF3C2D" w:rsidRDefault="00DF3C2D" w:rsidP="00A836BE">
      <w:pPr>
        <w:pStyle w:val="ListParagraph"/>
        <w:numPr>
          <w:ilvl w:val="0"/>
          <w:numId w:val="23"/>
        </w:numPr>
        <w:rPr>
          <w:ins w:id="4119" w:author="rkbansal" w:date="2019-12-22T11:09:00Z"/>
        </w:rPr>
      </w:pPr>
      <w:ins w:id="4120" w:author="rkbansal" w:date="2019-12-22T11:08:00Z">
        <w:r>
          <w:t xml:space="preserve">Update the </w:t>
        </w:r>
      </w:ins>
      <w:ins w:id="4121" w:author="rkbansal" w:date="2019-12-22T11:09:00Z">
        <w:r>
          <w:t>application.properties to register with Eureka client</w:t>
        </w:r>
      </w:ins>
    </w:p>
    <w:p w14:paraId="2D46A7F2" w14:textId="333125E3" w:rsidR="00DF3C2D" w:rsidRDefault="00FF21F6">
      <w:pPr>
        <w:pStyle w:val="ListParagraph"/>
        <w:rPr>
          <w:ins w:id="4122" w:author="rkbansal" w:date="2019-12-22T11:08:00Z"/>
        </w:rPr>
        <w:pPrChange w:id="4123" w:author="rkbansal" w:date="2019-12-22T11:09:00Z">
          <w:pPr>
            <w:pStyle w:val="ListParagraph"/>
            <w:numPr>
              <w:numId w:val="23"/>
            </w:numPr>
            <w:ind w:hanging="360"/>
          </w:pPr>
        </w:pPrChange>
      </w:pPr>
      <w:ins w:id="4124" w:author="rkbansal" w:date="2020-04-04T18:31:00Z">
        <w:r>
          <w:rPr>
            <w:noProof/>
          </w:rPr>
          <w:drawing>
            <wp:inline distT="0" distB="0" distL="0" distR="0" wp14:anchorId="7F873AFF" wp14:editId="01EF380F">
              <wp:extent cx="8477250" cy="497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77250" cy="4972050"/>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125" w:author="rkbansal" w:date="2019-12-22T12:57:00Z"/>
        </w:rPr>
      </w:pPr>
      <w:ins w:id="4126" w:author="rkbansal" w:date="2019-12-22T12:57:00Z">
        <w:r>
          <w:t>Service should be exposed as following:</w:t>
        </w:r>
      </w:ins>
    </w:p>
    <w:p w14:paraId="12A617A6" w14:textId="2A16E3F8" w:rsidR="00392C47" w:rsidRDefault="005060B9">
      <w:pPr>
        <w:pStyle w:val="ListParagraph"/>
        <w:rPr>
          <w:ins w:id="4127" w:author="rkbansal" w:date="2019-12-22T12:56:00Z"/>
        </w:rPr>
        <w:pPrChange w:id="4128" w:author="rkbansal" w:date="2019-12-22T12:57:00Z">
          <w:pPr>
            <w:pStyle w:val="ListParagraph"/>
            <w:numPr>
              <w:numId w:val="23"/>
            </w:numPr>
            <w:ind w:hanging="360"/>
          </w:pPr>
        </w:pPrChange>
      </w:pPr>
      <w:ins w:id="4129"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0" cy="2552700"/>
                      </a:xfrm>
                      <a:prstGeom prst="rect">
                        <a:avLst/>
                      </a:prstGeom>
                    </pic:spPr>
                  </pic:pic>
                </a:graphicData>
              </a:graphic>
            </wp:inline>
          </w:drawing>
        </w:r>
      </w:ins>
    </w:p>
    <w:p w14:paraId="78010D27" w14:textId="77777777" w:rsidR="00720E4D" w:rsidRDefault="00BF7419" w:rsidP="00A836BE">
      <w:pPr>
        <w:pStyle w:val="ListParagraph"/>
        <w:numPr>
          <w:ilvl w:val="0"/>
          <w:numId w:val="23"/>
        </w:numPr>
        <w:rPr>
          <w:ins w:id="4130" w:author="rkbansal" w:date="2020-04-04T20:58:00Z"/>
        </w:rPr>
      </w:pPr>
      <w:ins w:id="4131" w:author="rkbansal" w:date="2019-12-22T12:58:00Z">
        <w:r>
          <w:t xml:space="preserve">Made changes </w:t>
        </w:r>
      </w:ins>
      <w:ins w:id="4132" w:author="rkbansal" w:date="2020-04-04T20:58:00Z">
        <w:r w:rsidR="00720E4D">
          <w:t xml:space="preserve">for swagger documentation </w:t>
        </w:r>
      </w:ins>
    </w:p>
    <w:p w14:paraId="30568560" w14:textId="61E24690" w:rsidR="00870F04" w:rsidRPr="00720E4D" w:rsidRDefault="00BF7419" w:rsidP="003D41B5">
      <w:pPr>
        <w:pStyle w:val="ListParagraph"/>
        <w:numPr>
          <w:ilvl w:val="1"/>
          <w:numId w:val="23"/>
        </w:numPr>
        <w:rPr>
          <w:ins w:id="4133" w:author="rkbansal" w:date="2019-12-22T12:58:00Z"/>
          <w:rFonts w:eastAsia="Times New Roman" w:cs="Times New Roman"/>
          <w:color w:val="333333"/>
          <w:sz w:val="30"/>
          <w:szCs w:val="30"/>
          <w:lang w:eastAsia="en-IN"/>
          <w:rPrChange w:id="4134" w:author="rkbansal" w:date="2020-04-04T20:58:00Z">
            <w:rPr>
              <w:ins w:id="4135" w:author="rkbansal" w:date="2019-12-22T12:58:00Z"/>
              <w:rFonts w:eastAsia="Times New Roman" w:cs="Times New Roman"/>
              <w:color w:val="333333"/>
              <w:sz w:val="30"/>
              <w:szCs w:val="30"/>
              <w:lang w:eastAsia="en-IN"/>
            </w:rPr>
          </w:rPrChange>
        </w:rPr>
        <w:pPrChange w:id="4136" w:author="rkbansal" w:date="2020-04-04T20:58:00Z">
          <w:pPr>
            <w:pStyle w:val="ListParagraph"/>
          </w:pPr>
        </w:pPrChange>
      </w:pPr>
      <w:ins w:id="4137" w:author="rkbansal" w:date="2019-12-22T12:58:00Z">
        <w:r>
          <w:t xml:space="preserve">in the </w:t>
        </w:r>
        <w:r w:rsidRPr="00720E4D">
          <w:rPr>
            <w:rFonts w:ascii="Consolas" w:hAnsi="Consolas" w:cs="Consolas"/>
            <w:color w:val="000000"/>
            <w:sz w:val="20"/>
            <w:szCs w:val="20"/>
            <w:shd w:val="clear" w:color="auto" w:fill="E8F2FE"/>
            <w:rPrChange w:id="4138" w:author="rkbansal" w:date="2020-04-04T20:58:00Z">
              <w:rPr>
                <w:rFonts w:ascii="Consolas" w:hAnsi="Consolas" w:cs="Consolas"/>
                <w:color w:val="000000"/>
                <w:sz w:val="20"/>
                <w:szCs w:val="20"/>
                <w:shd w:val="clear" w:color="auto" w:fill="E8F2FE"/>
              </w:rPr>
            </w:rPrChange>
          </w:rPr>
          <w:t>SwaggerDocumentationConfig</w:t>
        </w:r>
      </w:ins>
      <w:ins w:id="4139" w:author="rkbansal" w:date="2020-04-04T20:58:00Z">
        <w:r w:rsidR="00720E4D">
          <w:rPr>
            <w:rFonts w:ascii="Consolas" w:hAnsi="Consolas" w:cs="Consolas"/>
            <w:color w:val="000000"/>
            <w:sz w:val="20"/>
            <w:szCs w:val="20"/>
            <w:shd w:val="clear" w:color="auto" w:fill="E8F2FE"/>
          </w:rPr>
          <w:t xml:space="preserve">, </w:t>
        </w:r>
      </w:ins>
      <w:ins w:id="4140" w:author="rkbansal" w:date="2019-12-22T12:58:00Z">
        <w:r w:rsidR="00870F04" w:rsidRPr="00720E4D">
          <w:rPr>
            <w:rFonts w:ascii="Consolas" w:eastAsia="Times New Roman" w:hAnsi="Consolas" w:cs="Courier New"/>
            <w:color w:val="7A7A7A"/>
            <w:sz w:val="20"/>
            <w:szCs w:val="20"/>
            <w:shd w:val="clear" w:color="auto" w:fill="EEEEEE"/>
            <w:lang w:eastAsia="en-IN"/>
            <w:rPrChange w:id="4141" w:author="rkbansal" w:date="2020-04-04T20:58:00Z">
              <w:rPr>
                <w:rFonts w:ascii="Consolas" w:eastAsia="Times New Roman" w:hAnsi="Consolas" w:cs="Courier New"/>
                <w:color w:val="7A7A7A"/>
                <w:sz w:val="20"/>
                <w:szCs w:val="20"/>
                <w:shd w:val="clear" w:color="auto" w:fill="EEEEEE"/>
                <w:lang w:eastAsia="en-IN"/>
              </w:rPr>
            </w:rPrChange>
          </w:rPr>
          <w:t>@EnableSwagger2</w:t>
        </w:r>
        <w:r w:rsidR="00870F04" w:rsidRPr="00720E4D">
          <w:rPr>
            <w:rFonts w:eastAsia="Times New Roman" w:cs="Times New Roman"/>
            <w:color w:val="333333"/>
            <w:sz w:val="30"/>
            <w:szCs w:val="30"/>
            <w:lang w:eastAsia="en-IN"/>
            <w:rPrChange w:id="4142" w:author="rkbansal" w:date="2020-04-04T20:58:00Z">
              <w:rPr>
                <w:rFonts w:eastAsia="Times New Roman" w:cs="Times New Roman"/>
                <w:color w:val="333333"/>
                <w:sz w:val="30"/>
                <w:szCs w:val="30"/>
                <w:lang w:eastAsia="en-IN"/>
              </w:rPr>
            </w:rPrChange>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3" w:author="rkbansal" w:date="2019-12-22T12:59:00Z"/>
          <w:rFonts w:ascii="Consolas" w:hAnsi="Consolas" w:cs="Consolas"/>
          <w:sz w:val="20"/>
          <w:szCs w:val="20"/>
        </w:rPr>
        <w:pPrChange w:id="4144" w:author="rkbansal" w:date="2019-12-22T13:00:00Z">
          <w:pPr>
            <w:autoSpaceDE w:val="0"/>
            <w:autoSpaceDN w:val="0"/>
            <w:adjustRightInd w:val="0"/>
            <w:spacing w:after="0" w:line="240" w:lineRule="auto"/>
          </w:pPr>
        </w:pPrChange>
      </w:pPr>
      <w:ins w:id="4145" w:author="rkbansal" w:date="2019-12-22T12:59:00Z">
        <w:r w:rsidRPr="00870F04">
          <w:rPr>
            <w:rFonts w:ascii="Consolas" w:hAnsi="Consolas" w:cs="Consolas"/>
            <w:color w:val="646464"/>
            <w:sz w:val="20"/>
            <w:szCs w:val="20"/>
            <w:highlight w:val="yellow"/>
            <w:rPrChange w:id="4146"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47"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8" w:author="rkbansal" w:date="2019-12-22T12:59:00Z"/>
          <w:rFonts w:ascii="Consolas" w:hAnsi="Consolas" w:cs="Consolas"/>
          <w:sz w:val="20"/>
          <w:szCs w:val="20"/>
        </w:rPr>
        <w:pPrChange w:id="4149" w:author="rkbansal" w:date="2019-12-22T13:00:00Z">
          <w:pPr>
            <w:autoSpaceDE w:val="0"/>
            <w:autoSpaceDN w:val="0"/>
            <w:adjustRightInd w:val="0"/>
            <w:spacing w:after="0" w:line="240" w:lineRule="auto"/>
          </w:pPr>
        </w:pPrChange>
      </w:pPr>
      <w:ins w:id="4150"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1" w:author="rkbansal" w:date="2019-12-22T12:59:00Z"/>
          <w:rFonts w:ascii="Consolas" w:hAnsi="Consolas" w:cs="Consolas"/>
          <w:sz w:val="20"/>
          <w:szCs w:val="20"/>
        </w:rPr>
        <w:pPrChange w:id="4152" w:author="rkbansal" w:date="2019-12-22T13:00:00Z">
          <w:pPr>
            <w:autoSpaceDE w:val="0"/>
            <w:autoSpaceDN w:val="0"/>
            <w:adjustRightInd w:val="0"/>
            <w:spacing w:after="0" w:line="240" w:lineRule="auto"/>
          </w:pPr>
        </w:pPrChange>
      </w:pPr>
      <w:ins w:id="4153"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4" w:author="rkbansal" w:date="2019-12-22T12:59:00Z"/>
          <w:rFonts w:ascii="Consolas" w:hAnsi="Consolas" w:cs="Consolas"/>
          <w:sz w:val="20"/>
          <w:szCs w:val="20"/>
        </w:rPr>
        <w:pPrChange w:id="4155"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6" w:author="rkbansal" w:date="2019-12-22T12:59:00Z"/>
          <w:rFonts w:ascii="Consolas" w:hAnsi="Consolas" w:cs="Consolas"/>
          <w:sz w:val="20"/>
          <w:szCs w:val="20"/>
        </w:rPr>
        <w:pPrChange w:id="4157" w:author="rkbansal" w:date="2019-12-22T13:00:00Z">
          <w:pPr>
            <w:autoSpaceDE w:val="0"/>
            <w:autoSpaceDN w:val="0"/>
            <w:adjustRightInd w:val="0"/>
            <w:spacing w:after="0" w:line="240" w:lineRule="auto"/>
          </w:pPr>
        </w:pPrChange>
      </w:pPr>
      <w:ins w:id="4158"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9" w:author="rkbansal" w:date="2019-12-22T12:59:00Z"/>
          <w:rFonts w:ascii="Consolas" w:hAnsi="Consolas" w:cs="Consolas"/>
          <w:sz w:val="20"/>
          <w:szCs w:val="20"/>
        </w:rPr>
        <w:pPrChange w:id="4160" w:author="rkbansal" w:date="2019-12-22T13:00:00Z">
          <w:pPr>
            <w:autoSpaceDE w:val="0"/>
            <w:autoSpaceDN w:val="0"/>
            <w:adjustRightInd w:val="0"/>
            <w:spacing w:after="0" w:line="240" w:lineRule="auto"/>
          </w:pPr>
        </w:pPrChange>
      </w:pPr>
      <w:ins w:id="416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2" w:author="rkbansal" w:date="2019-12-22T12:59:00Z"/>
          <w:rFonts w:ascii="Consolas" w:hAnsi="Consolas" w:cs="Consolas"/>
          <w:sz w:val="20"/>
          <w:szCs w:val="20"/>
        </w:rPr>
        <w:pPrChange w:id="4163" w:author="rkbansal" w:date="2019-12-22T13:00:00Z">
          <w:pPr>
            <w:autoSpaceDE w:val="0"/>
            <w:autoSpaceDN w:val="0"/>
            <w:adjustRightInd w:val="0"/>
            <w:spacing w:after="0" w:line="240" w:lineRule="auto"/>
          </w:pPr>
        </w:pPrChange>
      </w:pPr>
      <w:ins w:id="4164"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5" w:author="rkbansal" w:date="2019-12-22T12:59:00Z"/>
          <w:rFonts w:ascii="Consolas" w:hAnsi="Consolas" w:cs="Consolas"/>
          <w:sz w:val="20"/>
          <w:szCs w:val="20"/>
        </w:rPr>
        <w:pPrChange w:id="4166" w:author="rkbansal" w:date="2019-12-22T13:00:00Z">
          <w:pPr>
            <w:autoSpaceDE w:val="0"/>
            <w:autoSpaceDN w:val="0"/>
            <w:adjustRightInd w:val="0"/>
            <w:spacing w:after="0" w:line="240" w:lineRule="auto"/>
          </w:pPr>
        </w:pPrChange>
      </w:pPr>
      <w:ins w:id="4167"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8" w:author="rkbansal" w:date="2019-12-22T12:59:00Z"/>
          <w:rFonts w:ascii="Consolas" w:hAnsi="Consolas" w:cs="Consolas"/>
          <w:sz w:val="20"/>
          <w:szCs w:val="20"/>
        </w:rPr>
        <w:pPrChange w:id="4169" w:author="rkbansal" w:date="2019-12-22T13:00:00Z">
          <w:pPr>
            <w:autoSpaceDE w:val="0"/>
            <w:autoSpaceDN w:val="0"/>
            <w:adjustRightInd w:val="0"/>
            <w:spacing w:after="0" w:line="240" w:lineRule="auto"/>
          </w:pPr>
        </w:pPrChange>
      </w:pPr>
      <w:ins w:id="4170"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1" w:author="rkbansal" w:date="2019-12-22T12:59:00Z"/>
          <w:rFonts w:ascii="Consolas" w:hAnsi="Consolas" w:cs="Consolas"/>
          <w:sz w:val="20"/>
          <w:szCs w:val="20"/>
        </w:rPr>
        <w:pPrChange w:id="4172" w:author="rkbansal" w:date="2019-12-22T13:00:00Z">
          <w:pPr>
            <w:autoSpaceDE w:val="0"/>
            <w:autoSpaceDN w:val="0"/>
            <w:adjustRightInd w:val="0"/>
            <w:spacing w:after="0" w:line="240" w:lineRule="auto"/>
          </w:pPr>
        </w:pPrChange>
      </w:pPr>
      <w:ins w:id="4173"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4" w:author="rkbansal" w:date="2019-12-22T12:59:00Z"/>
          <w:rFonts w:ascii="Consolas" w:hAnsi="Consolas" w:cs="Consolas"/>
          <w:sz w:val="20"/>
          <w:szCs w:val="20"/>
        </w:rPr>
        <w:pPrChange w:id="4175" w:author="rkbansal" w:date="2019-12-22T13:00:00Z">
          <w:pPr>
            <w:autoSpaceDE w:val="0"/>
            <w:autoSpaceDN w:val="0"/>
            <w:adjustRightInd w:val="0"/>
            <w:spacing w:after="0" w:line="240" w:lineRule="auto"/>
          </w:pPr>
        </w:pPrChange>
      </w:pPr>
      <w:ins w:id="4176"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7" w:author="rkbansal" w:date="2019-12-22T12:59:00Z"/>
          <w:rFonts w:ascii="Consolas" w:hAnsi="Consolas" w:cs="Consolas"/>
          <w:sz w:val="20"/>
          <w:szCs w:val="20"/>
        </w:rPr>
        <w:pPrChange w:id="4178" w:author="rkbansal" w:date="2019-12-22T13:00:00Z">
          <w:pPr>
            <w:autoSpaceDE w:val="0"/>
            <w:autoSpaceDN w:val="0"/>
            <w:adjustRightInd w:val="0"/>
            <w:spacing w:after="0" w:line="240" w:lineRule="auto"/>
          </w:pPr>
        </w:pPrChange>
      </w:pPr>
      <w:ins w:id="4179"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0" w:author="rkbansal" w:date="2019-12-22T12:59:00Z"/>
          <w:rFonts w:ascii="Consolas" w:hAnsi="Consolas" w:cs="Consolas"/>
          <w:sz w:val="20"/>
          <w:szCs w:val="20"/>
        </w:rPr>
        <w:pPrChange w:id="4181" w:author="rkbansal" w:date="2019-12-22T13:00:00Z">
          <w:pPr>
            <w:autoSpaceDE w:val="0"/>
            <w:autoSpaceDN w:val="0"/>
            <w:adjustRightInd w:val="0"/>
            <w:spacing w:after="0" w:line="240" w:lineRule="auto"/>
          </w:pPr>
        </w:pPrChange>
      </w:pPr>
      <w:ins w:id="4182" w:author="rkbansal" w:date="2019-12-22T12:59:00Z">
        <w:r>
          <w:rPr>
            <w:rFonts w:ascii="Consolas" w:hAnsi="Consolas" w:cs="Consolas"/>
            <w:color w:val="000000"/>
            <w:sz w:val="20"/>
            <w:szCs w:val="20"/>
          </w:rPr>
          <w:lastRenderedPageBreak/>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3" w:author="rkbansal" w:date="2019-12-22T12:59:00Z"/>
          <w:rFonts w:ascii="Consolas" w:hAnsi="Consolas" w:cs="Consolas"/>
          <w:sz w:val="20"/>
          <w:szCs w:val="20"/>
        </w:rPr>
        <w:pPrChange w:id="4184" w:author="rkbansal" w:date="2019-12-22T13:00:00Z">
          <w:pPr>
            <w:autoSpaceDE w:val="0"/>
            <w:autoSpaceDN w:val="0"/>
            <w:adjustRightInd w:val="0"/>
            <w:spacing w:after="0" w:line="240" w:lineRule="auto"/>
          </w:pPr>
        </w:pPrChange>
      </w:pPr>
      <w:ins w:id="4185"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6" w:author="rkbansal" w:date="2019-12-22T12:59:00Z"/>
          <w:rFonts w:ascii="Consolas" w:hAnsi="Consolas" w:cs="Consolas"/>
          <w:sz w:val="20"/>
          <w:szCs w:val="20"/>
        </w:rPr>
        <w:pPrChange w:id="4187" w:author="rkbansal" w:date="2019-12-22T13:00:00Z">
          <w:pPr>
            <w:autoSpaceDE w:val="0"/>
            <w:autoSpaceDN w:val="0"/>
            <w:adjustRightInd w:val="0"/>
            <w:spacing w:after="0" w:line="240" w:lineRule="auto"/>
          </w:pPr>
        </w:pPrChange>
      </w:pPr>
      <w:ins w:id="4188"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9" w:author="rkbansal" w:date="2019-12-22T12:59:00Z"/>
          <w:rFonts w:ascii="Consolas" w:hAnsi="Consolas" w:cs="Consolas"/>
          <w:sz w:val="20"/>
          <w:szCs w:val="20"/>
        </w:rPr>
        <w:pPrChange w:id="4190"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1" w:author="rkbansal" w:date="2019-12-22T12:59:00Z"/>
          <w:rFonts w:ascii="Consolas" w:hAnsi="Consolas" w:cs="Consolas"/>
          <w:sz w:val="20"/>
          <w:szCs w:val="20"/>
        </w:rPr>
        <w:pPrChange w:id="4192" w:author="rkbansal" w:date="2019-12-22T13:00:00Z">
          <w:pPr>
            <w:autoSpaceDE w:val="0"/>
            <w:autoSpaceDN w:val="0"/>
            <w:adjustRightInd w:val="0"/>
            <w:spacing w:after="0" w:line="240" w:lineRule="auto"/>
          </w:pPr>
        </w:pPrChange>
      </w:pPr>
      <w:ins w:id="4193"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4" w:author="rkbansal" w:date="2019-12-22T12:59:00Z"/>
          <w:rFonts w:ascii="Consolas" w:hAnsi="Consolas" w:cs="Consolas"/>
          <w:sz w:val="20"/>
          <w:szCs w:val="20"/>
        </w:rPr>
        <w:pPrChange w:id="4195" w:author="rkbansal" w:date="2019-12-22T13:00:00Z">
          <w:pPr>
            <w:autoSpaceDE w:val="0"/>
            <w:autoSpaceDN w:val="0"/>
            <w:adjustRightInd w:val="0"/>
            <w:spacing w:after="0" w:line="240" w:lineRule="auto"/>
          </w:pPr>
        </w:pPrChange>
      </w:pPr>
      <w:ins w:id="419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7" w:author="rkbansal" w:date="2019-12-22T12:59:00Z"/>
          <w:rFonts w:ascii="Consolas" w:hAnsi="Consolas" w:cs="Consolas"/>
          <w:sz w:val="20"/>
          <w:szCs w:val="20"/>
        </w:rPr>
        <w:pPrChange w:id="4198" w:author="rkbansal" w:date="2019-12-22T13:00:00Z">
          <w:pPr>
            <w:autoSpaceDE w:val="0"/>
            <w:autoSpaceDN w:val="0"/>
            <w:adjustRightInd w:val="0"/>
            <w:spacing w:after="0" w:line="240" w:lineRule="auto"/>
          </w:pPr>
        </w:pPrChange>
      </w:pPr>
      <w:ins w:id="419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0" w:author="rkbansal" w:date="2019-12-22T12:59:00Z"/>
          <w:rFonts w:ascii="Consolas" w:hAnsi="Consolas" w:cs="Consolas"/>
          <w:sz w:val="20"/>
          <w:szCs w:val="20"/>
        </w:rPr>
        <w:pPrChange w:id="4201" w:author="rkbansal" w:date="2019-12-22T13:00:00Z">
          <w:pPr>
            <w:autoSpaceDE w:val="0"/>
            <w:autoSpaceDN w:val="0"/>
            <w:adjustRightInd w:val="0"/>
            <w:spacing w:after="0" w:line="240" w:lineRule="auto"/>
          </w:pPr>
        </w:pPrChange>
      </w:pPr>
      <w:ins w:id="4202"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3" w:author="rkbansal" w:date="2019-12-22T12:59:00Z"/>
          <w:rFonts w:ascii="Consolas" w:hAnsi="Consolas" w:cs="Consolas"/>
          <w:sz w:val="20"/>
          <w:szCs w:val="20"/>
        </w:rPr>
        <w:pPrChange w:id="4204" w:author="rkbansal" w:date="2019-12-22T13:00:00Z">
          <w:pPr>
            <w:autoSpaceDE w:val="0"/>
            <w:autoSpaceDN w:val="0"/>
            <w:adjustRightInd w:val="0"/>
            <w:spacing w:after="0" w:line="240" w:lineRule="auto"/>
          </w:pPr>
        </w:pPrChange>
      </w:pPr>
      <w:ins w:id="4205"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06"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07"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08"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09"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10"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1" w:author="rkbansal" w:date="2019-12-22T12:59:00Z"/>
          <w:rFonts w:ascii="Consolas" w:hAnsi="Consolas" w:cs="Consolas"/>
          <w:sz w:val="20"/>
          <w:szCs w:val="20"/>
        </w:rPr>
        <w:pPrChange w:id="4212" w:author="rkbansal" w:date="2019-12-22T13:00:00Z">
          <w:pPr>
            <w:autoSpaceDE w:val="0"/>
            <w:autoSpaceDN w:val="0"/>
            <w:adjustRightInd w:val="0"/>
            <w:spacing w:after="0" w:line="240" w:lineRule="auto"/>
          </w:pPr>
        </w:pPrChange>
      </w:pPr>
      <w:ins w:id="4213"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4" w:author="rkbansal" w:date="2019-12-22T12:59:00Z"/>
          <w:rFonts w:ascii="Consolas" w:hAnsi="Consolas" w:cs="Consolas"/>
          <w:sz w:val="20"/>
          <w:szCs w:val="20"/>
        </w:rPr>
        <w:pPrChange w:id="4215" w:author="rkbansal" w:date="2019-12-22T13:00:00Z">
          <w:pPr>
            <w:autoSpaceDE w:val="0"/>
            <w:autoSpaceDN w:val="0"/>
            <w:adjustRightInd w:val="0"/>
            <w:spacing w:after="0" w:line="240" w:lineRule="auto"/>
          </w:pPr>
        </w:pPrChange>
      </w:pPr>
      <w:ins w:id="4216"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7" w:author="rkbansal" w:date="2019-12-22T12:59:00Z"/>
          <w:rFonts w:ascii="Consolas" w:hAnsi="Consolas" w:cs="Consolas"/>
          <w:sz w:val="20"/>
          <w:szCs w:val="20"/>
        </w:rPr>
        <w:pPrChange w:id="4218" w:author="rkbansal" w:date="2019-12-22T13:00:00Z">
          <w:pPr>
            <w:autoSpaceDE w:val="0"/>
            <w:autoSpaceDN w:val="0"/>
            <w:adjustRightInd w:val="0"/>
            <w:spacing w:after="0" w:line="240" w:lineRule="auto"/>
          </w:pPr>
        </w:pPrChange>
      </w:pPr>
      <w:ins w:id="4219"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0" w:author="rkbansal" w:date="2019-12-22T12:59:00Z"/>
          <w:rFonts w:ascii="Consolas" w:hAnsi="Consolas" w:cs="Consolas"/>
          <w:sz w:val="20"/>
          <w:szCs w:val="20"/>
        </w:rPr>
        <w:pPrChange w:id="4221" w:author="rkbansal" w:date="2019-12-22T13:00:00Z">
          <w:pPr>
            <w:autoSpaceDE w:val="0"/>
            <w:autoSpaceDN w:val="0"/>
            <w:adjustRightInd w:val="0"/>
            <w:spacing w:after="0" w:line="240" w:lineRule="auto"/>
          </w:pPr>
        </w:pPrChange>
      </w:pPr>
      <w:ins w:id="4222"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3" w:author="rkbansal" w:date="2019-12-22T12:59:00Z"/>
          <w:rFonts w:ascii="Consolas" w:hAnsi="Consolas" w:cs="Consolas"/>
          <w:sz w:val="20"/>
          <w:szCs w:val="20"/>
        </w:rPr>
        <w:pPrChange w:id="4224" w:author="rkbansal" w:date="2019-12-22T13:00:00Z">
          <w:pPr>
            <w:autoSpaceDE w:val="0"/>
            <w:autoSpaceDN w:val="0"/>
            <w:adjustRightInd w:val="0"/>
            <w:spacing w:after="0" w:line="240" w:lineRule="auto"/>
          </w:pPr>
        </w:pPrChange>
      </w:pPr>
      <w:ins w:id="4225"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6" w:author="rkbansal" w:date="2019-12-22T12:59:00Z"/>
          <w:rFonts w:ascii="Consolas" w:hAnsi="Consolas" w:cs="Consolas"/>
          <w:sz w:val="20"/>
          <w:szCs w:val="20"/>
        </w:rPr>
        <w:pPrChange w:id="4227"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28" w:author="rkbansal" w:date="2019-12-22T12:58:00Z"/>
        </w:rPr>
        <w:pPrChange w:id="4229" w:author="rkbansal" w:date="2019-12-22T13:00:00Z">
          <w:pPr>
            <w:pStyle w:val="ListParagraph"/>
            <w:numPr>
              <w:numId w:val="23"/>
            </w:numPr>
            <w:ind w:hanging="360"/>
          </w:pPr>
        </w:pPrChange>
      </w:pPr>
      <w:ins w:id="4230" w:author="rkbansal" w:date="2019-12-22T12:59:00Z">
        <w:r w:rsidRPr="00870F04">
          <w:rPr>
            <w:rFonts w:ascii="Consolas" w:hAnsi="Consolas" w:cs="Consolas"/>
            <w:color w:val="000000"/>
            <w:sz w:val="20"/>
            <w:szCs w:val="20"/>
            <w:rPrChange w:id="4231" w:author="rkbansal" w:date="2019-12-22T13:00:00Z">
              <w:rPr/>
            </w:rPrChange>
          </w:rPr>
          <w:t>}</w:t>
        </w:r>
      </w:ins>
    </w:p>
    <w:p w14:paraId="16E40514" w14:textId="36FA19CA" w:rsidR="00187DD7" w:rsidRPr="00720E4D" w:rsidRDefault="00187DD7" w:rsidP="00720E4D">
      <w:pPr>
        <w:pStyle w:val="ListParagraph"/>
        <w:numPr>
          <w:ilvl w:val="1"/>
          <w:numId w:val="23"/>
        </w:numPr>
        <w:rPr>
          <w:ins w:id="4232" w:author="rkbansal" w:date="2020-04-04T19:42:00Z"/>
          <w:bCs/>
          <w:rPrChange w:id="4233" w:author="rkbansal" w:date="2020-04-04T20:59:00Z">
            <w:rPr>
              <w:ins w:id="4234" w:author="rkbansal" w:date="2020-04-04T19:42:00Z"/>
            </w:rPr>
          </w:rPrChange>
        </w:rPr>
        <w:pPrChange w:id="4235" w:author="rkbansal" w:date="2020-04-04T20:59:00Z">
          <w:pPr>
            <w:pStyle w:val="ListParagraph"/>
            <w:numPr>
              <w:numId w:val="74"/>
            </w:numPr>
            <w:ind w:hanging="360"/>
          </w:pPr>
        </w:pPrChange>
      </w:pPr>
      <w:ins w:id="4236" w:author="rkbansal" w:date="2020-04-04T19:42:00Z">
        <w:r w:rsidRPr="00720E4D">
          <w:rPr>
            <w:bCs/>
            <w:rPrChange w:id="4237" w:author="rkbansal" w:date="2020-04-04T20:59:00Z">
              <w:rPr/>
            </w:rPrChange>
          </w:rPr>
          <w:t>Made changes in the Swagger’s HomeController</w:t>
        </w:r>
      </w:ins>
    </w:p>
    <w:p w14:paraId="44A3882A" w14:textId="77777777" w:rsidR="00187DD7" w:rsidRPr="009B1315" w:rsidRDefault="00187DD7" w:rsidP="00187DD7">
      <w:pPr>
        <w:pStyle w:val="ListParagraph"/>
        <w:rPr>
          <w:ins w:id="4238" w:author="rkbansal" w:date="2020-04-04T19:42:00Z"/>
          <w:bCs/>
        </w:rPr>
      </w:pPr>
    </w:p>
    <w:p w14:paraId="50AB7A10" w14:textId="57B660AB" w:rsidR="00187DD7" w:rsidRPr="007D5DE0" w:rsidRDefault="005D78AA" w:rsidP="00187DD7">
      <w:pPr>
        <w:ind w:firstLine="720"/>
        <w:rPr>
          <w:ins w:id="4239" w:author="rkbansal" w:date="2020-04-04T19:42:00Z"/>
          <w:b/>
          <w:sz w:val="18"/>
        </w:rPr>
      </w:pPr>
      <w:ins w:id="4240" w:author="rkbansal" w:date="2020-04-04T20:21:00Z">
        <w:r>
          <w:rPr>
            <w:noProof/>
          </w:rPr>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rsidP="00187DD7">
      <w:pPr>
        <w:pStyle w:val="ListParagraph"/>
        <w:rPr>
          <w:ins w:id="4241" w:author="rkbansal" w:date="2020-04-04T19:42:00Z"/>
          <w:b/>
          <w:sz w:val="18"/>
          <w:rPrChange w:id="4242" w:author="rkbansal" w:date="2020-04-04T19:42:00Z">
            <w:rPr>
              <w:ins w:id="4243" w:author="rkbansal" w:date="2020-04-04T19:42:00Z"/>
            </w:rPr>
          </w:rPrChange>
        </w:rPr>
        <w:pPrChange w:id="4244"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4245" w:author="rkbansal" w:date="2019-12-22T14:08:00Z"/>
          <w:b/>
          <w:sz w:val="18"/>
        </w:rPr>
      </w:pPr>
      <w:ins w:id="4246"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47" w:author="rkbansal" w:date="2019-12-22T14:08:00Z"/>
          <w:b/>
          <w:sz w:val="18"/>
          <w:rPrChange w:id="4248" w:author="rkbansal" w:date="2019-12-22T14:08:00Z">
            <w:rPr>
              <w:ins w:id="4249" w:author="rkbansal" w:date="2019-12-22T14:08:00Z"/>
              <w:bCs/>
            </w:rPr>
          </w:rPrChange>
        </w:rPr>
      </w:pPr>
      <w:ins w:id="4250"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4251" w:author="rkbansal" w:date="2019-12-22T14:08:00Z"/>
          <w:b/>
          <w:sz w:val="18"/>
        </w:rPr>
      </w:pPr>
      <w:ins w:id="4252" w:author="rkbansal" w:date="2019-12-22T14:08:00Z">
        <w:r>
          <w:rPr>
            <w:bCs/>
          </w:rPr>
          <w:t>UserMgmt</w:t>
        </w:r>
      </w:ins>
      <w:ins w:id="4253" w:author="rkbansal" w:date="2020-02-25T00:41:00Z">
        <w:r w:rsidR="005E5806">
          <w:rPr>
            <w:bCs/>
          </w:rPr>
          <w:t>Rest</w:t>
        </w:r>
      </w:ins>
      <w:ins w:id="4254" w:author="rkbansal" w:date="2019-12-22T14:08:00Z">
        <w:r>
          <w:rPr>
            <w:bCs/>
          </w:rPr>
          <w:t>Application</w:t>
        </w:r>
      </w:ins>
    </w:p>
    <w:p w14:paraId="4E5EA42C" w14:textId="77777777" w:rsidR="00A54484" w:rsidRPr="00A54484" w:rsidRDefault="00A54484">
      <w:pPr>
        <w:pStyle w:val="ListParagraph"/>
        <w:rPr>
          <w:ins w:id="4255" w:author="rkbansal" w:date="2019-12-22T14:08:00Z"/>
          <w:rPrChange w:id="4256" w:author="rkbansal" w:date="2019-12-22T14:08:00Z">
            <w:rPr>
              <w:ins w:id="4257" w:author="rkbansal" w:date="2019-12-22T14:08:00Z"/>
              <w:rFonts w:ascii="Cambria" w:hAnsi="Cambria"/>
              <w:color w:val="222635"/>
              <w:sz w:val="29"/>
              <w:szCs w:val="29"/>
              <w:shd w:val="clear" w:color="auto" w:fill="FFFFFF"/>
            </w:rPr>
          </w:rPrChange>
        </w:rPr>
        <w:pPrChange w:id="4258" w:author="rkbansal" w:date="2019-12-22T14:08:00Z">
          <w:pPr>
            <w:pStyle w:val="ListParagraph"/>
            <w:numPr>
              <w:numId w:val="23"/>
            </w:numPr>
            <w:ind w:hanging="360"/>
          </w:pPr>
        </w:pPrChange>
      </w:pPr>
    </w:p>
    <w:p w14:paraId="4AA2872D" w14:textId="2C079691" w:rsidR="002B6106" w:rsidRDefault="002B6106" w:rsidP="002B6106">
      <w:pPr>
        <w:ind w:firstLine="720"/>
        <w:rPr>
          <w:ins w:id="4259" w:author="rkbansal" w:date="2019-12-22T14:10:00Z"/>
        </w:rPr>
      </w:pPr>
      <w:ins w:id="4260" w:author="rkbansal" w:date="2019-12-22T14:09:00Z">
        <w:r w:rsidRPr="002B6106">
          <w:rPr>
            <w:rFonts w:ascii="Cambria" w:hAnsi="Cambria"/>
            <w:color w:val="222635"/>
            <w:sz w:val="29"/>
            <w:szCs w:val="29"/>
            <w:shd w:val="clear" w:color="auto" w:fill="FFFFFF"/>
          </w:rPr>
          <w:t xml:space="preserve">Check Eureka Server is running and </w:t>
        </w:r>
        <w:r w:rsidRPr="002B6106">
          <w:rPr>
            <w:bCs/>
            <w:rPrChange w:id="4261" w:author="rkbansal" w:date="2019-12-22T14:10:00Z">
              <w:rPr/>
            </w:rPrChange>
          </w:rPr>
          <w:t>UserMgmtServiceApplication is registered with Eureka Server</w:t>
        </w:r>
      </w:ins>
      <w:ins w:id="4262"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4263" w:author="rkbansal" w:date="2019-12-22T14:10:00Z"/>
          <w:bCs/>
        </w:rPr>
      </w:pPr>
      <w:ins w:id="4264"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4265" w:author="rkbansal" w:date="2019-12-22T14:09:00Z"/>
          <w:b/>
          <w:sz w:val="18"/>
          <w:rPrChange w:id="4266" w:author="rkbansal" w:date="2019-12-22T14:10:00Z">
            <w:rPr>
              <w:ins w:id="4267" w:author="rkbansal" w:date="2019-12-22T14:09:00Z"/>
              <w:bCs/>
            </w:rPr>
          </w:rPrChange>
        </w:rPr>
        <w:pPrChange w:id="4268"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4269" w:author="rkbansal" w:date="2020-04-04T19:44:00Z"/>
        </w:rPr>
      </w:pPr>
      <w:ins w:id="4270" w:author="rkbansal" w:date="2020-04-04T19:44:00Z">
        <w:r>
          <w:t>After running the application, should be visible following functions for the following url:</w:t>
        </w:r>
        <w:r w:rsidRPr="00B51A16">
          <w:t xml:space="preserve"> </w:t>
        </w:r>
      </w:ins>
      <w:ins w:id="4271" w:author="rkbansal" w:date="2020-04-04T20:22:00Z">
        <w:r w:rsidR="00961DD5">
          <w:fldChar w:fldCharType="begin"/>
        </w:r>
        <w:r w:rsidR="00961DD5">
          <w:instrText xml:space="preserve"> HYPERLINK "</w:instrText>
        </w:r>
      </w:ins>
      <w:ins w:id="4272" w:author="rkbansal" w:date="2020-04-04T19:44:00Z">
        <w:r w:rsidR="00961DD5" w:rsidRPr="00961DD5">
          <w:rPr>
            <w:rPrChange w:id="4273" w:author="rkbansal" w:date="2020-04-04T20:22:00Z">
              <w:rPr>
                <w:rStyle w:val="Hyperlink"/>
              </w:rPr>
            </w:rPrChange>
          </w:rPr>
          <w:instrText>http://localhost:</w:instrText>
        </w:r>
      </w:ins>
      <w:ins w:id="4274" w:author="rkbansal" w:date="2020-04-04T20:22:00Z">
        <w:r w:rsidR="00961DD5" w:rsidRPr="00961DD5">
          <w:rPr>
            <w:rPrChange w:id="4275" w:author="rkbansal" w:date="2020-04-04T20:22:00Z">
              <w:rPr>
                <w:rStyle w:val="Hyperlink"/>
              </w:rPr>
            </w:rPrChange>
          </w:rPr>
          <w:instrText>3</w:instrText>
        </w:r>
      </w:ins>
      <w:ins w:id="4276" w:author="rkbansal" w:date="2020-04-04T19:44:00Z">
        <w:r w:rsidR="00961DD5" w:rsidRPr="00961DD5">
          <w:rPr>
            <w:rPrChange w:id="4277" w:author="rkbansal" w:date="2020-04-04T20:22:00Z">
              <w:rPr>
                <w:rStyle w:val="Hyperlink"/>
              </w:rPr>
            </w:rPrChange>
          </w:rPr>
          <w:instrText>379/api/user-mgmt-service/swagger-ui.html</w:instrText>
        </w:r>
      </w:ins>
      <w:ins w:id="4278" w:author="rkbansal" w:date="2020-04-04T20:22:00Z">
        <w:r w:rsidR="00961DD5">
          <w:instrText xml:space="preserve">" </w:instrText>
        </w:r>
        <w:r w:rsidR="00961DD5">
          <w:fldChar w:fldCharType="separate"/>
        </w:r>
      </w:ins>
      <w:ins w:id="4279" w:author="rkbansal" w:date="2020-04-04T19:44:00Z">
        <w:r w:rsidR="00961DD5" w:rsidRPr="00B85784">
          <w:rPr>
            <w:rStyle w:val="Hyperlink"/>
            <w:rPrChange w:id="4280" w:author="rkbansal" w:date="2020-04-04T20:22:00Z">
              <w:rPr>
                <w:rStyle w:val="Hyperlink"/>
              </w:rPr>
            </w:rPrChange>
          </w:rPr>
          <w:t>http://</w:t>
        </w:r>
        <w:r w:rsidR="00961DD5" w:rsidRPr="00B85784">
          <w:rPr>
            <w:rStyle w:val="Hyperlink"/>
            <w:rPrChange w:id="4281" w:author="rkbansal" w:date="2020-04-04T20:22:00Z">
              <w:rPr>
                <w:rStyle w:val="Hyperlink"/>
              </w:rPr>
            </w:rPrChange>
          </w:rPr>
          <w:t>l</w:t>
        </w:r>
        <w:r w:rsidR="00961DD5" w:rsidRPr="00B85784">
          <w:rPr>
            <w:rStyle w:val="Hyperlink"/>
            <w:rPrChange w:id="4282" w:author="rkbansal" w:date="2020-04-04T20:22:00Z">
              <w:rPr>
                <w:rStyle w:val="Hyperlink"/>
              </w:rPr>
            </w:rPrChange>
          </w:rPr>
          <w:t>ocalhost:</w:t>
        </w:r>
      </w:ins>
      <w:ins w:id="4283" w:author="rkbansal" w:date="2020-04-04T20:22:00Z">
        <w:r w:rsidR="00961DD5" w:rsidRPr="00B85784">
          <w:rPr>
            <w:rStyle w:val="Hyperlink"/>
            <w:rPrChange w:id="4284" w:author="rkbansal" w:date="2020-04-04T20:22:00Z">
              <w:rPr>
                <w:rStyle w:val="Hyperlink"/>
              </w:rPr>
            </w:rPrChange>
          </w:rPr>
          <w:t>3</w:t>
        </w:r>
      </w:ins>
      <w:ins w:id="4285" w:author="rkbansal" w:date="2020-04-04T19:44:00Z">
        <w:r w:rsidR="00961DD5" w:rsidRPr="00B85784">
          <w:rPr>
            <w:rStyle w:val="Hyperlink"/>
            <w:rPrChange w:id="4286" w:author="rkbansal" w:date="2020-04-04T20:22:00Z">
              <w:rPr>
                <w:rStyle w:val="Hyperlink"/>
              </w:rPr>
            </w:rPrChange>
          </w:rPr>
          <w:t>379/api/user-mgmt-service/swagger-ui.html</w:t>
        </w:r>
      </w:ins>
      <w:ins w:id="4287" w:author="rkbansal" w:date="2020-04-04T20:22:00Z">
        <w:r w:rsidR="00961DD5">
          <w:fldChar w:fldCharType="end"/>
        </w:r>
      </w:ins>
    </w:p>
    <w:p w14:paraId="0EEB8E85" w14:textId="77777777" w:rsidR="00187DD7" w:rsidRDefault="00187DD7" w:rsidP="00187DD7">
      <w:pPr>
        <w:pStyle w:val="ListParagraph"/>
        <w:rPr>
          <w:ins w:id="4288" w:author="rkbansal" w:date="2020-04-04T19:44:00Z"/>
        </w:rPr>
        <w:pPrChange w:id="4289" w:author="rkbansal" w:date="2020-04-04T19:45:00Z">
          <w:pPr>
            <w:pStyle w:val="ListParagraph"/>
            <w:numPr>
              <w:numId w:val="23"/>
            </w:numPr>
            <w:ind w:hanging="360"/>
          </w:pPr>
        </w:pPrChange>
      </w:pPr>
    </w:p>
    <w:p w14:paraId="7DC72D60" w14:textId="77777777" w:rsidR="00187DD7" w:rsidRDefault="00187DD7" w:rsidP="00187DD7">
      <w:pPr>
        <w:pStyle w:val="ListParagraph"/>
        <w:rPr>
          <w:ins w:id="4290" w:author="rkbansal" w:date="2020-04-04T19:44:00Z"/>
        </w:rPr>
        <w:pPrChange w:id="4291" w:author="rkbansal" w:date="2020-04-04T19:45:00Z">
          <w:pPr>
            <w:pStyle w:val="ListParagraph"/>
            <w:numPr>
              <w:numId w:val="23"/>
            </w:numPr>
            <w:ind w:hanging="360"/>
          </w:pPr>
        </w:pPrChange>
      </w:pPr>
      <w:ins w:id="4292" w:author="rkbansal" w:date="2020-04-04T19:44:00Z">
        <w:r>
          <w:t>Or</w:t>
        </w:r>
      </w:ins>
    </w:p>
    <w:p w14:paraId="5D24AA65" w14:textId="0697B40C" w:rsidR="00187DD7" w:rsidRDefault="00320B40" w:rsidP="00187DD7">
      <w:pPr>
        <w:pStyle w:val="ListParagraph"/>
        <w:rPr>
          <w:ins w:id="4293" w:author="rkbansal" w:date="2020-04-04T19:44:00Z"/>
        </w:rPr>
        <w:pPrChange w:id="4294" w:author="rkbansal" w:date="2020-04-04T19:45:00Z">
          <w:pPr>
            <w:pStyle w:val="ListParagraph"/>
            <w:numPr>
              <w:numId w:val="23"/>
            </w:numPr>
            <w:ind w:hanging="360"/>
          </w:pPr>
        </w:pPrChange>
      </w:pPr>
      <w:ins w:id="4295" w:author="rkbansal" w:date="2020-04-04T20:22:00Z">
        <w:r>
          <w:fldChar w:fldCharType="begin"/>
        </w:r>
        <w:r>
          <w:instrText xml:space="preserve"> HYPERLINK "</w:instrText>
        </w:r>
      </w:ins>
      <w:ins w:id="4296" w:author="rkbansal" w:date="2020-04-04T19:44:00Z">
        <w:r w:rsidRPr="00320B40">
          <w:rPr>
            <w:rPrChange w:id="4297" w:author="rkbansal" w:date="2020-04-04T20:22:00Z">
              <w:rPr>
                <w:rStyle w:val="Hyperlink"/>
              </w:rPr>
            </w:rPrChange>
          </w:rPr>
          <w:instrText>http://localhost:</w:instrText>
        </w:r>
      </w:ins>
      <w:ins w:id="4298" w:author="rkbansal" w:date="2020-04-04T20:22:00Z">
        <w:r w:rsidRPr="00320B40">
          <w:rPr>
            <w:rPrChange w:id="4299" w:author="rkbansal" w:date="2020-04-04T20:22:00Z">
              <w:rPr>
                <w:rStyle w:val="Hyperlink"/>
              </w:rPr>
            </w:rPrChange>
          </w:rPr>
          <w:instrText>3</w:instrText>
        </w:r>
      </w:ins>
      <w:ins w:id="4300" w:author="rkbansal" w:date="2020-04-04T19:44:00Z">
        <w:r w:rsidRPr="00320B40">
          <w:rPr>
            <w:rPrChange w:id="4301" w:author="rkbansal" w:date="2020-04-04T20:22:00Z">
              <w:rPr>
                <w:rStyle w:val="Hyperlink"/>
              </w:rPr>
            </w:rPrChange>
          </w:rPr>
          <w:instrText>379/api/user-mgmt-service/api-docs</w:instrText>
        </w:r>
      </w:ins>
      <w:ins w:id="4302" w:author="rkbansal" w:date="2020-04-04T20:22:00Z">
        <w:r>
          <w:instrText xml:space="preserve">" </w:instrText>
        </w:r>
        <w:r>
          <w:fldChar w:fldCharType="separate"/>
        </w:r>
      </w:ins>
      <w:ins w:id="4303" w:author="rkbansal" w:date="2020-04-04T19:44:00Z">
        <w:r w:rsidRPr="00B85784">
          <w:rPr>
            <w:rStyle w:val="Hyperlink"/>
            <w:rPrChange w:id="4304" w:author="rkbansal" w:date="2020-04-04T20:22:00Z">
              <w:rPr>
                <w:rStyle w:val="Hyperlink"/>
              </w:rPr>
            </w:rPrChange>
          </w:rPr>
          <w:t>http://localhost:</w:t>
        </w:r>
      </w:ins>
      <w:ins w:id="4305" w:author="rkbansal" w:date="2020-04-04T20:22:00Z">
        <w:r w:rsidRPr="00B85784">
          <w:rPr>
            <w:rStyle w:val="Hyperlink"/>
            <w:rPrChange w:id="4306" w:author="rkbansal" w:date="2020-04-04T20:22:00Z">
              <w:rPr>
                <w:rStyle w:val="Hyperlink"/>
              </w:rPr>
            </w:rPrChange>
          </w:rPr>
          <w:t>3</w:t>
        </w:r>
      </w:ins>
      <w:ins w:id="4307" w:author="rkbansal" w:date="2020-04-04T19:44:00Z">
        <w:r w:rsidRPr="00B85784">
          <w:rPr>
            <w:rStyle w:val="Hyperlink"/>
            <w:rPrChange w:id="4308" w:author="rkbansal" w:date="2020-04-04T20:22:00Z">
              <w:rPr>
                <w:rStyle w:val="Hyperlink"/>
              </w:rPr>
            </w:rPrChange>
          </w:rPr>
          <w:t>379/api/user-mgmt-service/api-docs</w:t>
        </w:r>
      </w:ins>
      <w:ins w:id="4309" w:author="rkbansal" w:date="2020-04-04T20:22:00Z">
        <w:r>
          <w:fldChar w:fldCharType="end"/>
        </w:r>
      </w:ins>
    </w:p>
    <w:p w14:paraId="44170DD8" w14:textId="2FEF5518" w:rsidR="00057A97" w:rsidRDefault="00A836BE" w:rsidP="00187DD7">
      <w:pPr>
        <w:pStyle w:val="ListParagraph"/>
        <w:rPr>
          <w:ins w:id="4310" w:author="rkbansal" w:date="2019-12-22T14:13:00Z"/>
        </w:rPr>
        <w:pPrChange w:id="4311" w:author="rkbansal" w:date="2020-04-04T19:45:00Z">
          <w:pPr>
            <w:pStyle w:val="ListParagraph"/>
            <w:numPr>
              <w:numId w:val="23"/>
            </w:numPr>
            <w:ind w:hanging="360"/>
          </w:pPr>
        </w:pPrChange>
      </w:pPr>
      <w:ins w:id="4312" w:author="Rajiv Bansal" w:date="2019-11-27T20:48:00Z">
        <w:del w:id="4313" w:author="rkbansal" w:date="2020-04-04T19:45:00Z">
          <w:r w:rsidDel="00187DD7">
            <w:delText xml:space="preserve">After </w:delText>
          </w:r>
        </w:del>
        <w:del w:id="4314" w:author="rkbansal" w:date="2019-12-22T14:12:00Z">
          <w:r w:rsidDel="00B51A16">
            <w:delText>creating</w:delText>
          </w:r>
        </w:del>
        <w:del w:id="4315" w:author="rkbansal" w:date="2020-04-04T19:45:00Z">
          <w:r w:rsidDel="00187DD7">
            <w:delText xml:space="preserve"> the application, should be visible following functions:</w:delText>
          </w:r>
        </w:del>
      </w:ins>
    </w:p>
    <w:p w14:paraId="05C84717" w14:textId="761BF8FB" w:rsidR="00486B98" w:rsidRDefault="00320B40">
      <w:pPr>
        <w:rPr>
          <w:ins w:id="4316" w:author="rkbansal" w:date="2019-12-22T14:13:00Z"/>
        </w:rPr>
        <w:pPrChange w:id="4317" w:author="rkbansal" w:date="2019-12-22T14:13:00Z">
          <w:pPr>
            <w:pStyle w:val="ListParagraph"/>
            <w:numPr>
              <w:numId w:val="23"/>
            </w:numPr>
            <w:ind w:hanging="360"/>
          </w:pPr>
        </w:pPrChange>
      </w:pPr>
      <w:ins w:id="4318" w:author="rkbansal" w:date="2020-04-04T20:23:00Z">
        <w:r>
          <w:rPr>
            <w:noProof/>
          </w:rPr>
          <w:lastRenderedPageBreak/>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4319" w:author="Rajiv Bansal" w:date="2019-11-27T20:48:00Z"/>
        </w:rPr>
      </w:pPr>
      <w:ins w:id="4320" w:author="rkbansal" w:date="2019-12-22T14:14:00Z">
        <w:r>
          <w:t>Test</w:t>
        </w:r>
      </w:ins>
      <w:ins w:id="4321" w:author="rkbansal" w:date="2019-12-22T14:15:00Z">
        <w:r>
          <w:t xml:space="preserve"> the </w:t>
        </w:r>
        <w:r w:rsidR="00E01C45">
          <w:t xml:space="preserve">User </w:t>
        </w:r>
        <w:r>
          <w:t>Api using JUnit</w:t>
        </w:r>
      </w:ins>
    </w:p>
    <w:p w14:paraId="1784C504" w14:textId="034E0767" w:rsidR="00A836BE" w:rsidRPr="00047E66" w:rsidRDefault="00755E2E">
      <w:ins w:id="4322" w:author="rkbansal" w:date="2020-04-04T20:25:00Z">
        <w:r>
          <w:rPr>
            <w:noProof/>
          </w:rPr>
          <w:drawing>
            <wp:inline distT="0" distB="0" distL="0" distR="0" wp14:anchorId="637EAF64" wp14:editId="0E1B7948">
              <wp:extent cx="7981950" cy="81438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981950" cy="8143875"/>
                      </a:xfrm>
                      <a:prstGeom prst="rect">
                        <a:avLst/>
                      </a:prstGeom>
                    </pic:spPr>
                  </pic:pic>
                </a:graphicData>
              </a:graphic>
            </wp:inline>
          </w:drawing>
        </w:r>
      </w:ins>
      <w:ins w:id="4323" w:author="Rajiv Bansal" w:date="2019-11-27T20:50:00Z">
        <w:del w:id="4324" w:author="rkbansal" w:date="2019-12-22T14:12:00Z">
          <w:r w:rsidR="00723497" w:rsidDel="002B6106">
            <w:rPr>
              <w:noProof/>
            </w:rPr>
            <w:drawing>
              <wp:inline distT="0" distB="0" distL="0" distR="0" wp14:anchorId="3F46DB64" wp14:editId="4AA028EF">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953500" cy="8277225"/>
                        </a:xfrm>
                        <a:prstGeom prst="rect">
                          <a:avLst/>
                        </a:prstGeom>
                      </pic:spPr>
                    </pic:pic>
                  </a:graphicData>
                </a:graphic>
              </wp:inline>
            </w:drawing>
          </w:r>
        </w:del>
      </w:ins>
    </w:p>
    <w:p w14:paraId="1CFAD7BC" w14:textId="1B1061C6" w:rsidR="004D59D5" w:rsidRDefault="003B34F3" w:rsidP="003B34F3">
      <w:pPr>
        <w:pStyle w:val="ListParagraph"/>
        <w:numPr>
          <w:ilvl w:val="0"/>
          <w:numId w:val="23"/>
        </w:numPr>
        <w:rPr>
          <w:ins w:id="4325" w:author="rkbansal" w:date="2020-04-04T20:56:00Z"/>
        </w:rPr>
      </w:pPr>
      <w:ins w:id="4326" w:author="rkbansal" w:date="2020-04-04T20:56:00Z">
        <w:r>
          <w:t>Test using Postman</w:t>
        </w:r>
      </w:ins>
    </w:p>
    <w:p w14:paraId="5E83B7E7" w14:textId="0FD195F0" w:rsidR="003B34F3" w:rsidRPr="004D59D5" w:rsidRDefault="003B34F3" w:rsidP="003B34F3">
      <w:pPr>
        <w:pStyle w:val="ListParagraph"/>
        <w:pPrChange w:id="4327" w:author="rkbansal" w:date="2020-04-04T20:56:00Z">
          <w:pPr/>
        </w:pPrChange>
      </w:pPr>
      <w:ins w:id="4328" w:author="rkbansal" w:date="2020-04-04T20:56:00Z">
        <w:r>
          <w:rPr>
            <w:noProof/>
          </w:rPr>
          <w:lastRenderedPageBreak/>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79000" cy="5092700"/>
                      </a:xfrm>
                      <a:prstGeom prst="rect">
                        <a:avLst/>
                      </a:prstGeom>
                    </pic:spPr>
                  </pic:pic>
                </a:graphicData>
              </a:graphic>
            </wp:inline>
          </w:drawing>
        </w:r>
      </w:ins>
    </w:p>
    <w:p w14:paraId="3C7AA05D" w14:textId="2030C776" w:rsidR="008F6496" w:rsidRDefault="008F6496" w:rsidP="008F6496">
      <w:pPr>
        <w:pStyle w:val="Heading2"/>
        <w:rPr>
          <w:ins w:id="4329" w:author="rkbansal" w:date="2019-12-04T09:26:00Z"/>
          <w:rFonts w:ascii="Georgia" w:hAnsi="Georgia"/>
          <w:b/>
          <w:sz w:val="28"/>
        </w:rPr>
      </w:pPr>
      <w:moveToRangeStart w:id="4330" w:author="rkbansal" w:date="2019-12-04T09:26:00Z" w:name="move26343988"/>
      <w:moveTo w:id="4331" w:author="rkbansal" w:date="2019-12-04T09:26:00Z">
        <w:r>
          <w:rPr>
            <w:rFonts w:ascii="Georgia" w:hAnsi="Georgia"/>
            <w:b/>
            <w:sz w:val="28"/>
          </w:rPr>
          <w:t>Auth</w:t>
        </w:r>
      </w:moveTo>
      <w:ins w:id="4332" w:author="rkbansal" w:date="2019-12-04T09:28:00Z">
        <w:r w:rsidR="00360505">
          <w:rPr>
            <w:rFonts w:ascii="Georgia" w:hAnsi="Georgia"/>
            <w:b/>
            <w:sz w:val="28"/>
          </w:rPr>
          <w:t>entication</w:t>
        </w:r>
      </w:ins>
      <w:moveTo w:id="4333" w:author="rkbansal" w:date="2019-12-04T09:26:00Z">
        <w:del w:id="4334"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335" w:author="rkbansal" w:date="2019-12-04T09:26:00Z"/>
        </w:rPr>
        <w:pPrChange w:id="4336" w:author="rkbansal" w:date="2019-12-04T09:26:00Z">
          <w:pPr>
            <w:numPr>
              <w:numId w:val="67"/>
            </w:numPr>
            <w:tabs>
              <w:tab w:val="num" w:pos="720"/>
            </w:tabs>
            <w:ind w:left="720" w:hanging="360"/>
          </w:pPr>
        </w:pPrChange>
      </w:pPr>
      <w:ins w:id="4337" w:author="rkbansal" w:date="2019-12-04T09:26:00Z">
        <w:r w:rsidRPr="001C239E">
          <w:t>Authentication Service is used for validating user credentials, and issuing tokens.</w:t>
        </w:r>
      </w:ins>
    </w:p>
    <w:p w14:paraId="069495EC" w14:textId="77777777" w:rsidR="001C239E" w:rsidRPr="001C239E" w:rsidRDefault="001C239E">
      <w:pPr>
        <w:rPr>
          <w:ins w:id="4338" w:author="rkbansal" w:date="2019-12-04T09:26:00Z"/>
        </w:rPr>
        <w:pPrChange w:id="4339" w:author="rkbansal" w:date="2019-12-04T09:27:00Z">
          <w:pPr>
            <w:numPr>
              <w:numId w:val="67"/>
            </w:numPr>
            <w:tabs>
              <w:tab w:val="num" w:pos="720"/>
            </w:tabs>
            <w:ind w:left="720" w:hanging="360"/>
          </w:pPr>
        </w:pPrChange>
      </w:pPr>
      <w:ins w:id="4340" w:author="rkbansal" w:date="2019-12-04T09:26:00Z">
        <w:r w:rsidRPr="001C239E">
          <w:t>The authentication flow is simple as:</w:t>
        </w:r>
      </w:ins>
    </w:p>
    <w:p w14:paraId="0D483729" w14:textId="77777777" w:rsidR="001C239E" w:rsidRPr="001C239E" w:rsidRDefault="001C239E" w:rsidP="001C239E">
      <w:pPr>
        <w:numPr>
          <w:ilvl w:val="1"/>
          <w:numId w:val="67"/>
        </w:numPr>
        <w:rPr>
          <w:ins w:id="4341" w:author="rkbansal" w:date="2019-12-04T09:26:00Z"/>
        </w:rPr>
      </w:pPr>
      <w:ins w:id="4342"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343" w:author="rkbansal" w:date="2019-12-04T09:26:00Z"/>
        </w:rPr>
      </w:pPr>
      <w:ins w:id="4344"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345" w:author="rkbansal" w:date="2019-12-04T09:26:00Z"/>
        </w:rPr>
      </w:pPr>
      <w:ins w:id="4346"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347" w:author="rkbansal" w:date="2019-12-04T09:26:00Z"/>
        </w:rPr>
        <w:pPrChange w:id="4348" w:author="rkbansal" w:date="2019-12-04T09:27:00Z">
          <w:pPr>
            <w:numPr>
              <w:numId w:val="67"/>
            </w:numPr>
            <w:tabs>
              <w:tab w:val="num" w:pos="720"/>
            </w:tabs>
            <w:ind w:left="720" w:hanging="360"/>
          </w:pPr>
        </w:pPrChange>
      </w:pPr>
      <w:ins w:id="4349"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350" w:author="rkbansal" w:date="2019-12-04T09:26:00Z"/>
        </w:rPr>
      </w:pPr>
      <w:ins w:id="4351" w:author="rkbansal" w:date="2019-12-04T09:26:00Z">
        <w:r w:rsidRPr="001C239E">
          <w:t>Authentication Service Tools</w:t>
        </w:r>
      </w:ins>
    </w:p>
    <w:p w14:paraId="2F236FD4" w14:textId="77777777" w:rsidR="001C239E" w:rsidRPr="001C239E" w:rsidRDefault="001C239E" w:rsidP="001C239E">
      <w:pPr>
        <w:numPr>
          <w:ilvl w:val="1"/>
          <w:numId w:val="67"/>
        </w:numPr>
        <w:rPr>
          <w:ins w:id="4352" w:author="rkbansal" w:date="2019-12-04T09:26:00Z"/>
        </w:rPr>
      </w:pPr>
      <w:ins w:id="4353" w:author="rkbansal" w:date="2019-12-04T09:26:00Z">
        <w:r w:rsidRPr="001C239E">
          <w:t>Spring Cloud Security</w:t>
        </w:r>
      </w:ins>
    </w:p>
    <w:p w14:paraId="7D85D202" w14:textId="77777777" w:rsidR="001C239E" w:rsidRPr="001C239E" w:rsidRDefault="001C239E" w:rsidP="001C239E">
      <w:pPr>
        <w:numPr>
          <w:ilvl w:val="1"/>
          <w:numId w:val="67"/>
        </w:numPr>
        <w:rPr>
          <w:ins w:id="4354" w:author="rkbansal" w:date="2019-12-04T09:26:00Z"/>
        </w:rPr>
      </w:pPr>
      <w:ins w:id="4355" w:author="rkbansal" w:date="2019-12-04T09:26:00Z">
        <w:r w:rsidRPr="001C239E">
          <w:t>OAuth2</w:t>
        </w:r>
      </w:ins>
    </w:p>
    <w:p w14:paraId="11D68732" w14:textId="77777777" w:rsidR="001C239E" w:rsidRPr="001C239E" w:rsidRDefault="001C239E" w:rsidP="001C239E">
      <w:pPr>
        <w:numPr>
          <w:ilvl w:val="1"/>
          <w:numId w:val="67"/>
        </w:numPr>
        <w:rPr>
          <w:ins w:id="4356" w:author="rkbansal" w:date="2019-12-04T09:26:00Z"/>
        </w:rPr>
      </w:pPr>
      <w:ins w:id="4357" w:author="rkbansal" w:date="2019-12-04T09:26:00Z">
        <w:r w:rsidRPr="001C239E">
          <w:t>JWT</w:t>
        </w:r>
      </w:ins>
    </w:p>
    <w:p w14:paraId="6E0D555D" w14:textId="5DA71A80" w:rsidR="001C239E" w:rsidRDefault="001C239E" w:rsidP="001C239E">
      <w:pPr>
        <w:numPr>
          <w:ilvl w:val="0"/>
          <w:numId w:val="67"/>
        </w:numPr>
        <w:rPr>
          <w:ins w:id="4358" w:author="rkbansal" w:date="2019-12-04T09:47:00Z"/>
        </w:rPr>
      </w:pPr>
      <w:ins w:id="4359"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360" w:author="rkbansal" w:date="2019-12-04T09:47:00Z"/>
          <w:rFonts w:ascii="Georgia" w:hAnsi="Georgia"/>
          <w:spacing w:val="-1"/>
          <w:rPrChange w:id="4361" w:author="rkbansal" w:date="2019-12-04T09:48:00Z">
            <w:rPr>
              <w:ins w:id="4362" w:author="rkbansal" w:date="2019-12-04T09:47:00Z"/>
              <w:rFonts w:ascii="Georgia" w:hAnsi="Georgia"/>
              <w:spacing w:val="-1"/>
              <w:sz w:val="32"/>
              <w:szCs w:val="32"/>
            </w:rPr>
          </w:rPrChange>
        </w:rPr>
        <w:pPrChange w:id="436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64" w:author="rkbansal" w:date="2019-12-04T09:47:00Z">
        <w:r w:rsidRPr="00281BAC">
          <w:rPr>
            <w:rFonts w:ascii="Georgia" w:hAnsi="Georgia"/>
            <w:spacing w:val="-1"/>
            <w:rPrChange w:id="4365"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366" w:author="rkbansal" w:date="2019-12-04T09:47:00Z"/>
          <w:rFonts w:ascii="Georgia" w:hAnsi="Georgia"/>
          <w:spacing w:val="-1"/>
          <w:rPrChange w:id="4367" w:author="rkbansal" w:date="2019-12-04T09:48:00Z">
            <w:rPr>
              <w:ins w:id="4368" w:author="rkbansal" w:date="2019-12-04T09:47:00Z"/>
              <w:rFonts w:ascii="Georgia" w:hAnsi="Georgia"/>
              <w:spacing w:val="-1"/>
              <w:sz w:val="32"/>
              <w:szCs w:val="32"/>
            </w:rPr>
          </w:rPrChange>
        </w:rPr>
        <w:pPrChange w:id="436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70" w:author="rkbansal" w:date="2019-12-04T09:47:00Z">
        <w:r w:rsidRPr="00281BAC">
          <w:rPr>
            <w:rFonts w:ascii="Georgia" w:hAnsi="Georgia"/>
            <w:spacing w:val="-1"/>
            <w:rPrChange w:id="4371"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372" w:author="rkbansal" w:date="2019-12-04T09:47:00Z"/>
          <w:rFonts w:ascii="Georgia" w:hAnsi="Georgia"/>
          <w:spacing w:val="-1"/>
          <w:rPrChange w:id="4373" w:author="rkbansal" w:date="2019-12-04T09:48:00Z">
            <w:rPr>
              <w:ins w:id="4374" w:author="rkbansal" w:date="2019-12-04T09:47:00Z"/>
              <w:rFonts w:ascii="Georgia" w:hAnsi="Georgia"/>
              <w:spacing w:val="-1"/>
              <w:sz w:val="32"/>
              <w:szCs w:val="32"/>
            </w:rPr>
          </w:rPrChange>
        </w:rPr>
        <w:pPrChange w:id="437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76" w:author="rkbansal" w:date="2019-12-04T09:47:00Z">
        <w:r w:rsidRPr="00281BAC">
          <w:rPr>
            <w:rFonts w:ascii="Georgia" w:hAnsi="Georgia"/>
            <w:spacing w:val="-1"/>
            <w:rPrChange w:id="4377"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378" w:author="rkbansal" w:date="2019-12-04T09:47:00Z"/>
          <w:rFonts w:ascii="Georgia" w:hAnsi="Georgia"/>
          <w:spacing w:val="-1"/>
          <w:rPrChange w:id="4379" w:author="rkbansal" w:date="2019-12-04T09:48:00Z">
            <w:rPr>
              <w:ins w:id="4380" w:author="rkbansal" w:date="2019-12-04T09:47:00Z"/>
              <w:rFonts w:ascii="Georgia" w:hAnsi="Georgia"/>
              <w:spacing w:val="-1"/>
              <w:sz w:val="32"/>
              <w:szCs w:val="32"/>
            </w:rPr>
          </w:rPrChange>
        </w:rPr>
        <w:pPrChange w:id="438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82" w:author="rkbansal" w:date="2019-12-04T09:47:00Z">
        <w:r w:rsidRPr="00281BAC">
          <w:rPr>
            <w:rFonts w:ascii="Georgia" w:hAnsi="Georgia"/>
            <w:spacing w:val="-1"/>
            <w:rPrChange w:id="4383"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4384" w:author="rkbansal" w:date="2019-12-04T09:48:00Z"/>
        </w:rPr>
      </w:pPr>
    </w:p>
    <w:p w14:paraId="785EFBBC" w14:textId="472BFBCA" w:rsidR="00281BAC" w:rsidRPr="00281BAC" w:rsidRDefault="00281BAC">
      <w:pPr>
        <w:rPr>
          <w:ins w:id="4385" w:author="rkbansal" w:date="2019-12-04T09:47:00Z"/>
          <w:b/>
          <w:bCs/>
          <w:rPrChange w:id="4386" w:author="rkbansal" w:date="2019-12-04T09:49:00Z">
            <w:rPr>
              <w:ins w:id="4387" w:author="rkbansal" w:date="2019-12-04T09:47:00Z"/>
              <w:rFonts w:ascii="Lucida Sans Unicode" w:hAnsi="Lucida Sans Unicode" w:cs="Lucida Sans Unicode"/>
              <w:spacing w:val="-5"/>
              <w:sz w:val="51"/>
              <w:szCs w:val="51"/>
            </w:rPr>
          </w:rPrChange>
        </w:rPr>
        <w:pPrChange w:id="4388" w:author="rkbansal" w:date="2019-12-04T09:48:00Z">
          <w:pPr>
            <w:pStyle w:val="Heading1"/>
            <w:numPr>
              <w:numId w:val="67"/>
            </w:numPr>
            <w:shd w:val="clear" w:color="auto" w:fill="FFFFFF"/>
            <w:tabs>
              <w:tab w:val="num" w:pos="720"/>
            </w:tabs>
            <w:spacing w:before="468"/>
            <w:ind w:left="720" w:hanging="360"/>
          </w:pPr>
        </w:pPrChange>
      </w:pPr>
      <w:ins w:id="4389" w:author="rkbansal" w:date="2019-12-04T09:47:00Z">
        <w:r w:rsidRPr="00281BAC">
          <w:rPr>
            <w:b/>
            <w:bCs/>
            <w:rPrChange w:id="4390"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391" w:author="rkbansal" w:date="2019-12-04T09:47:00Z"/>
          <w:rFonts w:ascii="Georgia" w:hAnsi="Georgia"/>
          <w:spacing w:val="-1"/>
          <w:sz w:val="28"/>
          <w:szCs w:val="28"/>
          <w:rPrChange w:id="4392" w:author="rkbansal" w:date="2019-12-04T09:49:00Z">
            <w:rPr>
              <w:ins w:id="4393" w:author="rkbansal" w:date="2019-12-04T09:47:00Z"/>
              <w:rFonts w:ascii="Georgia" w:hAnsi="Georgia"/>
              <w:spacing w:val="-1"/>
              <w:sz w:val="32"/>
              <w:szCs w:val="32"/>
            </w:rPr>
          </w:rPrChange>
        </w:rPr>
      </w:pPr>
      <w:ins w:id="4394" w:author="rkbansal" w:date="2019-12-04T09:47:00Z">
        <w:r w:rsidRPr="00281BAC">
          <w:rPr>
            <w:rFonts w:ascii="Georgia" w:hAnsi="Georgia"/>
            <w:spacing w:val="-1"/>
            <w:sz w:val="28"/>
            <w:szCs w:val="28"/>
            <w:rPrChange w:id="4395"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396" w:author="rkbansal" w:date="2019-12-04T09:47:00Z"/>
          <w:rFonts w:ascii="Georgia" w:hAnsi="Georgia"/>
          <w:spacing w:val="-1"/>
          <w:sz w:val="28"/>
          <w:szCs w:val="28"/>
          <w:rPrChange w:id="4397" w:author="rkbansal" w:date="2019-12-04T09:49:00Z">
            <w:rPr>
              <w:ins w:id="4398" w:author="rkbansal" w:date="2019-12-04T09:47:00Z"/>
              <w:rFonts w:ascii="Georgia" w:hAnsi="Georgia"/>
              <w:spacing w:val="-1"/>
              <w:sz w:val="32"/>
              <w:szCs w:val="32"/>
            </w:rPr>
          </w:rPrChange>
        </w:rPr>
      </w:pPr>
      <w:ins w:id="4399" w:author="rkbansal" w:date="2019-12-04T09:47:00Z">
        <w:r w:rsidRPr="00281BAC">
          <w:rPr>
            <w:rFonts w:ascii="Georgia" w:hAnsi="Georgia"/>
            <w:spacing w:val="-1"/>
            <w:sz w:val="28"/>
            <w:szCs w:val="28"/>
            <w:rPrChange w:id="4400"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401" w:author="rkbansal" w:date="2019-12-04T09:47:00Z"/>
          <w:rFonts w:ascii="Georgia" w:hAnsi="Georgia"/>
          <w:spacing w:val="-1"/>
          <w:sz w:val="28"/>
          <w:szCs w:val="28"/>
          <w:rPrChange w:id="4402" w:author="rkbansal" w:date="2019-12-04T09:49:00Z">
            <w:rPr>
              <w:ins w:id="4403" w:author="rkbansal" w:date="2019-12-04T09:47:00Z"/>
              <w:rFonts w:ascii="Georgia" w:hAnsi="Georgia"/>
              <w:spacing w:val="-1"/>
              <w:sz w:val="32"/>
              <w:szCs w:val="32"/>
            </w:rPr>
          </w:rPrChange>
        </w:rPr>
      </w:pPr>
      <w:ins w:id="4404" w:author="rkbansal" w:date="2019-12-04T09:47:00Z">
        <w:r w:rsidRPr="00281BAC">
          <w:rPr>
            <w:rFonts w:ascii="Georgia" w:hAnsi="Georgia"/>
            <w:spacing w:val="-1"/>
            <w:sz w:val="28"/>
            <w:szCs w:val="28"/>
            <w:rPrChange w:id="4405"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406" w:author="rkbansal" w:date="2019-12-04T09:47:00Z"/>
          <w:sz w:val="18"/>
          <w:szCs w:val="18"/>
          <w:rPrChange w:id="4407" w:author="rkbansal" w:date="2019-12-04T09:49:00Z">
            <w:rPr>
              <w:ins w:id="4408" w:author="rkbansal" w:date="2019-12-04T09:47:00Z"/>
            </w:rPr>
          </w:rPrChange>
        </w:rPr>
        <w:pPrChange w:id="4409" w:author="rkbansal" w:date="2019-12-04T09:49:00Z">
          <w:pPr>
            <w:pStyle w:val="HTMLPreformatted"/>
            <w:numPr>
              <w:numId w:val="67"/>
            </w:numPr>
            <w:tabs>
              <w:tab w:val="num" w:pos="720"/>
            </w:tabs>
            <w:ind w:left="720" w:hanging="360"/>
          </w:pPr>
        </w:pPrChange>
      </w:pPr>
      <w:ins w:id="4410" w:author="rkbansal" w:date="2019-12-04T09:49:00Z">
        <w:r>
          <w:rPr>
            <w:rStyle w:val="lb"/>
            <w:rFonts w:eastAsiaTheme="majorEastAsia"/>
            <w:spacing w:val="-5"/>
            <w:sz w:val="22"/>
            <w:szCs w:val="22"/>
          </w:rPr>
          <w:tab/>
        </w:r>
      </w:ins>
      <w:ins w:id="4411" w:author="rkbansal" w:date="2019-12-04T09:47:00Z">
        <w:r w:rsidRPr="00281BAC">
          <w:rPr>
            <w:rStyle w:val="lb"/>
            <w:rFonts w:eastAsiaTheme="majorEastAsia"/>
            <w:spacing w:val="-5"/>
            <w:sz w:val="22"/>
            <w:szCs w:val="22"/>
            <w:rPrChange w:id="4412"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413" w:author="rkbansal" w:date="2019-12-04T09:47:00Z"/>
          <w:rFonts w:ascii="Georgia" w:hAnsi="Georgia"/>
          <w:spacing w:val="-1"/>
          <w:sz w:val="28"/>
          <w:szCs w:val="28"/>
          <w:rPrChange w:id="4414" w:author="rkbansal" w:date="2019-12-04T09:49:00Z">
            <w:rPr>
              <w:ins w:id="4415" w:author="rkbansal" w:date="2019-12-04T09:47:00Z"/>
              <w:rFonts w:ascii="Georgia" w:hAnsi="Georgia"/>
              <w:spacing w:val="-1"/>
              <w:sz w:val="32"/>
              <w:szCs w:val="32"/>
            </w:rPr>
          </w:rPrChange>
        </w:rPr>
      </w:pPr>
      <w:ins w:id="4416" w:author="rkbansal" w:date="2019-12-04T09:47:00Z">
        <w:r w:rsidRPr="00281BAC">
          <w:rPr>
            <w:rFonts w:ascii="Georgia" w:hAnsi="Georgia"/>
            <w:spacing w:val="-1"/>
            <w:sz w:val="28"/>
            <w:szCs w:val="28"/>
            <w:rPrChange w:id="4417"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418" w:author="rkbansal" w:date="2019-12-04T09:47:00Z"/>
          <w:sz w:val="18"/>
          <w:szCs w:val="18"/>
          <w:rPrChange w:id="4419" w:author="rkbansal" w:date="2019-12-04T09:49:00Z">
            <w:rPr>
              <w:ins w:id="4420" w:author="rkbansal" w:date="2019-12-04T09:47:00Z"/>
            </w:rPr>
          </w:rPrChange>
        </w:rPr>
        <w:pPrChange w:id="4421" w:author="rkbansal" w:date="2019-12-04T09:49:00Z">
          <w:pPr>
            <w:pStyle w:val="HTMLPreformatted"/>
            <w:numPr>
              <w:numId w:val="67"/>
            </w:numPr>
            <w:tabs>
              <w:tab w:val="num" w:pos="720"/>
            </w:tabs>
            <w:ind w:left="720" w:hanging="360"/>
          </w:pPr>
        </w:pPrChange>
      </w:pPr>
      <w:ins w:id="4422" w:author="rkbansal" w:date="2019-12-04T09:49:00Z">
        <w:r>
          <w:rPr>
            <w:rStyle w:val="lb"/>
            <w:rFonts w:eastAsiaTheme="majorEastAsia"/>
            <w:spacing w:val="-5"/>
            <w:sz w:val="22"/>
            <w:szCs w:val="22"/>
          </w:rPr>
          <w:tab/>
        </w:r>
      </w:ins>
      <w:ins w:id="4423" w:author="rkbansal" w:date="2019-12-04T09:47:00Z">
        <w:r w:rsidRPr="00281BAC">
          <w:rPr>
            <w:rStyle w:val="lb"/>
            <w:rFonts w:eastAsiaTheme="majorEastAsia"/>
            <w:spacing w:val="-5"/>
            <w:sz w:val="22"/>
            <w:szCs w:val="22"/>
            <w:rPrChange w:id="4424"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425" w:author="rkbansal" w:date="2019-12-04T09:47:00Z"/>
          <w:rFonts w:ascii="Georgia" w:hAnsi="Georgia"/>
          <w:spacing w:val="-1"/>
          <w:sz w:val="28"/>
          <w:szCs w:val="28"/>
          <w:rPrChange w:id="4426" w:author="rkbansal" w:date="2019-12-04T09:49:00Z">
            <w:rPr>
              <w:ins w:id="4427" w:author="rkbansal" w:date="2019-12-04T09:47:00Z"/>
              <w:rFonts w:ascii="Georgia" w:hAnsi="Georgia"/>
              <w:spacing w:val="-1"/>
              <w:sz w:val="32"/>
              <w:szCs w:val="32"/>
            </w:rPr>
          </w:rPrChange>
        </w:rPr>
      </w:pPr>
      <w:ins w:id="4428" w:author="rkbansal" w:date="2019-12-04T09:47:00Z">
        <w:r w:rsidRPr="00281BAC">
          <w:rPr>
            <w:rFonts w:ascii="Georgia" w:hAnsi="Georgia"/>
            <w:spacing w:val="-1"/>
            <w:sz w:val="28"/>
            <w:szCs w:val="28"/>
            <w:rPrChange w:id="4429" w:author="rkbansal" w:date="2019-12-04T09:49:00Z">
              <w:rPr>
                <w:rFonts w:ascii="Georgia" w:hAnsi="Georgia"/>
                <w:spacing w:val="-1"/>
                <w:sz w:val="32"/>
                <w:szCs w:val="32"/>
              </w:rPr>
            </w:rPrChange>
          </w:rPr>
          <w:lastRenderedPageBreak/>
          <w:t>The signature is hashing of: </w:t>
        </w:r>
        <w:r w:rsidRPr="00281BAC">
          <w:rPr>
            <w:rStyle w:val="HTMLCode"/>
            <w:spacing w:val="-1"/>
            <w:sz w:val="18"/>
            <w:szCs w:val="18"/>
            <w:rPrChange w:id="4430" w:author="rkbansal" w:date="2019-12-04T09:49:00Z">
              <w:rPr>
                <w:rStyle w:val="HTMLCode"/>
                <w:spacing w:val="-1"/>
              </w:rPr>
            </w:rPrChange>
          </w:rPr>
          <w:t>Header + “.” + Payload + Secret key</w:t>
        </w:r>
      </w:ins>
    </w:p>
    <w:p w14:paraId="6EB09037" w14:textId="77777777" w:rsidR="00281BAC" w:rsidRDefault="00281BAC">
      <w:pPr>
        <w:ind w:left="720"/>
        <w:rPr>
          <w:ins w:id="4431" w:author="rkbansal" w:date="2019-12-04T09:27:00Z"/>
        </w:rPr>
        <w:pPrChange w:id="4432" w:author="rkbansal" w:date="2019-12-04T09:49:00Z">
          <w:pPr>
            <w:numPr>
              <w:numId w:val="67"/>
            </w:numPr>
            <w:tabs>
              <w:tab w:val="num" w:pos="720"/>
            </w:tabs>
            <w:ind w:left="720" w:hanging="360"/>
          </w:pPr>
        </w:pPrChange>
      </w:pPr>
    </w:p>
    <w:p w14:paraId="52D411EA" w14:textId="7594C6FD" w:rsidR="001C239E" w:rsidRDefault="00457EC3" w:rsidP="00457EC3">
      <w:pPr>
        <w:rPr>
          <w:ins w:id="4433" w:author="rkbansal" w:date="2019-12-04T09:49:00Z"/>
          <w:b/>
          <w:bCs/>
        </w:rPr>
      </w:pPr>
      <w:ins w:id="4434" w:author="rkbansal" w:date="2019-12-04T09:27:00Z">
        <w:r w:rsidRPr="00281BAC">
          <w:rPr>
            <w:b/>
            <w:bCs/>
            <w:rPrChange w:id="4435" w:author="rkbansal" w:date="2019-12-04T09:49:00Z">
              <w:rPr/>
            </w:rPrChange>
          </w:rPr>
          <w:t>Steps:</w:t>
        </w:r>
      </w:ins>
    </w:p>
    <w:p w14:paraId="7861859B" w14:textId="313766D3" w:rsidR="00281BAC" w:rsidRDefault="00281BAC" w:rsidP="00457EC3">
      <w:pPr>
        <w:rPr>
          <w:ins w:id="4436" w:author="rkbansal" w:date="2019-12-04T09:51:00Z"/>
          <w:b/>
          <w:bCs/>
        </w:rPr>
      </w:pPr>
      <w:ins w:id="4437" w:author="rkbansal" w:date="2019-12-04T09:50:00Z">
        <w:r>
          <w:rPr>
            <w:b/>
            <w:bCs/>
          </w:rPr>
          <w:t xml:space="preserve">To implement the Authentication Service </w:t>
        </w:r>
      </w:ins>
      <w:ins w:id="4438" w:author="rkbansal" w:date="2019-12-04T09:51:00Z">
        <w:r>
          <w:rPr>
            <w:b/>
            <w:bCs/>
          </w:rPr>
          <w:t xml:space="preserve">there are two major steps </w:t>
        </w:r>
      </w:ins>
      <w:ins w:id="4439" w:author="rkbansal" w:date="2019-12-04T09:57:00Z">
        <w:r w:rsidR="00C404D2">
          <w:rPr>
            <w:b/>
            <w:bCs/>
          </w:rPr>
          <w:t>:</w:t>
        </w:r>
      </w:ins>
    </w:p>
    <w:p w14:paraId="1647706A" w14:textId="4039BE32" w:rsidR="00281BAC" w:rsidRDefault="00281BAC" w:rsidP="00281BAC">
      <w:pPr>
        <w:pStyle w:val="ListParagraph"/>
        <w:numPr>
          <w:ilvl w:val="0"/>
          <w:numId w:val="68"/>
        </w:numPr>
        <w:rPr>
          <w:ins w:id="4440" w:author="rkbansal" w:date="2019-12-04T09:57:00Z"/>
        </w:rPr>
      </w:pPr>
      <w:ins w:id="4441" w:author="rkbansal" w:date="2019-12-04T09:51:00Z">
        <w:r w:rsidRPr="00281BAC">
          <w:rPr>
            <w:rPrChange w:id="4442" w:author="rkbansal" w:date="2019-12-04T09:52:00Z">
              <w:rPr>
                <w:b/>
                <w:bCs/>
              </w:rPr>
            </w:rPrChange>
          </w:rPr>
          <w:t>N</w:t>
        </w:r>
      </w:ins>
      <w:ins w:id="4443" w:author="rkbansal" w:date="2019-12-04T09:50:00Z">
        <w:r w:rsidRPr="00281BAC">
          <w:t>eed to change in the gateway-service(gatew</w:t>
        </w:r>
      </w:ins>
      <w:ins w:id="4444" w:author="rkbansal" w:date="2019-12-04T09:51:00Z">
        <w:r w:rsidRPr="00281BAC">
          <w:t xml:space="preserve">ay-zuul) </w:t>
        </w:r>
      </w:ins>
      <w:ins w:id="4445" w:author="rkbansal" w:date="2019-12-04T09:52:00Z">
        <w:r w:rsidRPr="00281BAC">
          <w:rPr>
            <w:rPrChange w:id="4446"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447" w:author="rkbansal" w:date="2019-12-04T09:51:00Z"/>
          <w:rPrChange w:id="4448" w:author="rkbansal" w:date="2019-12-04T09:52:00Z">
            <w:rPr>
              <w:ins w:id="4449" w:author="rkbansal" w:date="2019-12-04T09:51:00Z"/>
              <w:b/>
              <w:bCs/>
            </w:rPr>
          </w:rPrChange>
        </w:rPr>
        <w:pPrChange w:id="4450" w:author="rkbansal" w:date="2019-12-04T09:52:00Z">
          <w:pPr>
            <w:pStyle w:val="ListParagraph"/>
            <w:numPr>
              <w:numId w:val="19"/>
            </w:numPr>
            <w:ind w:hanging="360"/>
          </w:pPr>
        </w:pPrChange>
      </w:pPr>
      <w:ins w:id="4451" w:author="rkbansal" w:date="2019-12-04T09:57:00Z">
        <w:r>
          <w:t>Create Authentication Ser</w:t>
        </w:r>
      </w:ins>
      <w:ins w:id="4452" w:author="rkbansal" w:date="2019-12-04T09:58:00Z">
        <w:r>
          <w:t>vice</w:t>
        </w:r>
      </w:ins>
    </w:p>
    <w:p w14:paraId="4CFEC1D6" w14:textId="2FD17F0D" w:rsidR="00281BAC" w:rsidRDefault="00281BAC" w:rsidP="00457EC3">
      <w:pPr>
        <w:rPr>
          <w:ins w:id="4453" w:author="rkbansal" w:date="2019-12-04T09:52:00Z"/>
          <w:b/>
          <w:bCs/>
        </w:rPr>
      </w:pPr>
    </w:p>
    <w:p w14:paraId="65AB09E6" w14:textId="3E8B2683" w:rsidR="00281BAC" w:rsidRPr="00955D2A" w:rsidRDefault="00955D2A">
      <w:pPr>
        <w:rPr>
          <w:ins w:id="4454" w:author="rkbansal" w:date="2019-12-04T09:57:00Z"/>
          <w:b/>
          <w:bCs/>
          <w:color w:val="4472C4" w:themeColor="accent1"/>
          <w:rPrChange w:id="4455" w:author="rkbansal" w:date="2019-12-04T10:00:00Z">
            <w:rPr>
              <w:ins w:id="4456" w:author="rkbansal" w:date="2019-12-04T09:57:00Z"/>
            </w:rPr>
          </w:rPrChange>
        </w:rPr>
        <w:pPrChange w:id="4457" w:author="rkbansal" w:date="2019-12-04T10:00:00Z">
          <w:pPr>
            <w:pStyle w:val="ListParagraph"/>
            <w:numPr>
              <w:numId w:val="70"/>
            </w:numPr>
            <w:ind w:left="1080" w:hanging="720"/>
          </w:pPr>
        </w:pPrChange>
      </w:pPr>
      <w:ins w:id="4458" w:author="rkbansal" w:date="2019-12-04T10:00:00Z">
        <w:r>
          <w:rPr>
            <w:b/>
            <w:bCs/>
            <w:color w:val="4472C4" w:themeColor="accent1"/>
          </w:rPr>
          <w:t xml:space="preserve">I.  </w:t>
        </w:r>
      </w:ins>
      <w:ins w:id="4459" w:author="rkbansal" w:date="2019-12-04T09:53:00Z">
        <w:r w:rsidR="00281BAC" w:rsidRPr="00955D2A">
          <w:rPr>
            <w:b/>
            <w:bCs/>
            <w:color w:val="4472C4" w:themeColor="accent1"/>
            <w:rPrChange w:id="4460"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4461" w:author="rkbansal" w:date="2019-12-11T09:39:00Z"/>
          <w:rFonts w:ascii="Georgia" w:hAnsi="Georgia"/>
          <w:spacing w:val="-1"/>
        </w:rPr>
      </w:pPr>
      <w:ins w:id="4462"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463" w:author="rkbansal" w:date="2019-12-11T09:39:00Z"/>
          <w:rFonts w:ascii="Georgia" w:hAnsi="Georgia"/>
          <w:spacing w:val="-1"/>
        </w:rPr>
      </w:pPr>
      <w:ins w:id="4464"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465" w:author="rkbansal" w:date="2019-12-04T09:57:00Z"/>
          <w:rFonts w:ascii="Georgia" w:hAnsi="Georgia"/>
          <w:spacing w:val="-1"/>
        </w:rPr>
        <w:pPrChange w:id="4466" w:author="rkbansal" w:date="2019-12-11T09:39:00Z">
          <w:pPr>
            <w:pStyle w:val="is"/>
            <w:numPr>
              <w:numId w:val="70"/>
            </w:numPr>
            <w:shd w:val="clear" w:color="auto" w:fill="FFFFFF"/>
            <w:spacing w:before="206" w:beforeAutospacing="0" w:after="0" w:afterAutospacing="0"/>
            <w:ind w:left="1080" w:hanging="720"/>
          </w:pPr>
        </w:pPrChange>
      </w:pPr>
      <w:ins w:id="4467"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468" w:author="rkbansal" w:date="2019-12-04T10:01:00Z"/>
          <w:b/>
          <w:bCs/>
          <w:color w:val="C45911" w:themeColor="accent2" w:themeShade="BF"/>
        </w:rPr>
      </w:pPr>
      <w:ins w:id="4469" w:author="rkbansal" w:date="2019-12-04T09:53:00Z">
        <w:r w:rsidRPr="006B4980">
          <w:rPr>
            <w:b/>
            <w:bCs/>
            <w:color w:val="C45911" w:themeColor="accent2" w:themeShade="BF"/>
            <w:rPrChange w:id="4470" w:author="rkbansal" w:date="2019-12-04T09:53:00Z">
              <w:rPr>
                <w:b/>
                <w:bCs/>
                <w:color w:val="4472C4" w:themeColor="accent1"/>
              </w:rPr>
            </w:rPrChange>
          </w:rPr>
          <w:sym w:font="Wingdings" w:char="F0E0"/>
        </w:r>
        <w:r w:rsidR="00281BAC" w:rsidRPr="006B4980">
          <w:rPr>
            <w:b/>
            <w:bCs/>
            <w:color w:val="C45911" w:themeColor="accent2" w:themeShade="BF"/>
            <w:rPrChange w:id="4471"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472" w:author="rkbansal" w:date="2019-12-04T10:03:00Z"/>
          <w:spacing w:val="-1"/>
        </w:rPr>
      </w:pPr>
      <w:ins w:id="4473" w:author="rkbansal" w:date="2019-12-04T09:57:00Z">
        <w:r w:rsidRPr="001C6375">
          <w:rPr>
            <w:spacing w:val="-1"/>
            <w:rPrChange w:id="4474"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475" w:author="rkbansal" w:date="2019-12-04T10:01:00Z">
              <w:rPr/>
            </w:rPrChange>
          </w:rPr>
          <w:t> add spring security and JWT dependencies.</w:t>
        </w:r>
      </w:ins>
    </w:p>
    <w:p w14:paraId="4509F2AC" w14:textId="5C32784E" w:rsidR="003E03B0" w:rsidRDefault="003E03B0" w:rsidP="003E03B0">
      <w:pPr>
        <w:pStyle w:val="ListParagraph"/>
        <w:rPr>
          <w:ins w:id="4476" w:author="rkbansal" w:date="2019-12-04T10:03:00Z"/>
          <w:spacing w:val="-1"/>
        </w:rPr>
      </w:pPr>
      <w:ins w:id="4477"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478" w:author="rkbansal" w:date="2019-12-05T10:11:00Z"/>
          <w:spacing w:val="-1"/>
        </w:rPr>
      </w:pPr>
      <w:ins w:id="4479" w:author="rkbansal" w:date="2019-12-04T10:04:00Z">
        <w:r>
          <w:rPr>
            <w:spacing w:val="-1"/>
          </w:rPr>
          <w:t>Made changes in the application.properties</w:t>
        </w:r>
      </w:ins>
    </w:p>
    <w:p w14:paraId="7B278E35" w14:textId="0C87C6E6" w:rsidR="00AB7131" w:rsidRPr="001C6375" w:rsidRDefault="000E23E5">
      <w:pPr>
        <w:pStyle w:val="ListParagraph"/>
        <w:rPr>
          <w:ins w:id="4480" w:author="rkbansal" w:date="2019-12-04T09:57:00Z"/>
          <w:spacing w:val="-1"/>
          <w:rPrChange w:id="4481" w:author="rkbansal" w:date="2019-12-04T10:01:00Z">
            <w:rPr>
              <w:ins w:id="4482" w:author="rkbansal" w:date="2019-12-04T09:57:00Z"/>
            </w:rPr>
          </w:rPrChange>
        </w:rPr>
        <w:pPrChange w:id="4483" w:author="rkbansal" w:date="2019-12-05T10:11:00Z">
          <w:pPr>
            <w:pStyle w:val="is"/>
            <w:numPr>
              <w:numId w:val="70"/>
            </w:numPr>
            <w:shd w:val="clear" w:color="auto" w:fill="FFFFFF"/>
            <w:spacing w:before="480" w:beforeAutospacing="0" w:after="0" w:afterAutospacing="0"/>
            <w:ind w:left="1080" w:hanging="720"/>
          </w:pPr>
        </w:pPrChange>
      </w:pPr>
      <w:ins w:id="4484" w:author="rkbansal" w:date="2020-04-04T20:35:00Z">
        <w:r>
          <w:rPr>
            <w:noProof/>
          </w:rPr>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485" w:author="rkbansal" w:date="2019-12-20T21:20:00Z"/>
          <w:spacing w:val="-1"/>
          <w:shd w:val="clear" w:color="auto" w:fill="FFFFFF"/>
        </w:rPr>
      </w:pPr>
      <w:ins w:id="4486"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487" w:author="rkbansal" w:date="2020-02-15T12:35:00Z"/>
          <w:spacing w:val="-1"/>
          <w:shd w:val="clear" w:color="auto" w:fill="FFFFFF"/>
        </w:rPr>
      </w:pPr>
      <w:ins w:id="4488"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4489" w:author="rkbansal" w:date="2019-12-20T21:20:00Z"/>
          <w:spacing w:val="-1"/>
          <w:shd w:val="clear" w:color="auto" w:fill="FFFFFF"/>
          <w:rPrChange w:id="4490" w:author="rkbansal" w:date="2019-12-20T21:20:00Z">
            <w:rPr>
              <w:ins w:id="4491" w:author="rkbansal" w:date="2019-12-20T21:20:00Z"/>
              <w:rFonts w:asciiTheme="minorHAnsi" w:hAnsiTheme="minorHAnsi" w:cstheme="minorHAnsi"/>
              <w:b/>
              <w:bCs/>
              <w:spacing w:val="-1"/>
              <w:sz w:val="22"/>
              <w:szCs w:val="22"/>
              <w:shd w:val="clear" w:color="auto" w:fill="FFFFFF"/>
            </w:rPr>
          </w:rPrChange>
        </w:rPr>
      </w:pPr>
      <w:ins w:id="4492"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4493" w:author="rkbansal" w:date="2020-02-15T12:36:00Z"/>
          <w:spacing w:val="-1"/>
          <w:shd w:val="clear" w:color="auto" w:fill="FFFFFF"/>
          <w:rPrChange w:id="4494" w:author="rkbansal" w:date="2020-02-15T12:36:00Z">
            <w:rPr>
              <w:ins w:id="4495" w:author="rkbansal" w:date="2020-02-15T12:36:00Z"/>
              <w:rFonts w:asciiTheme="minorHAnsi" w:hAnsiTheme="minorHAnsi" w:cstheme="minorHAnsi"/>
              <w:b/>
              <w:bCs/>
              <w:spacing w:val="-1"/>
              <w:shd w:val="clear" w:color="auto" w:fill="FFFFFF"/>
            </w:rPr>
          </w:rPrChange>
        </w:rPr>
      </w:pPr>
      <w:ins w:id="4496"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4497" w:author="rkbansal" w:date="2020-02-15T12:36:00Z"/>
          <w:spacing w:val="-1"/>
          <w:shd w:val="clear" w:color="auto" w:fill="FFFFFF"/>
        </w:rPr>
      </w:pPr>
      <w:ins w:id="4498"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4499" w:author="rkbansal" w:date="2019-12-20T21:21:00Z"/>
          <w:b/>
          <w:bCs/>
          <w:color w:val="C45911" w:themeColor="accent2" w:themeShade="BF"/>
          <w:sz w:val="20"/>
          <w:szCs w:val="20"/>
        </w:rPr>
      </w:pPr>
      <w:ins w:id="4500"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501"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4502" w:author="rkbansal" w:date="2019-12-20T21:21:00Z"/>
          <w:b/>
          <w:bCs/>
          <w:color w:val="C45911" w:themeColor="accent2" w:themeShade="BF"/>
          <w:sz w:val="20"/>
          <w:szCs w:val="20"/>
        </w:rPr>
      </w:pPr>
      <w:ins w:id="4503" w:author="rkbansal" w:date="2020-04-04T20:41:00Z">
        <w:r>
          <w:rPr>
            <w:noProof/>
          </w:rPr>
          <w:lastRenderedPageBreak/>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504" w:author="rkbansal" w:date="2019-12-20T21:21:00Z"/>
          <w:rFonts w:eastAsia="Times New Roman" w:cs="Times New Roman"/>
          <w:spacing w:val="-1"/>
          <w:lang w:eastAsia="en-IN"/>
        </w:rPr>
      </w:pPr>
      <w:ins w:id="4505"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4506" w:author="rkbansal" w:date="2019-12-20T21:21:00Z"/>
          <w:rFonts w:eastAsia="Times New Roman" w:cs="Times New Roman"/>
          <w:spacing w:val="-1"/>
          <w:sz w:val="22"/>
          <w:szCs w:val="22"/>
          <w:lang w:eastAsia="en-IN"/>
        </w:rPr>
      </w:pPr>
      <w:ins w:id="4507"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508" w:author="rkbansal" w:date="2019-12-20T21:21:00Z"/>
          <w:rFonts w:eastAsia="Times New Roman" w:cs="Times New Roman"/>
          <w:spacing w:val="-1"/>
          <w:sz w:val="22"/>
          <w:szCs w:val="22"/>
          <w:lang w:eastAsia="en-IN"/>
        </w:rPr>
      </w:pPr>
      <w:ins w:id="4509"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510"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511" w:author="rkbansal" w:date="2019-12-20T21:21:00Z"/>
          <w:b/>
          <w:bCs/>
          <w:color w:val="C45911" w:themeColor="accent2" w:themeShade="BF"/>
          <w:sz w:val="22"/>
          <w:szCs w:val="22"/>
        </w:rPr>
      </w:pPr>
      <w:ins w:id="4512"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4513" w:author="rkbansal" w:date="2019-12-20T21:21:00Z"/>
          <w:b/>
          <w:bCs/>
          <w:color w:val="C45911" w:themeColor="accent2" w:themeShade="BF"/>
          <w:sz w:val="20"/>
          <w:szCs w:val="20"/>
        </w:rPr>
      </w:pPr>
      <w:ins w:id="4514"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515" w:author="rkbansal" w:date="2019-12-20T21:21:00Z"/>
          <w:spacing w:val="-1"/>
          <w:shd w:val="clear" w:color="auto" w:fill="FFFFFF"/>
        </w:rPr>
        <w:pPrChange w:id="4516"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517" w:author="rkbansal" w:date="2019-12-08T23:27:00Z"/>
          <w:spacing w:val="-1"/>
          <w:shd w:val="clear" w:color="auto" w:fill="FFFFFF"/>
        </w:rPr>
      </w:pPr>
      <w:ins w:id="4518" w:author="rkbansal" w:date="2019-12-06T20:16:00Z">
        <w:r w:rsidRPr="00EF6DAA">
          <w:rPr>
            <w:spacing w:val="-1"/>
            <w:shd w:val="clear" w:color="auto" w:fill="FFFFFF"/>
            <w:rPrChange w:id="4519"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4520" w:author="rkbansal" w:date="2019-12-08T23:27:00Z">
              <w:rPr>
                <w:b/>
                <w:bCs/>
                <w:color w:val="C45911" w:themeColor="accent2" w:themeShade="BF"/>
                <w:sz w:val="20"/>
                <w:szCs w:val="20"/>
              </w:rPr>
            </w:rPrChange>
          </w:rPr>
          <w:t>JwtConfig</w:t>
        </w:r>
        <w:r w:rsidRPr="00EF6DAA">
          <w:rPr>
            <w:spacing w:val="-1"/>
            <w:shd w:val="clear" w:color="auto" w:fill="FFFFFF"/>
            <w:rPrChange w:id="4521" w:author="rkbansal" w:date="2019-12-08T23:27:00Z">
              <w:rPr>
                <w:b/>
                <w:bCs/>
                <w:color w:val="C45911" w:themeColor="accent2" w:themeShade="BF"/>
                <w:sz w:val="20"/>
                <w:szCs w:val="20"/>
              </w:rPr>
            </w:rPrChange>
          </w:rPr>
          <w:t xml:space="preserve"> Class first</w:t>
        </w:r>
      </w:ins>
      <w:ins w:id="4522" w:author="rkbansal" w:date="2019-12-08T23:26:00Z">
        <w:r w:rsidR="00EF6DAA" w:rsidRPr="00EF6DAA">
          <w:rPr>
            <w:spacing w:val="-1"/>
            <w:shd w:val="clear" w:color="auto" w:fill="FFFFFF"/>
            <w:rPrChange w:id="4523" w:author="rkbansal" w:date="2019-12-08T23:27:00Z">
              <w:rPr>
                <w:b/>
                <w:bCs/>
                <w:color w:val="C45911" w:themeColor="accent2" w:themeShade="BF"/>
                <w:sz w:val="20"/>
                <w:szCs w:val="20"/>
              </w:rPr>
            </w:rPrChange>
          </w:rPr>
          <w:t xml:space="preserve"> which contains configuration variables</w:t>
        </w:r>
      </w:ins>
      <w:ins w:id="4524"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4525" w:author="rkbansal" w:date="2019-12-08T23:24:00Z"/>
          <w:spacing w:val="-1"/>
          <w:shd w:val="clear" w:color="auto" w:fill="FFFFFF"/>
          <w:rPrChange w:id="4526" w:author="rkbansal" w:date="2019-12-08T23:27:00Z">
            <w:rPr>
              <w:ins w:id="4527" w:author="rkbansal" w:date="2019-12-08T23:24:00Z"/>
              <w:b/>
              <w:bCs/>
              <w:color w:val="C45911" w:themeColor="accent2" w:themeShade="BF"/>
              <w:sz w:val="20"/>
              <w:szCs w:val="20"/>
            </w:rPr>
          </w:rPrChange>
        </w:rPr>
        <w:pPrChange w:id="4528" w:author="rkbansal" w:date="2019-12-08T23:27:00Z">
          <w:pPr>
            <w:pStyle w:val="ListParagraph"/>
            <w:numPr>
              <w:numId w:val="19"/>
            </w:numPr>
            <w:ind w:hanging="360"/>
          </w:pPr>
        </w:pPrChange>
      </w:pPr>
      <w:ins w:id="4529"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4530"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531" w:author="rkbansal" w:date="2020-02-15T12:46:00Z"/>
          <w:spacing w:val="-1"/>
          <w:shd w:val="clear" w:color="auto" w:fill="FFFFFF"/>
        </w:rPr>
      </w:pPr>
      <w:ins w:id="4532" w:author="rkbansal" w:date="2020-02-15T12:44:00Z">
        <w:r w:rsidRPr="004D1DC4">
          <w:rPr>
            <w:spacing w:val="-1"/>
            <w:shd w:val="clear" w:color="auto" w:fill="FFFFFF"/>
            <w:rPrChange w:id="4533"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4534"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4535"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536" w:author="rkbansal" w:date="2020-02-15T12:46:00Z"/>
          <w:spacing w:val="-1"/>
          <w:shd w:val="clear" w:color="auto" w:fill="FFFFFF"/>
          <w:rPrChange w:id="4537" w:author="rkbansal" w:date="2020-02-15T12:47:00Z">
            <w:rPr>
              <w:ins w:id="4538" w:author="rkbansal" w:date="2020-02-15T12:46:00Z"/>
              <w:rFonts w:ascii="Arial" w:hAnsi="Arial" w:cs="Arial"/>
              <w:color w:val="222222"/>
              <w:shd w:val="clear" w:color="auto" w:fill="FFFFFF"/>
            </w:rPr>
          </w:rPrChange>
        </w:rPr>
      </w:pPr>
      <w:ins w:id="4539" w:author="rkbansal" w:date="2020-02-15T12:46:00Z">
        <w:r w:rsidRPr="004D1DC4">
          <w:rPr>
            <w:spacing w:val="-1"/>
            <w:shd w:val="clear" w:color="auto" w:fill="FFFFFF"/>
            <w:rPrChange w:id="4540"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4541" w:author="rkbansal" w:date="2019-12-06T20:16:00Z"/>
          <w:spacing w:val="-1"/>
          <w:shd w:val="clear" w:color="auto" w:fill="FFFFFF"/>
        </w:rPr>
        <w:pPrChange w:id="4542" w:author="rkbansal" w:date="2020-02-15T12:46:00Z">
          <w:pPr>
            <w:pStyle w:val="ListParagraph"/>
            <w:numPr>
              <w:numId w:val="19"/>
            </w:numPr>
            <w:ind w:hanging="360"/>
          </w:pPr>
        </w:pPrChange>
      </w:pPr>
      <w:ins w:id="4543"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544" w:author="rkbansal" w:date="2019-12-11T09:33:00Z"/>
          <w:b/>
          <w:bCs/>
          <w:color w:val="4472C4" w:themeColor="accent1"/>
          <w:rPrChange w:id="4545" w:author="rkbansal" w:date="2019-12-11T09:33:00Z">
            <w:rPr>
              <w:ins w:id="4546" w:author="rkbansal" w:date="2019-12-11T09:33:00Z"/>
            </w:rPr>
          </w:rPrChange>
        </w:rPr>
        <w:pPrChange w:id="4547" w:author="rkbansal" w:date="2019-12-11T09:33:00Z">
          <w:pPr/>
        </w:pPrChange>
      </w:pPr>
      <w:ins w:id="4548" w:author="rkbansal" w:date="2019-12-04T09:54:00Z">
        <w:r w:rsidRPr="006C6BD7">
          <w:rPr>
            <w:b/>
            <w:bCs/>
            <w:color w:val="4472C4" w:themeColor="accent1"/>
            <w:rPrChange w:id="4549" w:author="rkbansal" w:date="2019-12-11T09:33:00Z">
              <w:rPr/>
            </w:rPrChange>
          </w:rPr>
          <w:t>Create Authentication Service</w:t>
        </w:r>
      </w:ins>
    </w:p>
    <w:p w14:paraId="5514ABB9" w14:textId="77777777" w:rsidR="00474967" w:rsidRDefault="006C6BD7" w:rsidP="00474967">
      <w:pPr>
        <w:pStyle w:val="ListParagraph"/>
        <w:ind w:left="360"/>
        <w:rPr>
          <w:ins w:id="4550" w:author="rkbansal" w:date="2019-12-11T09:34:00Z"/>
          <w:spacing w:val="-1"/>
          <w:shd w:val="clear" w:color="auto" w:fill="FFFFFF"/>
        </w:rPr>
      </w:pPr>
      <w:ins w:id="4551" w:author="rkbansal" w:date="2019-12-11T09:33:00Z">
        <w:r w:rsidRPr="00F83186">
          <w:rPr>
            <w:spacing w:val="-1"/>
            <w:shd w:val="clear" w:color="auto" w:fill="FFFFFF"/>
            <w:rPrChange w:id="4552"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553" w:author="rkbansal" w:date="2019-12-11T09:34:00Z"/>
          <w:spacing w:val="-1"/>
          <w:shd w:val="clear" w:color="auto" w:fill="FFFFFF"/>
          <w:rPrChange w:id="4554" w:author="rkbansal" w:date="2019-12-27T10:11:00Z">
            <w:rPr>
              <w:ins w:id="4555" w:author="rkbansal" w:date="2019-12-11T09:34:00Z"/>
              <w:shd w:val="clear" w:color="auto" w:fill="FFFFFF"/>
            </w:rPr>
          </w:rPrChange>
        </w:rPr>
        <w:pPrChange w:id="4556" w:author="rkbansal" w:date="2019-12-27T10:11:00Z">
          <w:pPr>
            <w:pStyle w:val="ListParagraph"/>
            <w:numPr>
              <w:ilvl w:val="1"/>
              <w:numId w:val="54"/>
            </w:numPr>
            <w:ind w:left="1440" w:hanging="360"/>
          </w:pPr>
        </w:pPrChange>
      </w:pPr>
      <w:ins w:id="4557" w:author="rkbansal" w:date="2020-02-15T12:47:00Z">
        <w:r>
          <w:rPr>
            <w:spacing w:val="-1"/>
            <w:shd w:val="clear" w:color="auto" w:fill="FFFFFF"/>
          </w:rPr>
          <w:t>V</w:t>
        </w:r>
      </w:ins>
      <w:ins w:id="4558" w:author="rkbansal" w:date="2019-12-11T09:33:00Z">
        <w:r w:rsidR="006C6BD7" w:rsidRPr="00055591">
          <w:rPr>
            <w:spacing w:val="-1"/>
            <w:shd w:val="clear" w:color="auto" w:fill="FFFFFF"/>
            <w:rPrChange w:id="4559" w:author="rkbansal" w:date="2019-12-27T10:11:00Z">
              <w:rPr>
                <w:spacing w:val="-1"/>
                <w:sz w:val="32"/>
                <w:szCs w:val="32"/>
                <w:shd w:val="clear" w:color="auto" w:fill="FFFFFF"/>
              </w:rPr>
            </w:rPrChange>
          </w:rPr>
          <w:t>alidate the user credentials, and if valid</w:t>
        </w:r>
      </w:ins>
      <w:ins w:id="4560" w:author="rkbansal" w:date="2019-12-27T10:12:00Z">
        <w:r w:rsidR="00287190">
          <w:rPr>
            <w:spacing w:val="-1"/>
            <w:shd w:val="clear" w:color="auto" w:fill="FFFFFF"/>
          </w:rPr>
          <w:t xml:space="preserve">: </w:t>
        </w:r>
      </w:ins>
      <w:ins w:id="4561" w:author="rkbansal" w:date="2019-12-27T10:11:00Z">
        <w:r w:rsidR="00287190">
          <w:rPr>
            <w:spacing w:val="-1"/>
            <w:shd w:val="clear" w:color="auto" w:fill="FFFFFF"/>
          </w:rPr>
          <w:t xml:space="preserve"> by call</w:t>
        </w:r>
      </w:ins>
      <w:ins w:id="4562" w:author="rkbansal" w:date="2019-12-27T10:12:00Z">
        <w:r w:rsidR="00287190">
          <w:rPr>
            <w:spacing w:val="-1"/>
            <w:shd w:val="clear" w:color="auto" w:fill="FFFFFF"/>
          </w:rPr>
          <w:t>ing UserMgmtService using Fiegn Client</w:t>
        </w:r>
      </w:ins>
      <w:ins w:id="4563"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564" w:author="rkbansal" w:date="2019-12-04T09:54:00Z"/>
          <w:spacing w:val="-1"/>
          <w:shd w:val="clear" w:color="auto" w:fill="FFFFFF"/>
          <w:rPrChange w:id="4565" w:author="rkbansal" w:date="2019-12-27T10:11:00Z">
            <w:rPr>
              <w:ins w:id="4566" w:author="rkbansal" w:date="2019-12-04T09:54:00Z"/>
            </w:rPr>
          </w:rPrChange>
        </w:rPr>
        <w:pPrChange w:id="4567" w:author="rkbansal" w:date="2019-12-27T10:11:00Z">
          <w:pPr>
            <w:pStyle w:val="ListParagraph"/>
            <w:numPr>
              <w:numId w:val="69"/>
            </w:numPr>
            <w:ind w:hanging="360"/>
          </w:pPr>
        </w:pPrChange>
      </w:pPr>
      <w:ins w:id="4568" w:author="rkbansal" w:date="2019-12-11T09:33:00Z">
        <w:r w:rsidRPr="00055591">
          <w:rPr>
            <w:spacing w:val="-1"/>
            <w:shd w:val="clear" w:color="auto" w:fill="FFFFFF"/>
            <w:rPrChange w:id="4569"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570" w:author="rkbansal" w:date="2019-12-04T09:54:00Z"/>
          <w:b/>
          <w:bCs/>
          <w:color w:val="4472C4" w:themeColor="accent1"/>
        </w:rPr>
      </w:pPr>
      <w:ins w:id="4571"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572" w:author="rkbansal" w:date="2019-12-04T09:28:00Z"/>
        </w:rPr>
      </w:pPr>
      <w:ins w:id="4573" w:author="rkbansal" w:date="2019-12-04T09:28:00Z">
        <w:r w:rsidRPr="00A94A8C">
          <w:lastRenderedPageBreak/>
          <w:t>Create Spring Boot Project</w:t>
        </w:r>
      </w:ins>
    </w:p>
    <w:p w14:paraId="769AA64D" w14:textId="77777777" w:rsidR="00173805" w:rsidRDefault="00173805" w:rsidP="00173805">
      <w:pPr>
        <w:pStyle w:val="ListParagraph"/>
        <w:rPr>
          <w:ins w:id="4574" w:author="rkbansal" w:date="2019-12-04T09:28:00Z"/>
          <w:b/>
        </w:rPr>
      </w:pPr>
      <w:ins w:id="4575"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576" w:author="rkbansal" w:date="2019-12-04T09:28:00Z"/>
        </w:rPr>
      </w:pPr>
      <w:ins w:id="4577"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578" w:author="rkbansal" w:date="2019-12-04T09:26:00Z"/>
        </w:rPr>
        <w:pPrChange w:id="4579" w:author="rkbansal" w:date="2019-12-04T09:32:00Z">
          <w:pPr>
            <w:numPr>
              <w:numId w:val="67"/>
            </w:numPr>
            <w:tabs>
              <w:tab w:val="num" w:pos="720"/>
            </w:tabs>
            <w:ind w:left="720" w:hanging="360"/>
          </w:pPr>
        </w:pPrChange>
      </w:pPr>
      <w:ins w:id="4580"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4581" w:author="rkbansal" w:date="2019-12-04T09:32:00Z"/>
        </w:rPr>
      </w:pPr>
      <w:ins w:id="4582" w:author="rkbansal" w:date="2019-12-04T09:32:00Z">
        <w:r w:rsidRPr="00C6790F">
          <w:rPr>
            <w:spacing w:val="-1"/>
            <w:shd w:val="clear" w:color="auto" w:fill="FFFFFF"/>
            <w:rPrChange w:id="4583"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4584"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4585" w:author="rkbansal" w:date="2019-12-04T09:32:00Z"/>
        </w:rPr>
      </w:pPr>
      <w:ins w:id="4586" w:author="rkbansal" w:date="2019-12-04T09:32:00Z">
        <w:r w:rsidRPr="00C6790F">
          <w:rPr>
            <w:spacing w:val="-1"/>
            <w:shd w:val="clear" w:color="auto" w:fill="FFFFFF"/>
            <w:rPrChange w:id="4587"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4588" w:author="rkbansal" w:date="2019-12-11T09:34:00Z"/>
          <w:rPrChange w:id="4589" w:author="rkbansal" w:date="2019-12-11T09:35:00Z">
            <w:rPr>
              <w:ins w:id="4590" w:author="rkbansal" w:date="2019-12-11T09:34:00Z"/>
              <w:spacing w:val="-1"/>
              <w:sz w:val="32"/>
              <w:szCs w:val="32"/>
              <w:shd w:val="clear" w:color="auto" w:fill="FFFFFF"/>
            </w:rPr>
          </w:rPrChange>
        </w:rPr>
      </w:pPr>
      <w:ins w:id="4591" w:author="rkbansal" w:date="2019-12-04T09:32:00Z">
        <w:r w:rsidRPr="00C6790F">
          <w:rPr>
            <w:spacing w:val="-1"/>
            <w:shd w:val="clear" w:color="auto" w:fill="FFFFFF"/>
            <w:rPrChange w:id="4592"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4593" w:author="rkbansal" w:date="2019-12-11T09:34:00Z"/>
          <w:rPrChange w:id="4594" w:author="rkbansal" w:date="2019-12-11T09:35:00Z">
            <w:rPr>
              <w:ins w:id="4595" w:author="rkbansal" w:date="2019-12-11T09:34:00Z"/>
              <w:spacing w:val="-1"/>
              <w:sz w:val="32"/>
              <w:szCs w:val="32"/>
              <w:shd w:val="clear" w:color="auto" w:fill="FFFFFF"/>
            </w:rPr>
          </w:rPrChange>
        </w:rPr>
      </w:pPr>
      <w:ins w:id="4596" w:author="rkbansal" w:date="2019-12-11T09:34:00Z">
        <w:r w:rsidRPr="00C6790F">
          <w:rPr>
            <w:spacing w:val="-1"/>
            <w:shd w:val="clear" w:color="auto" w:fill="FFFFFF"/>
            <w:rPrChange w:id="4597"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4598" w:author="rkbansal" w:date="2019-12-27T10:12:00Z"/>
          <w:rPrChange w:id="4599" w:author="rkbansal" w:date="2019-12-27T10:12:00Z">
            <w:rPr>
              <w:ins w:id="4600" w:author="rkbansal" w:date="2019-12-27T10:12:00Z"/>
              <w:spacing w:val="-1"/>
              <w:shd w:val="clear" w:color="auto" w:fill="FFFFFF"/>
            </w:rPr>
          </w:rPrChange>
        </w:rPr>
      </w:pPr>
      <w:ins w:id="4601" w:author="rkbansal" w:date="2019-12-11T09:35:00Z">
        <w:r w:rsidRPr="00C6790F">
          <w:rPr>
            <w:spacing w:val="-1"/>
            <w:shd w:val="clear" w:color="auto" w:fill="FFFFFF"/>
            <w:rPrChange w:id="4602" w:author="rkbansal" w:date="2019-12-11T09:35:00Z">
              <w:rPr>
                <w:spacing w:val="-1"/>
                <w:sz w:val="32"/>
                <w:szCs w:val="32"/>
                <w:shd w:val="clear" w:color="auto" w:fill="FFFFFF"/>
              </w:rPr>
            </w:rPrChange>
          </w:rPr>
          <w:t>JWT</w:t>
        </w:r>
      </w:ins>
    </w:p>
    <w:p w14:paraId="3EDF7673" w14:textId="0940B9A3" w:rsidR="002644E9" w:rsidRPr="007A3F45" w:rsidRDefault="009E36F2" w:rsidP="008B2BD7">
      <w:pPr>
        <w:pStyle w:val="ListParagraph"/>
        <w:numPr>
          <w:ilvl w:val="1"/>
          <w:numId w:val="19"/>
        </w:numPr>
        <w:rPr>
          <w:ins w:id="4603" w:author="rkbansal" w:date="2020-02-15T13:26:00Z"/>
          <w:rPrChange w:id="4604" w:author="rkbansal" w:date="2020-02-15T13:26:00Z">
            <w:rPr>
              <w:ins w:id="4605" w:author="rkbansal" w:date="2020-02-15T13:26:00Z"/>
              <w:spacing w:val="-1"/>
              <w:shd w:val="clear" w:color="auto" w:fill="FFFFFF"/>
            </w:rPr>
          </w:rPrChange>
        </w:rPr>
      </w:pPr>
      <w:ins w:id="4606" w:author="rkbansal" w:date="2020-02-15T12:48:00Z">
        <w:r>
          <w:rPr>
            <w:spacing w:val="-1"/>
            <w:shd w:val="clear" w:color="auto" w:fill="FFFFFF"/>
          </w:rPr>
          <w:t xml:space="preserve">Spring Cloud Open </w:t>
        </w:r>
      </w:ins>
      <w:ins w:id="4607" w:author="rkbansal" w:date="2019-12-27T10:12:00Z">
        <w:r w:rsidR="002644E9">
          <w:rPr>
            <w:spacing w:val="-1"/>
            <w:shd w:val="clear" w:color="auto" w:fill="FFFFFF"/>
          </w:rPr>
          <w:t>F</w:t>
        </w:r>
      </w:ins>
      <w:ins w:id="4608" w:author="rkbansal" w:date="2019-12-27T10:21:00Z">
        <w:r w:rsidR="00B01E44">
          <w:rPr>
            <w:spacing w:val="-1"/>
            <w:shd w:val="clear" w:color="auto" w:fill="FFFFFF"/>
          </w:rPr>
          <w:t>ei</w:t>
        </w:r>
      </w:ins>
      <w:ins w:id="4609" w:author="rkbansal" w:date="2019-12-27T10:12:00Z">
        <w:r w:rsidR="002644E9">
          <w:rPr>
            <w:spacing w:val="-1"/>
            <w:shd w:val="clear" w:color="auto" w:fill="FFFFFF"/>
          </w:rPr>
          <w:t>gn Client</w:t>
        </w:r>
      </w:ins>
    </w:p>
    <w:p w14:paraId="131E5A57" w14:textId="59E1A264" w:rsidR="007A3F45" w:rsidRPr="00B01E44" w:rsidRDefault="007A3F45" w:rsidP="008B2BD7">
      <w:pPr>
        <w:pStyle w:val="ListParagraph"/>
        <w:numPr>
          <w:ilvl w:val="1"/>
          <w:numId w:val="19"/>
        </w:numPr>
        <w:rPr>
          <w:ins w:id="4610" w:author="rkbansal" w:date="2019-12-27T10:21:00Z"/>
          <w:rPrChange w:id="4611" w:author="rkbansal" w:date="2019-12-27T10:21:00Z">
            <w:rPr>
              <w:ins w:id="4612" w:author="rkbansal" w:date="2019-12-27T10:21:00Z"/>
              <w:spacing w:val="-1"/>
              <w:shd w:val="clear" w:color="auto" w:fill="FFFFFF"/>
            </w:rPr>
          </w:rPrChange>
        </w:rPr>
      </w:pPr>
      <w:ins w:id="4613" w:author="rkbansal" w:date="2020-02-15T13:26:00Z">
        <w:r>
          <w:rPr>
            <w:spacing w:val="-1"/>
            <w:shd w:val="clear" w:color="auto" w:fill="FFFFFF"/>
          </w:rPr>
          <w:t>Common-service(user created service for reusing the enum, model and utility classes)</w:t>
        </w:r>
      </w:ins>
    </w:p>
    <w:p w14:paraId="07E1AAFD" w14:textId="71525370" w:rsidR="00B01E44" w:rsidRPr="00AD1B49" w:rsidRDefault="002E4B44">
      <w:pPr>
        <w:ind w:left="720"/>
        <w:rPr>
          <w:ins w:id="4614" w:author="rkbansal" w:date="2019-12-11T09:35:00Z"/>
          <w:rPrChange w:id="4615" w:author="rkbansal" w:date="2019-12-11T09:35:00Z">
            <w:rPr>
              <w:ins w:id="4616" w:author="rkbansal" w:date="2019-12-11T09:35:00Z"/>
              <w:spacing w:val="-1"/>
              <w:shd w:val="clear" w:color="auto" w:fill="FFFFFF"/>
            </w:rPr>
          </w:rPrChange>
        </w:rPr>
        <w:pPrChange w:id="4617" w:author="rkbansal" w:date="2019-12-27T10:21:00Z">
          <w:pPr>
            <w:pStyle w:val="ListParagraph"/>
            <w:numPr>
              <w:ilvl w:val="1"/>
              <w:numId w:val="19"/>
            </w:numPr>
            <w:ind w:left="1440" w:hanging="360"/>
          </w:pPr>
        </w:pPrChange>
      </w:pPr>
      <w:ins w:id="4618" w:author="rkbansal" w:date="2020-02-15T12:50:00Z">
        <w:r>
          <w:rPr>
            <w:noProof/>
          </w:rPr>
          <w:lastRenderedPageBreak/>
          <w:drawing>
            <wp:inline distT="0" distB="0" distL="0" distR="0" wp14:anchorId="7E57E865" wp14:editId="0D7B5C83">
              <wp:extent cx="5981700" cy="6257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1700" cy="62579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4619" w:author="rkbansal" w:date="2019-12-11T10:15:00Z"/>
          <w:rPrChange w:id="4620" w:author="rkbansal" w:date="2019-12-11T10:15:00Z">
            <w:rPr>
              <w:ins w:id="4621" w:author="rkbansal" w:date="2019-12-11T10:15:00Z"/>
              <w:spacing w:val="-1"/>
              <w:shd w:val="clear" w:color="auto" w:fill="FFFFFF"/>
            </w:rPr>
          </w:rPrChange>
        </w:rPr>
      </w:pPr>
      <w:ins w:id="4622" w:author="rkbansal" w:date="2019-12-11T10:14:00Z">
        <w:r w:rsidRPr="00057484">
          <w:rPr>
            <w:spacing w:val="-1"/>
            <w:shd w:val="clear" w:color="auto" w:fill="FFFFFF"/>
            <w:rPrChange w:id="4623" w:author="rkbansal" w:date="2019-12-11T10:14:00Z">
              <w:rPr>
                <w:spacing w:val="-1"/>
                <w:sz w:val="32"/>
                <w:szCs w:val="32"/>
                <w:shd w:val="clear" w:color="auto" w:fill="FFFFFF"/>
              </w:rPr>
            </w:rPrChange>
          </w:rPr>
          <w:t>Rename the </w:t>
        </w:r>
        <w:r w:rsidRPr="00057484">
          <w:rPr>
            <w:rStyle w:val="HTMLCode"/>
            <w:rFonts w:eastAsiaTheme="majorEastAsia"/>
            <w:spacing w:val="-1"/>
            <w:sz w:val="24"/>
            <w:szCs w:val="24"/>
          </w:rPr>
          <w:t>application.properties</w:t>
        </w:r>
        <w:r w:rsidRPr="00057484">
          <w:rPr>
            <w:spacing w:val="-1"/>
            <w:shd w:val="clear" w:color="auto" w:fill="FFFFFF"/>
            <w:rPrChange w:id="4624" w:author="rkbansal" w:date="2019-12-11T10:14:00Z">
              <w:rPr>
                <w:spacing w:val="-1"/>
                <w:sz w:val="32"/>
                <w:szCs w:val="32"/>
                <w:shd w:val="clear" w:color="auto" w:fill="FFFFFF"/>
              </w:rPr>
            </w:rPrChange>
          </w:rPr>
          <w:t> file to </w:t>
        </w:r>
        <w:r w:rsidRPr="00057484">
          <w:rPr>
            <w:rStyle w:val="HTMLCode"/>
            <w:rFonts w:eastAsiaTheme="majorEastAsia"/>
            <w:spacing w:val="-1"/>
            <w:sz w:val="24"/>
            <w:szCs w:val="24"/>
          </w:rPr>
          <w:t>application.yml</w:t>
        </w:r>
        <w:r w:rsidRPr="00057484">
          <w:rPr>
            <w:spacing w:val="-1"/>
            <w:shd w:val="clear" w:color="auto" w:fill="FFFFFF"/>
            <w:rPrChange w:id="4625" w:author="rkbansal" w:date="2019-12-11T10:14:00Z">
              <w:rPr>
                <w:spacing w:val="-1"/>
                <w:sz w:val="32"/>
                <w:szCs w:val="32"/>
                <w:shd w:val="clear" w:color="auto" w:fill="FFFFFF"/>
              </w:rPr>
            </w:rPrChange>
          </w:rPr>
          <w:t> and add the following configuration:</w:t>
        </w:r>
      </w:ins>
    </w:p>
    <w:p w14:paraId="444F214A" w14:textId="082A9F9D" w:rsidR="00F65C93" w:rsidRDefault="00E301B2" w:rsidP="00F65C93">
      <w:pPr>
        <w:pStyle w:val="ListParagraph"/>
        <w:rPr>
          <w:ins w:id="4626" w:author="rkbansal" w:date="2019-12-11T19:35:00Z"/>
        </w:rPr>
      </w:pPr>
      <w:ins w:id="4627" w:author="rkbansal" w:date="2020-02-15T12:51:00Z">
        <w:r>
          <w:rPr>
            <w:noProof/>
          </w:rPr>
          <w:drawing>
            <wp:inline distT="0" distB="0" distL="0" distR="0" wp14:anchorId="6639ECE0" wp14:editId="574138F9">
              <wp:extent cx="4886325" cy="1104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86325" cy="1104900"/>
                      </a:xfrm>
                      <a:prstGeom prst="rect">
                        <a:avLst/>
                      </a:prstGeom>
                    </pic:spPr>
                  </pic:pic>
                </a:graphicData>
              </a:graphic>
            </wp:inline>
          </w:drawing>
        </w:r>
      </w:ins>
    </w:p>
    <w:p w14:paraId="56649B15" w14:textId="7D9B84ED" w:rsidR="00681DD8" w:rsidRDefault="00871DEA">
      <w:pPr>
        <w:pStyle w:val="ListParagraph"/>
        <w:numPr>
          <w:ilvl w:val="0"/>
          <w:numId w:val="19"/>
        </w:numPr>
        <w:rPr>
          <w:ins w:id="4628" w:author="rkbansal" w:date="2020-02-15T12:56:00Z"/>
        </w:rPr>
      </w:pPr>
      <w:ins w:id="4629" w:author="rkbansal" w:date="2020-02-15T12:55:00Z">
        <w:r>
          <w:t xml:space="preserve">Update the </w:t>
        </w:r>
      </w:ins>
      <w:ins w:id="4630" w:author="rkbansal" w:date="2020-02-15T12:56:00Z">
        <w:r w:rsidR="00CA2F6E">
          <w:t xml:space="preserve">main </w:t>
        </w:r>
      </w:ins>
      <w:ins w:id="4631" w:author="rkbansal" w:date="2020-02-15T12:55:00Z">
        <w:r w:rsidRPr="00871DEA">
          <w:rPr>
            <w:b/>
            <w:bCs/>
            <w:rPrChange w:id="4632" w:author="rkbansal" w:date="2020-02-15T12:56:00Z">
              <w:rPr>
                <w:rFonts w:ascii="Consolas" w:hAnsi="Consolas" w:cs="Consolas"/>
                <w:color w:val="000000"/>
                <w:sz w:val="20"/>
                <w:szCs w:val="20"/>
                <w:shd w:val="clear" w:color="auto" w:fill="D4D4D4"/>
              </w:rPr>
            </w:rPrChange>
          </w:rPr>
          <w:t>AuthServiceApplication</w:t>
        </w:r>
        <w:r w:rsidRPr="00871DEA">
          <w:rPr>
            <w:rPrChange w:id="4633" w:author="rkbansal" w:date="2020-02-15T12:55:00Z">
              <w:rPr>
                <w:rFonts w:ascii="Consolas" w:hAnsi="Consolas" w:cs="Consolas"/>
                <w:color w:val="000000"/>
                <w:sz w:val="20"/>
                <w:szCs w:val="20"/>
                <w:shd w:val="clear" w:color="auto" w:fill="D4D4D4"/>
              </w:rPr>
            </w:rPrChange>
          </w:rPr>
          <w:t xml:space="preserve"> application</w:t>
        </w:r>
      </w:ins>
    </w:p>
    <w:p w14:paraId="74ABA08A" w14:textId="64C930CD" w:rsidR="00CA2F6E" w:rsidRDefault="004D0EEC">
      <w:pPr>
        <w:pStyle w:val="ListParagraph"/>
        <w:rPr>
          <w:ins w:id="4634" w:author="rkbansal" w:date="2020-02-15T12:54:00Z"/>
        </w:rPr>
        <w:pPrChange w:id="4635" w:author="rkbansal" w:date="2020-02-15T12:56:00Z">
          <w:pPr>
            <w:pStyle w:val="ListParagraph"/>
            <w:numPr>
              <w:numId w:val="19"/>
            </w:numPr>
            <w:ind w:hanging="360"/>
          </w:pPr>
        </w:pPrChange>
      </w:pPr>
      <w:ins w:id="4636"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637" w:author="rkbansal" w:date="2019-12-20T21:22:00Z"/>
        </w:rPr>
      </w:pPr>
      <w:ins w:id="4638" w:author="rkbansal" w:date="2020-02-15T12:54:00Z">
        <w:r>
          <w:t>Following</w:t>
        </w:r>
      </w:ins>
      <w:ins w:id="4639"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640" w:author="rkbansal" w:date="2020-02-15T12:58:00Z"/>
          <w:rPrChange w:id="4641" w:author="rkbansal" w:date="2020-02-15T12:58:00Z">
            <w:rPr>
              <w:ins w:id="4642" w:author="rkbansal" w:date="2020-02-15T12:58:00Z"/>
              <w:sz w:val="20"/>
              <w:szCs w:val="20"/>
            </w:rPr>
          </w:rPrChange>
        </w:rPr>
      </w:pPr>
      <w:ins w:id="4643" w:author="rkbansal" w:date="2020-02-15T12:58:00Z">
        <w:r w:rsidRPr="00080419">
          <w:rPr>
            <w:rPrChange w:id="4644"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4645" w:author="rkbansal" w:date="2020-02-15T12:54:00Z"/>
          <w:rPrChange w:id="4646" w:author="rkbansal" w:date="2020-02-15T12:58:00Z">
            <w:rPr>
              <w:ins w:id="4647" w:author="rkbansal" w:date="2020-02-15T12:54:00Z"/>
              <w:shd w:val="clear" w:color="auto" w:fill="FFFFFF"/>
            </w:rPr>
          </w:rPrChange>
        </w:rPr>
      </w:pPr>
      <w:ins w:id="4648" w:author="rkbansal" w:date="2019-12-27T20:16:00Z">
        <w:r w:rsidRPr="00080419">
          <w:rPr>
            <w:spacing w:val="-1"/>
            <w:shd w:val="clear" w:color="auto" w:fill="FFFFFF"/>
            <w:rPrChange w:id="4649" w:author="rkbansal" w:date="2020-02-15T12:58:00Z">
              <w:rPr>
                <w:rFonts w:ascii="Consolas" w:hAnsi="Consolas"/>
                <w:color w:val="6F42C1"/>
                <w:sz w:val="18"/>
                <w:szCs w:val="18"/>
                <w:shd w:val="clear" w:color="auto" w:fill="FFFFFF"/>
              </w:rPr>
            </w:rPrChange>
          </w:rPr>
          <w:t>UserDetailsServiceImpl</w:t>
        </w:r>
      </w:ins>
      <w:ins w:id="4650" w:author="rkbansal" w:date="2020-02-15T12:57:00Z">
        <w:r w:rsidR="00080419" w:rsidRPr="00080419">
          <w:rPr>
            <w:spacing w:val="-1"/>
            <w:shd w:val="clear" w:color="auto" w:fill="FFFFFF"/>
          </w:rPr>
          <w:t xml:space="preserve"> – It will call microservice : user-mgmt-service to validate the credentials using feign clie</w:t>
        </w:r>
      </w:ins>
      <w:ins w:id="4651" w:author="rkbansal" w:date="2020-02-15T12:58:00Z">
        <w:r w:rsidR="00080419" w:rsidRPr="00080419">
          <w:rPr>
            <w:spacing w:val="-1"/>
            <w:shd w:val="clear" w:color="auto" w:fill="FFFFFF"/>
          </w:rPr>
          <w:t>nt</w:t>
        </w:r>
      </w:ins>
      <w:ins w:id="4652"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653" w:author="rkbansal" w:date="2020-02-15T12:54:00Z"/>
          <w:rPrChange w:id="4654" w:author="rkbansal" w:date="2020-02-15T12:58:00Z">
            <w:rPr>
              <w:ins w:id="4655" w:author="rkbansal" w:date="2020-02-15T12:54:00Z"/>
              <w:sz w:val="20"/>
              <w:szCs w:val="20"/>
            </w:rPr>
          </w:rPrChange>
        </w:rPr>
      </w:pPr>
      <w:ins w:id="4656"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4657" w:author="rkbansal" w:date="2019-12-27T20:16:00Z"/>
          <w:spacing w:val="-1"/>
          <w:shd w:val="clear" w:color="auto" w:fill="FFFFFF"/>
          <w:rPrChange w:id="4658" w:author="rkbansal" w:date="2020-02-15T12:58:00Z">
            <w:rPr>
              <w:ins w:id="4659" w:author="rkbansal" w:date="2019-12-27T20:16:00Z"/>
              <w:rFonts w:ascii="Consolas" w:hAnsi="Consolas"/>
              <w:color w:val="6F42C1"/>
              <w:sz w:val="18"/>
              <w:szCs w:val="18"/>
              <w:shd w:val="clear" w:color="auto" w:fill="FFFFFF"/>
            </w:rPr>
          </w:rPrChange>
        </w:rPr>
      </w:pPr>
      <w:ins w:id="4660" w:author="rkbansal" w:date="2019-12-27T20:16:00Z">
        <w:r w:rsidRPr="00080419">
          <w:rPr>
            <w:spacing w:val="-1"/>
            <w:shd w:val="clear" w:color="auto" w:fill="FFFFFF"/>
            <w:rPrChange w:id="4661"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4662" w:author="rkbansal" w:date="2019-12-20T21:22:00Z"/>
          <w:spacing w:val="-1"/>
          <w:shd w:val="clear" w:color="auto" w:fill="FFFFFF"/>
          <w:rPrChange w:id="4663" w:author="rkbansal" w:date="2020-02-15T12:58:00Z">
            <w:rPr>
              <w:ins w:id="4664" w:author="rkbansal" w:date="2019-12-20T21:22:00Z"/>
              <w:spacing w:val="-1"/>
              <w:sz w:val="32"/>
              <w:szCs w:val="32"/>
              <w:shd w:val="clear" w:color="auto" w:fill="FFFFFF"/>
            </w:rPr>
          </w:rPrChange>
        </w:rPr>
        <w:pPrChange w:id="4665" w:author="rkbansal" w:date="2019-12-20T21:22:00Z">
          <w:pPr>
            <w:pStyle w:val="ListParagraph"/>
            <w:numPr>
              <w:numId w:val="19"/>
            </w:numPr>
            <w:ind w:hanging="360"/>
          </w:pPr>
        </w:pPrChange>
      </w:pPr>
      <w:ins w:id="4666" w:author="rkbansal" w:date="2019-12-27T20:16:00Z">
        <w:r w:rsidRPr="00080419">
          <w:rPr>
            <w:spacing w:val="-1"/>
            <w:shd w:val="clear" w:color="auto" w:fill="FFFFFF"/>
            <w:rPrChange w:id="4667" w:author="rkbansal" w:date="2020-02-15T12:58:00Z">
              <w:rPr>
                <w:rFonts w:ascii="Consolas" w:hAnsi="Consolas"/>
                <w:color w:val="6F42C1"/>
                <w:sz w:val="18"/>
                <w:szCs w:val="18"/>
                <w:shd w:val="clear" w:color="auto" w:fill="FFFFFF"/>
              </w:rPr>
            </w:rPrChange>
          </w:rPr>
          <w:t>JwtConfig</w:t>
        </w:r>
      </w:ins>
      <w:ins w:id="4668" w:author="rkbansal" w:date="2020-02-15T12:52:00Z">
        <w:r w:rsidR="00987F13" w:rsidRPr="00080419">
          <w:rPr>
            <w:spacing w:val="-1"/>
            <w:shd w:val="clear" w:color="auto" w:fill="FFFFFF"/>
          </w:rPr>
          <w:t xml:space="preserve"> </w:t>
        </w:r>
      </w:ins>
      <w:ins w:id="4669" w:author="rkbansal" w:date="2019-12-27T20:16:00Z">
        <w:r w:rsidR="00BB17C3" w:rsidRPr="00080419">
          <w:rPr>
            <w:spacing w:val="-1"/>
            <w:highlight w:val="yellow"/>
            <w:shd w:val="clear" w:color="auto" w:fill="FFFFFF"/>
            <w:rPrChange w:id="4670" w:author="rkbansal" w:date="2020-02-15T12:58:00Z">
              <w:rPr>
                <w:rFonts w:ascii="Consolas" w:hAnsi="Consolas"/>
                <w:color w:val="6F42C1"/>
                <w:sz w:val="18"/>
                <w:szCs w:val="18"/>
                <w:shd w:val="clear" w:color="auto" w:fill="FFFFFF"/>
              </w:rPr>
            </w:rPrChange>
          </w:rPr>
          <w:t>(</w:t>
        </w:r>
      </w:ins>
      <w:ins w:id="4671" w:author="rkbansal" w:date="2019-12-27T20:17:00Z">
        <w:r w:rsidR="00BB17C3" w:rsidRPr="00080419">
          <w:rPr>
            <w:spacing w:val="-1"/>
            <w:highlight w:val="yellow"/>
            <w:shd w:val="clear" w:color="auto" w:fill="FFFFFF"/>
            <w:rPrChange w:id="4672"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673" w:author="rkbansal" w:date="2020-02-15T12:59:00Z"/>
        </w:rPr>
      </w:pPr>
    </w:p>
    <w:p w14:paraId="688299C4" w14:textId="1B04EDC5" w:rsidR="00E677DF" w:rsidRDefault="00E677DF" w:rsidP="00E677DF">
      <w:pPr>
        <w:pStyle w:val="ListParagraph"/>
        <w:numPr>
          <w:ilvl w:val="0"/>
          <w:numId w:val="19"/>
        </w:numPr>
        <w:rPr>
          <w:ins w:id="4674" w:author="rkbansal" w:date="2020-02-15T13:01:00Z"/>
        </w:rPr>
      </w:pPr>
      <w:ins w:id="4675" w:author="rkbansal" w:date="2020-02-15T13:00:00Z">
        <w:r w:rsidRPr="00541A22">
          <w:t>UserMgmtServiceClient</w:t>
        </w:r>
        <w:r>
          <w:t>- Feign Client for user-mgmt-service</w:t>
        </w:r>
      </w:ins>
      <w:ins w:id="4676"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677" w:author="rkbansal" w:date="2020-02-15T13:01:00Z"/>
          <w:rFonts w:eastAsia="Times New Roman" w:cs="Times New Roman"/>
          <w:color w:val="222635"/>
          <w:lang w:eastAsia="en-IN"/>
          <w:rPrChange w:id="4678" w:author="rkbansal" w:date="2020-02-15T13:01:00Z">
            <w:rPr>
              <w:ins w:id="4679" w:author="rkbansal" w:date="2020-02-15T13:01:00Z"/>
              <w:rFonts w:ascii="Cambria" w:eastAsia="Times New Roman" w:hAnsi="Cambria" w:cs="Times New Roman"/>
              <w:color w:val="222635"/>
              <w:sz w:val="29"/>
              <w:szCs w:val="29"/>
              <w:lang w:eastAsia="en-IN"/>
            </w:rPr>
          </w:rPrChange>
        </w:rPr>
        <w:pPrChange w:id="4680" w:author="rkbansal" w:date="2020-02-15T13:01:00Z">
          <w:pPr>
            <w:pStyle w:val="ListParagraph"/>
            <w:numPr>
              <w:numId w:val="19"/>
            </w:numPr>
            <w:shd w:val="clear" w:color="auto" w:fill="FFFFFF"/>
            <w:spacing w:before="75" w:after="225" w:line="240" w:lineRule="auto"/>
            <w:ind w:hanging="360"/>
          </w:pPr>
        </w:pPrChange>
      </w:pPr>
      <w:ins w:id="4681" w:author="rkbansal" w:date="2020-02-15T13:01:00Z">
        <w:r w:rsidRPr="00C5338C">
          <w:rPr>
            <w:rFonts w:eastAsia="Times New Roman" w:cs="Times New Roman"/>
            <w:color w:val="222635"/>
            <w:lang w:eastAsia="en-IN"/>
            <w:rPrChange w:id="4682"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683" w:author="rkbansal" w:date="2020-02-15T13:02:00Z"/>
          <w:rFonts w:eastAsia="Times New Roman" w:cs="Times New Roman"/>
          <w:color w:val="222635"/>
          <w:lang w:eastAsia="en-IN"/>
        </w:rPr>
        <w:pPrChange w:id="4684"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685" w:author="rkbansal" w:date="2020-02-15T13:02:00Z"/>
          <w:rFonts w:eastAsia="Times New Roman" w:cs="Times New Roman"/>
          <w:color w:val="222635"/>
          <w:lang w:eastAsia="en-IN"/>
        </w:rPr>
      </w:pPr>
      <w:ins w:id="4686" w:author="rkbansal" w:date="2020-02-15T13:01:00Z">
        <w:r w:rsidRPr="00C5338C">
          <w:rPr>
            <w:rFonts w:eastAsia="Times New Roman" w:cs="Times New Roman"/>
            <w:color w:val="222635"/>
            <w:lang w:eastAsia="en-IN"/>
            <w:rPrChange w:id="4687"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688" w:author="rkbansal" w:date="2020-02-15T13:02:00Z">
        <w:r>
          <w:rPr>
            <w:rFonts w:eastAsia="Times New Roman" w:cs="Times New Roman"/>
            <w:b/>
            <w:bCs/>
            <w:color w:val="222635"/>
            <w:lang w:eastAsia="en-IN"/>
          </w:rPr>
          <w:t>user-mgmt-</w:t>
        </w:r>
      </w:ins>
      <w:ins w:id="4689" w:author="rkbansal" w:date="2020-02-15T13:01:00Z">
        <w:r w:rsidRPr="00C5338C">
          <w:rPr>
            <w:rFonts w:eastAsia="Times New Roman" w:cs="Times New Roman"/>
            <w:b/>
            <w:bCs/>
            <w:color w:val="222635"/>
            <w:lang w:eastAsia="en-IN"/>
            <w:rPrChange w:id="4690"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691"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4692"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4693" w:author="rkbansal" w:date="2020-02-15T13:02:00Z"/>
          <w:rFonts w:eastAsia="Times New Roman" w:cs="Times New Roman"/>
          <w:color w:val="222635"/>
          <w:lang w:eastAsia="en-IN"/>
          <w:rPrChange w:id="4694" w:author="rkbansal" w:date="2020-02-15T13:02:00Z">
            <w:rPr>
              <w:ins w:id="4695" w:author="rkbansal" w:date="2020-02-15T13:02:00Z"/>
              <w:lang w:eastAsia="en-IN"/>
            </w:rPr>
          </w:rPrChange>
        </w:rPr>
        <w:pPrChange w:id="4696" w:author="rkbansal" w:date="2020-02-15T13:04:00Z">
          <w:pPr>
            <w:pStyle w:val="ListParagraph"/>
            <w:numPr>
              <w:numId w:val="76"/>
            </w:numPr>
            <w:shd w:val="clear" w:color="auto" w:fill="FFFFFF"/>
            <w:spacing w:before="75" w:after="225" w:line="240" w:lineRule="auto"/>
            <w:ind w:left="1080" w:hanging="360"/>
          </w:pPr>
        </w:pPrChange>
      </w:pPr>
      <w:ins w:id="4697" w:author="rkbansal" w:date="2020-04-04T20:31:00Z">
        <w:r>
          <w:rPr>
            <w:noProof/>
          </w:rPr>
          <w:lastRenderedPageBreak/>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698" w:author="rkbansal" w:date="2020-02-15T13:01:00Z"/>
          <w:rFonts w:eastAsia="Times New Roman" w:cs="Times New Roman"/>
          <w:color w:val="222635"/>
          <w:lang w:eastAsia="en-IN"/>
          <w:rPrChange w:id="4699" w:author="rkbansal" w:date="2020-02-15T13:01:00Z">
            <w:rPr>
              <w:ins w:id="4700" w:author="rkbansal" w:date="2020-02-15T13:01:00Z"/>
              <w:rFonts w:ascii="Cambria" w:eastAsia="Times New Roman" w:hAnsi="Cambria" w:cs="Times New Roman"/>
              <w:color w:val="222635"/>
              <w:sz w:val="29"/>
              <w:szCs w:val="29"/>
              <w:lang w:eastAsia="en-IN"/>
            </w:rPr>
          </w:rPrChange>
        </w:rPr>
        <w:pPrChange w:id="4701"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702" w:author="rkbansal" w:date="2020-02-15T12:59:00Z"/>
          <w:rPrChange w:id="4703" w:author="rkbansal" w:date="2020-02-15T12:59:00Z">
            <w:rPr>
              <w:ins w:id="4704" w:author="rkbansal" w:date="2020-02-15T12:59:00Z"/>
              <w:spacing w:val="-1"/>
              <w:sz w:val="32"/>
              <w:szCs w:val="32"/>
              <w:shd w:val="clear" w:color="auto" w:fill="FFFFFF"/>
            </w:rPr>
          </w:rPrChange>
        </w:rPr>
        <w:pPrChange w:id="4705"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706" w:author="rkbansal" w:date="2020-02-15T13:12:00Z"/>
          <w:rPrChange w:id="4707" w:author="rkbansal" w:date="2020-02-15T13:12:00Z">
            <w:rPr>
              <w:ins w:id="4708" w:author="rkbansal" w:date="2020-02-15T13:12:00Z"/>
              <w:spacing w:val="-1"/>
              <w:shd w:val="clear" w:color="auto" w:fill="FFFFFF"/>
            </w:rPr>
          </w:rPrChange>
        </w:rPr>
      </w:pPr>
      <w:ins w:id="4709" w:author="rkbansal" w:date="2020-02-15T13:05:00Z">
        <w:r w:rsidRPr="00730A62">
          <w:rPr>
            <w:spacing w:val="-1"/>
            <w:shd w:val="clear" w:color="auto" w:fill="FFFFFF"/>
            <w:rPrChange w:id="4710"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4711" w:author="rkbansal" w:date="2020-02-15T13:13:00Z"/>
          <w:spacing w:val="-1"/>
          <w:shd w:val="clear" w:color="auto" w:fill="FFFFFF"/>
        </w:rPr>
      </w:pPr>
      <w:ins w:id="4712" w:author="rkbansal" w:date="2020-02-15T13:12:00Z">
        <w:r>
          <w:rPr>
            <w:spacing w:val="-1"/>
            <w:shd w:val="clear" w:color="auto" w:fill="FFFFFF"/>
          </w:rPr>
          <w:t xml:space="preserve">It will implement </w:t>
        </w:r>
        <w:r w:rsidRPr="009A38F7">
          <w:rPr>
            <w:shd w:val="clear" w:color="auto" w:fill="FFFFFF"/>
            <w:rPrChange w:id="4713" w:author="rkbansal" w:date="2020-02-15T13:13:00Z">
              <w:rPr>
                <w:rStyle w:val="HTMLCode"/>
                <w:rFonts w:eastAsiaTheme="majorEastAsia"/>
                <w:spacing w:val="-1"/>
              </w:rPr>
            </w:rPrChange>
          </w:rPr>
          <w:t>UserDetailsService</w:t>
        </w:r>
      </w:ins>
      <w:ins w:id="4714"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715" w:author="rkbansal" w:date="2020-02-15T13:12:00Z">
        <w:r w:rsidRPr="009A38F7">
          <w:rPr>
            <w:spacing w:val="-1"/>
            <w:shd w:val="clear" w:color="auto" w:fill="FFFFFF"/>
            <w:rPrChange w:id="4716" w:author="rkbansal" w:date="2020-02-15T13:13:00Z">
              <w:rPr>
                <w:spacing w:val="-1"/>
                <w:sz w:val="32"/>
                <w:szCs w:val="32"/>
              </w:rPr>
            </w:rPrChange>
          </w:rPr>
          <w:t> interface</w:t>
        </w:r>
      </w:ins>
      <w:ins w:id="4717" w:author="rkbansal" w:date="2020-02-15T13:13:00Z">
        <w:r w:rsidRPr="009A38F7">
          <w:rPr>
            <w:spacing w:val="-1"/>
            <w:shd w:val="clear" w:color="auto" w:fill="FFFFFF"/>
            <w:rPrChange w:id="4718" w:author="rkbansal" w:date="2020-02-15T13:13:00Z">
              <w:rPr>
                <w:spacing w:val="-1"/>
                <w:sz w:val="32"/>
                <w:szCs w:val="32"/>
              </w:rPr>
            </w:rPrChange>
          </w:rPr>
          <w:t xml:space="preserve"> and will</w:t>
        </w:r>
      </w:ins>
      <w:ins w:id="4719" w:author="rkbansal" w:date="2020-02-15T13:05:00Z">
        <w:r w:rsidR="00730A62" w:rsidRPr="00730A62">
          <w:rPr>
            <w:spacing w:val="-1"/>
            <w:shd w:val="clear" w:color="auto" w:fill="FFFFFF"/>
            <w:rPrChange w:id="4720" w:author="rkbansal" w:date="2020-02-15T13:06:00Z">
              <w:rPr>
                <w:shd w:val="clear" w:color="auto" w:fill="FFFFFF"/>
              </w:rPr>
            </w:rPrChange>
          </w:rPr>
          <w:t xml:space="preserve"> call </w:t>
        </w:r>
      </w:ins>
      <w:ins w:id="4721" w:author="rkbansal" w:date="2020-02-15T13:13:00Z">
        <w:r w:rsidR="0021176C" w:rsidRPr="00730A62">
          <w:rPr>
            <w:spacing w:val="-1"/>
            <w:shd w:val="clear" w:color="auto" w:fill="FFFFFF"/>
          </w:rPr>
          <w:t>microservice:</w:t>
        </w:r>
      </w:ins>
      <w:ins w:id="4722" w:author="rkbansal" w:date="2020-02-15T13:05:00Z">
        <w:r w:rsidR="00730A62" w:rsidRPr="00730A62">
          <w:rPr>
            <w:spacing w:val="-1"/>
            <w:shd w:val="clear" w:color="auto" w:fill="FFFFFF"/>
            <w:rPrChange w:id="4723"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4724" w:author="rkbansal" w:date="2020-02-15T13:12:00Z"/>
          <w:spacing w:val="-1"/>
          <w:rPrChange w:id="4725" w:author="rkbansal" w:date="2020-02-15T13:13:00Z">
            <w:rPr>
              <w:ins w:id="4726" w:author="rkbansal" w:date="2020-02-15T13:12:00Z"/>
              <w:rFonts w:ascii="Georgia" w:hAnsi="Georgia"/>
              <w:spacing w:val="-1"/>
              <w:sz w:val="32"/>
              <w:szCs w:val="32"/>
            </w:rPr>
          </w:rPrChange>
        </w:rPr>
        <w:pPrChange w:id="4727" w:author="rkbansal" w:date="2020-02-15T13:13:00Z">
          <w:pPr>
            <w:pStyle w:val="ji"/>
            <w:numPr>
              <w:numId w:val="76"/>
            </w:numPr>
            <w:shd w:val="clear" w:color="auto" w:fill="FFFFFF"/>
            <w:spacing w:before="480" w:beforeAutospacing="0" w:after="0" w:afterAutospacing="0"/>
            <w:ind w:left="1080" w:hanging="360"/>
          </w:pPr>
        </w:pPrChange>
      </w:pPr>
      <w:ins w:id="4728" w:author="rkbansal" w:date="2020-02-15T13:12:00Z">
        <w:r w:rsidRPr="009A38F7">
          <w:rPr>
            <w:spacing w:val="-1"/>
            <w:rPrChange w:id="4729"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730" w:author="rkbansal" w:date="2020-02-15T13:06:00Z"/>
          <w:rPrChange w:id="4731" w:author="rkbansal" w:date="2020-02-15T13:06:00Z">
            <w:rPr>
              <w:ins w:id="4732" w:author="rkbansal" w:date="2020-02-15T13:06:00Z"/>
              <w:spacing w:val="-1"/>
              <w:shd w:val="clear" w:color="auto" w:fill="FFFFFF"/>
            </w:rPr>
          </w:rPrChange>
        </w:rPr>
        <w:pPrChange w:id="4733"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734" w:author="rkbansal" w:date="2020-02-15T13:05:00Z"/>
        </w:rPr>
        <w:pPrChange w:id="4735" w:author="rkbansal" w:date="2020-02-15T13:06:00Z">
          <w:pPr>
            <w:pStyle w:val="ListParagraph"/>
            <w:numPr>
              <w:ilvl w:val="1"/>
              <w:numId w:val="19"/>
            </w:numPr>
            <w:ind w:left="1440" w:hanging="360"/>
          </w:pPr>
        </w:pPrChange>
      </w:pPr>
      <w:ins w:id="4736"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737" w:author="rkbansal" w:date="2020-02-15T13:05:00Z"/>
          <w:rPrChange w:id="4738" w:author="rkbansal" w:date="2020-02-15T13:05:00Z">
            <w:rPr>
              <w:ins w:id="4739" w:author="rkbansal" w:date="2020-02-15T13:05:00Z"/>
              <w:spacing w:val="-1"/>
              <w:sz w:val="32"/>
              <w:szCs w:val="32"/>
              <w:shd w:val="clear" w:color="auto" w:fill="FFFFFF"/>
            </w:rPr>
          </w:rPrChange>
        </w:rPr>
        <w:pPrChange w:id="4740"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741" w:author="rkbansal" w:date="2020-02-15T13:17:00Z"/>
          <w:rPrChange w:id="4742" w:author="rkbansal" w:date="2020-02-15T13:17:00Z">
            <w:rPr>
              <w:ins w:id="4743" w:author="rkbansal" w:date="2020-02-15T13:17:00Z"/>
              <w:spacing w:val="-1"/>
              <w:sz w:val="32"/>
              <w:szCs w:val="32"/>
              <w:shd w:val="clear" w:color="auto" w:fill="FFFFFF"/>
            </w:rPr>
          </w:rPrChange>
        </w:rPr>
      </w:pPr>
      <w:ins w:id="4744"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4745" w:author="rkbansal" w:date="2019-12-27T20:17:00Z"/>
          <w:rStyle w:val="HTMLCode"/>
          <w:rFonts w:ascii="Georgia" w:eastAsiaTheme="minorHAnsi" w:hAnsi="Georgia" w:cstheme="minorBidi"/>
          <w:sz w:val="24"/>
          <w:szCs w:val="24"/>
          <w:rPrChange w:id="4746" w:author="rkbansal" w:date="2020-02-15T13:17:00Z">
            <w:rPr>
              <w:ins w:id="4747" w:author="rkbansal" w:date="2019-12-27T20:17:00Z"/>
              <w:rStyle w:val="HTMLCode"/>
              <w:rFonts w:eastAsiaTheme="majorEastAsia"/>
              <w:spacing w:val="-1"/>
              <w:sz w:val="24"/>
              <w:szCs w:val="24"/>
            </w:rPr>
          </w:rPrChange>
        </w:rPr>
        <w:pPrChange w:id="4748" w:author="rkbansal" w:date="2020-02-15T13:17:00Z">
          <w:pPr>
            <w:pStyle w:val="ListParagraph"/>
            <w:numPr>
              <w:numId w:val="19"/>
            </w:numPr>
            <w:ind w:hanging="360"/>
          </w:pPr>
        </w:pPrChange>
      </w:pPr>
      <w:ins w:id="4749" w:author="rkbansal" w:date="2019-12-16T10:08:00Z">
        <w:r w:rsidRPr="003F102C">
          <w:rPr>
            <w:spacing w:val="-1"/>
            <w:shd w:val="clear" w:color="auto" w:fill="FFFFFF"/>
            <w:rPrChange w:id="4750"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4751"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4752"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4753" w:author="rkbansal" w:date="2019-12-27T20:19:00Z"/>
        </w:rPr>
      </w:pPr>
    </w:p>
    <w:p w14:paraId="18941919" w14:textId="4DC5B8AC" w:rsidR="005A2BED" w:rsidRPr="00057484" w:rsidRDefault="0000141D">
      <w:pPr>
        <w:pStyle w:val="ListParagraph"/>
        <w:rPr>
          <w:ins w:id="4754" w:author="rkbansal" w:date="2019-12-04T09:32:00Z"/>
        </w:rPr>
        <w:pPrChange w:id="4755" w:author="rkbansal" w:date="2019-12-27T20:17:00Z">
          <w:pPr>
            <w:pStyle w:val="ListParagraph"/>
            <w:numPr>
              <w:ilvl w:val="1"/>
              <w:numId w:val="19"/>
            </w:numPr>
            <w:ind w:left="1440" w:hanging="360"/>
          </w:pPr>
        </w:pPrChange>
      </w:pPr>
      <w:ins w:id="4756"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757" w:author="rkbansal" w:date="2019-12-11T09:35:00Z"/>
        </w:rPr>
        <w:pPrChange w:id="4758" w:author="rkbansal" w:date="2019-12-28T09:56:00Z">
          <w:pPr/>
        </w:pPrChange>
      </w:pPr>
    </w:p>
    <w:p w14:paraId="67192E1F" w14:textId="77777777" w:rsidR="00D00675" w:rsidRPr="00D00675" w:rsidRDefault="00D00675">
      <w:pPr>
        <w:pStyle w:val="ListParagraph"/>
        <w:rPr>
          <w:ins w:id="4759" w:author="rkbansal" w:date="2019-12-28T09:56:00Z"/>
          <w:rPrChange w:id="4760" w:author="rkbansal" w:date="2019-12-28T09:56:00Z">
            <w:rPr>
              <w:ins w:id="4761" w:author="rkbansal" w:date="2019-12-28T09:56:00Z"/>
              <w:shd w:val="clear" w:color="auto" w:fill="FFFFFF"/>
            </w:rPr>
          </w:rPrChange>
        </w:rPr>
        <w:pPrChange w:id="4762"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763" w:author="rkbansal" w:date="2020-02-15T13:19:00Z"/>
          <w:shd w:val="clear" w:color="auto" w:fill="FFFFFF"/>
        </w:rPr>
      </w:pPr>
      <w:ins w:id="4764" w:author="rkbansal" w:date="2020-02-15T13:19:00Z">
        <w:r w:rsidRPr="00341D56">
          <w:rPr>
            <w:shd w:val="clear" w:color="auto" w:fill="FFFFFF"/>
            <w:rPrChange w:id="4765"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4766" w:author="rkbansal" w:date="2020-02-15T13:22:00Z"/>
          <w:shd w:val="clear" w:color="auto" w:fill="FFFFFF"/>
        </w:rPr>
      </w:pPr>
      <w:ins w:id="4767" w:author="rkbansal" w:date="2019-12-28T09:56:00Z">
        <w:r w:rsidRPr="00D00675">
          <w:rPr>
            <w:shd w:val="clear" w:color="auto" w:fill="FFFFFF"/>
            <w:rPrChange w:id="4768"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4769"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4770"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771" w:author="rkbansal" w:date="2019-12-27T20:19:00Z"/>
        </w:rPr>
        <w:pPrChange w:id="4772" w:author="rkbansal" w:date="2020-02-15T13:19:00Z">
          <w:pPr>
            <w:pStyle w:val="Heading2"/>
          </w:pPr>
        </w:pPrChange>
      </w:pPr>
      <w:ins w:id="4773" w:author="rkbansal" w:date="2020-02-15T13:22:00Z">
        <w:r>
          <w:rPr>
            <w:shd w:val="clear" w:color="auto" w:fill="FFFFFF"/>
          </w:rPr>
          <w:t>NOTE: we can complete the followi</w:t>
        </w:r>
      </w:ins>
      <w:ins w:id="4774"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4775" w:author="rkbansal" w:date="2019-12-28T09:58:00Z"/>
        </w:rPr>
      </w:pPr>
      <w:ins w:id="4776"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777" w:author="rkbansal" w:date="2019-12-30T11:16:00Z"/>
          <w:rFonts w:ascii="Cambria" w:eastAsia="Times New Roman" w:hAnsi="Cambria" w:cs="Times New Roman"/>
          <w:color w:val="222635"/>
          <w:sz w:val="29"/>
          <w:szCs w:val="29"/>
          <w:lang w:eastAsia="en-IN"/>
        </w:rPr>
        <w:pPrChange w:id="4778"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779" w:author="rkbansal" w:date="2019-12-30T11:15:00Z"/>
          <w:rFonts w:ascii="Cambria" w:eastAsia="Times New Roman" w:hAnsi="Cambria" w:cs="Times New Roman"/>
          <w:color w:val="222635"/>
          <w:sz w:val="29"/>
          <w:szCs w:val="29"/>
          <w:lang w:eastAsia="en-IN"/>
        </w:rPr>
        <w:pPrChange w:id="4780"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781" w:author="rkbansal" w:date="2020-02-15T13:19:00Z"/>
          <w:spacing w:val="-1"/>
          <w:shd w:val="clear" w:color="auto" w:fill="FFFFFF"/>
        </w:rPr>
      </w:pPr>
      <w:ins w:id="4782"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4783" w:author="rkbansal" w:date="2020-02-15T13:19:00Z"/>
          <w:spacing w:val="-1"/>
          <w:shd w:val="clear" w:color="auto" w:fill="FFFFFF"/>
        </w:rPr>
      </w:pPr>
      <w:ins w:id="4784"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4785"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786" w:author="rkbansal" w:date="2020-02-15T13:29:00Z"/>
          <w:b/>
          <w:rPrChange w:id="4787" w:author="rkbansal" w:date="2020-02-15T13:31:00Z">
            <w:rPr>
              <w:ins w:id="4788" w:author="rkbansal" w:date="2020-02-15T13:29:00Z"/>
              <w:b/>
              <w:sz w:val="18"/>
            </w:rPr>
          </w:rPrChange>
        </w:rPr>
        <w:pPrChange w:id="4789" w:author="rkbansal" w:date="2020-02-15T13:31:00Z">
          <w:pPr>
            <w:pStyle w:val="ListParagraph"/>
            <w:numPr>
              <w:numId w:val="23"/>
            </w:numPr>
            <w:ind w:hanging="360"/>
          </w:pPr>
        </w:pPrChange>
      </w:pPr>
      <w:ins w:id="4790"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791" w:author="rkbansal" w:date="2020-02-15T13:29:00Z"/>
          <w:rFonts w:cs="Consolas"/>
          <w:color w:val="000000"/>
          <w:shd w:val="clear" w:color="auto" w:fill="E8F2FE"/>
          <w:rPrChange w:id="4792" w:author="rkbansal" w:date="2020-02-15T13:30:00Z">
            <w:rPr>
              <w:ins w:id="4793" w:author="rkbansal" w:date="2020-02-15T13:29:00Z"/>
              <w:b/>
              <w:sz w:val="18"/>
            </w:rPr>
          </w:rPrChange>
        </w:rPr>
      </w:pPr>
      <w:ins w:id="4794" w:author="rkbansal" w:date="2020-02-15T13:29:00Z">
        <w:r w:rsidRPr="00AB54CB">
          <w:rPr>
            <w:rFonts w:cs="Consolas"/>
            <w:color w:val="000000"/>
            <w:shd w:val="clear" w:color="auto" w:fill="E8F2FE"/>
            <w:rPrChange w:id="4795"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4796" w:author="rkbansal" w:date="2020-02-15T13:29:00Z"/>
          <w:rFonts w:cs="Consolas"/>
          <w:color w:val="000000"/>
          <w:shd w:val="clear" w:color="auto" w:fill="E8F2FE"/>
          <w:rPrChange w:id="4797" w:author="rkbansal" w:date="2020-02-15T13:30:00Z">
            <w:rPr>
              <w:ins w:id="4798" w:author="rkbansal" w:date="2020-02-15T13:29:00Z"/>
              <w:bCs/>
            </w:rPr>
          </w:rPrChange>
        </w:rPr>
      </w:pPr>
      <w:ins w:id="4799" w:author="rkbansal" w:date="2020-02-15T13:29:00Z">
        <w:r w:rsidRPr="00AB54CB">
          <w:rPr>
            <w:rFonts w:cs="Consolas"/>
            <w:color w:val="000000"/>
            <w:shd w:val="clear" w:color="auto" w:fill="E8F2FE"/>
            <w:rPrChange w:id="4800" w:author="rkbansal" w:date="2020-02-15T13:30:00Z">
              <w:rPr>
                <w:bCs/>
              </w:rPr>
            </w:rPrChange>
          </w:rPr>
          <w:t>UserMgmt</w:t>
        </w:r>
      </w:ins>
      <w:ins w:id="4801" w:author="rkbansal" w:date="2020-02-25T00:42:00Z">
        <w:r w:rsidR="00B339CB">
          <w:rPr>
            <w:rFonts w:cs="Consolas"/>
            <w:color w:val="000000"/>
            <w:shd w:val="clear" w:color="auto" w:fill="E8F2FE"/>
          </w:rPr>
          <w:t>Rest</w:t>
        </w:r>
      </w:ins>
      <w:ins w:id="4802" w:author="rkbansal" w:date="2020-02-15T13:29:00Z">
        <w:r w:rsidRPr="00AB54CB">
          <w:rPr>
            <w:rFonts w:cs="Consolas"/>
            <w:color w:val="000000"/>
            <w:shd w:val="clear" w:color="auto" w:fill="E8F2FE"/>
            <w:rPrChange w:id="4803"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4804" w:author="rkbansal" w:date="2020-02-15T13:30:00Z"/>
          <w:rFonts w:cs="Consolas"/>
          <w:color w:val="000000"/>
          <w:shd w:val="clear" w:color="auto" w:fill="E8F2FE"/>
          <w:rPrChange w:id="4805" w:author="rkbansal" w:date="2020-02-15T13:30:00Z">
            <w:rPr>
              <w:ins w:id="4806" w:author="rkbansal" w:date="2020-02-15T13:30:00Z"/>
              <w:rFonts w:ascii="Consolas" w:hAnsi="Consolas" w:cs="Consolas"/>
              <w:color w:val="000000"/>
              <w:sz w:val="20"/>
              <w:szCs w:val="20"/>
              <w:shd w:val="clear" w:color="auto" w:fill="E8F2FE"/>
            </w:rPr>
          </w:rPrChange>
        </w:rPr>
      </w:pPr>
      <w:ins w:id="4807" w:author="rkbansal" w:date="2020-02-15T13:30:00Z">
        <w:r w:rsidRPr="00AB54CB">
          <w:rPr>
            <w:rFonts w:cs="Consolas"/>
            <w:color w:val="000000"/>
            <w:shd w:val="clear" w:color="auto" w:fill="E8F2FE"/>
            <w:rPrChange w:id="4808"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4809" w:author="rkbansal" w:date="2020-02-15T13:29:00Z"/>
          <w:b/>
          <w:rPrChange w:id="4810" w:author="rkbansal" w:date="2020-02-15T13:30:00Z">
            <w:rPr>
              <w:ins w:id="4811" w:author="rkbansal" w:date="2020-02-15T13:29:00Z"/>
              <w:b/>
              <w:sz w:val="18"/>
            </w:rPr>
          </w:rPrChange>
        </w:rPr>
      </w:pPr>
      <w:ins w:id="4812" w:author="rkbansal" w:date="2020-02-15T13:30:00Z">
        <w:r w:rsidRPr="00AB54CB">
          <w:rPr>
            <w:rFonts w:cs="Consolas"/>
            <w:color w:val="000000"/>
            <w:shd w:val="clear" w:color="auto" w:fill="E8F2FE"/>
            <w:rPrChange w:id="4813"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4814" w:author="rkbansal" w:date="2019-12-28T10:07:00Z"/>
          <w:rFonts w:ascii="Cambria" w:eastAsia="Times New Roman" w:hAnsi="Cambria" w:cs="Times New Roman"/>
          <w:color w:val="222635"/>
          <w:sz w:val="29"/>
          <w:szCs w:val="29"/>
          <w:lang w:eastAsia="en-IN"/>
        </w:rPr>
        <w:pPrChange w:id="4815"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816" w:author="rkbansal" w:date="2020-02-17T21:38:00Z"/>
          <w:sz w:val="18"/>
        </w:rPr>
      </w:pPr>
      <w:ins w:id="4817" w:author="rkbansal" w:date="2020-02-15T13:31:00Z">
        <w:r>
          <w:t>Open the</w:t>
        </w:r>
      </w:ins>
      <w:ins w:id="4818" w:author="rkbansal" w:date="2020-02-17T21:37:00Z">
        <w:r w:rsidR="009844F6">
          <w:t xml:space="preserve"> </w:t>
        </w:r>
      </w:ins>
      <w:ins w:id="4819" w:author="rkbansal" w:date="2020-02-15T13:31:00Z">
        <w:r>
          <w:t xml:space="preserve"> </w:t>
        </w:r>
      </w:ins>
      <w:moveToRangeEnd w:id="4330"/>
      <w:ins w:id="4820" w:author="rkbansal" w:date="2020-02-17T21:38:00Z">
        <w:r w:rsidR="009844F6">
          <w:t>browser of Eureka Server a</w:t>
        </w:r>
        <w:r w:rsidR="009844F6" w:rsidRPr="0056374F">
          <w:t xml:space="preserve">t localhost:8761, you should see the </w:t>
        </w:r>
      </w:ins>
      <w:ins w:id="4821" w:author="rkbansal" w:date="2020-02-17T21:47:00Z">
        <w:r w:rsidR="00DE2A39">
          <w:t xml:space="preserve">all the microservices </w:t>
        </w:r>
      </w:ins>
      <w:ins w:id="4822"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823" w:author="rkbansal" w:date="2020-02-17T21:43:00Z"/>
          <w:b/>
          <w:sz w:val="28"/>
        </w:rPr>
      </w:pPr>
    </w:p>
    <w:p w14:paraId="2A251811" w14:textId="025DCD09" w:rsidR="00DE2A39" w:rsidRDefault="00DE2A39" w:rsidP="009A06CB">
      <w:pPr>
        <w:pStyle w:val="ListParagraph"/>
        <w:rPr>
          <w:ins w:id="4824" w:author="rkbansal" w:date="2020-02-17T21:48:00Z"/>
          <w:noProof/>
        </w:rPr>
      </w:pPr>
    </w:p>
    <w:p w14:paraId="2FA514C7" w14:textId="77777777" w:rsidR="00DE2A39" w:rsidRDefault="00DE2A39" w:rsidP="009A06CB">
      <w:pPr>
        <w:pStyle w:val="ListParagraph"/>
        <w:rPr>
          <w:ins w:id="4825" w:author="rkbansal" w:date="2020-02-17T21:48:00Z"/>
          <w:noProof/>
        </w:rPr>
      </w:pPr>
    </w:p>
    <w:p w14:paraId="7F8187CD" w14:textId="77777777" w:rsidR="00DE2A39" w:rsidRDefault="00DE2A39" w:rsidP="009A06CB">
      <w:pPr>
        <w:pStyle w:val="ListParagraph"/>
        <w:rPr>
          <w:ins w:id="4826" w:author="rkbansal" w:date="2020-02-17T21:48:00Z"/>
          <w:noProof/>
        </w:rPr>
      </w:pPr>
    </w:p>
    <w:p w14:paraId="779F21A3" w14:textId="77777777" w:rsidR="00DE2A39" w:rsidRDefault="00DE2A39">
      <w:pPr>
        <w:rPr>
          <w:ins w:id="4827" w:author="rkbansal" w:date="2020-02-17T21:48:00Z"/>
          <w:noProof/>
        </w:rPr>
        <w:pPrChange w:id="4828" w:author="rkbansal" w:date="2020-02-25T00:42:00Z">
          <w:pPr>
            <w:pStyle w:val="ListParagraph"/>
          </w:pPr>
        </w:pPrChange>
      </w:pPr>
    </w:p>
    <w:p w14:paraId="0DC101A6" w14:textId="77777777" w:rsidR="00DE2A39" w:rsidRDefault="00DE2A39" w:rsidP="009A06CB">
      <w:pPr>
        <w:pStyle w:val="ListParagraph"/>
        <w:rPr>
          <w:ins w:id="4829" w:author="rkbansal" w:date="2020-02-17T21:49:00Z"/>
          <w:noProof/>
        </w:rPr>
      </w:pPr>
    </w:p>
    <w:p w14:paraId="14ECDA34" w14:textId="77777777" w:rsidR="00DE2A39" w:rsidRDefault="00DE2A39" w:rsidP="009A06CB">
      <w:pPr>
        <w:pStyle w:val="ListParagraph"/>
        <w:rPr>
          <w:ins w:id="4830" w:author="rkbansal" w:date="2020-02-17T21:49:00Z"/>
          <w:noProof/>
        </w:rPr>
      </w:pPr>
    </w:p>
    <w:p w14:paraId="6C7A7FB5" w14:textId="77777777" w:rsidR="00DE2A39" w:rsidRDefault="00DE2A39" w:rsidP="009A06CB">
      <w:pPr>
        <w:pStyle w:val="ListParagraph"/>
        <w:rPr>
          <w:ins w:id="4831" w:author="rkbansal" w:date="2020-02-17T21:49:00Z"/>
          <w:noProof/>
        </w:rPr>
      </w:pPr>
    </w:p>
    <w:p w14:paraId="47AC0111" w14:textId="77777777" w:rsidR="00DE2A39" w:rsidRDefault="00DE2A39" w:rsidP="009A06CB">
      <w:pPr>
        <w:pStyle w:val="ListParagraph"/>
        <w:rPr>
          <w:ins w:id="4832" w:author="rkbansal" w:date="2020-02-17T21:49:00Z"/>
          <w:noProof/>
        </w:rPr>
      </w:pPr>
    </w:p>
    <w:p w14:paraId="3BE952BC" w14:textId="77777777" w:rsidR="00DE2A39" w:rsidRDefault="00DE2A39" w:rsidP="009A06CB">
      <w:pPr>
        <w:pStyle w:val="ListParagraph"/>
        <w:rPr>
          <w:ins w:id="4833" w:author="rkbansal" w:date="2020-02-17T21:49:00Z"/>
          <w:noProof/>
        </w:rPr>
      </w:pPr>
    </w:p>
    <w:p w14:paraId="0AC672D0" w14:textId="77777777" w:rsidR="00DE2A39" w:rsidRDefault="00DE2A39" w:rsidP="009A06CB">
      <w:pPr>
        <w:pStyle w:val="ListParagraph"/>
        <w:rPr>
          <w:ins w:id="4834" w:author="rkbansal" w:date="2020-02-17T21:49:00Z"/>
          <w:noProof/>
        </w:rPr>
      </w:pPr>
    </w:p>
    <w:p w14:paraId="01659514" w14:textId="77777777" w:rsidR="00DE2A39" w:rsidRDefault="00DE2A39" w:rsidP="009A06CB">
      <w:pPr>
        <w:pStyle w:val="ListParagraph"/>
        <w:rPr>
          <w:ins w:id="4835" w:author="rkbansal" w:date="2020-02-17T21:49:00Z"/>
          <w:noProof/>
        </w:rPr>
      </w:pPr>
    </w:p>
    <w:p w14:paraId="0939989C" w14:textId="77777777" w:rsidR="00DE2A39" w:rsidRDefault="00DE2A39" w:rsidP="009A06CB">
      <w:pPr>
        <w:pStyle w:val="ListParagraph"/>
        <w:rPr>
          <w:ins w:id="4836" w:author="rkbansal" w:date="2020-02-17T21:49:00Z"/>
          <w:noProof/>
        </w:rPr>
      </w:pPr>
    </w:p>
    <w:p w14:paraId="0029D1CD" w14:textId="77777777" w:rsidR="00DE2A39" w:rsidRDefault="00DE2A39" w:rsidP="009A06CB">
      <w:pPr>
        <w:pStyle w:val="ListParagraph"/>
        <w:rPr>
          <w:ins w:id="4837" w:author="rkbansal" w:date="2020-02-17T21:49:00Z"/>
          <w:noProof/>
        </w:rPr>
      </w:pPr>
    </w:p>
    <w:p w14:paraId="5A085A60" w14:textId="77777777" w:rsidR="00DE2A39" w:rsidRDefault="00DE2A39" w:rsidP="009A06CB">
      <w:pPr>
        <w:pStyle w:val="ListParagraph"/>
        <w:rPr>
          <w:ins w:id="4838" w:author="rkbansal" w:date="2020-02-17T21:49:00Z"/>
          <w:noProof/>
        </w:rPr>
      </w:pPr>
    </w:p>
    <w:p w14:paraId="02629839" w14:textId="77777777" w:rsidR="00DE2A39" w:rsidRDefault="00DE2A39" w:rsidP="009A06CB">
      <w:pPr>
        <w:pStyle w:val="ListParagraph"/>
        <w:rPr>
          <w:ins w:id="4839" w:author="rkbansal" w:date="2020-02-17T21:49:00Z"/>
          <w:noProof/>
        </w:rPr>
      </w:pPr>
    </w:p>
    <w:p w14:paraId="296488FA" w14:textId="77777777" w:rsidR="00DE2A39" w:rsidRDefault="00DE2A39" w:rsidP="009A06CB">
      <w:pPr>
        <w:pStyle w:val="ListParagraph"/>
        <w:rPr>
          <w:ins w:id="4840" w:author="rkbansal" w:date="2020-02-17T21:49:00Z"/>
          <w:noProof/>
        </w:rPr>
      </w:pPr>
    </w:p>
    <w:p w14:paraId="21374483" w14:textId="77777777" w:rsidR="00DE2A39" w:rsidRDefault="00DE2A39" w:rsidP="009A06CB">
      <w:pPr>
        <w:pStyle w:val="ListParagraph"/>
        <w:rPr>
          <w:ins w:id="4841" w:author="rkbansal" w:date="2020-02-17T21:49:00Z"/>
          <w:noProof/>
        </w:rPr>
      </w:pPr>
    </w:p>
    <w:p w14:paraId="6457510E" w14:textId="61464496" w:rsidR="00DE2A39" w:rsidRDefault="004F21B9" w:rsidP="009A06CB">
      <w:pPr>
        <w:pStyle w:val="ListParagraph"/>
        <w:rPr>
          <w:ins w:id="4842" w:author="rkbansal" w:date="2020-02-17T21:49:00Z"/>
          <w:noProof/>
        </w:rPr>
      </w:pPr>
      <w:ins w:id="4843"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4844" w:author="rkbansal" w:date="2020-02-17T21:49:00Z"/>
          <w:noProof/>
        </w:rPr>
      </w:pPr>
    </w:p>
    <w:p w14:paraId="36C174B9" w14:textId="275CCEE9" w:rsidR="00DE2A39" w:rsidRDefault="00DE2A39" w:rsidP="00DE2A39">
      <w:pPr>
        <w:pStyle w:val="ListParagraph"/>
        <w:numPr>
          <w:ilvl w:val="0"/>
          <w:numId w:val="19"/>
        </w:numPr>
        <w:rPr>
          <w:ins w:id="4845" w:author="rkbansal" w:date="2020-02-17T21:51:00Z"/>
          <w:noProof/>
        </w:rPr>
      </w:pPr>
      <w:ins w:id="4846" w:author="rkbansal" w:date="2020-02-17T21:49:00Z">
        <w:r>
          <w:rPr>
            <w:noProof/>
          </w:rPr>
          <w:t>To use any microservices</w:t>
        </w:r>
      </w:ins>
      <w:ins w:id="4847"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4848" w:author="rkbansal" w:date="2020-02-17T21:52:00Z"/>
          <w:noProof/>
          <w:rPrChange w:id="4849" w:author="rkbansal" w:date="2020-02-17T21:55:00Z">
            <w:rPr>
              <w:ins w:id="4850" w:author="rkbansal" w:date="2020-02-17T21:52:00Z"/>
              <w:rFonts w:ascii="Georgia" w:hAnsi="Georgia" w:cs="Segoe UI"/>
              <w:spacing w:val="-1"/>
              <w:sz w:val="32"/>
              <w:szCs w:val="32"/>
            </w:rPr>
          </w:rPrChange>
        </w:rPr>
        <w:pPrChange w:id="4851"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852" w:author="rkbansal" w:date="2020-02-17T21:52:00Z">
        <w:r>
          <w:rPr>
            <w:noProof/>
          </w:rPr>
          <w:t xml:space="preserve">To get the token, user will </w:t>
        </w:r>
      </w:ins>
      <w:ins w:id="4853" w:author="rkbansal" w:date="2020-02-17T21:53:00Z">
        <w:r>
          <w:rPr>
            <w:noProof/>
          </w:rPr>
          <w:t xml:space="preserve">pass his </w:t>
        </w:r>
      </w:ins>
      <w:ins w:id="4854" w:author="rkbansal" w:date="2020-02-17T21:54:00Z">
        <w:r>
          <w:rPr>
            <w:noProof/>
          </w:rPr>
          <w:t xml:space="preserve">credentials and </w:t>
        </w:r>
      </w:ins>
      <w:ins w:id="4855" w:author="rkbansal" w:date="2020-02-17T21:53:00Z">
        <w:r>
          <w:rPr>
            <w:noProof/>
          </w:rPr>
          <w:t xml:space="preserve">call auth service via zuul-gateway </w:t>
        </w:r>
      </w:ins>
      <w:ins w:id="4856" w:author="rkbansal" w:date="2020-02-17T21:54:00Z">
        <w:r>
          <w:rPr>
            <w:noProof/>
          </w:rPr>
          <w:t>service.</w:t>
        </w:r>
      </w:ins>
    </w:p>
    <w:p w14:paraId="0511884E" w14:textId="3D949DF4" w:rsidR="00DE2A39" w:rsidRPr="00DE2A39" w:rsidRDefault="00DE2A39">
      <w:pPr>
        <w:pStyle w:val="ListParagraph"/>
        <w:numPr>
          <w:ilvl w:val="1"/>
          <w:numId w:val="19"/>
        </w:numPr>
        <w:rPr>
          <w:ins w:id="4857" w:author="rkbansal" w:date="2020-02-17T21:52:00Z"/>
          <w:noProof/>
          <w:rPrChange w:id="4858" w:author="rkbansal" w:date="2020-02-17T21:55:00Z">
            <w:rPr>
              <w:ins w:id="4859" w:author="rkbansal" w:date="2020-02-17T21:52:00Z"/>
              <w:rFonts w:ascii="Georgia" w:hAnsi="Georgia" w:cs="Segoe UI"/>
              <w:spacing w:val="-1"/>
              <w:sz w:val="32"/>
              <w:szCs w:val="32"/>
            </w:rPr>
          </w:rPrChange>
        </w:rPr>
        <w:pPrChange w:id="4860"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861" w:author="rkbansal" w:date="2020-02-17T21:52:00Z">
        <w:r w:rsidRPr="00DE2A39">
          <w:rPr>
            <w:noProof/>
            <w:rPrChange w:id="4862" w:author="rkbansal" w:date="2020-02-17T21:55:00Z">
              <w:rPr>
                <w:rFonts w:cs="Segoe UI"/>
                <w:spacing w:val="-1"/>
                <w:sz w:val="32"/>
                <w:szCs w:val="32"/>
              </w:rPr>
            </w:rPrChange>
          </w:rPr>
          <w:t xml:space="preserve">The </w:t>
        </w:r>
      </w:ins>
      <w:ins w:id="4863" w:author="rkbansal" w:date="2020-02-17T21:54:00Z">
        <w:r w:rsidRPr="00DE2A39">
          <w:rPr>
            <w:noProof/>
            <w:rPrChange w:id="4864" w:author="rkbansal" w:date="2020-02-17T21:55:00Z">
              <w:rPr>
                <w:rFonts w:cs="Segoe UI"/>
                <w:spacing w:val="-1"/>
                <w:sz w:val="32"/>
                <w:szCs w:val="32"/>
              </w:rPr>
            </w:rPrChange>
          </w:rPr>
          <w:t xml:space="preserve">Auth </w:t>
        </w:r>
      </w:ins>
      <w:ins w:id="4865" w:author="rkbansal" w:date="2020-02-17T21:52:00Z">
        <w:r w:rsidRPr="00DE2A39">
          <w:rPr>
            <w:noProof/>
            <w:rPrChange w:id="4866" w:author="rkbansal" w:date="2020-02-17T21:55:00Z">
              <w:rPr>
                <w:rFonts w:cs="Segoe UI"/>
                <w:spacing w:val="-1"/>
                <w:sz w:val="32"/>
                <w:szCs w:val="32"/>
              </w:rPr>
            </w:rPrChange>
          </w:rPr>
          <w:t>serv</w:t>
        </w:r>
      </w:ins>
      <w:ins w:id="4867" w:author="rkbansal" w:date="2020-02-17T21:55:00Z">
        <w:r w:rsidRPr="00DE2A39">
          <w:rPr>
            <w:noProof/>
            <w:rPrChange w:id="4868" w:author="rkbansal" w:date="2020-02-17T21:55:00Z">
              <w:rPr>
                <w:rFonts w:cs="Segoe UI"/>
                <w:spacing w:val="-1"/>
                <w:sz w:val="32"/>
                <w:szCs w:val="32"/>
              </w:rPr>
            </w:rPrChange>
          </w:rPr>
          <w:t>ice</w:t>
        </w:r>
      </w:ins>
      <w:ins w:id="4869" w:author="rkbansal" w:date="2020-02-17T21:52:00Z">
        <w:r w:rsidRPr="00DE2A39">
          <w:rPr>
            <w:noProof/>
            <w:rPrChange w:id="4870"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871" w:author="rkbansal" w:date="2020-02-17T21:56:00Z"/>
          <w:noProof/>
        </w:rPr>
      </w:pPr>
      <w:ins w:id="4872" w:author="rkbansal" w:date="2020-02-17T21:54:00Z">
        <w:r w:rsidRPr="00DE2A39">
          <w:rPr>
            <w:noProof/>
            <w:rPrChange w:id="4873"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4874" w:author="rkbansal" w:date="2020-02-17T21:55:00Z"/>
          <w:b/>
          <w:bCs/>
          <w:noProof/>
          <w:rPrChange w:id="4875" w:author="rkbansal" w:date="2020-02-17T21:56:00Z">
            <w:rPr>
              <w:ins w:id="4876" w:author="rkbansal" w:date="2020-02-17T21:55:00Z"/>
              <w:noProof/>
            </w:rPr>
          </w:rPrChange>
        </w:rPr>
        <w:pPrChange w:id="4877" w:author="rkbansal" w:date="2020-02-17T21:59:00Z">
          <w:pPr>
            <w:pStyle w:val="ListParagraph"/>
            <w:numPr>
              <w:ilvl w:val="1"/>
              <w:numId w:val="19"/>
            </w:numPr>
            <w:ind w:left="1440" w:hanging="360"/>
          </w:pPr>
        </w:pPrChange>
      </w:pPr>
      <w:ins w:id="4878" w:author="rkbansal" w:date="2020-02-17T21:56:00Z">
        <w:r w:rsidRPr="00DE2A39">
          <w:rPr>
            <w:b/>
            <w:bCs/>
            <w:noProof/>
            <w:rPrChange w:id="4879" w:author="rkbansal" w:date="2020-02-17T21:56:00Z">
              <w:rPr>
                <w:noProof/>
              </w:rPr>
            </w:rPrChange>
          </w:rPr>
          <w:t>Request</w:t>
        </w:r>
      </w:ins>
      <w:ins w:id="4880" w:author="rkbansal" w:date="2020-02-17T21:57:00Z">
        <w:r w:rsidR="008A06C3">
          <w:rPr>
            <w:b/>
            <w:bCs/>
            <w:noProof/>
          </w:rPr>
          <w:t xml:space="preserve"> </w:t>
        </w:r>
      </w:ins>
    </w:p>
    <w:p w14:paraId="05FCAC25" w14:textId="56A9A204" w:rsidR="00DE2A39" w:rsidRDefault="005E2B64" w:rsidP="00DE2A39">
      <w:pPr>
        <w:pStyle w:val="ListParagraph"/>
        <w:rPr>
          <w:ins w:id="4881" w:author="rkbansal" w:date="2020-02-17T21:56:00Z"/>
          <w:noProof/>
        </w:rPr>
      </w:pPr>
      <w:ins w:id="4882"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4883" w:author="rkbansal" w:date="2020-02-17T21:56:00Z"/>
          <w:noProof/>
        </w:rPr>
      </w:pPr>
    </w:p>
    <w:p w14:paraId="5F9BBC60" w14:textId="74DA1DAA" w:rsidR="00DE2A39" w:rsidRDefault="00DE2A39" w:rsidP="00DE2A39">
      <w:pPr>
        <w:pStyle w:val="ListParagraph"/>
        <w:rPr>
          <w:ins w:id="4884" w:author="rkbansal" w:date="2020-02-17T21:59:00Z"/>
          <w:noProof/>
        </w:rPr>
      </w:pPr>
      <w:ins w:id="4885" w:author="rkbansal" w:date="2020-02-17T21:56:00Z">
        <w:r w:rsidRPr="00DE2A39">
          <w:rPr>
            <w:b/>
            <w:bCs/>
            <w:noProof/>
            <w:rPrChange w:id="4886" w:author="rkbansal" w:date="2020-02-17T21:56:00Z">
              <w:rPr>
                <w:noProof/>
              </w:rPr>
            </w:rPrChange>
          </w:rPr>
          <w:t>Response</w:t>
        </w:r>
      </w:ins>
      <w:ins w:id="4887" w:author="rkbansal" w:date="2020-02-17T21:57:00Z">
        <w:r w:rsidR="008A06C3">
          <w:rPr>
            <w:b/>
            <w:bCs/>
            <w:noProof/>
          </w:rPr>
          <w:t xml:space="preserve"> – </w:t>
        </w:r>
        <w:r w:rsidR="008A06C3" w:rsidRPr="008A06C3">
          <w:rPr>
            <w:noProof/>
            <w:rPrChange w:id="4888" w:author="rkbansal" w:date="2020-02-17T21:58:00Z">
              <w:rPr>
                <w:b/>
                <w:bCs/>
                <w:noProof/>
              </w:rPr>
            </w:rPrChange>
          </w:rPr>
          <w:t>see the response</w:t>
        </w:r>
      </w:ins>
      <w:ins w:id="4889" w:author="rkbansal" w:date="2020-02-17T21:58:00Z">
        <w:r w:rsidR="008A06C3" w:rsidRPr="008A06C3">
          <w:rPr>
            <w:noProof/>
            <w:rPrChange w:id="4890"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891" w:author="rkbansal" w:date="2020-02-17T21:58:00Z"/>
          <w:noProof/>
        </w:rPr>
      </w:pPr>
    </w:p>
    <w:p w14:paraId="1F244B71" w14:textId="7CC5C9D2" w:rsidR="008A06C3" w:rsidRPr="00DE2A39" w:rsidRDefault="00702225">
      <w:pPr>
        <w:pStyle w:val="ListParagraph"/>
        <w:rPr>
          <w:ins w:id="4892" w:author="rkbansal" w:date="2020-02-17T21:49:00Z"/>
          <w:b/>
          <w:bCs/>
          <w:noProof/>
          <w:rPrChange w:id="4893" w:author="rkbansal" w:date="2020-02-17T21:56:00Z">
            <w:rPr>
              <w:ins w:id="4894" w:author="rkbansal" w:date="2020-02-17T21:49:00Z"/>
              <w:noProof/>
            </w:rPr>
          </w:rPrChange>
        </w:rPr>
      </w:pPr>
      <w:ins w:id="4895"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4896" w:author="rkbansal" w:date="2020-02-17T21:49:00Z"/>
          <w:noProof/>
        </w:rPr>
      </w:pPr>
    </w:p>
    <w:p w14:paraId="3FAA5D03" w14:textId="77777777" w:rsidR="00DE2A39" w:rsidRDefault="00DE2A39" w:rsidP="009A06CB">
      <w:pPr>
        <w:pStyle w:val="ListParagraph"/>
        <w:rPr>
          <w:ins w:id="4897" w:author="rkbansal" w:date="2020-02-17T21:49:00Z"/>
          <w:noProof/>
        </w:rPr>
      </w:pPr>
    </w:p>
    <w:p w14:paraId="0B9FC0D5" w14:textId="77777777" w:rsidR="00DE2A39" w:rsidRDefault="00DE2A39" w:rsidP="009A06CB">
      <w:pPr>
        <w:pStyle w:val="ListParagraph"/>
        <w:rPr>
          <w:ins w:id="4898" w:author="rkbansal" w:date="2020-02-17T21:49:00Z"/>
          <w:noProof/>
        </w:rPr>
      </w:pPr>
    </w:p>
    <w:p w14:paraId="531901AD" w14:textId="3E45438E" w:rsidR="00F0589E" w:rsidRDefault="00F0589E" w:rsidP="009A06CB">
      <w:pPr>
        <w:pStyle w:val="ListParagraph"/>
        <w:rPr>
          <w:ins w:id="4899" w:author="rkbansal" w:date="2020-02-17T21:43:00Z"/>
          <w:b/>
          <w:sz w:val="28"/>
        </w:rPr>
      </w:pPr>
      <w:ins w:id="4900" w:author="rkbansal" w:date="2020-02-15T13:29:00Z">
        <w:r w:rsidRPr="009844F6">
          <w:rPr>
            <w:b/>
            <w:sz w:val="28"/>
            <w:rPrChange w:id="4901" w:author="rkbansal" w:date="2020-02-17T21:38:00Z">
              <w:rPr/>
            </w:rPrChange>
          </w:rPr>
          <w:br w:type="page"/>
        </w:r>
      </w:ins>
    </w:p>
    <w:p w14:paraId="1F5C40DD" w14:textId="77777777" w:rsidR="009A06CB" w:rsidRPr="009A06CB" w:rsidRDefault="009A06CB">
      <w:pPr>
        <w:pStyle w:val="ListParagraph"/>
        <w:rPr>
          <w:ins w:id="4902" w:author="rkbansal" w:date="2020-02-17T21:43:00Z"/>
          <w:rPrChange w:id="4903" w:author="rkbansal" w:date="2020-02-17T21:43:00Z">
            <w:rPr>
              <w:ins w:id="4904" w:author="rkbansal" w:date="2020-02-17T21:43:00Z"/>
              <w:b/>
              <w:sz w:val="28"/>
            </w:rPr>
          </w:rPrChange>
        </w:rPr>
        <w:pPrChange w:id="4905" w:author="rkbansal" w:date="2020-02-17T21:43:00Z">
          <w:pPr>
            <w:pStyle w:val="ListParagraph"/>
            <w:numPr>
              <w:numId w:val="19"/>
            </w:numPr>
            <w:ind w:hanging="360"/>
          </w:pPr>
        </w:pPrChange>
      </w:pPr>
    </w:p>
    <w:p w14:paraId="4635A199" w14:textId="77777777" w:rsidR="009A06CB" w:rsidRPr="009844F6" w:rsidRDefault="009A06CB">
      <w:pPr>
        <w:pStyle w:val="ListParagraph"/>
        <w:rPr>
          <w:ins w:id="4906" w:author="rkbansal" w:date="2020-02-15T13:29:00Z"/>
          <w:rPrChange w:id="4907" w:author="rkbansal" w:date="2020-02-17T21:38:00Z">
            <w:rPr>
              <w:ins w:id="4908" w:author="rkbansal" w:date="2020-02-15T13:29:00Z"/>
              <w:rFonts w:eastAsiaTheme="majorEastAsia" w:cstheme="majorBidi"/>
              <w:color w:val="2F5496" w:themeColor="accent1" w:themeShade="BF"/>
              <w:szCs w:val="26"/>
            </w:rPr>
          </w:rPrChange>
        </w:rPr>
        <w:pPrChange w:id="4909" w:author="rkbansal" w:date="2020-02-17T21:43:00Z">
          <w:pPr/>
        </w:pPrChange>
      </w:pPr>
    </w:p>
    <w:p w14:paraId="3727EEE7" w14:textId="1D409ECE" w:rsidR="000F2DCB" w:rsidRDefault="000F2DCB" w:rsidP="000F2DCB">
      <w:pPr>
        <w:pStyle w:val="Heading2"/>
        <w:rPr>
          <w:ins w:id="4910" w:author="rkbansal" w:date="2019-12-28T12:52:00Z"/>
          <w:rFonts w:ascii="Georgia" w:hAnsi="Georgia"/>
          <w:b/>
          <w:sz w:val="28"/>
        </w:rPr>
      </w:pPr>
      <w:ins w:id="4911" w:author="rkbansal" w:date="2019-12-28T12:50:00Z">
        <w:r>
          <w:rPr>
            <w:rFonts w:ascii="Georgia" w:hAnsi="Georgia"/>
            <w:b/>
            <w:sz w:val="28"/>
          </w:rPr>
          <w:t>Common-</w:t>
        </w:r>
        <w:r w:rsidRPr="00981242">
          <w:rPr>
            <w:rFonts w:ascii="Georgia" w:hAnsi="Georgia"/>
            <w:b/>
            <w:sz w:val="28"/>
          </w:rPr>
          <w:t>Service</w:t>
        </w:r>
      </w:ins>
    </w:p>
    <w:p w14:paraId="06AC7395" w14:textId="0786968F" w:rsidR="000F2DCB" w:rsidRPr="00144CC6" w:rsidRDefault="000F2DCB" w:rsidP="000F2DCB">
      <w:pPr>
        <w:rPr>
          <w:ins w:id="4912" w:author="rkbansal" w:date="2019-12-28T13:03:00Z"/>
        </w:rPr>
      </w:pPr>
      <w:ins w:id="4913" w:author="rkbansal" w:date="2019-12-28T12:52:00Z">
        <w:r w:rsidRPr="00144CC6">
          <w:t xml:space="preserve">When we have common configuration variables, classes, enum classes, or logic, used by multiple microservices, like the one we had </w:t>
        </w:r>
      </w:ins>
      <w:ins w:id="4914" w:author="rkbansal" w:date="2019-12-28T12:53:00Z">
        <w:r w:rsidRPr="00144CC6">
          <w:t xml:space="preserve">JwtConfig, Status Enum, User Model related classes used in the Authentication Services and User </w:t>
        </w:r>
      </w:ins>
      <w:ins w:id="4915"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916" w:author="rkbansal" w:date="2019-12-28T13:04:00Z"/>
          <w:spacing w:val="-1"/>
          <w:shd w:val="clear" w:color="auto" w:fill="FFFFFF"/>
          <w:rPrChange w:id="4917" w:author="rkbansal" w:date="2020-02-15T13:24:00Z">
            <w:rPr>
              <w:ins w:id="4918" w:author="rkbansal" w:date="2019-12-28T13:04:00Z"/>
              <w:shd w:val="clear" w:color="auto" w:fill="FFFFFF"/>
            </w:rPr>
          </w:rPrChange>
        </w:rPr>
        <w:pPrChange w:id="4919" w:author="rkbansal" w:date="2019-12-28T13:10:00Z">
          <w:pPr/>
        </w:pPrChange>
      </w:pPr>
      <w:ins w:id="4920" w:author="rkbansal" w:date="2019-12-28T13:03:00Z">
        <w:r w:rsidRPr="00144CC6">
          <w:rPr>
            <w:spacing w:val="-1"/>
            <w:shd w:val="clear" w:color="auto" w:fill="FFFFFF"/>
            <w:rPrChange w:id="4921"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4922" w:author="rkbansal" w:date="2020-02-15T13:24:00Z">
              <w:rPr>
                <w:shd w:val="clear" w:color="auto" w:fill="FFFFFF"/>
              </w:rPr>
            </w:rPrChange>
          </w:rPr>
          <w:t> file</w:t>
        </w:r>
      </w:ins>
    </w:p>
    <w:p w14:paraId="59C95AEB" w14:textId="674FA69D" w:rsidR="0087633C" w:rsidRDefault="0087633C" w:rsidP="000F2DCB">
      <w:pPr>
        <w:rPr>
          <w:ins w:id="4923" w:author="rkbansal" w:date="2019-12-28T13:10:00Z"/>
        </w:rPr>
      </w:pPr>
      <w:ins w:id="4924"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4925" w:author="rkbansal" w:date="2019-12-28T13:11:00Z"/>
        </w:rPr>
      </w:pPr>
      <w:ins w:id="4926" w:author="rkbansal" w:date="2019-12-28T13:10:00Z">
        <w:r>
          <w:t>In Application.properties</w:t>
        </w:r>
      </w:ins>
    </w:p>
    <w:p w14:paraId="45E83160" w14:textId="0F2A49E3" w:rsidR="00D949EE" w:rsidRDefault="00AC17F8" w:rsidP="00D949EE">
      <w:pPr>
        <w:pStyle w:val="ListParagraph"/>
        <w:rPr>
          <w:ins w:id="4927" w:author="rkbansal" w:date="2019-12-28T13:11:00Z"/>
        </w:rPr>
      </w:pPr>
      <w:ins w:id="4928"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4929" w:author="rkbansal" w:date="2019-12-28T13:12:00Z"/>
        </w:rPr>
      </w:pPr>
      <w:ins w:id="4930" w:author="rkbansal" w:date="2019-12-28T13:12:00Z">
        <w:r>
          <w:t>Changes in the main application</w:t>
        </w:r>
      </w:ins>
    </w:p>
    <w:p w14:paraId="078F6BCC" w14:textId="6610DF66" w:rsidR="00132AFB" w:rsidRDefault="009D3528" w:rsidP="00132AFB">
      <w:pPr>
        <w:pStyle w:val="ListParagraph"/>
        <w:rPr>
          <w:ins w:id="4931" w:author="rkbansal" w:date="2019-12-28T13:13:00Z"/>
        </w:rPr>
      </w:pPr>
      <w:ins w:id="4932"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4933" w:author="rkbansal" w:date="2019-12-28T13:14:00Z"/>
        </w:rPr>
      </w:pPr>
      <w:ins w:id="4934" w:author="rkbansal" w:date="2019-12-28T13:13:00Z">
        <w:r>
          <w:t xml:space="preserve">Put all the </w:t>
        </w:r>
      </w:ins>
    </w:p>
    <w:p w14:paraId="0A7AE5CB" w14:textId="77777777" w:rsidR="009D3528" w:rsidRDefault="009D3528" w:rsidP="009D3528">
      <w:pPr>
        <w:pStyle w:val="ListParagraph"/>
        <w:numPr>
          <w:ilvl w:val="1"/>
          <w:numId w:val="19"/>
        </w:numPr>
        <w:rPr>
          <w:ins w:id="4935" w:author="rkbansal" w:date="2019-12-28T13:14:00Z"/>
        </w:rPr>
      </w:pPr>
      <w:ins w:id="4936" w:author="rkbansal" w:date="2019-12-28T13:14:00Z">
        <w:r>
          <w:t>common configuration variables,</w:t>
        </w:r>
      </w:ins>
    </w:p>
    <w:p w14:paraId="30D72D28" w14:textId="77777777" w:rsidR="009D3528" w:rsidRDefault="009D3528" w:rsidP="009D3528">
      <w:pPr>
        <w:pStyle w:val="ListParagraph"/>
        <w:numPr>
          <w:ilvl w:val="1"/>
          <w:numId w:val="19"/>
        </w:numPr>
        <w:rPr>
          <w:ins w:id="4937" w:author="rkbansal" w:date="2019-12-28T13:14:00Z"/>
        </w:rPr>
      </w:pPr>
      <w:ins w:id="4938" w:author="rkbansal" w:date="2019-12-28T13:14:00Z">
        <w:r>
          <w:t xml:space="preserve"> classes, enum classes, or logic, used by multiple microservices, </w:t>
        </w:r>
      </w:ins>
    </w:p>
    <w:p w14:paraId="30574511" w14:textId="6FD653CE" w:rsidR="009D3528" w:rsidRDefault="009D3528" w:rsidP="009D3528">
      <w:pPr>
        <w:pStyle w:val="ListParagraph"/>
        <w:numPr>
          <w:ilvl w:val="1"/>
          <w:numId w:val="19"/>
        </w:numPr>
        <w:rPr>
          <w:ins w:id="4939" w:author="rkbansal" w:date="2019-12-28T13:17:00Z"/>
        </w:rPr>
      </w:pPr>
      <w:ins w:id="4940" w:author="rkbansal" w:date="2019-12-28T13:14:00Z">
        <w:r>
          <w:t>like the one we had JwtConfig, Status Enum, User Model related classes used in the Authentication Services and User Management Service</w:t>
        </w:r>
      </w:ins>
    </w:p>
    <w:p w14:paraId="0C5A0C1C" w14:textId="421684A7" w:rsidR="009E6746" w:rsidRPr="0087295E" w:rsidRDefault="009E6746" w:rsidP="009E6746">
      <w:pPr>
        <w:pStyle w:val="ListParagraph"/>
        <w:numPr>
          <w:ilvl w:val="0"/>
          <w:numId w:val="19"/>
        </w:numPr>
        <w:rPr>
          <w:ins w:id="4941" w:author="rkbansal" w:date="2019-12-28T13:18:00Z"/>
          <w:rPrChange w:id="4942" w:author="rkbansal" w:date="2020-02-15T13:27:00Z">
            <w:rPr>
              <w:ins w:id="4943" w:author="rkbansal" w:date="2019-12-28T13:18:00Z"/>
              <w:spacing w:val="-1"/>
              <w:sz w:val="32"/>
              <w:szCs w:val="32"/>
              <w:shd w:val="clear" w:color="auto" w:fill="FFFFFF"/>
            </w:rPr>
          </w:rPrChange>
        </w:rPr>
      </w:pPr>
      <w:ins w:id="4944" w:author="rkbansal" w:date="2019-12-28T13:17:00Z">
        <w:r w:rsidRPr="0087295E">
          <w:rPr>
            <w:spacing w:val="-1"/>
            <w:shd w:val="clear" w:color="auto" w:fill="FFFFFF"/>
            <w:rPrChange w:id="4945"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4946" w:author="rkbansal" w:date="2020-02-15T13:27:00Z">
              <w:rPr>
                <w:spacing w:val="-1"/>
                <w:sz w:val="32"/>
                <w:szCs w:val="32"/>
                <w:shd w:val="clear" w:color="auto" w:fill="FFFFFF"/>
              </w:rPr>
            </w:rPrChange>
          </w:rPr>
          <w:t> class</w:t>
        </w:r>
      </w:ins>
      <w:ins w:id="4947" w:author="rkbansal" w:date="2019-12-28T13:18:00Z">
        <w:r w:rsidRPr="0087295E">
          <w:rPr>
            <w:spacing w:val="-1"/>
            <w:shd w:val="clear" w:color="auto" w:fill="FFFFFF"/>
            <w:rPrChange w:id="4948" w:author="rkbansal" w:date="2020-02-15T13:27:00Z">
              <w:rPr>
                <w:spacing w:val="-1"/>
                <w:sz w:val="32"/>
                <w:szCs w:val="32"/>
                <w:shd w:val="clear" w:color="auto" w:fill="FFFFFF"/>
              </w:rPr>
            </w:rPrChange>
          </w:rPr>
          <w:t>,</w:t>
        </w:r>
        <w:r w:rsidRPr="0087295E">
          <w:t xml:space="preserve"> User Model related classes</w:t>
        </w:r>
      </w:ins>
      <w:ins w:id="4949" w:author="rkbansal" w:date="2019-12-28T13:17:00Z">
        <w:r w:rsidRPr="0087295E">
          <w:rPr>
            <w:spacing w:val="-1"/>
            <w:shd w:val="clear" w:color="auto" w:fill="FFFFFF"/>
            <w:rPrChange w:id="4950"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4951"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4952" w:author="rkbansal" w:date="2019-12-28T13:19:00Z"/>
          <w:rPrChange w:id="4953" w:author="rkbansal" w:date="2020-02-15T13:27:00Z">
            <w:rPr>
              <w:ins w:id="4954" w:author="rkbansal" w:date="2019-12-28T13:19:00Z"/>
              <w:spacing w:val="-1"/>
              <w:sz w:val="32"/>
              <w:szCs w:val="32"/>
              <w:shd w:val="clear" w:color="auto" w:fill="FFFFFF"/>
            </w:rPr>
          </w:rPrChange>
        </w:rPr>
      </w:pPr>
      <w:ins w:id="4955" w:author="rkbansal" w:date="2019-12-28T13:18:00Z">
        <w:r w:rsidRPr="0087295E">
          <w:rPr>
            <w:spacing w:val="-1"/>
            <w:shd w:val="clear" w:color="auto" w:fill="FFFFFF"/>
            <w:rPrChange w:id="4956" w:author="rkbansal" w:date="2020-02-15T13:27:00Z">
              <w:rPr>
                <w:spacing w:val="-1"/>
                <w:sz w:val="32"/>
                <w:szCs w:val="32"/>
                <w:shd w:val="clear" w:color="auto" w:fill="FFFFFF"/>
              </w:rPr>
            </w:rPrChange>
          </w:rPr>
          <w:t>Add the dependency of common-service in auth-service</w:t>
        </w:r>
      </w:ins>
      <w:ins w:id="4957" w:author="rkbansal" w:date="2019-12-28T13:19:00Z">
        <w:r w:rsidRPr="0087295E">
          <w:rPr>
            <w:spacing w:val="-1"/>
            <w:shd w:val="clear" w:color="auto" w:fill="FFFFFF"/>
            <w:rPrChange w:id="4958"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4959" w:author="rkbansal" w:date="2019-12-28T13:21:00Z"/>
        </w:rPr>
        <w:pPrChange w:id="4960" w:author="rkbansal" w:date="2019-12-28T13:21:00Z">
          <w:pPr>
            <w:pStyle w:val="ListParagraph"/>
            <w:numPr>
              <w:numId w:val="19"/>
            </w:numPr>
            <w:ind w:hanging="360"/>
          </w:pPr>
        </w:pPrChange>
      </w:pPr>
      <w:ins w:id="4961"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05225" cy="838200"/>
                      </a:xfrm>
                      <a:prstGeom prst="rect">
                        <a:avLst/>
                      </a:prstGeom>
                    </pic:spPr>
                  </pic:pic>
                </a:graphicData>
              </a:graphic>
            </wp:inline>
          </w:drawing>
        </w:r>
      </w:ins>
    </w:p>
    <w:p w14:paraId="0254E0CB" w14:textId="75587F7E" w:rsidR="007A280D" w:rsidRPr="000F2DCB" w:rsidRDefault="007A280D">
      <w:pPr>
        <w:pStyle w:val="ListParagraph"/>
        <w:numPr>
          <w:ilvl w:val="0"/>
          <w:numId w:val="19"/>
        </w:numPr>
        <w:rPr>
          <w:ins w:id="4962" w:author="rkbansal" w:date="2019-12-28T12:50:00Z"/>
          <w:rPrChange w:id="4963" w:author="rkbansal" w:date="2019-12-28T12:52:00Z">
            <w:rPr>
              <w:ins w:id="4964" w:author="rkbansal" w:date="2019-12-28T12:50:00Z"/>
              <w:rFonts w:ascii="Georgia" w:hAnsi="Georgia"/>
              <w:b/>
              <w:sz w:val="28"/>
            </w:rPr>
          </w:rPrChange>
        </w:rPr>
        <w:pPrChange w:id="4965" w:author="rkbansal" w:date="2019-12-28T13:19:00Z">
          <w:pPr>
            <w:pStyle w:val="Heading2"/>
          </w:pPr>
        </w:pPrChange>
      </w:pPr>
      <w:ins w:id="4966" w:author="rkbansal" w:date="2019-12-28T13:19:00Z">
        <w:r>
          <w:t>Now we can use the common configurations and classes.</w:t>
        </w:r>
      </w:ins>
    </w:p>
    <w:p w14:paraId="360235A1" w14:textId="77777777" w:rsidR="00F3455C" w:rsidRDefault="00F3455C">
      <w:pPr>
        <w:rPr>
          <w:ins w:id="4967" w:author="rkbansal" w:date="2020-02-15T13:27:00Z"/>
          <w:rFonts w:eastAsiaTheme="majorEastAsia" w:cstheme="majorBidi"/>
          <w:b/>
          <w:color w:val="2F5496" w:themeColor="accent1" w:themeShade="BF"/>
          <w:sz w:val="28"/>
          <w:szCs w:val="26"/>
        </w:rPr>
      </w:pPr>
      <w:ins w:id="4968" w:author="rkbansal" w:date="2020-02-15T13:27:00Z">
        <w:r>
          <w:rPr>
            <w:b/>
            <w:sz w:val="28"/>
          </w:rPr>
          <w:br w:type="page"/>
        </w:r>
      </w:ins>
    </w:p>
    <w:p w14:paraId="316FCB38" w14:textId="0C62667B" w:rsidR="000D70BE" w:rsidRDefault="00D92041" w:rsidP="000D70BE">
      <w:pPr>
        <w:pStyle w:val="Heading2"/>
        <w:rPr>
          <w:ins w:id="4969" w:author="rkbansal" w:date="2020-01-09T12:08:00Z"/>
          <w:rFonts w:ascii="Georgia" w:hAnsi="Georgia"/>
          <w:b/>
          <w:sz w:val="28"/>
        </w:rPr>
      </w:pPr>
      <w:ins w:id="4970"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4971" w:author="rkbansal" w:date="2020-01-09T12:08:00Z"/>
        </w:rPr>
      </w:pPr>
      <w:ins w:id="4972" w:author="rkbansal" w:date="2020-01-09T12:08:00Z">
        <w:r>
          <w:t xml:space="preserve">Create the </w:t>
        </w:r>
      </w:ins>
      <w:ins w:id="4973" w:author="rkbansal" w:date="2020-02-15T13:27:00Z">
        <w:r w:rsidR="00FA42C7">
          <w:t>project</w:t>
        </w:r>
      </w:ins>
      <w:ins w:id="4974"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4975" w:author="rkbansal" w:date="2020-01-09T12:08:00Z"/>
        </w:rPr>
        <w:pPrChange w:id="4976" w:author="rkbansal" w:date="2020-01-09T12:09:00Z">
          <w:pPr>
            <w:pStyle w:val="ListParagraph"/>
            <w:numPr>
              <w:numId w:val="22"/>
            </w:numPr>
            <w:ind w:hanging="360"/>
          </w:pPr>
        </w:pPrChange>
      </w:pPr>
      <w:ins w:id="4977" w:author="rkbansal" w:date="2020-01-09T12:08:00Z">
        <w:r w:rsidRPr="00FC7C32">
          <w:t xml:space="preserve">Create the </w:t>
        </w:r>
      </w:ins>
      <w:ins w:id="4978" w:author="rkbansal" w:date="2020-01-09T12:09:00Z">
        <w:r w:rsidR="003D7BF4">
          <w:t>project</w:t>
        </w:r>
      </w:ins>
      <w:ins w:id="4979" w:author="rkbansal" w:date="2020-01-09T12:08:00Z">
        <w:r>
          <w:t>:</w:t>
        </w:r>
      </w:ins>
    </w:p>
    <w:p w14:paraId="193664BA" w14:textId="2822659A" w:rsidR="000D70BE" w:rsidRDefault="000D70BE">
      <w:pPr>
        <w:pStyle w:val="ListParagraph"/>
        <w:numPr>
          <w:ilvl w:val="0"/>
          <w:numId w:val="73"/>
        </w:numPr>
        <w:rPr>
          <w:ins w:id="4980" w:author="rkbansal" w:date="2020-01-09T12:08:00Z"/>
        </w:rPr>
        <w:pPrChange w:id="4981" w:author="rkbansal" w:date="2020-01-09T12:09:00Z">
          <w:pPr>
            <w:pStyle w:val="ListParagraph"/>
            <w:numPr>
              <w:numId w:val="22"/>
            </w:numPr>
            <w:ind w:hanging="360"/>
          </w:pPr>
        </w:pPrChange>
      </w:pPr>
      <w:ins w:id="4982" w:author="rkbansal" w:date="2020-01-09T12:08:00Z">
        <w:r>
          <w:t xml:space="preserve">Update the </w:t>
        </w:r>
      </w:ins>
      <w:ins w:id="4983" w:author="rkbansal" w:date="2020-01-09T12:09:00Z">
        <w:r w:rsidR="003D7BF4">
          <w:t>project</w:t>
        </w:r>
      </w:ins>
      <w:ins w:id="4984"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4985" w:author="rkbansal" w:date="2020-01-09T12:09:00Z"/>
        </w:rPr>
      </w:pPr>
      <w:ins w:id="4986" w:author="rkbansal" w:date="2020-01-09T12:08:00Z">
        <w:r>
          <w:t>Get the list of all the</w:t>
        </w:r>
      </w:ins>
      <w:ins w:id="4987" w:author="rkbansal" w:date="2020-01-09T12:09:00Z">
        <w:r w:rsidR="003D7BF4">
          <w:t xml:space="preserve"> project based on the status</w:t>
        </w:r>
      </w:ins>
    </w:p>
    <w:p w14:paraId="2EDB627E" w14:textId="0000C922" w:rsidR="003D7BF4" w:rsidRDefault="003D7BF4">
      <w:pPr>
        <w:pStyle w:val="ListParagraph"/>
        <w:numPr>
          <w:ilvl w:val="0"/>
          <w:numId w:val="73"/>
        </w:numPr>
        <w:rPr>
          <w:ins w:id="4988" w:author="rkbansal" w:date="2020-01-09T12:08:00Z"/>
        </w:rPr>
        <w:pPrChange w:id="4989" w:author="rkbansal" w:date="2020-01-09T12:09:00Z">
          <w:pPr>
            <w:pStyle w:val="ListParagraph"/>
            <w:numPr>
              <w:numId w:val="22"/>
            </w:numPr>
            <w:ind w:hanging="360"/>
          </w:pPr>
        </w:pPrChange>
      </w:pPr>
      <w:ins w:id="4990" w:author="rkbansal" w:date="2020-01-09T12:09:00Z">
        <w:r>
          <w:t>Ge</w:t>
        </w:r>
      </w:ins>
      <w:ins w:id="4991" w:author="rkbansal" w:date="2020-01-09T12:10:00Z">
        <w:r>
          <w:t>t the project based on the project id</w:t>
        </w:r>
      </w:ins>
    </w:p>
    <w:p w14:paraId="12737781" w14:textId="3F160EA5" w:rsidR="000D70BE" w:rsidRDefault="000D70BE">
      <w:pPr>
        <w:pStyle w:val="ListParagraph"/>
        <w:numPr>
          <w:ilvl w:val="0"/>
          <w:numId w:val="73"/>
        </w:numPr>
        <w:rPr>
          <w:ins w:id="4992" w:author="rkbansal" w:date="2020-01-09T12:08:00Z"/>
        </w:rPr>
        <w:pPrChange w:id="4993" w:author="rkbansal" w:date="2020-01-09T12:09:00Z">
          <w:pPr>
            <w:pStyle w:val="ListParagraph"/>
            <w:numPr>
              <w:numId w:val="22"/>
            </w:numPr>
            <w:ind w:hanging="360"/>
          </w:pPr>
        </w:pPrChange>
      </w:pPr>
      <w:ins w:id="4994" w:author="rkbansal" w:date="2020-01-09T12:08:00Z">
        <w:r>
          <w:t xml:space="preserve">Delete the </w:t>
        </w:r>
      </w:ins>
      <w:ins w:id="4995" w:author="rkbansal" w:date="2020-01-09T12:10:00Z">
        <w:r w:rsidR="003D7BF4">
          <w:t>project based on the project id</w:t>
        </w:r>
      </w:ins>
    </w:p>
    <w:p w14:paraId="72BC3D6B" w14:textId="307ECB64" w:rsidR="000D70BE" w:rsidRDefault="000D70BE">
      <w:pPr>
        <w:pStyle w:val="ListParagraph"/>
        <w:rPr>
          <w:ins w:id="4996" w:author="rkbansal" w:date="2020-01-09T12:08:00Z"/>
        </w:rPr>
        <w:pPrChange w:id="4997" w:author="rkbansal" w:date="2020-01-09T12:10:00Z">
          <w:pPr>
            <w:pStyle w:val="ListParagraph"/>
            <w:numPr>
              <w:numId w:val="22"/>
            </w:numPr>
            <w:ind w:hanging="360"/>
          </w:pPr>
        </w:pPrChange>
      </w:pPr>
    </w:p>
    <w:p w14:paraId="3A8D1C7F" w14:textId="77777777" w:rsidR="000D70BE" w:rsidRDefault="000D70BE" w:rsidP="000D70BE">
      <w:pPr>
        <w:rPr>
          <w:ins w:id="4998" w:author="rkbansal" w:date="2020-01-09T12:08:00Z"/>
        </w:rPr>
      </w:pPr>
    </w:p>
    <w:p w14:paraId="528AF9E5" w14:textId="6B2ECC15" w:rsidR="000D70BE" w:rsidRDefault="000D70BE">
      <w:pPr>
        <w:pStyle w:val="ListParagraph"/>
        <w:numPr>
          <w:ilvl w:val="0"/>
          <w:numId w:val="74"/>
        </w:numPr>
        <w:jc w:val="both"/>
        <w:rPr>
          <w:ins w:id="4999" w:author="rkbansal" w:date="2020-03-05T22:46:00Z"/>
        </w:rPr>
      </w:pPr>
      <w:ins w:id="5000" w:author="rkbansal" w:date="2020-01-09T12:08:00Z">
        <w:r>
          <w:t xml:space="preserve">Follow the document to implement </w:t>
        </w:r>
      </w:ins>
      <w:ins w:id="5001" w:author="rkbansal" w:date="2020-01-09T12:10:00Z">
        <w:r w:rsidR="002D4E05">
          <w:t>project</w:t>
        </w:r>
      </w:ins>
      <w:ins w:id="5002" w:author="rkbansal" w:date="2020-01-09T12:08:00Z">
        <w:r>
          <w:t xml:space="preserve">-mgmt-service: </w:t>
        </w:r>
        <w:r w:rsidRPr="00057A97">
          <w:rPr>
            <w:b/>
            <w:bCs/>
          </w:rPr>
          <w:t xml:space="preserve">DemoProjectWork-member-mgmt-service.doc </w:t>
        </w:r>
        <w:r>
          <w:t>along with the following changes:</w:t>
        </w:r>
      </w:ins>
    </w:p>
    <w:p w14:paraId="7D58353D" w14:textId="3888836C" w:rsidR="0008588E" w:rsidRDefault="0008588E" w:rsidP="0008588E">
      <w:pPr>
        <w:pStyle w:val="ListParagraph"/>
        <w:jc w:val="both"/>
        <w:rPr>
          <w:ins w:id="5003" w:author="rkbansal" w:date="2020-03-05T22:47:00Z"/>
        </w:rPr>
      </w:pPr>
      <w:ins w:id="5004" w:author="rkbansal" w:date="2020-03-05T22:47:00Z">
        <w:r>
          <w:t>Commands:</w:t>
        </w:r>
      </w:ins>
    </w:p>
    <w:p w14:paraId="5E4CF98C" w14:textId="77777777" w:rsidR="0008588E" w:rsidRDefault="0008588E" w:rsidP="0008588E">
      <w:pPr>
        <w:pStyle w:val="ListParagraph"/>
        <w:jc w:val="both"/>
        <w:rPr>
          <w:ins w:id="5005" w:author="rkbansal" w:date="2020-03-05T22:47:00Z"/>
        </w:rPr>
      </w:pPr>
      <w:ins w:id="5006" w:author="rkbansal" w:date="2020-03-05T22:47:00Z">
        <w:r>
          <w:t xml:space="preserve">create user 'project'@'%' identified by 'project'; </w:t>
        </w:r>
      </w:ins>
    </w:p>
    <w:p w14:paraId="4A0E6413" w14:textId="77777777" w:rsidR="0008588E" w:rsidRDefault="0008588E" w:rsidP="0008588E">
      <w:pPr>
        <w:pStyle w:val="ListParagraph"/>
        <w:jc w:val="both"/>
        <w:rPr>
          <w:ins w:id="5007" w:author="rkbansal" w:date="2020-03-05T22:47:00Z"/>
        </w:rPr>
      </w:pPr>
    </w:p>
    <w:p w14:paraId="2521FC2E" w14:textId="77777777" w:rsidR="0008588E" w:rsidRDefault="0008588E" w:rsidP="0008588E">
      <w:pPr>
        <w:pStyle w:val="ListParagraph"/>
        <w:jc w:val="both"/>
        <w:rPr>
          <w:ins w:id="5008" w:author="rkbansal" w:date="2020-03-05T22:47:00Z"/>
        </w:rPr>
      </w:pPr>
      <w:ins w:id="5009" w:author="rkbansal" w:date="2020-03-05T22:47:00Z">
        <w:r>
          <w:t>create database project_schema;</w:t>
        </w:r>
      </w:ins>
    </w:p>
    <w:p w14:paraId="23D42AEF" w14:textId="77777777" w:rsidR="0008588E" w:rsidRDefault="0008588E" w:rsidP="0008588E">
      <w:pPr>
        <w:pStyle w:val="ListParagraph"/>
        <w:jc w:val="both"/>
        <w:rPr>
          <w:ins w:id="5010" w:author="rkbansal" w:date="2020-03-05T22:47:00Z"/>
        </w:rPr>
      </w:pPr>
    </w:p>
    <w:p w14:paraId="1D7FCB79" w14:textId="77777777" w:rsidR="0008588E" w:rsidRDefault="0008588E" w:rsidP="0008588E">
      <w:pPr>
        <w:pStyle w:val="ListParagraph"/>
        <w:jc w:val="both"/>
        <w:rPr>
          <w:ins w:id="5011" w:author="rkbansal" w:date="2020-03-05T22:47:00Z"/>
        </w:rPr>
      </w:pPr>
      <w:ins w:id="5012" w:author="rkbansal" w:date="2020-03-05T22:47:00Z">
        <w:r>
          <w:t>grant all on project_schema.* to project@'%';</w:t>
        </w:r>
      </w:ins>
    </w:p>
    <w:p w14:paraId="6826A637" w14:textId="77777777" w:rsidR="0008588E" w:rsidRDefault="0008588E">
      <w:pPr>
        <w:pStyle w:val="ListParagraph"/>
        <w:jc w:val="both"/>
        <w:rPr>
          <w:ins w:id="5013" w:author="rkbansal" w:date="2020-01-09T12:08:00Z"/>
        </w:rPr>
        <w:pPrChange w:id="5014" w:author="rkbansal" w:date="2020-03-05T22:46:00Z">
          <w:pPr>
            <w:pStyle w:val="ListParagraph"/>
            <w:numPr>
              <w:numId w:val="23"/>
            </w:numPr>
            <w:ind w:hanging="360"/>
            <w:jc w:val="both"/>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15" w:author="rkbansal" w:date="2020-03-05T22:46:00Z">
          <w:tblPr>
            <w:tblW w:w="0" w:type="auto"/>
            <w:tblLook w:val="04A0" w:firstRow="1" w:lastRow="0" w:firstColumn="1" w:lastColumn="0" w:noHBand="0" w:noVBand="1"/>
          </w:tblPr>
        </w:tblPrChange>
      </w:tblPr>
      <w:tblGrid>
        <w:gridCol w:w="4508"/>
        <w:gridCol w:w="4508"/>
        <w:tblGridChange w:id="5016">
          <w:tblGrid>
            <w:gridCol w:w="4508"/>
            <w:gridCol w:w="4508"/>
          </w:tblGrid>
        </w:tblGridChange>
      </w:tblGrid>
      <w:tr w:rsidR="000D70BE" w14:paraId="5EF9DB24" w14:textId="77777777" w:rsidTr="0008588E">
        <w:trPr>
          <w:ins w:id="5017" w:author="rkbansal" w:date="2020-01-09T12:08:00Z"/>
        </w:trPr>
        <w:tc>
          <w:tcPr>
            <w:tcW w:w="4508" w:type="dxa"/>
            <w:tcPrChange w:id="5018" w:author="rkbansal" w:date="2020-03-05T22:46:00Z">
              <w:tcPr>
                <w:tcW w:w="4508" w:type="dxa"/>
              </w:tcPr>
            </w:tcPrChange>
          </w:tcPr>
          <w:p w14:paraId="38A1A427" w14:textId="77777777" w:rsidR="000D70BE" w:rsidRDefault="000D70BE" w:rsidP="00AA4966">
            <w:pPr>
              <w:rPr>
                <w:ins w:id="5019" w:author="rkbansal" w:date="2020-01-09T12:08:00Z"/>
              </w:rPr>
            </w:pPr>
            <w:ins w:id="5020" w:author="rkbansal" w:date="2020-01-09T12:08:00Z">
              <w:r>
                <w:t>Database/Schema Name</w:t>
              </w:r>
            </w:ins>
          </w:p>
        </w:tc>
        <w:tc>
          <w:tcPr>
            <w:tcW w:w="4508" w:type="dxa"/>
            <w:tcPrChange w:id="5021" w:author="rkbansal" w:date="2020-03-05T22:46:00Z">
              <w:tcPr>
                <w:tcW w:w="4508" w:type="dxa"/>
              </w:tcPr>
            </w:tcPrChange>
          </w:tcPr>
          <w:p w14:paraId="2C233D77" w14:textId="4EE60970" w:rsidR="000D70BE" w:rsidRDefault="00DD071F" w:rsidP="00AA4966">
            <w:pPr>
              <w:rPr>
                <w:ins w:id="5022" w:author="rkbansal" w:date="2020-01-09T12:08:00Z"/>
              </w:rPr>
            </w:pPr>
            <w:ins w:id="5023" w:author="rkbansal" w:date="2020-01-09T12:10:00Z">
              <w:r>
                <w:t>project</w:t>
              </w:r>
            </w:ins>
            <w:ins w:id="5024" w:author="rkbansal" w:date="2020-01-09T12:08:00Z">
              <w:r w:rsidR="000D70BE">
                <w:t>_schema</w:t>
              </w:r>
            </w:ins>
          </w:p>
        </w:tc>
      </w:tr>
      <w:tr w:rsidR="000D70BE" w14:paraId="57EB5C44" w14:textId="77777777" w:rsidTr="0008588E">
        <w:trPr>
          <w:ins w:id="5025" w:author="rkbansal" w:date="2020-01-09T12:08:00Z"/>
        </w:trPr>
        <w:tc>
          <w:tcPr>
            <w:tcW w:w="4508" w:type="dxa"/>
            <w:tcPrChange w:id="5026" w:author="rkbansal" w:date="2020-03-05T22:46:00Z">
              <w:tcPr>
                <w:tcW w:w="4508" w:type="dxa"/>
              </w:tcPr>
            </w:tcPrChange>
          </w:tcPr>
          <w:p w14:paraId="3258D6E9" w14:textId="77777777" w:rsidR="000D70BE" w:rsidRDefault="000D70BE" w:rsidP="00AA4966">
            <w:pPr>
              <w:rPr>
                <w:ins w:id="5027" w:author="rkbansal" w:date="2020-01-09T12:08:00Z"/>
              </w:rPr>
            </w:pPr>
            <w:ins w:id="5028" w:author="rkbansal" w:date="2020-01-09T12:08:00Z">
              <w:r>
                <w:t>User name</w:t>
              </w:r>
            </w:ins>
          </w:p>
        </w:tc>
        <w:tc>
          <w:tcPr>
            <w:tcW w:w="4508" w:type="dxa"/>
            <w:tcPrChange w:id="5029" w:author="rkbansal" w:date="2020-03-05T22:46:00Z">
              <w:tcPr>
                <w:tcW w:w="4508" w:type="dxa"/>
              </w:tcPr>
            </w:tcPrChange>
          </w:tcPr>
          <w:p w14:paraId="15397287" w14:textId="2E09FA03" w:rsidR="000D70BE" w:rsidRDefault="00AA4966" w:rsidP="00AA4966">
            <w:pPr>
              <w:rPr>
                <w:ins w:id="5030" w:author="rkbansal" w:date="2020-01-09T12:08:00Z"/>
              </w:rPr>
            </w:pPr>
            <w:ins w:id="5031" w:author="rkbansal" w:date="2020-01-09T12:11:00Z">
              <w:r>
                <w:t>P</w:t>
              </w:r>
              <w:r w:rsidR="001707FC">
                <w:t>roject</w:t>
              </w:r>
            </w:ins>
          </w:p>
        </w:tc>
      </w:tr>
      <w:tr w:rsidR="000D70BE" w14:paraId="41748869" w14:textId="77777777" w:rsidTr="0008588E">
        <w:trPr>
          <w:ins w:id="5032" w:author="rkbansal" w:date="2020-01-09T12:08:00Z"/>
        </w:trPr>
        <w:tc>
          <w:tcPr>
            <w:tcW w:w="4508" w:type="dxa"/>
            <w:tcPrChange w:id="5033" w:author="rkbansal" w:date="2020-03-05T22:46:00Z">
              <w:tcPr>
                <w:tcW w:w="4508" w:type="dxa"/>
              </w:tcPr>
            </w:tcPrChange>
          </w:tcPr>
          <w:p w14:paraId="7B3F7185" w14:textId="77777777" w:rsidR="000D70BE" w:rsidRDefault="000D70BE" w:rsidP="00AA4966">
            <w:pPr>
              <w:rPr>
                <w:ins w:id="5034" w:author="rkbansal" w:date="2020-01-09T12:08:00Z"/>
              </w:rPr>
            </w:pPr>
            <w:ins w:id="5035" w:author="rkbansal" w:date="2020-01-09T12:08:00Z">
              <w:r>
                <w:t>Password</w:t>
              </w:r>
            </w:ins>
          </w:p>
        </w:tc>
        <w:tc>
          <w:tcPr>
            <w:tcW w:w="4508" w:type="dxa"/>
            <w:tcPrChange w:id="5036" w:author="rkbansal" w:date="2020-03-05T22:46:00Z">
              <w:tcPr>
                <w:tcW w:w="4508" w:type="dxa"/>
              </w:tcPr>
            </w:tcPrChange>
          </w:tcPr>
          <w:p w14:paraId="0E3D134A" w14:textId="77777777" w:rsidR="000D70BE" w:rsidRDefault="00AA4966" w:rsidP="00AA4966">
            <w:pPr>
              <w:rPr>
                <w:ins w:id="5037" w:author="rkbansal" w:date="2020-03-05T22:46:00Z"/>
              </w:rPr>
            </w:pPr>
            <w:ins w:id="5038" w:author="rkbansal" w:date="2020-01-09T12:11:00Z">
              <w:r>
                <w:t>P</w:t>
              </w:r>
              <w:r w:rsidR="001707FC">
                <w:t>roject</w:t>
              </w:r>
            </w:ins>
          </w:p>
          <w:p w14:paraId="70451F18" w14:textId="77777777" w:rsidR="0008588E" w:rsidRDefault="0008588E" w:rsidP="00AA4966">
            <w:pPr>
              <w:rPr>
                <w:ins w:id="5039" w:author="rkbansal" w:date="2020-03-05T22:46:00Z"/>
              </w:rPr>
            </w:pPr>
          </w:p>
          <w:p w14:paraId="4BF2ECD5" w14:textId="5819C91C" w:rsidR="0008588E" w:rsidRDefault="0008588E" w:rsidP="00AA4966">
            <w:pPr>
              <w:rPr>
                <w:ins w:id="5040" w:author="rkbansal" w:date="2020-01-09T12:08:00Z"/>
              </w:rPr>
            </w:pPr>
          </w:p>
        </w:tc>
      </w:tr>
    </w:tbl>
    <w:p w14:paraId="2EA2069A" w14:textId="77777777" w:rsidR="000D70BE" w:rsidRDefault="000D70BE" w:rsidP="000D70BE">
      <w:pPr>
        <w:rPr>
          <w:ins w:id="5041" w:author="rkbansal" w:date="2020-01-09T12:08:00Z"/>
        </w:rPr>
      </w:pPr>
    </w:p>
    <w:p w14:paraId="18E40F59" w14:textId="5E62762F" w:rsidR="000D70BE" w:rsidRDefault="000D70BE">
      <w:pPr>
        <w:pStyle w:val="ListParagraph"/>
        <w:numPr>
          <w:ilvl w:val="0"/>
          <w:numId w:val="74"/>
        </w:numPr>
        <w:rPr>
          <w:ins w:id="5042" w:author="rkbansal" w:date="2020-01-09T12:08:00Z"/>
        </w:rPr>
        <w:pPrChange w:id="5043" w:author="rkbansal" w:date="2020-01-09T12:12:00Z">
          <w:pPr>
            <w:pStyle w:val="ListParagraph"/>
            <w:numPr>
              <w:numId w:val="23"/>
            </w:numPr>
            <w:ind w:hanging="360"/>
          </w:pPr>
        </w:pPrChange>
      </w:pPr>
      <w:ins w:id="5044" w:author="rkbansal" w:date="2020-01-09T12:08:00Z">
        <w:r>
          <w:t>Use the following document related to the swagger, database scripts, ER diagram of Users:</w:t>
        </w:r>
      </w:ins>
    </w:p>
    <w:p w14:paraId="002D952A" w14:textId="0CCE55F9" w:rsidR="000D70BE" w:rsidRDefault="00150063" w:rsidP="000D70BE">
      <w:pPr>
        <w:pStyle w:val="ListParagraph"/>
        <w:rPr>
          <w:ins w:id="5045" w:author="rkbansal" w:date="2020-01-09T12:08:00Z"/>
        </w:rPr>
      </w:pPr>
      <w:ins w:id="5046" w:author="rkbansal" w:date="2020-01-09T12:16:00Z">
        <w:r>
          <w:object w:dxaOrig="1538" w:dyaOrig="993" w14:anchorId="5612DBA9">
            <v:shape id="_x0000_i1030" type="#_x0000_t75" style="width:77.25pt;height:49.5pt" o:ole="">
              <v:imagedata r:id="rId161" o:title=""/>
            </v:shape>
            <o:OLEObject Type="Embed" ProgID="Package" ShapeID="_x0000_i1030" DrawAspect="Icon" ObjectID="_1647540705" r:id="rId162"/>
          </w:object>
        </w:r>
      </w:ins>
      <w:ins w:id="5047" w:author="rkbansal" w:date="2020-01-09T12:16:00Z">
        <w:r w:rsidR="00A302C9">
          <w:object w:dxaOrig="1538" w:dyaOrig="993" w14:anchorId="2C81B425">
            <v:shape id="_x0000_i1031" type="#_x0000_t75" style="width:77.25pt;height:49.5pt" o:ole="">
              <v:imagedata r:id="rId163" o:title=""/>
            </v:shape>
            <o:OLEObject Type="Embed" ProgID="AcroExch.Document.DC" ShapeID="_x0000_i1031" DrawAspect="Icon" ObjectID="_1647540706" r:id="rId164"/>
          </w:object>
        </w:r>
      </w:ins>
      <w:ins w:id="5048" w:author="rkbansal" w:date="2020-01-09T12:16:00Z">
        <w:r w:rsidR="00A302C9">
          <w:object w:dxaOrig="1538" w:dyaOrig="993" w14:anchorId="06E8A971">
            <v:shape id="_x0000_i1032" type="#_x0000_t75" style="width:77.25pt;height:49.5pt" o:ole="">
              <v:imagedata r:id="rId165" o:title=""/>
            </v:shape>
            <o:OLEObject Type="Embed" ProgID="Package" ShapeID="_x0000_i1032" DrawAspect="Icon" ObjectID="_1647540707" r:id="rId166"/>
          </w:object>
        </w:r>
      </w:ins>
      <w:ins w:id="5049" w:author="rkbansal" w:date="2020-01-09T12:16:00Z">
        <w:r w:rsidR="00A302C9">
          <w:object w:dxaOrig="1538" w:dyaOrig="993" w14:anchorId="26B8F7CB">
            <v:shape id="_x0000_i1033" type="#_x0000_t75" style="width:77.25pt;height:49.5pt" o:ole="">
              <v:imagedata r:id="rId167" o:title=""/>
            </v:shape>
            <o:OLEObject Type="Embed" ProgID="Package" ShapeID="_x0000_i1033" DrawAspect="Icon" ObjectID="_1647540708" r:id="rId168"/>
          </w:object>
        </w:r>
      </w:ins>
    </w:p>
    <w:p w14:paraId="6FC018D6" w14:textId="77777777" w:rsidR="000D70BE" w:rsidRDefault="000D70BE">
      <w:pPr>
        <w:pStyle w:val="ListParagraph"/>
        <w:numPr>
          <w:ilvl w:val="0"/>
          <w:numId w:val="74"/>
        </w:numPr>
        <w:rPr>
          <w:ins w:id="5050" w:author="rkbansal" w:date="2020-01-09T12:08:00Z"/>
        </w:rPr>
        <w:pPrChange w:id="5051" w:author="rkbansal" w:date="2020-01-09T12:12:00Z">
          <w:pPr>
            <w:pStyle w:val="ListParagraph"/>
            <w:numPr>
              <w:numId w:val="23"/>
            </w:numPr>
            <w:ind w:hanging="360"/>
          </w:pPr>
        </w:pPrChange>
      </w:pPr>
      <w:ins w:id="5052" w:author="rkbansal" w:date="2020-01-09T12:08:00Z">
        <w:r>
          <w:t>Add the following dependencies</w:t>
        </w:r>
      </w:ins>
    </w:p>
    <w:p w14:paraId="3785CCDE" w14:textId="77777777" w:rsidR="000D70BE" w:rsidRDefault="000D70BE" w:rsidP="000D70BE">
      <w:pPr>
        <w:pStyle w:val="ListParagraph"/>
        <w:rPr>
          <w:ins w:id="5053" w:author="rkbansal" w:date="2020-01-09T12:08:00Z"/>
        </w:rPr>
      </w:pPr>
    </w:p>
    <w:p w14:paraId="210F7729" w14:textId="60533C01" w:rsidR="000D70BE" w:rsidRDefault="004E6D87" w:rsidP="000D70BE">
      <w:pPr>
        <w:pStyle w:val="ListParagraph"/>
        <w:rPr>
          <w:ins w:id="5054" w:author="rkbansal" w:date="2020-01-09T12:08:00Z"/>
        </w:rPr>
      </w:pPr>
      <w:ins w:id="5055" w:author="rkbansal" w:date="2020-02-23T19:44:00Z">
        <w:r>
          <w:rPr>
            <w:noProof/>
          </w:rPr>
          <w:lastRenderedPageBreak/>
          <w:drawing>
            <wp:inline distT="0" distB="0" distL="0" distR="0" wp14:anchorId="7431E513" wp14:editId="392E0DA1">
              <wp:extent cx="9363075" cy="8210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363075" cy="8210550"/>
                      </a:xfrm>
                      <a:prstGeom prst="rect">
                        <a:avLst/>
                      </a:prstGeom>
                    </pic:spPr>
                  </pic:pic>
                </a:graphicData>
              </a:graphic>
            </wp:inline>
          </w:drawing>
        </w:r>
      </w:ins>
      <w:ins w:id="5056"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5057" w:author="rkbansal" w:date="2020-02-24T19:45:00Z"/>
        </w:rPr>
      </w:pPr>
      <w:ins w:id="5058" w:author="rkbansal" w:date="2020-02-24T19:45:00Z">
        <w:r w:rsidRPr="004F63DB">
          <w:t>Rename the package of io.swagger to com.jmk.</w:t>
        </w:r>
        <w:r w:rsidR="006A07D2">
          <w:t>project</w:t>
        </w:r>
      </w:ins>
    </w:p>
    <w:p w14:paraId="695B2D12" w14:textId="5A295CFD" w:rsidR="000D70BE" w:rsidRPr="001A4DA1" w:rsidRDefault="000D70BE">
      <w:pPr>
        <w:pStyle w:val="ListParagraph"/>
        <w:numPr>
          <w:ilvl w:val="0"/>
          <w:numId w:val="74"/>
        </w:numPr>
        <w:rPr>
          <w:ins w:id="5059" w:author="rkbansal" w:date="2020-01-09T12:08:00Z"/>
        </w:rPr>
        <w:pPrChange w:id="5060" w:author="rkbansal" w:date="2020-01-09T12:12:00Z">
          <w:pPr>
            <w:pStyle w:val="ListParagraph"/>
            <w:numPr>
              <w:numId w:val="23"/>
            </w:numPr>
            <w:ind w:hanging="360"/>
          </w:pPr>
        </w:pPrChange>
      </w:pPr>
      <w:ins w:id="5061"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062" w:author="rkbansal" w:date="2020-01-09T18:31:00Z">
        <w:r w:rsidR="004F7A1A">
          <w:rPr>
            <w:rFonts w:ascii="Consolas" w:hAnsi="Consolas" w:cs="Consolas"/>
            <w:color w:val="000000"/>
            <w:sz w:val="20"/>
            <w:szCs w:val="20"/>
            <w:shd w:val="clear" w:color="auto" w:fill="D4D4D4"/>
          </w:rPr>
          <w:t>Project</w:t>
        </w:r>
      </w:ins>
      <w:ins w:id="5063" w:author="rkbansal" w:date="2020-01-09T12:08:00Z">
        <w:r>
          <w:rPr>
            <w:rFonts w:ascii="Consolas" w:hAnsi="Consolas" w:cs="Consolas"/>
            <w:color w:val="000000"/>
            <w:sz w:val="20"/>
            <w:szCs w:val="20"/>
            <w:shd w:val="clear" w:color="auto" w:fill="E8F2FE"/>
          </w:rPr>
          <w:t>MgmtWebApplication.java with the following details:</w:t>
        </w:r>
      </w:ins>
    </w:p>
    <w:p w14:paraId="3E716F98" w14:textId="4C180B4F" w:rsidR="000D70BE" w:rsidRDefault="00803183" w:rsidP="000D70BE">
      <w:pPr>
        <w:rPr>
          <w:ins w:id="5064" w:author="rkbansal" w:date="2020-01-09T12:08:00Z"/>
        </w:rPr>
      </w:pPr>
      <w:ins w:id="5065" w:author="rkbansal" w:date="2020-02-24T19:44:00Z">
        <w:r>
          <w:rPr>
            <w:noProof/>
          </w:rPr>
          <w:drawing>
            <wp:inline distT="0" distB="0" distL="0" distR="0" wp14:anchorId="5176BDC6" wp14:editId="535B3A3B">
              <wp:extent cx="5438775" cy="34194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38775" cy="3419475"/>
                      </a:xfrm>
                      <a:prstGeom prst="rect">
                        <a:avLst/>
                      </a:prstGeom>
                    </pic:spPr>
                  </pic:pic>
                </a:graphicData>
              </a:graphic>
            </wp:inline>
          </w:drawing>
        </w:r>
      </w:ins>
    </w:p>
    <w:p w14:paraId="7201FEA3" w14:textId="1F9A086C" w:rsidR="00AA4966" w:rsidRDefault="00AA4966" w:rsidP="00653E1B">
      <w:pPr>
        <w:pStyle w:val="ListParagraph"/>
        <w:numPr>
          <w:ilvl w:val="0"/>
          <w:numId w:val="74"/>
        </w:numPr>
        <w:rPr>
          <w:ins w:id="5066" w:author="rkbansal" w:date="2020-01-09T18:41:00Z"/>
        </w:rPr>
      </w:pPr>
      <w:ins w:id="5067" w:author="rkbansal" w:date="2020-01-09T18:38:00Z">
        <w:r>
          <w:t xml:space="preserve">Create the </w:t>
        </w:r>
      </w:ins>
      <w:ins w:id="5068" w:author="rkbansal" w:date="2020-01-09T18:39:00Z">
        <w:r w:rsidR="00CF45A4" w:rsidRPr="00CF45A4">
          <w:rPr>
            <w:b/>
            <w:bCs/>
            <w:rPrChange w:id="5069" w:author="rkbansal" w:date="2020-01-09T18:39:00Z">
              <w:rPr/>
            </w:rPrChange>
          </w:rPr>
          <w:t>schema name</w:t>
        </w:r>
        <w:r w:rsidR="00CF45A4">
          <w:t xml:space="preserve">: </w:t>
        </w:r>
      </w:ins>
      <w:ins w:id="5070" w:author="rkbansal" w:date="2020-01-09T18:38:00Z">
        <w:r>
          <w:t xml:space="preserve">project_schema and </w:t>
        </w:r>
        <w:r w:rsidRPr="00CF45A4">
          <w:rPr>
            <w:b/>
            <w:bCs/>
            <w:rPrChange w:id="5071" w:author="rkbansal" w:date="2020-01-09T18:39:00Z">
              <w:rPr/>
            </w:rPrChange>
          </w:rPr>
          <w:t>user</w:t>
        </w:r>
        <w:r>
          <w:t xml:space="preserve">: project and </w:t>
        </w:r>
        <w:r w:rsidRPr="00CF45A4">
          <w:rPr>
            <w:b/>
            <w:bCs/>
            <w:rPrChange w:id="5072" w:author="rkbansal" w:date="2020-01-09T18:39:00Z">
              <w:rPr/>
            </w:rPrChange>
          </w:rPr>
          <w:t>password</w:t>
        </w:r>
        <w:r>
          <w:t>:project</w:t>
        </w:r>
      </w:ins>
    </w:p>
    <w:p w14:paraId="42828651" w14:textId="77777777" w:rsidR="00CF45A4" w:rsidRPr="00CF45A4" w:rsidRDefault="00CF45A4">
      <w:pPr>
        <w:ind w:left="360" w:firstLine="360"/>
        <w:jc w:val="both"/>
        <w:rPr>
          <w:ins w:id="5073" w:author="rkbansal" w:date="2020-01-09T18:41:00Z"/>
          <w:rFonts w:cstheme="minorHAnsi"/>
          <w:lang w:val="en-US"/>
          <w:rPrChange w:id="5074" w:author="rkbansal" w:date="2020-01-09T18:41:00Z">
            <w:rPr>
              <w:ins w:id="5075" w:author="rkbansal" w:date="2020-01-09T18:41:00Z"/>
              <w:lang w:val="en-US"/>
            </w:rPr>
          </w:rPrChange>
        </w:rPr>
        <w:pPrChange w:id="5076" w:author="rkbansal" w:date="2020-01-09T18:41:00Z">
          <w:pPr>
            <w:pStyle w:val="ListParagraph"/>
            <w:numPr>
              <w:numId w:val="74"/>
            </w:numPr>
            <w:ind w:hanging="360"/>
            <w:jc w:val="both"/>
          </w:pPr>
        </w:pPrChange>
      </w:pPr>
      <w:ins w:id="5077" w:author="rkbansal" w:date="2020-01-09T18:41:00Z">
        <w:r w:rsidRPr="00CF45A4">
          <w:rPr>
            <w:rFonts w:cstheme="minorHAnsi"/>
            <w:lang w:val="en-US"/>
            <w:rPrChange w:id="5078" w:author="rkbansal" w:date="2020-01-09T18:41:00Z">
              <w:rPr>
                <w:lang w:val="en-US"/>
              </w:rPr>
            </w:rPrChange>
          </w:rPr>
          <w:t>Create the database named: root and user: bjjd using mysql command line or UI</w:t>
        </w:r>
      </w:ins>
    </w:p>
    <w:p w14:paraId="2467B442" w14:textId="77777777" w:rsidR="00CF45A4" w:rsidRPr="00D80614" w:rsidRDefault="00CF45A4">
      <w:pPr>
        <w:pStyle w:val="ListParagraph"/>
        <w:spacing w:after="300" w:line="300" w:lineRule="atLeast"/>
        <w:ind w:left="360" w:firstLine="360"/>
        <w:rPr>
          <w:ins w:id="5079" w:author="rkbansal" w:date="2020-01-09T18:41:00Z"/>
          <w:rFonts w:ascii="Helvetica" w:eastAsia="Times New Roman" w:hAnsi="Helvetica" w:cs="Times New Roman"/>
          <w:color w:val="333333"/>
          <w:sz w:val="21"/>
          <w:szCs w:val="21"/>
          <w:lang w:eastAsia="en-IN"/>
        </w:rPr>
        <w:pPrChange w:id="5080" w:author="rkbansal" w:date="2020-01-09T18:41:00Z">
          <w:pPr>
            <w:pStyle w:val="ListParagraph"/>
            <w:spacing w:after="300" w:line="300" w:lineRule="atLeast"/>
            <w:ind w:left="360"/>
          </w:pPr>
        </w:pPrChange>
      </w:pPr>
      <w:ins w:id="5081" w:author="rkbansal" w:date="2020-01-09T18:41:00Z">
        <w:r w:rsidRPr="00D80614">
          <w:rPr>
            <w:rFonts w:ascii="Helvetica" w:eastAsia="Times New Roman" w:hAnsi="Helvetica" w:cs="Times New Roman"/>
            <w:color w:val="333333"/>
            <w:sz w:val="21"/>
            <w:szCs w:val="21"/>
            <w:lang w:eastAsia="en-IN"/>
          </w:rPr>
          <w:t>User Id: root</w:t>
        </w:r>
      </w:ins>
    </w:p>
    <w:p w14:paraId="397B11DB" w14:textId="77777777" w:rsidR="00CF45A4" w:rsidRPr="00D80614" w:rsidRDefault="00CF45A4">
      <w:pPr>
        <w:pStyle w:val="ListParagraph"/>
        <w:spacing w:after="300" w:line="300" w:lineRule="atLeast"/>
        <w:ind w:left="360" w:firstLine="360"/>
        <w:rPr>
          <w:ins w:id="5082" w:author="rkbansal" w:date="2020-01-09T18:41:00Z"/>
          <w:rFonts w:ascii="Helvetica" w:eastAsia="Times New Roman" w:hAnsi="Helvetica" w:cs="Times New Roman"/>
          <w:color w:val="333333"/>
          <w:sz w:val="21"/>
          <w:szCs w:val="21"/>
          <w:lang w:eastAsia="en-IN"/>
        </w:rPr>
        <w:pPrChange w:id="5083" w:author="rkbansal" w:date="2020-01-09T18:41:00Z">
          <w:pPr>
            <w:pStyle w:val="ListParagraph"/>
            <w:spacing w:after="300" w:line="300" w:lineRule="atLeast"/>
            <w:ind w:left="360"/>
          </w:pPr>
        </w:pPrChange>
      </w:pPr>
      <w:ins w:id="5084" w:author="rkbansal" w:date="2020-01-09T18:41:00Z">
        <w:r w:rsidRPr="00D80614">
          <w:rPr>
            <w:rFonts w:ascii="Helvetica" w:eastAsia="Times New Roman" w:hAnsi="Helvetica" w:cs="Times New Roman"/>
            <w:color w:val="333333"/>
            <w:sz w:val="21"/>
            <w:szCs w:val="21"/>
            <w:lang w:eastAsia="en-IN"/>
          </w:rPr>
          <w:t>Password: rajiv999</w:t>
        </w:r>
      </w:ins>
    </w:p>
    <w:p w14:paraId="7341E887" w14:textId="77777777" w:rsidR="00CF45A4" w:rsidRDefault="00CF45A4">
      <w:pPr>
        <w:pStyle w:val="ListParagraph"/>
        <w:rPr>
          <w:ins w:id="5085" w:author="rkbansal" w:date="2020-01-09T18:40:00Z"/>
        </w:rPr>
        <w:pPrChange w:id="5086" w:author="rkbansal" w:date="2020-01-09T18:41:00Z">
          <w:pPr>
            <w:pStyle w:val="ListParagraph"/>
            <w:numPr>
              <w:numId w:val="74"/>
            </w:numPr>
            <w:ind w:hanging="360"/>
          </w:pPr>
        </w:pPrChange>
      </w:pPr>
    </w:p>
    <w:p w14:paraId="2AD70377" w14:textId="77777777" w:rsidR="00CF45A4" w:rsidRDefault="00CF45A4" w:rsidP="00CF45A4">
      <w:pPr>
        <w:pStyle w:val="ListParagraph"/>
        <w:rPr>
          <w:ins w:id="5087" w:author="rkbansal" w:date="2020-01-09T18:40:00Z"/>
        </w:rPr>
      </w:pPr>
      <w:ins w:id="5088" w:author="rkbansal" w:date="2020-01-09T18:40:00Z">
        <w:r>
          <w:t xml:space="preserve">create user 'project'@'%' identified by 'project'; </w:t>
        </w:r>
      </w:ins>
    </w:p>
    <w:p w14:paraId="15ACC686" w14:textId="77777777" w:rsidR="00CF45A4" w:rsidRDefault="00CF45A4" w:rsidP="00CF45A4">
      <w:pPr>
        <w:pStyle w:val="ListParagraph"/>
        <w:rPr>
          <w:ins w:id="5089" w:author="rkbansal" w:date="2020-01-09T18:40:00Z"/>
        </w:rPr>
      </w:pPr>
    </w:p>
    <w:p w14:paraId="2048B170" w14:textId="77777777" w:rsidR="00CF45A4" w:rsidRDefault="00CF45A4" w:rsidP="00CF45A4">
      <w:pPr>
        <w:pStyle w:val="ListParagraph"/>
        <w:rPr>
          <w:ins w:id="5090" w:author="rkbansal" w:date="2020-01-09T18:40:00Z"/>
        </w:rPr>
      </w:pPr>
      <w:ins w:id="5091" w:author="rkbansal" w:date="2020-01-09T18:40:00Z">
        <w:r>
          <w:t>create database project_schema;</w:t>
        </w:r>
      </w:ins>
    </w:p>
    <w:p w14:paraId="1FCBD65A" w14:textId="77777777" w:rsidR="00CF45A4" w:rsidRDefault="00CF45A4" w:rsidP="00CF45A4">
      <w:pPr>
        <w:pStyle w:val="ListParagraph"/>
        <w:rPr>
          <w:ins w:id="5092" w:author="rkbansal" w:date="2020-01-09T18:40:00Z"/>
        </w:rPr>
      </w:pPr>
    </w:p>
    <w:p w14:paraId="69EB0B2B" w14:textId="77777777" w:rsidR="00CF45A4" w:rsidRDefault="00CF45A4" w:rsidP="00CF45A4">
      <w:pPr>
        <w:pStyle w:val="ListParagraph"/>
        <w:rPr>
          <w:ins w:id="5093" w:author="rkbansal" w:date="2020-01-09T18:40:00Z"/>
        </w:rPr>
      </w:pPr>
      <w:ins w:id="5094" w:author="rkbansal" w:date="2020-01-09T18:40:00Z">
        <w:r>
          <w:t>grant all on project_schema.* to project@'%';</w:t>
        </w:r>
      </w:ins>
    </w:p>
    <w:p w14:paraId="1067F8D7" w14:textId="77777777" w:rsidR="00CF45A4" w:rsidRDefault="00CF45A4">
      <w:pPr>
        <w:pStyle w:val="ListParagraph"/>
        <w:rPr>
          <w:ins w:id="5095" w:author="rkbansal" w:date="2020-01-09T18:38:00Z"/>
        </w:rPr>
        <w:pPrChange w:id="5096" w:author="rkbansal" w:date="2020-01-09T18:40:00Z">
          <w:pPr>
            <w:pStyle w:val="ListParagraph"/>
            <w:numPr>
              <w:numId w:val="74"/>
            </w:numPr>
            <w:ind w:hanging="360"/>
          </w:pPr>
        </w:pPrChange>
      </w:pPr>
    </w:p>
    <w:p w14:paraId="20D2EB85" w14:textId="21BD436B" w:rsidR="000D70BE" w:rsidRDefault="000D70BE">
      <w:pPr>
        <w:pStyle w:val="ListParagraph"/>
        <w:numPr>
          <w:ilvl w:val="0"/>
          <w:numId w:val="74"/>
        </w:numPr>
        <w:rPr>
          <w:ins w:id="5097" w:author="rkbansal" w:date="2020-03-30T20:48:00Z"/>
        </w:rPr>
      </w:pPr>
      <w:ins w:id="5098" w:author="rkbansal" w:date="2020-01-09T12:08:00Z">
        <w:r>
          <w:t>Update the application.properties to register with Eureka client</w:t>
        </w:r>
      </w:ins>
    </w:p>
    <w:p w14:paraId="74D02540" w14:textId="325C5B82" w:rsidR="001E46E2" w:rsidRDefault="00531318">
      <w:pPr>
        <w:pStyle w:val="ListParagraph"/>
        <w:rPr>
          <w:ins w:id="5099" w:author="rkbansal" w:date="2020-01-09T12:08:00Z"/>
        </w:rPr>
        <w:pPrChange w:id="5100" w:author="rkbansal" w:date="2020-03-30T20:48:00Z">
          <w:pPr>
            <w:pStyle w:val="ListParagraph"/>
            <w:numPr>
              <w:numId w:val="23"/>
            </w:numPr>
            <w:ind w:hanging="360"/>
          </w:pPr>
        </w:pPrChange>
      </w:pPr>
      <w:ins w:id="5101" w:author="rkbansal" w:date="2020-03-31T01:14:00Z">
        <w:r>
          <w:rPr>
            <w:noProof/>
          </w:rPr>
          <w:drawing>
            <wp:inline distT="0" distB="0" distL="0" distR="0" wp14:anchorId="1C2F4666" wp14:editId="5CAC650F">
              <wp:extent cx="8543925" cy="51054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543925" cy="5105400"/>
                      </a:xfrm>
                      <a:prstGeom prst="rect">
                        <a:avLst/>
                      </a:prstGeom>
                    </pic:spPr>
                  </pic:pic>
                </a:graphicData>
              </a:graphic>
            </wp:inline>
          </w:drawing>
        </w:r>
      </w:ins>
    </w:p>
    <w:p w14:paraId="56A203DD" w14:textId="60793EA4" w:rsidR="000D70BE" w:rsidRDefault="000D70BE" w:rsidP="000D70BE">
      <w:pPr>
        <w:pStyle w:val="ListParagraph"/>
        <w:rPr>
          <w:ins w:id="5102" w:author="rkbansal" w:date="2020-01-09T12:08:00Z"/>
        </w:rPr>
      </w:pPr>
    </w:p>
    <w:p w14:paraId="207B181E" w14:textId="77777777" w:rsidR="000D70BE" w:rsidRDefault="000D70BE">
      <w:pPr>
        <w:pStyle w:val="ListParagraph"/>
        <w:numPr>
          <w:ilvl w:val="0"/>
          <w:numId w:val="74"/>
        </w:numPr>
        <w:rPr>
          <w:ins w:id="5103" w:author="rkbansal" w:date="2020-01-09T12:08:00Z"/>
        </w:rPr>
        <w:pPrChange w:id="5104" w:author="rkbansal" w:date="2020-01-09T12:12:00Z">
          <w:pPr>
            <w:pStyle w:val="ListParagraph"/>
            <w:numPr>
              <w:numId w:val="23"/>
            </w:numPr>
            <w:ind w:hanging="360"/>
          </w:pPr>
        </w:pPrChange>
      </w:pPr>
      <w:ins w:id="5105" w:author="rkbansal" w:date="2020-01-09T12:08:00Z">
        <w:r>
          <w:t>Service should be exposed as following:</w:t>
        </w:r>
      </w:ins>
    </w:p>
    <w:p w14:paraId="2D5900C7" w14:textId="3217C532" w:rsidR="000D70BE" w:rsidRDefault="00111FFF" w:rsidP="000D70BE">
      <w:pPr>
        <w:pStyle w:val="ListParagraph"/>
        <w:rPr>
          <w:ins w:id="5106" w:author="rkbansal" w:date="2020-01-09T12:08:00Z"/>
        </w:rPr>
      </w:pPr>
      <w:ins w:id="5107"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91075" cy="2628900"/>
                      </a:xfrm>
                      <a:prstGeom prst="rect">
                        <a:avLst/>
                      </a:prstGeom>
                    </pic:spPr>
                  </pic:pic>
                </a:graphicData>
              </a:graphic>
            </wp:inline>
          </w:drawing>
        </w:r>
      </w:ins>
    </w:p>
    <w:p w14:paraId="4A7FAFE1" w14:textId="77777777" w:rsidR="000D70BE" w:rsidRPr="007D5DE0" w:rsidRDefault="000D70BE">
      <w:pPr>
        <w:pStyle w:val="ListParagraph"/>
        <w:numPr>
          <w:ilvl w:val="0"/>
          <w:numId w:val="74"/>
        </w:numPr>
        <w:rPr>
          <w:ins w:id="5108" w:author="rkbansal" w:date="2020-01-09T12:08:00Z"/>
        </w:rPr>
        <w:pPrChange w:id="5109" w:author="rkbansal" w:date="2020-01-09T12:12:00Z">
          <w:pPr>
            <w:pStyle w:val="ListParagraph"/>
            <w:numPr>
              <w:numId w:val="23"/>
            </w:numPr>
            <w:ind w:hanging="360"/>
          </w:pPr>
        </w:pPrChange>
      </w:pPr>
      <w:ins w:id="5110"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5111" w:author="rkbansal" w:date="2020-01-09T12:08:00Z"/>
          <w:rFonts w:eastAsia="Times New Roman" w:cs="Times New Roman"/>
          <w:color w:val="333333"/>
          <w:sz w:val="30"/>
          <w:szCs w:val="30"/>
          <w:lang w:eastAsia="en-IN"/>
        </w:rPr>
      </w:pPr>
      <w:ins w:id="5112"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3" w:author="rkbansal" w:date="2020-02-25T00:14:00Z"/>
          <w:rFonts w:ascii="Consolas" w:hAnsi="Consolas" w:cs="Consolas"/>
          <w:sz w:val="20"/>
          <w:szCs w:val="20"/>
        </w:rPr>
        <w:pPrChange w:id="5114" w:author="rkbansal" w:date="2020-02-25T00:14:00Z">
          <w:pPr>
            <w:autoSpaceDE w:val="0"/>
            <w:autoSpaceDN w:val="0"/>
            <w:adjustRightInd w:val="0"/>
            <w:spacing w:after="0" w:line="240" w:lineRule="auto"/>
          </w:pPr>
        </w:pPrChange>
      </w:pPr>
      <w:ins w:id="5115" w:author="rkbansal" w:date="2020-02-25T00:14:00Z">
        <w:r w:rsidRPr="007B537E">
          <w:rPr>
            <w:rFonts w:ascii="Consolas" w:hAnsi="Consolas" w:cs="Consolas"/>
            <w:color w:val="646464"/>
            <w:sz w:val="20"/>
            <w:szCs w:val="20"/>
            <w:highlight w:val="yellow"/>
            <w:rPrChange w:id="5116"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5117"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8" w:author="rkbansal" w:date="2020-02-25T00:14:00Z"/>
          <w:rFonts w:ascii="Consolas" w:hAnsi="Consolas" w:cs="Consolas"/>
          <w:sz w:val="20"/>
          <w:szCs w:val="20"/>
        </w:rPr>
        <w:pPrChange w:id="5119" w:author="rkbansal" w:date="2020-02-25T00:14:00Z">
          <w:pPr>
            <w:autoSpaceDE w:val="0"/>
            <w:autoSpaceDN w:val="0"/>
            <w:adjustRightInd w:val="0"/>
            <w:spacing w:after="0" w:line="240" w:lineRule="auto"/>
          </w:pPr>
        </w:pPrChange>
      </w:pPr>
      <w:ins w:id="5120"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1" w:author="rkbansal" w:date="2020-02-25T00:14:00Z"/>
          <w:rFonts w:ascii="Consolas" w:hAnsi="Consolas" w:cs="Consolas"/>
          <w:sz w:val="20"/>
          <w:szCs w:val="20"/>
        </w:rPr>
        <w:pPrChange w:id="5122" w:author="rkbansal" w:date="2020-02-25T00:14:00Z">
          <w:pPr>
            <w:autoSpaceDE w:val="0"/>
            <w:autoSpaceDN w:val="0"/>
            <w:adjustRightInd w:val="0"/>
            <w:spacing w:after="0" w:line="240" w:lineRule="auto"/>
          </w:pPr>
        </w:pPrChange>
      </w:pPr>
      <w:ins w:id="5123"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4" w:author="rkbansal" w:date="2020-02-25T00:14:00Z"/>
          <w:rFonts w:ascii="Consolas" w:hAnsi="Consolas" w:cs="Consolas"/>
          <w:sz w:val="20"/>
          <w:szCs w:val="20"/>
        </w:rPr>
        <w:pPrChange w:id="5125"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6" w:author="rkbansal" w:date="2020-02-25T00:14:00Z"/>
          <w:rFonts w:ascii="Consolas" w:hAnsi="Consolas" w:cs="Consolas"/>
          <w:sz w:val="20"/>
          <w:szCs w:val="20"/>
        </w:rPr>
        <w:pPrChange w:id="5127" w:author="rkbansal" w:date="2020-02-25T00:14:00Z">
          <w:pPr>
            <w:autoSpaceDE w:val="0"/>
            <w:autoSpaceDN w:val="0"/>
            <w:adjustRightInd w:val="0"/>
            <w:spacing w:after="0" w:line="240" w:lineRule="auto"/>
          </w:pPr>
        </w:pPrChange>
      </w:pPr>
      <w:ins w:id="5128"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9" w:author="rkbansal" w:date="2020-02-25T00:14:00Z"/>
          <w:rFonts w:ascii="Consolas" w:hAnsi="Consolas" w:cs="Consolas"/>
          <w:sz w:val="20"/>
          <w:szCs w:val="20"/>
        </w:rPr>
        <w:pPrChange w:id="5130" w:author="rkbansal" w:date="2020-02-25T00:14:00Z">
          <w:pPr>
            <w:autoSpaceDE w:val="0"/>
            <w:autoSpaceDN w:val="0"/>
            <w:adjustRightInd w:val="0"/>
            <w:spacing w:after="0" w:line="240" w:lineRule="auto"/>
          </w:pPr>
        </w:pPrChange>
      </w:pPr>
      <w:ins w:id="5131"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2" w:author="rkbansal" w:date="2020-02-25T00:14:00Z"/>
          <w:rFonts w:ascii="Consolas" w:hAnsi="Consolas" w:cs="Consolas"/>
          <w:sz w:val="20"/>
          <w:szCs w:val="20"/>
        </w:rPr>
        <w:pPrChange w:id="5133" w:author="rkbansal" w:date="2020-02-25T00:14:00Z">
          <w:pPr>
            <w:autoSpaceDE w:val="0"/>
            <w:autoSpaceDN w:val="0"/>
            <w:adjustRightInd w:val="0"/>
            <w:spacing w:after="0" w:line="240" w:lineRule="auto"/>
          </w:pPr>
        </w:pPrChange>
      </w:pPr>
      <w:ins w:id="5134"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5" w:author="rkbansal" w:date="2020-02-25T00:14:00Z"/>
          <w:rFonts w:ascii="Consolas" w:hAnsi="Consolas" w:cs="Consolas"/>
          <w:sz w:val="20"/>
          <w:szCs w:val="20"/>
        </w:rPr>
        <w:pPrChange w:id="5136" w:author="rkbansal" w:date="2020-02-25T00:14:00Z">
          <w:pPr>
            <w:autoSpaceDE w:val="0"/>
            <w:autoSpaceDN w:val="0"/>
            <w:adjustRightInd w:val="0"/>
            <w:spacing w:after="0" w:line="240" w:lineRule="auto"/>
          </w:pPr>
        </w:pPrChange>
      </w:pPr>
      <w:ins w:id="5137"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8" w:author="rkbansal" w:date="2020-02-25T00:14:00Z"/>
          <w:rFonts w:ascii="Consolas" w:hAnsi="Consolas" w:cs="Consolas"/>
          <w:sz w:val="20"/>
          <w:szCs w:val="20"/>
        </w:rPr>
        <w:pPrChange w:id="5139" w:author="rkbansal" w:date="2020-02-25T00:14:00Z">
          <w:pPr>
            <w:autoSpaceDE w:val="0"/>
            <w:autoSpaceDN w:val="0"/>
            <w:adjustRightInd w:val="0"/>
            <w:spacing w:after="0" w:line="240" w:lineRule="auto"/>
          </w:pPr>
        </w:pPrChange>
      </w:pPr>
      <w:ins w:id="5140"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1" w:author="rkbansal" w:date="2020-02-25T00:14:00Z"/>
          <w:rFonts w:ascii="Consolas" w:hAnsi="Consolas" w:cs="Consolas"/>
          <w:sz w:val="20"/>
          <w:szCs w:val="20"/>
        </w:rPr>
        <w:pPrChange w:id="5142" w:author="rkbansal" w:date="2020-02-25T00:14:00Z">
          <w:pPr>
            <w:autoSpaceDE w:val="0"/>
            <w:autoSpaceDN w:val="0"/>
            <w:adjustRightInd w:val="0"/>
            <w:spacing w:after="0" w:line="240" w:lineRule="auto"/>
          </w:pPr>
        </w:pPrChange>
      </w:pPr>
      <w:ins w:id="5143"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4" w:author="rkbansal" w:date="2020-02-25T00:14:00Z"/>
          <w:rFonts w:ascii="Consolas" w:hAnsi="Consolas" w:cs="Consolas"/>
          <w:sz w:val="20"/>
          <w:szCs w:val="20"/>
        </w:rPr>
        <w:pPrChange w:id="5145" w:author="rkbansal" w:date="2020-02-25T00:14:00Z">
          <w:pPr>
            <w:autoSpaceDE w:val="0"/>
            <w:autoSpaceDN w:val="0"/>
            <w:adjustRightInd w:val="0"/>
            <w:spacing w:after="0" w:line="240" w:lineRule="auto"/>
          </w:pPr>
        </w:pPrChange>
      </w:pPr>
      <w:ins w:id="5146"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7" w:author="rkbansal" w:date="2020-02-25T00:14:00Z"/>
          <w:rFonts w:ascii="Consolas" w:hAnsi="Consolas" w:cs="Consolas"/>
          <w:sz w:val="20"/>
          <w:szCs w:val="20"/>
        </w:rPr>
        <w:pPrChange w:id="5148" w:author="rkbansal" w:date="2020-02-25T00:14:00Z">
          <w:pPr>
            <w:autoSpaceDE w:val="0"/>
            <w:autoSpaceDN w:val="0"/>
            <w:adjustRightInd w:val="0"/>
            <w:spacing w:after="0" w:line="240" w:lineRule="auto"/>
          </w:pPr>
        </w:pPrChange>
      </w:pPr>
      <w:ins w:id="5149"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0" w:author="rkbansal" w:date="2020-02-25T00:14:00Z"/>
          <w:rFonts w:ascii="Consolas" w:hAnsi="Consolas" w:cs="Consolas"/>
          <w:sz w:val="20"/>
          <w:szCs w:val="20"/>
        </w:rPr>
        <w:pPrChange w:id="5151" w:author="rkbansal" w:date="2020-02-25T00:14:00Z">
          <w:pPr>
            <w:autoSpaceDE w:val="0"/>
            <w:autoSpaceDN w:val="0"/>
            <w:adjustRightInd w:val="0"/>
            <w:spacing w:after="0" w:line="240" w:lineRule="auto"/>
          </w:pPr>
        </w:pPrChange>
      </w:pPr>
      <w:ins w:id="5152"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3" w:author="rkbansal" w:date="2020-02-25T00:14:00Z"/>
          <w:rFonts w:ascii="Consolas" w:hAnsi="Consolas" w:cs="Consolas"/>
          <w:sz w:val="20"/>
          <w:szCs w:val="20"/>
        </w:rPr>
        <w:pPrChange w:id="5154" w:author="rkbansal" w:date="2020-02-25T00:14:00Z">
          <w:pPr>
            <w:autoSpaceDE w:val="0"/>
            <w:autoSpaceDN w:val="0"/>
            <w:adjustRightInd w:val="0"/>
            <w:spacing w:after="0" w:line="240" w:lineRule="auto"/>
          </w:pPr>
        </w:pPrChange>
      </w:pPr>
      <w:ins w:id="5155"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6" w:author="rkbansal" w:date="2020-02-25T00:14:00Z"/>
          <w:rFonts w:ascii="Consolas" w:hAnsi="Consolas" w:cs="Consolas"/>
          <w:sz w:val="20"/>
          <w:szCs w:val="20"/>
        </w:rPr>
        <w:pPrChange w:id="5157" w:author="rkbansal" w:date="2020-02-25T00:14:00Z">
          <w:pPr>
            <w:autoSpaceDE w:val="0"/>
            <w:autoSpaceDN w:val="0"/>
            <w:adjustRightInd w:val="0"/>
            <w:spacing w:after="0" w:line="240" w:lineRule="auto"/>
          </w:pPr>
        </w:pPrChange>
      </w:pPr>
      <w:ins w:id="5158"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9" w:author="rkbansal" w:date="2020-02-25T00:14:00Z"/>
          <w:rFonts w:ascii="Consolas" w:hAnsi="Consolas" w:cs="Consolas"/>
          <w:sz w:val="20"/>
          <w:szCs w:val="20"/>
        </w:rPr>
        <w:pPrChange w:id="5160"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1" w:author="rkbansal" w:date="2020-02-25T00:14:00Z"/>
          <w:rFonts w:ascii="Consolas" w:hAnsi="Consolas" w:cs="Consolas"/>
          <w:sz w:val="20"/>
          <w:szCs w:val="20"/>
        </w:rPr>
        <w:pPrChange w:id="5162" w:author="rkbansal" w:date="2020-02-25T00:14:00Z">
          <w:pPr>
            <w:autoSpaceDE w:val="0"/>
            <w:autoSpaceDN w:val="0"/>
            <w:adjustRightInd w:val="0"/>
            <w:spacing w:after="0" w:line="240" w:lineRule="auto"/>
          </w:pPr>
        </w:pPrChange>
      </w:pPr>
      <w:ins w:id="5163"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4" w:author="rkbansal" w:date="2020-02-25T00:14:00Z"/>
          <w:rFonts w:ascii="Consolas" w:hAnsi="Consolas" w:cs="Consolas"/>
          <w:sz w:val="20"/>
          <w:szCs w:val="20"/>
        </w:rPr>
        <w:pPrChange w:id="5165" w:author="rkbansal" w:date="2020-02-25T00:14:00Z">
          <w:pPr>
            <w:autoSpaceDE w:val="0"/>
            <w:autoSpaceDN w:val="0"/>
            <w:adjustRightInd w:val="0"/>
            <w:spacing w:after="0" w:line="240" w:lineRule="auto"/>
          </w:pPr>
        </w:pPrChange>
      </w:pPr>
      <w:ins w:id="5166"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7" w:author="rkbansal" w:date="2020-02-25T00:14:00Z"/>
          <w:rFonts w:ascii="Consolas" w:hAnsi="Consolas" w:cs="Consolas"/>
          <w:sz w:val="20"/>
          <w:szCs w:val="20"/>
        </w:rPr>
        <w:pPrChange w:id="5168" w:author="rkbansal" w:date="2020-02-25T00:14:00Z">
          <w:pPr>
            <w:autoSpaceDE w:val="0"/>
            <w:autoSpaceDN w:val="0"/>
            <w:adjustRightInd w:val="0"/>
            <w:spacing w:after="0" w:line="240" w:lineRule="auto"/>
          </w:pPr>
        </w:pPrChange>
      </w:pPr>
      <w:ins w:id="5169"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0" w:author="rkbansal" w:date="2020-02-25T00:14:00Z"/>
          <w:rFonts w:ascii="Consolas" w:hAnsi="Consolas" w:cs="Consolas"/>
          <w:sz w:val="20"/>
          <w:szCs w:val="20"/>
        </w:rPr>
        <w:pPrChange w:id="5171" w:author="rkbansal" w:date="2020-02-25T00:14:00Z">
          <w:pPr>
            <w:autoSpaceDE w:val="0"/>
            <w:autoSpaceDN w:val="0"/>
            <w:adjustRightInd w:val="0"/>
            <w:spacing w:after="0" w:line="240" w:lineRule="auto"/>
          </w:pPr>
        </w:pPrChange>
      </w:pPr>
      <w:ins w:id="5172"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3" w:author="rkbansal" w:date="2020-02-25T00:14:00Z"/>
          <w:rFonts w:ascii="Consolas" w:hAnsi="Consolas" w:cs="Consolas"/>
          <w:sz w:val="20"/>
          <w:szCs w:val="20"/>
        </w:rPr>
        <w:pPrChange w:id="5174" w:author="rkbansal" w:date="2020-02-25T00:14:00Z">
          <w:pPr>
            <w:autoSpaceDE w:val="0"/>
            <w:autoSpaceDN w:val="0"/>
            <w:adjustRightInd w:val="0"/>
            <w:spacing w:after="0" w:line="240" w:lineRule="auto"/>
          </w:pPr>
        </w:pPrChange>
      </w:pPr>
      <w:ins w:id="5175"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5176"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5177"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5178"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5179"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5180"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1" w:author="rkbansal" w:date="2020-02-25T00:14:00Z"/>
          <w:rFonts w:ascii="Consolas" w:hAnsi="Consolas" w:cs="Consolas"/>
          <w:sz w:val="20"/>
          <w:szCs w:val="20"/>
        </w:rPr>
        <w:pPrChange w:id="5182" w:author="rkbansal" w:date="2020-02-25T00:14:00Z">
          <w:pPr>
            <w:autoSpaceDE w:val="0"/>
            <w:autoSpaceDN w:val="0"/>
            <w:adjustRightInd w:val="0"/>
            <w:spacing w:after="0" w:line="240" w:lineRule="auto"/>
          </w:pPr>
        </w:pPrChange>
      </w:pPr>
      <w:ins w:id="5183"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4" w:author="rkbansal" w:date="2020-02-25T00:14:00Z"/>
          <w:rFonts w:ascii="Consolas" w:hAnsi="Consolas" w:cs="Consolas"/>
          <w:sz w:val="20"/>
          <w:szCs w:val="20"/>
        </w:rPr>
        <w:pPrChange w:id="5185" w:author="rkbansal" w:date="2020-02-25T00:14:00Z">
          <w:pPr>
            <w:autoSpaceDE w:val="0"/>
            <w:autoSpaceDN w:val="0"/>
            <w:adjustRightInd w:val="0"/>
            <w:spacing w:after="0" w:line="240" w:lineRule="auto"/>
          </w:pPr>
        </w:pPrChange>
      </w:pPr>
      <w:ins w:id="5186"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7" w:author="rkbansal" w:date="2020-02-25T00:14:00Z"/>
          <w:rFonts w:ascii="Consolas" w:hAnsi="Consolas" w:cs="Consolas"/>
          <w:sz w:val="20"/>
          <w:szCs w:val="20"/>
        </w:rPr>
        <w:pPrChange w:id="5188" w:author="rkbansal" w:date="2020-02-25T00:14:00Z">
          <w:pPr>
            <w:autoSpaceDE w:val="0"/>
            <w:autoSpaceDN w:val="0"/>
            <w:adjustRightInd w:val="0"/>
            <w:spacing w:after="0" w:line="240" w:lineRule="auto"/>
          </w:pPr>
        </w:pPrChange>
      </w:pPr>
      <w:ins w:id="5189"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0" w:author="rkbansal" w:date="2020-02-25T00:14:00Z"/>
          <w:rFonts w:ascii="Consolas" w:hAnsi="Consolas" w:cs="Consolas"/>
          <w:sz w:val="20"/>
          <w:szCs w:val="20"/>
        </w:rPr>
        <w:pPrChange w:id="5191" w:author="rkbansal" w:date="2020-02-25T00:14:00Z">
          <w:pPr>
            <w:autoSpaceDE w:val="0"/>
            <w:autoSpaceDN w:val="0"/>
            <w:adjustRightInd w:val="0"/>
            <w:spacing w:after="0" w:line="240" w:lineRule="auto"/>
          </w:pPr>
        </w:pPrChange>
      </w:pPr>
      <w:ins w:id="5192"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3" w:author="rkbansal" w:date="2020-02-25T00:14:00Z"/>
          <w:rFonts w:ascii="Consolas" w:hAnsi="Consolas" w:cs="Consolas"/>
          <w:sz w:val="20"/>
          <w:szCs w:val="20"/>
        </w:rPr>
        <w:pPrChange w:id="5194" w:author="rkbansal" w:date="2020-02-25T00:14:00Z">
          <w:pPr>
            <w:autoSpaceDE w:val="0"/>
            <w:autoSpaceDN w:val="0"/>
            <w:adjustRightInd w:val="0"/>
            <w:spacing w:after="0" w:line="240" w:lineRule="auto"/>
          </w:pPr>
        </w:pPrChange>
      </w:pPr>
      <w:ins w:id="5195"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6" w:author="rkbansal" w:date="2020-02-25T00:14:00Z"/>
          <w:rFonts w:ascii="Consolas" w:hAnsi="Consolas" w:cs="Consolas"/>
          <w:sz w:val="20"/>
          <w:szCs w:val="20"/>
        </w:rPr>
        <w:pPrChange w:id="5197"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8" w:author="rkbansal" w:date="2020-01-09T12:08:00Z"/>
        </w:rPr>
        <w:pPrChange w:id="5199" w:author="rkbansal" w:date="2020-03-30T20:39:00Z">
          <w:pPr>
            <w:pBdr>
              <w:top w:val="single" w:sz="4" w:space="1" w:color="auto"/>
              <w:left w:val="single" w:sz="4" w:space="4" w:color="auto"/>
              <w:bottom w:val="single" w:sz="4" w:space="1" w:color="auto"/>
              <w:right w:val="single" w:sz="4" w:space="4" w:color="auto"/>
            </w:pBdr>
          </w:pPr>
        </w:pPrChange>
      </w:pPr>
      <w:ins w:id="5200"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5201" w:author="rkbansal" w:date="2020-03-30T20:39:00Z"/>
          <w:bCs/>
        </w:rPr>
      </w:pPr>
      <w:ins w:id="5202" w:author="rkbansal" w:date="2020-03-30T20:39:00Z">
        <w:r>
          <w:rPr>
            <w:bCs/>
          </w:rPr>
          <w:t>Made changes in the Swagger’s HomeController</w:t>
        </w:r>
      </w:ins>
    </w:p>
    <w:p w14:paraId="45B7C1E6" w14:textId="77777777" w:rsidR="00A74323" w:rsidRPr="00A74323" w:rsidRDefault="00A74323">
      <w:pPr>
        <w:pStyle w:val="ListParagraph"/>
        <w:rPr>
          <w:ins w:id="5203" w:author="rkbansal" w:date="2020-01-09T12:08:00Z"/>
          <w:bCs/>
          <w:rPrChange w:id="5204" w:author="rkbansal" w:date="2020-03-30T20:39:00Z">
            <w:rPr>
              <w:ins w:id="5205" w:author="rkbansal" w:date="2020-01-09T12:08:00Z"/>
            </w:rPr>
          </w:rPrChange>
        </w:rPr>
        <w:pPrChange w:id="5206" w:author="rkbansal" w:date="2020-03-30T20:39:00Z">
          <w:pPr>
            <w:ind w:firstLine="720"/>
          </w:pPr>
        </w:pPrChange>
      </w:pPr>
    </w:p>
    <w:p w14:paraId="4382954B" w14:textId="7750EEFD" w:rsidR="000D70BE" w:rsidRPr="007D5DE0" w:rsidRDefault="0016127D" w:rsidP="000D70BE">
      <w:pPr>
        <w:ind w:firstLine="720"/>
        <w:rPr>
          <w:ins w:id="5207" w:author="rkbansal" w:date="2020-01-09T12:08:00Z"/>
          <w:b/>
          <w:sz w:val="18"/>
        </w:rPr>
      </w:pPr>
      <w:ins w:id="5208" w:author="rkbansal" w:date="2020-03-31T01:16:00Z">
        <w:r>
          <w:rPr>
            <w:noProof/>
          </w:rPr>
          <w:lastRenderedPageBreak/>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5209" w:author="rkbansal" w:date="2020-03-31T01:18:00Z"/>
        </w:rPr>
      </w:pPr>
      <w:ins w:id="5210" w:author="rkbansal" w:date="2020-01-09T12:08:00Z">
        <w:r>
          <w:t>After running the application, should be visible following functions for the following url:</w:t>
        </w:r>
        <w:r w:rsidRPr="00B51A16">
          <w:t xml:space="preserve"> </w:t>
        </w:r>
      </w:ins>
      <w:ins w:id="5211"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5212" w:author="rkbansal" w:date="2020-03-30T20:40:00Z"/>
        </w:rPr>
        <w:pPrChange w:id="5213" w:author="rkbansal" w:date="2020-03-31T01:18:00Z">
          <w:pPr>
            <w:pStyle w:val="ListParagraph"/>
            <w:numPr>
              <w:numId w:val="74"/>
            </w:numPr>
            <w:ind w:hanging="360"/>
          </w:pPr>
        </w:pPrChange>
      </w:pPr>
    </w:p>
    <w:p w14:paraId="6D581E38" w14:textId="449F0FDF" w:rsidR="00A74323" w:rsidRDefault="00A74323" w:rsidP="00A74323">
      <w:pPr>
        <w:pStyle w:val="ListParagraph"/>
        <w:rPr>
          <w:ins w:id="5214" w:author="rkbansal" w:date="2020-03-30T20:46:00Z"/>
        </w:rPr>
      </w:pPr>
      <w:ins w:id="5215" w:author="rkbansal" w:date="2020-03-30T20:41:00Z">
        <w:r>
          <w:t>Or</w:t>
        </w:r>
      </w:ins>
    </w:p>
    <w:p w14:paraId="38E05D38" w14:textId="22EC094B" w:rsidR="00A74323" w:rsidRDefault="006E2911" w:rsidP="00A74323">
      <w:pPr>
        <w:pStyle w:val="ListParagraph"/>
        <w:rPr>
          <w:ins w:id="5216" w:author="rkbansal" w:date="2020-03-31T01:19:00Z"/>
        </w:rPr>
      </w:pPr>
      <w:ins w:id="5217"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5218" w:author="rkbansal" w:date="2020-03-29T22:11:00Z"/>
        </w:rPr>
        <w:pPrChange w:id="5219" w:author="rkbansal" w:date="2020-03-30T20:40:00Z">
          <w:pPr>
            <w:pStyle w:val="ListParagraph"/>
            <w:numPr>
              <w:numId w:val="74"/>
            </w:numPr>
            <w:ind w:hanging="360"/>
          </w:pPr>
        </w:pPrChange>
      </w:pPr>
    </w:p>
    <w:p w14:paraId="0BA65717" w14:textId="730BC292" w:rsidR="00F534A1" w:rsidRDefault="00AF032E">
      <w:pPr>
        <w:pStyle w:val="ListParagraph"/>
        <w:rPr>
          <w:ins w:id="5220" w:author="rkbansal" w:date="2020-01-09T12:08:00Z"/>
        </w:rPr>
        <w:pPrChange w:id="5221" w:author="rkbansal" w:date="2020-03-29T22:11:00Z">
          <w:pPr>
            <w:pStyle w:val="ListParagraph"/>
            <w:numPr>
              <w:numId w:val="23"/>
            </w:numPr>
            <w:ind w:hanging="360"/>
          </w:pPr>
        </w:pPrChange>
      </w:pPr>
      <w:ins w:id="5222" w:author="rkbansal" w:date="2020-03-29T22:13:00Z">
        <w:r>
          <w:rPr>
            <w:noProof/>
          </w:rPr>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5223" w:author="rkbansal" w:date="2020-01-09T12:08:00Z"/>
        </w:rPr>
      </w:pPr>
    </w:p>
    <w:p w14:paraId="7A5367F7" w14:textId="3F8F0F22" w:rsidR="000D70BE" w:rsidRDefault="000D70BE">
      <w:pPr>
        <w:pStyle w:val="ListParagraph"/>
        <w:numPr>
          <w:ilvl w:val="0"/>
          <w:numId w:val="74"/>
        </w:numPr>
        <w:rPr>
          <w:ins w:id="5224" w:author="rkbansal" w:date="2020-01-09T12:08:00Z"/>
        </w:rPr>
        <w:pPrChange w:id="5225" w:author="rkbansal" w:date="2020-01-09T12:12:00Z">
          <w:pPr>
            <w:pStyle w:val="ListParagraph"/>
            <w:numPr>
              <w:numId w:val="23"/>
            </w:numPr>
            <w:ind w:hanging="360"/>
          </w:pPr>
        </w:pPrChange>
      </w:pPr>
      <w:ins w:id="5226" w:author="rkbansal" w:date="2020-01-09T12:08:00Z">
        <w:r>
          <w:t xml:space="preserve">Test the </w:t>
        </w:r>
      </w:ins>
      <w:ins w:id="5227" w:author="rkbansal" w:date="2020-03-29T21:50:00Z">
        <w:r w:rsidR="00773D9D">
          <w:t>Project</w:t>
        </w:r>
      </w:ins>
      <w:ins w:id="5228" w:author="rkbansal" w:date="2020-01-09T12:08:00Z">
        <w:r>
          <w:t xml:space="preserve"> Api using JUnit</w:t>
        </w:r>
      </w:ins>
    </w:p>
    <w:p w14:paraId="6CC872FA" w14:textId="3CCB0219" w:rsidR="000D70BE" w:rsidRPr="00047E66" w:rsidRDefault="00727DD4" w:rsidP="000D70BE">
      <w:pPr>
        <w:rPr>
          <w:ins w:id="5229" w:author="rkbansal" w:date="2020-01-09T12:08:00Z"/>
        </w:rPr>
      </w:pPr>
      <w:ins w:id="5230" w:author="rkbansal" w:date="2020-03-29T22:04:00Z">
        <w:r>
          <w:rPr>
            <w:noProof/>
          </w:rPr>
          <w:drawing>
            <wp:inline distT="0" distB="0" distL="0" distR="0" wp14:anchorId="531C5D09" wp14:editId="022A07F4">
              <wp:extent cx="9401175" cy="50768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401175" cy="50768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5231" w:author="rkbansal" w:date="2020-02-25T00:17:00Z"/>
          <w:b/>
        </w:rPr>
      </w:pPr>
      <w:ins w:id="5232"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5233" w:author="rkbansal" w:date="2020-02-25T00:17:00Z"/>
          <w:rFonts w:cs="Consolas"/>
          <w:color w:val="000000"/>
          <w:shd w:val="clear" w:color="auto" w:fill="E8F2FE"/>
        </w:rPr>
      </w:pPr>
      <w:ins w:id="5234"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5235" w:author="rkbansal" w:date="2020-02-25T00:17:00Z"/>
          <w:rFonts w:cs="Consolas"/>
          <w:color w:val="000000"/>
          <w:shd w:val="clear" w:color="auto" w:fill="E8F2FE"/>
        </w:rPr>
      </w:pPr>
      <w:ins w:id="5236" w:author="rkbansal" w:date="2020-02-25T00:17:00Z">
        <w:r w:rsidRPr="004F63DB">
          <w:rPr>
            <w:rFonts w:cs="Consolas"/>
            <w:color w:val="000000"/>
            <w:shd w:val="clear" w:color="auto" w:fill="E8F2FE"/>
          </w:rPr>
          <w:lastRenderedPageBreak/>
          <w:t>UserMgmt</w:t>
        </w:r>
      </w:ins>
      <w:ins w:id="5237" w:author="rkbansal" w:date="2020-02-25T00:42:00Z">
        <w:r w:rsidR="00C57FE3">
          <w:rPr>
            <w:rFonts w:cs="Consolas"/>
            <w:color w:val="000000"/>
            <w:shd w:val="clear" w:color="auto" w:fill="E8F2FE"/>
          </w:rPr>
          <w:t>Rest</w:t>
        </w:r>
      </w:ins>
      <w:ins w:id="5238"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5239" w:author="rkbansal" w:date="2020-02-25T00:17:00Z"/>
          <w:rFonts w:cs="Consolas"/>
          <w:color w:val="000000"/>
          <w:shd w:val="clear" w:color="auto" w:fill="E8F2FE"/>
        </w:rPr>
      </w:pPr>
      <w:ins w:id="5240"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5241" w:author="rkbansal" w:date="2020-02-25T00:18:00Z"/>
          <w:b/>
          <w:rPrChange w:id="5242" w:author="rkbansal" w:date="2020-02-25T00:18:00Z">
            <w:rPr>
              <w:ins w:id="5243" w:author="rkbansal" w:date="2020-02-25T00:18:00Z"/>
              <w:rFonts w:cs="Consolas"/>
              <w:color w:val="000000"/>
              <w:shd w:val="clear" w:color="auto" w:fill="E8F2FE"/>
            </w:rPr>
          </w:rPrChange>
        </w:rPr>
      </w:pPr>
      <w:ins w:id="5244"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5245" w:author="rkbansal" w:date="2020-02-25T00:17:00Z"/>
          <w:b/>
        </w:rPr>
      </w:pPr>
      <w:ins w:id="5246" w:author="rkbansal" w:date="2020-02-25T00:18:00Z">
        <w:r>
          <w:rPr>
            <w:rFonts w:cs="Consolas"/>
            <w:color w:val="000000"/>
            <w:shd w:val="clear" w:color="auto" w:fill="E8F2FE"/>
          </w:rPr>
          <w:t>ProjectM</w:t>
        </w:r>
      </w:ins>
      <w:ins w:id="5247"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5248"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5249" w:author="rkbansal" w:date="2020-02-25T00:46:00Z"/>
          <w:sz w:val="18"/>
          <w:rPrChange w:id="5250" w:author="rkbansal" w:date="2020-02-25T00:46:00Z">
            <w:rPr>
              <w:ins w:id="5251" w:author="rkbansal" w:date="2020-02-25T00:46:00Z"/>
            </w:rPr>
          </w:rPrChange>
        </w:rPr>
      </w:pPr>
      <w:ins w:id="5252"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5253" w:author="rkbansal" w:date="2020-02-25T00:17:00Z"/>
          <w:sz w:val="18"/>
        </w:rPr>
        <w:pPrChange w:id="5254" w:author="rkbansal" w:date="2020-02-25T00:46:00Z">
          <w:pPr>
            <w:pStyle w:val="ListParagraph"/>
            <w:numPr>
              <w:numId w:val="19"/>
            </w:numPr>
            <w:ind w:hanging="360"/>
          </w:pPr>
        </w:pPrChange>
      </w:pPr>
      <w:ins w:id="5255" w:author="rkbansal" w:date="2020-04-04T21:10:00Z">
        <w:r>
          <w:rPr>
            <w:noProof/>
          </w:rPr>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5256" w:author="rkbansal" w:date="2020-02-25T01:05:00Z"/>
        </w:rPr>
      </w:pPr>
      <w:ins w:id="5257" w:author="rkbansal" w:date="2020-02-25T00:59:00Z">
        <w:r>
          <w:t xml:space="preserve">Testing </w:t>
        </w:r>
      </w:ins>
    </w:p>
    <w:p w14:paraId="31B6C268" w14:textId="31A2EFC0" w:rsidR="00247050" w:rsidRDefault="00247050">
      <w:pPr>
        <w:pStyle w:val="ListParagraph"/>
        <w:numPr>
          <w:ilvl w:val="1"/>
          <w:numId w:val="19"/>
        </w:numPr>
        <w:rPr>
          <w:ins w:id="5258" w:author="rkbansal" w:date="2020-02-25T01:05:00Z"/>
        </w:rPr>
      </w:pPr>
      <w:ins w:id="5259" w:author="rkbansal" w:date="2020-02-25T01:05:00Z">
        <w:r>
          <w:t>Without authentication</w:t>
        </w:r>
      </w:ins>
      <w:ins w:id="5260" w:author="rkbansal" w:date="2020-02-25T01:06:00Z">
        <w:r w:rsidR="001F55B5" w:rsidRPr="001F55B5">
          <w:t xml:space="preserve"> </w:t>
        </w:r>
        <w:r w:rsidR="001F55B5">
          <w:t>means directly hitting the project-mgmt-project running on 5379</w:t>
        </w:r>
      </w:ins>
    </w:p>
    <w:p w14:paraId="5753F4B8" w14:textId="0FA16BB1" w:rsidR="00247050" w:rsidRDefault="00247050">
      <w:pPr>
        <w:pStyle w:val="ListParagraph"/>
        <w:numPr>
          <w:ilvl w:val="1"/>
          <w:numId w:val="19"/>
        </w:numPr>
        <w:rPr>
          <w:ins w:id="5261" w:author="rkbansal" w:date="2020-02-25T01:03:00Z"/>
        </w:rPr>
        <w:pPrChange w:id="5262" w:author="rkbansal" w:date="2020-02-25T01:05:00Z">
          <w:pPr>
            <w:pStyle w:val="ListParagraph"/>
            <w:numPr>
              <w:numId w:val="19"/>
            </w:numPr>
            <w:ind w:hanging="360"/>
          </w:pPr>
        </w:pPrChange>
      </w:pPr>
      <w:ins w:id="5263" w:author="rkbansal" w:date="2020-02-25T01:05:00Z">
        <w:r>
          <w:t xml:space="preserve">With authentication means every request to </w:t>
        </w:r>
      </w:ins>
      <w:ins w:id="5264" w:author="rkbansal" w:date="2020-02-25T01:09:00Z">
        <w:r w:rsidR="001F55B5">
          <w:t xml:space="preserve">project-mgmt-service </w:t>
        </w:r>
      </w:ins>
      <w:ins w:id="5265" w:author="rkbansal" w:date="2020-02-25T01:05:00Z">
        <w:r>
          <w:t>microservice will be hit via gateway running 1379</w:t>
        </w:r>
      </w:ins>
    </w:p>
    <w:p w14:paraId="1490395D" w14:textId="77777777" w:rsidR="001F55B5" w:rsidRDefault="001F55B5">
      <w:pPr>
        <w:pStyle w:val="ListParagraph"/>
        <w:ind w:left="1440"/>
        <w:rPr>
          <w:ins w:id="5266" w:author="rkbansal" w:date="2020-02-25T01:06:00Z"/>
        </w:rPr>
        <w:pPrChange w:id="5267" w:author="rkbansal" w:date="2020-02-25T01:06:00Z">
          <w:pPr>
            <w:pStyle w:val="ListParagraph"/>
            <w:numPr>
              <w:ilvl w:val="1"/>
              <w:numId w:val="19"/>
            </w:numPr>
            <w:ind w:left="1440" w:hanging="360"/>
          </w:pPr>
        </w:pPrChange>
      </w:pPr>
    </w:p>
    <w:p w14:paraId="11DCCAC3" w14:textId="77777777" w:rsidR="001F55B5" w:rsidRDefault="001F55B5">
      <w:pPr>
        <w:pStyle w:val="ListParagraph"/>
        <w:ind w:left="1440"/>
        <w:rPr>
          <w:ins w:id="5268" w:author="rkbansal" w:date="2020-02-25T01:06:00Z"/>
        </w:rPr>
        <w:pPrChange w:id="5269" w:author="rkbansal" w:date="2020-02-25T01:06:00Z">
          <w:pPr>
            <w:pStyle w:val="ListParagraph"/>
            <w:numPr>
              <w:ilvl w:val="1"/>
              <w:numId w:val="19"/>
            </w:numPr>
            <w:ind w:left="1440" w:hanging="360"/>
          </w:pPr>
        </w:pPrChange>
      </w:pPr>
    </w:p>
    <w:p w14:paraId="60EFD196" w14:textId="7BF57029" w:rsidR="000D70BE" w:rsidRDefault="006B269A">
      <w:pPr>
        <w:pStyle w:val="ListParagraph"/>
        <w:numPr>
          <w:ilvl w:val="2"/>
          <w:numId w:val="19"/>
        </w:numPr>
        <w:rPr>
          <w:ins w:id="5270" w:author="rkbansal" w:date="2020-02-25T00:59:00Z"/>
        </w:rPr>
        <w:pPrChange w:id="5271" w:author="rkbansal" w:date="2020-02-25T01:06:00Z">
          <w:pPr>
            <w:pStyle w:val="ListParagraph"/>
            <w:numPr>
              <w:numId w:val="19"/>
            </w:numPr>
            <w:ind w:hanging="360"/>
          </w:pPr>
        </w:pPrChange>
      </w:pPr>
      <w:ins w:id="5272" w:author="rkbansal" w:date="2020-02-25T00:59:00Z">
        <w:r>
          <w:t>without authentication means directly hitting the project-mgmt-project running on 5379</w:t>
        </w:r>
      </w:ins>
    </w:p>
    <w:p w14:paraId="3ED4472D" w14:textId="77777777" w:rsidR="00247050" w:rsidRDefault="00247050" w:rsidP="00247050">
      <w:pPr>
        <w:pStyle w:val="ListParagraph"/>
        <w:rPr>
          <w:ins w:id="5273" w:author="rkbansal" w:date="2020-02-25T01:03:00Z"/>
          <w:b/>
          <w:sz w:val="28"/>
        </w:rPr>
      </w:pPr>
    </w:p>
    <w:p w14:paraId="6001384C" w14:textId="4A3AB127" w:rsidR="00247050" w:rsidRDefault="00240C06" w:rsidP="00247050">
      <w:pPr>
        <w:pStyle w:val="ListParagraph"/>
        <w:rPr>
          <w:ins w:id="5274" w:author="rkbansal" w:date="2020-02-25T01:04:00Z"/>
          <w:b/>
          <w:sz w:val="28"/>
        </w:rPr>
      </w:pPr>
      <w:ins w:id="5275" w:author="rkbansal" w:date="2020-04-04T21:12:00Z">
        <w:r>
          <w:rPr>
            <w:noProof/>
          </w:rPr>
          <w:drawing>
            <wp:inline distT="0" distB="0" distL="0" distR="0" wp14:anchorId="48AAF976" wp14:editId="674A0C0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4006850"/>
                      </a:xfrm>
                      <a:prstGeom prst="rect">
                        <a:avLst/>
                      </a:prstGeom>
                    </pic:spPr>
                  </pic:pic>
                </a:graphicData>
              </a:graphic>
            </wp:inline>
          </w:drawing>
        </w:r>
      </w:ins>
    </w:p>
    <w:p w14:paraId="1E100E61" w14:textId="77777777" w:rsidR="00247050" w:rsidRDefault="00247050" w:rsidP="00247050">
      <w:pPr>
        <w:pStyle w:val="ListParagraph"/>
        <w:rPr>
          <w:ins w:id="5276" w:author="rkbansal" w:date="2020-02-25T01:04:00Z"/>
          <w:b/>
          <w:sz w:val="28"/>
        </w:rPr>
      </w:pPr>
    </w:p>
    <w:p w14:paraId="67E5B121" w14:textId="33795BBC" w:rsidR="00247050" w:rsidRDefault="00247050" w:rsidP="00247050">
      <w:pPr>
        <w:pStyle w:val="ListParagraph"/>
        <w:rPr>
          <w:ins w:id="5277" w:author="rkbansal" w:date="2020-02-25T01:04:00Z"/>
          <w:b/>
          <w:sz w:val="28"/>
        </w:rPr>
      </w:pPr>
    </w:p>
    <w:p w14:paraId="51C11210" w14:textId="76DED6B0" w:rsidR="00247050" w:rsidRDefault="00247050" w:rsidP="00247050">
      <w:pPr>
        <w:pStyle w:val="ListParagraph"/>
        <w:rPr>
          <w:ins w:id="5278" w:author="rkbansal" w:date="2020-02-25T01:04:00Z"/>
          <w:b/>
          <w:sz w:val="28"/>
        </w:rPr>
      </w:pPr>
    </w:p>
    <w:p w14:paraId="5DDF06D6" w14:textId="3F68858C" w:rsidR="00247050" w:rsidRPr="00ED1246" w:rsidRDefault="001F55B5">
      <w:pPr>
        <w:pStyle w:val="ListParagraph"/>
        <w:numPr>
          <w:ilvl w:val="2"/>
          <w:numId w:val="19"/>
        </w:numPr>
        <w:rPr>
          <w:ins w:id="5279" w:author="rkbansal" w:date="2020-02-25T01:10:00Z"/>
          <w:b/>
          <w:sz w:val="28"/>
          <w:rPrChange w:id="5280" w:author="rkbansal" w:date="2020-02-25T01:10:00Z">
            <w:rPr>
              <w:ins w:id="5281" w:author="rkbansal" w:date="2020-02-25T01:10:00Z"/>
            </w:rPr>
          </w:rPrChange>
        </w:rPr>
      </w:pPr>
      <w:ins w:id="5282" w:author="rkbansal" w:date="2020-02-25T01:07:00Z">
        <w:r>
          <w:t xml:space="preserve">with authentication means every request to </w:t>
        </w:r>
      </w:ins>
      <w:ins w:id="5283" w:author="rkbansal" w:date="2020-02-25T01:09:00Z">
        <w:r>
          <w:t>project-mgmt-</w:t>
        </w:r>
      </w:ins>
      <w:ins w:id="5284" w:author="rkbansal" w:date="2020-02-25T01:10:00Z">
        <w:r>
          <w:t>service</w:t>
        </w:r>
      </w:ins>
      <w:ins w:id="5285" w:author="rkbansal" w:date="2020-02-25T01:07:00Z">
        <w:r>
          <w:t xml:space="preserve"> microservice will be hit via gateway running</w:t>
        </w:r>
      </w:ins>
      <w:ins w:id="5286" w:author="rkbansal" w:date="2020-04-04T21:18:00Z">
        <w:r w:rsidR="00716CEC">
          <w:t xml:space="preserve"> on</w:t>
        </w:r>
      </w:ins>
      <w:ins w:id="5287" w:author="rkbansal" w:date="2020-02-25T01:07:00Z">
        <w:r>
          <w:t xml:space="preserve"> 1379</w:t>
        </w:r>
      </w:ins>
    </w:p>
    <w:p w14:paraId="3BB7D837" w14:textId="031B5A62" w:rsidR="00ED1246" w:rsidRPr="001C387C" w:rsidRDefault="00CF518B" w:rsidP="00ED1246">
      <w:pPr>
        <w:pStyle w:val="ListParagraph"/>
        <w:numPr>
          <w:ilvl w:val="3"/>
          <w:numId w:val="19"/>
        </w:numPr>
        <w:rPr>
          <w:ins w:id="5288" w:author="rkbansal" w:date="2020-02-25T01:15:00Z"/>
          <w:b/>
          <w:sz w:val="28"/>
          <w:rPrChange w:id="5289" w:author="rkbansal" w:date="2020-02-25T01:15:00Z">
            <w:rPr>
              <w:ins w:id="5290" w:author="rkbansal" w:date="2020-02-25T01:15:00Z"/>
            </w:rPr>
          </w:rPrChange>
        </w:rPr>
      </w:pPr>
      <w:ins w:id="5291" w:author="rkbansal" w:date="2020-02-25T01:13:00Z">
        <w:r>
          <w:t xml:space="preserve">getting project details with status “A” but </w:t>
        </w:r>
      </w:ins>
      <w:ins w:id="5292" w:author="rkbansal" w:date="2020-02-25T01:10:00Z">
        <w:r w:rsidR="00ED1246">
          <w:t>without token</w:t>
        </w:r>
      </w:ins>
      <w:ins w:id="5293" w:author="rkbansal" w:date="2020-02-25T01:11:00Z">
        <w:r>
          <w:t xml:space="preserve"> means no </w:t>
        </w:r>
      </w:ins>
      <w:ins w:id="5294" w:author="rkbansal" w:date="2020-02-25T01:13:00Z">
        <w:r>
          <w:t>authorization code(Bearer token) in the header</w:t>
        </w:r>
      </w:ins>
      <w:ins w:id="5295" w:author="rkbansal" w:date="2020-02-25T01:14:00Z">
        <w:r>
          <w:t xml:space="preserve"> will give the error.</w:t>
        </w:r>
      </w:ins>
    </w:p>
    <w:p w14:paraId="4B67093D" w14:textId="7B6F1F56" w:rsidR="001C387C" w:rsidRPr="001C387C" w:rsidRDefault="00957C11">
      <w:pPr>
        <w:pStyle w:val="ListParagraph"/>
        <w:ind w:left="2160"/>
        <w:rPr>
          <w:ins w:id="5296" w:author="rkbansal" w:date="2020-02-25T01:15:00Z"/>
          <w:b/>
          <w:sz w:val="28"/>
          <w:rPrChange w:id="5297" w:author="rkbansal" w:date="2020-02-25T01:15:00Z">
            <w:rPr>
              <w:ins w:id="5298" w:author="rkbansal" w:date="2020-02-25T01:15:00Z"/>
            </w:rPr>
          </w:rPrChange>
        </w:rPr>
        <w:pPrChange w:id="5299" w:author="rkbansal" w:date="2020-02-25T01:15:00Z">
          <w:pPr>
            <w:pStyle w:val="ListParagraph"/>
            <w:numPr>
              <w:ilvl w:val="3"/>
              <w:numId w:val="19"/>
            </w:numPr>
            <w:ind w:left="2880" w:hanging="360"/>
          </w:pPr>
        </w:pPrChange>
      </w:pPr>
      <w:ins w:id="5300" w:author="rkbansal" w:date="2020-04-04T21:14:00Z">
        <w:r>
          <w:rPr>
            <w:noProof/>
          </w:rPr>
          <w:lastRenderedPageBreak/>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5301" w:author="rkbansal" w:date="2020-02-25T01:13:00Z"/>
          <w:b/>
          <w:sz w:val="28"/>
          <w:rPrChange w:id="5302" w:author="rkbansal" w:date="2020-02-25T01:15:00Z">
            <w:rPr>
              <w:ins w:id="5303" w:author="rkbansal" w:date="2020-02-25T01:13:00Z"/>
            </w:rPr>
          </w:rPrChange>
        </w:rPr>
        <w:pPrChange w:id="5304"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5305" w:author="rkbansal" w:date="2020-02-25T01:18:00Z"/>
          <w:b/>
          <w:sz w:val="28"/>
          <w:rPrChange w:id="5306" w:author="rkbansal" w:date="2020-02-25T01:18:00Z">
            <w:rPr>
              <w:ins w:id="5307" w:author="rkbansal" w:date="2020-02-25T01:18:00Z"/>
            </w:rPr>
          </w:rPrChange>
        </w:rPr>
      </w:pPr>
      <w:ins w:id="5308" w:author="rkbansal" w:date="2020-02-25T01:17:00Z">
        <w:r>
          <w:t>getting project details with status “A” but with token means authorization code(Bearer token) in the header wil</w:t>
        </w:r>
      </w:ins>
      <w:ins w:id="5309" w:author="rkbansal" w:date="2020-02-25T01:18:00Z">
        <w:r>
          <w:t>l be provided using authentication service</w:t>
        </w:r>
      </w:ins>
    </w:p>
    <w:p w14:paraId="047E46D2" w14:textId="744B15FE" w:rsidR="00511C1C" w:rsidRDefault="00511C1C" w:rsidP="00511C1C">
      <w:pPr>
        <w:pStyle w:val="ListParagraph"/>
        <w:numPr>
          <w:ilvl w:val="0"/>
          <w:numId w:val="79"/>
        </w:numPr>
        <w:rPr>
          <w:ins w:id="5310" w:author="rkbansal" w:date="2020-02-25T01:25:00Z"/>
          <w:b/>
          <w:sz w:val="28"/>
        </w:rPr>
      </w:pPr>
      <w:ins w:id="5311" w:author="rkbansal" w:date="2020-02-25T01:19:00Z">
        <w:r>
          <w:rPr>
            <w:b/>
            <w:sz w:val="28"/>
          </w:rPr>
          <w:t xml:space="preserve">To get authentication code </w:t>
        </w:r>
      </w:ins>
      <w:ins w:id="5312" w:author="rkbansal" w:date="2020-04-04T21:20:00Z">
        <w:r w:rsidR="00BD4EDA">
          <w:rPr>
            <w:b/>
            <w:sz w:val="28"/>
          </w:rPr>
          <w:t xml:space="preserve">in response header </w:t>
        </w:r>
      </w:ins>
      <w:ins w:id="5313" w:author="rkbansal" w:date="2020-02-25T01:19:00Z">
        <w:r>
          <w:rPr>
            <w:b/>
            <w:sz w:val="28"/>
          </w:rPr>
          <w:t>using authentication service</w:t>
        </w:r>
      </w:ins>
    </w:p>
    <w:p w14:paraId="5D335295" w14:textId="6D711145" w:rsidR="00D76B85" w:rsidRDefault="006D668F">
      <w:pPr>
        <w:pStyle w:val="ListParagraph"/>
        <w:ind w:left="3960"/>
        <w:rPr>
          <w:ins w:id="5314" w:author="rkbansal" w:date="2020-02-25T01:19:00Z"/>
          <w:b/>
          <w:sz w:val="28"/>
        </w:rPr>
        <w:pPrChange w:id="5315" w:author="rkbansal" w:date="2020-02-25T01:25:00Z">
          <w:pPr>
            <w:pStyle w:val="ListParagraph"/>
            <w:numPr>
              <w:numId w:val="79"/>
            </w:numPr>
            <w:ind w:left="3960" w:hanging="360"/>
          </w:pPr>
        </w:pPrChange>
      </w:pPr>
      <w:ins w:id="5316" w:author="rkbansal" w:date="2020-04-04T21:20:00Z">
        <w:r>
          <w:rPr>
            <w:noProof/>
          </w:rPr>
          <w:drawing>
            <wp:inline distT="0" distB="0" distL="0" distR="0" wp14:anchorId="25B075F6" wp14:editId="1BCD1E4C">
              <wp:extent cx="9779000" cy="47732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779000" cy="4773295"/>
                      </a:xfrm>
                      <a:prstGeom prst="rect">
                        <a:avLst/>
                      </a:prstGeom>
                    </pic:spPr>
                  </pic:pic>
                </a:graphicData>
              </a:graphic>
            </wp:inline>
          </w:drawing>
        </w:r>
      </w:ins>
    </w:p>
    <w:p w14:paraId="62264943" w14:textId="519D6EDA" w:rsidR="00D76B85" w:rsidRPr="001A0DFC" w:rsidRDefault="00D76B85" w:rsidP="00511C1C">
      <w:pPr>
        <w:pStyle w:val="ListParagraph"/>
        <w:numPr>
          <w:ilvl w:val="0"/>
          <w:numId w:val="79"/>
        </w:numPr>
        <w:rPr>
          <w:ins w:id="5317" w:author="rkbansal" w:date="2020-02-25T01:32:00Z"/>
          <w:b/>
          <w:sz w:val="28"/>
          <w:rPrChange w:id="5318" w:author="rkbansal" w:date="2020-02-25T01:32:00Z">
            <w:rPr>
              <w:ins w:id="5319" w:author="rkbansal" w:date="2020-02-25T01:32:00Z"/>
            </w:rPr>
          </w:rPrChange>
        </w:rPr>
      </w:pPr>
      <w:ins w:id="5320" w:author="rkbansal" w:date="2020-02-25T01:26:00Z">
        <w:r>
          <w:rPr>
            <w:b/>
            <w:sz w:val="28"/>
          </w:rPr>
          <w:t>Now hit the proje</w:t>
        </w:r>
      </w:ins>
      <w:ins w:id="5321" w:author="rkbansal" w:date="2020-02-26T20:34:00Z">
        <w:r w:rsidR="00683812">
          <w:rPr>
            <w:b/>
            <w:sz w:val="28"/>
          </w:rPr>
          <w:t>c</w:t>
        </w:r>
      </w:ins>
      <w:ins w:id="5322" w:author="rkbansal" w:date="2020-02-25T01:26:00Z">
        <w:r>
          <w:rPr>
            <w:b/>
            <w:sz w:val="28"/>
          </w:rPr>
          <w:t>t</w:t>
        </w:r>
      </w:ins>
      <w:ins w:id="5323" w:author="rkbansal" w:date="2020-02-25T01:27:00Z">
        <w:r>
          <w:rPr>
            <w:b/>
            <w:sz w:val="28"/>
          </w:rPr>
          <w:t xml:space="preserve">-mgmt-service to </w:t>
        </w:r>
        <w:r>
          <w:t xml:space="preserve">get project details with status “A” </w:t>
        </w:r>
      </w:ins>
      <w:ins w:id="5324" w:author="rkbansal" w:date="2020-02-25T01:32:00Z">
        <w:r w:rsidR="001A0DFC">
          <w:t>by providing the</w:t>
        </w:r>
      </w:ins>
      <w:ins w:id="5325" w:author="rkbansal" w:date="2020-02-25T01:27:00Z">
        <w:r>
          <w:t xml:space="preserve"> token means authorization code(Bearer token) in the header</w:t>
        </w:r>
      </w:ins>
      <w:ins w:id="5326" w:author="rkbansal" w:date="2020-02-25T01:30:00Z">
        <w:r w:rsidR="00A775D7">
          <w:t xml:space="preserve"> received in above step</w:t>
        </w:r>
      </w:ins>
    </w:p>
    <w:p w14:paraId="351050D1" w14:textId="4C7A9C69" w:rsidR="001A0DFC" w:rsidRPr="00A775D7" w:rsidRDefault="00896CD3">
      <w:pPr>
        <w:pStyle w:val="ListParagraph"/>
        <w:ind w:left="3960"/>
        <w:rPr>
          <w:ins w:id="5327" w:author="rkbansal" w:date="2020-02-25T01:30:00Z"/>
          <w:b/>
          <w:sz w:val="28"/>
          <w:rPrChange w:id="5328" w:author="rkbansal" w:date="2020-02-25T01:30:00Z">
            <w:rPr>
              <w:ins w:id="5329" w:author="rkbansal" w:date="2020-02-25T01:30:00Z"/>
            </w:rPr>
          </w:rPrChange>
        </w:rPr>
        <w:pPrChange w:id="5330" w:author="rkbansal" w:date="2020-02-25T01:32:00Z">
          <w:pPr>
            <w:pStyle w:val="ListParagraph"/>
            <w:numPr>
              <w:numId w:val="79"/>
            </w:numPr>
            <w:ind w:left="3960" w:hanging="360"/>
          </w:pPr>
        </w:pPrChange>
      </w:pPr>
      <w:ins w:id="5331" w:author="rkbansal" w:date="2020-04-04T21:22:00Z">
        <w:r>
          <w:rPr>
            <w:noProof/>
          </w:rPr>
          <w:drawing>
            <wp:inline distT="0" distB="0" distL="0" distR="0" wp14:anchorId="16CF3313" wp14:editId="598E2700">
              <wp:extent cx="9779000" cy="429641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779000" cy="4296410"/>
                      </a:xfrm>
                      <a:prstGeom prst="rect">
                        <a:avLst/>
                      </a:prstGeom>
                    </pic:spPr>
                  </pic:pic>
                </a:graphicData>
              </a:graphic>
            </wp:inline>
          </w:drawing>
        </w:r>
      </w:ins>
      <w:bookmarkStart w:id="5332" w:name="_GoBack"/>
      <w:bookmarkEnd w:id="5332"/>
    </w:p>
    <w:p w14:paraId="557DE859" w14:textId="77777777" w:rsidR="00A775D7" w:rsidRPr="00ED1246" w:rsidRDefault="00A775D7">
      <w:pPr>
        <w:pStyle w:val="ListParagraph"/>
        <w:ind w:left="3960"/>
        <w:rPr>
          <w:ins w:id="5333" w:author="rkbansal" w:date="2020-02-25T01:10:00Z"/>
          <w:b/>
          <w:sz w:val="28"/>
          <w:rPrChange w:id="5334" w:author="rkbansal" w:date="2020-02-25T01:10:00Z">
            <w:rPr>
              <w:ins w:id="5335" w:author="rkbansal" w:date="2020-02-25T01:10:00Z"/>
            </w:rPr>
          </w:rPrChange>
        </w:rPr>
        <w:pPrChange w:id="5336"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5337" w:author="rkbansal" w:date="2020-02-25T01:04:00Z"/>
          <w:b/>
          <w:sz w:val="28"/>
        </w:rPr>
        <w:pPrChange w:id="5338" w:author="rkbansal" w:date="2020-02-25T01:10:00Z">
          <w:pPr>
            <w:pStyle w:val="ListParagraph"/>
          </w:pPr>
        </w:pPrChange>
      </w:pPr>
    </w:p>
    <w:p w14:paraId="6B9CFDEB" w14:textId="77777777" w:rsidR="00247050" w:rsidRDefault="00247050" w:rsidP="00247050">
      <w:pPr>
        <w:pStyle w:val="ListParagraph"/>
        <w:rPr>
          <w:ins w:id="5339" w:author="rkbansal" w:date="2020-02-25T01:04:00Z"/>
          <w:b/>
          <w:sz w:val="28"/>
        </w:rPr>
      </w:pPr>
    </w:p>
    <w:p w14:paraId="7F667FF1" w14:textId="39932E17" w:rsidR="00247050" w:rsidRPr="00247050" w:rsidRDefault="00247050">
      <w:pPr>
        <w:pStyle w:val="ListParagraph"/>
        <w:rPr>
          <w:ins w:id="5340" w:author="rkbansal" w:date="2020-02-25T01:02:00Z"/>
          <w:rPrChange w:id="5341" w:author="rkbansal" w:date="2020-02-25T01:03:00Z">
            <w:rPr>
              <w:ins w:id="5342" w:author="rkbansal" w:date="2020-02-25T01:02:00Z"/>
              <w:rFonts w:eastAsiaTheme="majorEastAsia" w:cstheme="majorBidi"/>
              <w:color w:val="2F5496" w:themeColor="accent1" w:themeShade="BF"/>
              <w:szCs w:val="26"/>
            </w:rPr>
          </w:rPrChange>
        </w:rPr>
        <w:pPrChange w:id="5343" w:author="rkbansal" w:date="2020-02-25T01:03:00Z">
          <w:pPr/>
        </w:pPrChange>
      </w:pPr>
      <w:ins w:id="5344" w:author="rkbansal" w:date="2020-02-25T01:02:00Z">
        <w:r w:rsidRPr="00247050">
          <w:rPr>
            <w:b/>
            <w:sz w:val="28"/>
            <w:rPrChange w:id="5345" w:author="rkbansal" w:date="2020-02-25T01:03:00Z">
              <w:rPr/>
            </w:rPrChange>
          </w:rPr>
          <w:br w:type="page"/>
        </w:r>
      </w:ins>
    </w:p>
    <w:p w14:paraId="38186FDF" w14:textId="1FD13AE8" w:rsidR="006A39B1" w:rsidRDefault="00C62AC7" w:rsidP="00C62AC7">
      <w:pPr>
        <w:pStyle w:val="Heading2"/>
        <w:rPr>
          <w:rFonts w:ascii="Georgia" w:hAnsi="Georgia"/>
          <w:b/>
          <w:sz w:val="28"/>
        </w:rPr>
      </w:pPr>
      <w:del w:id="5346" w:author="rkbansal" w:date="2020-01-09T12:08:00Z">
        <w:r w:rsidRPr="00981242" w:rsidDel="003759CB">
          <w:rPr>
            <w:rFonts w:ascii="Georgia" w:hAnsi="Georgia"/>
            <w:b/>
            <w:sz w:val="28"/>
          </w:rPr>
          <w:lastRenderedPageBreak/>
          <w:delText>Member</w:delText>
        </w:r>
      </w:del>
      <w:ins w:id="5347"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00F4ECE8" w:rsidR="00FC7C32" w:rsidRPr="00FC7C32" w:rsidRDefault="002F4616" w:rsidP="002F4616">
      <w:pPr>
        <w:pStyle w:val="ListParagraph"/>
        <w:numPr>
          <w:ilvl w:val="0"/>
          <w:numId w:val="22"/>
        </w:numPr>
      </w:pPr>
      <w:r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547A0C4E" w:rsidR="002F4616" w:rsidRDefault="002F4616" w:rsidP="002F4616">
      <w:pPr>
        <w:pStyle w:val="ListParagraph"/>
        <w:numPr>
          <w:ilvl w:val="0"/>
          <w:numId w:val="22"/>
        </w:numPr>
      </w:pPr>
      <w:r>
        <w:t>Update the member</w:t>
      </w:r>
    </w:p>
    <w:p w14:paraId="6936FF80" w14:textId="230C87DD" w:rsidR="002F4616" w:rsidRDefault="002F4616" w:rsidP="002F4616">
      <w:pPr>
        <w:pStyle w:val="ListParagraph"/>
        <w:numPr>
          <w:ilvl w:val="0"/>
          <w:numId w:val="22"/>
        </w:numPr>
      </w:pPr>
      <w:r>
        <w:t>Get the list of all the members</w:t>
      </w:r>
    </w:p>
    <w:p w14:paraId="32C4DF89" w14:textId="3D8AA78F" w:rsidR="002F4616" w:rsidRDefault="002F4616" w:rsidP="002F4616">
      <w:pPr>
        <w:pStyle w:val="ListParagraph"/>
        <w:numPr>
          <w:ilvl w:val="0"/>
          <w:numId w:val="22"/>
        </w:numPr>
      </w:pPr>
      <w:r>
        <w:t>Delete the member</w:t>
      </w:r>
    </w:p>
    <w:p w14:paraId="0B4AEFDF" w14:textId="0F7EBE46" w:rsidR="002F4616" w:rsidRDefault="002F4616" w:rsidP="002F4616">
      <w:pPr>
        <w:pStyle w:val="ListParagraph"/>
        <w:numPr>
          <w:ilvl w:val="0"/>
          <w:numId w:val="22"/>
        </w:numPr>
      </w:pPr>
      <w:r>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441B2DB2" w:rsidR="0041603C" w:rsidRDefault="00FC7C32" w:rsidP="00FC7C32">
      <w:pPr>
        <w:pStyle w:val="ListParagraph"/>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4B8177DB" w14:textId="4BE6929C" w:rsidR="00C801D8" w:rsidRDefault="00F34A00" w:rsidP="00C801D8">
      <w:r>
        <w:t>A</w:t>
      </w:r>
      <w:r w:rsidR="00C801D8">
        <w:t>fter that made the following changes:</w:t>
      </w:r>
    </w:p>
    <w:p w14:paraId="563119AE" w14:textId="0BD40B07" w:rsidR="007B642F" w:rsidRDefault="007B642F" w:rsidP="006C0801"/>
    <w:p w14:paraId="60B7B859" w14:textId="4BF49768" w:rsidR="006C0801" w:rsidDel="008F6496" w:rsidRDefault="00A426D6" w:rsidP="009C50E7">
      <w:pPr>
        <w:pStyle w:val="Heading2"/>
        <w:rPr>
          <w:moveFrom w:id="5348" w:author="rkbansal" w:date="2019-12-04T09:26:00Z"/>
          <w:rFonts w:ascii="Georgia" w:hAnsi="Georgia"/>
          <w:b/>
          <w:sz w:val="28"/>
        </w:rPr>
      </w:pPr>
      <w:moveFromRangeStart w:id="5349" w:author="rkbansal" w:date="2019-12-04T09:26:00Z" w:name="move26343988"/>
      <w:moveFrom w:id="5350" w:author="rkbansal" w:date="2019-12-04T09:26:00Z">
        <w:r w:rsidDel="008F6496">
          <w:rPr>
            <w:rFonts w:ascii="Georgia" w:hAnsi="Georgia"/>
            <w:b/>
            <w:sz w:val="28"/>
          </w:rPr>
          <w:t>Auth</w:t>
        </w:r>
        <w:r w:rsidR="006C0801" w:rsidRPr="009C50E7" w:rsidDel="008F6496">
          <w:rPr>
            <w:rFonts w:ascii="Georgia" w:hAnsi="Georgia"/>
            <w:b/>
            <w:sz w:val="28"/>
          </w:rPr>
          <w:t>-Mgmt Service</w:t>
        </w:r>
      </w:moveFrom>
    </w:p>
    <w:moveFromRangeEnd w:id="5349"/>
    <w:p w14:paraId="11E0215B" w14:textId="77777777" w:rsidR="00396767" w:rsidRPr="00396767" w:rsidRDefault="00396767" w:rsidP="00396767"/>
    <w:sectPr w:rsidR="00396767" w:rsidRPr="00396767"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2D3A9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5"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BA7BD8"/>
    <w:multiLevelType w:val="multilevel"/>
    <w:tmpl w:val="566E3EE8"/>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41B24"/>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112230C"/>
    <w:multiLevelType w:val="hybridMultilevel"/>
    <w:tmpl w:val="9C6EB66A"/>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45" w15:restartNumberingAfterBreak="0">
    <w:nsid w:val="43914A9C"/>
    <w:multiLevelType w:val="hybridMultilevel"/>
    <w:tmpl w:val="1B2488DE"/>
    <w:lvl w:ilvl="0" w:tplc="40090001">
      <w:start w:val="1"/>
      <w:numFmt w:val="bullet"/>
      <w:lvlText w:val=""/>
      <w:lvlJc w:val="left"/>
      <w:pPr>
        <w:ind w:left="720" w:hanging="360"/>
      </w:pPr>
      <w:rPr>
        <w:rFonts w:ascii="Symbol" w:hAnsi="Symbol" w:hint="default"/>
      </w:rPr>
    </w:lvl>
    <w:lvl w:ilvl="1" w:tplc="5EC64E18">
      <w:start w:val="1"/>
      <w:numFmt w:val="decimal"/>
      <w:lvlText w:val="%2."/>
      <w:lvlJc w:val="left"/>
      <w:pPr>
        <w:ind w:left="1440" w:hanging="360"/>
      </w:pPr>
      <w:rPr>
        <w:rFonts w:ascii="Georgia" w:eastAsiaTheme="minorHAnsi" w:hAnsi="Georgia" w:cstheme="minorBidi"/>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6"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1"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0"/>
  </w:num>
  <w:num w:numId="2">
    <w:abstractNumId w:val="25"/>
  </w:num>
  <w:num w:numId="3">
    <w:abstractNumId w:val="31"/>
  </w:num>
  <w:num w:numId="4">
    <w:abstractNumId w:val="21"/>
  </w:num>
  <w:num w:numId="5">
    <w:abstractNumId w:val="12"/>
  </w:num>
  <w:num w:numId="6">
    <w:abstractNumId w:val="22"/>
  </w:num>
  <w:num w:numId="7">
    <w:abstractNumId w:val="65"/>
  </w:num>
  <w:num w:numId="8">
    <w:abstractNumId w:val="28"/>
  </w:num>
  <w:num w:numId="9">
    <w:abstractNumId w:val="70"/>
  </w:num>
  <w:num w:numId="10">
    <w:abstractNumId w:val="62"/>
  </w:num>
  <w:num w:numId="11">
    <w:abstractNumId w:val="23"/>
  </w:num>
  <w:num w:numId="12">
    <w:abstractNumId w:val="13"/>
  </w:num>
  <w:num w:numId="13">
    <w:abstractNumId w:val="53"/>
  </w:num>
  <w:num w:numId="14">
    <w:abstractNumId w:val="76"/>
  </w:num>
  <w:num w:numId="15">
    <w:abstractNumId w:val="46"/>
  </w:num>
  <w:num w:numId="16">
    <w:abstractNumId w:val="10"/>
  </w:num>
  <w:num w:numId="17">
    <w:abstractNumId w:val="35"/>
  </w:num>
  <w:num w:numId="18">
    <w:abstractNumId w:val="73"/>
  </w:num>
  <w:num w:numId="19">
    <w:abstractNumId w:val="45"/>
  </w:num>
  <w:num w:numId="20">
    <w:abstractNumId w:val="36"/>
  </w:num>
  <w:num w:numId="21">
    <w:abstractNumId w:val="51"/>
  </w:num>
  <w:num w:numId="22">
    <w:abstractNumId w:val="42"/>
  </w:num>
  <w:num w:numId="23">
    <w:abstractNumId w:val="3"/>
  </w:num>
  <w:num w:numId="24">
    <w:abstractNumId w:val="30"/>
  </w:num>
  <w:num w:numId="25">
    <w:abstractNumId w:val="43"/>
  </w:num>
  <w:num w:numId="26">
    <w:abstractNumId w:val="49"/>
  </w:num>
  <w:num w:numId="27">
    <w:abstractNumId w:val="20"/>
  </w:num>
  <w:num w:numId="28">
    <w:abstractNumId w:val="8"/>
  </w:num>
  <w:num w:numId="29">
    <w:abstractNumId w:val="0"/>
  </w:num>
  <w:num w:numId="30">
    <w:abstractNumId w:val="71"/>
  </w:num>
  <w:num w:numId="31">
    <w:abstractNumId w:val="4"/>
  </w:num>
  <w:num w:numId="32">
    <w:abstractNumId w:val="16"/>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37"/>
  </w:num>
  <w:num w:numId="36">
    <w:abstractNumId w:val="19"/>
  </w:num>
  <w:num w:numId="37">
    <w:abstractNumId w:val="26"/>
  </w:num>
  <w:num w:numId="38">
    <w:abstractNumId w:val="74"/>
  </w:num>
  <w:num w:numId="39">
    <w:abstractNumId w:val="15"/>
  </w:num>
  <w:num w:numId="40">
    <w:abstractNumId w:val="15"/>
    <w:lvlOverride w:ilvl="1">
      <w:lvl w:ilvl="1">
        <w:numFmt w:val="bullet"/>
        <w:lvlText w:val=""/>
        <w:lvlJc w:val="left"/>
        <w:pPr>
          <w:tabs>
            <w:tab w:val="num" w:pos="1440"/>
          </w:tabs>
          <w:ind w:left="1440" w:hanging="360"/>
        </w:pPr>
        <w:rPr>
          <w:rFonts w:ascii="Symbol" w:hAnsi="Symbol" w:hint="default"/>
          <w:sz w:val="20"/>
        </w:rPr>
      </w:lvl>
    </w:lvlOverride>
  </w:num>
  <w:num w:numId="41">
    <w:abstractNumId w:val="39"/>
  </w:num>
  <w:num w:numId="42">
    <w:abstractNumId w:val="39"/>
    <w:lvlOverride w:ilvl="1">
      <w:lvl w:ilvl="1">
        <w:numFmt w:val="bullet"/>
        <w:lvlText w:val=""/>
        <w:lvlJc w:val="left"/>
        <w:pPr>
          <w:tabs>
            <w:tab w:val="num" w:pos="1440"/>
          </w:tabs>
          <w:ind w:left="1440" w:hanging="360"/>
        </w:pPr>
        <w:rPr>
          <w:rFonts w:ascii="Symbol" w:hAnsi="Symbol" w:hint="default"/>
          <w:sz w:val="20"/>
        </w:rPr>
      </w:lvl>
    </w:lvlOverride>
  </w:num>
  <w:num w:numId="43">
    <w:abstractNumId w:val="18"/>
  </w:num>
  <w:num w:numId="44">
    <w:abstractNumId w:val="66"/>
  </w:num>
  <w:num w:numId="45">
    <w:abstractNumId w:val="41"/>
  </w:num>
  <w:num w:numId="46">
    <w:abstractNumId w:val="5"/>
  </w:num>
  <w:num w:numId="47">
    <w:abstractNumId w:val="33"/>
  </w:num>
  <w:num w:numId="48">
    <w:abstractNumId w:val="52"/>
  </w:num>
  <w:num w:numId="49">
    <w:abstractNumId w:val="2"/>
  </w:num>
  <w:num w:numId="50">
    <w:abstractNumId w:val="61"/>
  </w:num>
  <w:num w:numId="51">
    <w:abstractNumId w:val="1"/>
  </w:num>
  <w:num w:numId="52">
    <w:abstractNumId w:val="48"/>
  </w:num>
  <w:num w:numId="53">
    <w:abstractNumId w:val="64"/>
  </w:num>
  <w:num w:numId="54">
    <w:abstractNumId w:val="11"/>
  </w:num>
  <w:num w:numId="55">
    <w:abstractNumId w:val="58"/>
  </w:num>
  <w:num w:numId="56">
    <w:abstractNumId w:val="60"/>
  </w:num>
  <w:num w:numId="57">
    <w:abstractNumId w:val="54"/>
  </w:num>
  <w:num w:numId="58">
    <w:abstractNumId w:val="14"/>
  </w:num>
  <w:num w:numId="59">
    <w:abstractNumId w:val="34"/>
  </w:num>
  <w:num w:numId="60">
    <w:abstractNumId w:val="57"/>
  </w:num>
  <w:num w:numId="61">
    <w:abstractNumId w:val="32"/>
  </w:num>
  <w:num w:numId="62">
    <w:abstractNumId w:val="63"/>
  </w:num>
  <w:num w:numId="63">
    <w:abstractNumId w:val="75"/>
  </w:num>
  <w:num w:numId="64">
    <w:abstractNumId w:val="68"/>
  </w:num>
  <w:num w:numId="65">
    <w:abstractNumId w:val="27"/>
  </w:num>
  <w:num w:numId="66">
    <w:abstractNumId w:val="47"/>
  </w:num>
  <w:num w:numId="67">
    <w:abstractNumId w:val="55"/>
  </w:num>
  <w:num w:numId="68">
    <w:abstractNumId w:val="69"/>
  </w:num>
  <w:num w:numId="69">
    <w:abstractNumId w:val="67"/>
  </w:num>
  <w:num w:numId="70">
    <w:abstractNumId w:val="7"/>
  </w:num>
  <w:num w:numId="71">
    <w:abstractNumId w:val="6"/>
  </w:num>
  <w:num w:numId="72">
    <w:abstractNumId w:val="59"/>
  </w:num>
  <w:num w:numId="73">
    <w:abstractNumId w:val="17"/>
  </w:num>
  <w:num w:numId="74">
    <w:abstractNumId w:val="29"/>
  </w:num>
  <w:num w:numId="75">
    <w:abstractNumId w:val="38"/>
  </w:num>
  <w:num w:numId="76">
    <w:abstractNumId w:val="72"/>
  </w:num>
  <w:num w:numId="77">
    <w:abstractNumId w:val="56"/>
  </w:num>
  <w:num w:numId="78">
    <w:abstractNumId w:val="44"/>
  </w:num>
  <w:num w:numId="79">
    <w:abstractNumId w:val="24"/>
  </w:num>
  <w:num w:numId="80">
    <w:abstractNumId w:val="40"/>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141D"/>
    <w:rsid w:val="000040E9"/>
    <w:rsid w:val="00004971"/>
    <w:rsid w:val="00005B63"/>
    <w:rsid w:val="00022349"/>
    <w:rsid w:val="0003603A"/>
    <w:rsid w:val="000423CC"/>
    <w:rsid w:val="000438EF"/>
    <w:rsid w:val="00045149"/>
    <w:rsid w:val="00047E66"/>
    <w:rsid w:val="00052EFA"/>
    <w:rsid w:val="00055591"/>
    <w:rsid w:val="00057484"/>
    <w:rsid w:val="00057A97"/>
    <w:rsid w:val="00060430"/>
    <w:rsid w:val="000633BC"/>
    <w:rsid w:val="00063BAE"/>
    <w:rsid w:val="000755BD"/>
    <w:rsid w:val="00080419"/>
    <w:rsid w:val="00082BE4"/>
    <w:rsid w:val="000838AE"/>
    <w:rsid w:val="0008588E"/>
    <w:rsid w:val="000A3C20"/>
    <w:rsid w:val="000B0A09"/>
    <w:rsid w:val="000D5012"/>
    <w:rsid w:val="000D5022"/>
    <w:rsid w:val="000D70BE"/>
    <w:rsid w:val="000E23E5"/>
    <w:rsid w:val="000F1177"/>
    <w:rsid w:val="000F157E"/>
    <w:rsid w:val="000F2DCB"/>
    <w:rsid w:val="00111862"/>
    <w:rsid w:val="00111FFF"/>
    <w:rsid w:val="001219C2"/>
    <w:rsid w:val="00126334"/>
    <w:rsid w:val="00132AFB"/>
    <w:rsid w:val="00144CC6"/>
    <w:rsid w:val="00150063"/>
    <w:rsid w:val="001564E1"/>
    <w:rsid w:val="001607E5"/>
    <w:rsid w:val="0016127D"/>
    <w:rsid w:val="00165D60"/>
    <w:rsid w:val="001707FC"/>
    <w:rsid w:val="001710DB"/>
    <w:rsid w:val="00173805"/>
    <w:rsid w:val="00176254"/>
    <w:rsid w:val="00180569"/>
    <w:rsid w:val="00183ACF"/>
    <w:rsid w:val="00187DD7"/>
    <w:rsid w:val="001A0DFC"/>
    <w:rsid w:val="001A10DD"/>
    <w:rsid w:val="001A4B42"/>
    <w:rsid w:val="001A4DA1"/>
    <w:rsid w:val="001A7134"/>
    <w:rsid w:val="001A78D6"/>
    <w:rsid w:val="001B25CE"/>
    <w:rsid w:val="001B53B3"/>
    <w:rsid w:val="001C0C12"/>
    <w:rsid w:val="001C239E"/>
    <w:rsid w:val="001C2A40"/>
    <w:rsid w:val="001C2CF3"/>
    <w:rsid w:val="001C387C"/>
    <w:rsid w:val="001C6375"/>
    <w:rsid w:val="001D1AF1"/>
    <w:rsid w:val="001E217E"/>
    <w:rsid w:val="001E46E2"/>
    <w:rsid w:val="001F55B5"/>
    <w:rsid w:val="001F5DE9"/>
    <w:rsid w:val="001F6428"/>
    <w:rsid w:val="001F70B7"/>
    <w:rsid w:val="002017AB"/>
    <w:rsid w:val="0020321C"/>
    <w:rsid w:val="0021176C"/>
    <w:rsid w:val="0021219D"/>
    <w:rsid w:val="00225DAB"/>
    <w:rsid w:val="00230A57"/>
    <w:rsid w:val="00240C06"/>
    <w:rsid w:val="00247050"/>
    <w:rsid w:val="002644E9"/>
    <w:rsid w:val="002708D0"/>
    <w:rsid w:val="00281040"/>
    <w:rsid w:val="00281BAC"/>
    <w:rsid w:val="00284457"/>
    <w:rsid w:val="00284992"/>
    <w:rsid w:val="00284C2A"/>
    <w:rsid w:val="00287190"/>
    <w:rsid w:val="00293463"/>
    <w:rsid w:val="002B4651"/>
    <w:rsid w:val="002B6106"/>
    <w:rsid w:val="002D4E05"/>
    <w:rsid w:val="002D70D5"/>
    <w:rsid w:val="002E2B25"/>
    <w:rsid w:val="002E4B44"/>
    <w:rsid w:val="002E7278"/>
    <w:rsid w:val="002F369A"/>
    <w:rsid w:val="002F4616"/>
    <w:rsid w:val="002F6FF3"/>
    <w:rsid w:val="00305C1D"/>
    <w:rsid w:val="00310FC3"/>
    <w:rsid w:val="003127B1"/>
    <w:rsid w:val="00320B40"/>
    <w:rsid w:val="0032268D"/>
    <w:rsid w:val="0033172C"/>
    <w:rsid w:val="00333BF4"/>
    <w:rsid w:val="00341D56"/>
    <w:rsid w:val="00343BF9"/>
    <w:rsid w:val="00344EF5"/>
    <w:rsid w:val="00360505"/>
    <w:rsid w:val="003657DC"/>
    <w:rsid w:val="00365E46"/>
    <w:rsid w:val="003759CB"/>
    <w:rsid w:val="00376BF2"/>
    <w:rsid w:val="00382F38"/>
    <w:rsid w:val="0038425D"/>
    <w:rsid w:val="00392C47"/>
    <w:rsid w:val="00396767"/>
    <w:rsid w:val="0039683F"/>
    <w:rsid w:val="003A4DE5"/>
    <w:rsid w:val="003A6EF5"/>
    <w:rsid w:val="003B085B"/>
    <w:rsid w:val="003B34F3"/>
    <w:rsid w:val="003C12D6"/>
    <w:rsid w:val="003C7F00"/>
    <w:rsid w:val="003D2F2B"/>
    <w:rsid w:val="003D7BF4"/>
    <w:rsid w:val="003E03B0"/>
    <w:rsid w:val="003E3FE2"/>
    <w:rsid w:val="003E76D3"/>
    <w:rsid w:val="003F102C"/>
    <w:rsid w:val="00403A40"/>
    <w:rsid w:val="00407CB3"/>
    <w:rsid w:val="00412979"/>
    <w:rsid w:val="00412E0F"/>
    <w:rsid w:val="0041603C"/>
    <w:rsid w:val="00423757"/>
    <w:rsid w:val="00444656"/>
    <w:rsid w:val="0045637E"/>
    <w:rsid w:val="00457EC3"/>
    <w:rsid w:val="004637DA"/>
    <w:rsid w:val="004644E9"/>
    <w:rsid w:val="00474967"/>
    <w:rsid w:val="00484CAB"/>
    <w:rsid w:val="00486B98"/>
    <w:rsid w:val="004873B3"/>
    <w:rsid w:val="004A202C"/>
    <w:rsid w:val="004A25C6"/>
    <w:rsid w:val="004A34C9"/>
    <w:rsid w:val="004A3C02"/>
    <w:rsid w:val="004A6163"/>
    <w:rsid w:val="004B1EAB"/>
    <w:rsid w:val="004C6610"/>
    <w:rsid w:val="004D0EEC"/>
    <w:rsid w:val="004D1DC4"/>
    <w:rsid w:val="004D34A4"/>
    <w:rsid w:val="004D59D5"/>
    <w:rsid w:val="004D71AC"/>
    <w:rsid w:val="004E6D87"/>
    <w:rsid w:val="004E6FF8"/>
    <w:rsid w:val="004F21B9"/>
    <w:rsid w:val="004F7A1A"/>
    <w:rsid w:val="005025A4"/>
    <w:rsid w:val="005060B9"/>
    <w:rsid w:val="00507932"/>
    <w:rsid w:val="00511C1C"/>
    <w:rsid w:val="0051336D"/>
    <w:rsid w:val="0051448D"/>
    <w:rsid w:val="00531318"/>
    <w:rsid w:val="00532C52"/>
    <w:rsid w:val="0054446F"/>
    <w:rsid w:val="005876EB"/>
    <w:rsid w:val="005963C8"/>
    <w:rsid w:val="005A2BED"/>
    <w:rsid w:val="005D78AA"/>
    <w:rsid w:val="005E2B64"/>
    <w:rsid w:val="005E5806"/>
    <w:rsid w:val="005E7C67"/>
    <w:rsid w:val="005F1126"/>
    <w:rsid w:val="005F6F90"/>
    <w:rsid w:val="006006F8"/>
    <w:rsid w:val="006023E3"/>
    <w:rsid w:val="00616582"/>
    <w:rsid w:val="006241FF"/>
    <w:rsid w:val="006350C6"/>
    <w:rsid w:val="00641726"/>
    <w:rsid w:val="006432B0"/>
    <w:rsid w:val="00653E1B"/>
    <w:rsid w:val="00663EEF"/>
    <w:rsid w:val="00672839"/>
    <w:rsid w:val="00674C49"/>
    <w:rsid w:val="00681DD8"/>
    <w:rsid w:val="0068375E"/>
    <w:rsid w:val="00683812"/>
    <w:rsid w:val="006958AE"/>
    <w:rsid w:val="006A07D2"/>
    <w:rsid w:val="006A39B1"/>
    <w:rsid w:val="006B269A"/>
    <w:rsid w:val="006B29EA"/>
    <w:rsid w:val="006B4980"/>
    <w:rsid w:val="006C0801"/>
    <w:rsid w:val="006C1C8C"/>
    <w:rsid w:val="006C6BD7"/>
    <w:rsid w:val="006D668F"/>
    <w:rsid w:val="006E2911"/>
    <w:rsid w:val="006F0832"/>
    <w:rsid w:val="006F2082"/>
    <w:rsid w:val="00702225"/>
    <w:rsid w:val="00706450"/>
    <w:rsid w:val="00711EA1"/>
    <w:rsid w:val="00716CEC"/>
    <w:rsid w:val="00716D8D"/>
    <w:rsid w:val="00720E4D"/>
    <w:rsid w:val="00723497"/>
    <w:rsid w:val="00723EB8"/>
    <w:rsid w:val="00727DD4"/>
    <w:rsid w:val="00730A62"/>
    <w:rsid w:val="00732FE7"/>
    <w:rsid w:val="00737DF8"/>
    <w:rsid w:val="007419D2"/>
    <w:rsid w:val="00745615"/>
    <w:rsid w:val="007517EA"/>
    <w:rsid w:val="00753042"/>
    <w:rsid w:val="007540CB"/>
    <w:rsid w:val="00755E2E"/>
    <w:rsid w:val="007654AC"/>
    <w:rsid w:val="0076611F"/>
    <w:rsid w:val="00771CEE"/>
    <w:rsid w:val="00773D9D"/>
    <w:rsid w:val="0077463B"/>
    <w:rsid w:val="007A208F"/>
    <w:rsid w:val="007A280D"/>
    <w:rsid w:val="007A3F45"/>
    <w:rsid w:val="007A5846"/>
    <w:rsid w:val="007A6875"/>
    <w:rsid w:val="007B537E"/>
    <w:rsid w:val="007B642F"/>
    <w:rsid w:val="007B6AFB"/>
    <w:rsid w:val="007D2A01"/>
    <w:rsid w:val="007D34F5"/>
    <w:rsid w:val="007D7D65"/>
    <w:rsid w:val="007E56B8"/>
    <w:rsid w:val="008030F3"/>
    <w:rsid w:val="00803183"/>
    <w:rsid w:val="00803BB9"/>
    <w:rsid w:val="008059FA"/>
    <w:rsid w:val="008061AB"/>
    <w:rsid w:val="008068F6"/>
    <w:rsid w:val="00806961"/>
    <w:rsid w:val="00806F79"/>
    <w:rsid w:val="00807756"/>
    <w:rsid w:val="00824C4E"/>
    <w:rsid w:val="00834385"/>
    <w:rsid w:val="00841160"/>
    <w:rsid w:val="0084694C"/>
    <w:rsid w:val="00854061"/>
    <w:rsid w:val="008566B4"/>
    <w:rsid w:val="00870F04"/>
    <w:rsid w:val="00871DEA"/>
    <w:rsid w:val="0087295E"/>
    <w:rsid w:val="0087633C"/>
    <w:rsid w:val="00892A38"/>
    <w:rsid w:val="008943E0"/>
    <w:rsid w:val="00896CD3"/>
    <w:rsid w:val="008A06C3"/>
    <w:rsid w:val="008A20D0"/>
    <w:rsid w:val="008A22AA"/>
    <w:rsid w:val="008A42B5"/>
    <w:rsid w:val="008B2BD7"/>
    <w:rsid w:val="008C04A0"/>
    <w:rsid w:val="008C3050"/>
    <w:rsid w:val="008D0AE6"/>
    <w:rsid w:val="008D3370"/>
    <w:rsid w:val="008E05C7"/>
    <w:rsid w:val="008E0E94"/>
    <w:rsid w:val="008F6496"/>
    <w:rsid w:val="008F721F"/>
    <w:rsid w:val="009027B7"/>
    <w:rsid w:val="009054F3"/>
    <w:rsid w:val="009129B0"/>
    <w:rsid w:val="00926747"/>
    <w:rsid w:val="009329BF"/>
    <w:rsid w:val="00936A35"/>
    <w:rsid w:val="009447C6"/>
    <w:rsid w:val="00946E78"/>
    <w:rsid w:val="0095596C"/>
    <w:rsid w:val="00955D2A"/>
    <w:rsid w:val="00957C11"/>
    <w:rsid w:val="00961DD5"/>
    <w:rsid w:val="00966F81"/>
    <w:rsid w:val="00971C79"/>
    <w:rsid w:val="0097459B"/>
    <w:rsid w:val="009749DC"/>
    <w:rsid w:val="00975491"/>
    <w:rsid w:val="00975AD5"/>
    <w:rsid w:val="00976A2B"/>
    <w:rsid w:val="00981242"/>
    <w:rsid w:val="00981572"/>
    <w:rsid w:val="009844F6"/>
    <w:rsid w:val="009863D5"/>
    <w:rsid w:val="00987F13"/>
    <w:rsid w:val="00991ECA"/>
    <w:rsid w:val="009938C8"/>
    <w:rsid w:val="00997293"/>
    <w:rsid w:val="009A06CB"/>
    <w:rsid w:val="009A38F7"/>
    <w:rsid w:val="009A61F7"/>
    <w:rsid w:val="009C06D2"/>
    <w:rsid w:val="009C2890"/>
    <w:rsid w:val="009C50E7"/>
    <w:rsid w:val="009D3528"/>
    <w:rsid w:val="009D5AC0"/>
    <w:rsid w:val="009E36F2"/>
    <w:rsid w:val="009E6746"/>
    <w:rsid w:val="009E7299"/>
    <w:rsid w:val="009F4279"/>
    <w:rsid w:val="009F4D85"/>
    <w:rsid w:val="00A00D41"/>
    <w:rsid w:val="00A0485D"/>
    <w:rsid w:val="00A0553D"/>
    <w:rsid w:val="00A06728"/>
    <w:rsid w:val="00A20252"/>
    <w:rsid w:val="00A22E95"/>
    <w:rsid w:val="00A27FE9"/>
    <w:rsid w:val="00A302C9"/>
    <w:rsid w:val="00A32E89"/>
    <w:rsid w:val="00A33159"/>
    <w:rsid w:val="00A420FD"/>
    <w:rsid w:val="00A426D6"/>
    <w:rsid w:val="00A54484"/>
    <w:rsid w:val="00A562C9"/>
    <w:rsid w:val="00A74323"/>
    <w:rsid w:val="00A76C94"/>
    <w:rsid w:val="00A772F2"/>
    <w:rsid w:val="00A775D7"/>
    <w:rsid w:val="00A776C8"/>
    <w:rsid w:val="00A836BE"/>
    <w:rsid w:val="00A92A67"/>
    <w:rsid w:val="00A93022"/>
    <w:rsid w:val="00A94A8C"/>
    <w:rsid w:val="00AA312E"/>
    <w:rsid w:val="00AA3FBE"/>
    <w:rsid w:val="00AA4966"/>
    <w:rsid w:val="00AA68C6"/>
    <w:rsid w:val="00AB3BB5"/>
    <w:rsid w:val="00AB54CB"/>
    <w:rsid w:val="00AB5E82"/>
    <w:rsid w:val="00AB7131"/>
    <w:rsid w:val="00AB7942"/>
    <w:rsid w:val="00AC17F8"/>
    <w:rsid w:val="00AD1B49"/>
    <w:rsid w:val="00AE7F9B"/>
    <w:rsid w:val="00AF01AE"/>
    <w:rsid w:val="00AF032E"/>
    <w:rsid w:val="00B00D3C"/>
    <w:rsid w:val="00B01E44"/>
    <w:rsid w:val="00B04648"/>
    <w:rsid w:val="00B07AAB"/>
    <w:rsid w:val="00B13DF1"/>
    <w:rsid w:val="00B174F7"/>
    <w:rsid w:val="00B27DF1"/>
    <w:rsid w:val="00B305A1"/>
    <w:rsid w:val="00B32DD7"/>
    <w:rsid w:val="00B32EEF"/>
    <w:rsid w:val="00B339CB"/>
    <w:rsid w:val="00B35D45"/>
    <w:rsid w:val="00B3605B"/>
    <w:rsid w:val="00B37FE0"/>
    <w:rsid w:val="00B43681"/>
    <w:rsid w:val="00B51A16"/>
    <w:rsid w:val="00B67511"/>
    <w:rsid w:val="00B7224E"/>
    <w:rsid w:val="00B84823"/>
    <w:rsid w:val="00B9191D"/>
    <w:rsid w:val="00BB17C3"/>
    <w:rsid w:val="00BB4BB4"/>
    <w:rsid w:val="00BC5527"/>
    <w:rsid w:val="00BD450F"/>
    <w:rsid w:val="00BD4EDA"/>
    <w:rsid w:val="00BE1781"/>
    <w:rsid w:val="00BE2E1A"/>
    <w:rsid w:val="00BE4BC2"/>
    <w:rsid w:val="00BE5105"/>
    <w:rsid w:val="00BF483E"/>
    <w:rsid w:val="00BF7419"/>
    <w:rsid w:val="00C01C3E"/>
    <w:rsid w:val="00C03F08"/>
    <w:rsid w:val="00C060EF"/>
    <w:rsid w:val="00C06C47"/>
    <w:rsid w:val="00C36626"/>
    <w:rsid w:val="00C404D2"/>
    <w:rsid w:val="00C51E54"/>
    <w:rsid w:val="00C531E3"/>
    <w:rsid w:val="00C5338C"/>
    <w:rsid w:val="00C57FE3"/>
    <w:rsid w:val="00C62AC7"/>
    <w:rsid w:val="00C6790F"/>
    <w:rsid w:val="00C71A15"/>
    <w:rsid w:val="00C801D8"/>
    <w:rsid w:val="00C80F1C"/>
    <w:rsid w:val="00C8172A"/>
    <w:rsid w:val="00C84E09"/>
    <w:rsid w:val="00C86EDD"/>
    <w:rsid w:val="00C93D24"/>
    <w:rsid w:val="00C97925"/>
    <w:rsid w:val="00CA0B66"/>
    <w:rsid w:val="00CA2F6E"/>
    <w:rsid w:val="00CA31F5"/>
    <w:rsid w:val="00CB21C8"/>
    <w:rsid w:val="00CB32D7"/>
    <w:rsid w:val="00CB76FD"/>
    <w:rsid w:val="00CB7B4E"/>
    <w:rsid w:val="00CE0654"/>
    <w:rsid w:val="00CE30B2"/>
    <w:rsid w:val="00CF45A4"/>
    <w:rsid w:val="00CF518B"/>
    <w:rsid w:val="00D00675"/>
    <w:rsid w:val="00D02FC8"/>
    <w:rsid w:val="00D134F4"/>
    <w:rsid w:val="00D139B3"/>
    <w:rsid w:val="00D22709"/>
    <w:rsid w:val="00D60E82"/>
    <w:rsid w:val="00D647A4"/>
    <w:rsid w:val="00D65BB8"/>
    <w:rsid w:val="00D76B85"/>
    <w:rsid w:val="00D844B6"/>
    <w:rsid w:val="00D85EA5"/>
    <w:rsid w:val="00D92041"/>
    <w:rsid w:val="00D949EE"/>
    <w:rsid w:val="00D96C6E"/>
    <w:rsid w:val="00D97B20"/>
    <w:rsid w:val="00DA00CA"/>
    <w:rsid w:val="00DA6F06"/>
    <w:rsid w:val="00DB2CC1"/>
    <w:rsid w:val="00DB5560"/>
    <w:rsid w:val="00DB76C7"/>
    <w:rsid w:val="00DC3A15"/>
    <w:rsid w:val="00DD071F"/>
    <w:rsid w:val="00DD1DE5"/>
    <w:rsid w:val="00DD41D7"/>
    <w:rsid w:val="00DD6FAE"/>
    <w:rsid w:val="00DE2A17"/>
    <w:rsid w:val="00DE2A39"/>
    <w:rsid w:val="00DE4739"/>
    <w:rsid w:val="00DE5232"/>
    <w:rsid w:val="00DF3C2D"/>
    <w:rsid w:val="00E01C45"/>
    <w:rsid w:val="00E12958"/>
    <w:rsid w:val="00E23802"/>
    <w:rsid w:val="00E267F2"/>
    <w:rsid w:val="00E27994"/>
    <w:rsid w:val="00E301B2"/>
    <w:rsid w:val="00E40DFA"/>
    <w:rsid w:val="00E500FB"/>
    <w:rsid w:val="00E52024"/>
    <w:rsid w:val="00E52247"/>
    <w:rsid w:val="00E677DF"/>
    <w:rsid w:val="00E7530C"/>
    <w:rsid w:val="00E81089"/>
    <w:rsid w:val="00E946FE"/>
    <w:rsid w:val="00EA601F"/>
    <w:rsid w:val="00EA6F94"/>
    <w:rsid w:val="00EC0370"/>
    <w:rsid w:val="00EC6599"/>
    <w:rsid w:val="00ED1246"/>
    <w:rsid w:val="00ED203C"/>
    <w:rsid w:val="00ED6871"/>
    <w:rsid w:val="00EE74FA"/>
    <w:rsid w:val="00EF6DAA"/>
    <w:rsid w:val="00EF7B0C"/>
    <w:rsid w:val="00F0589E"/>
    <w:rsid w:val="00F1149D"/>
    <w:rsid w:val="00F1373B"/>
    <w:rsid w:val="00F20AFA"/>
    <w:rsid w:val="00F2201F"/>
    <w:rsid w:val="00F23709"/>
    <w:rsid w:val="00F2483D"/>
    <w:rsid w:val="00F27221"/>
    <w:rsid w:val="00F3455C"/>
    <w:rsid w:val="00F34A00"/>
    <w:rsid w:val="00F44A95"/>
    <w:rsid w:val="00F534A1"/>
    <w:rsid w:val="00F573DC"/>
    <w:rsid w:val="00F60732"/>
    <w:rsid w:val="00F65C93"/>
    <w:rsid w:val="00F6791D"/>
    <w:rsid w:val="00F73BA1"/>
    <w:rsid w:val="00F83186"/>
    <w:rsid w:val="00F90050"/>
    <w:rsid w:val="00F92BE3"/>
    <w:rsid w:val="00FA1A71"/>
    <w:rsid w:val="00FA208F"/>
    <w:rsid w:val="00FA42C7"/>
    <w:rsid w:val="00FA6CFF"/>
    <w:rsid w:val="00FB4E73"/>
    <w:rsid w:val="00FB7BE3"/>
    <w:rsid w:val="00FC15F9"/>
    <w:rsid w:val="00FC184D"/>
    <w:rsid w:val="00FC68C1"/>
    <w:rsid w:val="00FC7C32"/>
    <w:rsid w:val="00FC7E9D"/>
    <w:rsid w:val="00FD0CC0"/>
    <w:rsid w:val="00FE1920"/>
    <w:rsid w:val="00FF0A67"/>
    <w:rsid w:val="00FF21F6"/>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png"/><Relationship Id="rId21" Type="http://schemas.openxmlformats.org/officeDocument/2006/relationships/hyperlink" Target="https://projects.spring.io/spring-boot/" TargetMode="External"/><Relationship Id="rId42" Type="http://schemas.openxmlformats.org/officeDocument/2006/relationships/hyperlink" Target="https://howtodoinjava.com/spring-cloud/spring-cloud-service-discovery-netflix-eureka/" TargetMode="External"/><Relationship Id="rId47" Type="http://schemas.openxmlformats.org/officeDocument/2006/relationships/hyperlink" Target="https://cdn1.howtodoinjava.com/wp-content/uploads/2017/07/eureka_console_without_anyClient.jpg" TargetMode="External"/><Relationship Id="rId63" Type="http://schemas.openxmlformats.org/officeDocument/2006/relationships/image" Target="media/image22.jpeg"/><Relationship Id="rId68" Type="http://schemas.openxmlformats.org/officeDocument/2006/relationships/image" Target="media/image27.jpeg"/><Relationship Id="rId84" Type="http://schemas.openxmlformats.org/officeDocument/2006/relationships/image" Target="media/image39.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60.png"/><Relationship Id="rId133" Type="http://schemas.openxmlformats.org/officeDocument/2006/relationships/image" Target="media/image76.png"/><Relationship Id="rId138" Type="http://schemas.openxmlformats.org/officeDocument/2006/relationships/image" Target="media/image81.png"/><Relationship Id="rId154" Type="http://schemas.openxmlformats.org/officeDocument/2006/relationships/image" Target="media/image97.png"/><Relationship Id="rId159" Type="http://schemas.openxmlformats.org/officeDocument/2006/relationships/image" Target="media/image102.png"/><Relationship Id="rId175" Type="http://schemas.openxmlformats.org/officeDocument/2006/relationships/image" Target="media/image114.png"/><Relationship Id="rId170" Type="http://schemas.openxmlformats.org/officeDocument/2006/relationships/image" Target="media/image109.png"/><Relationship Id="rId16" Type="http://schemas.openxmlformats.org/officeDocument/2006/relationships/hyperlink" Target="https://howtodoinjava.com/spring-cloud/spring-cloud-config-server-git/" TargetMode="External"/><Relationship Id="rId107" Type="http://schemas.openxmlformats.org/officeDocument/2006/relationships/image" Target="media/image55.png"/><Relationship Id="rId11" Type="http://schemas.openxmlformats.org/officeDocument/2006/relationships/image" Target="media/image6.png"/><Relationship Id="rId32" Type="http://schemas.openxmlformats.org/officeDocument/2006/relationships/hyperlink" Target="https://cloud.spring.io/spring-cloud-static/docs/1.0.x/spring-cloud.html" TargetMode="External"/><Relationship Id="rId37" Type="http://schemas.openxmlformats.org/officeDocument/2006/relationships/hyperlink" Target="https://howtodoinjava.com/spring-cloud/spring-cloud-service-discovery-netflix-eureka/" TargetMode="External"/><Relationship Id="rId53" Type="http://schemas.openxmlformats.org/officeDocument/2006/relationships/image" Target="media/image16.jpeg"/><Relationship Id="rId58" Type="http://schemas.openxmlformats.org/officeDocument/2006/relationships/image" Target="media/image18.jpeg"/><Relationship Id="rId74" Type="http://schemas.openxmlformats.org/officeDocument/2006/relationships/image" Target="media/image31.png"/><Relationship Id="rId79" Type="http://schemas.openxmlformats.org/officeDocument/2006/relationships/image" Target="media/image36.jpeg"/><Relationship Id="rId102" Type="http://schemas.openxmlformats.org/officeDocument/2006/relationships/image" Target="media/image50.png"/><Relationship Id="rId123" Type="http://schemas.openxmlformats.org/officeDocument/2006/relationships/oleObject" Target="embeddings/oleObject2.bin"/><Relationship Id="rId128" Type="http://schemas.openxmlformats.org/officeDocument/2006/relationships/image" Target="media/image72.emf"/><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03.png"/><Relationship Id="rId165" Type="http://schemas.openxmlformats.org/officeDocument/2006/relationships/image" Target="media/image106.emf"/><Relationship Id="rId181" Type="http://schemas.openxmlformats.org/officeDocument/2006/relationships/fontTable" Target="fontTable.xml"/><Relationship Id="rId22" Type="http://schemas.openxmlformats.org/officeDocument/2006/relationships/hyperlink" Target="https://howtodoinjava.com/maven/" TargetMode="External"/><Relationship Id="rId27" Type="http://schemas.openxmlformats.org/officeDocument/2006/relationships/hyperlink" Target="https://start.spring.io/" TargetMode="External"/><Relationship Id="rId43" Type="http://schemas.openxmlformats.org/officeDocument/2006/relationships/hyperlink" Target="https://start.spring.io/" TargetMode="External"/><Relationship Id="rId48" Type="http://schemas.openxmlformats.org/officeDocument/2006/relationships/image" Target="media/image14.jpeg"/><Relationship Id="rId64" Type="http://schemas.openxmlformats.org/officeDocument/2006/relationships/image" Target="media/image23.jpeg"/><Relationship Id="rId69" Type="http://schemas.openxmlformats.org/officeDocument/2006/relationships/hyperlink" Target="https://github.com/Netflix/feign"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37.jpeg"/><Relationship Id="rId85" Type="http://schemas.openxmlformats.org/officeDocument/2006/relationships/hyperlink" Target="https://cdn1.howtodoinjava.com/wp-content/uploads/2017/07/studentserviceresponse.jpg" TargetMode="External"/><Relationship Id="rId150" Type="http://schemas.openxmlformats.org/officeDocument/2006/relationships/image" Target="media/image93.png"/><Relationship Id="rId155" Type="http://schemas.openxmlformats.org/officeDocument/2006/relationships/image" Target="media/image98.png"/><Relationship Id="rId171" Type="http://schemas.openxmlformats.org/officeDocument/2006/relationships/image" Target="media/image110.png"/><Relationship Id="rId176" Type="http://schemas.openxmlformats.org/officeDocument/2006/relationships/image" Target="media/image115.png"/><Relationship Id="rId12" Type="http://schemas.openxmlformats.org/officeDocument/2006/relationships/hyperlink" Target="https://howtodoinjava.com/microservices/microservices-definition-principles-benefits/" TargetMode="External"/><Relationship Id="rId17" Type="http://schemas.openxmlformats.org/officeDocument/2006/relationships/hyperlink" Target="https://howtodoinjava.com/spring-cloud/spring-cloud-config-server-git/" TargetMode="External"/><Relationship Id="rId33" Type="http://schemas.openxmlformats.org/officeDocument/2006/relationships/image" Target="media/image11.png"/><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0.emf"/><Relationship Id="rId129" Type="http://schemas.openxmlformats.org/officeDocument/2006/relationships/oleObject" Target="embeddings/oleObject5.bin"/><Relationship Id="rId54" Type="http://schemas.openxmlformats.org/officeDocument/2006/relationships/hyperlink" Target="https://cdn1.howtodoinjava.com/wp-content/uploads/2017/07/Student-Service-Responding.jpg"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s://cdn1.howtodoinjava.com/wp-content/uploads/2017/07/schoolserviceresponse_fallback.jpg" TargetMode="External"/><Relationship Id="rId96" Type="http://schemas.openxmlformats.org/officeDocument/2006/relationships/image" Target="media/image45.jpe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emf"/><Relationship Id="rId166" Type="http://schemas.openxmlformats.org/officeDocument/2006/relationships/oleObject" Target="embeddings/oleObject8.bin"/><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start.spring.io/" TargetMode="External"/><Relationship Id="rId28" Type="http://schemas.openxmlformats.org/officeDocument/2006/relationships/image" Target="media/image9.png"/><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cdn2.howtodoinjava.com/wp-content/uploads/2017/07/server_projec-generation.jpg" TargetMode="External"/><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hyperlink" Target="https://cdn2.howtodoinjava.com/wp-content/uploads/2017/07/CB_Sequence.jpg" TargetMode="External"/><Relationship Id="rId86" Type="http://schemas.openxmlformats.org/officeDocument/2006/relationships/image" Target="media/image40.jpeg"/><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9.png"/><Relationship Id="rId177"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11.png"/><Relationship Id="rId180" Type="http://schemas.openxmlformats.org/officeDocument/2006/relationships/image" Target="media/image119.png"/><Relationship Id="rId13" Type="http://schemas.openxmlformats.org/officeDocument/2006/relationships/hyperlink" Target="https://howtodoinjava.com/spring-cloud/spring-cloud-config-server-git/" TargetMode="External"/><Relationship Id="rId18" Type="http://schemas.openxmlformats.org/officeDocument/2006/relationships/hyperlink" Target="https://howtodoinjava.com/spring-cloud/spring-cloud-config-server-git/" TargetMode="External"/><Relationship Id="rId39" Type="http://schemas.openxmlformats.org/officeDocument/2006/relationships/hyperlink" Target="https://howtodoinjava.com/spring-cloud/spring-cloud-service-discovery-netflix-eureka/" TargetMode="External"/><Relationship Id="rId109" Type="http://schemas.openxmlformats.org/officeDocument/2006/relationships/image" Target="media/image57.png"/><Relationship Id="rId34" Type="http://schemas.openxmlformats.org/officeDocument/2006/relationships/hyperlink" Target="https://cdn1.howtodoinjava.com/wp-content/uploads/2017/07/Discovery_interratction-Diagram.jpg" TargetMode="External"/><Relationship Id="rId50" Type="http://schemas.openxmlformats.org/officeDocument/2006/relationships/image" Target="media/image15.jpeg"/><Relationship Id="rId55" Type="http://schemas.openxmlformats.org/officeDocument/2006/relationships/image" Target="media/image17.jpeg"/><Relationship Id="rId76" Type="http://schemas.openxmlformats.org/officeDocument/2006/relationships/image" Target="media/image33.png"/><Relationship Id="rId97" Type="http://schemas.openxmlformats.org/officeDocument/2006/relationships/hyperlink" Target="https://cdn1.howtodoinjava.com/wp-content/uploads/2017/07/HystrixDashboard.jpg" TargetMode="External"/><Relationship Id="rId104" Type="http://schemas.openxmlformats.org/officeDocument/2006/relationships/image" Target="media/image52.png"/><Relationship Id="rId120" Type="http://schemas.openxmlformats.org/officeDocument/2006/relationships/image" Target="media/image68.emf"/><Relationship Id="rId125" Type="http://schemas.openxmlformats.org/officeDocument/2006/relationships/oleObject" Target="embeddings/oleObject3.bin"/><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07.emf"/><Relationship Id="rId7" Type="http://schemas.openxmlformats.org/officeDocument/2006/relationships/image" Target="media/image2.png"/><Relationship Id="rId71" Type="http://schemas.openxmlformats.org/officeDocument/2006/relationships/image" Target="media/image29.png"/><Relationship Id="rId92" Type="http://schemas.openxmlformats.org/officeDocument/2006/relationships/image" Target="media/image43.jpeg"/><Relationship Id="rId162" Type="http://schemas.openxmlformats.org/officeDocument/2006/relationships/oleObject" Target="embeddings/oleObject6.bin"/><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howtodoinjava.com/spring/spring-boot/spring-boot-tutorial-with-hello-world-example/" TargetMode="External"/><Relationship Id="rId24" Type="http://schemas.openxmlformats.org/officeDocument/2006/relationships/image" Target="media/image7.png"/><Relationship Id="rId40" Type="http://schemas.openxmlformats.org/officeDocument/2006/relationships/hyperlink" Target="https://howtodoinjava.com/spring-cloud/spring-cloud-service-discovery-netflix-eureka/" TargetMode="External"/><Relationship Id="rId45" Type="http://schemas.openxmlformats.org/officeDocument/2006/relationships/image" Target="media/image13.jpeg"/><Relationship Id="rId66" Type="http://schemas.openxmlformats.org/officeDocument/2006/relationships/image" Target="media/image2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17.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5.png"/><Relationship Id="rId173" Type="http://schemas.openxmlformats.org/officeDocument/2006/relationships/image" Target="media/image112.png"/><Relationship Id="rId19" Type="http://schemas.openxmlformats.org/officeDocument/2006/relationships/hyperlink" Target="https://12factor.net/config" TargetMode="External"/><Relationship Id="rId14" Type="http://schemas.openxmlformats.org/officeDocument/2006/relationships/hyperlink" Target="https://howtodoinjava.com/spring-cloud/spring-cloud-config-server-git/" TargetMode="External"/><Relationship Id="rId30" Type="http://schemas.openxmlformats.org/officeDocument/2006/relationships/hyperlink" Target="https://docs.spring.io/spring-boot/docs/current/reference/html/using-boot-using-springbootapplication-annotation.html" TargetMode="External"/><Relationship Id="rId35" Type="http://schemas.openxmlformats.org/officeDocument/2006/relationships/image" Target="media/image12.jpeg"/><Relationship Id="rId56" Type="http://schemas.openxmlformats.org/officeDocument/2006/relationships/hyperlink" Target="http://student-service/getStudentDetailsForSchool/" TargetMode="External"/><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1.emf"/><Relationship Id="rId147" Type="http://schemas.openxmlformats.org/officeDocument/2006/relationships/image" Target="media/image90.png"/><Relationship Id="rId168" Type="http://schemas.openxmlformats.org/officeDocument/2006/relationships/oleObject" Target="embeddings/oleObject9.bin"/><Relationship Id="rId8" Type="http://schemas.openxmlformats.org/officeDocument/2006/relationships/image" Target="media/image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98" Type="http://schemas.openxmlformats.org/officeDocument/2006/relationships/image" Target="media/image46.jpeg"/><Relationship Id="rId121" Type="http://schemas.openxmlformats.org/officeDocument/2006/relationships/oleObject" Target="embeddings/oleObject1.bin"/><Relationship Id="rId142" Type="http://schemas.openxmlformats.org/officeDocument/2006/relationships/image" Target="media/image85.png"/><Relationship Id="rId163" Type="http://schemas.openxmlformats.org/officeDocument/2006/relationships/image" Target="media/image105.emf"/><Relationship Id="rId3" Type="http://schemas.openxmlformats.org/officeDocument/2006/relationships/styles" Target="styles.xml"/><Relationship Id="rId25" Type="http://schemas.openxmlformats.org/officeDocument/2006/relationships/hyperlink" Target="https://github.com/spring-cloud/spring-cloud-config/blob/master/spring-cloud-config-server/src/main/java/org/springframework/cloud/config/server/EnableConfigServer.java" TargetMode="External"/><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26.jpeg"/><Relationship Id="rId116" Type="http://schemas.openxmlformats.org/officeDocument/2006/relationships/image" Target="media/image64.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https://howtodoinjava.com/java-8-tutorial/"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21.jpeg"/><Relationship Id="rId83" Type="http://schemas.openxmlformats.org/officeDocument/2006/relationships/hyperlink" Target="https://cdn1.howtodoinjava.com/wp-content/uploads/2017/07/studentservciegeneration.jpg" TargetMode="External"/><Relationship Id="rId88" Type="http://schemas.openxmlformats.org/officeDocument/2006/relationships/image" Target="media/image41.jpeg"/><Relationship Id="rId111" Type="http://schemas.openxmlformats.org/officeDocument/2006/relationships/image" Target="media/image59.pn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3.png"/><Relationship Id="rId179" Type="http://schemas.openxmlformats.org/officeDocument/2006/relationships/image" Target="media/image118.png"/><Relationship Id="rId15" Type="http://schemas.openxmlformats.org/officeDocument/2006/relationships/hyperlink" Target="https://howtodoinjava.com/spring-cloud/spring-cloud-config-server-gi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106" Type="http://schemas.openxmlformats.org/officeDocument/2006/relationships/image" Target="media/image54.png"/><Relationship Id="rId127" Type="http://schemas.openxmlformats.org/officeDocument/2006/relationships/oleObject" Target="embeddings/oleObject4.bin"/><Relationship Id="rId10" Type="http://schemas.openxmlformats.org/officeDocument/2006/relationships/image" Target="media/image5.png"/><Relationship Id="rId31" Type="http://schemas.openxmlformats.org/officeDocument/2006/relationships/image" Target="media/image10.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30.jpeg"/><Relationship Id="rId78" Type="http://schemas.openxmlformats.org/officeDocument/2006/relationships/image" Target="media/image35.png"/><Relationship Id="rId94" Type="http://schemas.openxmlformats.org/officeDocument/2006/relationships/image" Target="media/image44.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emf"/><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oleObject" Target="embeddings/oleObject7.bin"/><Relationship Id="rId169"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B1F8D-99F0-4907-A44B-78ADAC733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40871</TotalTime>
  <Pages>87</Pages>
  <Words>24859</Words>
  <Characters>141699</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44</cp:revision>
  <dcterms:created xsi:type="dcterms:W3CDTF">2018-12-13T13:15:00Z</dcterms:created>
  <dcterms:modified xsi:type="dcterms:W3CDTF">2020-04-04T15:52:00Z</dcterms:modified>
</cp:coreProperties>
</file>