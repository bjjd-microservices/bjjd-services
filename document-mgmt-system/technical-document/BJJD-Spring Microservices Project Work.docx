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91EFAD" w14:textId="74EC1ECC" w:rsidR="00E81089" w:rsidRDefault="00975AD5" w:rsidP="00975AD5">
      <w:pPr>
        <w:jc w:val="center"/>
        <w:rPr>
          <w:b/>
          <w:sz w:val="32"/>
        </w:rPr>
      </w:pPr>
      <w:r w:rsidRPr="00975AD5">
        <w:rPr>
          <w:b/>
          <w:sz w:val="32"/>
        </w:rPr>
        <w:t>Spring Microservices</w:t>
      </w:r>
      <w:r w:rsidR="00CB7B4E">
        <w:rPr>
          <w:b/>
          <w:sz w:val="32"/>
        </w:rPr>
        <w:t>, Spring Cloud</w:t>
      </w:r>
      <w:r w:rsidR="00F2483D">
        <w:rPr>
          <w:b/>
          <w:sz w:val="32"/>
        </w:rPr>
        <w:t xml:space="preserve"> with </w:t>
      </w:r>
      <w:r w:rsidR="00CB7B4E">
        <w:rPr>
          <w:b/>
          <w:sz w:val="32"/>
        </w:rPr>
        <w:t>Spring Boot</w:t>
      </w:r>
    </w:p>
    <w:p w14:paraId="11A50C1A" w14:textId="65850FD1" w:rsidR="00F20AFA" w:rsidRPr="00022349" w:rsidRDefault="00F20AFA" w:rsidP="00F20AFA">
      <w:pPr>
        <w:pStyle w:val="Heading1"/>
        <w:rPr>
          <w:b/>
        </w:rPr>
      </w:pPr>
      <w:r w:rsidRPr="00022349">
        <w:rPr>
          <w:b/>
        </w:rPr>
        <w:t>Spring Boot</w:t>
      </w:r>
    </w:p>
    <w:p w14:paraId="03CE0602" w14:textId="1CFC6232" w:rsidR="00F20AFA" w:rsidRPr="00F20AFA" w:rsidRDefault="00F73BA1" w:rsidP="00F20AFA">
      <w:pPr>
        <w:pStyle w:val="NormalWeb"/>
        <w:shd w:val="clear" w:color="auto" w:fill="FFFFFF"/>
        <w:spacing w:before="0" w:beforeAutospacing="0" w:after="150" w:afterAutospacing="0" w:line="450" w:lineRule="atLeast"/>
        <w:rPr>
          <w:rFonts w:ascii="Georgia" w:hAnsi="Georgia" w:cs="Arial"/>
          <w:color w:val="444444"/>
        </w:rPr>
      </w:pPr>
      <w:r w:rsidRPr="00F73BA1">
        <w:rPr>
          <w:rFonts w:ascii="Georgia" w:hAnsi="Georgia" w:cs="Arial"/>
          <w:color w:val="444444"/>
        </w:rPr>
        <w:t>Spring Boot is an efficient framework for creating a</w:t>
      </w:r>
      <w:r w:rsidR="00DB2CC1">
        <w:rPr>
          <w:rFonts w:ascii="Georgia" w:hAnsi="Georgia" w:cs="Arial"/>
          <w:color w:val="444444"/>
        </w:rPr>
        <w:t xml:space="preserve"> stand-alone</w:t>
      </w:r>
      <w:r w:rsidRPr="00F73BA1">
        <w:rPr>
          <w:rFonts w:ascii="Georgia" w:hAnsi="Georgia" w:cs="Arial"/>
          <w:color w:val="444444"/>
        </w:rPr>
        <w:t xml:space="preserve"> Spring-based application</w:t>
      </w:r>
      <w:r w:rsidR="00F20AFA" w:rsidRPr="00F20AFA">
        <w:rPr>
          <w:rFonts w:ascii="Georgia" w:hAnsi="Georgia" w:cs="Arial"/>
          <w:color w:val="444444"/>
        </w:rPr>
        <w:t xml:space="preserve"> </w:t>
      </w:r>
      <w:r w:rsidR="00DB2CC1">
        <w:rPr>
          <w:rFonts w:ascii="Georgia" w:hAnsi="Georgia" w:cs="Arial"/>
          <w:color w:val="444444"/>
        </w:rPr>
        <w:t xml:space="preserve">that you can “just run”. It </w:t>
      </w:r>
      <w:r w:rsidR="00F20AFA" w:rsidRPr="00F20AFA">
        <w:rPr>
          <w:rFonts w:ascii="Georgia" w:hAnsi="Georgia" w:cs="Arial"/>
          <w:color w:val="444444"/>
        </w:rPr>
        <w:t>provides non-functional features:</w:t>
      </w:r>
    </w:p>
    <w:p w14:paraId="11C935EC" w14:textId="636015AE" w:rsidR="00F20AFA" w:rsidRPr="00DB2CC1" w:rsidRDefault="00F20AFA" w:rsidP="00B305A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Embedded servers</w:t>
      </w:r>
      <w:r w:rsidR="00DB2CC1" w:rsidRPr="00DB2CC1">
        <w:rPr>
          <w:rFonts w:cs="Arial"/>
          <w:color w:val="333333"/>
        </w:rPr>
        <w:t xml:space="preserve"> like</w:t>
      </w:r>
      <w:r w:rsidRPr="00DB2CC1">
        <w:rPr>
          <w:rFonts w:cs="Arial"/>
          <w:color w:val="333333"/>
        </w:rPr>
        <w:t xml:space="preserve"> </w:t>
      </w:r>
      <w:r w:rsidR="00DB2CC1" w:rsidRPr="00DB2CC1">
        <w:rPr>
          <w:rFonts w:cs="Arial"/>
          <w:color w:val="333333"/>
        </w:rPr>
        <w:t xml:space="preserve">Tomcat, Jetty or Undertow directly (no need to deploy WAR files) </w:t>
      </w:r>
      <w:r w:rsidRPr="00DB2CC1">
        <w:rPr>
          <w:rFonts w:cs="Arial"/>
          <w:color w:val="333333"/>
        </w:rPr>
        <w:t>which are easy to deploy with the containers</w:t>
      </w:r>
    </w:p>
    <w:p w14:paraId="6F26653D" w14:textId="77777777" w:rsidR="00F20AFA" w:rsidRP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monitoring the multiples components</w:t>
      </w:r>
    </w:p>
    <w:p w14:paraId="2F06D271" w14:textId="23537DF0" w:rsid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configuring the components externally</w:t>
      </w:r>
    </w:p>
    <w:p w14:paraId="139D3733" w14:textId="007D3BAD"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Create stand-alone Spring applications</w:t>
      </w:r>
    </w:p>
    <w:p w14:paraId="115B55A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opinionated 'starter' dependencies to simplify your build configuration</w:t>
      </w:r>
    </w:p>
    <w:p w14:paraId="77F0BA8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Automatically configure Spring and 3rd party libraries whenever possible</w:t>
      </w:r>
    </w:p>
    <w:p w14:paraId="692FEFD4"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production-ready features such as metrics, health checks and externalized configuration</w:t>
      </w:r>
    </w:p>
    <w:p w14:paraId="6F1099B7"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Absolutely no code generation and no requirement for XML configuration</w:t>
      </w:r>
    </w:p>
    <w:p w14:paraId="55131682" w14:textId="77777777" w:rsidR="00DB2CC1" w:rsidRPr="00F20AFA" w:rsidRDefault="00DB2CC1" w:rsidP="00F20AFA">
      <w:pPr>
        <w:numPr>
          <w:ilvl w:val="0"/>
          <w:numId w:val="1"/>
        </w:numPr>
        <w:shd w:val="clear" w:color="auto" w:fill="FFFFFF"/>
        <w:spacing w:before="100" w:beforeAutospacing="1" w:after="100" w:afterAutospacing="1" w:line="450" w:lineRule="atLeast"/>
        <w:rPr>
          <w:rFonts w:cs="Arial"/>
          <w:color w:val="333333"/>
        </w:rPr>
      </w:pPr>
    </w:p>
    <w:p w14:paraId="4B0F2118" w14:textId="67B84D91" w:rsidR="00975AD5" w:rsidRPr="00022349" w:rsidRDefault="00975AD5" w:rsidP="00975AD5">
      <w:pPr>
        <w:pStyle w:val="Heading1"/>
        <w:rPr>
          <w:b/>
        </w:rPr>
      </w:pPr>
      <w:r w:rsidRPr="00022349">
        <w:rPr>
          <w:b/>
        </w:rPr>
        <w:t>What is Microservices?</w:t>
      </w:r>
    </w:p>
    <w:p w14:paraId="7C63696E" w14:textId="78045F75" w:rsidR="00975AD5" w:rsidRPr="00F2483D" w:rsidRDefault="00975AD5" w:rsidP="00975AD5">
      <w:pPr>
        <w:jc w:val="both"/>
        <w:rPr>
          <w:iCs/>
          <w:spacing w:val="-1"/>
          <w:shd w:val="clear" w:color="auto" w:fill="FFFFFF"/>
        </w:rPr>
      </w:pPr>
      <w:r w:rsidRPr="00F2483D">
        <w:rPr>
          <w:iCs/>
          <w:spacing w:val="-1"/>
          <w:shd w:val="clear" w:color="auto" w:fill="FFFFFF"/>
        </w:rPr>
        <w:t>A microservice is an engineering approach focused on </w:t>
      </w:r>
      <w:r w:rsidRPr="00F2483D">
        <w:rPr>
          <w:rStyle w:val="Strong"/>
          <w:iCs/>
          <w:spacing w:val="-1"/>
          <w:shd w:val="clear" w:color="auto" w:fill="FFFFFF"/>
        </w:rPr>
        <w:t>decomposing</w:t>
      </w:r>
      <w:r w:rsidRPr="00F2483D">
        <w:rPr>
          <w:iCs/>
          <w:spacing w:val="-1"/>
          <w:shd w:val="clear" w:color="auto" w:fill="FFFFFF"/>
        </w:rPr>
        <w:t> applications into </w:t>
      </w:r>
      <w:r w:rsidRPr="00F2483D">
        <w:rPr>
          <w:rStyle w:val="Strong"/>
          <w:iCs/>
          <w:spacing w:val="-1"/>
          <w:shd w:val="clear" w:color="auto" w:fill="FFFFFF"/>
        </w:rPr>
        <w:t>single-function</w:t>
      </w:r>
      <w:r w:rsidRPr="00F2483D">
        <w:rPr>
          <w:iCs/>
          <w:spacing w:val="-1"/>
          <w:shd w:val="clear" w:color="auto" w:fill="FFFFFF"/>
        </w:rPr>
        <w:t> modules with </w:t>
      </w:r>
      <w:r w:rsidRPr="00F2483D">
        <w:rPr>
          <w:rStyle w:val="Strong"/>
          <w:iCs/>
          <w:spacing w:val="-1"/>
          <w:shd w:val="clear" w:color="auto" w:fill="FFFFFF"/>
        </w:rPr>
        <w:t>well-defined interfaces</w:t>
      </w:r>
      <w:r w:rsidRPr="00F2483D">
        <w:rPr>
          <w:iCs/>
          <w:spacing w:val="-1"/>
          <w:shd w:val="clear" w:color="auto" w:fill="FFFFFF"/>
        </w:rPr>
        <w:t xml:space="preserve"> which are </w:t>
      </w:r>
      <w:r w:rsidRPr="00F2483D">
        <w:rPr>
          <w:rStyle w:val="Strong"/>
          <w:iCs/>
          <w:spacing w:val="-1"/>
          <w:shd w:val="clear" w:color="auto" w:fill="FFFFFF"/>
        </w:rPr>
        <w:t>independent</w:t>
      </w:r>
      <w:r w:rsidRPr="00F2483D">
        <w:rPr>
          <w:iCs/>
          <w:spacing w:val="-1"/>
          <w:shd w:val="clear" w:color="auto" w:fill="FFFFFF"/>
        </w:rPr>
        <w:t>ly deployed and operated by </w:t>
      </w:r>
      <w:r w:rsidRPr="00F2483D">
        <w:rPr>
          <w:rStyle w:val="Strong"/>
          <w:iCs/>
          <w:spacing w:val="-1"/>
          <w:shd w:val="clear" w:color="auto" w:fill="FFFFFF"/>
        </w:rPr>
        <w:t>small teams</w:t>
      </w:r>
      <w:r w:rsidRPr="00F2483D">
        <w:rPr>
          <w:iCs/>
          <w:spacing w:val="-1"/>
          <w:shd w:val="clear" w:color="auto" w:fill="FFFFFF"/>
        </w:rPr>
        <w:t> who own the </w:t>
      </w:r>
      <w:r w:rsidRPr="00F2483D">
        <w:rPr>
          <w:rStyle w:val="Strong"/>
          <w:iCs/>
          <w:spacing w:val="-1"/>
          <w:shd w:val="clear" w:color="auto" w:fill="FFFFFF"/>
        </w:rPr>
        <w:t>entire lifecycle </w:t>
      </w:r>
      <w:r w:rsidRPr="00F2483D">
        <w:rPr>
          <w:iCs/>
          <w:spacing w:val="-1"/>
          <w:shd w:val="clear" w:color="auto" w:fill="FFFFFF"/>
        </w:rPr>
        <w:t>of the service.</w:t>
      </w:r>
    </w:p>
    <w:p w14:paraId="5545FD66" w14:textId="5A7FB704" w:rsidR="00975AD5" w:rsidRDefault="00F2483D" w:rsidP="00F2483D">
      <w:pPr>
        <w:jc w:val="both"/>
        <w:rPr>
          <w:iCs/>
          <w:spacing w:val="-1"/>
          <w:shd w:val="clear" w:color="auto" w:fill="FFFFFF"/>
        </w:rPr>
      </w:pPr>
      <w:r w:rsidRPr="00F2483D">
        <w:rPr>
          <w:b/>
          <w:bCs/>
          <w:iCs/>
        </w:rPr>
        <w:t>Microservices</w:t>
      </w:r>
      <w:r w:rsidRPr="00F2483D">
        <w:rPr>
          <w:iCs/>
          <w:spacing w:val="-1"/>
          <w:shd w:val="clear" w:color="auto" w:fill="FFFFFF"/>
        </w:rPr>
        <w:t> </w:t>
      </w:r>
      <w:r w:rsidRPr="00F2483D">
        <w:rPr>
          <w:i/>
        </w:rPr>
        <w:t>in a nutshell </w:t>
      </w:r>
      <w:r w:rsidRPr="00F2483D">
        <w:rPr>
          <w:iCs/>
          <w:spacing w:val="-1"/>
          <w:shd w:val="clear" w:color="auto" w:fill="FFFFFF"/>
        </w:rPr>
        <w:t>allows us to break our large system into number of independent collaborating components.</w:t>
      </w:r>
    </w:p>
    <w:p w14:paraId="709D085D" w14:textId="1B312210" w:rsidR="00022349" w:rsidRDefault="00022349" w:rsidP="00022349">
      <w:pPr>
        <w:pBdr>
          <w:top w:val="single" w:sz="4" w:space="1" w:color="auto"/>
          <w:left w:val="single" w:sz="4" w:space="4" w:color="auto"/>
          <w:bottom w:val="single" w:sz="4" w:space="1" w:color="auto"/>
          <w:right w:val="single" w:sz="4" w:space="4" w:color="auto"/>
        </w:pBdr>
        <w:jc w:val="both"/>
        <w:rPr>
          <w:iCs/>
          <w:spacing w:val="-1"/>
          <w:shd w:val="clear" w:color="auto" w:fill="FFFFFF"/>
        </w:rPr>
      </w:pPr>
      <w:r w:rsidRPr="00022349">
        <w:rPr>
          <w:iCs/>
          <w:spacing w:val="-1"/>
          <w:shd w:val="clear" w:color="auto" w:fill="FFFFFF"/>
        </w:rPr>
        <w:t>Developing a single application as a suite of small services each running in its own process and communicating with lightweight mechanisms, often an HTTP resource API. These services are built around business capabilities and independently deployable by fully automated deployment machinery. There is a bare minimum of centralized management of these services, which may be written in different programming languages and use different data storage technologies</w:t>
      </w:r>
    </w:p>
    <w:p w14:paraId="05BE4417" w14:textId="48357F60" w:rsidR="00022349" w:rsidRPr="006006F8" w:rsidRDefault="00022349" w:rsidP="006006F8">
      <w:pPr>
        <w:pStyle w:val="Heading2"/>
        <w:numPr>
          <w:ilvl w:val="0"/>
          <w:numId w:val="2"/>
        </w:numPr>
        <w:rPr>
          <w:b/>
          <w:shd w:val="clear" w:color="auto" w:fill="FFFFFF"/>
        </w:rPr>
      </w:pPr>
      <w:r w:rsidRPr="006006F8">
        <w:rPr>
          <w:b/>
          <w:shd w:val="clear" w:color="auto" w:fill="FFFFFF"/>
        </w:rPr>
        <w:t>Microservice Architecture?</w:t>
      </w:r>
    </w:p>
    <w:p w14:paraId="26949F87" w14:textId="6946B0A0" w:rsidR="00022349" w:rsidRPr="006006F8" w:rsidRDefault="00022349" w:rsidP="006006F8">
      <w:pPr>
        <w:jc w:val="both"/>
        <w:rPr>
          <w:iCs/>
          <w:spacing w:val="-1"/>
          <w:shd w:val="clear" w:color="auto" w:fill="FFFFFF"/>
        </w:rPr>
      </w:pPr>
      <w:r w:rsidRPr="006006F8">
        <w:rPr>
          <w:iCs/>
          <w:spacing w:val="-1"/>
          <w:shd w:val="clear" w:color="auto" w:fill="FFFFFF"/>
        </w:rPr>
        <w:t>This is how a monolith would look like. One application for everything. </w:t>
      </w:r>
    </w:p>
    <w:p w14:paraId="601B4E6A" w14:textId="77777777" w:rsidR="006006F8" w:rsidRDefault="00022349" w:rsidP="006006F8">
      <w:pPr>
        <w:rPr>
          <w:iCs/>
          <w:spacing w:val="-1"/>
          <w:shd w:val="clear" w:color="auto" w:fill="FFFFFF"/>
        </w:rPr>
      </w:pPr>
      <w:r>
        <w:rPr>
          <w:noProof/>
        </w:rPr>
        <w:drawing>
          <wp:inline distT="0" distB="0" distL="0" distR="0" wp14:anchorId="04440528" wp14:editId="25FBC7C3">
            <wp:extent cx="2182495" cy="1017917"/>
            <wp:effectExtent l="0" t="0" r="8255" b="0"/>
            <wp:docPr id="1" name="Picture 1" descr="http://www.springboottutorial.com/images/Monolith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ringboottutorial.com/images/MonolithApplica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6406" cy="1019741"/>
                    </a:xfrm>
                    <a:prstGeom prst="rect">
                      <a:avLst/>
                    </a:prstGeom>
                    <a:noFill/>
                    <a:ln>
                      <a:noFill/>
                    </a:ln>
                  </pic:spPr>
                </pic:pic>
              </a:graphicData>
            </a:graphic>
          </wp:inline>
        </w:drawing>
      </w:r>
    </w:p>
    <w:p w14:paraId="020B4C22" w14:textId="472B384A" w:rsidR="006006F8" w:rsidRPr="006006F8" w:rsidRDefault="006006F8" w:rsidP="006006F8">
      <w:pPr>
        <w:rPr>
          <w:noProof/>
        </w:rPr>
      </w:pPr>
      <w:r w:rsidRPr="006006F8">
        <w:rPr>
          <w:iCs/>
          <w:spacing w:val="-1"/>
          <w:shd w:val="clear" w:color="auto" w:fill="FFFFFF"/>
        </w:rPr>
        <w:t>This is how the same application would look like when developed using Microservices Architecture.</w:t>
      </w:r>
      <w:r w:rsidRPr="006006F8">
        <w:rPr>
          <w:rFonts w:eastAsia="Times New Roman" w:cs="Times New Roman"/>
          <w:color w:val="333333"/>
          <w:sz w:val="30"/>
          <w:szCs w:val="30"/>
          <w:lang w:eastAsia="en-IN"/>
        </w:rPr>
        <w:t> </w:t>
      </w:r>
      <w:r w:rsidRPr="006006F8">
        <w:rPr>
          <w:rFonts w:eastAsia="Times New Roman" w:cs="Times New Roman"/>
          <w:noProof/>
          <w:color w:val="333333"/>
          <w:sz w:val="30"/>
          <w:szCs w:val="30"/>
          <w:lang w:eastAsia="en-IN"/>
        </w:rPr>
        <w:drawing>
          <wp:inline distT="0" distB="0" distL="0" distR="0" wp14:anchorId="71679715" wp14:editId="25546A6E">
            <wp:extent cx="5731510" cy="1033145"/>
            <wp:effectExtent l="0" t="0" r="2540" b="0"/>
            <wp:docPr id="3" name="Picture 3" descr="http://www.springboottutorial.com/images/MicroservicesArchitecture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ringboottutorial.com/images/MicroservicesArchitectureSpli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033145"/>
                    </a:xfrm>
                    <a:prstGeom prst="rect">
                      <a:avLst/>
                    </a:prstGeom>
                    <a:noFill/>
                    <a:ln>
                      <a:noFill/>
                    </a:ln>
                  </pic:spPr>
                </pic:pic>
              </a:graphicData>
            </a:graphic>
          </wp:inline>
        </w:drawing>
      </w:r>
    </w:p>
    <w:p w14:paraId="3F7E996D" w14:textId="77777777" w:rsid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iCs/>
          <w:spacing w:val="-1"/>
          <w:shd w:val="clear" w:color="auto" w:fill="FFFFFF"/>
        </w:rPr>
        <w:t xml:space="preserve">Microservice Architectures involve a number of small, well designed, components interacting with </w:t>
      </w:r>
      <w:r>
        <w:rPr>
          <w:iCs/>
          <w:spacing w:val="-1"/>
          <w:shd w:val="clear" w:color="auto" w:fill="FFFFFF"/>
        </w:rPr>
        <w:t>m</w:t>
      </w:r>
      <w:r w:rsidRPr="006006F8">
        <w:rPr>
          <w:iCs/>
          <w:spacing w:val="-1"/>
          <w:shd w:val="clear" w:color="auto" w:fill="FFFFFF"/>
        </w:rPr>
        <w:t>essages.</w:t>
      </w:r>
      <w:r w:rsidRPr="006006F8">
        <w:rPr>
          <w:rFonts w:eastAsia="Times New Roman" w:cs="Times New Roman"/>
          <w:color w:val="333333"/>
          <w:sz w:val="30"/>
          <w:szCs w:val="30"/>
          <w:lang w:eastAsia="en-IN"/>
        </w:rPr>
        <w:t> </w:t>
      </w:r>
    </w:p>
    <w:p w14:paraId="067459AB" w14:textId="3137A9EC" w:rsidR="006006F8" w:rsidRP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rFonts w:eastAsia="Times New Roman" w:cs="Times New Roman"/>
          <w:noProof/>
          <w:color w:val="333333"/>
          <w:sz w:val="30"/>
          <w:szCs w:val="30"/>
          <w:lang w:eastAsia="en-IN"/>
        </w:rPr>
        <w:drawing>
          <wp:inline distT="0" distB="0" distL="0" distR="0" wp14:anchorId="2E1BF824" wp14:editId="4B8B7948">
            <wp:extent cx="5731510" cy="391795"/>
            <wp:effectExtent l="0" t="0" r="2540" b="8255"/>
            <wp:docPr id="2" name="Picture 2" descr="http://www.springboottutorial.com/images/Microservices-Chai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pringboottutorial.com/images/Microservices-Chain-Examp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1795"/>
                    </a:xfrm>
                    <a:prstGeom prst="rect">
                      <a:avLst/>
                    </a:prstGeom>
                    <a:noFill/>
                    <a:ln>
                      <a:noFill/>
                    </a:ln>
                  </pic:spPr>
                </pic:pic>
              </a:graphicData>
            </a:graphic>
          </wp:inline>
        </w:drawing>
      </w:r>
    </w:p>
    <w:p w14:paraId="5BC6F8C4" w14:textId="57CA5EEA" w:rsidR="006006F8" w:rsidRPr="006006F8" w:rsidRDefault="006006F8" w:rsidP="006006F8">
      <w:pPr>
        <w:pStyle w:val="Heading2"/>
        <w:numPr>
          <w:ilvl w:val="0"/>
          <w:numId w:val="2"/>
        </w:numPr>
        <w:rPr>
          <w:b/>
          <w:shd w:val="clear" w:color="auto" w:fill="FFFFFF"/>
        </w:rPr>
      </w:pPr>
      <w:r>
        <w:rPr>
          <w:b/>
          <w:shd w:val="clear" w:color="auto" w:fill="FFFFFF"/>
        </w:rPr>
        <w:t xml:space="preserve">Benefits of </w:t>
      </w:r>
      <w:r w:rsidRPr="006006F8">
        <w:rPr>
          <w:b/>
          <w:shd w:val="clear" w:color="auto" w:fill="FFFFFF"/>
        </w:rPr>
        <w:t>Microservice Architecture?</w:t>
      </w:r>
    </w:p>
    <w:p w14:paraId="2E3A3F5A" w14:textId="37D21347"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Decomposing</w:t>
      </w:r>
      <w:r w:rsidR="008068F6" w:rsidRPr="008068F6">
        <w:rPr>
          <w:rFonts w:ascii="Georgia" w:hAnsi="Georgia"/>
          <w:b/>
          <w:bCs/>
          <w:spacing w:val="-1"/>
        </w:rPr>
        <w:t xml:space="preserve"> - </w:t>
      </w:r>
      <w:r w:rsidRPr="008068F6">
        <w:rPr>
          <w:rFonts w:ascii="Georgia" w:hAnsi="Georgia"/>
          <w:spacing w:val="-1"/>
        </w:rPr>
        <w:t>So, instead of having one large application, we decompose it into separate, different, mini-applications (services).</w:t>
      </w:r>
    </w:p>
    <w:p w14:paraId="0B9D2A2D" w14:textId="671C3FAA"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Each service handles a specific business domain (logging, auth, orders, customers) and provides the implementation for user interface, business logic, and connection to database.</w:t>
      </w:r>
    </w:p>
    <w:p w14:paraId="41C33FE3" w14:textId="77777777" w:rsidR="00EA601F" w:rsidRDefault="00EA601F" w:rsidP="00EA601F">
      <w:pPr>
        <w:pStyle w:val="graf"/>
        <w:shd w:val="clear" w:color="auto" w:fill="FFFFFF"/>
        <w:spacing w:before="0" w:beforeAutospacing="0" w:after="0" w:afterAutospacing="0"/>
        <w:jc w:val="both"/>
        <w:rPr>
          <w:rFonts w:ascii="Georgia" w:hAnsi="Georgia"/>
          <w:spacing w:val="-1"/>
        </w:rPr>
      </w:pPr>
    </w:p>
    <w:p w14:paraId="1D0B1D99" w14:textId="39BD5EAD" w:rsidR="00BE5105" w:rsidRPr="008068F6" w:rsidRDefault="00BE5105" w:rsidP="00E81089">
      <w:pPr>
        <w:pStyle w:val="graf"/>
        <w:numPr>
          <w:ilvl w:val="0"/>
          <w:numId w:val="4"/>
        </w:numPr>
        <w:shd w:val="clear" w:color="auto" w:fill="FFFFFF"/>
        <w:spacing w:before="0" w:beforeAutospacing="0" w:after="0" w:afterAutospacing="0"/>
        <w:jc w:val="both"/>
        <w:rPr>
          <w:rFonts w:ascii="Georgia" w:hAnsi="Georgia"/>
          <w:spacing w:val="-1"/>
        </w:rPr>
      </w:pPr>
      <w:r w:rsidRPr="008068F6">
        <w:rPr>
          <w:rFonts w:ascii="Georgia" w:hAnsi="Georgia"/>
          <w:b/>
          <w:bCs/>
          <w:spacing w:val="-1"/>
        </w:rPr>
        <w:t>Single-function</w:t>
      </w:r>
      <w:r w:rsidR="008068F6" w:rsidRPr="008068F6">
        <w:rPr>
          <w:rFonts w:ascii="Georgia" w:hAnsi="Georgia"/>
          <w:b/>
          <w:bCs/>
          <w:spacing w:val="-1"/>
        </w:rPr>
        <w:t xml:space="preserve"> - </w:t>
      </w:r>
      <w:r w:rsidRPr="008068F6">
        <w:rPr>
          <w:rFonts w:ascii="Georgia" w:hAnsi="Georgia"/>
          <w:spacing w:val="-1"/>
        </w:rPr>
        <w:t>Each and every service has a specific function, or responsibility. And yes, a service can do many tasks, but all of them are nevertheless relevant to this single function.</w:t>
      </w:r>
    </w:p>
    <w:p w14:paraId="3AABAA72" w14:textId="77777777" w:rsidR="00EA601F" w:rsidRPr="00BE5105" w:rsidRDefault="00EA601F" w:rsidP="00EA601F">
      <w:pPr>
        <w:pStyle w:val="graf"/>
        <w:shd w:val="clear" w:color="auto" w:fill="FFFFFF"/>
        <w:spacing w:before="0" w:beforeAutospacing="0" w:after="0" w:afterAutospacing="0"/>
        <w:jc w:val="both"/>
        <w:rPr>
          <w:rFonts w:ascii="Georgia" w:hAnsi="Georgia"/>
          <w:spacing w:val="-1"/>
        </w:rPr>
      </w:pPr>
    </w:p>
    <w:p w14:paraId="77C3857C" w14:textId="6546940F"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Independent</w:t>
      </w:r>
      <w:r w:rsidR="008068F6" w:rsidRPr="008068F6">
        <w:rPr>
          <w:rFonts w:ascii="Georgia" w:hAnsi="Georgia"/>
          <w:b/>
          <w:bCs/>
          <w:spacing w:val="-1"/>
        </w:rPr>
        <w:t xml:space="preserve"> - </w:t>
      </w:r>
      <w:r w:rsidRPr="008068F6">
        <w:rPr>
          <w:rFonts w:ascii="Georgia" w:hAnsi="Georgia"/>
          <w:spacing w:val="-1"/>
        </w:rPr>
        <w:t>Independent means services don’t know about each other implementation. They can get tested, deployed, and maintained independently.</w:t>
      </w:r>
    </w:p>
    <w:p w14:paraId="22E4F071" w14:textId="77777777" w:rsidR="00BE5105" w:rsidRP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It might be the case where services are implemented using different language stacks, and communicate with different databases.</w:t>
      </w:r>
    </w:p>
    <w:p w14:paraId="43E8E569" w14:textId="5FAADF76"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 xml:space="preserve">But that doesn’t mean they don’t work together. They do, in order to complete </w:t>
      </w:r>
      <w:r w:rsidR="00EA601F" w:rsidRPr="00BE5105">
        <w:rPr>
          <w:rFonts w:ascii="Georgia" w:hAnsi="Georgia"/>
          <w:spacing w:val="-1"/>
        </w:rPr>
        <w:t>their</w:t>
      </w:r>
      <w:r w:rsidRPr="00BE5105">
        <w:rPr>
          <w:rFonts w:ascii="Georgia" w:hAnsi="Georgia"/>
          <w:spacing w:val="-1"/>
        </w:rPr>
        <w:t xml:space="preserve"> required operation.</w:t>
      </w:r>
    </w:p>
    <w:p w14:paraId="394B8DCE" w14:textId="77777777" w:rsidR="008068F6" w:rsidRDefault="008068F6" w:rsidP="008068F6">
      <w:pPr>
        <w:pStyle w:val="graf"/>
        <w:shd w:val="clear" w:color="auto" w:fill="FFFFFF"/>
        <w:spacing w:before="120" w:beforeAutospacing="0" w:after="0" w:afterAutospacing="0"/>
        <w:ind w:left="360"/>
        <w:jc w:val="both"/>
        <w:rPr>
          <w:rFonts w:ascii="Georgia" w:hAnsi="Georgia"/>
          <w:spacing w:val="-1"/>
        </w:rPr>
      </w:pPr>
    </w:p>
    <w:p w14:paraId="31478032" w14:textId="128018C1"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Small Teams</w:t>
      </w:r>
      <w:r w:rsidR="008068F6" w:rsidRPr="008068F6">
        <w:rPr>
          <w:rFonts w:ascii="Georgia" w:hAnsi="Georgia"/>
          <w:b/>
          <w:bCs/>
          <w:spacing w:val="-1"/>
        </w:rPr>
        <w:t xml:space="preserve"> - </w:t>
      </w:r>
      <w:r w:rsidRPr="008068F6">
        <w:rPr>
          <w:rFonts w:ascii="Georgia" w:hAnsi="Georgia"/>
          <w:bCs/>
          <w:spacing w:val="-1"/>
        </w:rPr>
        <w:t>We split the</w:t>
      </w:r>
      <w:r w:rsidRPr="008068F6">
        <w:rPr>
          <w:rFonts w:ascii="Georgia" w:hAnsi="Georgia"/>
          <w:spacing w:val="-1"/>
        </w:rPr>
        <w:t xml:space="preserve"> work up and team across the services. Each team focuses on a specific service, they don’t need to know about internal workings of other teams.</w:t>
      </w:r>
    </w:p>
    <w:p w14:paraId="1F0DC307" w14:textId="4974B1C8"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Those teams are can work efficiently, communicate easily, and each service can be deployed rapidly as soon as it’s ready.</w:t>
      </w:r>
    </w:p>
    <w:p w14:paraId="1CD5147C" w14:textId="77777777" w:rsidR="00EA601F" w:rsidRPr="00EA601F" w:rsidRDefault="00EA601F" w:rsidP="00EA601F">
      <w:pPr>
        <w:pStyle w:val="graf"/>
        <w:shd w:val="clear" w:color="auto" w:fill="FFFFFF"/>
        <w:spacing w:before="120" w:beforeAutospacing="0" w:after="0" w:afterAutospacing="0"/>
        <w:jc w:val="both"/>
        <w:rPr>
          <w:rFonts w:ascii="Georgia" w:hAnsi="Georgia"/>
          <w:spacing w:val="-1"/>
        </w:rPr>
      </w:pPr>
    </w:p>
    <w:p w14:paraId="00E71147" w14:textId="3D201BB3"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lastRenderedPageBreak/>
        <w:t>Entire Lifecycle</w:t>
      </w:r>
      <w:r w:rsidR="008068F6" w:rsidRPr="008068F6">
        <w:rPr>
          <w:rFonts w:ascii="Georgia" w:hAnsi="Georgia"/>
          <w:b/>
          <w:bCs/>
          <w:spacing w:val="-1"/>
        </w:rPr>
        <w:t xml:space="preserve"> - </w:t>
      </w:r>
      <w:r w:rsidRPr="008068F6">
        <w:rPr>
          <w:rFonts w:ascii="Georgia" w:hAnsi="Georgia"/>
          <w:spacing w:val="-1"/>
        </w:rPr>
        <w:t>The team is responsible for the entire lifecycle of the service; from coding, testing, staging, deploying, debugging, maintaining.</w:t>
      </w:r>
    </w:p>
    <w:p w14:paraId="3B8E82EC" w14:textId="4362EEA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In traditional application, we may have a team for coding, and another one for deployment. In microservices, that’s not the case.</w:t>
      </w:r>
    </w:p>
    <w:p w14:paraId="456AADF3" w14:textId="77777777" w:rsidR="00936A35" w:rsidRPr="00EA601F" w:rsidRDefault="00936A35" w:rsidP="00EA601F">
      <w:pPr>
        <w:pStyle w:val="graf"/>
        <w:shd w:val="clear" w:color="auto" w:fill="FFFFFF"/>
        <w:spacing w:before="120" w:beforeAutospacing="0" w:after="0" w:afterAutospacing="0"/>
        <w:jc w:val="both"/>
        <w:rPr>
          <w:rFonts w:ascii="Georgia" w:hAnsi="Georgia"/>
          <w:spacing w:val="-1"/>
        </w:rPr>
      </w:pPr>
    </w:p>
    <w:p w14:paraId="17E8F17C" w14:textId="4234C27E"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spacing w:val="-1"/>
        </w:rPr>
        <w:t>Minimizing Communication</w:t>
      </w:r>
      <w:r w:rsidR="008068F6" w:rsidRPr="008068F6">
        <w:rPr>
          <w:rFonts w:ascii="Georgia" w:hAnsi="Georgia"/>
          <w:b/>
          <w:spacing w:val="-1"/>
        </w:rPr>
        <w:t xml:space="preserve"> - </w:t>
      </w:r>
      <w:r w:rsidRPr="008068F6">
        <w:rPr>
          <w:rFonts w:ascii="Georgia" w:hAnsi="Georgia"/>
          <w:spacing w:val="-1"/>
        </w:rPr>
        <w:t>Minimizing communication doesn’t mean that the team members should ignore each other. It means the only essential cross-team communication should be through the interface that each service provides.</w:t>
      </w:r>
    </w:p>
    <w:p w14:paraId="5E84E182" w14:textId="28A013FA"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They all need to agree on the external interface, so that communication between services is clearly defined.</w:t>
      </w:r>
    </w:p>
    <w:p w14:paraId="202B295A"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76C04F96" w14:textId="328D20E9"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The scope and risk of change</w:t>
      </w:r>
      <w:r w:rsidR="008068F6" w:rsidRPr="008068F6">
        <w:rPr>
          <w:rFonts w:ascii="Georgia" w:hAnsi="Georgia"/>
          <w:b/>
          <w:bCs/>
          <w:spacing w:val="-1"/>
        </w:rPr>
        <w:t xml:space="preserve"> - </w:t>
      </w:r>
      <w:r w:rsidRPr="008068F6">
        <w:rPr>
          <w:rFonts w:ascii="Georgia" w:hAnsi="Georgia"/>
          <w:spacing w:val="-1"/>
        </w:rPr>
        <w:t>Services should be changed without breaking other services. And so long as we don’t change the external interface there will be no problem for other services.</w:t>
      </w:r>
    </w:p>
    <w:p w14:paraId="4ABA37A9" w14:textId="65587D0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As a result of changes, the versions of services are updating individually, and there is no relationship between them.</w:t>
      </w:r>
    </w:p>
    <w:p w14:paraId="0EC1A5B4"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36DBF95A" w14:textId="4E9F5F9C" w:rsidR="00936A35" w:rsidRPr="00936A35" w:rsidRDefault="00936A35" w:rsidP="00936A35">
      <w:pPr>
        <w:pStyle w:val="graf"/>
        <w:numPr>
          <w:ilvl w:val="0"/>
          <w:numId w:val="4"/>
        </w:numPr>
        <w:shd w:val="clear" w:color="auto" w:fill="FFFFFF"/>
        <w:spacing w:before="0" w:beforeAutospacing="0" w:after="0" w:afterAutospacing="0"/>
        <w:rPr>
          <w:rFonts w:ascii="Georgia" w:hAnsi="Georgia"/>
          <w:b/>
          <w:bCs/>
          <w:spacing w:val="-1"/>
        </w:rPr>
      </w:pPr>
      <w:r w:rsidRPr="00936A35">
        <w:rPr>
          <w:rFonts w:ascii="Georgia" w:hAnsi="Georgia"/>
          <w:b/>
          <w:bCs/>
          <w:spacing w:val="-1"/>
        </w:rPr>
        <w:t>Scaling with Cloud</w:t>
      </w:r>
      <w:r>
        <w:rPr>
          <w:rFonts w:ascii="Georgia" w:hAnsi="Georgia"/>
          <w:b/>
          <w:bCs/>
          <w:spacing w:val="-1"/>
        </w:rPr>
        <w:t xml:space="preserve">: </w:t>
      </w:r>
      <w:r>
        <w:rPr>
          <w:rFonts w:ascii="Georgia" w:hAnsi="Georgia"/>
          <w:bCs/>
          <w:spacing w:val="-1"/>
        </w:rPr>
        <w:t>can be scaled microservices with Cloud</w:t>
      </w:r>
    </w:p>
    <w:p w14:paraId="6C08828A" w14:textId="77777777" w:rsidR="00936A35" w:rsidRPr="00936A35" w:rsidRDefault="00936A35" w:rsidP="00936A35">
      <w:pPr>
        <w:pStyle w:val="graf"/>
        <w:shd w:val="clear" w:color="auto" w:fill="FFFFFF"/>
        <w:spacing w:before="0" w:beforeAutospacing="0" w:after="0" w:afterAutospacing="0"/>
        <w:ind w:left="360"/>
        <w:rPr>
          <w:rFonts w:ascii="Georgia" w:hAnsi="Georgia"/>
          <w:bCs/>
          <w:spacing w:val="-1"/>
        </w:rPr>
      </w:pPr>
    </w:p>
    <w:p w14:paraId="21CD7810" w14:textId="1D84CFE9"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
          <w:bCs/>
          <w:spacing w:val="-1"/>
        </w:rPr>
        <w:t>New Technology &amp; Process Adaption</w:t>
      </w:r>
      <w:r w:rsidRPr="00936A35">
        <w:rPr>
          <w:rFonts w:ascii="Georgia" w:hAnsi="Georgia"/>
          <w:bCs/>
          <w:spacing w:val="-1"/>
        </w:rPr>
        <w:t xml:space="preserve"> becomes easier. You can try new technologies with the newer microservices that we create.</w:t>
      </w:r>
    </w:p>
    <w:p w14:paraId="0B28E727" w14:textId="77777777" w:rsidR="00936A35" w:rsidRPr="00936A35" w:rsidRDefault="00936A35" w:rsidP="00936A35">
      <w:pPr>
        <w:pStyle w:val="graf"/>
        <w:shd w:val="clear" w:color="auto" w:fill="FFFFFF"/>
        <w:spacing w:before="0" w:beforeAutospacing="0" w:after="0" w:afterAutospacing="0"/>
        <w:rPr>
          <w:rFonts w:ascii="Georgia" w:hAnsi="Georgia"/>
          <w:bCs/>
          <w:spacing w:val="-1"/>
        </w:rPr>
      </w:pPr>
    </w:p>
    <w:p w14:paraId="6283B662" w14:textId="77777777"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Cs/>
          <w:spacing w:val="-1"/>
        </w:rPr>
        <w:t>Faster Release Cycles</w:t>
      </w:r>
    </w:p>
    <w:p w14:paraId="0431BCDE" w14:textId="77777777" w:rsidR="00936A35" w:rsidRPr="00936A35" w:rsidRDefault="00936A35" w:rsidP="00936A35">
      <w:pPr>
        <w:pStyle w:val="graf"/>
        <w:shd w:val="clear" w:color="auto" w:fill="FFFFFF"/>
        <w:spacing w:before="0" w:beforeAutospacing="0" w:after="0" w:afterAutospacing="0"/>
        <w:ind w:left="360"/>
        <w:rPr>
          <w:rFonts w:ascii="Georgia" w:hAnsi="Georgia"/>
          <w:b/>
          <w:bCs/>
          <w:spacing w:val="-1"/>
        </w:rPr>
      </w:pPr>
    </w:p>
    <w:p w14:paraId="26FFC22C" w14:textId="7510F504" w:rsidR="00F20AFA" w:rsidRPr="00F20AFA" w:rsidRDefault="00F20AFA" w:rsidP="00F20AFA">
      <w:pPr>
        <w:pStyle w:val="Heading1"/>
        <w:rPr>
          <w:b/>
          <w:bCs/>
        </w:rPr>
      </w:pPr>
      <w:r w:rsidRPr="00F20AFA">
        <w:rPr>
          <w:b/>
          <w:bCs/>
        </w:rPr>
        <w:t>What is Spring Cloud?</w:t>
      </w:r>
    </w:p>
    <w:p w14:paraId="4BBAE73D" w14:textId="77777777" w:rsidR="00A0485D" w:rsidRP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is a framework for building robust cloud applications. It facilitates the development of applications by providing solutions to many of the common problems faced when building distributed system.</w:t>
      </w:r>
    </w:p>
    <w:p w14:paraId="5C45DA63" w14:textId="605926A8" w:rsid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which builds on top of Spring Boot*, provides a set of tools to quickly build cloud-based microservices. Spring Cloud provides tools for developers to quickly build some of the common patterns in distributed systems.</w:t>
      </w:r>
    </w:p>
    <w:p w14:paraId="333273EA" w14:textId="03D3E67A" w:rsidR="00BF483E" w:rsidRPr="00BF483E" w:rsidRDefault="00BF483E" w:rsidP="00BF483E">
      <w:pPr>
        <w:pStyle w:val="graf"/>
        <w:numPr>
          <w:ilvl w:val="0"/>
          <w:numId w:val="27"/>
        </w:numPr>
        <w:shd w:val="clear" w:color="auto" w:fill="FFFFFF"/>
        <w:spacing w:before="120"/>
        <w:jc w:val="both"/>
        <w:rPr>
          <w:spacing w:val="-1"/>
        </w:rPr>
      </w:pPr>
      <w:r w:rsidRPr="00BF483E">
        <w:rPr>
          <w:spacing w:val="-1"/>
          <w:lang w:val="en-US"/>
        </w:rPr>
        <w:t>Spring Cloud takes a very declarative approach, and often you get a lot of features with just a class path change and/or an annotation.</w:t>
      </w:r>
    </w:p>
    <w:p w14:paraId="572CED12" w14:textId="733D7770" w:rsidR="00A0485D" w:rsidRDefault="00BF483E" w:rsidP="00BF483E">
      <w:pPr>
        <w:pStyle w:val="graf"/>
        <w:shd w:val="clear" w:color="auto" w:fill="FFFFFF"/>
        <w:spacing w:before="120" w:beforeAutospacing="0" w:after="0" w:afterAutospacing="0"/>
        <w:ind w:left="360"/>
        <w:jc w:val="both"/>
        <w:rPr>
          <w:rFonts w:ascii="Georgia" w:hAnsi="Georgia"/>
          <w:spacing w:val="-1"/>
          <w:lang w:val="en-US"/>
        </w:rPr>
      </w:pPr>
      <w:r w:rsidRPr="00BF483E">
        <w:rPr>
          <w:rFonts w:ascii="Georgia" w:hAnsi="Georgia"/>
          <w:spacing w:val="-1"/>
          <w:lang w:val="en-US"/>
        </w:rPr>
        <w:t>Example application that is a discovery client:</w:t>
      </w:r>
    </w:p>
    <w:p w14:paraId="181BE878" w14:textId="1A570004" w:rsidR="00A0485D" w:rsidRPr="00A0485D" w:rsidRDefault="00BF483E" w:rsidP="00BF483E">
      <w:pPr>
        <w:pStyle w:val="graf"/>
        <w:shd w:val="clear" w:color="auto" w:fill="FFFFFF"/>
        <w:spacing w:before="120" w:beforeAutospacing="0" w:after="0" w:afterAutospacing="0"/>
        <w:ind w:left="360"/>
        <w:jc w:val="both"/>
        <w:rPr>
          <w:rFonts w:ascii="Georgia" w:hAnsi="Georgia"/>
          <w:spacing w:val="-1"/>
        </w:rPr>
      </w:pPr>
      <w:r w:rsidRPr="00BF483E">
        <w:rPr>
          <w:rFonts w:ascii="Georgia" w:hAnsi="Georgia"/>
          <w:noProof/>
          <w:spacing w:val="-1"/>
        </w:rPr>
        <w:drawing>
          <wp:inline distT="0" distB="0" distL="0" distR="0" wp14:anchorId="16A86715" wp14:editId="44B47AC8">
            <wp:extent cx="5731510" cy="1144905"/>
            <wp:effectExtent l="0" t="0" r="2540" b="0"/>
            <wp:docPr id="4" name="Picture 5">
              <a:extLst xmlns:a="http://schemas.openxmlformats.org/drawingml/2006/main">
                <a:ext uri="{FF2B5EF4-FFF2-40B4-BE49-F238E27FC236}">
                  <a16:creationId xmlns:a16="http://schemas.microsoft.com/office/drawing/2014/main" id="{B7BACFB2-2FA3-4878-B833-7FF3A308A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7BACFB2-2FA3-4878-B833-7FF3A308A403}"/>
                        </a:ext>
                      </a:extLst>
                    </pic:cNvPr>
                    <pic:cNvPicPr>
                      <a:picLocks noChangeAspect="1"/>
                    </pic:cNvPicPr>
                  </pic:nvPicPr>
                  <pic:blipFill>
                    <a:blip r:embed="rId9"/>
                    <a:stretch>
                      <a:fillRect/>
                    </a:stretch>
                  </pic:blipFill>
                  <pic:spPr>
                    <a:xfrm>
                      <a:off x="0" y="0"/>
                      <a:ext cx="5731510" cy="1144905"/>
                    </a:xfrm>
                    <a:prstGeom prst="rect">
                      <a:avLst/>
                    </a:prstGeom>
                  </pic:spPr>
                </pic:pic>
              </a:graphicData>
            </a:graphic>
          </wp:inline>
        </w:drawing>
      </w:r>
    </w:p>
    <w:p w14:paraId="535BEE93" w14:textId="1B0D5FB6" w:rsidR="00C80F1C" w:rsidRDefault="00CB76FD" w:rsidP="00CB76FD">
      <w:pPr>
        <w:pStyle w:val="Heading2"/>
        <w:numPr>
          <w:ilvl w:val="0"/>
          <w:numId w:val="7"/>
        </w:numPr>
        <w:rPr>
          <w:b/>
        </w:rPr>
      </w:pPr>
      <w:r w:rsidRPr="00CB76FD">
        <w:rPr>
          <w:b/>
        </w:rPr>
        <w:t>Spring Cloud Architecture</w:t>
      </w:r>
      <w:r w:rsidR="00165D60">
        <w:rPr>
          <w:b/>
        </w:rPr>
        <w:t xml:space="preserve"> </w:t>
      </w:r>
      <w:r>
        <w:rPr>
          <w:b/>
        </w:rPr>
        <w:t>(Modules)</w:t>
      </w:r>
    </w:p>
    <w:p w14:paraId="2E9DBEEA" w14:textId="404C634C" w:rsidR="00841160" w:rsidRDefault="00841160" w:rsidP="00841160"/>
    <w:p w14:paraId="65AE91D3" w14:textId="6FF95B8E" w:rsidR="00841160" w:rsidRPr="00841160" w:rsidRDefault="008068F6" w:rsidP="00841160">
      <w:r>
        <w:rPr>
          <w:noProof/>
        </w:rPr>
        <w:drawing>
          <wp:inline distT="0" distB="0" distL="0" distR="0" wp14:anchorId="70DC0A9C" wp14:editId="1AD1CE31">
            <wp:extent cx="5731510" cy="2612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12390"/>
                    </a:xfrm>
                    <a:prstGeom prst="rect">
                      <a:avLst/>
                    </a:prstGeom>
                  </pic:spPr>
                </pic:pic>
              </a:graphicData>
            </a:graphic>
          </wp:inline>
        </w:drawing>
      </w:r>
    </w:p>
    <w:p w14:paraId="62ECF5B4" w14:textId="72D26232" w:rsidR="00BF483E" w:rsidRPr="00BF483E" w:rsidRDefault="00BF483E" w:rsidP="00946E78">
      <w:pPr>
        <w:pStyle w:val="graf"/>
        <w:shd w:val="clear" w:color="auto" w:fill="FFFFFF"/>
        <w:spacing w:before="120" w:beforeAutospacing="0" w:after="0" w:afterAutospacing="0"/>
        <w:ind w:left="1080"/>
        <w:jc w:val="both"/>
        <w:rPr>
          <w:rFonts w:ascii="Georgia" w:hAnsi="Georgia"/>
          <w:spacing w:val="-1"/>
        </w:rPr>
      </w:pPr>
      <w:r w:rsidRPr="00BF483E">
        <w:rPr>
          <w:rFonts w:ascii="Georgia" w:hAnsi="Georgia"/>
          <w:noProof/>
          <w:spacing w:val="-1"/>
        </w:rPr>
        <mc:AlternateContent>
          <mc:Choice Requires="wps">
            <w:drawing>
              <wp:anchor distT="45720" distB="45720" distL="114300" distR="114300" simplePos="0" relativeHeight="251658240" behindDoc="0" locked="0" layoutInCell="1" allowOverlap="1" wp14:anchorId="66A57B9C" wp14:editId="0ED70B16">
                <wp:simplePos x="0" y="0"/>
                <wp:positionH relativeFrom="column">
                  <wp:posOffset>1243330</wp:posOffset>
                </wp:positionH>
                <wp:positionV relativeFrom="paragraph">
                  <wp:posOffset>7620</wp:posOffset>
                </wp:positionV>
                <wp:extent cx="2839085" cy="292100"/>
                <wp:effectExtent l="0" t="0" r="1841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2211489C" w14:textId="5DA68707" w:rsidR="008130C5" w:rsidRPr="00A0485D" w:rsidRDefault="008130C5"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8130C5" w:rsidRDefault="008130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A57B9C" id="_x0000_t202" coordsize="21600,21600" o:spt="202" path="m,l,21600r21600,l21600,xe">
                <v:stroke joinstyle="miter"/>
                <v:path gradientshapeok="t" o:connecttype="rect"/>
              </v:shapetype>
              <v:shape id="Text Box 2" o:spid="_x0000_s1026" type="#_x0000_t202" style="position:absolute;left:0;text-align:left;margin-left:97.9pt;margin-top:.6pt;width:223.55pt;height:23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">
                <v:textbox>
                  <w:txbxContent>
                    <w:p w14:paraId="2211489C" w14:textId="5DA68707" w:rsidR="008130C5" w:rsidRPr="00A0485D" w:rsidRDefault="008130C5"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8130C5" w:rsidRDefault="008130C5"/>
                  </w:txbxContent>
                </v:textbox>
                <w10:wrap type="square"/>
              </v:shape>
            </w:pict>
          </mc:Fallback>
        </mc:AlternateContent>
      </w:r>
    </w:p>
    <w:p w14:paraId="2222F1CA" w14:textId="662A6855" w:rsidR="00BF483E" w:rsidRDefault="00BF483E" w:rsidP="00BF483E">
      <w:pPr>
        <w:pStyle w:val="ListParagraph"/>
        <w:shd w:val="clear" w:color="auto" w:fill="FFFFFF"/>
        <w:spacing w:after="100" w:afterAutospacing="1" w:line="240" w:lineRule="auto"/>
        <w:rPr>
          <w:rFonts w:eastAsia="Times New Roman" w:cs="Times New Roman"/>
          <w:color w:val="333333"/>
          <w:lang w:eastAsia="en-IN"/>
        </w:rPr>
      </w:pPr>
    </w:p>
    <w:p w14:paraId="04DB1970" w14:textId="0513F996" w:rsidR="00BF483E" w:rsidRDefault="00BF483E">
      <w:pPr>
        <w:pStyle w:val="ListParagraph"/>
        <w:shd w:val="clear" w:color="auto" w:fill="FFFFFF"/>
        <w:spacing w:after="100" w:afterAutospacing="1" w:line="240" w:lineRule="auto"/>
        <w:rPr>
          <w:rFonts w:eastAsia="Times New Roman" w:cs="Times New Roman"/>
          <w:color w:val="333333"/>
          <w:lang w:eastAsia="en-IN"/>
        </w:rPr>
      </w:pPr>
    </w:p>
    <w:p w14:paraId="472C5055" w14:textId="68369B0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r>
        <w:rPr>
          <w:noProof/>
        </w:rPr>
        <w:lastRenderedPageBreak/>
        <w:drawing>
          <wp:anchor distT="0" distB="0" distL="114300" distR="114300" simplePos="0" relativeHeight="251661312" behindDoc="0" locked="0" layoutInCell="1" allowOverlap="1" wp14:anchorId="1CE2ECC8" wp14:editId="56D8ABD2">
            <wp:simplePos x="0" y="0"/>
            <wp:positionH relativeFrom="margin">
              <wp:align>center</wp:align>
            </wp:positionH>
            <wp:positionV relativeFrom="paragraph">
              <wp:posOffset>277393</wp:posOffset>
            </wp:positionV>
            <wp:extent cx="6466309" cy="3891686"/>
            <wp:effectExtent l="0" t="0" r="0" b="0"/>
            <wp:wrapSquare wrapText="bothSides"/>
            <wp:docPr id="15" name="Picture 15" descr="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icroservi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6309" cy="3891686"/>
                    </a:xfrm>
                    <a:prstGeom prst="rect">
                      <a:avLst/>
                    </a:prstGeom>
                    <a:noFill/>
                  </pic:spPr>
                </pic:pic>
              </a:graphicData>
            </a:graphic>
          </wp:anchor>
        </w:drawing>
      </w:r>
    </w:p>
    <w:p w14:paraId="1CBBBFF2" w14:textId="45FA899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2311BB12" w14:textId="0B9FD7E0"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6228398F" w14:textId="1E127E7B" w:rsidR="00946E78" w:rsidRDefault="00946E78">
      <w:pPr>
        <w:pStyle w:val="ListParagraph"/>
        <w:shd w:val="clear" w:color="auto" w:fill="FFFFFF"/>
        <w:spacing w:after="100" w:afterAutospacing="1" w:line="240" w:lineRule="auto"/>
        <w:rPr>
          <w:rFonts w:eastAsia="Times New Roman" w:cs="Times New Roman"/>
          <w:color w:val="333333"/>
          <w:lang w:eastAsia="en-IN"/>
        </w:rPr>
      </w:pPr>
    </w:p>
    <w:p w14:paraId="3FD358C7" w14:textId="577BA695" w:rsidR="00A32E89" w:rsidRDefault="00A32E89" w:rsidP="00A32E89">
      <w:pPr>
        <w:pStyle w:val="graf"/>
        <w:shd w:val="clear" w:color="auto" w:fill="FFFFFF"/>
        <w:spacing w:before="120" w:beforeAutospacing="0" w:after="0" w:afterAutospacing="0"/>
        <w:jc w:val="both"/>
        <w:rPr>
          <w:ins w:id="0" w:author="Rajiv Bansal" w:date="2019-08-04T14:16:00Z"/>
          <w:rFonts w:ascii="Georgia" w:hAnsi="Georgia"/>
          <w:spacing w:val="-1"/>
        </w:rPr>
      </w:pPr>
    </w:p>
    <w:p w14:paraId="1B75A45D" w14:textId="77777777" w:rsidR="00A32E89" w:rsidRDefault="00A32E89" w:rsidP="00A32E89">
      <w:pPr>
        <w:pStyle w:val="graf"/>
        <w:shd w:val="clear" w:color="auto" w:fill="FFFFFF"/>
        <w:spacing w:before="120" w:beforeAutospacing="0" w:after="0" w:afterAutospacing="0"/>
        <w:jc w:val="both"/>
        <w:rPr>
          <w:ins w:id="1" w:author="Rajiv Bansal" w:date="2019-08-04T14:16:00Z"/>
          <w:rFonts w:ascii="Georgia" w:hAnsi="Georgia"/>
          <w:spacing w:val="-1"/>
        </w:rPr>
      </w:pPr>
    </w:p>
    <w:p w14:paraId="2EDAA654" w14:textId="77777777" w:rsidR="00A32E89" w:rsidRDefault="00A32E89" w:rsidP="00A32E89">
      <w:pPr>
        <w:pStyle w:val="graf"/>
        <w:shd w:val="clear" w:color="auto" w:fill="FFFFFF"/>
        <w:spacing w:before="120" w:beforeAutospacing="0" w:after="0" w:afterAutospacing="0"/>
        <w:jc w:val="both"/>
        <w:rPr>
          <w:ins w:id="2" w:author="Rajiv Bansal" w:date="2019-08-04T14:16:00Z"/>
          <w:rFonts w:ascii="Georgia" w:hAnsi="Georgia"/>
          <w:spacing w:val="-1"/>
        </w:rPr>
      </w:pPr>
    </w:p>
    <w:p w14:paraId="4AF31211" w14:textId="77777777" w:rsidR="00A32E89" w:rsidRDefault="00A32E89" w:rsidP="00A32E89">
      <w:pPr>
        <w:pStyle w:val="graf"/>
        <w:shd w:val="clear" w:color="auto" w:fill="FFFFFF"/>
        <w:spacing w:before="120" w:beforeAutospacing="0" w:after="0" w:afterAutospacing="0"/>
        <w:jc w:val="both"/>
        <w:rPr>
          <w:ins w:id="3" w:author="Rajiv Bansal" w:date="2019-08-04T14:16:00Z"/>
          <w:rFonts w:ascii="Georgia" w:hAnsi="Georgia"/>
          <w:spacing w:val="-1"/>
        </w:rPr>
      </w:pPr>
    </w:p>
    <w:p w14:paraId="72B908F6" w14:textId="7DDAE07B" w:rsidR="00A32E89" w:rsidRDefault="00A32E89" w:rsidP="00A32E89">
      <w:pPr>
        <w:pStyle w:val="graf"/>
        <w:shd w:val="clear" w:color="auto" w:fill="FFFFFF"/>
        <w:spacing w:before="120" w:beforeAutospacing="0" w:after="0" w:afterAutospacing="0"/>
        <w:jc w:val="both"/>
        <w:rPr>
          <w:ins w:id="4" w:author="Rajiv Bansal" w:date="2019-08-04T14:16:00Z"/>
          <w:rFonts w:ascii="Georgia" w:hAnsi="Georgia"/>
          <w:spacing w:val="-1"/>
        </w:rPr>
      </w:pPr>
    </w:p>
    <w:p w14:paraId="06438623" w14:textId="63E13690" w:rsidR="00A32E89" w:rsidRDefault="00A32E89" w:rsidP="00A32E89">
      <w:pPr>
        <w:pStyle w:val="graf"/>
        <w:shd w:val="clear" w:color="auto" w:fill="FFFFFF"/>
        <w:spacing w:before="120" w:beforeAutospacing="0" w:after="0" w:afterAutospacing="0"/>
        <w:jc w:val="both"/>
        <w:rPr>
          <w:ins w:id="5" w:author="Rajiv Bansal" w:date="2019-08-04T14:16:00Z"/>
          <w:rFonts w:ascii="Georgia" w:hAnsi="Georgia"/>
          <w:spacing w:val="-1"/>
        </w:rPr>
      </w:pPr>
    </w:p>
    <w:p w14:paraId="586BF580" w14:textId="3A4BFC10" w:rsidR="00A32E89" w:rsidRDefault="00A32E89" w:rsidP="00A32E89">
      <w:pPr>
        <w:pStyle w:val="graf"/>
        <w:shd w:val="clear" w:color="auto" w:fill="FFFFFF"/>
        <w:spacing w:before="120" w:beforeAutospacing="0" w:after="0" w:afterAutospacing="0"/>
        <w:jc w:val="both"/>
        <w:rPr>
          <w:ins w:id="6" w:author="Rajiv Bansal" w:date="2019-08-04T14:16:00Z"/>
          <w:rFonts w:ascii="Georgia" w:hAnsi="Georgia"/>
          <w:spacing w:val="-1"/>
        </w:rPr>
      </w:pPr>
    </w:p>
    <w:p w14:paraId="227181B4" w14:textId="060A5169" w:rsidR="00A32E89" w:rsidRDefault="00A32E89" w:rsidP="00A32E89">
      <w:pPr>
        <w:pStyle w:val="graf"/>
        <w:shd w:val="clear" w:color="auto" w:fill="FFFFFF"/>
        <w:spacing w:before="120" w:beforeAutospacing="0" w:after="0" w:afterAutospacing="0"/>
        <w:jc w:val="both"/>
        <w:rPr>
          <w:ins w:id="7" w:author="Rajiv Bansal" w:date="2019-08-04T14:16:00Z"/>
          <w:rFonts w:ascii="Georgia" w:hAnsi="Georgia"/>
          <w:spacing w:val="-1"/>
        </w:rPr>
      </w:pPr>
    </w:p>
    <w:p w14:paraId="7374F011" w14:textId="75E1A262" w:rsidR="00A32E89" w:rsidRDefault="00A32E89" w:rsidP="00A32E89">
      <w:pPr>
        <w:pStyle w:val="graf"/>
        <w:shd w:val="clear" w:color="auto" w:fill="FFFFFF"/>
        <w:spacing w:before="120" w:beforeAutospacing="0" w:after="0" w:afterAutospacing="0"/>
        <w:jc w:val="both"/>
        <w:rPr>
          <w:ins w:id="8" w:author="Rajiv Bansal" w:date="2019-08-04T14:16:00Z"/>
          <w:rFonts w:ascii="Georgia" w:hAnsi="Georgia"/>
          <w:spacing w:val="-1"/>
        </w:rPr>
      </w:pPr>
    </w:p>
    <w:p w14:paraId="487E7E86" w14:textId="7342B69E" w:rsidR="00A32E89" w:rsidRDefault="00A32E89" w:rsidP="00A32E89">
      <w:pPr>
        <w:pStyle w:val="graf"/>
        <w:shd w:val="clear" w:color="auto" w:fill="FFFFFF"/>
        <w:spacing w:before="120" w:beforeAutospacing="0" w:after="0" w:afterAutospacing="0"/>
        <w:jc w:val="both"/>
        <w:rPr>
          <w:ins w:id="9" w:author="Rajiv Bansal" w:date="2019-08-04T14:16:00Z"/>
          <w:rFonts w:ascii="Georgia" w:hAnsi="Georgia"/>
          <w:spacing w:val="-1"/>
        </w:rPr>
      </w:pPr>
    </w:p>
    <w:p w14:paraId="2827167C" w14:textId="77777777" w:rsidR="00A32E89" w:rsidRDefault="00A32E89" w:rsidP="00A32E89">
      <w:pPr>
        <w:pStyle w:val="graf"/>
        <w:shd w:val="clear" w:color="auto" w:fill="FFFFFF"/>
        <w:spacing w:before="120" w:beforeAutospacing="0" w:after="0" w:afterAutospacing="0"/>
        <w:jc w:val="both"/>
        <w:rPr>
          <w:ins w:id="10" w:author="Rajiv Bansal" w:date="2019-08-04T14:16:00Z"/>
          <w:rFonts w:ascii="Georgia" w:hAnsi="Georgia"/>
          <w:spacing w:val="-1"/>
        </w:rPr>
      </w:pPr>
    </w:p>
    <w:p w14:paraId="681EDD33" w14:textId="31D656C8" w:rsidR="00A32E89" w:rsidRDefault="00A32E89" w:rsidP="00A32E89">
      <w:pPr>
        <w:pStyle w:val="graf"/>
        <w:shd w:val="clear" w:color="auto" w:fill="FFFFFF"/>
        <w:spacing w:before="120" w:beforeAutospacing="0" w:after="0" w:afterAutospacing="0"/>
        <w:jc w:val="both"/>
        <w:rPr>
          <w:ins w:id="11" w:author="Rajiv Bansal" w:date="2019-08-04T14:16:00Z"/>
          <w:rFonts w:ascii="Georgia" w:hAnsi="Georgia"/>
          <w:spacing w:val="-1"/>
        </w:rPr>
      </w:pPr>
    </w:p>
    <w:p w14:paraId="6D064061" w14:textId="72B5310A" w:rsidR="00A32E89" w:rsidRDefault="00A32E89" w:rsidP="00A32E89">
      <w:pPr>
        <w:pStyle w:val="graf"/>
        <w:shd w:val="clear" w:color="auto" w:fill="FFFFFF"/>
        <w:spacing w:before="120" w:beforeAutospacing="0" w:after="0" w:afterAutospacing="0"/>
        <w:jc w:val="both"/>
        <w:rPr>
          <w:ins w:id="12" w:author="Rajiv Bansal" w:date="2019-08-04T14:16:00Z"/>
          <w:rFonts w:ascii="Georgia" w:hAnsi="Georgia"/>
          <w:spacing w:val="-1"/>
        </w:rPr>
      </w:pPr>
    </w:p>
    <w:p w14:paraId="0226D686" w14:textId="79CCC83D" w:rsidR="00A32E89" w:rsidRDefault="00A32E89" w:rsidP="00A32E89">
      <w:pPr>
        <w:pStyle w:val="graf"/>
        <w:shd w:val="clear" w:color="auto" w:fill="FFFFFF"/>
        <w:spacing w:before="120" w:beforeAutospacing="0" w:after="0" w:afterAutospacing="0"/>
        <w:jc w:val="both"/>
        <w:rPr>
          <w:ins w:id="13" w:author="Rajiv Bansal" w:date="2019-08-04T14:16:00Z"/>
          <w:rFonts w:ascii="Georgia" w:hAnsi="Georgia"/>
          <w:spacing w:val="-1"/>
        </w:rPr>
      </w:pPr>
    </w:p>
    <w:p w14:paraId="57D478FA" w14:textId="0E295058" w:rsidR="00A32E89" w:rsidRDefault="00A32E89" w:rsidP="00A32E89">
      <w:pPr>
        <w:pStyle w:val="graf"/>
        <w:shd w:val="clear" w:color="auto" w:fill="FFFFFF"/>
        <w:spacing w:before="120" w:beforeAutospacing="0" w:after="0" w:afterAutospacing="0"/>
        <w:jc w:val="both"/>
        <w:rPr>
          <w:ins w:id="14" w:author="Rajiv Bansal" w:date="2019-08-04T14:16:00Z"/>
          <w:rFonts w:ascii="Georgia" w:hAnsi="Georgia"/>
          <w:spacing w:val="-1"/>
        </w:rPr>
      </w:pPr>
      <w:r w:rsidRPr="00BF483E">
        <w:rPr>
          <w:noProof/>
          <w:spacing w:val="-1"/>
        </w:rPr>
        <mc:AlternateContent>
          <mc:Choice Requires="wps">
            <w:drawing>
              <wp:anchor distT="45720" distB="45720" distL="114300" distR="114300" simplePos="0" relativeHeight="251663360" behindDoc="0" locked="0" layoutInCell="1" allowOverlap="1" wp14:anchorId="3AE21A0F" wp14:editId="46212AB4">
                <wp:simplePos x="0" y="0"/>
                <wp:positionH relativeFrom="margin">
                  <wp:posOffset>2947670</wp:posOffset>
                </wp:positionH>
                <wp:positionV relativeFrom="paragraph">
                  <wp:posOffset>79375</wp:posOffset>
                </wp:positionV>
                <wp:extent cx="2839085" cy="292100"/>
                <wp:effectExtent l="0" t="0" r="18415"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6B8463B4" w14:textId="40FFC5BA" w:rsidR="008130C5" w:rsidRPr="00A0485D" w:rsidRDefault="008130C5"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8130C5" w:rsidRDefault="008130C5" w:rsidP="00946E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21A0F" id="_x0000_s1027" type="#_x0000_t202" style="position:absolute;left:0;text-align:left;margin-left:232.1pt;margin-top:6.25pt;width:223.55pt;height:2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c1JgIAAEw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">
                <v:textbox>
                  <w:txbxContent>
                    <w:p w14:paraId="6B8463B4" w14:textId="40FFC5BA" w:rsidR="008130C5" w:rsidRPr="00A0485D" w:rsidRDefault="008130C5"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8130C5" w:rsidRDefault="008130C5" w:rsidP="00946E78"/>
                  </w:txbxContent>
                </v:textbox>
                <w10:wrap type="square" anchorx="margin"/>
              </v:shape>
            </w:pict>
          </mc:Fallback>
        </mc:AlternateContent>
      </w:r>
    </w:p>
    <w:p w14:paraId="4DB4B8B5" w14:textId="77777777" w:rsidR="00A32E89" w:rsidRDefault="00A32E89" w:rsidP="00A32E89">
      <w:pPr>
        <w:pStyle w:val="graf"/>
        <w:shd w:val="clear" w:color="auto" w:fill="FFFFFF"/>
        <w:spacing w:before="120" w:beforeAutospacing="0" w:after="0" w:afterAutospacing="0"/>
        <w:jc w:val="both"/>
        <w:rPr>
          <w:ins w:id="15" w:author="Rajiv Bansal" w:date="2019-08-04T14:16:00Z"/>
          <w:rFonts w:ascii="Georgia" w:hAnsi="Georgia"/>
          <w:spacing w:val="-1"/>
        </w:rPr>
      </w:pPr>
    </w:p>
    <w:p w14:paraId="1C619CA8" w14:textId="77777777" w:rsidR="00A32E89" w:rsidRDefault="00A32E89" w:rsidP="00A32E89">
      <w:pPr>
        <w:pStyle w:val="graf"/>
        <w:shd w:val="clear" w:color="auto" w:fill="FFFFFF"/>
        <w:spacing w:before="120" w:beforeAutospacing="0" w:after="0" w:afterAutospacing="0"/>
        <w:jc w:val="both"/>
        <w:rPr>
          <w:ins w:id="16" w:author="Rajiv Bansal" w:date="2019-08-04T14:16:00Z"/>
          <w:rFonts w:ascii="Georgia" w:hAnsi="Georgia"/>
          <w:spacing w:val="-1"/>
        </w:rPr>
      </w:pPr>
    </w:p>
    <w:p w14:paraId="395D59AC" w14:textId="5CAB5064" w:rsidR="00A0485D" w:rsidRPr="00A0485D" w:rsidDel="00507932" w:rsidRDefault="00A0485D">
      <w:pPr>
        <w:pStyle w:val="graf"/>
        <w:shd w:val="clear" w:color="auto" w:fill="FFFFFF"/>
        <w:spacing w:before="120" w:beforeAutospacing="0" w:after="0" w:afterAutospacing="0"/>
        <w:jc w:val="both"/>
        <w:rPr>
          <w:del w:id="17" w:author="Rajiv Bansal" w:date="2019-08-04T14:24:00Z"/>
          <w:rFonts w:ascii="Georgia" w:hAnsi="Georgia"/>
          <w:spacing w:val="-1"/>
        </w:rPr>
        <w:pPrChange w:id="18" w:author="Rajiv Bansal" w:date="2019-08-04T14:16:00Z">
          <w:pPr>
            <w:pStyle w:val="graf"/>
            <w:numPr>
              <w:numId w:val="27"/>
            </w:numPr>
            <w:shd w:val="clear" w:color="auto" w:fill="FFFFFF"/>
            <w:spacing w:before="120" w:beforeAutospacing="0" w:after="0" w:afterAutospacing="0"/>
            <w:ind w:left="360" w:hanging="360"/>
            <w:jc w:val="both"/>
          </w:pPr>
        </w:pPrChange>
      </w:pPr>
      <w:del w:id="19" w:author="Rajiv Bansal" w:date="2019-08-04T14:24:00Z">
        <w:r w:rsidRPr="00A0485D" w:rsidDel="00507932">
          <w:rPr>
            <w:rFonts w:ascii="Georgia" w:hAnsi="Georgia"/>
            <w:spacing w:val="-1"/>
          </w:rPr>
          <w:delText>Spring Cloud provides the following tools</w:delText>
        </w:r>
        <w:r w:rsidR="008D3370" w:rsidDel="00507932">
          <w:rPr>
            <w:rFonts w:ascii="Georgia" w:hAnsi="Georgia"/>
            <w:spacing w:val="-1"/>
          </w:rPr>
          <w:delText xml:space="preserve"> to build cloud based microservices</w:delText>
        </w:r>
        <w:r w:rsidRPr="00A0485D" w:rsidDel="00507932">
          <w:rPr>
            <w:rFonts w:ascii="Georgia" w:hAnsi="Georgia"/>
            <w:spacing w:val="-1"/>
          </w:rPr>
          <w:delText>:</w:delText>
        </w:r>
      </w:del>
    </w:p>
    <w:p w14:paraId="4D45F5B3" w14:textId="7937A818" w:rsidR="00BF483E" w:rsidDel="00507932" w:rsidRDefault="00BF483E" w:rsidP="00BF483E">
      <w:pPr>
        <w:pStyle w:val="graf"/>
        <w:numPr>
          <w:ilvl w:val="1"/>
          <w:numId w:val="27"/>
        </w:numPr>
        <w:shd w:val="clear" w:color="auto" w:fill="FFFFFF"/>
        <w:spacing w:before="120" w:beforeAutospacing="0" w:after="0" w:afterAutospacing="0"/>
        <w:jc w:val="both"/>
        <w:rPr>
          <w:del w:id="20" w:author="Rajiv Bansal" w:date="2019-08-04T14:24:00Z"/>
          <w:rFonts w:ascii="Georgia" w:hAnsi="Georgia"/>
          <w:spacing w:val="-1"/>
        </w:rPr>
      </w:pPr>
      <w:del w:id="21" w:author="Rajiv Bansal" w:date="2019-08-04T14:24:00Z">
        <w:r w:rsidRPr="00A0485D" w:rsidDel="00507932">
          <w:rPr>
            <w:rFonts w:ascii="Georgia" w:hAnsi="Georgia"/>
            <w:spacing w:val="-1"/>
          </w:rPr>
          <w:delText>Configuration Management: Spring Config Server (with GIT repository)</w:delText>
        </w:r>
      </w:del>
    </w:p>
    <w:p w14:paraId="6EEE6805" w14:textId="52B88A26" w:rsidR="00892A38" w:rsidRPr="00BF483E" w:rsidDel="00507932" w:rsidRDefault="00BF483E" w:rsidP="00892A38">
      <w:pPr>
        <w:pStyle w:val="graf"/>
        <w:numPr>
          <w:ilvl w:val="1"/>
          <w:numId w:val="27"/>
        </w:numPr>
        <w:shd w:val="clear" w:color="auto" w:fill="FFFFFF"/>
        <w:spacing w:before="120" w:beforeAutospacing="0" w:after="0" w:afterAutospacing="0"/>
        <w:jc w:val="both"/>
        <w:rPr>
          <w:del w:id="22" w:author="Rajiv Bansal" w:date="2019-08-04T14:24:00Z"/>
          <w:moveTo w:id="23" w:author="Rajiv Bansal" w:date="2019-08-04T14:17:00Z"/>
          <w:rFonts w:ascii="Georgia" w:hAnsi="Georgia"/>
          <w:spacing w:val="-1"/>
        </w:rPr>
      </w:pPr>
      <w:del w:id="24" w:author="Rajiv Bansal" w:date="2019-08-04T14:24:00Z">
        <w:r w:rsidRPr="00BF483E" w:rsidDel="00507932">
          <w:rPr>
            <w:rFonts w:ascii="Georgia" w:hAnsi="Georgia"/>
            <w:spacing w:val="-1"/>
          </w:rPr>
          <w:delText>Service Registration and Discovery - Eureka Server (owned by Netflix)</w:delText>
        </w:r>
      </w:del>
      <w:moveToRangeStart w:id="25" w:author="Rajiv Bansal" w:date="2019-08-04T14:17:00Z" w:name="move15820680"/>
      <w:moveTo w:id="26" w:author="Rajiv Bansal" w:date="2019-08-04T14:17:00Z">
        <w:del w:id="27" w:author="Rajiv Bansal" w:date="2019-08-04T14:24:00Z">
          <w:r w:rsidR="00892A38" w:rsidDel="00507932">
            <w:rPr>
              <w:rFonts w:ascii="Georgia" w:hAnsi="Georgia"/>
              <w:spacing w:val="-1"/>
            </w:rPr>
            <w:delText xml:space="preserve">Gateway </w:delText>
          </w:r>
          <w:r w:rsidR="00892A38" w:rsidRPr="008061AB" w:rsidDel="00507932">
            <w:rPr>
              <w:rFonts w:ascii="Georgia" w:hAnsi="Georgia"/>
              <w:spacing w:val="-1"/>
            </w:rPr>
            <w:delText>to client applications- Zuul</w:delText>
          </w:r>
          <w:r w:rsidR="00892A38" w:rsidDel="00507932">
            <w:rPr>
              <w:rFonts w:ascii="Georgia" w:hAnsi="Georgia"/>
              <w:spacing w:val="-1"/>
            </w:rPr>
            <w:delText xml:space="preserve"> </w:delText>
          </w:r>
          <w:r w:rsidR="00892A38" w:rsidRPr="008061AB" w:rsidDel="00507932">
            <w:rPr>
              <w:rFonts w:ascii="Georgia" w:hAnsi="Georgia"/>
              <w:spacing w:val="-1"/>
            </w:rPr>
            <w:delText>(owned by Netflix)</w:delText>
          </w:r>
        </w:del>
      </w:moveTo>
    </w:p>
    <w:p w14:paraId="2119D75D" w14:textId="0C98C420" w:rsidR="00892A38" w:rsidDel="00892A38" w:rsidRDefault="00892A38" w:rsidP="00892A38">
      <w:pPr>
        <w:pStyle w:val="graf"/>
        <w:numPr>
          <w:ilvl w:val="1"/>
          <w:numId w:val="27"/>
        </w:numPr>
        <w:shd w:val="clear" w:color="auto" w:fill="FFFFFF"/>
        <w:spacing w:before="120" w:beforeAutospacing="0" w:after="0" w:afterAutospacing="0"/>
        <w:jc w:val="both"/>
        <w:rPr>
          <w:del w:id="28" w:author="Rajiv Bansal" w:date="2019-08-04T14:16:00Z"/>
          <w:moveTo w:id="29" w:author="Rajiv Bansal" w:date="2019-08-04T14:16:00Z"/>
          <w:rFonts w:ascii="Georgia" w:hAnsi="Georgia"/>
          <w:spacing w:val="-1"/>
        </w:rPr>
      </w:pPr>
      <w:moveToRangeStart w:id="30" w:author="Rajiv Bansal" w:date="2019-08-04T14:16:00Z" w:name="move15820628"/>
      <w:moveToRangeEnd w:id="25"/>
      <w:moveTo w:id="31" w:author="Rajiv Bansal" w:date="2019-08-04T14:16:00Z">
        <w:del w:id="32" w:author="Rajiv Bansal" w:date="2019-08-04T14:24:00Z">
          <w:r w:rsidDel="00507932">
            <w:rPr>
              <w:rFonts w:ascii="Georgia" w:hAnsi="Georgia"/>
              <w:spacing w:val="-1"/>
            </w:rPr>
            <w:delText>Rest Client – Feign Client and Rest Template</w:delText>
          </w:r>
        </w:del>
      </w:moveTo>
    </w:p>
    <w:moveToRangeEnd w:id="30"/>
    <w:p w14:paraId="7200BB2E" w14:textId="153E84A8" w:rsidR="00892A38" w:rsidRPr="00892A38" w:rsidDel="00507932" w:rsidRDefault="00892A38">
      <w:pPr>
        <w:pStyle w:val="graf"/>
        <w:numPr>
          <w:ilvl w:val="1"/>
          <w:numId w:val="27"/>
        </w:numPr>
        <w:shd w:val="clear" w:color="auto" w:fill="FFFFFF"/>
        <w:spacing w:before="120" w:beforeAutospacing="0" w:after="0" w:afterAutospacing="0"/>
        <w:jc w:val="both"/>
        <w:rPr>
          <w:del w:id="33" w:author="Rajiv Bansal" w:date="2019-08-04T14:24:00Z"/>
          <w:rFonts w:ascii="Georgia" w:hAnsi="Georgia"/>
          <w:spacing w:val="-1"/>
        </w:rPr>
      </w:pPr>
    </w:p>
    <w:p w14:paraId="5B99F248" w14:textId="713A705A" w:rsidR="0003603A" w:rsidRPr="00BF483E" w:rsidDel="00507932" w:rsidRDefault="0003603A" w:rsidP="00BF483E">
      <w:pPr>
        <w:pStyle w:val="graf"/>
        <w:numPr>
          <w:ilvl w:val="1"/>
          <w:numId w:val="27"/>
        </w:numPr>
        <w:shd w:val="clear" w:color="auto" w:fill="FFFFFF"/>
        <w:spacing w:before="120" w:beforeAutospacing="0" w:after="0" w:afterAutospacing="0"/>
        <w:jc w:val="both"/>
        <w:rPr>
          <w:del w:id="34" w:author="Rajiv Bansal" w:date="2019-08-04T14:24:00Z"/>
          <w:moveFrom w:id="35" w:author="Rajiv Bansal" w:date="2019-08-04T14:17:00Z"/>
          <w:rFonts w:ascii="Georgia" w:hAnsi="Georgia"/>
          <w:spacing w:val="-1"/>
        </w:rPr>
      </w:pPr>
      <w:moveFromRangeStart w:id="36" w:author="Rajiv Bansal" w:date="2019-08-04T14:17:00Z" w:name="move15820680"/>
      <w:moveFrom w:id="37" w:author="Rajiv Bansal" w:date="2019-08-04T14:17:00Z">
        <w:del w:id="38" w:author="Rajiv Bansal" w:date="2019-08-04T14:24:00Z">
          <w:r w:rsidDel="00507932">
            <w:rPr>
              <w:rFonts w:ascii="Georgia" w:hAnsi="Georgia"/>
              <w:spacing w:val="-1"/>
            </w:rPr>
            <w:delText xml:space="preserve">Gateway </w:delText>
          </w:r>
          <w:r w:rsidR="008061AB" w:rsidRPr="008061AB" w:rsidDel="00507932">
            <w:rPr>
              <w:rFonts w:ascii="Georgia" w:hAnsi="Georgia"/>
              <w:spacing w:val="-1"/>
            </w:rPr>
            <w:delText>to client</w:delText>
          </w:r>
          <w:r w:rsidRPr="008061AB" w:rsidDel="00507932">
            <w:rPr>
              <w:rFonts w:ascii="Georgia" w:hAnsi="Georgia"/>
              <w:spacing w:val="-1"/>
            </w:rPr>
            <w:delText xml:space="preserve"> applications- Zuul</w:delText>
          </w:r>
          <w:r w:rsidR="006B29EA" w:rsidDel="00507932">
            <w:rPr>
              <w:rFonts w:ascii="Georgia" w:hAnsi="Georgia"/>
              <w:spacing w:val="-1"/>
            </w:rPr>
            <w:delText xml:space="preserve"> </w:delText>
          </w:r>
          <w:r w:rsidRPr="008061AB" w:rsidDel="00507932">
            <w:rPr>
              <w:rFonts w:ascii="Georgia" w:hAnsi="Georgia"/>
              <w:spacing w:val="-1"/>
            </w:rPr>
            <w:delText>(owned by Netflix)</w:delText>
          </w:r>
        </w:del>
      </w:moveFrom>
    </w:p>
    <w:p w14:paraId="772D837E" w14:textId="7CD1106C" w:rsidR="00BF483E" w:rsidDel="00507932" w:rsidRDefault="00BF483E" w:rsidP="00BF483E">
      <w:pPr>
        <w:pStyle w:val="graf"/>
        <w:numPr>
          <w:ilvl w:val="1"/>
          <w:numId w:val="27"/>
        </w:numPr>
        <w:shd w:val="clear" w:color="auto" w:fill="FFFFFF"/>
        <w:spacing w:before="120" w:beforeAutospacing="0" w:after="0" w:afterAutospacing="0"/>
        <w:jc w:val="both"/>
        <w:rPr>
          <w:del w:id="39" w:author="Rajiv Bansal" w:date="2019-08-04T14:24:00Z"/>
          <w:moveFrom w:id="40" w:author="Rajiv Bansal" w:date="2019-08-04T14:16:00Z"/>
          <w:rFonts w:ascii="Georgia" w:hAnsi="Georgia"/>
          <w:spacing w:val="-1"/>
        </w:rPr>
      </w:pPr>
      <w:moveFromRangeStart w:id="41" w:author="Rajiv Bansal" w:date="2019-08-04T14:16:00Z" w:name="move15820628"/>
      <w:moveFromRangeEnd w:id="36"/>
      <w:moveFrom w:id="42" w:author="Rajiv Bansal" w:date="2019-08-04T14:16:00Z">
        <w:del w:id="43" w:author="Rajiv Bansal" w:date="2019-08-04T14:24:00Z">
          <w:r w:rsidDel="00507932">
            <w:rPr>
              <w:rFonts w:ascii="Georgia" w:hAnsi="Georgia"/>
              <w:spacing w:val="-1"/>
            </w:rPr>
            <w:delText>Rest Client – Feign Client and Rest Template</w:delText>
          </w:r>
        </w:del>
      </w:moveFrom>
    </w:p>
    <w:moveFromRangeEnd w:id="41"/>
    <w:p w14:paraId="489FCE2B" w14:textId="20ECAB39" w:rsidR="00AB7942" w:rsidDel="00507932" w:rsidRDefault="00BF483E" w:rsidP="00AB7942">
      <w:pPr>
        <w:pStyle w:val="graf"/>
        <w:numPr>
          <w:ilvl w:val="1"/>
          <w:numId w:val="27"/>
        </w:numPr>
        <w:shd w:val="clear" w:color="auto" w:fill="FFFFFF"/>
        <w:spacing w:before="120" w:beforeAutospacing="0" w:after="0" w:afterAutospacing="0"/>
        <w:jc w:val="both"/>
        <w:rPr>
          <w:del w:id="44" w:author="Rajiv Bansal" w:date="2019-08-04T14:24:00Z"/>
          <w:rFonts w:ascii="Georgia" w:hAnsi="Georgia"/>
          <w:spacing w:val="-1"/>
        </w:rPr>
      </w:pPr>
      <w:del w:id="45" w:author="Rajiv Bansal" w:date="2019-08-04T14:24:00Z">
        <w:r w:rsidDel="00507932">
          <w:rPr>
            <w:rFonts w:ascii="Georgia" w:hAnsi="Georgia"/>
            <w:spacing w:val="-1"/>
          </w:rPr>
          <w:delText>Client-Side Load Balancer – Netflix Ribbon</w:delText>
        </w:r>
      </w:del>
    </w:p>
    <w:p w14:paraId="502249B0" w14:textId="3A649F2F" w:rsidR="00B27DF1" w:rsidDel="00B27DF1" w:rsidRDefault="00AB7942" w:rsidP="00B27DF1">
      <w:pPr>
        <w:pStyle w:val="graf"/>
        <w:numPr>
          <w:ilvl w:val="1"/>
          <w:numId w:val="27"/>
        </w:numPr>
        <w:shd w:val="clear" w:color="auto" w:fill="FFFFFF"/>
        <w:spacing w:before="120" w:beforeAutospacing="0" w:after="0" w:afterAutospacing="0"/>
        <w:jc w:val="both"/>
        <w:rPr>
          <w:del w:id="46" w:author="Rajiv Bansal" w:date="2019-08-04T14:19:00Z"/>
          <w:moveTo w:id="47" w:author="Rajiv Bansal" w:date="2019-08-04T14:19:00Z"/>
          <w:rFonts w:ascii="Georgia" w:hAnsi="Georgia"/>
          <w:spacing w:val="-1"/>
        </w:rPr>
      </w:pPr>
      <w:del w:id="48" w:author="Rajiv Bansal" w:date="2019-08-04T14:24:00Z">
        <w:r w:rsidDel="00507932">
          <w:rPr>
            <w:rFonts w:ascii="Georgia" w:hAnsi="Georgia"/>
            <w:spacing w:val="-1"/>
          </w:rPr>
          <w:delText>Fault T</w:delText>
        </w:r>
        <w:r w:rsidRPr="00AB7942" w:rsidDel="00507932">
          <w:rPr>
            <w:color w:val="333333"/>
          </w:rPr>
          <w:delText xml:space="preserve">olerance </w:delText>
        </w:r>
        <w:r w:rsidR="00183ACF" w:rsidDel="00507932">
          <w:rPr>
            <w:color w:val="333333"/>
          </w:rPr>
          <w:delText>–</w:delText>
        </w:r>
        <w:r w:rsidRPr="00AB7942" w:rsidDel="00507932">
          <w:rPr>
            <w:color w:val="333333"/>
          </w:rPr>
          <w:delText xml:space="preserve"> Hystrix</w:delText>
        </w:r>
      </w:del>
      <w:moveToRangeStart w:id="49" w:author="Rajiv Bansal" w:date="2019-08-04T14:19:00Z" w:name="move15820807"/>
      <w:moveTo w:id="50" w:author="Rajiv Bansal" w:date="2019-08-04T14:19:00Z">
        <w:del w:id="51" w:author="Rajiv Bansal" w:date="2019-08-04T14:24:00Z">
          <w:r w:rsidR="00B27DF1" w:rsidDel="00507932">
            <w:rPr>
              <w:rFonts w:ascii="Georgia" w:hAnsi="Georgia"/>
              <w:spacing w:val="-1"/>
            </w:rPr>
            <w:delText>D</w:delText>
          </w:r>
          <w:r w:rsidR="00B27DF1" w:rsidRPr="00183ACF" w:rsidDel="00507932">
            <w:rPr>
              <w:rFonts w:ascii="Georgia" w:hAnsi="Georgia"/>
              <w:spacing w:val="-1"/>
            </w:rPr>
            <w:delText xml:space="preserve">istributed </w:delText>
          </w:r>
          <w:r w:rsidR="00B27DF1" w:rsidDel="00507932">
            <w:rPr>
              <w:rFonts w:ascii="Georgia" w:hAnsi="Georgia"/>
              <w:spacing w:val="-1"/>
            </w:rPr>
            <w:delText xml:space="preserve">log </w:delText>
          </w:r>
          <w:r w:rsidR="00B27DF1" w:rsidRPr="00183ACF" w:rsidDel="00507932">
            <w:rPr>
              <w:rFonts w:ascii="Georgia" w:hAnsi="Georgia"/>
              <w:spacing w:val="-1"/>
            </w:rPr>
            <w:delText>tracing </w:delText>
          </w:r>
          <w:r w:rsidR="00B27DF1" w:rsidDel="00507932">
            <w:rPr>
              <w:rFonts w:ascii="Georgia" w:hAnsi="Georgia"/>
              <w:spacing w:val="-1"/>
            </w:rPr>
            <w:delText>– Zipkin and Sleuth</w:delText>
          </w:r>
        </w:del>
      </w:moveTo>
    </w:p>
    <w:moveToRangeEnd w:id="49"/>
    <w:p w14:paraId="124730A8" w14:textId="3570D305" w:rsidR="00B27DF1" w:rsidRPr="00B27DF1" w:rsidDel="00507932" w:rsidRDefault="00B27DF1">
      <w:pPr>
        <w:pStyle w:val="graf"/>
        <w:numPr>
          <w:ilvl w:val="1"/>
          <w:numId w:val="27"/>
        </w:numPr>
        <w:shd w:val="clear" w:color="auto" w:fill="FFFFFF"/>
        <w:spacing w:before="120" w:beforeAutospacing="0" w:after="0" w:afterAutospacing="0"/>
        <w:jc w:val="both"/>
        <w:rPr>
          <w:del w:id="52" w:author="Rajiv Bansal" w:date="2019-08-04T14:24:00Z"/>
          <w:rFonts w:ascii="Georgia" w:hAnsi="Georgia"/>
          <w:spacing w:val="-1"/>
        </w:rPr>
      </w:pPr>
    </w:p>
    <w:p w14:paraId="44645C41" w14:textId="6078F667" w:rsidR="00892A38" w:rsidRPr="00892A38" w:rsidDel="00507932" w:rsidRDefault="00183ACF">
      <w:pPr>
        <w:pStyle w:val="graf"/>
        <w:numPr>
          <w:ilvl w:val="1"/>
          <w:numId w:val="27"/>
        </w:numPr>
        <w:shd w:val="clear" w:color="auto" w:fill="FFFFFF"/>
        <w:spacing w:before="120" w:beforeAutospacing="0" w:after="0" w:afterAutospacing="0"/>
        <w:jc w:val="both"/>
        <w:rPr>
          <w:del w:id="53" w:author="Rajiv Bansal" w:date="2019-08-04T14:24:00Z"/>
          <w:rFonts w:ascii="Georgia" w:hAnsi="Georgia"/>
          <w:spacing w:val="-1"/>
        </w:rPr>
      </w:pPr>
      <w:moveFromRangeStart w:id="54" w:author="Rajiv Bansal" w:date="2019-08-04T14:19:00Z" w:name="move15820807"/>
      <w:moveFrom w:id="55" w:author="Rajiv Bansal" w:date="2019-08-04T14:19:00Z">
        <w:del w:id="56" w:author="Rajiv Bansal" w:date="2019-08-04T14:24:00Z">
          <w:r w:rsidDel="00507932">
            <w:rPr>
              <w:rFonts w:ascii="Georgia" w:hAnsi="Georgia"/>
              <w:spacing w:val="-1"/>
            </w:rPr>
            <w:delText>D</w:delText>
          </w:r>
          <w:r w:rsidRPr="00183ACF" w:rsidDel="00507932">
            <w:rPr>
              <w:rFonts w:ascii="Georgia" w:hAnsi="Georgia"/>
              <w:spacing w:val="-1"/>
            </w:rPr>
            <w:delText xml:space="preserve">istributed </w:delText>
          </w:r>
          <w:r w:rsidDel="00507932">
            <w:rPr>
              <w:rFonts w:ascii="Georgia" w:hAnsi="Georgia"/>
              <w:spacing w:val="-1"/>
            </w:rPr>
            <w:delText xml:space="preserve">log </w:delText>
          </w:r>
          <w:r w:rsidRPr="00183ACF" w:rsidDel="00507932">
            <w:rPr>
              <w:rFonts w:ascii="Georgia" w:hAnsi="Georgia"/>
              <w:spacing w:val="-1"/>
            </w:rPr>
            <w:delText>tracing </w:delText>
          </w:r>
          <w:r w:rsidDel="00507932">
            <w:rPr>
              <w:rFonts w:ascii="Georgia" w:hAnsi="Georgia"/>
              <w:spacing w:val="-1"/>
            </w:rPr>
            <w:delText>– Zipkin and Sleuth</w:delText>
          </w:r>
        </w:del>
      </w:moveFrom>
      <w:moveFromRangeEnd w:id="54"/>
    </w:p>
    <w:p w14:paraId="0DFD4650" w14:textId="1DD2EBC9" w:rsidR="00F1373B" w:rsidRPr="00892A38" w:rsidRDefault="00F1373B">
      <w:pPr>
        <w:rPr>
          <w:rFonts w:eastAsia="Times New Roman" w:cs="Times New Roman"/>
          <w:spacing w:val="-1"/>
          <w:lang w:eastAsia="en-IN"/>
        </w:rPr>
      </w:pPr>
      <w:r w:rsidRPr="00892A38">
        <w:rPr>
          <w:spacing w:val="-1"/>
        </w:rPr>
        <w:br w:type="page"/>
      </w:r>
    </w:p>
    <w:p w14:paraId="2B7C0419" w14:textId="3A743FFE" w:rsidR="00CA0B66" w:rsidRPr="00412E0F" w:rsidRDefault="009F4D85" w:rsidP="00EE74FA">
      <w:pPr>
        <w:pStyle w:val="Heading3"/>
        <w:rPr>
          <w:rFonts w:ascii="Georgia" w:eastAsia="Times New Roman" w:hAnsi="Georgia"/>
          <w:b/>
          <w:sz w:val="36"/>
          <w:szCs w:val="32"/>
          <w:lang w:eastAsia="en-IN"/>
          <w:rPrChange w:id="57" w:author="Rajiv Bansal" w:date="2019-08-04T14:25:00Z">
            <w:rPr>
              <w:rFonts w:ascii="Georgia" w:eastAsia="Times New Roman" w:hAnsi="Georgia"/>
              <w:b/>
              <w:sz w:val="28"/>
              <w:lang w:eastAsia="en-IN"/>
            </w:rPr>
          </w:rPrChange>
        </w:rPr>
      </w:pPr>
      <w:r w:rsidRPr="00412E0F">
        <w:rPr>
          <w:rFonts w:ascii="Georgia" w:eastAsia="Times New Roman" w:hAnsi="Georgia"/>
          <w:b/>
          <w:sz w:val="36"/>
          <w:szCs w:val="32"/>
          <w:lang w:eastAsia="en-IN"/>
          <w:rPrChange w:id="58" w:author="Rajiv Bansal" w:date="2019-08-04T14:25:00Z">
            <w:rPr>
              <w:rFonts w:ascii="Georgia" w:eastAsia="Times New Roman" w:hAnsi="Georgia"/>
              <w:b/>
              <w:sz w:val="28"/>
              <w:lang w:eastAsia="en-IN"/>
            </w:rPr>
          </w:rPrChange>
        </w:rPr>
        <w:lastRenderedPageBreak/>
        <w:t>Spring Cloud Tools</w:t>
      </w:r>
    </w:p>
    <w:p w14:paraId="72716C4D" w14:textId="77777777" w:rsidR="00507932" w:rsidRPr="00A0485D" w:rsidRDefault="00507932" w:rsidP="00507932">
      <w:pPr>
        <w:pStyle w:val="graf"/>
        <w:shd w:val="clear" w:color="auto" w:fill="FFFFFF"/>
        <w:spacing w:before="120" w:beforeAutospacing="0" w:after="0" w:afterAutospacing="0"/>
        <w:jc w:val="both"/>
        <w:rPr>
          <w:ins w:id="59" w:author="Rajiv Bansal" w:date="2019-08-04T14:24:00Z"/>
          <w:rFonts w:ascii="Georgia" w:hAnsi="Georgia"/>
          <w:spacing w:val="-1"/>
        </w:rPr>
      </w:pPr>
      <w:ins w:id="60" w:author="Rajiv Bansal" w:date="2019-08-04T14:24:00Z">
        <w:r w:rsidRPr="00A0485D">
          <w:rPr>
            <w:rFonts w:ascii="Georgia" w:hAnsi="Georgia"/>
            <w:spacing w:val="-1"/>
          </w:rPr>
          <w:t>Spring Cloud provides the following tools</w:t>
        </w:r>
        <w:r>
          <w:rPr>
            <w:rFonts w:ascii="Georgia" w:hAnsi="Georgia"/>
            <w:spacing w:val="-1"/>
          </w:rPr>
          <w:t xml:space="preserve"> to build cloud based microservices</w:t>
        </w:r>
        <w:r w:rsidRPr="00A0485D">
          <w:rPr>
            <w:rFonts w:ascii="Georgia" w:hAnsi="Georgia"/>
            <w:spacing w:val="-1"/>
          </w:rPr>
          <w:t>:</w:t>
        </w:r>
      </w:ins>
    </w:p>
    <w:p w14:paraId="0454C62E" w14:textId="77777777" w:rsidR="00507932" w:rsidRDefault="00507932" w:rsidP="00507932">
      <w:pPr>
        <w:pStyle w:val="graf"/>
        <w:numPr>
          <w:ilvl w:val="1"/>
          <w:numId w:val="27"/>
        </w:numPr>
        <w:shd w:val="clear" w:color="auto" w:fill="FFFFFF"/>
        <w:spacing w:before="120" w:beforeAutospacing="0" w:after="0" w:afterAutospacing="0"/>
        <w:jc w:val="both"/>
        <w:rPr>
          <w:ins w:id="61" w:author="Rajiv Bansal" w:date="2019-08-04T14:24:00Z"/>
          <w:rFonts w:ascii="Georgia" w:hAnsi="Georgia"/>
          <w:spacing w:val="-1"/>
        </w:rPr>
      </w:pPr>
      <w:ins w:id="62" w:author="Rajiv Bansal" w:date="2019-08-04T14:24:00Z">
        <w:r w:rsidRPr="00A0485D">
          <w:rPr>
            <w:rFonts w:ascii="Georgia" w:hAnsi="Georgia"/>
            <w:spacing w:val="-1"/>
          </w:rPr>
          <w:t>Configuration Management: Spring Config Server (with GIT repository)</w:t>
        </w:r>
      </w:ins>
    </w:p>
    <w:p w14:paraId="43437E18" w14:textId="77777777" w:rsidR="00507932" w:rsidRDefault="00507932" w:rsidP="00507932">
      <w:pPr>
        <w:pStyle w:val="graf"/>
        <w:numPr>
          <w:ilvl w:val="1"/>
          <w:numId w:val="27"/>
        </w:numPr>
        <w:shd w:val="clear" w:color="auto" w:fill="FFFFFF"/>
        <w:spacing w:before="120" w:beforeAutospacing="0" w:after="0" w:afterAutospacing="0"/>
        <w:jc w:val="both"/>
        <w:rPr>
          <w:ins w:id="63" w:author="Rajiv Bansal" w:date="2019-08-04T14:24:00Z"/>
          <w:rFonts w:ascii="Georgia" w:hAnsi="Georgia"/>
          <w:spacing w:val="-1"/>
        </w:rPr>
      </w:pPr>
      <w:ins w:id="64" w:author="Rajiv Bansal" w:date="2019-08-04T14:24:00Z">
        <w:r w:rsidRPr="00BF483E">
          <w:rPr>
            <w:rFonts w:ascii="Georgia" w:hAnsi="Georgia"/>
            <w:spacing w:val="-1"/>
          </w:rPr>
          <w:t>Service Registration and Discovery - Eureka Server (owned by Netflix)</w:t>
        </w:r>
      </w:ins>
    </w:p>
    <w:p w14:paraId="0F493F14" w14:textId="77777777" w:rsidR="00507932" w:rsidRPr="00BF483E" w:rsidRDefault="00507932" w:rsidP="00507932">
      <w:pPr>
        <w:pStyle w:val="graf"/>
        <w:numPr>
          <w:ilvl w:val="1"/>
          <w:numId w:val="27"/>
        </w:numPr>
        <w:shd w:val="clear" w:color="auto" w:fill="FFFFFF"/>
        <w:spacing w:before="120" w:beforeAutospacing="0" w:after="0" w:afterAutospacing="0"/>
        <w:jc w:val="both"/>
        <w:rPr>
          <w:ins w:id="65" w:author="Rajiv Bansal" w:date="2019-08-04T14:24:00Z"/>
          <w:rFonts w:ascii="Georgia" w:hAnsi="Georgia"/>
          <w:spacing w:val="-1"/>
        </w:rPr>
      </w:pPr>
      <w:ins w:id="66" w:author="Rajiv Bansal" w:date="2019-08-04T14:24:00Z">
        <w:r>
          <w:rPr>
            <w:rFonts w:ascii="Georgia" w:hAnsi="Georgia"/>
            <w:spacing w:val="-1"/>
          </w:rPr>
          <w:t xml:space="preserve">Gateway </w:t>
        </w:r>
        <w:r w:rsidRPr="008061AB">
          <w:rPr>
            <w:rFonts w:ascii="Georgia" w:hAnsi="Georgia"/>
            <w:spacing w:val="-1"/>
          </w:rPr>
          <w:t>to client applications- Zuul</w:t>
        </w:r>
        <w:r>
          <w:rPr>
            <w:rFonts w:ascii="Georgia" w:hAnsi="Georgia"/>
            <w:spacing w:val="-1"/>
          </w:rPr>
          <w:t xml:space="preserve"> </w:t>
        </w:r>
        <w:r w:rsidRPr="008061AB">
          <w:rPr>
            <w:rFonts w:ascii="Georgia" w:hAnsi="Georgia"/>
            <w:spacing w:val="-1"/>
          </w:rPr>
          <w:t>(owned by Netflix)</w:t>
        </w:r>
      </w:ins>
    </w:p>
    <w:p w14:paraId="0805AC60"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67" w:author="Rajiv Bansal" w:date="2019-08-04T14:24:00Z"/>
          <w:rFonts w:ascii="Georgia" w:hAnsi="Georgia"/>
          <w:spacing w:val="-1"/>
        </w:rPr>
      </w:pPr>
      <w:ins w:id="68" w:author="Rajiv Bansal" w:date="2019-08-04T14:24:00Z">
        <w:r>
          <w:rPr>
            <w:rFonts w:ascii="Georgia" w:hAnsi="Georgia"/>
            <w:spacing w:val="-1"/>
          </w:rPr>
          <w:t>Rest Client – Feign Client and Rest Template</w:t>
        </w:r>
      </w:ins>
    </w:p>
    <w:p w14:paraId="5CB284A3" w14:textId="77777777" w:rsidR="00507932" w:rsidRDefault="00507932" w:rsidP="00507932">
      <w:pPr>
        <w:pStyle w:val="graf"/>
        <w:numPr>
          <w:ilvl w:val="1"/>
          <w:numId w:val="27"/>
        </w:numPr>
        <w:shd w:val="clear" w:color="auto" w:fill="FFFFFF"/>
        <w:spacing w:before="120" w:beforeAutospacing="0" w:after="0" w:afterAutospacing="0"/>
        <w:jc w:val="both"/>
        <w:rPr>
          <w:ins w:id="69" w:author="Rajiv Bansal" w:date="2019-08-04T14:24:00Z"/>
          <w:rFonts w:ascii="Georgia" w:hAnsi="Georgia"/>
          <w:spacing w:val="-1"/>
        </w:rPr>
      </w:pPr>
      <w:ins w:id="70" w:author="Rajiv Bansal" w:date="2019-08-04T14:24:00Z">
        <w:r>
          <w:rPr>
            <w:rFonts w:ascii="Georgia" w:hAnsi="Georgia"/>
            <w:spacing w:val="-1"/>
          </w:rPr>
          <w:t>Client-Side Load Balancer – Netflix Ribbon</w:t>
        </w:r>
      </w:ins>
    </w:p>
    <w:p w14:paraId="47975009"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1" w:author="Rajiv Bansal" w:date="2019-08-04T14:24:00Z"/>
          <w:rFonts w:ascii="Georgia" w:hAnsi="Georgia"/>
          <w:spacing w:val="-1"/>
        </w:rPr>
      </w:pPr>
      <w:ins w:id="72" w:author="Rajiv Bansal" w:date="2019-08-04T14:24:00Z">
        <w:r>
          <w:rPr>
            <w:rFonts w:ascii="Georgia" w:hAnsi="Georgia"/>
            <w:spacing w:val="-1"/>
          </w:rPr>
          <w:t>Fault T</w:t>
        </w:r>
        <w:r w:rsidRPr="00AB7942">
          <w:rPr>
            <w:color w:val="333333"/>
          </w:rPr>
          <w:t xml:space="preserve">olerance </w:t>
        </w:r>
        <w:r>
          <w:rPr>
            <w:color w:val="333333"/>
          </w:rPr>
          <w:t>–</w:t>
        </w:r>
        <w:r w:rsidRPr="00AB7942">
          <w:rPr>
            <w:color w:val="333333"/>
          </w:rPr>
          <w:t xml:space="preserve"> Hystrix</w:t>
        </w:r>
      </w:ins>
    </w:p>
    <w:p w14:paraId="12E6358D"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3" w:author="Rajiv Bansal" w:date="2019-08-04T14:24:00Z"/>
          <w:rFonts w:ascii="Georgia" w:hAnsi="Georgia"/>
          <w:spacing w:val="-1"/>
        </w:rPr>
      </w:pPr>
      <w:ins w:id="74" w:author="Rajiv Bansal" w:date="2019-08-04T14:24:00Z">
        <w:r>
          <w:rPr>
            <w:rFonts w:ascii="Georgia" w:hAnsi="Georgia"/>
            <w:spacing w:val="-1"/>
          </w:rPr>
          <w:t>D</w:t>
        </w:r>
        <w:r w:rsidRPr="00183ACF">
          <w:rPr>
            <w:rFonts w:ascii="Georgia" w:hAnsi="Georgia"/>
            <w:spacing w:val="-1"/>
          </w:rPr>
          <w:t xml:space="preserve">istributed </w:t>
        </w:r>
        <w:r>
          <w:rPr>
            <w:rFonts w:ascii="Georgia" w:hAnsi="Georgia"/>
            <w:spacing w:val="-1"/>
          </w:rPr>
          <w:t xml:space="preserve">log </w:t>
        </w:r>
        <w:r w:rsidRPr="00183ACF">
          <w:rPr>
            <w:rFonts w:ascii="Georgia" w:hAnsi="Georgia"/>
            <w:spacing w:val="-1"/>
          </w:rPr>
          <w:t>tracing </w:t>
        </w:r>
        <w:r>
          <w:rPr>
            <w:rFonts w:ascii="Georgia" w:hAnsi="Georgia"/>
            <w:spacing w:val="-1"/>
          </w:rPr>
          <w:t>– Zipkin and Sleuth</w:t>
        </w:r>
      </w:ins>
    </w:p>
    <w:p w14:paraId="24A11241" w14:textId="6D740F9E" w:rsidR="00507932" w:rsidRDefault="00507932" w:rsidP="00507932">
      <w:pPr>
        <w:pStyle w:val="graf"/>
        <w:numPr>
          <w:ilvl w:val="1"/>
          <w:numId w:val="27"/>
        </w:numPr>
        <w:shd w:val="clear" w:color="auto" w:fill="FFFFFF"/>
        <w:spacing w:before="120" w:beforeAutospacing="0" w:after="0" w:afterAutospacing="0"/>
        <w:jc w:val="both"/>
        <w:rPr>
          <w:ins w:id="75" w:author="Rajiv Bansal" w:date="2019-08-04T14:25:00Z"/>
          <w:rFonts w:ascii="Georgia" w:hAnsi="Georgia"/>
          <w:spacing w:val="-1"/>
        </w:rPr>
      </w:pPr>
      <w:ins w:id="76" w:author="Rajiv Bansal" w:date="2019-08-04T14:24:00Z">
        <w:r w:rsidRPr="00921F7A">
          <w:rPr>
            <w:rFonts w:ascii="Georgia" w:hAnsi="Georgia"/>
            <w:spacing w:val="-1"/>
          </w:rPr>
          <w:fldChar w:fldCharType="begin"/>
        </w:r>
        <w:r w:rsidRPr="00921F7A">
          <w:rPr>
            <w:rFonts w:ascii="Georgia" w:hAnsi="Georgia"/>
            <w:spacing w:val="-1"/>
          </w:rPr>
          <w:instrText xml:space="preserve"> HYPERLINK "https://medium.com/oneclicklabs-io/streaming-spring-boot-application-logs-to-elk-stack-part-1-a68bd7cccaeb" </w:instrText>
        </w:r>
        <w:r w:rsidRPr="00921F7A">
          <w:rPr>
            <w:rFonts w:ascii="Georgia" w:hAnsi="Georgia"/>
            <w:spacing w:val="-1"/>
          </w:rPr>
          <w:fldChar w:fldCharType="separate"/>
        </w:r>
        <w:r w:rsidRPr="00921F7A">
          <w:rPr>
            <w:rFonts w:ascii="Georgia" w:hAnsi="Georgia"/>
          </w:rPr>
          <w:t>Managing, Searching, and Visualizing Logs — ELK (Elasticsearch, Logstash, Kibana)</w:t>
        </w:r>
        <w:r w:rsidRPr="00921F7A">
          <w:rPr>
            <w:rFonts w:ascii="Georgia" w:hAnsi="Georgia"/>
            <w:spacing w:val="-1"/>
          </w:rPr>
          <w:fldChar w:fldCharType="end"/>
        </w:r>
      </w:ins>
    </w:p>
    <w:p w14:paraId="18881FA1" w14:textId="77777777" w:rsidR="008A42B5" w:rsidRPr="00921F7A" w:rsidRDefault="008A42B5">
      <w:pPr>
        <w:pStyle w:val="graf"/>
        <w:shd w:val="clear" w:color="auto" w:fill="FFFFFF"/>
        <w:spacing w:before="120" w:beforeAutospacing="0" w:after="0" w:afterAutospacing="0"/>
        <w:jc w:val="both"/>
        <w:rPr>
          <w:ins w:id="77" w:author="Rajiv Bansal" w:date="2019-08-04T14:24:00Z"/>
          <w:rFonts w:ascii="Georgia" w:hAnsi="Georgia"/>
          <w:spacing w:val="-1"/>
        </w:rPr>
        <w:pPrChange w:id="78" w:author="Rajiv Bansal" w:date="2019-08-04T14:25:00Z">
          <w:pPr>
            <w:pStyle w:val="graf"/>
            <w:numPr>
              <w:ilvl w:val="1"/>
              <w:numId w:val="27"/>
            </w:numPr>
            <w:shd w:val="clear" w:color="auto" w:fill="FFFFFF"/>
            <w:spacing w:before="120" w:beforeAutospacing="0" w:after="0" w:afterAutospacing="0"/>
            <w:ind w:left="1080" w:hanging="360"/>
            <w:jc w:val="both"/>
          </w:pPr>
        </w:pPrChange>
      </w:pPr>
    </w:p>
    <w:p w14:paraId="0156603F" w14:textId="77777777" w:rsidR="00C8414E" w:rsidRDefault="00C8414E">
      <w:pPr>
        <w:rPr>
          <w:ins w:id="79" w:author="rkbansal" w:date="2020-04-27T22:59:00Z"/>
          <w:rFonts w:eastAsiaTheme="majorEastAsia" w:cstheme="majorBidi"/>
          <w:b/>
          <w:bCs/>
          <w:color w:val="2F5496" w:themeColor="accent1" w:themeShade="BF"/>
          <w:sz w:val="32"/>
          <w:szCs w:val="32"/>
        </w:rPr>
      </w:pPr>
      <w:ins w:id="80" w:author="rkbansal" w:date="2020-04-27T22:59:00Z">
        <w:r>
          <w:rPr>
            <w:b/>
            <w:bCs/>
            <w:i/>
            <w:iCs/>
            <w:sz w:val="32"/>
            <w:szCs w:val="32"/>
          </w:rPr>
          <w:br w:type="page"/>
        </w:r>
      </w:ins>
    </w:p>
    <w:p w14:paraId="14E3827F" w14:textId="793F02AB" w:rsidR="00A76C94" w:rsidRPr="00A76C94" w:rsidRDefault="0068375E" w:rsidP="00A76C94">
      <w:pPr>
        <w:pStyle w:val="Heading4"/>
        <w:rPr>
          <w:rFonts w:ascii="Georgia" w:hAnsi="Georgia"/>
          <w:b/>
          <w:bCs/>
          <w:i w:val="0"/>
          <w:iCs w:val="0"/>
          <w:sz w:val="32"/>
          <w:szCs w:val="32"/>
        </w:rPr>
      </w:pPr>
      <w:r>
        <w:rPr>
          <w:rFonts w:ascii="Georgia" w:hAnsi="Georgia"/>
          <w:b/>
          <w:bCs/>
          <w:i w:val="0"/>
          <w:iCs w:val="0"/>
          <w:sz w:val="32"/>
          <w:szCs w:val="32"/>
        </w:rPr>
        <w:lastRenderedPageBreak/>
        <w:t>C</w:t>
      </w:r>
      <w:r w:rsidR="00A76C94" w:rsidRPr="00A76C94">
        <w:rPr>
          <w:rFonts w:ascii="Georgia" w:hAnsi="Georgia"/>
          <w:b/>
          <w:bCs/>
          <w:i w:val="0"/>
          <w:iCs w:val="0"/>
          <w:sz w:val="32"/>
          <w:szCs w:val="32"/>
        </w:rPr>
        <w:t>onfig Server with Git Integration</w:t>
      </w:r>
    </w:p>
    <w:p w14:paraId="739363EC" w14:textId="77777777" w:rsidR="00C8414E" w:rsidRPr="00C8414E" w:rsidRDefault="00C8414E" w:rsidP="00C8414E">
      <w:pPr>
        <w:shd w:val="clear" w:color="auto" w:fill="FFFFFF"/>
        <w:spacing w:before="150" w:after="240" w:line="240" w:lineRule="auto"/>
        <w:rPr>
          <w:ins w:id="81" w:author="rkbansal" w:date="2020-04-27T22:59:00Z"/>
          <w:rFonts w:ascii="Segoe UI" w:eastAsia="Times New Roman" w:hAnsi="Segoe UI" w:cs="Segoe UI"/>
          <w:color w:val="272727"/>
          <w:lang w:eastAsia="en-IN"/>
        </w:rPr>
      </w:pPr>
      <w:ins w:id="82" w:author="rkbansal" w:date="2020-04-27T22:59:00Z">
        <w:r w:rsidRPr="00C8414E">
          <w:rPr>
            <w:rFonts w:ascii="Segoe UI" w:eastAsia="Times New Roman" w:hAnsi="Segoe UI" w:cs="Segoe UI"/>
            <w:color w:val="272727"/>
            <w:lang w:eastAsia="en-IN"/>
          </w:rPr>
          <w:t>Microservices approach now has become an industry standard for any new API development, and almost all the organizations are promoting it. Spring cloud provides excellent tools to build these microservice on top of the Spring boot framework.</w:t>
        </w:r>
      </w:ins>
    </w:p>
    <w:p w14:paraId="786D3829" w14:textId="77777777" w:rsidR="00C8414E" w:rsidRPr="00C8414E" w:rsidRDefault="00C8414E" w:rsidP="00C8414E">
      <w:pPr>
        <w:shd w:val="clear" w:color="auto" w:fill="FFFFFF"/>
        <w:spacing w:before="150" w:after="240" w:line="240" w:lineRule="auto"/>
        <w:rPr>
          <w:ins w:id="83" w:author="rkbansal" w:date="2020-04-27T22:59:00Z"/>
          <w:rFonts w:ascii="Segoe UI" w:eastAsia="Times New Roman" w:hAnsi="Segoe UI" w:cs="Segoe UI"/>
          <w:color w:val="272727"/>
          <w:lang w:eastAsia="en-IN"/>
        </w:rPr>
      </w:pPr>
      <w:ins w:id="84" w:author="rkbansal" w:date="2020-04-27T22:59:00Z">
        <w:r w:rsidRPr="00C8414E">
          <w:rPr>
            <w:rFonts w:ascii="Segoe UI" w:eastAsia="Times New Roman" w:hAnsi="Segoe UI" w:cs="Segoe UI"/>
            <w:color w:val="272727"/>
            <w:lang w:eastAsia="en-IN"/>
          </w:rPr>
          <w:t>In this </w:t>
        </w:r>
        <w:r w:rsidRPr="00C8414E">
          <w:rPr>
            <w:rFonts w:ascii="Segoe UI" w:eastAsia="Times New Roman" w:hAnsi="Segoe UI" w:cs="Segoe UI"/>
            <w:b/>
            <w:bCs/>
            <w:color w:val="272727"/>
            <w:lang w:eastAsia="en-IN"/>
          </w:rPr>
          <w:t>spring cloud configuration</w:t>
        </w:r>
        <w:r w:rsidRPr="00C8414E">
          <w:rPr>
            <w:rFonts w:ascii="Segoe UI" w:eastAsia="Times New Roman" w:hAnsi="Segoe UI" w:cs="Segoe UI"/>
            <w:color w:val="272727"/>
            <w:lang w:eastAsia="en-IN"/>
          </w:rPr>
          <w:t> tutorial, we will discuss a specific Microservice feature called </w:t>
        </w:r>
        <w:r w:rsidRPr="00C8414E">
          <w:rPr>
            <w:rFonts w:ascii="Segoe UI" w:eastAsia="Times New Roman" w:hAnsi="Segoe UI" w:cs="Segoe UI"/>
            <w:b/>
            <w:bCs/>
            <w:color w:val="272727"/>
            <w:lang w:eastAsia="en-IN"/>
          </w:rPr>
          <w:t>Config Server</w:t>
        </w:r>
        <w:r w:rsidRPr="00C8414E">
          <w:rPr>
            <w:rFonts w:ascii="Segoe UI" w:eastAsia="Times New Roman" w:hAnsi="Segoe UI" w:cs="Segoe UI"/>
            <w:color w:val="272727"/>
            <w:lang w:eastAsia="en-IN"/>
          </w:rPr>
          <w:t>. Config server is where all configurable parameters of all microservices are stored and maintained.</w:t>
        </w:r>
      </w:ins>
    </w:p>
    <w:p w14:paraId="11107E99" w14:textId="6F33CC03" w:rsidR="00C8414E" w:rsidRDefault="00C8414E" w:rsidP="00C8414E">
      <w:pPr>
        <w:shd w:val="clear" w:color="auto" w:fill="FFFFFF"/>
        <w:spacing w:before="150" w:after="240" w:line="240" w:lineRule="auto"/>
        <w:rPr>
          <w:ins w:id="85" w:author="rkbansal" w:date="2020-04-27T23:00:00Z"/>
          <w:rFonts w:ascii="Segoe UI" w:eastAsia="Times New Roman" w:hAnsi="Segoe UI" w:cs="Segoe UI"/>
          <w:color w:val="272727"/>
          <w:lang w:eastAsia="en-IN"/>
        </w:rPr>
      </w:pPr>
      <w:ins w:id="86" w:author="rkbansal" w:date="2020-04-27T22:59:00Z">
        <w:r w:rsidRPr="00C8414E">
          <w:rPr>
            <w:rFonts w:ascii="Segoe UI" w:eastAsia="Times New Roman" w:hAnsi="Segoe UI" w:cs="Segoe UI"/>
            <w:color w:val="272727"/>
            <w:lang w:eastAsia="en-IN"/>
          </w:rPr>
          <w:t>It is more like externalizing properties/resource file out of project codebase to an external service altogether so that any changes to any given property does not necessitate the re-deployment of service which is using that property. All such property changes will be reflected without redeploying the microservice.</w:t>
        </w:r>
      </w:ins>
    </w:p>
    <w:p w14:paraId="37E179CC" w14:textId="69B2227F" w:rsidR="00AB3BB5" w:rsidDel="00C8414E" w:rsidRDefault="00BA429A">
      <w:pPr>
        <w:shd w:val="clear" w:color="auto" w:fill="FFFFFF"/>
        <w:spacing w:before="150" w:after="240" w:line="240" w:lineRule="auto"/>
        <w:rPr>
          <w:del w:id="87" w:author="rkbansal" w:date="2020-04-27T22:59:00Z"/>
          <w:rFonts w:ascii="Segoe UI" w:hAnsi="Segoe UI" w:cs="Segoe UI"/>
          <w:color w:val="000000"/>
        </w:rPr>
        <w:pPrChange w:id="88" w:author="rkbansal" w:date="2020-04-27T23:00:00Z">
          <w:pPr>
            <w:pStyle w:val="NormalWeb"/>
            <w:shd w:val="clear" w:color="auto" w:fill="FFFFFF"/>
            <w:spacing w:before="150" w:beforeAutospacing="0" w:after="240" w:afterAutospacing="0"/>
          </w:pPr>
        </w:pPrChange>
      </w:pPr>
      <w:ins w:id="89" w:author="rkbansal" w:date="2020-04-27T23:00:00Z">
        <w:r>
          <w:rPr>
            <w:noProof/>
          </w:rPr>
          <w:drawing>
            <wp:inline distT="0" distB="0" distL="0" distR="0" wp14:anchorId="613C4236" wp14:editId="5FC50B60">
              <wp:extent cx="2466975" cy="18764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66975" cy="1876425"/>
                      </a:xfrm>
                      <a:prstGeom prst="rect">
                        <a:avLst/>
                      </a:prstGeom>
                    </pic:spPr>
                  </pic:pic>
                </a:graphicData>
              </a:graphic>
            </wp:inline>
          </w:drawing>
        </w:r>
      </w:ins>
      <w:del w:id="90" w:author="rkbansal" w:date="2020-04-27T22:59:00Z">
        <w:r w:rsidR="00AB3BB5" w:rsidDel="00C8414E">
          <w:rPr>
            <w:rFonts w:ascii="Segoe UI" w:hAnsi="Segoe UI" w:cs="Segoe UI"/>
            <w:color w:val="000000"/>
          </w:rPr>
          <w:delText>Now-a-days we often come across the term </w:delText>
        </w:r>
        <w:r w:rsidR="00624B71" w:rsidDel="00C8414E">
          <w:fldChar w:fldCharType="begin"/>
        </w:r>
        <w:r w:rsidR="00624B71" w:rsidDel="00C8414E">
          <w:delInstrText xml:space="preserve"> HYPERLINK "https://howtodoinjava.com/microservices/microservices-definition-principles-benefits/" </w:delInstrText>
        </w:r>
        <w:r w:rsidR="00624B71" w:rsidDel="00C8414E">
          <w:fldChar w:fldCharType="separate"/>
        </w:r>
        <w:r w:rsidR="00AB3BB5" w:rsidDel="00C8414E">
          <w:rPr>
            <w:rStyle w:val="Hyperlink"/>
            <w:rFonts w:ascii="Segoe UI" w:eastAsiaTheme="majorEastAsia" w:hAnsi="Segoe UI" w:cs="Segoe UI"/>
            <w:color w:val="0366D6"/>
          </w:rPr>
          <w:delText>Microservices</w:delText>
        </w:r>
        <w:r w:rsidR="00624B71" w:rsidDel="00C8414E">
          <w:rPr>
            <w:rStyle w:val="Hyperlink"/>
            <w:rFonts w:ascii="Segoe UI" w:eastAsiaTheme="majorEastAsia" w:hAnsi="Segoe UI" w:cs="Segoe UI"/>
            <w:color w:val="0366D6"/>
          </w:rPr>
          <w:fldChar w:fldCharType="end"/>
        </w:r>
        <w:r w:rsidR="00AB3BB5" w:rsidDel="00C8414E">
          <w:rPr>
            <w:rFonts w:ascii="Segoe UI" w:hAnsi="Segoe UI" w:cs="Segoe UI"/>
            <w:color w:val="000000"/>
          </w:rPr>
          <w:delText> while discussing any new java based server side development (mainly service API). Microservices approach now has become an industry standard for any new API development and almost all the organizations are promoting it.</w:delText>
        </w:r>
      </w:del>
    </w:p>
    <w:p w14:paraId="600A5A47" w14:textId="74156367" w:rsidR="00AB3BB5" w:rsidDel="00C8414E" w:rsidRDefault="00AB3BB5">
      <w:pPr>
        <w:shd w:val="clear" w:color="auto" w:fill="FFFFFF"/>
        <w:spacing w:before="150" w:after="240" w:line="240" w:lineRule="auto"/>
        <w:rPr>
          <w:del w:id="91" w:author="rkbansal" w:date="2020-04-27T22:59:00Z"/>
          <w:rFonts w:ascii="Segoe UI" w:hAnsi="Segoe UI" w:cs="Segoe UI"/>
          <w:color w:val="000000"/>
        </w:rPr>
        <w:pPrChange w:id="92" w:author="rkbansal" w:date="2020-04-27T23:00:00Z">
          <w:pPr>
            <w:pStyle w:val="NormalWeb"/>
            <w:shd w:val="clear" w:color="auto" w:fill="FFFFFF"/>
            <w:spacing w:before="150" w:beforeAutospacing="0" w:after="240" w:afterAutospacing="0"/>
          </w:pPr>
        </w:pPrChange>
      </w:pPr>
      <w:del w:id="93" w:author="rkbansal" w:date="2020-04-27T22:59:00Z">
        <w:r w:rsidDel="00C8414E">
          <w:rPr>
            <w:rFonts w:ascii="Segoe UI" w:hAnsi="Segoe UI" w:cs="Segoe UI"/>
            <w:color w:val="000000"/>
          </w:rPr>
          <w:delText>In this tutorial, we will discuss and do a demo on a specific Microservice feature called </w:delText>
        </w:r>
        <w:r w:rsidDel="00C8414E">
          <w:rPr>
            <w:rStyle w:val="Strong"/>
            <w:rFonts w:ascii="Segoe UI" w:eastAsiaTheme="majorEastAsia" w:hAnsi="Segoe UI" w:cs="Segoe UI"/>
            <w:color w:val="000000"/>
          </w:rPr>
          <w:delText>Config Server</w:delText>
        </w:r>
        <w:r w:rsidDel="00C8414E">
          <w:rPr>
            <w:rFonts w:ascii="Segoe UI" w:hAnsi="Segoe UI" w:cs="Segoe UI"/>
            <w:color w:val="000000"/>
          </w:rPr>
          <w:delText>. Config server is where all configurable parameters of microservices are written and maintained. It is more like externalizing properties / resource file out of project codebase to an external service altogether, so that any changes to that property does not necessitate the deployment of service which is using the property. All such property changes will be reflected without redeploying the microservice.</w:delText>
        </w:r>
      </w:del>
    </w:p>
    <w:p w14:paraId="08364777" w14:textId="5CAB0D9F" w:rsidR="00AB3BB5" w:rsidDel="00BA429A" w:rsidRDefault="00AB3BB5">
      <w:pPr>
        <w:shd w:val="clear" w:color="auto" w:fill="FFFFFF"/>
        <w:spacing w:before="150" w:after="240" w:line="240" w:lineRule="auto"/>
        <w:rPr>
          <w:del w:id="94" w:author="rkbansal" w:date="2020-04-27T23:00:00Z"/>
          <w:rFonts w:ascii="inherit" w:hAnsi="inherit"/>
          <w:color w:val="000000"/>
          <w:sz w:val="22"/>
          <w:szCs w:val="22"/>
        </w:rPr>
        <w:pPrChange w:id="95"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96" w:author="rkbansal" w:date="2020-04-27T23:00:00Z">
        <w:r w:rsidDel="00BA429A">
          <w:rPr>
            <w:rFonts w:ascii="inherit" w:hAnsi="inherit"/>
            <w:color w:val="000000"/>
            <w:sz w:val="22"/>
            <w:szCs w:val="22"/>
          </w:rPr>
          <w:delText>Table of Contents</w:delText>
        </w:r>
      </w:del>
    </w:p>
    <w:p w14:paraId="25604266" w14:textId="293668DA" w:rsidR="00AB3BB5" w:rsidDel="00BA429A" w:rsidRDefault="00AB3BB5">
      <w:pPr>
        <w:shd w:val="clear" w:color="auto" w:fill="FFFFFF"/>
        <w:spacing w:before="150" w:after="240" w:line="240" w:lineRule="auto"/>
        <w:rPr>
          <w:del w:id="97" w:author="rkbansal" w:date="2020-04-27T23:00:00Z"/>
          <w:rFonts w:ascii="inherit" w:hAnsi="inherit"/>
          <w:color w:val="000000"/>
          <w:sz w:val="22"/>
          <w:szCs w:val="22"/>
        </w:rPr>
        <w:pPrChange w:id="98"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p>
    <w:p w14:paraId="78E0164C" w14:textId="47E6701E" w:rsidR="00AB3BB5" w:rsidDel="00BA429A" w:rsidRDefault="00624B71">
      <w:pPr>
        <w:shd w:val="clear" w:color="auto" w:fill="FFFFFF"/>
        <w:spacing w:before="150" w:after="240" w:line="240" w:lineRule="auto"/>
        <w:rPr>
          <w:del w:id="99" w:author="rkbansal" w:date="2020-04-27T23:00:00Z"/>
          <w:rFonts w:ascii="inherit" w:hAnsi="inherit"/>
          <w:color w:val="000000"/>
          <w:sz w:val="22"/>
          <w:szCs w:val="22"/>
        </w:rPr>
        <w:pPrChange w:id="100"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1" w:author="rkbansal" w:date="2020-04-27T23:00:00Z">
        <w:r w:rsidDel="00BA429A">
          <w:fldChar w:fldCharType="begin"/>
        </w:r>
        <w:r w:rsidDel="00BA429A">
          <w:delInstrText xml:space="preserve"> HYPERLINK "https://howtodoinjava.com/spring-cloud/spring-cloud-config-server-git/" \l "why-config-server" </w:delInstrText>
        </w:r>
        <w:r w:rsidDel="00BA429A">
          <w:fldChar w:fldCharType="separate"/>
        </w:r>
        <w:r w:rsidR="00AB3BB5" w:rsidDel="00BA429A">
          <w:rPr>
            <w:rStyle w:val="Hyperlink"/>
            <w:rFonts w:ascii="inherit" w:eastAsiaTheme="majorEastAsia" w:hAnsi="inherit"/>
            <w:color w:val="0366D6"/>
            <w:sz w:val="22"/>
            <w:szCs w:val="22"/>
          </w:rPr>
          <w:delText>Why to Use Config Server</w:delText>
        </w:r>
        <w:r w:rsidDel="00BA429A">
          <w:rPr>
            <w:rStyle w:val="Hyperlink"/>
            <w:rFonts w:ascii="inherit" w:eastAsiaTheme="majorEastAsia" w:hAnsi="inherit"/>
            <w:color w:val="0366D6"/>
            <w:sz w:val="22"/>
            <w:szCs w:val="22"/>
          </w:rPr>
          <w:fldChar w:fldCharType="end"/>
        </w:r>
      </w:del>
    </w:p>
    <w:p w14:paraId="47C45A3E" w14:textId="0817D664" w:rsidR="00AB3BB5" w:rsidDel="00BA429A" w:rsidRDefault="00624B71">
      <w:pPr>
        <w:shd w:val="clear" w:color="auto" w:fill="FFFFFF"/>
        <w:spacing w:before="150" w:after="240" w:line="240" w:lineRule="auto"/>
        <w:rPr>
          <w:del w:id="102" w:author="rkbansal" w:date="2020-04-27T23:00:00Z"/>
          <w:rFonts w:ascii="inherit" w:hAnsi="inherit"/>
          <w:color w:val="000000"/>
          <w:sz w:val="22"/>
          <w:szCs w:val="22"/>
        </w:rPr>
        <w:pPrChange w:id="103"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4" w:author="rkbansal" w:date="2020-04-27T23:00:00Z">
        <w:r w:rsidDel="00BA429A">
          <w:fldChar w:fldCharType="begin"/>
        </w:r>
        <w:r w:rsidDel="00BA429A">
          <w:delInstrText xml:space="preserve"> HYPERLINK "https://howtodoinjava.com/spring-cloud/spring-cloud-config-server-git/" \l "tech-stack" </w:delInstrText>
        </w:r>
        <w:r w:rsidDel="00BA429A">
          <w:fldChar w:fldCharType="separate"/>
        </w:r>
        <w:r w:rsidR="00AB3BB5" w:rsidDel="00BA429A">
          <w:rPr>
            <w:rStyle w:val="Hyperlink"/>
            <w:rFonts w:ascii="inherit" w:eastAsiaTheme="majorEastAsia" w:hAnsi="inherit"/>
            <w:color w:val="0366D6"/>
            <w:sz w:val="22"/>
            <w:szCs w:val="22"/>
          </w:rPr>
          <w:delText>Tech Stack Used in Example</w:delText>
        </w:r>
        <w:r w:rsidDel="00BA429A">
          <w:rPr>
            <w:rStyle w:val="Hyperlink"/>
            <w:rFonts w:ascii="inherit" w:eastAsiaTheme="majorEastAsia" w:hAnsi="inherit"/>
            <w:color w:val="0366D6"/>
            <w:sz w:val="22"/>
            <w:szCs w:val="22"/>
          </w:rPr>
          <w:fldChar w:fldCharType="end"/>
        </w:r>
      </w:del>
    </w:p>
    <w:p w14:paraId="52C6E772" w14:textId="5CCC213A" w:rsidR="00AB3BB5" w:rsidDel="00BA429A" w:rsidRDefault="00624B71">
      <w:pPr>
        <w:shd w:val="clear" w:color="auto" w:fill="FFFFFF"/>
        <w:spacing w:before="150" w:after="240" w:line="240" w:lineRule="auto"/>
        <w:rPr>
          <w:del w:id="105" w:author="rkbansal" w:date="2020-04-27T23:00:00Z"/>
          <w:rFonts w:ascii="inherit" w:hAnsi="inherit"/>
          <w:color w:val="000000"/>
          <w:sz w:val="22"/>
          <w:szCs w:val="22"/>
        </w:rPr>
        <w:pPrChange w:id="106"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7" w:author="rkbansal" w:date="2020-04-27T23:00:00Z">
        <w:r w:rsidDel="00BA429A">
          <w:fldChar w:fldCharType="begin"/>
        </w:r>
        <w:r w:rsidDel="00BA429A">
          <w:delInstrText xml:space="preserve"> HYPERLINK "https://howtodoinjava.com/spring-cloud/spring-cloud-config-server-git/" \l "server-config" </w:delInstrText>
        </w:r>
        <w:r w:rsidDel="00BA429A">
          <w:fldChar w:fldCharType="separate"/>
        </w:r>
        <w:r w:rsidR="00AB3BB5" w:rsidDel="00BA429A">
          <w:rPr>
            <w:rStyle w:val="Hyperlink"/>
            <w:rFonts w:ascii="inherit" w:eastAsiaTheme="majorEastAsia" w:hAnsi="inherit"/>
            <w:color w:val="0366D6"/>
            <w:sz w:val="22"/>
            <w:szCs w:val="22"/>
          </w:rPr>
          <w:delText>Config Server – Server Side Configuration</w:delText>
        </w:r>
        <w:r w:rsidDel="00BA429A">
          <w:rPr>
            <w:rStyle w:val="Hyperlink"/>
            <w:rFonts w:ascii="inherit" w:eastAsiaTheme="majorEastAsia" w:hAnsi="inherit"/>
            <w:color w:val="0366D6"/>
            <w:sz w:val="22"/>
            <w:szCs w:val="22"/>
          </w:rPr>
          <w:fldChar w:fldCharType="end"/>
        </w:r>
      </w:del>
    </w:p>
    <w:p w14:paraId="33A9E1F9" w14:textId="79AA5444" w:rsidR="00AB3BB5" w:rsidDel="00BA429A" w:rsidRDefault="00624B71">
      <w:pPr>
        <w:shd w:val="clear" w:color="auto" w:fill="FFFFFF"/>
        <w:spacing w:before="150" w:after="240" w:line="240" w:lineRule="auto"/>
        <w:rPr>
          <w:del w:id="108" w:author="rkbansal" w:date="2020-04-27T23:00:00Z"/>
          <w:rFonts w:ascii="inherit" w:hAnsi="inherit"/>
          <w:color w:val="000000"/>
          <w:sz w:val="22"/>
          <w:szCs w:val="22"/>
        </w:rPr>
        <w:pPrChange w:id="109"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10" w:author="rkbansal" w:date="2020-04-27T23:00:00Z">
        <w:r w:rsidDel="00BA429A">
          <w:fldChar w:fldCharType="begin"/>
        </w:r>
        <w:r w:rsidDel="00BA429A">
          <w:delInstrText xml:space="preserve"> HYPERLINK "https://howtodoinjava.com/spring-cloud/spring-cloud-config-server-git/" \l "client-config" </w:delInstrText>
        </w:r>
        <w:r w:rsidDel="00BA429A">
          <w:fldChar w:fldCharType="separate"/>
        </w:r>
        <w:r w:rsidR="00AB3BB5" w:rsidDel="00BA429A">
          <w:rPr>
            <w:rStyle w:val="Hyperlink"/>
            <w:rFonts w:ascii="inherit" w:eastAsiaTheme="majorEastAsia" w:hAnsi="inherit"/>
            <w:color w:val="0366D6"/>
            <w:sz w:val="22"/>
            <w:szCs w:val="22"/>
          </w:rPr>
          <w:delText>Config Server - Client Side Configuration</w:delText>
        </w:r>
        <w:r w:rsidDel="00BA429A">
          <w:rPr>
            <w:rStyle w:val="Hyperlink"/>
            <w:rFonts w:ascii="inherit" w:eastAsiaTheme="majorEastAsia" w:hAnsi="inherit"/>
            <w:color w:val="0366D6"/>
            <w:sz w:val="22"/>
            <w:szCs w:val="22"/>
          </w:rPr>
          <w:fldChar w:fldCharType="end"/>
        </w:r>
      </w:del>
    </w:p>
    <w:p w14:paraId="174ED3F8" w14:textId="5267DBF8" w:rsidR="00AB3BB5" w:rsidDel="00BA429A" w:rsidRDefault="00624B71">
      <w:pPr>
        <w:shd w:val="clear" w:color="auto" w:fill="FFFFFF"/>
        <w:spacing w:before="150" w:after="240" w:line="240" w:lineRule="auto"/>
        <w:rPr>
          <w:del w:id="111" w:author="rkbansal" w:date="2020-04-27T23:00:00Z"/>
          <w:rFonts w:ascii="inherit" w:hAnsi="inherit"/>
          <w:color w:val="000000"/>
          <w:sz w:val="22"/>
          <w:szCs w:val="22"/>
        </w:rPr>
        <w:pPrChange w:id="112"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13" w:author="rkbansal" w:date="2020-04-27T23:00:00Z">
        <w:r w:rsidDel="00BA429A">
          <w:fldChar w:fldCharType="begin"/>
        </w:r>
        <w:r w:rsidDel="00BA429A">
          <w:delInstrText xml:space="preserve"> HYPERLINK "https://howtodoinjava.com/spring-cloud/spring-cloud-config-server-git/" \l "demo" </w:delInstrText>
        </w:r>
        <w:r w:rsidDel="00BA429A">
          <w:fldChar w:fldCharType="separate"/>
        </w:r>
        <w:r w:rsidR="00AB3BB5" w:rsidDel="00BA429A">
          <w:rPr>
            <w:rStyle w:val="Hyperlink"/>
            <w:rFonts w:ascii="inherit" w:eastAsiaTheme="majorEastAsia" w:hAnsi="inherit"/>
            <w:color w:val="0366D6"/>
            <w:sz w:val="22"/>
            <w:szCs w:val="22"/>
          </w:rPr>
          <w:delText>Demo</w:delText>
        </w:r>
        <w:r w:rsidDel="00BA429A">
          <w:rPr>
            <w:rStyle w:val="Hyperlink"/>
            <w:rFonts w:ascii="inherit" w:eastAsiaTheme="majorEastAsia" w:hAnsi="inherit"/>
            <w:color w:val="0366D6"/>
            <w:sz w:val="22"/>
            <w:szCs w:val="22"/>
          </w:rPr>
          <w:fldChar w:fldCharType="end"/>
        </w:r>
      </w:del>
    </w:p>
    <w:p w14:paraId="462681A6" w14:textId="71E24A5C" w:rsidR="00AB3BB5" w:rsidRDefault="00624B71" w:rsidP="009A5C44">
      <w:pPr>
        <w:shd w:val="clear" w:color="auto" w:fill="FFFFFF"/>
        <w:spacing w:before="150" w:after="240" w:line="240" w:lineRule="auto"/>
        <w:rPr>
          <w:ins w:id="114" w:author="rkbansal" w:date="2020-04-27T23:00:00Z"/>
          <w:rStyle w:val="Hyperlink"/>
          <w:rFonts w:ascii="inherit" w:eastAsiaTheme="majorEastAsia" w:hAnsi="inherit"/>
          <w:color w:val="0366D6"/>
          <w:sz w:val="22"/>
          <w:szCs w:val="22"/>
        </w:rPr>
      </w:pPr>
      <w:del w:id="115" w:author="rkbansal" w:date="2020-04-27T23:00:00Z">
        <w:r w:rsidDel="00BA429A">
          <w:fldChar w:fldCharType="begin"/>
        </w:r>
        <w:r w:rsidDel="00BA429A">
          <w:delInstrText xml:space="preserve"> HYPERLINK "https://howtodoinjava.com/spring-cloud/spring-cloud-config-server-git/" \l "debugging-tips" </w:delInstrText>
        </w:r>
        <w:r w:rsidDel="00BA429A">
          <w:fldChar w:fldCharType="separate"/>
        </w:r>
        <w:r w:rsidR="00AB3BB5" w:rsidDel="00BA429A">
          <w:rPr>
            <w:rStyle w:val="Hyperlink"/>
            <w:rFonts w:ascii="inherit" w:eastAsiaTheme="majorEastAsia" w:hAnsi="inherit"/>
            <w:color w:val="0366D6"/>
            <w:sz w:val="22"/>
            <w:szCs w:val="22"/>
          </w:rPr>
          <w:delText>Things to check if facing any error</w:delText>
        </w:r>
        <w:r w:rsidDel="00BA429A">
          <w:rPr>
            <w:rStyle w:val="Hyperlink"/>
            <w:rFonts w:ascii="inherit" w:eastAsiaTheme="majorEastAsia" w:hAnsi="inherit"/>
            <w:color w:val="0366D6"/>
            <w:sz w:val="22"/>
            <w:szCs w:val="22"/>
          </w:rPr>
          <w:fldChar w:fldCharType="end"/>
        </w:r>
      </w:del>
    </w:p>
    <w:p w14:paraId="114B9EAA" w14:textId="458963FB" w:rsidR="009A5C44" w:rsidRDefault="000F595B">
      <w:pPr>
        <w:shd w:val="clear" w:color="auto" w:fill="FFFFFF"/>
        <w:spacing w:before="150" w:after="240" w:line="240" w:lineRule="auto"/>
        <w:rPr>
          <w:rFonts w:ascii="inherit" w:hAnsi="inherit"/>
          <w:color w:val="000000"/>
          <w:sz w:val="22"/>
          <w:szCs w:val="22"/>
        </w:rPr>
        <w:pPrChange w:id="116"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ins w:id="117" w:author="rkbansal" w:date="2020-04-27T23:01:00Z">
        <w:r>
          <w:rPr>
            <w:noProof/>
          </w:rPr>
          <w:drawing>
            <wp:inline distT="0" distB="0" distL="0" distR="0" wp14:anchorId="42CD6927" wp14:editId="5D47D642">
              <wp:extent cx="4914900" cy="462915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00" cy="4629150"/>
                      </a:xfrm>
                      <a:prstGeom prst="rect">
                        <a:avLst/>
                      </a:prstGeom>
                    </pic:spPr>
                  </pic:pic>
                </a:graphicData>
              </a:graphic>
            </wp:inline>
          </w:drawing>
        </w:r>
      </w:ins>
    </w:p>
    <w:p w14:paraId="4E488BC1" w14:textId="77777777" w:rsidR="00AB3BB5" w:rsidRPr="008155A1" w:rsidRDefault="00AB3BB5" w:rsidP="00AB3BB5">
      <w:pPr>
        <w:pStyle w:val="Heading5"/>
        <w:rPr>
          <w:b/>
          <w:bCs/>
          <w:rPrChange w:id="118" w:author="rkbansal" w:date="2020-04-27T23:01:00Z">
            <w:rPr/>
          </w:rPrChange>
        </w:rPr>
      </w:pPr>
      <w:r w:rsidRPr="008155A1">
        <w:rPr>
          <w:b/>
          <w:bCs/>
          <w:rPrChange w:id="119" w:author="rkbansal" w:date="2020-04-27T23:01:00Z">
            <w:rPr/>
          </w:rPrChange>
        </w:rPr>
        <w:t>Why to Use Spring Cloud Config Server</w:t>
      </w:r>
    </w:p>
    <w:p w14:paraId="4F968261" w14:textId="77777777" w:rsidR="00734C20" w:rsidRDefault="00734C20" w:rsidP="00734C20">
      <w:pPr>
        <w:pStyle w:val="NormalWeb"/>
        <w:shd w:val="clear" w:color="auto" w:fill="FFFFFF"/>
        <w:spacing w:before="150" w:beforeAutospacing="0" w:after="240" w:afterAutospacing="0"/>
        <w:rPr>
          <w:ins w:id="120" w:author="rkbansal" w:date="2020-04-27T23:01:00Z"/>
          <w:rFonts w:ascii="Segoe UI" w:hAnsi="Segoe UI" w:cs="Segoe UI"/>
          <w:color w:val="272727"/>
        </w:rPr>
      </w:pPr>
      <w:ins w:id="121" w:author="rkbansal" w:date="2020-04-27T23:01:00Z">
        <w:r>
          <w:rPr>
            <w:rFonts w:ascii="Segoe UI" w:hAnsi="Segoe UI" w:cs="Segoe UI"/>
            <w:color w:val="272727"/>
          </w:rPr>
          <w:t>The idea of </w:t>
        </w:r>
        <w:r>
          <w:rPr>
            <w:rStyle w:val="Emphasis"/>
            <w:rFonts w:ascii="Segoe UI" w:eastAsiaTheme="majorEastAsia" w:hAnsi="Segoe UI" w:cs="Segoe UI"/>
            <w:color w:val="272727"/>
          </w:rPr>
          <w:t>config server</w:t>
        </w:r>
        <w:r>
          <w:rPr>
            <w:rFonts w:ascii="Segoe UI" w:hAnsi="Segoe UI" w:cs="Segoe UI"/>
            <w:color w:val="272727"/>
          </w:rPr>
          <w:t> has come from the </w:t>
        </w:r>
        <w:r>
          <w:rPr>
            <w:rFonts w:ascii="Segoe UI" w:hAnsi="Segoe UI" w:cs="Segoe UI"/>
            <w:color w:val="272727"/>
          </w:rPr>
          <w:fldChar w:fldCharType="begin"/>
        </w:r>
        <w:r>
          <w:rPr>
            <w:rFonts w:ascii="Segoe UI" w:hAnsi="Segoe UI" w:cs="Segoe UI"/>
            <w:color w:val="272727"/>
          </w:rPr>
          <w:instrText xml:space="preserve"> HYPERLINK "https://12factor.net/config" </w:instrText>
        </w:r>
        <w:r>
          <w:rPr>
            <w:rFonts w:ascii="Segoe UI" w:hAnsi="Segoe UI" w:cs="Segoe UI"/>
            <w:color w:val="272727"/>
          </w:rPr>
          <w:fldChar w:fldCharType="separate"/>
        </w:r>
        <w:r>
          <w:rPr>
            <w:rStyle w:val="Hyperlink"/>
            <w:rFonts w:ascii="Segoe UI" w:eastAsiaTheme="majorEastAsia" w:hAnsi="Segoe UI" w:cs="Segoe UI"/>
            <w:color w:val="0366D6"/>
          </w:rPr>
          <w:t>12-factor app</w:t>
        </w:r>
        <w:r>
          <w:rPr>
            <w:rFonts w:ascii="Segoe UI" w:hAnsi="Segoe UI" w:cs="Segoe UI"/>
            <w:color w:val="272727"/>
          </w:rPr>
          <w:fldChar w:fldCharType="end"/>
        </w:r>
        <w:r>
          <w:rPr>
            <w:rFonts w:ascii="Segoe UI" w:hAnsi="Segoe UI" w:cs="Segoe UI"/>
            <w:color w:val="272727"/>
          </w:rPr>
          <w:t> manifesto related to the best practices guidelines of developing modern cloud-native applications. It suggests </w:t>
        </w:r>
        <w:r>
          <w:rPr>
            <w:rStyle w:val="Strong"/>
            <w:rFonts w:ascii="Segoe UI" w:eastAsiaTheme="majorEastAsia" w:hAnsi="Segoe UI" w:cs="Segoe UI"/>
            <w:color w:val="272727"/>
          </w:rPr>
          <w:t>to externalize properties or resource files out of server</w:t>
        </w:r>
        <w:r>
          <w:rPr>
            <w:rFonts w:ascii="Segoe UI" w:hAnsi="Segoe UI" w:cs="Segoe UI"/>
            <w:color w:val="272727"/>
          </w:rPr>
          <w:t> where the values of those resources vary during runtime – usually different configurations that will differ in each environment.</w:t>
        </w:r>
      </w:ins>
    </w:p>
    <w:p w14:paraId="5C14A2FF" w14:textId="77777777" w:rsidR="00734C20" w:rsidRDefault="00734C20" w:rsidP="00734C20">
      <w:pPr>
        <w:pStyle w:val="NormalWeb"/>
        <w:shd w:val="clear" w:color="auto" w:fill="FFFFFF"/>
        <w:spacing w:before="150" w:beforeAutospacing="0" w:after="240" w:afterAutospacing="0"/>
        <w:rPr>
          <w:ins w:id="122" w:author="rkbansal" w:date="2020-04-27T23:01:00Z"/>
          <w:rFonts w:ascii="Segoe UI" w:hAnsi="Segoe UI" w:cs="Segoe UI"/>
          <w:color w:val="272727"/>
        </w:rPr>
      </w:pPr>
      <w:ins w:id="123" w:author="rkbansal" w:date="2020-04-27T23:01:00Z">
        <w:r>
          <w:rPr>
            <w:rFonts w:ascii="Segoe UI" w:hAnsi="Segoe UI" w:cs="Segoe UI"/>
            <w:color w:val="272727"/>
          </w:rPr>
          <w:t>As an example, let’s say one service is dependent on another service (invoked for specific business scenarios) and if that dependent service URL got changed to something else. Then usually we need to build and deploy our service with the updated URL. Now, if we go by the 12-factor app approach and if we read those config properties from external service, then we just need to update URL in the config server and refresh that client service configuration to use the updated URL.</w:t>
        </w:r>
      </w:ins>
    </w:p>
    <w:p w14:paraId="1EBDEFB9" w14:textId="77777777" w:rsidR="00734C20" w:rsidRDefault="00734C20" w:rsidP="00734C20">
      <w:pPr>
        <w:pStyle w:val="NormalWeb"/>
        <w:shd w:val="clear" w:color="auto" w:fill="FFFFFF"/>
        <w:spacing w:before="150" w:beforeAutospacing="0" w:after="240" w:afterAutospacing="0"/>
        <w:rPr>
          <w:ins w:id="124" w:author="rkbansal" w:date="2020-04-27T23:01:00Z"/>
          <w:rFonts w:ascii="Segoe UI" w:hAnsi="Segoe UI" w:cs="Segoe UI"/>
          <w:color w:val="272727"/>
        </w:rPr>
      </w:pPr>
      <w:ins w:id="125" w:author="rkbansal" w:date="2020-04-27T23:01:00Z">
        <w:r>
          <w:rPr>
            <w:rFonts w:ascii="Segoe UI" w:hAnsi="Segoe UI" w:cs="Segoe UI"/>
            <w:color w:val="272727"/>
          </w:rPr>
          <w:t>So, the idea is obvious and effective. Let’s now see </w:t>
        </w:r>
        <w:r>
          <w:rPr>
            <w:rStyle w:val="Emphasis"/>
            <w:rFonts w:ascii="Segoe UI" w:eastAsiaTheme="majorEastAsia" w:hAnsi="Segoe UI" w:cs="Segoe UI"/>
            <w:color w:val="272727"/>
          </w:rPr>
          <w:t>how to create spring cloud config server</w:t>
        </w:r>
        <w:r>
          <w:rPr>
            <w:rFonts w:ascii="Segoe UI" w:hAnsi="Segoe UI" w:cs="Segoe UI"/>
            <w:color w:val="272727"/>
          </w:rPr>
          <w:t>.</w:t>
        </w:r>
      </w:ins>
    </w:p>
    <w:p w14:paraId="50264BC5" w14:textId="4F92EB9F" w:rsidR="00AB3BB5" w:rsidRPr="008155A1" w:rsidDel="00734C20" w:rsidRDefault="00AB3BB5" w:rsidP="00AB3BB5">
      <w:pPr>
        <w:pStyle w:val="NormalWeb"/>
        <w:shd w:val="clear" w:color="auto" w:fill="FFFFFF"/>
        <w:spacing w:before="150" w:beforeAutospacing="0" w:after="240" w:afterAutospacing="0"/>
        <w:rPr>
          <w:del w:id="126" w:author="rkbansal" w:date="2020-04-27T23:01:00Z"/>
          <w:rFonts w:ascii="Segoe UI" w:hAnsi="Segoe UI" w:cs="Segoe UI"/>
          <w:b/>
          <w:bCs/>
          <w:color w:val="000000"/>
          <w:rPrChange w:id="127" w:author="rkbansal" w:date="2020-04-27T23:01:00Z">
            <w:rPr>
              <w:del w:id="128" w:author="rkbansal" w:date="2020-04-27T23:01:00Z"/>
              <w:rFonts w:ascii="Segoe UI" w:hAnsi="Segoe UI" w:cs="Segoe UI"/>
              <w:color w:val="000000"/>
            </w:rPr>
          </w:rPrChange>
        </w:rPr>
      </w:pPr>
      <w:del w:id="129" w:author="rkbansal" w:date="2020-04-27T23:01:00Z">
        <w:r w:rsidRPr="008155A1" w:rsidDel="00734C20">
          <w:rPr>
            <w:rFonts w:ascii="Segoe UI" w:hAnsi="Segoe UI" w:cs="Segoe UI"/>
            <w:b/>
            <w:bCs/>
            <w:color w:val="000000"/>
            <w:rPrChange w:id="130" w:author="rkbansal" w:date="2020-04-27T23:01:00Z">
              <w:rPr>
                <w:rFonts w:ascii="Segoe UI" w:hAnsi="Segoe UI" w:cs="Segoe UI"/>
                <w:color w:val="000000"/>
              </w:rPr>
            </w:rPrChange>
          </w:rPr>
          <w:delText>The idea of </w:delText>
        </w:r>
        <w:r w:rsidRPr="008155A1" w:rsidDel="00734C20">
          <w:rPr>
            <w:rStyle w:val="Emphasis"/>
            <w:rFonts w:ascii="Segoe UI" w:hAnsi="Segoe UI" w:cs="Segoe UI"/>
            <w:b/>
            <w:bCs/>
            <w:color w:val="000000"/>
            <w:rPrChange w:id="131" w:author="rkbansal" w:date="2020-04-27T23:01:00Z">
              <w:rPr>
                <w:rStyle w:val="Emphasis"/>
                <w:rFonts w:ascii="Segoe UI" w:hAnsi="Segoe UI" w:cs="Segoe UI"/>
                <w:color w:val="000000"/>
              </w:rPr>
            </w:rPrChange>
          </w:rPr>
          <w:delText>config server</w:delText>
        </w:r>
        <w:r w:rsidRPr="008155A1" w:rsidDel="00734C20">
          <w:rPr>
            <w:rFonts w:ascii="Segoe UI" w:hAnsi="Segoe UI" w:cs="Segoe UI"/>
            <w:b/>
            <w:bCs/>
            <w:color w:val="000000"/>
            <w:rPrChange w:id="132" w:author="rkbansal" w:date="2020-04-27T23:01:00Z">
              <w:rPr>
                <w:rFonts w:ascii="Segoe UI" w:hAnsi="Segoe UI" w:cs="Segoe UI"/>
                <w:color w:val="000000"/>
              </w:rPr>
            </w:rPrChange>
          </w:rPr>
          <w:delText> has come from the </w:delText>
        </w:r>
        <w:r w:rsidR="00624B71" w:rsidRPr="008155A1" w:rsidDel="00734C20">
          <w:rPr>
            <w:b/>
            <w:bCs/>
            <w:rPrChange w:id="133" w:author="rkbansal" w:date="2020-04-27T23:01:00Z">
              <w:rPr/>
            </w:rPrChange>
          </w:rPr>
          <w:fldChar w:fldCharType="begin"/>
        </w:r>
        <w:r w:rsidR="00624B71" w:rsidRPr="008155A1" w:rsidDel="00734C20">
          <w:rPr>
            <w:b/>
            <w:bCs/>
            <w:rPrChange w:id="134" w:author="rkbansal" w:date="2020-04-27T23:01:00Z">
              <w:rPr/>
            </w:rPrChange>
          </w:rPr>
          <w:delInstrText xml:space="preserve"> HYPERLINK "https://12factor.net/config" </w:delInstrText>
        </w:r>
        <w:r w:rsidR="00624B71" w:rsidRPr="008155A1" w:rsidDel="00734C20">
          <w:rPr>
            <w:b/>
            <w:bCs/>
            <w:rPrChange w:id="135" w:author="rkbansal" w:date="2020-04-27T23:01:00Z">
              <w:rPr>
                <w:rStyle w:val="Hyperlink"/>
                <w:rFonts w:ascii="Segoe UI" w:eastAsiaTheme="majorEastAsia" w:hAnsi="Segoe UI" w:cs="Segoe UI"/>
                <w:color w:val="0366D6"/>
              </w:rPr>
            </w:rPrChange>
          </w:rPr>
          <w:fldChar w:fldCharType="separate"/>
        </w:r>
        <w:r w:rsidRPr="008155A1" w:rsidDel="00734C20">
          <w:rPr>
            <w:rStyle w:val="Hyperlink"/>
            <w:rFonts w:ascii="Segoe UI" w:eastAsiaTheme="majorEastAsia" w:hAnsi="Segoe UI" w:cs="Segoe UI"/>
            <w:b/>
            <w:bCs/>
            <w:color w:val="0366D6"/>
            <w:rPrChange w:id="136" w:author="rkbansal" w:date="2020-04-27T23:01:00Z">
              <w:rPr>
                <w:rStyle w:val="Hyperlink"/>
                <w:rFonts w:ascii="Segoe UI" w:eastAsiaTheme="majorEastAsia" w:hAnsi="Segoe UI" w:cs="Segoe UI"/>
                <w:color w:val="0366D6"/>
              </w:rPr>
            </w:rPrChange>
          </w:rPr>
          <w:delText>12-factor app</w:delText>
        </w:r>
        <w:r w:rsidR="00624B71" w:rsidRPr="008155A1" w:rsidDel="00734C20">
          <w:rPr>
            <w:rStyle w:val="Hyperlink"/>
            <w:rFonts w:ascii="Segoe UI" w:eastAsiaTheme="majorEastAsia" w:hAnsi="Segoe UI" w:cs="Segoe UI"/>
            <w:b/>
            <w:bCs/>
            <w:color w:val="0366D6"/>
            <w:rPrChange w:id="137" w:author="rkbansal" w:date="2020-04-27T23:01:00Z">
              <w:rPr>
                <w:rStyle w:val="Hyperlink"/>
                <w:rFonts w:ascii="Segoe UI" w:eastAsiaTheme="majorEastAsia" w:hAnsi="Segoe UI" w:cs="Segoe UI"/>
                <w:color w:val="0366D6"/>
              </w:rPr>
            </w:rPrChange>
          </w:rPr>
          <w:fldChar w:fldCharType="end"/>
        </w:r>
        <w:r w:rsidRPr="008155A1" w:rsidDel="00734C20">
          <w:rPr>
            <w:rFonts w:ascii="Segoe UI" w:hAnsi="Segoe UI" w:cs="Segoe UI"/>
            <w:b/>
            <w:bCs/>
            <w:color w:val="000000"/>
            <w:rPrChange w:id="138" w:author="rkbansal" w:date="2020-04-27T23:01:00Z">
              <w:rPr>
                <w:rFonts w:ascii="Segoe UI" w:hAnsi="Segoe UI" w:cs="Segoe UI"/>
                <w:color w:val="000000"/>
              </w:rPr>
            </w:rPrChange>
          </w:rPr>
          <w:delText> manifesto related to best practice guideline of developing modern cloud native application. It suggests </w:delText>
        </w:r>
        <w:r w:rsidRPr="008155A1" w:rsidDel="00734C20">
          <w:rPr>
            <w:rStyle w:val="Strong"/>
            <w:rFonts w:ascii="Segoe UI" w:eastAsiaTheme="majorEastAsia" w:hAnsi="Segoe UI" w:cs="Segoe UI"/>
            <w:b w:val="0"/>
            <w:color w:val="000000"/>
            <w:rPrChange w:id="139" w:author="rkbansal" w:date="2020-04-27T23:01:00Z">
              <w:rPr>
                <w:rStyle w:val="Strong"/>
                <w:rFonts w:ascii="Segoe UI" w:eastAsiaTheme="majorEastAsia" w:hAnsi="Segoe UI" w:cs="Segoe UI"/>
                <w:color w:val="000000"/>
              </w:rPr>
            </w:rPrChange>
          </w:rPr>
          <w:delText>to keep properties / resources in the environment of the server</w:delText>
        </w:r>
        <w:r w:rsidRPr="008155A1" w:rsidDel="00734C20">
          <w:rPr>
            <w:rFonts w:ascii="Segoe UI" w:hAnsi="Segoe UI" w:cs="Segoe UI"/>
            <w:b/>
            <w:bCs/>
            <w:color w:val="000000"/>
            <w:rPrChange w:id="140" w:author="rkbansal" w:date="2020-04-27T23:01:00Z">
              <w:rPr>
                <w:rFonts w:ascii="Segoe UI" w:hAnsi="Segoe UI" w:cs="Segoe UI"/>
                <w:color w:val="000000"/>
              </w:rPr>
            </w:rPrChange>
          </w:rPr>
          <w:delText> where the values of those resources vary during run time – usually different configurations that will differ in each environment.</w:delText>
        </w:r>
      </w:del>
    </w:p>
    <w:p w14:paraId="6835AA8B" w14:textId="2B95A82B" w:rsidR="00AB3BB5" w:rsidRPr="008155A1" w:rsidDel="00734C20" w:rsidRDefault="00AB3BB5" w:rsidP="00AB3BB5">
      <w:pPr>
        <w:pStyle w:val="NormalWeb"/>
        <w:shd w:val="clear" w:color="auto" w:fill="FFFFFF"/>
        <w:spacing w:before="150" w:beforeAutospacing="0" w:after="240" w:afterAutospacing="0"/>
        <w:rPr>
          <w:del w:id="141" w:author="rkbansal" w:date="2020-04-27T23:01:00Z"/>
          <w:rFonts w:ascii="Segoe UI" w:hAnsi="Segoe UI" w:cs="Segoe UI"/>
          <w:b/>
          <w:bCs/>
          <w:color w:val="000000"/>
          <w:rPrChange w:id="142" w:author="rkbansal" w:date="2020-04-27T23:01:00Z">
            <w:rPr>
              <w:del w:id="143" w:author="rkbansal" w:date="2020-04-27T23:01:00Z"/>
              <w:rFonts w:ascii="Segoe UI" w:hAnsi="Segoe UI" w:cs="Segoe UI"/>
              <w:color w:val="000000"/>
            </w:rPr>
          </w:rPrChange>
        </w:rPr>
      </w:pPr>
      <w:del w:id="144" w:author="rkbansal" w:date="2020-04-27T23:01:00Z">
        <w:r w:rsidRPr="008155A1" w:rsidDel="00734C20">
          <w:rPr>
            <w:rFonts w:ascii="Segoe UI" w:hAnsi="Segoe UI" w:cs="Segoe UI"/>
            <w:b/>
            <w:bCs/>
            <w:color w:val="000000"/>
            <w:rPrChange w:id="145" w:author="rkbansal" w:date="2020-04-27T23:01:00Z">
              <w:rPr>
                <w:rFonts w:ascii="Segoe UI" w:hAnsi="Segoe UI" w:cs="Segoe UI"/>
                <w:color w:val="000000"/>
              </w:rPr>
            </w:rPrChange>
          </w:rPr>
          <w:delText>As an example, let’s say one service is dependent on another service (invoked for certain business scenario) and if that dependent service URL got changed to some other service, and then usually we need to build and deploy our service with the updated location is required. Now if we go by 12 factor app approach and if we read those config from external service deployed as different process, then we just need to refresh that config server.</w:delText>
        </w:r>
      </w:del>
    </w:p>
    <w:p w14:paraId="6DDC7880" w14:textId="50545D92" w:rsidR="00AB3BB5" w:rsidRPr="008155A1" w:rsidDel="00734C20" w:rsidRDefault="00AB3BB5" w:rsidP="00AB3BB5">
      <w:pPr>
        <w:pStyle w:val="NormalWeb"/>
        <w:shd w:val="clear" w:color="auto" w:fill="FFFFFF"/>
        <w:spacing w:before="150" w:beforeAutospacing="0" w:after="240" w:afterAutospacing="0"/>
        <w:rPr>
          <w:del w:id="146" w:author="rkbansal" w:date="2020-04-27T23:01:00Z"/>
          <w:rFonts w:ascii="Segoe UI" w:hAnsi="Segoe UI" w:cs="Segoe UI"/>
          <w:b/>
          <w:bCs/>
          <w:color w:val="000000"/>
          <w:rPrChange w:id="147" w:author="rkbansal" w:date="2020-04-27T23:01:00Z">
            <w:rPr>
              <w:del w:id="148" w:author="rkbansal" w:date="2020-04-27T23:01:00Z"/>
              <w:rFonts w:ascii="Segoe UI" w:hAnsi="Segoe UI" w:cs="Segoe UI"/>
              <w:color w:val="000000"/>
            </w:rPr>
          </w:rPrChange>
        </w:rPr>
      </w:pPr>
      <w:del w:id="149" w:author="rkbansal" w:date="2020-04-27T23:01:00Z">
        <w:r w:rsidRPr="008155A1" w:rsidDel="00734C20">
          <w:rPr>
            <w:rFonts w:ascii="Segoe UI" w:hAnsi="Segoe UI" w:cs="Segoe UI"/>
            <w:b/>
            <w:bCs/>
            <w:color w:val="000000"/>
            <w:rPrChange w:id="150" w:author="rkbansal" w:date="2020-04-27T23:01:00Z">
              <w:rPr>
                <w:rFonts w:ascii="Segoe UI" w:hAnsi="Segoe UI" w:cs="Segoe UI"/>
                <w:color w:val="000000"/>
              </w:rPr>
            </w:rPrChange>
          </w:rPr>
          <w:delText>So, the idea is very clear and effective. Let’s now see how we can create config server.</w:delText>
        </w:r>
      </w:del>
    </w:p>
    <w:p w14:paraId="3E07B6D1" w14:textId="77777777" w:rsidR="00AB3BB5" w:rsidRPr="008155A1" w:rsidRDefault="00AB3BB5" w:rsidP="00AB3BB5">
      <w:pPr>
        <w:pStyle w:val="Heading5"/>
        <w:rPr>
          <w:b/>
          <w:bCs/>
          <w:rPrChange w:id="151" w:author="rkbansal" w:date="2020-04-27T23:01:00Z">
            <w:rPr/>
          </w:rPrChange>
        </w:rPr>
      </w:pPr>
      <w:r w:rsidRPr="008155A1">
        <w:rPr>
          <w:b/>
          <w:bCs/>
          <w:rPrChange w:id="152" w:author="rkbansal" w:date="2020-04-27T23:01:00Z">
            <w:rPr/>
          </w:rPrChange>
        </w:rPr>
        <w:t>Tech Stack Used in Example</w:t>
      </w:r>
    </w:p>
    <w:p w14:paraId="48FD548E"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be using spring-boot based spring-cloud API that is easily available and very popular. It is called Config Server in spring framework nomenclature. Also, we will use git configuration to host the properties file.</w:t>
      </w:r>
    </w:p>
    <w:p w14:paraId="39A1A341"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So finally, our technology stack for this demo will be:</w:t>
      </w:r>
    </w:p>
    <w:p w14:paraId="0900BC06" w14:textId="77777777" w:rsidR="00AB3BB5" w:rsidRDefault="006F664D"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4" w:history="1">
        <w:r w:rsidR="00AB3BB5">
          <w:rPr>
            <w:rStyle w:val="Hyperlink"/>
            <w:rFonts w:ascii="Segoe UI" w:hAnsi="Segoe UI" w:cs="Segoe UI"/>
            <w:color w:val="0366D6"/>
          </w:rPr>
          <w:t>Java 1.8</w:t>
        </w:r>
      </w:hyperlink>
    </w:p>
    <w:p w14:paraId="7C39E9A0"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54C488D9"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12C2D210" w14:textId="77777777" w:rsidR="00AB3BB5" w:rsidRDefault="006F664D"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5" w:tgtFrame="_blank" w:history="1">
        <w:r w:rsidR="00AB3BB5">
          <w:rPr>
            <w:rStyle w:val="Hyperlink"/>
            <w:rFonts w:ascii="Segoe UI" w:hAnsi="Segoe UI" w:cs="Segoe UI"/>
            <w:color w:val="0366D6"/>
          </w:rPr>
          <w:t>Spring boot</w:t>
        </w:r>
      </w:hyperlink>
    </w:p>
    <w:p w14:paraId="5701727F"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6D92654D"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GitHub as resource repository</w:t>
      </w:r>
    </w:p>
    <w:p w14:paraId="24451BC8" w14:textId="77777777" w:rsidR="00AB3BB5" w:rsidRDefault="006F664D"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6" w:history="1">
        <w:r w:rsidR="00AB3BB5">
          <w:rPr>
            <w:rStyle w:val="Hyperlink"/>
            <w:rFonts w:ascii="Segoe UI" w:hAnsi="Segoe UI" w:cs="Segoe UI"/>
            <w:color w:val="0366D6"/>
          </w:rPr>
          <w:t>Maven</w:t>
        </w:r>
      </w:hyperlink>
    </w:p>
    <w:p w14:paraId="0A479536"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REST client</w:t>
      </w:r>
    </w:p>
    <w:p w14:paraId="7733EC04"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To start with we will develop two Microservices using spring boot.</w:t>
      </w:r>
    </w:p>
    <w:p w14:paraId="1DF2468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server service</w:t>
      </w:r>
      <w:r>
        <w:rPr>
          <w:rFonts w:ascii="Segoe UI" w:hAnsi="Segoe UI" w:cs="Segoe UI"/>
          <w:color w:val="000000"/>
        </w:rPr>
        <w:t>, providing the configuration in runtime</w:t>
      </w:r>
    </w:p>
    <w:p w14:paraId="728839E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client service</w:t>
      </w:r>
      <w:r>
        <w:rPr>
          <w:rFonts w:ascii="Segoe UI" w:hAnsi="Segoe UI" w:cs="Segoe UI"/>
          <w:color w:val="000000"/>
        </w:rPr>
        <w:t>, using the configuration exposed as config server.</w:t>
      </w:r>
    </w:p>
    <w:p w14:paraId="6F2227BC" w14:textId="5AC40BB9" w:rsidR="00AB3BB5" w:rsidRPr="00A406C8" w:rsidRDefault="00AB3BB5" w:rsidP="00806F79">
      <w:pPr>
        <w:pStyle w:val="Heading5"/>
        <w:rPr>
          <w:b/>
          <w:bCs/>
          <w:sz w:val="32"/>
          <w:szCs w:val="32"/>
          <w:rPrChange w:id="153" w:author="rkbansal" w:date="2020-04-27T23:24:00Z">
            <w:rPr/>
          </w:rPrChange>
        </w:rPr>
      </w:pPr>
      <w:r w:rsidRPr="00A406C8">
        <w:rPr>
          <w:b/>
          <w:bCs/>
          <w:sz w:val="32"/>
          <w:szCs w:val="32"/>
          <w:rPrChange w:id="154" w:author="rkbansal" w:date="2020-04-27T23:24:00Z">
            <w:rPr/>
          </w:rPrChange>
        </w:rPr>
        <w:t xml:space="preserve">Config Server – </w:t>
      </w:r>
      <w:del w:id="155" w:author="rkbansal" w:date="2020-04-27T23:25:00Z">
        <w:r w:rsidRPr="00A406C8" w:rsidDel="00A406C8">
          <w:rPr>
            <w:b/>
            <w:bCs/>
            <w:sz w:val="32"/>
            <w:szCs w:val="32"/>
            <w:rPrChange w:id="156" w:author="rkbansal" w:date="2020-04-27T23:24:00Z">
              <w:rPr/>
            </w:rPrChange>
          </w:rPr>
          <w:delText>Server Side</w:delText>
        </w:r>
      </w:del>
      <w:ins w:id="157" w:author="rkbansal" w:date="2020-04-27T23:25:00Z">
        <w:r w:rsidR="00A406C8" w:rsidRPr="0068706D">
          <w:rPr>
            <w:b/>
            <w:bCs/>
            <w:sz w:val="32"/>
            <w:szCs w:val="32"/>
          </w:rPr>
          <w:t>Server-Side</w:t>
        </w:r>
      </w:ins>
      <w:r w:rsidRPr="00A406C8">
        <w:rPr>
          <w:b/>
          <w:bCs/>
          <w:sz w:val="32"/>
          <w:szCs w:val="32"/>
          <w:rPrChange w:id="158" w:author="rkbansal" w:date="2020-04-27T23:24:00Z">
            <w:rPr/>
          </w:rPrChange>
        </w:rPr>
        <w:t xml:space="preserve"> Configuration</w:t>
      </w:r>
    </w:p>
    <w:p w14:paraId="0C5B48D1"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Let’s first build the config server part with given steps:</w:t>
      </w:r>
    </w:p>
    <w:p w14:paraId="25053499" w14:textId="56B60F08" w:rsidR="00AB3BB5" w:rsidRPr="00AE4FB5" w:rsidRDefault="00AB3BB5">
      <w:pPr>
        <w:pStyle w:val="Heading6"/>
        <w:numPr>
          <w:ilvl w:val="0"/>
          <w:numId w:val="101"/>
        </w:numPr>
        <w:rPr>
          <w:rFonts w:ascii="Segoe UI" w:hAnsi="Segoe UI" w:cs="Segoe UI"/>
          <w:b/>
          <w:bCs/>
          <w:color w:val="000000"/>
          <w:rPrChange w:id="159" w:author="rkbansal" w:date="2020-04-27T23:14:00Z">
            <w:rPr>
              <w:rFonts w:ascii="Segoe UI" w:hAnsi="Segoe UI" w:cs="Segoe UI"/>
              <w:color w:val="000000"/>
              <w:sz w:val="29"/>
              <w:szCs w:val="29"/>
            </w:rPr>
          </w:rPrChange>
        </w:rPr>
        <w:pPrChange w:id="160" w:author="rkbansal" w:date="2020-04-27T23:14:00Z">
          <w:pPr>
            <w:pStyle w:val="Heading6"/>
          </w:pPr>
        </w:pPrChange>
      </w:pPr>
      <w:r w:rsidRPr="00AE4FB5">
        <w:rPr>
          <w:rFonts w:ascii="Segoe UI" w:hAnsi="Segoe UI" w:cs="Segoe UI"/>
          <w:b/>
          <w:bCs/>
          <w:color w:val="000000"/>
          <w:rPrChange w:id="161" w:author="rkbansal" w:date="2020-04-27T23:14:00Z">
            <w:rPr>
              <w:rFonts w:ascii="Segoe UI" w:hAnsi="Segoe UI" w:cs="Segoe UI"/>
              <w:color w:val="000000"/>
              <w:sz w:val="29"/>
              <w:szCs w:val="29"/>
            </w:rPr>
          </w:rPrChange>
        </w:rPr>
        <w:t>Generate the project structure</w:t>
      </w:r>
    </w:p>
    <w:p w14:paraId="53BF8DAC"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Start with </w:t>
      </w:r>
      <w:hyperlink r:id="rId17" w:history="1">
        <w:r>
          <w:rPr>
            <w:rStyle w:val="Hyperlink"/>
            <w:rFonts w:ascii="Segoe UI" w:eastAsiaTheme="majorEastAsia" w:hAnsi="Segoe UI" w:cs="Segoe UI"/>
            <w:color w:val="0366D6"/>
          </w:rPr>
          <w:t>spring boot initializer portal</w:t>
        </w:r>
      </w:hyperlink>
      <w:r>
        <w:rPr>
          <w:rFonts w:ascii="Segoe UI" w:hAnsi="Segoe UI" w:cs="Segoe UI"/>
          <w:color w:val="000000"/>
        </w:rPr>
        <w:t> which is a great starting point for creating any spring boot based application. Here we will choose only </w:t>
      </w:r>
      <w:r>
        <w:rPr>
          <w:rStyle w:val="Strong"/>
          <w:rFonts w:ascii="Segoe UI" w:eastAsiaTheme="majorEastAsia" w:hAnsi="Segoe UI" w:cs="Segoe UI"/>
          <w:color w:val="000000"/>
        </w:rPr>
        <w:t>Config server</w:t>
      </w:r>
      <w:r>
        <w:rPr>
          <w:rFonts w:ascii="Segoe UI" w:hAnsi="Segoe UI" w:cs="Segoe UI"/>
          <w:color w:val="000000"/>
        </w:rPr>
        <w:t> starter pom. The screen shot is something like this. With this configuration, once we generate the project, one zip file will be downloaded, which we will simply import in eclipse after unzipping.</w:t>
      </w:r>
    </w:p>
    <w:p w14:paraId="37A10B7F" w14:textId="77777777" w:rsidR="00C8414E" w:rsidRDefault="00AB3BB5" w:rsidP="00806F79">
      <w:pPr>
        <w:shd w:val="clear" w:color="auto" w:fill="FFFFFF"/>
        <w:spacing w:afterAutospacing="1"/>
        <w:ind w:left="600"/>
        <w:rPr>
          <w:ins w:id="162" w:author="rkbansal" w:date="2020-04-27T22:55:00Z"/>
          <w:rFonts w:ascii="Segoe UI" w:hAnsi="Segoe UI" w:cs="Segoe UI"/>
          <w:color w:val="000000"/>
        </w:rPr>
      </w:pPr>
      <w:r>
        <w:rPr>
          <w:rFonts w:ascii="Segoe UI" w:hAnsi="Segoe UI" w:cs="Segoe UI"/>
          <w:noProof/>
          <w:color w:val="000000"/>
        </w:rPr>
        <w:drawing>
          <wp:inline distT="0" distB="0" distL="0" distR="0" wp14:anchorId="015825D2" wp14:editId="7264544D">
            <wp:extent cx="5731510" cy="2488565"/>
            <wp:effectExtent l="0" t="0" r="2540" b="6985"/>
            <wp:docPr id="28" name="Picture 28" descr="Generate Server Project with Config Server Starter P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 Server Project with Config Server Starter P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p>
    <w:p w14:paraId="76AAF33F" w14:textId="0C947D8C"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color w:val="000000"/>
        </w:rPr>
        <w:t>Generate Server Project with Config Server Starter POM</w:t>
      </w:r>
    </w:p>
    <w:p w14:paraId="1742AA15" w14:textId="7281E0D9" w:rsidR="00AB3BB5" w:rsidRPr="00E705BF" w:rsidRDefault="00AB3BB5">
      <w:pPr>
        <w:pStyle w:val="Heading6"/>
        <w:numPr>
          <w:ilvl w:val="0"/>
          <w:numId w:val="101"/>
        </w:numPr>
        <w:rPr>
          <w:rFonts w:ascii="Segoe UI" w:hAnsi="Segoe UI" w:cs="Segoe UI"/>
          <w:b/>
          <w:bCs/>
          <w:color w:val="000000"/>
          <w:rPrChange w:id="163" w:author="rkbansal" w:date="2020-04-27T23:15:00Z">
            <w:rPr>
              <w:rFonts w:ascii="Segoe UI" w:hAnsi="Segoe UI" w:cs="Segoe UI"/>
              <w:color w:val="000000"/>
              <w:sz w:val="29"/>
              <w:szCs w:val="29"/>
            </w:rPr>
          </w:rPrChange>
        </w:rPr>
        <w:pPrChange w:id="164" w:author="rkbansal" w:date="2020-04-27T23:15:00Z">
          <w:pPr>
            <w:pStyle w:val="Heading6"/>
          </w:pPr>
        </w:pPrChange>
      </w:pPr>
      <w:r w:rsidRPr="00E705BF">
        <w:rPr>
          <w:rFonts w:ascii="Segoe UI" w:hAnsi="Segoe UI" w:cs="Segoe UI"/>
          <w:b/>
          <w:bCs/>
          <w:color w:val="000000"/>
          <w:rPrChange w:id="165" w:author="rkbansal" w:date="2020-04-27T23:15:00Z">
            <w:rPr>
              <w:rFonts w:ascii="Segoe UI" w:hAnsi="Segoe UI" w:cs="Segoe UI"/>
              <w:color w:val="000000"/>
              <w:sz w:val="29"/>
              <w:szCs w:val="29"/>
            </w:rPr>
          </w:rPrChange>
        </w:rPr>
        <w:t>Import the project in Eclipse</w:t>
      </w:r>
    </w:p>
    <w:p w14:paraId="73839435" w14:textId="31FA3451" w:rsidR="00AB3BB5" w:rsidRDefault="00AB3BB5" w:rsidP="00806F79">
      <w:pPr>
        <w:pStyle w:val="NormalWeb"/>
        <w:shd w:val="clear" w:color="auto" w:fill="FFFFFF"/>
        <w:spacing w:before="150" w:beforeAutospacing="0" w:after="240" w:afterAutospacing="0"/>
        <w:ind w:left="600"/>
        <w:rPr>
          <w:ins w:id="166" w:author="rkbansal" w:date="2020-04-27T23:15:00Z"/>
          <w:rFonts w:ascii="Segoe UI" w:hAnsi="Segoe UI" w:cs="Segoe UI"/>
          <w:color w:val="000000"/>
        </w:rPr>
      </w:pPr>
      <w:r>
        <w:rPr>
          <w:rFonts w:ascii="Segoe UI" w:hAnsi="Segoe UI" w:cs="Segoe UI"/>
          <w:color w:val="000000"/>
        </w:rPr>
        <w:t>Once you have the zip file from the spring initializer portal, we need to unzip it to a directory we choose to and import it to eclipse as maven project</w:t>
      </w:r>
    </w:p>
    <w:p w14:paraId="66B5DEA4" w14:textId="2A3DDF9F" w:rsidR="00E705BF" w:rsidRDefault="00E705BF" w:rsidP="00806F79">
      <w:pPr>
        <w:pStyle w:val="NormalWeb"/>
        <w:shd w:val="clear" w:color="auto" w:fill="FFFFFF"/>
        <w:spacing w:before="150" w:beforeAutospacing="0" w:after="240" w:afterAutospacing="0"/>
        <w:ind w:left="600"/>
        <w:rPr>
          <w:rFonts w:ascii="Segoe UI" w:hAnsi="Segoe UI" w:cs="Segoe UI"/>
          <w:color w:val="000000"/>
        </w:rPr>
      </w:pPr>
      <w:ins w:id="167" w:author="rkbansal" w:date="2020-04-27T23:15:00Z">
        <w:r>
          <w:rPr>
            <w:noProof/>
          </w:rPr>
          <w:drawing>
            <wp:inline distT="0" distB="0" distL="0" distR="0" wp14:anchorId="22B8AF08" wp14:editId="221F7856">
              <wp:extent cx="7181850" cy="681037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181850" cy="6810375"/>
                      </a:xfrm>
                      <a:prstGeom prst="rect">
                        <a:avLst/>
                      </a:prstGeom>
                    </pic:spPr>
                  </pic:pic>
                </a:graphicData>
              </a:graphic>
            </wp:inline>
          </w:drawing>
        </w:r>
      </w:ins>
    </w:p>
    <w:p w14:paraId="19D9B862" w14:textId="77777777" w:rsidR="00AB3BB5" w:rsidRPr="00507EA6" w:rsidRDefault="00AB3BB5">
      <w:pPr>
        <w:pStyle w:val="Heading6"/>
        <w:numPr>
          <w:ilvl w:val="0"/>
          <w:numId w:val="101"/>
        </w:numPr>
        <w:rPr>
          <w:rFonts w:ascii="Segoe UI" w:hAnsi="Segoe UI" w:cs="Segoe UI"/>
          <w:b/>
          <w:bCs/>
          <w:color w:val="000000"/>
          <w:rPrChange w:id="168" w:author="rkbansal" w:date="2020-04-27T23:16:00Z">
            <w:rPr>
              <w:rFonts w:ascii="Segoe UI" w:hAnsi="Segoe UI" w:cs="Segoe UI"/>
              <w:color w:val="000000"/>
              <w:sz w:val="29"/>
              <w:szCs w:val="29"/>
            </w:rPr>
          </w:rPrChange>
        </w:rPr>
        <w:pPrChange w:id="169" w:author="rkbansal" w:date="2020-04-27T23:16:00Z">
          <w:pPr>
            <w:pStyle w:val="Heading6"/>
          </w:pPr>
        </w:pPrChange>
      </w:pPr>
      <w:r w:rsidRPr="00507EA6">
        <w:rPr>
          <w:rFonts w:ascii="Segoe UI" w:hAnsi="Segoe UI" w:cs="Segoe UI"/>
          <w:b/>
          <w:bCs/>
          <w:color w:val="000000"/>
          <w:rPrChange w:id="170" w:author="rkbansal" w:date="2020-04-27T23:16:00Z">
            <w:rPr>
              <w:rFonts w:ascii="Segoe UI" w:hAnsi="Segoe UI" w:cs="Segoe UI"/>
              <w:color w:val="000000"/>
              <w:sz w:val="29"/>
              <w:szCs w:val="29"/>
            </w:rPr>
          </w:rPrChange>
        </w:rPr>
        <w:lastRenderedPageBreak/>
        <w:t>Build in eclipse</w:t>
      </w:r>
    </w:p>
    <w:p w14:paraId="50833648"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step will be to run </w:t>
      </w:r>
      <w:r>
        <w:rPr>
          <w:rStyle w:val="HTMLCode"/>
          <w:rFonts w:ascii="Consolas" w:hAnsi="Consolas"/>
          <w:color w:val="FF0779"/>
          <w:sz w:val="21"/>
          <w:szCs w:val="21"/>
        </w:rPr>
        <w:t>mvn clean install</w:t>
      </w:r>
      <w:r>
        <w:rPr>
          <w:rFonts w:ascii="Segoe UI" w:hAnsi="Segoe UI" w:cs="Segoe UI"/>
          <w:color w:val="000000"/>
        </w:rPr>
        <w:t> from either command prompt or from eclipse whatever you are comfortable with. In this step, all necessary dependencies will be downloaded from maven repo. Make sure you are trying it from any network where no download restriction is present. </w:t>
      </w:r>
      <w:r>
        <w:rPr>
          <w:rStyle w:val="Emphasis"/>
          <w:rFonts w:ascii="Segoe UI" w:hAnsi="Segoe UI" w:cs="Segoe UI"/>
          <w:color w:val="000000"/>
        </w:rPr>
        <w:t>Successful build in this step is very much required to proceed to the next steps.</w:t>
      </w:r>
    </w:p>
    <w:p w14:paraId="54C64837" w14:textId="77777777" w:rsidR="00AB3BB5" w:rsidRPr="00507EA6" w:rsidRDefault="00AB3BB5">
      <w:pPr>
        <w:pStyle w:val="Heading6"/>
        <w:numPr>
          <w:ilvl w:val="0"/>
          <w:numId w:val="101"/>
        </w:numPr>
        <w:rPr>
          <w:rFonts w:ascii="Segoe UI" w:hAnsi="Segoe UI" w:cs="Segoe UI"/>
          <w:b/>
          <w:bCs/>
          <w:color w:val="000000"/>
          <w:rPrChange w:id="171" w:author="rkbansal" w:date="2020-04-27T23:16:00Z">
            <w:rPr>
              <w:rFonts w:ascii="Segoe UI" w:hAnsi="Segoe UI" w:cs="Segoe UI"/>
              <w:color w:val="000000"/>
              <w:sz w:val="29"/>
              <w:szCs w:val="29"/>
            </w:rPr>
          </w:rPrChange>
        </w:rPr>
        <w:pPrChange w:id="172" w:author="rkbansal" w:date="2020-04-27T23:16:00Z">
          <w:pPr>
            <w:pStyle w:val="Heading6"/>
          </w:pPr>
        </w:pPrChange>
      </w:pPr>
      <w:r w:rsidRPr="00507EA6">
        <w:rPr>
          <w:rFonts w:ascii="Segoe UI" w:hAnsi="Segoe UI" w:cs="Segoe UI"/>
          <w:b/>
          <w:bCs/>
          <w:color w:val="000000"/>
          <w:rPrChange w:id="173" w:author="rkbansal" w:date="2020-04-27T23:16:00Z">
            <w:rPr>
              <w:rFonts w:ascii="Segoe UI" w:hAnsi="Segoe UI" w:cs="Segoe UI"/>
              <w:color w:val="000000"/>
              <w:sz w:val="29"/>
              <w:szCs w:val="29"/>
            </w:rPr>
          </w:rPrChange>
        </w:rPr>
        <w:t>Add Config Server Annotation</w:t>
      </w:r>
    </w:p>
    <w:p w14:paraId="55CD3A9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the Spring Application class that spring already has provided and add the </w:t>
      </w:r>
      <w:hyperlink r:id="rId20" w:tgtFrame="_blank" w:history="1">
        <w:r>
          <w:rPr>
            <w:rStyle w:val="Hyperlink"/>
            <w:rFonts w:ascii="Consolas" w:eastAsiaTheme="majorEastAsia" w:hAnsi="Consolas" w:cs="Courier New"/>
            <w:color w:val="0366D6"/>
            <w:sz w:val="21"/>
            <w:szCs w:val="21"/>
          </w:rPr>
          <w:t>EnableConfigServer</w:t>
        </w:r>
      </w:hyperlink>
      <w:r>
        <w:rPr>
          <w:rFonts w:ascii="Segoe UI" w:hAnsi="Segoe UI" w:cs="Segoe UI"/>
          <w:color w:val="000000"/>
        </w:rPr>
        <w:t> annotation before the class and build the project once again. With this annotation, this artifact will act like a spring config server.</w:t>
      </w:r>
    </w:p>
    <w:p w14:paraId="3D4CF60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After adding this annotation the class will look like below – the class name can be different depending on the Project name you gave while generating, also you can manually change the class name to a name you like it.</w:t>
      </w:r>
    </w:p>
    <w:tbl>
      <w:tblPr>
        <w:tblW w:w="14925" w:type="dxa"/>
        <w:tblInd w:w="600" w:type="dxa"/>
        <w:tblCellMar>
          <w:left w:w="0" w:type="dxa"/>
          <w:right w:w="0" w:type="dxa"/>
        </w:tblCellMar>
        <w:tblLook w:val="04A0" w:firstRow="1" w:lastRow="0" w:firstColumn="1" w:lastColumn="0" w:noHBand="0" w:noVBand="1"/>
        <w:tblPrChange w:id="174" w:author="rkbansal" w:date="2020-04-27T23:16:00Z">
          <w:tblPr>
            <w:tblW w:w="14925" w:type="dxa"/>
            <w:tblInd w:w="600" w:type="dxa"/>
            <w:tblCellMar>
              <w:left w:w="0" w:type="dxa"/>
              <w:right w:w="0" w:type="dxa"/>
            </w:tblCellMar>
            <w:tblLook w:val="04A0" w:firstRow="1" w:lastRow="0" w:firstColumn="1" w:lastColumn="0" w:noHBand="0" w:noVBand="1"/>
          </w:tblPr>
        </w:tblPrChange>
      </w:tblPr>
      <w:tblGrid>
        <w:gridCol w:w="14925"/>
        <w:tblGridChange w:id="175">
          <w:tblGrid>
            <w:gridCol w:w="14925"/>
          </w:tblGrid>
        </w:tblGridChange>
      </w:tblGrid>
      <w:tr w:rsidR="00AB3BB5" w14:paraId="63F3B190" w14:textId="77777777" w:rsidTr="000A1F90">
        <w:tc>
          <w:tcPr>
            <w:tcW w:w="14895" w:type="dxa"/>
            <w:vAlign w:val="center"/>
            <w:tcPrChange w:id="176" w:author="rkbansal" w:date="2020-04-27T23:16:00Z">
              <w:tcPr>
                <w:tcW w:w="14895" w:type="dxa"/>
                <w:vAlign w:val="center"/>
              </w:tcPr>
            </w:tcPrChange>
          </w:tcPr>
          <w:p w14:paraId="4C86BE69" w14:textId="631CD845" w:rsidR="00AB3BB5" w:rsidDel="000A1F90" w:rsidRDefault="000A1F90" w:rsidP="00806F79">
            <w:pPr>
              <w:rPr>
                <w:del w:id="177" w:author="rkbansal" w:date="2020-04-27T23:16:00Z"/>
                <w:rFonts w:ascii="Times New Roman" w:hAnsi="Times New Roman" w:cs="Times New Roman"/>
              </w:rPr>
            </w:pPr>
            <w:ins w:id="178" w:author="rkbansal" w:date="2020-04-27T23:16:00Z">
              <w:r>
                <w:rPr>
                  <w:noProof/>
                </w:rPr>
                <w:drawing>
                  <wp:inline distT="0" distB="0" distL="0" distR="0" wp14:anchorId="64A1BE2F" wp14:editId="2C09F93A">
                    <wp:extent cx="6238875" cy="33337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38875" cy="3333750"/>
                            </a:xfrm>
                            <a:prstGeom prst="rect">
                              <a:avLst/>
                            </a:prstGeom>
                          </pic:spPr>
                        </pic:pic>
                      </a:graphicData>
                    </a:graphic>
                  </wp:inline>
                </w:drawing>
              </w:r>
            </w:ins>
            <w:del w:id="179" w:author="rkbansal" w:date="2020-04-27T23:16:00Z">
              <w:r w:rsidR="00AB3BB5" w:rsidDel="000A1F90">
                <w:rPr>
                  <w:rStyle w:val="HTMLCode"/>
                  <w:rFonts w:eastAsiaTheme="minorHAnsi"/>
                </w:rPr>
                <w:delText>package</w:delText>
              </w:r>
              <w:r w:rsidR="00AB3BB5" w:rsidDel="000A1F90">
                <w:delText> </w:delText>
              </w:r>
              <w:r w:rsidR="00AB3BB5" w:rsidDel="000A1F90">
                <w:rPr>
                  <w:rStyle w:val="HTMLCode"/>
                  <w:rFonts w:eastAsiaTheme="minorHAnsi"/>
                </w:rPr>
                <w:delText>com.howtodoinjava.example.springconfigserver;</w:delText>
              </w:r>
            </w:del>
          </w:p>
          <w:p w14:paraId="68439C82" w14:textId="058C05C0" w:rsidR="00AB3BB5" w:rsidDel="000A1F90" w:rsidRDefault="00AB3BB5" w:rsidP="00806F79">
            <w:pPr>
              <w:rPr>
                <w:del w:id="180" w:author="rkbansal" w:date="2020-04-27T23:16:00Z"/>
              </w:rPr>
            </w:pPr>
            <w:del w:id="181" w:author="rkbansal" w:date="2020-04-27T23:16:00Z">
              <w:r w:rsidDel="000A1F90">
                <w:delText> </w:delText>
              </w:r>
            </w:del>
          </w:p>
          <w:p w14:paraId="04D80351" w14:textId="3425BC44" w:rsidR="00AB3BB5" w:rsidDel="000A1F90" w:rsidRDefault="00AB3BB5" w:rsidP="00806F79">
            <w:pPr>
              <w:rPr>
                <w:del w:id="182" w:author="rkbansal" w:date="2020-04-27T23:16:00Z"/>
              </w:rPr>
            </w:pPr>
            <w:del w:id="183"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org.springframework.boot.SpringApplication;</w:delText>
              </w:r>
            </w:del>
          </w:p>
          <w:p w14:paraId="6E03F6F7" w14:textId="4E3BA924" w:rsidR="00AB3BB5" w:rsidDel="000A1F90" w:rsidRDefault="00AB3BB5" w:rsidP="00806F79">
            <w:pPr>
              <w:rPr>
                <w:del w:id="184" w:author="rkbansal" w:date="2020-04-27T23:16:00Z"/>
              </w:rPr>
            </w:pPr>
            <w:del w:id="185"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org.springframework.boot.autoconfigure.SpringBootApplication;</w:delText>
              </w:r>
            </w:del>
          </w:p>
          <w:p w14:paraId="292658F1" w14:textId="15035D4B" w:rsidR="00AB3BB5" w:rsidDel="000A1F90" w:rsidRDefault="00AB3BB5" w:rsidP="00806F79">
            <w:pPr>
              <w:rPr>
                <w:del w:id="186" w:author="rkbansal" w:date="2020-04-27T23:16:00Z"/>
              </w:rPr>
            </w:pPr>
            <w:del w:id="187"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org.springframework.cloud.config.server.EnableConfigServer;</w:delText>
              </w:r>
            </w:del>
          </w:p>
          <w:p w14:paraId="3F2EEF17" w14:textId="62067A80" w:rsidR="00AB3BB5" w:rsidDel="000A1F90" w:rsidRDefault="00AB3BB5" w:rsidP="00806F79">
            <w:pPr>
              <w:rPr>
                <w:del w:id="188" w:author="rkbansal" w:date="2020-04-27T23:16:00Z"/>
              </w:rPr>
            </w:pPr>
            <w:del w:id="189" w:author="rkbansal" w:date="2020-04-27T23:16:00Z">
              <w:r w:rsidDel="000A1F90">
                <w:delText> </w:delText>
              </w:r>
            </w:del>
          </w:p>
          <w:p w14:paraId="06972185" w14:textId="0180EED1" w:rsidR="00AB3BB5" w:rsidDel="000A1F90" w:rsidRDefault="00AB3BB5" w:rsidP="00806F79">
            <w:pPr>
              <w:rPr>
                <w:del w:id="190" w:author="rkbansal" w:date="2020-04-27T23:16:00Z"/>
              </w:rPr>
            </w:pPr>
            <w:del w:id="191" w:author="rkbansal" w:date="2020-04-27T23:16:00Z">
              <w:r w:rsidDel="000A1F90">
                <w:rPr>
                  <w:rStyle w:val="HTMLCode"/>
                  <w:rFonts w:eastAsiaTheme="minorHAnsi"/>
                </w:rPr>
                <w:delText>@EnableConfigServer</w:delText>
              </w:r>
            </w:del>
          </w:p>
          <w:p w14:paraId="6EEDAED3" w14:textId="7361493C" w:rsidR="00AB3BB5" w:rsidDel="000A1F90" w:rsidRDefault="00AB3BB5" w:rsidP="00806F79">
            <w:pPr>
              <w:rPr>
                <w:del w:id="192" w:author="rkbansal" w:date="2020-04-27T23:16:00Z"/>
              </w:rPr>
            </w:pPr>
            <w:del w:id="193" w:author="rkbansal" w:date="2020-04-27T23:16:00Z">
              <w:r w:rsidDel="000A1F90">
                <w:rPr>
                  <w:rStyle w:val="HTMLCode"/>
                  <w:rFonts w:eastAsiaTheme="minorHAnsi"/>
                </w:rPr>
                <w:delText>@SpringBootApplication</w:delText>
              </w:r>
            </w:del>
          </w:p>
          <w:p w14:paraId="2F58C7BE" w14:textId="2EE7070A" w:rsidR="00AB3BB5" w:rsidDel="000A1F90" w:rsidRDefault="00AB3BB5" w:rsidP="00806F79">
            <w:pPr>
              <w:rPr>
                <w:del w:id="194" w:author="rkbansal" w:date="2020-04-27T23:16:00Z"/>
              </w:rPr>
            </w:pPr>
            <w:del w:id="195" w:author="rkbansal" w:date="2020-04-27T23:16:00Z">
              <w:r w:rsidDel="000A1F90">
                <w:rPr>
                  <w:rStyle w:val="HTMLCode"/>
                  <w:rFonts w:eastAsiaTheme="minorHAnsi"/>
                </w:rPr>
                <w:delText>public</w:delText>
              </w:r>
              <w:r w:rsidDel="000A1F90">
                <w:delText> </w:delText>
              </w:r>
              <w:r w:rsidDel="000A1F90">
                <w:rPr>
                  <w:rStyle w:val="HTMLCode"/>
                  <w:rFonts w:eastAsiaTheme="minorHAnsi"/>
                </w:rPr>
                <w:delText>class</w:delText>
              </w:r>
              <w:r w:rsidDel="000A1F90">
                <w:delText> </w:delText>
              </w:r>
              <w:r w:rsidDel="000A1F90">
                <w:rPr>
                  <w:rStyle w:val="HTMLCode"/>
                  <w:rFonts w:eastAsiaTheme="minorHAnsi"/>
                </w:rPr>
                <w:delText>SpringConfigServerApplication</w:delText>
              </w:r>
            </w:del>
          </w:p>
          <w:p w14:paraId="7BF39DDC" w14:textId="29A56F77" w:rsidR="00AB3BB5" w:rsidDel="000A1F90" w:rsidRDefault="00AB3BB5" w:rsidP="00806F79">
            <w:pPr>
              <w:rPr>
                <w:del w:id="196" w:author="rkbansal" w:date="2020-04-27T23:16:00Z"/>
              </w:rPr>
            </w:pPr>
            <w:del w:id="197" w:author="rkbansal" w:date="2020-04-27T23:16:00Z">
              <w:r w:rsidDel="000A1F90">
                <w:rPr>
                  <w:rStyle w:val="HTMLCode"/>
                  <w:rFonts w:eastAsiaTheme="minorHAnsi"/>
                </w:rPr>
                <w:delText>{</w:delText>
              </w:r>
            </w:del>
          </w:p>
          <w:p w14:paraId="4BFBF8F5" w14:textId="714464F3" w:rsidR="00AB3BB5" w:rsidDel="000A1F90" w:rsidRDefault="00AB3BB5" w:rsidP="00806F79">
            <w:pPr>
              <w:rPr>
                <w:del w:id="198" w:author="rkbansal" w:date="2020-04-27T23:16:00Z"/>
              </w:rPr>
            </w:pPr>
            <w:del w:id="199" w:author="rkbansal" w:date="2020-04-27T23:16:00Z">
              <w:r w:rsidDel="000A1F90">
                <w:rPr>
                  <w:rStyle w:val="HTMLCode"/>
                  <w:rFonts w:eastAsiaTheme="minorHAnsi"/>
                  <w:color w:val="FF0779"/>
                </w:rPr>
                <w:delText>    </w:delText>
              </w:r>
              <w:r w:rsidDel="000A1F90">
                <w:rPr>
                  <w:rStyle w:val="HTMLCode"/>
                  <w:rFonts w:eastAsiaTheme="minorHAnsi"/>
                </w:rPr>
                <w:delText>public</w:delText>
              </w:r>
              <w:r w:rsidDel="000A1F90">
                <w:delText> </w:delText>
              </w:r>
              <w:r w:rsidDel="000A1F90">
                <w:rPr>
                  <w:rStyle w:val="HTMLCode"/>
                  <w:rFonts w:eastAsiaTheme="minorHAnsi"/>
                </w:rPr>
                <w:delText>static</w:delText>
              </w:r>
              <w:r w:rsidDel="000A1F90">
                <w:delText> </w:delText>
              </w:r>
              <w:r w:rsidDel="000A1F90">
                <w:rPr>
                  <w:rStyle w:val="HTMLCode"/>
                  <w:rFonts w:eastAsiaTheme="minorHAnsi"/>
                </w:rPr>
                <w:delText>void</w:delText>
              </w:r>
              <w:r w:rsidDel="000A1F90">
                <w:delText> </w:delText>
              </w:r>
              <w:r w:rsidDel="000A1F90">
                <w:rPr>
                  <w:rStyle w:val="HTMLCode"/>
                  <w:rFonts w:eastAsiaTheme="minorHAnsi"/>
                </w:rPr>
                <w:delText>main(String[] args)</w:delText>
              </w:r>
            </w:del>
          </w:p>
          <w:p w14:paraId="1C8AA88C" w14:textId="445137C7" w:rsidR="00AB3BB5" w:rsidDel="000A1F90" w:rsidRDefault="00AB3BB5" w:rsidP="00806F79">
            <w:pPr>
              <w:rPr>
                <w:del w:id="200" w:author="rkbansal" w:date="2020-04-27T23:16:00Z"/>
              </w:rPr>
            </w:pPr>
            <w:del w:id="201" w:author="rkbansal" w:date="2020-04-27T23:16:00Z">
              <w:r w:rsidDel="000A1F90">
                <w:rPr>
                  <w:rStyle w:val="HTMLCode"/>
                  <w:rFonts w:eastAsiaTheme="minorHAnsi"/>
                  <w:color w:val="FF0779"/>
                </w:rPr>
                <w:delText>    </w:delText>
              </w:r>
              <w:r w:rsidDel="000A1F90">
                <w:rPr>
                  <w:rStyle w:val="HTMLCode"/>
                  <w:rFonts w:eastAsiaTheme="minorHAnsi"/>
                </w:rPr>
                <w:delText>{</w:delText>
              </w:r>
            </w:del>
          </w:p>
          <w:p w14:paraId="0E70B8A9" w14:textId="5F27E5B7" w:rsidR="00AB3BB5" w:rsidDel="000A1F90" w:rsidRDefault="00AB3BB5" w:rsidP="00806F79">
            <w:pPr>
              <w:rPr>
                <w:del w:id="202" w:author="rkbansal" w:date="2020-04-27T23:16:00Z"/>
              </w:rPr>
            </w:pPr>
            <w:del w:id="203" w:author="rkbansal" w:date="2020-04-27T23:16:00Z">
              <w:r w:rsidDel="000A1F90">
                <w:rPr>
                  <w:rStyle w:val="HTMLCode"/>
                  <w:rFonts w:eastAsiaTheme="minorHAnsi"/>
                  <w:color w:val="FF0779"/>
                </w:rPr>
                <w:delText>        </w:delText>
              </w:r>
              <w:r w:rsidDel="000A1F90">
                <w:rPr>
                  <w:rStyle w:val="HTMLCode"/>
                  <w:rFonts w:eastAsiaTheme="minorHAnsi"/>
                </w:rPr>
                <w:delText>SpringApplication.run(SpringConfigServerApplication.class, args);</w:delText>
              </w:r>
            </w:del>
          </w:p>
          <w:p w14:paraId="1568EEE8" w14:textId="2D52C12B" w:rsidR="00AB3BB5" w:rsidDel="000A1F90" w:rsidRDefault="00AB3BB5" w:rsidP="00806F79">
            <w:pPr>
              <w:rPr>
                <w:del w:id="204" w:author="rkbansal" w:date="2020-04-27T23:16:00Z"/>
              </w:rPr>
            </w:pPr>
            <w:del w:id="205" w:author="rkbansal" w:date="2020-04-27T23:16:00Z">
              <w:r w:rsidDel="000A1F90">
                <w:rPr>
                  <w:rStyle w:val="HTMLCode"/>
                  <w:rFonts w:eastAsiaTheme="minorHAnsi"/>
                  <w:color w:val="FF0779"/>
                </w:rPr>
                <w:delText>    </w:delText>
              </w:r>
              <w:r w:rsidDel="000A1F90">
                <w:rPr>
                  <w:rStyle w:val="HTMLCode"/>
                  <w:rFonts w:eastAsiaTheme="minorHAnsi"/>
                </w:rPr>
                <w:delText>}</w:delText>
              </w:r>
            </w:del>
          </w:p>
          <w:p w14:paraId="75A20701" w14:textId="5AC95D12" w:rsidR="00AB3BB5" w:rsidRDefault="00AB3BB5" w:rsidP="00806F79">
            <w:del w:id="206" w:author="rkbansal" w:date="2020-04-27T23:16:00Z">
              <w:r w:rsidDel="000A1F90">
                <w:rPr>
                  <w:rStyle w:val="HTMLCode"/>
                  <w:rFonts w:eastAsiaTheme="minorHAnsi"/>
                </w:rPr>
                <w:delText>}</w:delText>
              </w:r>
            </w:del>
          </w:p>
        </w:tc>
      </w:tr>
    </w:tbl>
    <w:p w14:paraId="16EFD96D" w14:textId="77777777" w:rsidR="00AB3BB5" w:rsidRPr="00507EA6" w:rsidRDefault="00AB3BB5">
      <w:pPr>
        <w:pStyle w:val="Heading6"/>
        <w:numPr>
          <w:ilvl w:val="0"/>
          <w:numId w:val="101"/>
        </w:numPr>
        <w:rPr>
          <w:rFonts w:ascii="Segoe UI" w:hAnsi="Segoe UI" w:cs="Segoe UI"/>
          <w:b/>
          <w:bCs/>
          <w:color w:val="000000"/>
          <w:rPrChange w:id="207" w:author="rkbansal" w:date="2020-04-27T23:16:00Z">
            <w:rPr>
              <w:rFonts w:ascii="Segoe UI" w:hAnsi="Segoe UI" w:cs="Segoe UI"/>
              <w:color w:val="000000"/>
              <w:sz w:val="29"/>
              <w:szCs w:val="29"/>
            </w:rPr>
          </w:rPrChange>
        </w:rPr>
        <w:pPrChange w:id="208" w:author="rkbansal" w:date="2020-04-27T23:16:00Z">
          <w:pPr>
            <w:pStyle w:val="Heading6"/>
          </w:pPr>
        </w:pPrChange>
      </w:pPr>
      <w:r w:rsidRPr="00507EA6">
        <w:rPr>
          <w:rFonts w:ascii="Segoe UI" w:hAnsi="Segoe UI" w:cs="Segoe UI"/>
          <w:b/>
          <w:bCs/>
          <w:color w:val="000000"/>
          <w:rPrChange w:id="209" w:author="rkbansal" w:date="2020-04-27T23:16:00Z">
            <w:rPr>
              <w:rFonts w:ascii="Segoe UI" w:hAnsi="Segoe UI" w:cs="Segoe UI"/>
              <w:color w:val="000000"/>
              <w:sz w:val="29"/>
              <w:szCs w:val="29"/>
            </w:rPr>
          </w:rPrChange>
        </w:rPr>
        <w:t>Create the Git repository</w:t>
      </w:r>
    </w:p>
    <w:p w14:paraId="0A74E49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very important step is to create a local git repository. It can easily be converted to a remote repository later by configuring it’s URL in the properties file. We will place the external property file [configuration], which will be used by the </w:t>
      </w:r>
      <w:r>
        <w:rPr>
          <w:rStyle w:val="HTMLCode"/>
          <w:rFonts w:ascii="Consolas" w:hAnsi="Consolas"/>
          <w:color w:val="FF0779"/>
          <w:sz w:val="21"/>
          <w:szCs w:val="21"/>
        </w:rPr>
        <w:t>Config server Microservice</w:t>
      </w:r>
      <w:r>
        <w:rPr>
          <w:rFonts w:ascii="Segoe UI" w:hAnsi="Segoe UI" w:cs="Segoe UI"/>
          <w:color w:val="000000"/>
        </w:rPr>
        <w:t> to provide the external configuration of properties. We need to follow the below steps to create a local git repository and check in sample properties files.</w:t>
      </w:r>
    </w:p>
    <w:p w14:paraId="41726553" w14:textId="33BF0561"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Make sure you have git shell installed in your machine and you can run git bash from command prompt. To verify it open command prompt and type </w:t>
      </w:r>
      <w:r>
        <w:rPr>
          <w:rStyle w:val="HTMLCode"/>
          <w:rFonts w:ascii="Consolas" w:eastAsiaTheme="minorHAnsi" w:hAnsi="Consolas"/>
          <w:color w:val="FF0779"/>
          <w:sz w:val="21"/>
          <w:szCs w:val="21"/>
        </w:rPr>
        <w:t>git</w:t>
      </w:r>
      <w:r>
        <w:rPr>
          <w:rFonts w:ascii="Segoe UI" w:hAnsi="Segoe UI" w:cs="Segoe UI"/>
          <w:color w:val="000000"/>
        </w:rPr>
        <w:t xml:space="preserve">, if it </w:t>
      </w:r>
      <w:del w:id="210" w:author="rkbansal" w:date="2020-04-27T23:17:00Z">
        <w:r w:rsidDel="00310466">
          <w:rPr>
            <w:rFonts w:ascii="Segoe UI" w:hAnsi="Segoe UI" w:cs="Segoe UI"/>
            <w:color w:val="000000"/>
          </w:rPr>
          <w:delText>recognize</w:delText>
        </w:r>
      </w:del>
      <w:ins w:id="211" w:author="rkbansal" w:date="2020-04-27T23:17:00Z">
        <w:r w:rsidR="00310466">
          <w:rPr>
            <w:rFonts w:ascii="Segoe UI" w:hAnsi="Segoe UI" w:cs="Segoe UI"/>
            <w:color w:val="000000"/>
          </w:rPr>
          <w:t>recognizes</w:t>
        </w:r>
      </w:ins>
      <w:r>
        <w:rPr>
          <w:rFonts w:ascii="Segoe UI" w:hAnsi="Segoe UI" w:cs="Segoe UI"/>
          <w:color w:val="000000"/>
        </w:rPr>
        <w:t xml:space="preserve"> the command then you probably have the git prompt installed, if not please follow git website, download and install as per the instruction.</w:t>
      </w:r>
    </w:p>
    <w:p w14:paraId="5CA5ED47"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Create a directory </w:t>
      </w:r>
      <w:r>
        <w:rPr>
          <w:rStyle w:val="Strong"/>
          <w:rFonts w:ascii="Segoe UI" w:hAnsi="Segoe UI" w:cs="Segoe UI"/>
          <w:color w:val="000000"/>
        </w:rPr>
        <w:t>config-server-repo</w:t>
      </w:r>
      <w:r>
        <w:rPr>
          <w:rFonts w:ascii="Segoe UI" w:hAnsi="Segoe UI" w:cs="Segoe UI"/>
          <w:color w:val="000000"/>
        </w:rPr>
        <w:t> in your Desktop.</w:t>
      </w:r>
    </w:p>
    <w:p w14:paraId="648CAB9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 file </w:t>
      </w:r>
      <w:r>
        <w:rPr>
          <w:rStyle w:val="HTMLCode"/>
          <w:rFonts w:ascii="Consolas" w:eastAsiaTheme="minorHAnsi" w:hAnsi="Consolas"/>
          <w:color w:val="FF0779"/>
          <w:sz w:val="21"/>
          <w:szCs w:val="21"/>
        </w:rPr>
        <w:t>config-server-client.properties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w:t>
      </w:r>
      <w:r>
        <w:rPr>
          <w:rFonts w:ascii="Segoe UI" w:hAnsi="Segoe UI" w:cs="Segoe UI"/>
          <w:color w:val="000000"/>
        </w:rPr>
        <w:t>.</w:t>
      </w:r>
    </w:p>
    <w:p w14:paraId="03A07251"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config-server-client-development.properties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 – Development environment.</w:t>
      </w:r>
    </w:p>
    <w:p w14:paraId="3D4E3D75"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config-server-client-production.properties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 – Production environment.</w:t>
      </w:r>
    </w:p>
    <w:p w14:paraId="7D987589"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Here we are maintaining same property name for different environment, as we generally maintain properties for different environments like urls, credentials, database details etc. Here the most important point is that we need to append hyphen (-) with the environment name in each property so that config server understands it. Also, we need to name the properties file with the config client service name that we will create after this.</w:t>
      </w:r>
    </w:p>
    <w:p w14:paraId="5CE20646"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open command prompt from </w:t>
      </w:r>
      <w:r>
        <w:rPr>
          <w:rStyle w:val="Strong"/>
          <w:rFonts w:ascii="Segoe UI" w:hAnsi="Segoe UI" w:cs="Segoe UI"/>
          <w:color w:val="000000"/>
        </w:rPr>
        <w:t>config-server-repo</w:t>
      </w:r>
      <w:r>
        <w:rPr>
          <w:rFonts w:ascii="Segoe UI" w:hAnsi="Segoe UI" w:cs="Segoe UI"/>
          <w:color w:val="000000"/>
        </w:rPr>
        <w:t> directory and run command </w:t>
      </w:r>
      <w:r>
        <w:rPr>
          <w:rStyle w:val="HTMLCode"/>
          <w:rFonts w:ascii="Consolas" w:eastAsiaTheme="minorHAnsi" w:hAnsi="Consolas"/>
          <w:color w:val="FF0779"/>
          <w:sz w:val="21"/>
          <w:szCs w:val="21"/>
        </w:rPr>
        <w:t>git init</w:t>
      </w:r>
      <w:r>
        <w:rPr>
          <w:rFonts w:ascii="Segoe UI" w:hAnsi="Segoe UI" w:cs="Segoe UI"/>
          <w:color w:val="000000"/>
        </w:rPr>
        <w:t> to make that directory as git repository.</w:t>
      </w:r>
    </w:p>
    <w:p w14:paraId="66178ED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run </w:t>
      </w:r>
      <w:r>
        <w:rPr>
          <w:rStyle w:val="HTMLCode"/>
          <w:rFonts w:ascii="Consolas" w:eastAsiaTheme="minorHAnsi" w:hAnsi="Consolas"/>
          <w:color w:val="FF0779"/>
          <w:sz w:val="21"/>
          <w:szCs w:val="21"/>
        </w:rPr>
        <w:t>git add .</w:t>
      </w:r>
      <w:r>
        <w:rPr>
          <w:rFonts w:ascii="Segoe UI" w:hAnsi="Segoe UI" w:cs="Segoe UI"/>
          <w:color w:val="000000"/>
        </w:rPr>
        <w:t> to add everything to this repo.</w:t>
      </w:r>
    </w:p>
    <w:p w14:paraId="30D06930"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finally we need to commit the properties file by running command </w:t>
      </w:r>
      <w:r>
        <w:rPr>
          <w:rStyle w:val="HTMLCode"/>
          <w:rFonts w:ascii="Consolas" w:eastAsiaTheme="minorHAnsi" w:hAnsi="Consolas"/>
          <w:color w:val="FF0779"/>
          <w:sz w:val="21"/>
          <w:szCs w:val="21"/>
        </w:rPr>
        <w:t>git commit –m "initial checkin"</w:t>
      </w:r>
      <w:r>
        <w:rPr>
          <w:rFonts w:ascii="Segoe UI" w:hAnsi="Segoe UI" w:cs="Segoe UI"/>
          <w:color w:val="000000"/>
        </w:rPr>
        <w:t>. This should check in all the files in the git repository. Here is the command prompt screen shot for the same.</w:t>
      </w:r>
    </w:p>
    <w:p w14:paraId="56BB360E" w14:textId="77777777" w:rsidR="00DC3C39" w:rsidRDefault="00AB3BB5" w:rsidP="00806F79">
      <w:pPr>
        <w:shd w:val="clear" w:color="auto" w:fill="FFFFFF"/>
        <w:spacing w:afterAutospacing="1"/>
        <w:ind w:left="1200"/>
        <w:rPr>
          <w:ins w:id="212" w:author="rkbansal" w:date="2020-04-27T23:19:00Z"/>
          <w:rFonts w:ascii="Segoe UI" w:hAnsi="Segoe UI" w:cs="Segoe UI"/>
          <w:color w:val="000000"/>
        </w:rPr>
      </w:pPr>
      <w:r>
        <w:rPr>
          <w:rFonts w:ascii="Segoe UI" w:hAnsi="Segoe UI" w:cs="Segoe UI"/>
          <w:noProof/>
          <w:color w:val="000000"/>
        </w:rPr>
        <w:lastRenderedPageBreak/>
        <w:drawing>
          <wp:inline distT="0" distB="0" distL="0" distR="0" wp14:anchorId="2DAF9772" wp14:editId="550D7D01">
            <wp:extent cx="5731510" cy="5417820"/>
            <wp:effectExtent l="0" t="0" r="2540" b="0"/>
            <wp:docPr id="27" name="Picture 27" descr="Property Check-in i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erty Check-in in Gi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417820"/>
                    </a:xfrm>
                    <a:prstGeom prst="rect">
                      <a:avLst/>
                    </a:prstGeom>
                    <a:noFill/>
                    <a:ln>
                      <a:noFill/>
                    </a:ln>
                  </pic:spPr>
                </pic:pic>
              </a:graphicData>
            </a:graphic>
          </wp:inline>
        </w:drawing>
      </w:r>
    </w:p>
    <w:p w14:paraId="4660130E" w14:textId="2AB0ABCA" w:rsidR="00AB3BB5" w:rsidRDefault="00AB3BB5">
      <w:pPr>
        <w:shd w:val="clear" w:color="auto" w:fill="FFFFFF"/>
        <w:spacing w:afterAutospacing="1"/>
        <w:ind w:left="2880" w:firstLine="720"/>
        <w:rPr>
          <w:rFonts w:ascii="Segoe UI" w:hAnsi="Segoe UI" w:cs="Segoe UI"/>
          <w:color w:val="000000"/>
        </w:rPr>
        <w:pPrChange w:id="213" w:author="rkbansal" w:date="2020-04-27T23:19:00Z">
          <w:pPr>
            <w:shd w:val="clear" w:color="auto" w:fill="FFFFFF"/>
            <w:spacing w:afterAutospacing="1"/>
            <w:ind w:left="1200"/>
          </w:pPr>
        </w:pPrChange>
      </w:pPr>
      <w:r>
        <w:rPr>
          <w:rFonts w:ascii="Segoe UI" w:hAnsi="Segoe UI" w:cs="Segoe UI"/>
          <w:color w:val="000000"/>
        </w:rPr>
        <w:t>Property Check-in in Git</w:t>
      </w:r>
    </w:p>
    <w:p w14:paraId="26ABAFBC" w14:textId="4491D6D0" w:rsidR="008166B7" w:rsidRDefault="008166B7">
      <w:pPr>
        <w:rPr>
          <w:ins w:id="214" w:author="rkbansal" w:date="2020-04-27T23:18:00Z"/>
          <w:rFonts w:ascii="Segoe UI" w:hAnsi="Segoe UI" w:cs="Segoe UI"/>
          <w:color w:val="000000"/>
        </w:rPr>
        <w:pPrChange w:id="215" w:author="rkbansal" w:date="2020-04-27T23:19:00Z">
          <w:pPr>
            <w:pStyle w:val="Heading6"/>
            <w:numPr>
              <w:numId w:val="101"/>
            </w:numPr>
            <w:ind w:left="360" w:hanging="360"/>
          </w:pPr>
        </w:pPrChange>
      </w:pPr>
      <w:ins w:id="216" w:author="rkbansal" w:date="2020-04-27T23:18:00Z">
        <w:r>
          <w:rPr>
            <w:noProof/>
          </w:rPr>
          <w:drawing>
            <wp:inline distT="0" distB="0" distL="0" distR="0" wp14:anchorId="29EABE75" wp14:editId="2D9960A0">
              <wp:extent cx="8077200" cy="446722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077200" cy="4467225"/>
                      </a:xfrm>
                      <a:prstGeom prst="rect">
                        <a:avLst/>
                      </a:prstGeom>
                    </pic:spPr>
                  </pic:pic>
                </a:graphicData>
              </a:graphic>
            </wp:inline>
          </w:drawing>
        </w:r>
      </w:ins>
    </w:p>
    <w:p w14:paraId="6EC7D7E6" w14:textId="594E29F0" w:rsidR="00AB3BB5" w:rsidRPr="00310466" w:rsidRDefault="00AB3BB5">
      <w:pPr>
        <w:pStyle w:val="Heading6"/>
        <w:numPr>
          <w:ilvl w:val="0"/>
          <w:numId w:val="101"/>
        </w:numPr>
        <w:rPr>
          <w:rFonts w:ascii="Segoe UI" w:hAnsi="Segoe UI" w:cs="Segoe UI"/>
          <w:b/>
          <w:bCs/>
          <w:color w:val="000000"/>
          <w:rPrChange w:id="217" w:author="rkbansal" w:date="2020-04-27T23:17:00Z">
            <w:rPr>
              <w:rFonts w:ascii="Segoe UI" w:hAnsi="Segoe UI" w:cs="Segoe UI"/>
              <w:color w:val="000000"/>
              <w:sz w:val="29"/>
              <w:szCs w:val="29"/>
            </w:rPr>
          </w:rPrChange>
        </w:rPr>
        <w:pPrChange w:id="218" w:author="rkbansal" w:date="2020-04-27T23:17:00Z">
          <w:pPr>
            <w:pStyle w:val="Heading6"/>
          </w:pPr>
        </w:pPrChange>
      </w:pPr>
      <w:r w:rsidRPr="00310466">
        <w:rPr>
          <w:rFonts w:ascii="Segoe UI" w:hAnsi="Segoe UI" w:cs="Segoe UI"/>
          <w:b/>
          <w:bCs/>
          <w:color w:val="000000"/>
          <w:rPrChange w:id="219" w:author="rkbansal" w:date="2020-04-27T23:17:00Z">
            <w:rPr>
              <w:rFonts w:ascii="Segoe UI" w:hAnsi="Segoe UI" w:cs="Segoe UI"/>
              <w:color w:val="000000"/>
              <w:sz w:val="29"/>
              <w:szCs w:val="29"/>
            </w:rPr>
          </w:rPrChange>
        </w:rPr>
        <w:t>Point the git repo from Config Server</w:t>
      </w:r>
    </w:p>
    <w:p w14:paraId="03B28E44" w14:textId="35E08A4D" w:rsidR="00AB3BB5" w:rsidRDefault="00AB3BB5" w:rsidP="005E1A99">
      <w:pPr>
        <w:pStyle w:val="NormalWeb"/>
        <w:shd w:val="clear" w:color="auto" w:fill="FFFFFF"/>
        <w:spacing w:before="150" w:beforeAutospacing="0" w:after="240" w:afterAutospacing="0"/>
        <w:ind w:firstLine="360"/>
        <w:rPr>
          <w:ins w:id="220" w:author="rkbansal" w:date="2020-04-27T23:22:00Z"/>
          <w:rFonts w:ascii="Segoe UI" w:hAnsi="Segoe UI" w:cs="Segoe UI"/>
          <w:color w:val="000000"/>
        </w:rPr>
      </w:pPr>
      <w:r>
        <w:rPr>
          <w:rFonts w:ascii="Segoe UI" w:hAnsi="Segoe UI" w:cs="Segoe UI"/>
          <w:color w:val="000000"/>
        </w:rPr>
        <w:t>Create one file called </w:t>
      </w:r>
      <w:del w:id="221" w:author="rkbansal" w:date="2020-04-27T23:21:00Z">
        <w:r w:rsidDel="005E1A99">
          <w:rPr>
            <w:rStyle w:val="HTMLCode"/>
            <w:rFonts w:ascii="Consolas" w:hAnsi="Consolas"/>
            <w:color w:val="FF0779"/>
            <w:sz w:val="21"/>
            <w:szCs w:val="21"/>
          </w:rPr>
          <w:delText>bootstrap</w:delText>
        </w:r>
      </w:del>
      <w:ins w:id="222" w:author="rkbansal" w:date="2020-04-27T23:21:00Z">
        <w:r w:rsidR="005E1A99">
          <w:rPr>
            <w:rStyle w:val="HTMLCode"/>
            <w:rFonts w:ascii="Consolas" w:hAnsi="Consolas"/>
            <w:color w:val="FF0779"/>
            <w:sz w:val="21"/>
            <w:szCs w:val="21"/>
          </w:rPr>
          <w:t>application</w:t>
        </w:r>
      </w:ins>
      <w:r>
        <w:rPr>
          <w:rStyle w:val="HTMLCode"/>
          <w:rFonts w:ascii="Consolas" w:hAnsi="Consolas"/>
          <w:color w:val="FF0779"/>
          <w:sz w:val="21"/>
          <w:szCs w:val="21"/>
        </w:rPr>
        <w:t>.properties</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of </w:t>
      </w:r>
      <w:r>
        <w:rPr>
          <w:rStyle w:val="HTMLCode"/>
          <w:rFonts w:ascii="Consolas" w:hAnsi="Consolas"/>
          <w:color w:val="FF0779"/>
          <w:sz w:val="21"/>
          <w:szCs w:val="21"/>
        </w:rPr>
        <w:t>spring-config-sever</w:t>
      </w:r>
      <w:r>
        <w:rPr>
          <w:rFonts w:ascii="Segoe UI" w:hAnsi="Segoe UI" w:cs="Segoe UI"/>
          <w:color w:val="000000"/>
        </w:rPr>
        <w:t> project and add below lines.</w:t>
      </w:r>
    </w:p>
    <w:p w14:paraId="0226721C" w14:textId="49AE93AF" w:rsidR="005E1A99" w:rsidRDefault="005E1A99">
      <w:pPr>
        <w:pStyle w:val="NormalWeb"/>
        <w:shd w:val="clear" w:color="auto" w:fill="FFFFFF"/>
        <w:spacing w:before="150" w:beforeAutospacing="0" w:after="240" w:afterAutospacing="0"/>
        <w:ind w:firstLine="360"/>
        <w:rPr>
          <w:rFonts w:ascii="Segoe UI" w:hAnsi="Segoe UI" w:cs="Segoe UI"/>
          <w:color w:val="000000"/>
        </w:rPr>
        <w:pPrChange w:id="223" w:author="rkbansal" w:date="2020-04-27T23:22:00Z">
          <w:pPr>
            <w:pStyle w:val="NormalWeb"/>
            <w:shd w:val="clear" w:color="auto" w:fill="FFFFFF"/>
            <w:spacing w:before="150" w:beforeAutospacing="0" w:after="240" w:afterAutospacing="0"/>
            <w:ind w:left="600"/>
          </w:pPr>
        </w:pPrChange>
      </w:pPr>
      <w:ins w:id="224" w:author="rkbansal" w:date="2020-04-27T23:22:00Z">
        <w:r>
          <w:rPr>
            <w:noProof/>
          </w:rPr>
          <w:drawing>
            <wp:inline distT="0" distB="0" distL="0" distR="0" wp14:anchorId="496489B3" wp14:editId="31036BCC">
              <wp:extent cx="7562850" cy="27336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562850" cy="2733675"/>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Change w:id="225" w:author="rkbansal" w:date="2020-04-27T23:21:00Z">
          <w:tblPr>
            <w:tblW w:w="14925" w:type="dxa"/>
            <w:tblInd w:w="600" w:type="dxa"/>
            <w:tblCellMar>
              <w:left w:w="0" w:type="dxa"/>
              <w:right w:w="0" w:type="dxa"/>
            </w:tblCellMar>
            <w:tblLook w:val="04A0" w:firstRow="1" w:lastRow="0" w:firstColumn="1" w:lastColumn="0" w:noHBand="0" w:noVBand="1"/>
          </w:tblPr>
        </w:tblPrChange>
      </w:tblPr>
      <w:tblGrid>
        <w:gridCol w:w="14925"/>
        <w:tblGridChange w:id="226">
          <w:tblGrid>
            <w:gridCol w:w="14925"/>
          </w:tblGrid>
        </w:tblGridChange>
      </w:tblGrid>
      <w:tr w:rsidR="00AB3BB5" w:rsidDel="00CF1FB3" w14:paraId="3C4E86DB" w14:textId="12ABBF48" w:rsidTr="005E1A99">
        <w:trPr>
          <w:del w:id="227" w:author="rkbansal" w:date="2020-04-27T23:22:00Z"/>
        </w:trPr>
        <w:tc>
          <w:tcPr>
            <w:tcW w:w="14895" w:type="dxa"/>
            <w:vAlign w:val="center"/>
            <w:tcPrChange w:id="228" w:author="rkbansal" w:date="2020-04-27T23:21:00Z">
              <w:tcPr>
                <w:tcW w:w="14895" w:type="dxa"/>
                <w:vAlign w:val="center"/>
              </w:tcPr>
            </w:tcPrChange>
          </w:tcPr>
          <w:p w14:paraId="740875FB" w14:textId="07533E78" w:rsidR="00AB3BB5" w:rsidDel="005E1A99" w:rsidRDefault="00AB3BB5" w:rsidP="00806F79">
            <w:pPr>
              <w:rPr>
                <w:del w:id="229" w:author="rkbansal" w:date="2020-04-27T23:21:00Z"/>
                <w:rFonts w:ascii="Times New Roman" w:hAnsi="Times New Roman" w:cs="Times New Roman"/>
              </w:rPr>
            </w:pPr>
            <w:del w:id="230" w:author="rkbansal" w:date="2020-04-27T23:21:00Z">
              <w:r w:rsidDel="005E1A99">
                <w:rPr>
                  <w:rStyle w:val="HTMLCode"/>
                  <w:rFonts w:eastAsiaTheme="minorHAnsi"/>
                </w:rPr>
                <w:delText>#Server port</w:delText>
              </w:r>
            </w:del>
          </w:p>
          <w:p w14:paraId="03A30FA1" w14:textId="781A7EAF" w:rsidR="00AB3BB5" w:rsidDel="005E1A99" w:rsidRDefault="00AB3BB5" w:rsidP="00806F79">
            <w:pPr>
              <w:rPr>
                <w:del w:id="231" w:author="rkbansal" w:date="2020-04-27T23:21:00Z"/>
              </w:rPr>
            </w:pPr>
            <w:del w:id="232" w:author="rkbansal" w:date="2020-04-27T23:21:00Z">
              <w:r w:rsidDel="005E1A99">
                <w:rPr>
                  <w:rStyle w:val="HTMLCode"/>
                  <w:rFonts w:eastAsiaTheme="minorHAnsi"/>
                </w:rPr>
                <w:delText>server.port = 8888</w:delText>
              </w:r>
            </w:del>
          </w:p>
          <w:p w14:paraId="219B4744" w14:textId="29909D02" w:rsidR="00AB3BB5" w:rsidDel="005E1A99" w:rsidRDefault="00AB3BB5" w:rsidP="00806F79">
            <w:pPr>
              <w:rPr>
                <w:del w:id="233" w:author="rkbansal" w:date="2020-04-27T23:21:00Z"/>
              </w:rPr>
            </w:pPr>
            <w:del w:id="234" w:author="rkbansal" w:date="2020-04-27T23:21:00Z">
              <w:r w:rsidDel="005E1A99">
                <w:delText> </w:delText>
              </w:r>
            </w:del>
          </w:p>
          <w:p w14:paraId="5D09C2E2" w14:textId="6A60D219" w:rsidR="00AB3BB5" w:rsidDel="005E1A99" w:rsidRDefault="00AB3BB5" w:rsidP="00806F79">
            <w:pPr>
              <w:rPr>
                <w:del w:id="235" w:author="rkbansal" w:date="2020-04-27T23:21:00Z"/>
              </w:rPr>
            </w:pPr>
            <w:del w:id="236" w:author="rkbansal" w:date="2020-04-27T23:21:00Z">
              <w:r w:rsidDel="005E1A99">
                <w:rPr>
                  <w:rStyle w:val="HTMLCode"/>
                  <w:rFonts w:eastAsiaTheme="minorHAnsi"/>
                </w:rPr>
                <w:delText>#Git repo location.</w:delText>
              </w:r>
            </w:del>
          </w:p>
          <w:p w14:paraId="5A86475E" w14:textId="56487E92" w:rsidR="00AB3BB5" w:rsidDel="005E1A99" w:rsidRDefault="00AB3BB5" w:rsidP="00806F79">
            <w:pPr>
              <w:rPr>
                <w:del w:id="237" w:author="rkbansal" w:date="2020-04-27T23:21:00Z"/>
              </w:rPr>
            </w:pPr>
            <w:del w:id="238" w:author="rkbansal" w:date="2020-04-27T23:21:00Z">
              <w:r w:rsidDel="005E1A99">
                <w:rPr>
                  <w:rStyle w:val="HTMLCode"/>
                  <w:rFonts w:eastAsiaTheme="minorHAnsi"/>
                </w:rPr>
                <w:delText>spring.cloud.config.server.git.uri=${USERPROFILE}\\Desktop\\config-server-repo</w:delText>
              </w:r>
            </w:del>
          </w:p>
          <w:p w14:paraId="6C6CD73C" w14:textId="6755A702" w:rsidR="00AB3BB5" w:rsidDel="005E1A99" w:rsidRDefault="00AB3BB5" w:rsidP="00806F79">
            <w:pPr>
              <w:rPr>
                <w:del w:id="239" w:author="rkbansal" w:date="2020-04-27T23:21:00Z"/>
              </w:rPr>
            </w:pPr>
            <w:del w:id="240" w:author="rkbansal" w:date="2020-04-27T23:21:00Z">
              <w:r w:rsidDel="005E1A99">
                <w:delText> </w:delText>
              </w:r>
            </w:del>
          </w:p>
          <w:p w14:paraId="2689FCD4" w14:textId="5C79DDEE" w:rsidR="00AB3BB5" w:rsidDel="005E1A99" w:rsidRDefault="00AB3BB5" w:rsidP="00806F79">
            <w:pPr>
              <w:rPr>
                <w:del w:id="241" w:author="rkbansal" w:date="2020-04-27T23:21:00Z"/>
              </w:rPr>
            </w:pPr>
            <w:del w:id="242" w:author="rkbansal" w:date="2020-04-27T23:21:00Z">
              <w:r w:rsidDel="005E1A99">
                <w:rPr>
                  <w:rStyle w:val="HTMLCode"/>
                  <w:rFonts w:eastAsiaTheme="minorHAnsi"/>
                </w:rPr>
                <w:delText>#Disable security of the Management endpoint</w:delText>
              </w:r>
            </w:del>
          </w:p>
          <w:p w14:paraId="16B51760" w14:textId="26B541D8" w:rsidR="00AB3BB5" w:rsidDel="00CF1FB3" w:rsidRDefault="00AB3BB5" w:rsidP="00806F79">
            <w:pPr>
              <w:rPr>
                <w:del w:id="243" w:author="rkbansal" w:date="2020-04-27T23:22:00Z"/>
              </w:rPr>
            </w:pPr>
            <w:del w:id="244" w:author="rkbansal" w:date="2020-04-27T23:21:00Z">
              <w:r w:rsidDel="005E1A99">
                <w:rPr>
                  <w:rStyle w:val="HTMLCode"/>
                  <w:rFonts w:eastAsiaTheme="minorHAnsi"/>
                </w:rPr>
                <w:delText>management.security.enabled=false</w:delText>
              </w:r>
            </w:del>
          </w:p>
        </w:tc>
      </w:tr>
    </w:tbl>
    <w:p w14:paraId="2B985641"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lastRenderedPageBreak/>
        <w:t>Now let’s understand those properties.</w:t>
      </w:r>
    </w:p>
    <w:p w14:paraId="0E31B529"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server.port</w:t>
      </w:r>
      <w:r>
        <w:rPr>
          <w:rFonts w:ascii="Segoe UI" w:hAnsi="Segoe UI" w:cs="Segoe UI"/>
          <w:color w:val="000000"/>
        </w:rPr>
        <w:t> defines the port on which the embedded server will start.</w:t>
      </w:r>
    </w:p>
    <w:p w14:paraId="23FFAC8E"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spring.cloud.config.server.git.uri</w:t>
      </w:r>
      <w:r>
        <w:rPr>
          <w:rFonts w:ascii="Segoe UI" w:hAnsi="Segoe UI" w:cs="Segoe UI"/>
          <w:color w:val="000000"/>
        </w:rPr>
        <w:t> will bind the git location to look for the configuration. Here we are using local git repo but can be switched to remote got location by just changing this location.</w:t>
      </w:r>
    </w:p>
    <w:p w14:paraId="228B8214"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management.security.enabled=false</w:t>
      </w:r>
      <w:r>
        <w:rPr>
          <w:rFonts w:ascii="Segoe UI" w:hAnsi="Segoe UI" w:cs="Segoe UI"/>
          <w:color w:val="000000"/>
        </w:rPr>
        <w:t> will disable the spring security on the management enpoints like /env, /refresh etc. This is for development settings, in production security should be enabled.</w:t>
      </w:r>
    </w:p>
    <w:p w14:paraId="5D09FF7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So, this step will point to a git location and server port.</w:t>
      </w:r>
    </w:p>
    <w:p w14:paraId="639AA65D"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server side, not do a final </w:t>
      </w:r>
      <w:r>
        <w:rPr>
          <w:rStyle w:val="HTMLCode"/>
          <w:rFonts w:ascii="Consolas" w:hAnsi="Consolas"/>
          <w:color w:val="FF0779"/>
          <w:sz w:val="21"/>
          <w:szCs w:val="21"/>
        </w:rPr>
        <w:t>mvn clean install</w:t>
      </w:r>
      <w:r>
        <w:rPr>
          <w:rFonts w:ascii="Segoe UI" w:hAnsi="Segoe UI" w:cs="Segoe UI"/>
          <w:color w:val="000000"/>
        </w:rPr>
        <w:t> command on this project so that everything gets compiled properly and packaged also in the target folder as well as in local maven repository. We will start the config server service once we have the client part ready and we will finally test the feature.</w:t>
      </w:r>
    </w:p>
    <w:p w14:paraId="3EED1CB8" w14:textId="77777777" w:rsidR="00AB3BB5" w:rsidRPr="00310466" w:rsidRDefault="00AB3BB5">
      <w:pPr>
        <w:pStyle w:val="Heading6"/>
        <w:numPr>
          <w:ilvl w:val="0"/>
          <w:numId w:val="101"/>
        </w:numPr>
        <w:rPr>
          <w:rFonts w:ascii="Segoe UI" w:hAnsi="Segoe UI" w:cs="Segoe UI"/>
          <w:b/>
          <w:bCs/>
          <w:color w:val="000000"/>
          <w:rPrChange w:id="245" w:author="rkbansal" w:date="2020-04-27T23:17:00Z">
            <w:rPr>
              <w:rFonts w:ascii="Segoe UI" w:hAnsi="Segoe UI" w:cs="Segoe UI"/>
              <w:color w:val="000000"/>
              <w:sz w:val="29"/>
              <w:szCs w:val="29"/>
            </w:rPr>
          </w:rPrChange>
        </w:rPr>
        <w:pPrChange w:id="246" w:author="rkbansal" w:date="2020-04-27T23:17:00Z">
          <w:pPr>
            <w:pStyle w:val="Heading6"/>
          </w:pPr>
        </w:pPrChange>
      </w:pPr>
      <w:r w:rsidRPr="00310466">
        <w:rPr>
          <w:rFonts w:ascii="Segoe UI" w:hAnsi="Segoe UI" w:cs="Segoe UI"/>
          <w:b/>
          <w:bCs/>
          <w:color w:val="000000"/>
          <w:rPrChange w:id="247" w:author="rkbansal" w:date="2020-04-27T23:17:00Z">
            <w:rPr>
              <w:rFonts w:ascii="Segoe UI" w:hAnsi="Segoe UI" w:cs="Segoe UI"/>
              <w:color w:val="000000"/>
              <w:sz w:val="29"/>
              <w:szCs w:val="29"/>
            </w:rPr>
          </w:rPrChange>
        </w:rPr>
        <w:t>Verify Server Side Configuration</w:t>
      </w:r>
    </w:p>
    <w:p w14:paraId="29739E01"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command to run the service in embedded mode is </w:t>
      </w:r>
      <w:r>
        <w:rPr>
          <w:rStyle w:val="HTMLCode"/>
          <w:rFonts w:ascii="Consolas" w:hAnsi="Consolas"/>
          <w:color w:val="FF0779"/>
          <w:sz w:val="21"/>
          <w:szCs w:val="21"/>
        </w:rPr>
        <w:t>java -jar target\spring-config-server-0.0.1-SNAPSHOT.jar</w:t>
      </w:r>
      <w:r>
        <w:rPr>
          <w:rFonts w:ascii="Segoe UI" w:hAnsi="Segoe UI" w:cs="Segoe UI"/>
          <w:color w:val="000000"/>
        </w:rPr>
        <w:t> however we will revisit this in the testing part.</w:t>
      </w:r>
    </w:p>
    <w:p w14:paraId="53815A10" w14:textId="1E18E6B6" w:rsidR="00AB3BB5" w:rsidRDefault="00AB3BB5" w:rsidP="00AB3BB5">
      <w:pPr>
        <w:pStyle w:val="NormalWeb"/>
        <w:shd w:val="clear" w:color="auto" w:fill="FFFFFF"/>
        <w:spacing w:before="150" w:beforeAutospacing="0" w:after="240" w:afterAutospacing="0"/>
        <w:ind w:left="600"/>
        <w:rPr>
          <w:ins w:id="248" w:author="rkbansal" w:date="2020-04-27T23:23:00Z"/>
          <w:rFonts w:ascii="Segoe UI" w:hAnsi="Segoe UI" w:cs="Segoe UI"/>
          <w:color w:val="000000"/>
        </w:rPr>
      </w:pPr>
      <w:r>
        <w:rPr>
          <w:rFonts w:ascii="Segoe UI" w:hAnsi="Segoe UI" w:cs="Segoe UI"/>
          <w:color w:val="000000"/>
        </w:rPr>
        <w:t>To check if the Config-server can recognize the properties, first run the config server microservice from command prompt by using the given command from command prompt of the project code base location.</w:t>
      </w:r>
    </w:p>
    <w:p w14:paraId="3C579CA6" w14:textId="582B0444" w:rsidR="00CF1FB3" w:rsidRDefault="00CF1FB3" w:rsidP="00AB3BB5">
      <w:pPr>
        <w:pStyle w:val="NormalWeb"/>
        <w:shd w:val="clear" w:color="auto" w:fill="FFFFFF"/>
        <w:spacing w:before="150" w:beforeAutospacing="0" w:after="240" w:afterAutospacing="0"/>
        <w:ind w:left="600"/>
        <w:rPr>
          <w:rFonts w:ascii="Segoe UI" w:hAnsi="Segoe UI" w:cs="Segoe UI"/>
          <w:color w:val="000000"/>
        </w:rPr>
      </w:pPr>
      <w:ins w:id="249" w:author="rkbansal" w:date="2020-04-27T23:23:00Z">
        <w:r>
          <w:rPr>
            <w:noProof/>
          </w:rPr>
          <w:drawing>
            <wp:inline distT="0" distB="0" distL="0" distR="0" wp14:anchorId="054F8836" wp14:editId="57293B7C">
              <wp:extent cx="4848225" cy="2667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8225" cy="2667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CF1FB3" w14:paraId="6B1F2D6A" w14:textId="2CA70288" w:rsidTr="00AB3BB5">
        <w:trPr>
          <w:del w:id="250" w:author="rkbansal" w:date="2020-04-27T23:23:00Z"/>
        </w:trPr>
        <w:tc>
          <w:tcPr>
            <w:tcW w:w="14895" w:type="dxa"/>
            <w:vAlign w:val="center"/>
            <w:hideMark/>
          </w:tcPr>
          <w:p w14:paraId="2468FF84" w14:textId="674DBF0B" w:rsidR="00AB3BB5" w:rsidDel="00CF1FB3" w:rsidRDefault="00AB3BB5">
            <w:pPr>
              <w:divId w:val="479467583"/>
              <w:rPr>
                <w:del w:id="251" w:author="rkbansal" w:date="2020-04-27T23:23:00Z"/>
                <w:rFonts w:ascii="Times New Roman" w:hAnsi="Times New Roman" w:cs="Times New Roman"/>
              </w:rPr>
            </w:pPr>
            <w:del w:id="252" w:author="rkbansal" w:date="2020-04-27T23:23:00Z">
              <w:r w:rsidDel="00CF1FB3">
                <w:rPr>
                  <w:rStyle w:val="HTMLCode"/>
                  <w:rFonts w:eastAsiaTheme="minorHAnsi"/>
                </w:rPr>
                <w:delText>java -jar target\spring-config-server-0.0.1-SNAPSHOT.jar</w:delText>
              </w:r>
            </w:del>
          </w:p>
        </w:tc>
      </w:tr>
    </w:tbl>
    <w:p w14:paraId="261E19C5"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browser and check below Urls, it will return the </w:t>
      </w:r>
      <w:r>
        <w:rPr>
          <w:rStyle w:val="HTMLCode"/>
          <w:rFonts w:ascii="Consolas" w:hAnsi="Consolas"/>
          <w:color w:val="FF0779"/>
          <w:sz w:val="21"/>
          <w:szCs w:val="21"/>
        </w:rPr>
        <w:t>JSON</w:t>
      </w:r>
      <w:r>
        <w:rPr>
          <w:rFonts w:ascii="Segoe UI" w:hAnsi="Segoe UI" w:cs="Segoe UI"/>
          <w:color w:val="000000"/>
        </w:rPr>
        <w:t> output and in </w:t>
      </w:r>
      <w:r>
        <w:rPr>
          <w:rStyle w:val="HTMLCode"/>
          <w:rFonts w:ascii="Consolas" w:hAnsi="Consolas"/>
          <w:color w:val="FF0779"/>
          <w:sz w:val="21"/>
          <w:szCs w:val="21"/>
        </w:rPr>
        <w:t>propertySources</w:t>
      </w:r>
      <w:r>
        <w:rPr>
          <w:rFonts w:ascii="Segoe UI" w:hAnsi="Segoe UI" w:cs="Segoe UI"/>
          <w:color w:val="000000"/>
        </w:rPr>
        <w:t> section we can see all the properties we have added in the properties. This ensures that config-server is running successfully, it has recognized the git location and it is serving configuration for different environments.</w:t>
      </w:r>
    </w:p>
    <w:p w14:paraId="6BCF6185"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http://localhost:8888/config-server-client/development</w:t>
      </w:r>
    </w:p>
    <w:p w14:paraId="0DDD2C0C"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http://localhost:8888/config-server-client/production</w:t>
      </w:r>
    </w:p>
    <w:p w14:paraId="78EF7E3B"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Also, check if any runtime change in the property file is reflected by the server without restart – Do any change in the value of any environment’s property and check-in that file and then run that specific environment’s endpoint, and verify that changed value should be reflected immediately without restarting the server – </w:t>
      </w:r>
      <w:r>
        <w:rPr>
          <w:rStyle w:val="Strong"/>
          <w:rFonts w:ascii="Segoe UI" w:eastAsiaTheme="majorEastAsia" w:hAnsi="Segoe UI" w:cs="Segoe UI"/>
          <w:color w:val="000000"/>
        </w:rPr>
        <w:t>that is the magic of Spring Config Server</w:t>
      </w:r>
      <w:r>
        <w:rPr>
          <w:rFonts w:ascii="Segoe UI" w:hAnsi="Segoe UI" w:cs="Segoe UI"/>
          <w:color w:val="000000"/>
        </w:rPr>
        <w:t>.</w:t>
      </w:r>
    </w:p>
    <w:p w14:paraId="16CA8E47" w14:textId="2CE8970A"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do the git check in, after doing the change and save the file by any text editor, run the command </w:t>
      </w:r>
      <w:r>
        <w:rPr>
          <w:rStyle w:val="HTMLCode"/>
          <w:rFonts w:ascii="Consolas" w:hAnsi="Consolas"/>
          <w:color w:val="FF0779"/>
          <w:sz w:val="21"/>
          <w:szCs w:val="21"/>
        </w:rPr>
        <w:t>git add .</w:t>
      </w:r>
      <w:r>
        <w:rPr>
          <w:rFonts w:ascii="Segoe UI" w:hAnsi="Segoe UI" w:cs="Segoe UI"/>
          <w:color w:val="000000"/>
        </w:rPr>
        <w:t> and </w:t>
      </w:r>
      <w:r>
        <w:rPr>
          <w:rStyle w:val="HTMLCode"/>
          <w:rFonts w:ascii="Consolas" w:hAnsi="Consolas"/>
          <w:color w:val="FF0779"/>
          <w:sz w:val="21"/>
          <w:szCs w:val="21"/>
        </w:rPr>
        <w:t>git commit -m "test"</w:t>
      </w:r>
      <w:ins w:id="253" w:author="rkbansal" w:date="2020-04-27T23:23:00Z">
        <w:r w:rsidR="00E34F12">
          <w:rPr>
            <w:rStyle w:val="HTMLCode"/>
            <w:rFonts w:ascii="Consolas" w:hAnsi="Consolas"/>
            <w:color w:val="FF0779"/>
            <w:sz w:val="21"/>
            <w:szCs w:val="21"/>
          </w:rPr>
          <w:t xml:space="preserve"> </w:t>
        </w:r>
      </w:ins>
      <w:r>
        <w:rPr>
          <w:rFonts w:ascii="Segoe UI" w:hAnsi="Segoe UI" w:cs="Segoe UI"/>
          <w:color w:val="000000"/>
        </w:rPr>
        <w:t>from </w:t>
      </w:r>
      <w:r>
        <w:rPr>
          <w:rStyle w:val="Strong"/>
          <w:rFonts w:ascii="Segoe UI" w:eastAsiaTheme="majorEastAsia" w:hAnsi="Segoe UI" w:cs="Segoe UI"/>
          <w:color w:val="000000"/>
        </w:rPr>
        <w:t>config-server-repo</w:t>
      </w:r>
      <w:r>
        <w:rPr>
          <w:rFonts w:ascii="Segoe UI" w:hAnsi="Segoe UI" w:cs="Segoe UI"/>
          <w:color w:val="000000"/>
        </w:rPr>
        <w:t> directory in the desktop.</w:t>
      </w:r>
    </w:p>
    <w:p w14:paraId="73C1028C" w14:textId="6E617E64" w:rsidR="00AB3BB5" w:rsidRPr="00900B9F" w:rsidRDefault="00AB3BB5" w:rsidP="0068706D">
      <w:pPr>
        <w:pStyle w:val="Heading5"/>
        <w:rPr>
          <w:b/>
          <w:bCs/>
          <w:sz w:val="32"/>
          <w:szCs w:val="32"/>
          <w:rPrChange w:id="254" w:author="rkbansal" w:date="2020-04-27T23:25:00Z">
            <w:rPr/>
          </w:rPrChange>
        </w:rPr>
      </w:pPr>
      <w:r w:rsidRPr="00900B9F">
        <w:rPr>
          <w:b/>
          <w:bCs/>
          <w:sz w:val="32"/>
          <w:szCs w:val="32"/>
          <w:rPrChange w:id="255" w:author="rkbansal" w:date="2020-04-27T23:25:00Z">
            <w:rPr/>
          </w:rPrChange>
        </w:rPr>
        <w:t xml:space="preserve">Config Server – </w:t>
      </w:r>
      <w:del w:id="256" w:author="rkbansal" w:date="2020-04-27T23:23:00Z">
        <w:r w:rsidRPr="00900B9F" w:rsidDel="00034ABA">
          <w:rPr>
            <w:b/>
            <w:bCs/>
            <w:sz w:val="32"/>
            <w:szCs w:val="32"/>
            <w:rPrChange w:id="257" w:author="rkbansal" w:date="2020-04-27T23:25:00Z">
              <w:rPr/>
            </w:rPrChange>
          </w:rPr>
          <w:delText>Client Side</w:delText>
        </w:r>
      </w:del>
      <w:ins w:id="258" w:author="rkbansal" w:date="2020-04-27T23:23:00Z">
        <w:r w:rsidR="00034ABA" w:rsidRPr="00900B9F">
          <w:rPr>
            <w:b/>
            <w:bCs/>
            <w:sz w:val="32"/>
            <w:szCs w:val="32"/>
            <w:rPrChange w:id="259" w:author="rkbansal" w:date="2020-04-27T23:25:00Z">
              <w:rPr>
                <w:rFonts w:ascii="Segoe UI" w:hAnsi="Segoe UI" w:cs="Segoe UI"/>
                <w:b/>
                <w:bCs/>
                <w:color w:val="000000"/>
              </w:rPr>
            </w:rPrChange>
          </w:rPr>
          <w:t>Client-Side</w:t>
        </w:r>
      </w:ins>
      <w:r w:rsidRPr="00900B9F">
        <w:rPr>
          <w:b/>
          <w:bCs/>
          <w:sz w:val="32"/>
          <w:szCs w:val="32"/>
          <w:rPrChange w:id="260" w:author="rkbansal" w:date="2020-04-27T23:25:00Z">
            <w:rPr/>
          </w:rPrChange>
        </w:rPr>
        <w:t xml:space="preserve"> Configuration</w:t>
      </w:r>
    </w:p>
    <w:p w14:paraId="4E8B9D02" w14:textId="77777777" w:rsidR="00AB3BB5" w:rsidRDefault="00AB3BB5">
      <w:pPr>
        <w:pPrChange w:id="261" w:author="rkbansal" w:date="2020-04-27T23:26:00Z">
          <w:pPr>
            <w:pStyle w:val="NormalWeb"/>
            <w:shd w:val="clear" w:color="auto" w:fill="FFFFFF"/>
            <w:spacing w:before="150" w:beforeAutospacing="0" w:after="240" w:afterAutospacing="0"/>
          </w:pPr>
        </w:pPrChange>
      </w:pPr>
      <w:r>
        <w:t>Now we will proceed to the client side implementation where we will use those properties from a separate microservice which is our final goal – to externalize the configuration to different service.</w:t>
      </w:r>
    </w:p>
    <w:p w14:paraId="5D134225" w14:textId="2D456424" w:rsidR="00AB3BB5" w:rsidRPr="00FB1F80" w:rsidRDefault="00AB3BB5">
      <w:pPr>
        <w:pStyle w:val="Heading6"/>
        <w:numPr>
          <w:ilvl w:val="0"/>
          <w:numId w:val="102"/>
        </w:numPr>
        <w:rPr>
          <w:rFonts w:ascii="Segoe UI" w:hAnsi="Segoe UI" w:cs="Segoe UI"/>
          <w:b/>
          <w:bCs/>
          <w:color w:val="000000"/>
          <w:rPrChange w:id="262" w:author="rkbansal" w:date="2020-04-27T23:30:00Z">
            <w:rPr>
              <w:rFonts w:ascii="Segoe UI" w:hAnsi="Segoe UI" w:cs="Segoe UI"/>
              <w:color w:val="000000"/>
              <w:sz w:val="29"/>
              <w:szCs w:val="29"/>
            </w:rPr>
          </w:rPrChange>
        </w:rPr>
        <w:pPrChange w:id="263" w:author="rkbansal" w:date="2020-04-27T23:29:00Z">
          <w:pPr>
            <w:pStyle w:val="Heading6"/>
          </w:pPr>
        </w:pPrChange>
      </w:pPr>
      <w:r w:rsidRPr="00FB1F80">
        <w:rPr>
          <w:rFonts w:ascii="Segoe UI" w:hAnsi="Segoe UI" w:cs="Segoe UI"/>
          <w:b/>
          <w:bCs/>
          <w:color w:val="000000"/>
          <w:rPrChange w:id="264" w:author="rkbansal" w:date="2020-04-27T23:30:00Z">
            <w:rPr>
              <w:rFonts w:ascii="Segoe UI" w:hAnsi="Segoe UI" w:cs="Segoe UI"/>
              <w:color w:val="000000"/>
              <w:sz w:val="29"/>
              <w:szCs w:val="29"/>
            </w:rPr>
          </w:rPrChange>
        </w:rPr>
        <w:t>Create Maven Project</w:t>
      </w:r>
    </w:p>
    <w:p w14:paraId="46DD7F46" w14:textId="77777777" w:rsidR="00AB3BB5" w:rsidRDefault="00AB3BB5">
      <w:pPr>
        <w:pStyle w:val="NormalWeb"/>
        <w:shd w:val="clear" w:color="auto" w:fill="FFFFFF"/>
        <w:spacing w:before="150" w:beforeAutospacing="0" w:after="240" w:afterAutospacing="0"/>
        <w:ind w:left="360"/>
        <w:rPr>
          <w:rFonts w:ascii="Segoe UI" w:hAnsi="Segoe UI" w:cs="Segoe UI"/>
          <w:color w:val="000000"/>
        </w:rPr>
        <w:pPrChange w:id="265" w:author="rkbansal" w:date="2020-04-27T23:30:00Z">
          <w:pPr>
            <w:pStyle w:val="NormalWeb"/>
            <w:shd w:val="clear" w:color="auto" w:fill="FFFFFF"/>
            <w:spacing w:before="150" w:beforeAutospacing="0" w:after="240" w:afterAutospacing="0"/>
            <w:ind w:left="600"/>
          </w:pPr>
        </w:pPrChange>
      </w:pPr>
      <w:r>
        <w:rPr>
          <w:rFonts w:ascii="Segoe UI" w:hAnsi="Segoe UI" w:cs="Segoe UI"/>
          <w:color w:val="000000"/>
        </w:rPr>
        <w:t>Go to </w:t>
      </w:r>
      <w:r w:rsidR="00624B71">
        <w:fldChar w:fldCharType="begin"/>
      </w:r>
      <w:r w:rsidR="00624B71">
        <w:instrText xml:space="preserve"> HYPERLINK "https://start.spring.io/" </w:instrText>
      </w:r>
      <w:r w:rsidR="00624B71">
        <w:fldChar w:fldCharType="separate"/>
      </w:r>
      <w:r>
        <w:rPr>
          <w:rStyle w:val="Hyperlink"/>
          <w:rFonts w:ascii="Segoe UI" w:eastAsiaTheme="majorEastAsia" w:hAnsi="Segoe UI" w:cs="Segoe UI"/>
          <w:color w:val="0366D6"/>
        </w:rPr>
        <w:t>https://start.spring.io/</w:t>
      </w:r>
      <w:r w:rsidR="00624B71">
        <w:rPr>
          <w:rStyle w:val="Hyperlink"/>
          <w:rFonts w:ascii="Segoe UI" w:eastAsiaTheme="majorEastAsia" w:hAnsi="Segoe UI" w:cs="Segoe UI"/>
          <w:color w:val="0366D6"/>
        </w:rPr>
        <w:fldChar w:fldCharType="end"/>
      </w:r>
      <w:r>
        <w:rPr>
          <w:rFonts w:ascii="Segoe UI" w:hAnsi="Segoe UI" w:cs="Segoe UI"/>
          <w:color w:val="000000"/>
        </w:rPr>
        <w:t> web portal and generate client project with the below selected artifacts:</w:t>
      </w:r>
    </w:p>
    <w:p w14:paraId="3A68879B"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6"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Actuator</w:t>
      </w:r>
    </w:p>
    <w:p w14:paraId="572723B8"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7"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Config Client</w:t>
      </w:r>
    </w:p>
    <w:p w14:paraId="13921E97"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8"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Web</w:t>
      </w:r>
    </w:p>
    <w:p w14:paraId="67AC4B0A"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9"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Rest Repositories</w:t>
      </w:r>
    </w:p>
    <w:p w14:paraId="57C7A3B6"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screen will look like below before generation, once we click on generate, we will get the </w:t>
      </w:r>
      <w:r>
        <w:rPr>
          <w:rStyle w:val="HTMLCode"/>
          <w:rFonts w:ascii="Consolas" w:hAnsi="Consolas"/>
          <w:color w:val="FF0779"/>
          <w:sz w:val="21"/>
          <w:szCs w:val="21"/>
        </w:rPr>
        <w:t>.zip</w:t>
      </w:r>
      <w:r>
        <w:rPr>
          <w:rFonts w:ascii="Segoe UI" w:hAnsi="Segoe UI" w:cs="Segoe UI"/>
          <w:color w:val="000000"/>
        </w:rPr>
        <w:t> file download option. Like Spring-Config-Server, unzip the file in some directory and import in eclipse.</w:t>
      </w:r>
    </w:p>
    <w:p w14:paraId="7C7F672F" w14:textId="77777777" w:rsidR="00625613" w:rsidRDefault="00AB3BB5" w:rsidP="00806F79">
      <w:pPr>
        <w:shd w:val="clear" w:color="auto" w:fill="FFFFFF"/>
        <w:spacing w:afterAutospacing="1"/>
        <w:ind w:left="600"/>
        <w:rPr>
          <w:ins w:id="270" w:author="rkbansal" w:date="2020-04-27T23:32:00Z"/>
          <w:rFonts w:ascii="Segoe UI" w:hAnsi="Segoe UI" w:cs="Segoe UI"/>
          <w:color w:val="000000"/>
        </w:rPr>
      </w:pPr>
      <w:r>
        <w:rPr>
          <w:rFonts w:ascii="Segoe UI" w:hAnsi="Segoe UI" w:cs="Segoe UI"/>
          <w:noProof/>
          <w:color w:val="000000"/>
        </w:rPr>
        <w:drawing>
          <wp:inline distT="0" distB="0" distL="0" distR="0" wp14:anchorId="4451C60F" wp14:editId="36792B77">
            <wp:extent cx="5731510" cy="2810510"/>
            <wp:effectExtent l="0" t="0" r="2540" b="8890"/>
            <wp:docPr id="26" name="Picture 26" descr="Generate Client Project with Listed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 Client Project with Listed Dependenci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p>
    <w:p w14:paraId="20E0583B" w14:textId="3EA675D4" w:rsidR="00AB3BB5" w:rsidRDefault="00AB3BB5" w:rsidP="00806F79">
      <w:pPr>
        <w:shd w:val="clear" w:color="auto" w:fill="FFFFFF"/>
        <w:spacing w:afterAutospacing="1"/>
        <w:ind w:left="600"/>
        <w:rPr>
          <w:ins w:id="271" w:author="rkbansal" w:date="2020-04-27T23:32:00Z"/>
          <w:rFonts w:ascii="Segoe UI" w:hAnsi="Segoe UI" w:cs="Segoe UI"/>
          <w:color w:val="000000"/>
        </w:rPr>
      </w:pPr>
      <w:r>
        <w:rPr>
          <w:rFonts w:ascii="Segoe UI" w:hAnsi="Segoe UI" w:cs="Segoe UI"/>
          <w:color w:val="000000"/>
        </w:rPr>
        <w:t>Generate Client Project with Listed Dependencies</w:t>
      </w:r>
    </w:p>
    <w:p w14:paraId="13031452" w14:textId="5443C75A" w:rsidR="00625613" w:rsidRDefault="00625613" w:rsidP="00806F79">
      <w:pPr>
        <w:shd w:val="clear" w:color="auto" w:fill="FFFFFF"/>
        <w:spacing w:afterAutospacing="1"/>
        <w:ind w:left="600"/>
        <w:rPr>
          <w:ins w:id="272" w:author="rkbansal" w:date="2020-04-27T23:32:00Z"/>
          <w:rFonts w:ascii="Segoe UI" w:hAnsi="Segoe UI" w:cs="Segoe UI"/>
          <w:color w:val="000000"/>
        </w:rPr>
      </w:pPr>
      <w:ins w:id="273" w:author="rkbansal" w:date="2020-04-27T23:32:00Z">
        <w:r>
          <w:rPr>
            <w:noProof/>
          </w:rPr>
          <w:lastRenderedPageBreak/>
          <w:drawing>
            <wp:inline distT="0" distB="0" distL="0" distR="0" wp14:anchorId="4013A98D" wp14:editId="4D5C5EA3">
              <wp:extent cx="8582025" cy="82772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82025" cy="8277225"/>
                      </a:xfrm>
                      <a:prstGeom prst="rect">
                        <a:avLst/>
                      </a:prstGeom>
                    </pic:spPr>
                  </pic:pic>
                </a:graphicData>
              </a:graphic>
            </wp:inline>
          </w:drawing>
        </w:r>
      </w:ins>
    </w:p>
    <w:p w14:paraId="4743B7CA" w14:textId="77777777" w:rsidR="00792A42" w:rsidRDefault="00792A42" w:rsidP="00806F79">
      <w:pPr>
        <w:shd w:val="clear" w:color="auto" w:fill="FFFFFF"/>
        <w:spacing w:afterAutospacing="1"/>
        <w:ind w:left="600"/>
        <w:rPr>
          <w:rFonts w:ascii="Segoe UI" w:hAnsi="Segoe UI" w:cs="Segoe UI"/>
          <w:color w:val="000000"/>
        </w:rPr>
      </w:pPr>
    </w:p>
    <w:p w14:paraId="59A5A47A" w14:textId="77777777" w:rsidR="00AB3BB5" w:rsidRPr="00792A42" w:rsidRDefault="00AB3BB5">
      <w:pPr>
        <w:pStyle w:val="Heading6"/>
        <w:numPr>
          <w:ilvl w:val="0"/>
          <w:numId w:val="102"/>
        </w:numPr>
        <w:rPr>
          <w:rFonts w:ascii="Segoe UI" w:hAnsi="Segoe UI" w:cs="Segoe UI"/>
          <w:b/>
          <w:bCs/>
          <w:color w:val="000000"/>
          <w:rPrChange w:id="274" w:author="rkbansal" w:date="2020-04-27T23:32:00Z">
            <w:rPr>
              <w:rFonts w:ascii="Segoe UI" w:hAnsi="Segoe UI" w:cs="Segoe UI"/>
              <w:color w:val="000000"/>
              <w:sz w:val="29"/>
              <w:szCs w:val="29"/>
            </w:rPr>
          </w:rPrChange>
        </w:rPr>
        <w:pPrChange w:id="275" w:author="rkbansal" w:date="2020-04-27T23:32:00Z">
          <w:pPr>
            <w:pStyle w:val="Heading6"/>
          </w:pPr>
        </w:pPrChange>
      </w:pPr>
      <w:r w:rsidRPr="00792A42">
        <w:rPr>
          <w:rFonts w:ascii="Segoe UI" w:hAnsi="Segoe UI" w:cs="Segoe UI"/>
          <w:b/>
          <w:bCs/>
          <w:color w:val="000000"/>
          <w:rPrChange w:id="276" w:author="rkbansal" w:date="2020-04-27T23:32:00Z">
            <w:rPr>
              <w:rFonts w:ascii="Segoe UI" w:hAnsi="Segoe UI" w:cs="Segoe UI"/>
              <w:color w:val="000000"/>
              <w:sz w:val="29"/>
              <w:szCs w:val="29"/>
            </w:rPr>
          </w:rPrChange>
        </w:rPr>
        <w:t>Create REST Resource</w:t>
      </w:r>
    </w:p>
    <w:p w14:paraId="42A3BC61" w14:textId="085ACF5D" w:rsidR="00AB3BB5" w:rsidRDefault="00AB3BB5" w:rsidP="00806F79">
      <w:pPr>
        <w:pStyle w:val="NormalWeb"/>
        <w:shd w:val="clear" w:color="auto" w:fill="FFFFFF"/>
        <w:spacing w:before="150" w:beforeAutospacing="0" w:after="240" w:afterAutospacing="0"/>
        <w:ind w:left="600"/>
        <w:rPr>
          <w:ins w:id="277" w:author="rkbansal" w:date="2020-04-27T23:33:00Z"/>
          <w:rFonts w:ascii="Segoe UI" w:hAnsi="Segoe UI" w:cs="Segoe UI"/>
          <w:color w:val="000000"/>
        </w:rPr>
      </w:pPr>
      <w:r>
        <w:rPr>
          <w:rFonts w:ascii="Segoe UI" w:hAnsi="Segoe UI" w:cs="Segoe UI"/>
          <w:color w:val="000000"/>
        </w:rPr>
        <w:t>Add one </w:t>
      </w:r>
      <w:hyperlink r:id="rId28" w:history="1">
        <w:r>
          <w:rPr>
            <w:rStyle w:val="Hyperlink"/>
            <w:rFonts w:ascii="Consolas" w:eastAsiaTheme="majorEastAsia" w:hAnsi="Consolas" w:cs="Courier New"/>
            <w:color w:val="0366D6"/>
            <w:sz w:val="21"/>
            <w:szCs w:val="21"/>
          </w:rPr>
          <w:t>RestController</w:t>
        </w:r>
      </w:hyperlink>
      <w:r>
        <w:rPr>
          <w:rFonts w:ascii="Segoe UI" w:hAnsi="Segoe UI" w:cs="Segoe UI"/>
          <w:color w:val="000000"/>
        </w:rPr>
        <w:t> to view the Server side property values in the response. To do that open the </w:t>
      </w:r>
      <w:hyperlink r:id="rId29" w:tgtFrame="_blank" w:history="1">
        <w:r>
          <w:rPr>
            <w:rStyle w:val="Hyperlink"/>
            <w:rFonts w:ascii="Consolas" w:eastAsiaTheme="majorEastAsia" w:hAnsi="Consolas" w:cs="Courier New"/>
            <w:color w:val="0366D6"/>
            <w:sz w:val="21"/>
            <w:szCs w:val="21"/>
          </w:rPr>
          <w:t>@SpringBootApplication</w:t>
        </w:r>
      </w:hyperlink>
      <w:r>
        <w:rPr>
          <w:rFonts w:ascii="Segoe UI" w:hAnsi="Segoe UI" w:cs="Segoe UI"/>
          <w:color w:val="000000"/>
        </w:rPr>
        <w:t> class file that has been generated, and add the below small class in the end of that file. This is very simple and straight forward, we are just exposing one method at </w:t>
      </w:r>
      <w:r>
        <w:rPr>
          <w:rStyle w:val="HTMLCode"/>
          <w:rFonts w:ascii="Consolas" w:hAnsi="Consolas"/>
          <w:color w:val="FF0779"/>
          <w:sz w:val="21"/>
          <w:szCs w:val="21"/>
        </w:rPr>
        <w:t>/message</w:t>
      </w:r>
      <w:r>
        <w:rPr>
          <w:rFonts w:ascii="Segoe UI" w:hAnsi="Segoe UI" w:cs="Segoe UI"/>
          <w:color w:val="000000"/>
        </w:rPr>
        <w:t> URL where we will just return the property value of </w:t>
      </w:r>
      <w:r>
        <w:rPr>
          <w:rStyle w:val="HTMLCode"/>
          <w:rFonts w:ascii="Consolas" w:hAnsi="Consolas"/>
          <w:color w:val="FF0779"/>
          <w:sz w:val="21"/>
          <w:szCs w:val="21"/>
        </w:rPr>
        <w:t>msg</w:t>
      </w:r>
      <w:r>
        <w:rPr>
          <w:rFonts w:ascii="Segoe UI" w:hAnsi="Segoe UI" w:cs="Segoe UI"/>
          <w:color w:val="000000"/>
        </w:rPr>
        <w:t> that will be supplied by the config server microservice, which is configured to a local git repository (which will be migrated to a remote git repository in production!).</w:t>
      </w:r>
    </w:p>
    <w:p w14:paraId="1ED1D417" w14:textId="7DFED721" w:rsidR="005037DA" w:rsidRDefault="005037DA" w:rsidP="00806F79">
      <w:pPr>
        <w:pStyle w:val="NormalWeb"/>
        <w:shd w:val="clear" w:color="auto" w:fill="FFFFFF"/>
        <w:spacing w:before="150" w:beforeAutospacing="0" w:after="240" w:afterAutospacing="0"/>
        <w:ind w:left="600"/>
        <w:rPr>
          <w:rFonts w:ascii="Segoe UI" w:hAnsi="Segoe UI" w:cs="Segoe UI"/>
          <w:color w:val="000000"/>
        </w:rPr>
      </w:pPr>
      <w:ins w:id="278" w:author="rkbansal" w:date="2020-04-27T23:33:00Z">
        <w:r>
          <w:rPr>
            <w:noProof/>
          </w:rPr>
          <w:lastRenderedPageBreak/>
          <w:drawing>
            <wp:inline distT="0" distB="0" distL="0" distR="0" wp14:anchorId="34900480" wp14:editId="1409718D">
              <wp:extent cx="7753350" cy="72009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753350" cy="72009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5037DA" w14:paraId="2AEDF62A" w14:textId="4E9013F7" w:rsidTr="00AB3BB5">
        <w:trPr>
          <w:del w:id="279" w:author="rkbansal" w:date="2020-04-27T23:33:00Z"/>
        </w:trPr>
        <w:tc>
          <w:tcPr>
            <w:tcW w:w="14895" w:type="dxa"/>
            <w:vAlign w:val="center"/>
            <w:hideMark/>
          </w:tcPr>
          <w:p w14:paraId="1E7EA9D6" w14:textId="43CAAC39" w:rsidR="00AB3BB5" w:rsidDel="005037DA" w:rsidRDefault="00AB3BB5" w:rsidP="00806F79">
            <w:pPr>
              <w:rPr>
                <w:del w:id="280" w:author="rkbansal" w:date="2020-04-27T23:33:00Z"/>
                <w:rFonts w:ascii="Times New Roman" w:hAnsi="Times New Roman" w:cs="Times New Roman"/>
              </w:rPr>
            </w:pPr>
            <w:del w:id="281" w:author="rkbansal" w:date="2020-04-27T23:33:00Z">
              <w:r w:rsidDel="005037DA">
                <w:rPr>
                  <w:rStyle w:val="HTMLCode"/>
                  <w:rFonts w:eastAsiaTheme="minorHAnsi"/>
                </w:rPr>
                <w:delText>package</w:delText>
              </w:r>
              <w:r w:rsidDel="005037DA">
                <w:delText> </w:delText>
              </w:r>
              <w:r w:rsidDel="005037DA">
                <w:rPr>
                  <w:rStyle w:val="HTMLCode"/>
                  <w:rFonts w:eastAsiaTheme="minorHAnsi"/>
                </w:rPr>
                <w:delText>com.howtodoinjava.example.springconfigclient;</w:delText>
              </w:r>
            </w:del>
          </w:p>
          <w:p w14:paraId="7C462CFD" w14:textId="4ED36169" w:rsidR="00AB3BB5" w:rsidDel="005037DA" w:rsidRDefault="00AB3BB5" w:rsidP="00806F79">
            <w:pPr>
              <w:rPr>
                <w:del w:id="282" w:author="rkbansal" w:date="2020-04-27T23:33:00Z"/>
              </w:rPr>
            </w:pPr>
            <w:del w:id="283" w:author="rkbansal" w:date="2020-04-27T23:33:00Z">
              <w:r w:rsidDel="005037DA">
                <w:delText> </w:delText>
              </w:r>
            </w:del>
          </w:p>
          <w:p w14:paraId="2B38D33B" w14:textId="73045A31" w:rsidR="00AB3BB5" w:rsidDel="005037DA" w:rsidRDefault="00AB3BB5" w:rsidP="00806F79">
            <w:pPr>
              <w:rPr>
                <w:del w:id="284" w:author="rkbansal" w:date="2020-04-27T23:33:00Z"/>
              </w:rPr>
            </w:pPr>
            <w:del w:id="285"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org.springframework.beans.factory.annotation.Value;</w:delText>
              </w:r>
            </w:del>
          </w:p>
          <w:p w14:paraId="3E0C58DF" w14:textId="4A178DB5" w:rsidR="00AB3BB5" w:rsidDel="005037DA" w:rsidRDefault="00AB3BB5" w:rsidP="00806F79">
            <w:pPr>
              <w:rPr>
                <w:del w:id="286" w:author="rkbansal" w:date="2020-04-27T23:33:00Z"/>
              </w:rPr>
            </w:pPr>
            <w:del w:id="287"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org.springframework.boot.SpringApplication;</w:delText>
              </w:r>
            </w:del>
          </w:p>
          <w:p w14:paraId="7ABA4610" w14:textId="2DB8DA9E" w:rsidR="00AB3BB5" w:rsidDel="005037DA" w:rsidRDefault="00AB3BB5" w:rsidP="00806F79">
            <w:pPr>
              <w:rPr>
                <w:del w:id="288" w:author="rkbansal" w:date="2020-04-27T23:33:00Z"/>
              </w:rPr>
            </w:pPr>
            <w:del w:id="289"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org.springframework.boot.autoconfigure.SpringBootApplication;</w:delText>
              </w:r>
            </w:del>
          </w:p>
          <w:p w14:paraId="571ED8F6" w14:textId="5B22BA06" w:rsidR="00AB3BB5" w:rsidDel="005037DA" w:rsidRDefault="00AB3BB5" w:rsidP="00806F79">
            <w:pPr>
              <w:rPr>
                <w:del w:id="290" w:author="rkbansal" w:date="2020-04-27T23:33:00Z"/>
              </w:rPr>
            </w:pPr>
            <w:del w:id="291"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org.springframework.cloud.context.config.annotation.RefreshScope;</w:delText>
              </w:r>
            </w:del>
          </w:p>
          <w:p w14:paraId="557626AA" w14:textId="14453899" w:rsidR="00AB3BB5" w:rsidDel="005037DA" w:rsidRDefault="00AB3BB5" w:rsidP="00806F79">
            <w:pPr>
              <w:rPr>
                <w:del w:id="292" w:author="rkbansal" w:date="2020-04-27T23:33:00Z"/>
              </w:rPr>
            </w:pPr>
            <w:del w:id="293"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org.springframework.web.bind.annotation.RequestMapping;</w:delText>
              </w:r>
            </w:del>
          </w:p>
          <w:p w14:paraId="30B624AC" w14:textId="26595966" w:rsidR="00AB3BB5" w:rsidDel="005037DA" w:rsidRDefault="00AB3BB5" w:rsidP="00806F79">
            <w:pPr>
              <w:rPr>
                <w:del w:id="294" w:author="rkbansal" w:date="2020-04-27T23:33:00Z"/>
              </w:rPr>
            </w:pPr>
            <w:del w:id="295"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org.springframework.web.bind.annotation.RestController;</w:delText>
              </w:r>
            </w:del>
          </w:p>
          <w:p w14:paraId="56A996F3" w14:textId="16DFF0F3" w:rsidR="00AB3BB5" w:rsidDel="005037DA" w:rsidRDefault="00AB3BB5" w:rsidP="00806F79">
            <w:pPr>
              <w:rPr>
                <w:del w:id="296" w:author="rkbansal" w:date="2020-04-27T23:33:00Z"/>
              </w:rPr>
            </w:pPr>
            <w:del w:id="297" w:author="rkbansal" w:date="2020-04-27T23:33:00Z">
              <w:r w:rsidDel="005037DA">
                <w:delText> </w:delText>
              </w:r>
            </w:del>
          </w:p>
          <w:p w14:paraId="4310D885" w14:textId="22BCBAFB" w:rsidR="00AB3BB5" w:rsidDel="005037DA" w:rsidRDefault="00AB3BB5" w:rsidP="00806F79">
            <w:pPr>
              <w:rPr>
                <w:del w:id="298" w:author="rkbansal" w:date="2020-04-27T23:33:00Z"/>
              </w:rPr>
            </w:pPr>
            <w:del w:id="299" w:author="rkbansal" w:date="2020-04-27T23:33:00Z">
              <w:r w:rsidDel="005037DA">
                <w:rPr>
                  <w:rStyle w:val="HTMLCode"/>
                  <w:rFonts w:eastAsiaTheme="minorHAnsi"/>
                </w:rPr>
                <w:delText>@SpringBootApplication</w:delText>
              </w:r>
            </w:del>
          </w:p>
          <w:p w14:paraId="784F43E6" w14:textId="562657B5" w:rsidR="00AB3BB5" w:rsidDel="005037DA" w:rsidRDefault="00AB3BB5" w:rsidP="00806F79">
            <w:pPr>
              <w:rPr>
                <w:del w:id="300" w:author="rkbansal" w:date="2020-04-27T23:33:00Z"/>
              </w:rPr>
            </w:pPr>
            <w:del w:id="301" w:author="rkbansal" w:date="2020-04-27T23:33:00Z">
              <w:r w:rsidDel="005037DA">
                <w:rPr>
                  <w:rStyle w:val="HTMLCode"/>
                  <w:rFonts w:eastAsiaTheme="minorHAnsi"/>
                </w:rPr>
                <w:delText>public</w:delText>
              </w:r>
              <w:r w:rsidDel="005037DA">
                <w:delText> </w:delText>
              </w:r>
              <w:r w:rsidDel="005037DA">
                <w:rPr>
                  <w:rStyle w:val="HTMLCode"/>
                  <w:rFonts w:eastAsiaTheme="minorHAnsi"/>
                </w:rPr>
                <w:delText>class</w:delText>
              </w:r>
              <w:r w:rsidDel="005037DA">
                <w:delText> </w:delText>
              </w:r>
              <w:r w:rsidDel="005037DA">
                <w:rPr>
                  <w:rStyle w:val="HTMLCode"/>
                  <w:rFonts w:eastAsiaTheme="minorHAnsi"/>
                </w:rPr>
                <w:delText>SpringConfigClientApplication {</w:delText>
              </w:r>
            </w:del>
          </w:p>
          <w:p w14:paraId="13ECC9BD" w14:textId="4384166D" w:rsidR="00AB3BB5" w:rsidDel="005037DA" w:rsidRDefault="00AB3BB5" w:rsidP="00806F79">
            <w:pPr>
              <w:rPr>
                <w:del w:id="302" w:author="rkbansal" w:date="2020-04-27T23:33:00Z"/>
              </w:rPr>
            </w:pPr>
            <w:del w:id="303" w:author="rkbansal" w:date="2020-04-27T23:33:00Z">
              <w:r w:rsidDel="005037DA">
                <w:delText> </w:delText>
              </w:r>
            </w:del>
          </w:p>
          <w:p w14:paraId="7E0422CF" w14:textId="7807B595" w:rsidR="00AB3BB5" w:rsidDel="005037DA" w:rsidRDefault="00AB3BB5" w:rsidP="00806F79">
            <w:pPr>
              <w:rPr>
                <w:del w:id="304" w:author="rkbansal" w:date="2020-04-27T23:33:00Z"/>
              </w:rPr>
            </w:pPr>
            <w:del w:id="305" w:author="rkbansal" w:date="2020-04-27T23:33:00Z">
              <w:r w:rsidDel="005037DA">
                <w:rPr>
                  <w:rStyle w:val="HTMLCode"/>
                  <w:rFonts w:eastAsiaTheme="minorHAnsi"/>
                  <w:color w:val="FF0779"/>
                </w:rPr>
                <w:delText>    </w:delText>
              </w:r>
              <w:r w:rsidDel="005037DA">
                <w:rPr>
                  <w:rStyle w:val="HTMLCode"/>
                  <w:rFonts w:eastAsiaTheme="minorHAnsi"/>
                </w:rPr>
                <w:delText>public</w:delText>
              </w:r>
              <w:r w:rsidDel="005037DA">
                <w:delText> </w:delText>
              </w:r>
              <w:r w:rsidDel="005037DA">
                <w:rPr>
                  <w:rStyle w:val="HTMLCode"/>
                  <w:rFonts w:eastAsiaTheme="minorHAnsi"/>
                </w:rPr>
                <w:delText>static</w:delText>
              </w:r>
              <w:r w:rsidDel="005037DA">
                <w:delText> </w:delText>
              </w:r>
              <w:r w:rsidDel="005037DA">
                <w:rPr>
                  <w:rStyle w:val="HTMLCode"/>
                  <w:rFonts w:eastAsiaTheme="minorHAnsi"/>
                </w:rPr>
                <w:delText>void</w:delText>
              </w:r>
              <w:r w:rsidDel="005037DA">
                <w:delText> </w:delText>
              </w:r>
              <w:r w:rsidDel="005037DA">
                <w:rPr>
                  <w:rStyle w:val="HTMLCode"/>
                  <w:rFonts w:eastAsiaTheme="minorHAnsi"/>
                </w:rPr>
                <w:delText>main(String[] args) {</w:delText>
              </w:r>
            </w:del>
          </w:p>
          <w:p w14:paraId="7FB86684" w14:textId="3FD647C1" w:rsidR="00AB3BB5" w:rsidDel="005037DA" w:rsidRDefault="00AB3BB5" w:rsidP="00806F79">
            <w:pPr>
              <w:rPr>
                <w:del w:id="306" w:author="rkbansal" w:date="2020-04-27T23:33:00Z"/>
              </w:rPr>
            </w:pPr>
            <w:del w:id="307" w:author="rkbansal" w:date="2020-04-27T23:33:00Z">
              <w:r w:rsidDel="005037DA">
                <w:rPr>
                  <w:rStyle w:val="HTMLCode"/>
                  <w:rFonts w:eastAsiaTheme="minorHAnsi"/>
                  <w:color w:val="FF0779"/>
                </w:rPr>
                <w:delText>        </w:delText>
              </w:r>
              <w:r w:rsidDel="005037DA">
                <w:rPr>
                  <w:rStyle w:val="HTMLCode"/>
                  <w:rFonts w:eastAsiaTheme="minorHAnsi"/>
                </w:rPr>
                <w:delText>SpringApplication.run(SpringConfigClientApplication.class, args);</w:delText>
              </w:r>
            </w:del>
          </w:p>
          <w:p w14:paraId="6041D7F4" w14:textId="6E71DC66" w:rsidR="00AB3BB5" w:rsidDel="005037DA" w:rsidRDefault="00AB3BB5" w:rsidP="00806F79">
            <w:pPr>
              <w:rPr>
                <w:del w:id="308" w:author="rkbansal" w:date="2020-04-27T23:33:00Z"/>
              </w:rPr>
            </w:pPr>
            <w:del w:id="309" w:author="rkbansal" w:date="2020-04-27T23:33:00Z">
              <w:r w:rsidDel="005037DA">
                <w:rPr>
                  <w:rStyle w:val="HTMLCode"/>
                  <w:rFonts w:eastAsiaTheme="minorHAnsi"/>
                  <w:color w:val="FF0779"/>
                </w:rPr>
                <w:delText>    </w:delText>
              </w:r>
              <w:r w:rsidDel="005037DA">
                <w:rPr>
                  <w:rStyle w:val="HTMLCode"/>
                  <w:rFonts w:eastAsiaTheme="minorHAnsi"/>
                </w:rPr>
                <w:delText>}</w:delText>
              </w:r>
            </w:del>
          </w:p>
          <w:p w14:paraId="59068B2C" w14:textId="10F10324" w:rsidR="00AB3BB5" w:rsidDel="005037DA" w:rsidRDefault="00AB3BB5" w:rsidP="00806F79">
            <w:pPr>
              <w:rPr>
                <w:del w:id="310" w:author="rkbansal" w:date="2020-04-27T23:33:00Z"/>
              </w:rPr>
            </w:pPr>
            <w:del w:id="311" w:author="rkbansal" w:date="2020-04-27T23:33:00Z">
              <w:r w:rsidDel="005037DA">
                <w:rPr>
                  <w:rStyle w:val="HTMLCode"/>
                  <w:rFonts w:eastAsiaTheme="minorHAnsi"/>
                </w:rPr>
                <w:delText>}</w:delText>
              </w:r>
            </w:del>
          </w:p>
          <w:p w14:paraId="6B160786" w14:textId="1C7D2C51" w:rsidR="00AB3BB5" w:rsidDel="005037DA" w:rsidRDefault="00AB3BB5" w:rsidP="00806F79">
            <w:pPr>
              <w:rPr>
                <w:del w:id="312" w:author="rkbansal" w:date="2020-04-27T23:33:00Z"/>
              </w:rPr>
            </w:pPr>
            <w:del w:id="313" w:author="rkbansal" w:date="2020-04-27T23:33:00Z">
              <w:r w:rsidDel="005037DA">
                <w:delText> </w:delText>
              </w:r>
            </w:del>
          </w:p>
          <w:p w14:paraId="472B9923" w14:textId="415A7B75" w:rsidR="00AB3BB5" w:rsidDel="005037DA" w:rsidRDefault="00AB3BB5" w:rsidP="00806F79">
            <w:pPr>
              <w:rPr>
                <w:del w:id="314" w:author="rkbansal" w:date="2020-04-27T23:33:00Z"/>
              </w:rPr>
            </w:pPr>
            <w:del w:id="315" w:author="rkbansal" w:date="2020-04-27T23:33:00Z">
              <w:r w:rsidDel="005037DA">
                <w:rPr>
                  <w:rStyle w:val="HTMLCode"/>
                  <w:rFonts w:eastAsiaTheme="minorHAnsi"/>
                </w:rPr>
                <w:delText>@RefreshScope</w:delText>
              </w:r>
            </w:del>
          </w:p>
          <w:p w14:paraId="6E9EBE7C" w14:textId="594CD15B" w:rsidR="00AB3BB5" w:rsidDel="005037DA" w:rsidRDefault="00AB3BB5" w:rsidP="00806F79">
            <w:pPr>
              <w:rPr>
                <w:del w:id="316" w:author="rkbansal" w:date="2020-04-27T23:33:00Z"/>
              </w:rPr>
            </w:pPr>
            <w:del w:id="317" w:author="rkbansal" w:date="2020-04-27T23:33:00Z">
              <w:r w:rsidDel="005037DA">
                <w:rPr>
                  <w:rStyle w:val="HTMLCode"/>
                  <w:rFonts w:eastAsiaTheme="minorHAnsi"/>
                </w:rPr>
                <w:delText>@RestController</w:delText>
              </w:r>
            </w:del>
          </w:p>
          <w:p w14:paraId="5AFE9507" w14:textId="54EB064F" w:rsidR="00AB3BB5" w:rsidDel="005037DA" w:rsidRDefault="00AB3BB5" w:rsidP="00806F79">
            <w:pPr>
              <w:rPr>
                <w:del w:id="318" w:author="rkbansal" w:date="2020-04-27T23:33:00Z"/>
              </w:rPr>
            </w:pPr>
            <w:del w:id="319" w:author="rkbansal" w:date="2020-04-27T23:33:00Z">
              <w:r w:rsidDel="005037DA">
                <w:rPr>
                  <w:rStyle w:val="HTMLCode"/>
                  <w:rFonts w:eastAsiaTheme="minorHAnsi"/>
                </w:rPr>
                <w:delText>class</w:delText>
              </w:r>
              <w:r w:rsidDel="005037DA">
                <w:delText> </w:delText>
              </w:r>
              <w:r w:rsidDel="005037DA">
                <w:rPr>
                  <w:rStyle w:val="HTMLCode"/>
                  <w:rFonts w:eastAsiaTheme="minorHAnsi"/>
                </w:rPr>
                <w:delText>MessageRestController {</w:delText>
              </w:r>
            </w:del>
          </w:p>
          <w:p w14:paraId="73A822A7" w14:textId="4779E271" w:rsidR="00AB3BB5" w:rsidDel="005037DA" w:rsidRDefault="00AB3BB5" w:rsidP="00806F79">
            <w:pPr>
              <w:rPr>
                <w:del w:id="320" w:author="rkbansal" w:date="2020-04-27T23:33:00Z"/>
              </w:rPr>
            </w:pPr>
            <w:del w:id="321" w:author="rkbansal" w:date="2020-04-27T23:33:00Z">
              <w:r w:rsidDel="005037DA">
                <w:delText> </w:delText>
              </w:r>
            </w:del>
          </w:p>
          <w:p w14:paraId="14465D34" w14:textId="54DF1E54" w:rsidR="00AB3BB5" w:rsidDel="005037DA" w:rsidRDefault="00AB3BB5" w:rsidP="00806F79">
            <w:pPr>
              <w:rPr>
                <w:del w:id="322" w:author="rkbansal" w:date="2020-04-27T23:33:00Z"/>
              </w:rPr>
            </w:pPr>
            <w:del w:id="323" w:author="rkbansal" w:date="2020-04-27T23:33:00Z">
              <w:r w:rsidDel="005037DA">
                <w:rPr>
                  <w:rStyle w:val="HTMLCode"/>
                  <w:rFonts w:eastAsiaTheme="minorHAnsi"/>
                  <w:color w:val="FF0779"/>
                </w:rPr>
                <w:delText>    </w:delText>
              </w:r>
              <w:r w:rsidDel="005037DA">
                <w:rPr>
                  <w:rStyle w:val="HTMLCode"/>
                  <w:rFonts w:eastAsiaTheme="minorHAnsi"/>
                </w:rPr>
                <w:delText>@Value("${msg:Hello world - Config Server is not working..pelase check}")</w:delText>
              </w:r>
            </w:del>
          </w:p>
          <w:p w14:paraId="6A72432B" w14:textId="0F8A7979" w:rsidR="00AB3BB5" w:rsidDel="005037DA" w:rsidRDefault="00AB3BB5" w:rsidP="00806F79">
            <w:pPr>
              <w:rPr>
                <w:del w:id="324" w:author="rkbansal" w:date="2020-04-27T23:33:00Z"/>
              </w:rPr>
            </w:pPr>
            <w:del w:id="325" w:author="rkbansal" w:date="2020-04-27T23:33:00Z">
              <w:r w:rsidDel="005037DA">
                <w:rPr>
                  <w:rStyle w:val="HTMLCode"/>
                  <w:rFonts w:eastAsiaTheme="minorHAnsi"/>
                  <w:color w:val="FF0779"/>
                </w:rPr>
                <w:delText>    </w:delText>
              </w:r>
              <w:r w:rsidDel="005037DA">
                <w:rPr>
                  <w:rStyle w:val="HTMLCode"/>
                  <w:rFonts w:eastAsiaTheme="minorHAnsi"/>
                </w:rPr>
                <w:delText>private</w:delText>
              </w:r>
              <w:r w:rsidDel="005037DA">
                <w:delText> </w:delText>
              </w:r>
              <w:r w:rsidDel="005037DA">
                <w:rPr>
                  <w:rStyle w:val="HTMLCode"/>
                  <w:rFonts w:eastAsiaTheme="minorHAnsi"/>
                </w:rPr>
                <w:delText>String msg;</w:delText>
              </w:r>
            </w:del>
          </w:p>
          <w:p w14:paraId="3C87BA10" w14:textId="3E89DB2B" w:rsidR="00AB3BB5" w:rsidDel="005037DA" w:rsidRDefault="00AB3BB5" w:rsidP="00806F79">
            <w:pPr>
              <w:rPr>
                <w:del w:id="326" w:author="rkbansal" w:date="2020-04-27T23:33:00Z"/>
              </w:rPr>
            </w:pPr>
            <w:del w:id="327" w:author="rkbansal" w:date="2020-04-27T23:33:00Z">
              <w:r w:rsidDel="005037DA">
                <w:delText> </w:delText>
              </w:r>
            </w:del>
          </w:p>
          <w:p w14:paraId="3DF9D1CD" w14:textId="42AC958F" w:rsidR="00AB3BB5" w:rsidDel="005037DA" w:rsidRDefault="00AB3BB5" w:rsidP="00806F79">
            <w:pPr>
              <w:rPr>
                <w:del w:id="328" w:author="rkbansal" w:date="2020-04-27T23:33:00Z"/>
              </w:rPr>
            </w:pPr>
            <w:del w:id="329" w:author="rkbansal" w:date="2020-04-27T23:33:00Z">
              <w:r w:rsidDel="005037DA">
                <w:rPr>
                  <w:rStyle w:val="HTMLCode"/>
                  <w:rFonts w:eastAsiaTheme="minorHAnsi"/>
                  <w:color w:val="FF0779"/>
                </w:rPr>
                <w:delText>    </w:delText>
              </w:r>
              <w:r w:rsidDel="005037DA">
                <w:rPr>
                  <w:rStyle w:val="HTMLCode"/>
                  <w:rFonts w:eastAsiaTheme="minorHAnsi"/>
                </w:rPr>
                <w:delText>@RequestMapping("/msg")</w:delText>
              </w:r>
            </w:del>
          </w:p>
          <w:p w14:paraId="33F28515" w14:textId="089004AA" w:rsidR="00AB3BB5" w:rsidDel="005037DA" w:rsidRDefault="00AB3BB5" w:rsidP="00806F79">
            <w:pPr>
              <w:rPr>
                <w:del w:id="330" w:author="rkbansal" w:date="2020-04-27T23:33:00Z"/>
              </w:rPr>
            </w:pPr>
            <w:del w:id="331" w:author="rkbansal" w:date="2020-04-27T23:33:00Z">
              <w:r w:rsidDel="005037DA">
                <w:rPr>
                  <w:rStyle w:val="HTMLCode"/>
                  <w:rFonts w:eastAsiaTheme="minorHAnsi"/>
                  <w:color w:val="FF0779"/>
                </w:rPr>
                <w:delText>    </w:delText>
              </w:r>
              <w:r w:rsidDel="005037DA">
                <w:rPr>
                  <w:rStyle w:val="HTMLCode"/>
                  <w:rFonts w:eastAsiaTheme="minorHAnsi"/>
                </w:rPr>
                <w:delText>String getMsg() {</w:delText>
              </w:r>
            </w:del>
          </w:p>
          <w:p w14:paraId="79E847C6" w14:textId="467AABDD" w:rsidR="00AB3BB5" w:rsidDel="005037DA" w:rsidRDefault="00AB3BB5" w:rsidP="00806F79">
            <w:pPr>
              <w:rPr>
                <w:del w:id="332" w:author="rkbansal" w:date="2020-04-27T23:33:00Z"/>
              </w:rPr>
            </w:pPr>
            <w:del w:id="333" w:author="rkbansal" w:date="2020-04-27T23:33:00Z">
              <w:r w:rsidDel="005037DA">
                <w:rPr>
                  <w:rStyle w:val="HTMLCode"/>
                  <w:rFonts w:eastAsiaTheme="minorHAnsi"/>
                  <w:color w:val="FF0779"/>
                </w:rPr>
                <w:delText>        </w:delText>
              </w:r>
              <w:r w:rsidDel="005037DA">
                <w:rPr>
                  <w:rStyle w:val="HTMLCode"/>
                  <w:rFonts w:eastAsiaTheme="minorHAnsi"/>
                </w:rPr>
                <w:delText>return</w:delText>
              </w:r>
              <w:r w:rsidDel="005037DA">
                <w:delText> </w:delText>
              </w:r>
              <w:r w:rsidDel="005037DA">
                <w:rPr>
                  <w:rStyle w:val="HTMLCode"/>
                  <w:rFonts w:eastAsiaTheme="minorHAnsi"/>
                </w:rPr>
                <w:delText>this.msg;</w:delText>
              </w:r>
            </w:del>
          </w:p>
          <w:p w14:paraId="5F166C44" w14:textId="413E1C16" w:rsidR="00AB3BB5" w:rsidDel="005037DA" w:rsidRDefault="00AB3BB5" w:rsidP="00806F79">
            <w:pPr>
              <w:rPr>
                <w:del w:id="334" w:author="rkbansal" w:date="2020-04-27T23:33:00Z"/>
              </w:rPr>
            </w:pPr>
            <w:del w:id="335" w:author="rkbansal" w:date="2020-04-27T23:33:00Z">
              <w:r w:rsidDel="005037DA">
                <w:rPr>
                  <w:rStyle w:val="HTMLCode"/>
                  <w:rFonts w:eastAsiaTheme="minorHAnsi"/>
                  <w:color w:val="FF0779"/>
                </w:rPr>
                <w:delText>    </w:delText>
              </w:r>
              <w:r w:rsidDel="005037DA">
                <w:rPr>
                  <w:rStyle w:val="HTMLCode"/>
                  <w:rFonts w:eastAsiaTheme="minorHAnsi"/>
                </w:rPr>
                <w:delText>}</w:delText>
              </w:r>
            </w:del>
          </w:p>
          <w:p w14:paraId="7A4457EC" w14:textId="4C575CCD" w:rsidR="00AB3BB5" w:rsidDel="005037DA" w:rsidRDefault="00AB3BB5" w:rsidP="00806F79">
            <w:pPr>
              <w:rPr>
                <w:del w:id="336" w:author="rkbansal" w:date="2020-04-27T23:33:00Z"/>
              </w:rPr>
            </w:pPr>
            <w:del w:id="337" w:author="rkbansal" w:date="2020-04-27T23:33:00Z">
              <w:r w:rsidDel="005037DA">
                <w:rPr>
                  <w:rStyle w:val="HTMLCode"/>
                  <w:rFonts w:eastAsiaTheme="minorHAnsi"/>
                </w:rPr>
                <w:delText>}</w:delText>
              </w:r>
            </w:del>
          </w:p>
        </w:tc>
      </w:tr>
    </w:tbl>
    <w:p w14:paraId="060985CC" w14:textId="33F74A47" w:rsidR="00AB3BB5" w:rsidRDefault="00AB3BB5" w:rsidP="00FF420F">
      <w:pPr>
        <w:pStyle w:val="Heading6"/>
        <w:numPr>
          <w:ilvl w:val="0"/>
          <w:numId w:val="102"/>
        </w:numPr>
        <w:rPr>
          <w:ins w:id="338" w:author="rkbansal" w:date="2020-04-27T23:33:00Z"/>
          <w:rFonts w:ascii="Segoe UI" w:hAnsi="Segoe UI" w:cs="Segoe UI"/>
          <w:b/>
          <w:bCs/>
          <w:color w:val="000000"/>
        </w:rPr>
      </w:pPr>
      <w:r w:rsidRPr="00FF420F">
        <w:rPr>
          <w:rFonts w:ascii="Segoe UI" w:hAnsi="Segoe UI" w:cs="Segoe UI"/>
          <w:b/>
          <w:bCs/>
          <w:color w:val="000000"/>
          <w:rPrChange w:id="339" w:author="rkbansal" w:date="2020-04-27T23:33:00Z">
            <w:rPr>
              <w:rFonts w:ascii="Segoe UI" w:hAnsi="Segoe UI" w:cs="Segoe UI"/>
              <w:color w:val="000000"/>
              <w:sz w:val="29"/>
              <w:szCs w:val="29"/>
            </w:rPr>
          </w:rPrChange>
        </w:rPr>
        <w:t>Bind with the Config Server</w:t>
      </w:r>
    </w:p>
    <w:p w14:paraId="30E96301" w14:textId="0487F5B5" w:rsidR="00FF420F" w:rsidRPr="00FF420F" w:rsidDel="00FF420F" w:rsidRDefault="00FF420F">
      <w:pPr>
        <w:ind w:left="120"/>
        <w:rPr>
          <w:del w:id="340" w:author="rkbansal" w:date="2020-04-27T23:33:00Z"/>
          <w:rPrChange w:id="341" w:author="rkbansal" w:date="2020-04-27T23:33:00Z">
            <w:rPr>
              <w:del w:id="342" w:author="rkbansal" w:date="2020-04-27T23:33:00Z"/>
              <w:rFonts w:ascii="Segoe UI" w:hAnsi="Segoe UI" w:cs="Segoe UI"/>
              <w:color w:val="000000"/>
              <w:sz w:val="29"/>
              <w:szCs w:val="29"/>
            </w:rPr>
          </w:rPrChange>
        </w:rPr>
        <w:pPrChange w:id="343" w:author="rkbansal" w:date="2020-04-27T23:33:00Z">
          <w:pPr>
            <w:pStyle w:val="Heading6"/>
          </w:pPr>
        </w:pPrChange>
      </w:pPr>
    </w:p>
    <w:p w14:paraId="365EA319" w14:textId="0517FC4B" w:rsidR="00AB3BB5" w:rsidRDefault="00AB3BB5" w:rsidP="00FF420F">
      <w:pPr>
        <w:pStyle w:val="NormalWeb"/>
        <w:shd w:val="clear" w:color="auto" w:fill="FFFFFF"/>
        <w:spacing w:before="150" w:beforeAutospacing="0" w:after="240" w:afterAutospacing="0"/>
        <w:ind w:left="360"/>
        <w:rPr>
          <w:ins w:id="344" w:author="rkbansal" w:date="2020-04-27T23:35:00Z"/>
          <w:rFonts w:ascii="Segoe UI" w:hAnsi="Segoe UI" w:cs="Segoe UI"/>
          <w:color w:val="000000"/>
        </w:rPr>
      </w:pPr>
      <w:del w:id="345" w:author="rkbansal" w:date="2020-04-27T23:33:00Z">
        <w:r w:rsidDel="00FF420F">
          <w:rPr>
            <w:rFonts w:ascii="Segoe UI" w:hAnsi="Segoe UI" w:cs="Segoe UI"/>
            <w:color w:val="000000"/>
          </w:rPr>
          <w:delText>C</w:delText>
        </w:r>
      </w:del>
      <w:ins w:id="346" w:author="rkbansal" w:date="2020-04-27T23:33:00Z">
        <w:r w:rsidR="00FF420F">
          <w:rPr>
            <w:rFonts w:ascii="Segoe UI" w:hAnsi="Segoe UI" w:cs="Segoe UI"/>
            <w:color w:val="000000"/>
          </w:rPr>
          <w:t>C</w:t>
        </w:r>
      </w:ins>
      <w:r>
        <w:rPr>
          <w:rFonts w:ascii="Segoe UI" w:hAnsi="Segoe UI" w:cs="Segoe UI"/>
          <w:color w:val="000000"/>
        </w:rPr>
        <w:t>reate one file called </w:t>
      </w:r>
      <w:del w:id="347" w:author="rkbansal" w:date="2020-04-27T23:34:00Z">
        <w:r w:rsidDel="00A545C7">
          <w:rPr>
            <w:rStyle w:val="HTMLCode"/>
            <w:rFonts w:ascii="Consolas" w:hAnsi="Consolas"/>
            <w:color w:val="FF0779"/>
            <w:sz w:val="21"/>
            <w:szCs w:val="21"/>
          </w:rPr>
          <w:delText>bootstrap</w:delText>
        </w:r>
      </w:del>
      <w:ins w:id="348" w:author="rkbansal" w:date="2020-04-27T23:34:00Z">
        <w:r w:rsidR="00A545C7">
          <w:rPr>
            <w:rStyle w:val="HTMLCode"/>
            <w:rFonts w:ascii="Consolas" w:hAnsi="Consolas"/>
            <w:color w:val="FF0779"/>
            <w:sz w:val="21"/>
            <w:szCs w:val="21"/>
          </w:rPr>
          <w:t>application</w:t>
        </w:r>
      </w:ins>
      <w:r>
        <w:rPr>
          <w:rStyle w:val="HTMLCode"/>
          <w:rFonts w:ascii="Consolas" w:hAnsi="Consolas"/>
          <w:color w:val="FF0779"/>
          <w:sz w:val="21"/>
          <w:szCs w:val="21"/>
        </w:rPr>
        <w:t>.properties</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the below properties to connect with the config server along with some required configuration.</w:t>
      </w:r>
    </w:p>
    <w:p w14:paraId="04368BDC" w14:textId="3AC3F20D" w:rsidR="00A545C7" w:rsidRDefault="00A545C7">
      <w:pPr>
        <w:pStyle w:val="NormalWeb"/>
        <w:shd w:val="clear" w:color="auto" w:fill="FFFFFF"/>
        <w:spacing w:before="150" w:beforeAutospacing="0" w:after="240" w:afterAutospacing="0"/>
        <w:ind w:left="360"/>
        <w:rPr>
          <w:rFonts w:ascii="Segoe UI" w:hAnsi="Segoe UI" w:cs="Segoe UI"/>
          <w:color w:val="000000"/>
        </w:rPr>
        <w:pPrChange w:id="349" w:author="rkbansal" w:date="2020-04-27T23:33:00Z">
          <w:pPr>
            <w:pStyle w:val="NormalWeb"/>
            <w:shd w:val="clear" w:color="auto" w:fill="FFFFFF"/>
            <w:spacing w:before="150" w:beforeAutospacing="0" w:after="240" w:afterAutospacing="0"/>
            <w:ind w:left="600"/>
          </w:pPr>
        </w:pPrChange>
      </w:pPr>
      <w:ins w:id="350" w:author="rkbansal" w:date="2020-04-27T23:35:00Z">
        <w:r>
          <w:rPr>
            <w:noProof/>
          </w:rPr>
          <w:drawing>
            <wp:inline distT="0" distB="0" distL="0" distR="0" wp14:anchorId="0A299FF0" wp14:editId="79E96B0A">
              <wp:extent cx="6267450" cy="22098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67450" cy="22098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A545C7" w14:paraId="4223FD80" w14:textId="616BF161" w:rsidTr="00AB3BB5">
        <w:trPr>
          <w:del w:id="351" w:author="rkbansal" w:date="2020-04-27T23:35:00Z"/>
        </w:trPr>
        <w:tc>
          <w:tcPr>
            <w:tcW w:w="14895" w:type="dxa"/>
            <w:vAlign w:val="center"/>
            <w:hideMark/>
          </w:tcPr>
          <w:p w14:paraId="67A3D491" w14:textId="27C5819C" w:rsidR="00AB3BB5" w:rsidDel="00A545C7" w:rsidRDefault="00AB3BB5" w:rsidP="00806F79">
            <w:pPr>
              <w:rPr>
                <w:del w:id="352" w:author="rkbansal" w:date="2020-04-27T23:35:00Z"/>
                <w:rFonts w:ascii="Times New Roman" w:hAnsi="Times New Roman" w:cs="Times New Roman"/>
              </w:rPr>
            </w:pPr>
            <w:del w:id="353" w:author="rkbansal" w:date="2020-04-27T23:35:00Z">
              <w:r w:rsidDel="00A545C7">
                <w:rPr>
                  <w:rStyle w:val="HTMLCode"/>
                  <w:rFonts w:eastAsiaTheme="minorHAnsi"/>
                </w:rPr>
                <w:delText>spring.application.name=config-server-client</w:delText>
              </w:r>
            </w:del>
          </w:p>
          <w:p w14:paraId="131E9A64" w14:textId="2106D055" w:rsidR="00AB3BB5" w:rsidDel="00A545C7" w:rsidRDefault="00AB3BB5" w:rsidP="00806F79">
            <w:pPr>
              <w:rPr>
                <w:del w:id="354" w:author="rkbansal" w:date="2020-04-27T23:35:00Z"/>
              </w:rPr>
            </w:pPr>
            <w:del w:id="355" w:author="rkbansal" w:date="2020-04-27T23:35:00Z">
              <w:r w:rsidDel="00A545C7">
                <w:delText> </w:delText>
              </w:r>
            </w:del>
          </w:p>
          <w:p w14:paraId="1815AE65" w14:textId="56D9BFBE" w:rsidR="00AB3BB5" w:rsidDel="00A545C7" w:rsidRDefault="00AB3BB5" w:rsidP="00806F79">
            <w:pPr>
              <w:rPr>
                <w:del w:id="356" w:author="rkbansal" w:date="2020-04-27T23:35:00Z"/>
              </w:rPr>
            </w:pPr>
            <w:del w:id="357" w:author="rkbansal" w:date="2020-04-27T23:35:00Z">
              <w:r w:rsidDel="00A545C7">
                <w:rPr>
                  <w:rStyle w:val="HTMLCode"/>
                  <w:rFonts w:eastAsiaTheme="minorHAnsi"/>
                </w:rPr>
                <w:delText>#Active Profile - will relate to development properties file in the server.</w:delText>
              </w:r>
            </w:del>
          </w:p>
          <w:p w14:paraId="12D017C9" w14:textId="16F708AD" w:rsidR="00AB3BB5" w:rsidDel="00A545C7" w:rsidRDefault="00AB3BB5" w:rsidP="00806F79">
            <w:pPr>
              <w:rPr>
                <w:del w:id="358" w:author="rkbansal" w:date="2020-04-27T23:35:00Z"/>
              </w:rPr>
            </w:pPr>
            <w:del w:id="359" w:author="rkbansal" w:date="2020-04-27T23:35:00Z">
              <w:r w:rsidDel="00A545C7">
                <w:rPr>
                  <w:rStyle w:val="HTMLCode"/>
                  <w:rFonts w:eastAsiaTheme="minorHAnsi"/>
                </w:rPr>
                <w:delText>#If this</w:delText>
              </w:r>
              <w:r w:rsidDel="00A545C7">
                <w:delText> </w:delText>
              </w:r>
              <w:r w:rsidDel="00A545C7">
                <w:rPr>
                  <w:rStyle w:val="HTMLCode"/>
                  <w:rFonts w:eastAsiaTheme="minorHAnsi"/>
                </w:rPr>
                <w:delText>property is absent then default</w:delText>
              </w:r>
              <w:r w:rsidDel="00A545C7">
                <w:delText> </w:delText>
              </w:r>
              <w:r w:rsidDel="00A545C7">
                <w:rPr>
                  <w:rStyle w:val="HTMLCode"/>
                  <w:rFonts w:eastAsiaTheme="minorHAnsi"/>
                </w:rPr>
                <w:delText>profile will be activated which is</w:delText>
              </w:r>
            </w:del>
          </w:p>
          <w:p w14:paraId="542D2B3F" w14:textId="142EF04B" w:rsidR="00AB3BB5" w:rsidDel="00A545C7" w:rsidRDefault="00AB3BB5" w:rsidP="00806F79">
            <w:pPr>
              <w:rPr>
                <w:del w:id="360" w:author="rkbansal" w:date="2020-04-27T23:35:00Z"/>
              </w:rPr>
            </w:pPr>
            <w:del w:id="361" w:author="rkbansal" w:date="2020-04-27T23:35:00Z">
              <w:r w:rsidDel="00A545C7">
                <w:rPr>
                  <w:rStyle w:val="HTMLCode"/>
                  <w:rFonts w:eastAsiaTheme="minorHAnsi"/>
                </w:rPr>
                <w:delText>#the property file without any environment name at the end.</w:delText>
              </w:r>
            </w:del>
          </w:p>
          <w:p w14:paraId="63E0F6B0" w14:textId="12961316" w:rsidR="00AB3BB5" w:rsidDel="00A545C7" w:rsidRDefault="00AB3BB5" w:rsidP="00806F79">
            <w:pPr>
              <w:rPr>
                <w:del w:id="362" w:author="rkbansal" w:date="2020-04-27T23:35:00Z"/>
              </w:rPr>
            </w:pPr>
            <w:del w:id="363" w:author="rkbansal" w:date="2020-04-27T23:35:00Z">
              <w:r w:rsidDel="00A545C7">
                <w:delText> </w:delText>
              </w:r>
            </w:del>
          </w:p>
          <w:p w14:paraId="48649FDE" w14:textId="37A940A1" w:rsidR="00AB3BB5" w:rsidDel="00A545C7" w:rsidRDefault="00AB3BB5" w:rsidP="00806F79">
            <w:pPr>
              <w:rPr>
                <w:del w:id="364" w:author="rkbansal" w:date="2020-04-27T23:35:00Z"/>
              </w:rPr>
            </w:pPr>
            <w:del w:id="365" w:author="rkbansal" w:date="2020-04-27T23:35:00Z">
              <w:r w:rsidDel="00A545C7">
                <w:rPr>
                  <w:rStyle w:val="HTMLCode"/>
                  <w:rFonts w:eastAsiaTheme="minorHAnsi"/>
                </w:rPr>
                <w:delText>spring.profiles.active=development</w:delText>
              </w:r>
            </w:del>
          </w:p>
          <w:p w14:paraId="5755F0FF" w14:textId="5BB0A6BB" w:rsidR="00AB3BB5" w:rsidDel="00A545C7" w:rsidRDefault="00AB3BB5" w:rsidP="00806F79">
            <w:pPr>
              <w:rPr>
                <w:del w:id="366" w:author="rkbansal" w:date="2020-04-27T23:35:00Z"/>
              </w:rPr>
            </w:pPr>
            <w:del w:id="367" w:author="rkbansal" w:date="2020-04-27T23:35:00Z">
              <w:r w:rsidDel="00A545C7">
                <w:delText> </w:delText>
              </w:r>
            </w:del>
          </w:p>
          <w:p w14:paraId="170B4F50" w14:textId="67999B0C" w:rsidR="00AB3BB5" w:rsidDel="00A545C7" w:rsidRDefault="00AB3BB5" w:rsidP="00806F79">
            <w:pPr>
              <w:rPr>
                <w:del w:id="368" w:author="rkbansal" w:date="2020-04-27T23:35:00Z"/>
              </w:rPr>
            </w:pPr>
            <w:del w:id="369" w:author="rkbansal" w:date="2020-04-27T23:35:00Z">
              <w:r w:rsidDel="00A545C7">
                <w:rPr>
                  <w:rStyle w:val="HTMLCode"/>
                  <w:rFonts w:eastAsiaTheme="minorHAnsi"/>
                </w:rPr>
                <w:delText># this</w:delText>
              </w:r>
              <w:r w:rsidDel="00A545C7">
                <w:delText> </w:delText>
              </w:r>
              <w:r w:rsidDel="00A545C7">
                <w:rPr>
                  <w:rStyle w:val="HTMLCode"/>
                  <w:rFonts w:eastAsiaTheme="minorHAnsi"/>
                </w:rPr>
                <w:delText>is the default</w:delText>
              </w:r>
            </w:del>
          </w:p>
          <w:p w14:paraId="27EE8063" w14:textId="021F9FAA" w:rsidR="00AB3BB5" w:rsidDel="00A545C7" w:rsidRDefault="00AB3BB5" w:rsidP="00806F79">
            <w:pPr>
              <w:rPr>
                <w:del w:id="370" w:author="rkbansal" w:date="2020-04-27T23:35:00Z"/>
              </w:rPr>
            </w:pPr>
            <w:del w:id="371" w:author="rkbansal" w:date="2020-04-27T23:35:00Z">
              <w:r w:rsidDel="00A545C7">
                <w:delText> </w:delText>
              </w:r>
            </w:del>
          </w:p>
          <w:p w14:paraId="03C02505" w14:textId="495CE280" w:rsidR="00AB3BB5" w:rsidDel="00A545C7" w:rsidRDefault="00AB3BB5" w:rsidP="00806F79">
            <w:pPr>
              <w:rPr>
                <w:del w:id="372" w:author="rkbansal" w:date="2020-04-27T23:35:00Z"/>
              </w:rPr>
            </w:pPr>
            <w:del w:id="373" w:author="rkbansal" w:date="2020-04-27T23:35:00Z">
              <w:r w:rsidDel="00A545C7">
                <w:rPr>
                  <w:rStyle w:val="HTMLCode"/>
                  <w:rFonts w:eastAsiaTheme="minorHAnsi"/>
                </w:rPr>
                <w:delText>spring.cloud.config.uri=http://localhost:8888</w:delText>
              </w:r>
            </w:del>
          </w:p>
          <w:p w14:paraId="7D58D621" w14:textId="04B9727E" w:rsidR="00AB3BB5" w:rsidDel="00A545C7" w:rsidRDefault="00AB3BB5" w:rsidP="00806F79">
            <w:pPr>
              <w:rPr>
                <w:del w:id="374" w:author="rkbansal" w:date="2020-04-27T23:35:00Z"/>
              </w:rPr>
            </w:pPr>
            <w:del w:id="375" w:author="rkbansal" w:date="2020-04-27T23:35:00Z">
              <w:r w:rsidDel="00A545C7">
                <w:delText> </w:delText>
              </w:r>
            </w:del>
          </w:p>
          <w:p w14:paraId="541B9B5C" w14:textId="3B2DA6FC" w:rsidR="00AB3BB5" w:rsidDel="00A545C7" w:rsidRDefault="00AB3BB5" w:rsidP="00806F79">
            <w:pPr>
              <w:rPr>
                <w:del w:id="376" w:author="rkbansal" w:date="2020-04-27T23:35:00Z"/>
              </w:rPr>
            </w:pPr>
            <w:del w:id="377" w:author="rkbansal" w:date="2020-04-27T23:35:00Z">
              <w:r w:rsidDel="00A545C7">
                <w:rPr>
                  <w:rStyle w:val="HTMLCode"/>
                  <w:rFonts w:eastAsiaTheme="minorHAnsi"/>
                </w:rPr>
                <w:delText>management.security.enabled=false</w:delText>
              </w:r>
            </w:del>
          </w:p>
        </w:tc>
      </w:tr>
    </w:tbl>
    <w:p w14:paraId="79C0F29C" w14:textId="77777777" w:rsidR="00AB3BB5" w:rsidRDefault="00AB3BB5">
      <w:pPr>
        <w:pStyle w:val="NormalWeb"/>
        <w:shd w:val="clear" w:color="auto" w:fill="FFFFFF"/>
        <w:spacing w:before="150" w:beforeAutospacing="0" w:after="240" w:afterAutospacing="0"/>
        <w:ind w:firstLine="720"/>
        <w:rPr>
          <w:rFonts w:ascii="Segoe UI" w:hAnsi="Segoe UI" w:cs="Segoe UI"/>
          <w:color w:val="000000"/>
        </w:rPr>
        <w:pPrChange w:id="378" w:author="rkbansal" w:date="2020-04-27T23:35:00Z">
          <w:pPr>
            <w:pStyle w:val="NormalWeb"/>
            <w:shd w:val="clear" w:color="auto" w:fill="FFFFFF"/>
            <w:spacing w:before="150" w:beforeAutospacing="0" w:after="240" w:afterAutospacing="0"/>
            <w:ind w:left="600"/>
          </w:pPr>
        </w:pPrChange>
      </w:pPr>
      <w:r>
        <w:rPr>
          <w:rFonts w:ascii="Segoe UI" w:hAnsi="Segoe UI" w:cs="Segoe UI"/>
          <w:color w:val="000000"/>
        </w:rPr>
        <w:t>Let’s understand the properties now.</w:t>
      </w:r>
    </w:p>
    <w:p w14:paraId="7A284613"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spring.application.name</w:t>
      </w:r>
      <w:r>
        <w:rPr>
          <w:rFonts w:ascii="Segoe UI" w:hAnsi="Segoe UI" w:cs="Segoe UI"/>
          <w:color w:val="000000"/>
        </w:rPr>
        <w:t> is just the application name of the microservice that would be deployed.</w:t>
      </w:r>
    </w:p>
    <w:p w14:paraId="76154D65"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spring.cloud.config.uri</w:t>
      </w:r>
      <w:r>
        <w:rPr>
          <w:rFonts w:ascii="Segoe UI" w:hAnsi="Segoe UI" w:cs="Segoe UI"/>
          <w:color w:val="000000"/>
        </w:rPr>
        <w:t> is the property to mention the config server url. Point to note that our config server is running on port </w:t>
      </w:r>
      <w:r>
        <w:rPr>
          <w:rStyle w:val="HTMLCode"/>
          <w:rFonts w:ascii="Consolas" w:eastAsiaTheme="minorHAnsi" w:hAnsi="Consolas"/>
          <w:color w:val="FF0779"/>
          <w:sz w:val="21"/>
          <w:szCs w:val="21"/>
        </w:rPr>
        <w:t>8888</w:t>
      </w:r>
      <w:r>
        <w:rPr>
          <w:rFonts w:ascii="Segoe UI" w:hAnsi="Segoe UI" w:cs="Segoe UI"/>
          <w:color w:val="000000"/>
        </w:rPr>
        <w:t>; verify it by opening the </w:t>
      </w:r>
      <w:r>
        <w:rPr>
          <w:rStyle w:val="HTMLCode"/>
          <w:rFonts w:ascii="Consolas" w:eastAsiaTheme="minorHAnsi" w:hAnsi="Consolas"/>
          <w:color w:val="FF0779"/>
          <w:sz w:val="21"/>
          <w:szCs w:val="21"/>
        </w:rPr>
        <w:t>application.properties</w:t>
      </w:r>
      <w:r>
        <w:rPr>
          <w:rFonts w:ascii="Segoe UI" w:hAnsi="Segoe UI" w:cs="Segoe UI"/>
          <w:color w:val="000000"/>
        </w:rPr>
        <w:t> file of the spring config server code base and check the </w:t>
      </w:r>
      <w:r>
        <w:rPr>
          <w:rStyle w:val="HTMLCode"/>
          <w:rFonts w:ascii="Consolas" w:eastAsiaTheme="minorHAnsi" w:hAnsi="Consolas"/>
          <w:color w:val="FF0779"/>
          <w:sz w:val="21"/>
          <w:szCs w:val="21"/>
        </w:rPr>
        <w:t>server.port=8888</w:t>
      </w:r>
      <w:r>
        <w:rPr>
          <w:rFonts w:ascii="Segoe UI" w:hAnsi="Segoe UI" w:cs="Segoe UI"/>
          <w:color w:val="000000"/>
        </w:rPr>
        <w:t>.</w:t>
      </w:r>
    </w:p>
    <w:p w14:paraId="2A471DB2"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management.security.enabled=false</w:t>
      </w:r>
      <w:r>
        <w:rPr>
          <w:rFonts w:ascii="Segoe UI" w:hAnsi="Segoe UI" w:cs="Segoe UI"/>
          <w:color w:val="000000"/>
        </w:rPr>
        <w:t> will disable the spring security on the management endpoints like </w:t>
      </w:r>
      <w:r>
        <w:rPr>
          <w:rStyle w:val="HTMLCode"/>
          <w:rFonts w:ascii="Consolas" w:eastAsiaTheme="minorHAnsi" w:hAnsi="Consolas"/>
          <w:color w:val="FF0779"/>
          <w:sz w:val="21"/>
          <w:szCs w:val="21"/>
        </w:rPr>
        <w:t>/env</w:t>
      </w:r>
      <w:r>
        <w:rPr>
          <w:rFonts w:ascii="Segoe UI" w:hAnsi="Segoe UI" w:cs="Segoe UI"/>
          <w:color w:val="000000"/>
        </w:rPr>
        <w:t>, </w:t>
      </w:r>
      <w:r>
        <w:rPr>
          <w:rStyle w:val="HTMLCode"/>
          <w:rFonts w:ascii="Consolas" w:eastAsiaTheme="minorHAnsi" w:hAnsi="Consolas"/>
          <w:color w:val="FF0779"/>
          <w:sz w:val="21"/>
          <w:szCs w:val="21"/>
        </w:rPr>
        <w:t>/refresh</w:t>
      </w:r>
      <w:r>
        <w:rPr>
          <w:rFonts w:ascii="Segoe UI" w:hAnsi="Segoe UI" w:cs="Segoe UI"/>
          <w:color w:val="000000"/>
        </w:rPr>
        <w:t> etc. This is for development settings, in production security should be enabled.</w:t>
      </w:r>
    </w:p>
    <w:p w14:paraId="054AEED7" w14:textId="77777777" w:rsidR="00AB3BB5" w:rsidRPr="00FF14EF" w:rsidRDefault="00AB3BB5">
      <w:pPr>
        <w:pStyle w:val="Heading6"/>
        <w:numPr>
          <w:ilvl w:val="0"/>
          <w:numId w:val="102"/>
        </w:numPr>
        <w:rPr>
          <w:rFonts w:ascii="Segoe UI" w:hAnsi="Segoe UI" w:cs="Segoe UI"/>
          <w:b/>
          <w:bCs/>
          <w:color w:val="000000"/>
          <w:rPrChange w:id="379" w:author="rkbansal" w:date="2020-04-27T23:35:00Z">
            <w:rPr>
              <w:rFonts w:ascii="Segoe UI" w:hAnsi="Segoe UI" w:cs="Segoe UI"/>
              <w:color w:val="000000"/>
              <w:sz w:val="29"/>
              <w:szCs w:val="29"/>
            </w:rPr>
          </w:rPrChange>
        </w:rPr>
        <w:pPrChange w:id="380" w:author="rkbansal" w:date="2020-04-27T23:35:00Z">
          <w:pPr>
            <w:pStyle w:val="Heading6"/>
          </w:pPr>
        </w:pPrChange>
      </w:pPr>
      <w:r w:rsidRPr="00FF14EF">
        <w:rPr>
          <w:rFonts w:ascii="Segoe UI" w:hAnsi="Segoe UI" w:cs="Segoe UI"/>
          <w:b/>
          <w:bCs/>
          <w:color w:val="000000"/>
          <w:rPrChange w:id="381" w:author="rkbansal" w:date="2020-04-27T23:35:00Z">
            <w:rPr>
              <w:rFonts w:ascii="Segoe UI" w:hAnsi="Segoe UI" w:cs="Segoe UI"/>
              <w:color w:val="000000"/>
              <w:sz w:val="29"/>
              <w:szCs w:val="29"/>
            </w:rPr>
          </w:rPrChange>
        </w:rPr>
        <w:t>Verify Client Config</w:t>
      </w:r>
    </w:p>
    <w:p w14:paraId="26B951EC"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client side, not do a final </w:t>
      </w:r>
      <w:r>
        <w:rPr>
          <w:rStyle w:val="HTMLCode"/>
          <w:rFonts w:ascii="Consolas" w:hAnsi="Consolas"/>
          <w:color w:val="FF0779"/>
          <w:sz w:val="21"/>
          <w:szCs w:val="21"/>
        </w:rPr>
        <w:t>mvn clean install</w:t>
      </w:r>
      <w:r>
        <w:rPr>
          <w:rFonts w:ascii="Segoe UI" w:hAnsi="Segoe UI" w:cs="Segoe UI"/>
          <w:color w:val="000000"/>
        </w:rPr>
        <w:t> command on this project so that everything gets compiled properly and packaged also in the target folder as well as in local maven repository. We will start the config client service along with the server side and we will finally test the feature.</w:t>
      </w:r>
    </w:p>
    <w:p w14:paraId="2E889DD5" w14:textId="77777777" w:rsidR="00AB3BB5" w:rsidRPr="006E5C05" w:rsidRDefault="00AB3BB5" w:rsidP="00806F79">
      <w:pPr>
        <w:pStyle w:val="Heading5"/>
        <w:rPr>
          <w:b/>
          <w:bCs/>
          <w:sz w:val="32"/>
          <w:szCs w:val="32"/>
          <w:rPrChange w:id="382" w:author="rkbansal" w:date="2020-04-27T23:36:00Z">
            <w:rPr/>
          </w:rPrChange>
        </w:rPr>
      </w:pPr>
      <w:r w:rsidRPr="006E5C05">
        <w:rPr>
          <w:b/>
          <w:bCs/>
          <w:sz w:val="32"/>
          <w:szCs w:val="32"/>
          <w:rPrChange w:id="383" w:author="rkbansal" w:date="2020-04-27T23:36:00Z">
            <w:rPr/>
          </w:rPrChange>
        </w:rPr>
        <w:t>Demo</w:t>
      </w:r>
    </w:p>
    <w:p w14:paraId="4A1BB8B7" w14:textId="425A87DD" w:rsidR="00AB3BB5" w:rsidRDefault="00AB3BB5" w:rsidP="00806F79">
      <w:pPr>
        <w:pStyle w:val="NormalWeb"/>
        <w:shd w:val="clear" w:color="auto" w:fill="FFFFFF"/>
        <w:spacing w:before="150" w:beforeAutospacing="0" w:after="240" w:afterAutospacing="0"/>
        <w:rPr>
          <w:rFonts w:ascii="Segoe UI" w:hAnsi="Segoe UI" w:cs="Segoe UI"/>
          <w:color w:val="000000"/>
        </w:rPr>
      </w:pPr>
      <w:del w:id="384" w:author="rkbansal" w:date="2020-04-27T23:37:00Z">
        <w:r w:rsidDel="00053086">
          <w:rPr>
            <w:rFonts w:ascii="Segoe UI" w:hAnsi="Segoe UI" w:cs="Segoe UI"/>
            <w:color w:val="000000"/>
          </w:rPr>
          <w:delText>Lets</w:delText>
        </w:r>
      </w:del>
      <w:ins w:id="385" w:author="rkbansal" w:date="2020-04-27T23:37:00Z">
        <w:r w:rsidR="00053086">
          <w:rPr>
            <w:rFonts w:ascii="Segoe UI" w:hAnsi="Segoe UI" w:cs="Segoe UI"/>
            <w:color w:val="000000"/>
          </w:rPr>
          <w:t>Let’s</w:t>
        </w:r>
      </w:ins>
      <w:r>
        <w:rPr>
          <w:rFonts w:ascii="Segoe UI" w:hAnsi="Segoe UI" w:cs="Segoe UI"/>
          <w:color w:val="000000"/>
        </w:rPr>
        <w:t xml:space="preserve"> test the config server application.</w:t>
      </w:r>
    </w:p>
    <w:p w14:paraId="248A1122" w14:textId="77777777" w:rsidR="00AB3BB5" w:rsidRPr="008714D3" w:rsidRDefault="00AB3BB5">
      <w:pPr>
        <w:pStyle w:val="Heading6"/>
        <w:numPr>
          <w:ilvl w:val="0"/>
          <w:numId w:val="103"/>
        </w:numPr>
        <w:rPr>
          <w:rFonts w:ascii="Segoe UI" w:hAnsi="Segoe UI" w:cs="Segoe UI"/>
          <w:b/>
          <w:bCs/>
          <w:color w:val="000000"/>
          <w:rPrChange w:id="386" w:author="rkbansal" w:date="2020-04-27T23:37:00Z">
            <w:rPr>
              <w:rFonts w:ascii="Segoe UI" w:hAnsi="Segoe UI" w:cs="Segoe UI"/>
              <w:color w:val="000000"/>
              <w:sz w:val="29"/>
              <w:szCs w:val="29"/>
            </w:rPr>
          </w:rPrChange>
        </w:rPr>
        <w:pPrChange w:id="387" w:author="rkbansal" w:date="2020-04-27T23:37:00Z">
          <w:pPr>
            <w:pStyle w:val="Heading6"/>
          </w:pPr>
        </w:pPrChange>
      </w:pPr>
      <w:r w:rsidRPr="008714D3">
        <w:rPr>
          <w:rFonts w:ascii="Segoe UI" w:hAnsi="Segoe UI" w:cs="Segoe UI"/>
          <w:b/>
          <w:bCs/>
          <w:color w:val="000000"/>
          <w:rPrChange w:id="388" w:author="rkbansal" w:date="2020-04-27T23:37:00Z">
            <w:rPr>
              <w:rFonts w:ascii="Segoe UI" w:hAnsi="Segoe UI" w:cs="Segoe UI"/>
              <w:color w:val="000000"/>
              <w:sz w:val="29"/>
              <w:szCs w:val="29"/>
            </w:rPr>
          </w:rPrChange>
        </w:rPr>
        <w:lastRenderedPageBreak/>
        <w:t>Build and Run Config Server Project</w:t>
      </w:r>
    </w:p>
    <w:p w14:paraId="5FC01838"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389" w:author="rkbansal" w:date="2020-04-27T23:38:00Z">
            <w:rPr>
              <w:rFonts w:ascii="Segoe UI" w:hAnsi="Segoe UI" w:cs="Segoe UI"/>
              <w:color w:val="000000"/>
            </w:rPr>
          </w:rPrChange>
        </w:rPr>
      </w:pPr>
      <w:r w:rsidRPr="00B931CE">
        <w:rPr>
          <w:rFonts w:asciiTheme="minorHAnsi" w:hAnsiTheme="minorHAnsi" w:cstheme="minorHAnsi"/>
          <w:color w:val="000000"/>
          <w:rPrChange w:id="390" w:author="rkbansal" w:date="2020-04-27T23:38:00Z">
            <w:rPr>
              <w:rFonts w:ascii="Segoe UI" w:hAnsi="Segoe UI" w:cs="Segoe UI"/>
              <w:color w:val="000000"/>
            </w:rPr>
          </w:rPrChange>
        </w:rPr>
        <w:t>Open command prompt from </w:t>
      </w:r>
      <w:r w:rsidRPr="00B931CE">
        <w:rPr>
          <w:rStyle w:val="Strong"/>
          <w:rFonts w:asciiTheme="minorHAnsi" w:eastAsiaTheme="majorEastAsia" w:hAnsiTheme="minorHAnsi" w:cstheme="minorHAnsi"/>
          <w:color w:val="000000"/>
          <w:rPrChange w:id="391" w:author="rkbansal" w:date="2020-04-27T23:38:00Z">
            <w:rPr>
              <w:rStyle w:val="Strong"/>
              <w:rFonts w:ascii="Segoe UI" w:eastAsiaTheme="majorEastAsia" w:hAnsi="Segoe UI" w:cs="Segoe UI"/>
              <w:color w:val="000000"/>
            </w:rPr>
          </w:rPrChange>
        </w:rPr>
        <w:t>spring-config-server</w:t>
      </w:r>
      <w:r w:rsidRPr="00B931CE">
        <w:rPr>
          <w:rFonts w:asciiTheme="minorHAnsi" w:hAnsiTheme="minorHAnsi" w:cstheme="minorHAnsi"/>
          <w:color w:val="000000"/>
          <w:rPrChange w:id="392" w:author="rkbansal" w:date="2020-04-27T23:38:00Z">
            <w:rPr>
              <w:rFonts w:ascii="Segoe UI" w:hAnsi="Segoe UI" w:cs="Segoe UI"/>
              <w:color w:val="000000"/>
            </w:rPr>
          </w:rPrChange>
        </w:rPr>
        <w:t> folder and run </w:t>
      </w:r>
      <w:r w:rsidRPr="00B931CE">
        <w:rPr>
          <w:rStyle w:val="HTMLCode"/>
          <w:rFonts w:asciiTheme="minorHAnsi" w:hAnsiTheme="minorHAnsi" w:cstheme="minorHAnsi"/>
          <w:color w:val="FF0779"/>
          <w:sz w:val="21"/>
          <w:szCs w:val="21"/>
          <w:rPrChange w:id="393" w:author="rkbansal" w:date="2020-04-27T23:38:00Z">
            <w:rPr>
              <w:rStyle w:val="HTMLCode"/>
              <w:rFonts w:ascii="Consolas" w:hAnsi="Consolas"/>
              <w:color w:val="FF0779"/>
              <w:sz w:val="21"/>
              <w:szCs w:val="21"/>
            </w:rPr>
          </w:rPrChange>
        </w:rPr>
        <w:t>mvn clean install</w:t>
      </w:r>
      <w:r w:rsidRPr="00B931CE">
        <w:rPr>
          <w:rFonts w:asciiTheme="minorHAnsi" w:hAnsiTheme="minorHAnsi" w:cstheme="minorHAnsi"/>
          <w:color w:val="000000"/>
          <w:rPrChange w:id="394" w:author="rkbansal" w:date="2020-04-27T23:38:00Z">
            <w:rPr>
              <w:rFonts w:ascii="Segoe UI" w:hAnsi="Segoe UI" w:cs="Segoe UI"/>
              <w:color w:val="000000"/>
            </w:rPr>
          </w:rPrChange>
        </w:rPr>
        <w:t> command. Once build is completed run the application from that command prompt itself by </w:t>
      </w:r>
      <w:r w:rsidRPr="00B931CE">
        <w:rPr>
          <w:rStyle w:val="HTMLCode"/>
          <w:rFonts w:asciiTheme="minorHAnsi" w:hAnsiTheme="minorHAnsi" w:cstheme="minorHAnsi"/>
          <w:color w:val="FF0779"/>
          <w:sz w:val="21"/>
          <w:szCs w:val="21"/>
          <w:rPrChange w:id="395" w:author="rkbansal" w:date="2020-04-27T23:38:00Z">
            <w:rPr>
              <w:rStyle w:val="HTMLCode"/>
              <w:rFonts w:ascii="Consolas" w:hAnsi="Consolas"/>
              <w:color w:val="FF0779"/>
              <w:sz w:val="21"/>
              <w:szCs w:val="21"/>
            </w:rPr>
          </w:rPrChange>
        </w:rPr>
        <w:t>java -jar</w:t>
      </w:r>
      <w:r w:rsidRPr="00B931CE">
        <w:rPr>
          <w:rFonts w:asciiTheme="minorHAnsi" w:hAnsiTheme="minorHAnsi" w:cstheme="minorHAnsi"/>
          <w:color w:val="000000"/>
          <w:rPrChange w:id="396" w:author="rkbansal" w:date="2020-04-27T23:38:00Z">
            <w:rPr>
              <w:rFonts w:ascii="Segoe UI" w:hAnsi="Segoe UI" w:cs="Segoe UI"/>
              <w:color w:val="000000"/>
            </w:rPr>
          </w:rPrChange>
        </w:rPr>
        <w:t> command like </w:t>
      </w:r>
      <w:r w:rsidRPr="00B931CE">
        <w:rPr>
          <w:rStyle w:val="HTMLCode"/>
          <w:rFonts w:asciiTheme="minorHAnsi" w:hAnsiTheme="minorHAnsi" w:cstheme="minorHAnsi"/>
          <w:color w:val="FF0779"/>
          <w:sz w:val="21"/>
          <w:szCs w:val="21"/>
          <w:rPrChange w:id="397" w:author="rkbansal" w:date="2020-04-27T23:38:00Z">
            <w:rPr>
              <w:rStyle w:val="HTMLCode"/>
              <w:rFonts w:ascii="Consolas" w:hAnsi="Consolas"/>
              <w:color w:val="FF0779"/>
              <w:sz w:val="21"/>
              <w:szCs w:val="21"/>
            </w:rPr>
          </w:rPrChange>
        </w:rPr>
        <w:t>java -jar target\spring-config-server-0.0.1-SNAPSHOT.jar</w:t>
      </w:r>
      <w:r w:rsidRPr="00B931CE">
        <w:rPr>
          <w:rFonts w:asciiTheme="minorHAnsi" w:hAnsiTheme="minorHAnsi" w:cstheme="minorHAnsi"/>
          <w:color w:val="000000"/>
          <w:rPrChange w:id="398" w:author="rkbansal" w:date="2020-04-27T23:38:00Z">
            <w:rPr>
              <w:rFonts w:ascii="Segoe UI" w:hAnsi="Segoe UI" w:cs="Segoe UI"/>
              <w:color w:val="000000"/>
            </w:rPr>
          </w:rPrChange>
        </w:rPr>
        <w:t>.</w:t>
      </w:r>
    </w:p>
    <w:p w14:paraId="676E187F"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399" w:author="rkbansal" w:date="2020-04-27T23:38:00Z">
            <w:rPr>
              <w:rFonts w:ascii="Segoe UI" w:hAnsi="Segoe UI" w:cs="Segoe UI"/>
              <w:color w:val="000000"/>
            </w:rPr>
          </w:rPrChange>
        </w:rPr>
      </w:pPr>
      <w:r w:rsidRPr="00B931CE">
        <w:rPr>
          <w:rFonts w:asciiTheme="minorHAnsi" w:hAnsiTheme="minorHAnsi" w:cstheme="minorHAnsi"/>
          <w:color w:val="000000"/>
          <w:rPrChange w:id="400" w:author="rkbansal" w:date="2020-04-27T23:38:00Z">
            <w:rPr>
              <w:rFonts w:ascii="Segoe UI" w:hAnsi="Segoe UI" w:cs="Segoe UI"/>
              <w:color w:val="000000"/>
            </w:rPr>
          </w:rPrChange>
        </w:rPr>
        <w:t>This will start the config server service in 8888 port in localhost.</w:t>
      </w:r>
    </w:p>
    <w:p w14:paraId="05AEBF85" w14:textId="77777777" w:rsidR="00AB3BB5" w:rsidRPr="008714D3" w:rsidRDefault="00AB3BB5">
      <w:pPr>
        <w:pStyle w:val="Heading6"/>
        <w:numPr>
          <w:ilvl w:val="0"/>
          <w:numId w:val="103"/>
        </w:numPr>
        <w:rPr>
          <w:rFonts w:ascii="Segoe UI" w:hAnsi="Segoe UI" w:cs="Segoe UI"/>
          <w:b/>
          <w:bCs/>
          <w:color w:val="000000"/>
          <w:rPrChange w:id="401" w:author="rkbansal" w:date="2020-04-27T23:37:00Z">
            <w:rPr>
              <w:rFonts w:ascii="Segoe UI" w:hAnsi="Segoe UI" w:cs="Segoe UI"/>
              <w:color w:val="000000"/>
              <w:sz w:val="29"/>
              <w:szCs w:val="29"/>
            </w:rPr>
          </w:rPrChange>
        </w:rPr>
        <w:pPrChange w:id="402" w:author="rkbansal" w:date="2020-04-27T23:37:00Z">
          <w:pPr>
            <w:pStyle w:val="Heading6"/>
          </w:pPr>
        </w:pPrChange>
      </w:pPr>
      <w:r w:rsidRPr="008714D3">
        <w:rPr>
          <w:rFonts w:ascii="Segoe UI" w:hAnsi="Segoe UI" w:cs="Segoe UI"/>
          <w:b/>
          <w:bCs/>
          <w:color w:val="000000"/>
          <w:rPrChange w:id="403" w:author="rkbansal" w:date="2020-04-27T23:37:00Z">
            <w:rPr>
              <w:rFonts w:ascii="Segoe UI" w:hAnsi="Segoe UI" w:cs="Segoe UI"/>
              <w:color w:val="000000"/>
              <w:sz w:val="29"/>
              <w:szCs w:val="29"/>
            </w:rPr>
          </w:rPrChange>
        </w:rPr>
        <w:t>Build and Run Config Client Project</w:t>
      </w:r>
    </w:p>
    <w:p w14:paraId="1BF5FCB4"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04" w:author="rkbansal" w:date="2020-04-27T23:38:00Z">
            <w:rPr>
              <w:rFonts w:ascii="Segoe UI" w:hAnsi="Segoe UI" w:cs="Segoe UI"/>
              <w:color w:val="000000"/>
            </w:rPr>
          </w:rPrChange>
        </w:rPr>
      </w:pPr>
      <w:r w:rsidRPr="00B931CE">
        <w:rPr>
          <w:rFonts w:asciiTheme="minorHAnsi" w:hAnsiTheme="minorHAnsi" w:cstheme="minorHAnsi"/>
          <w:color w:val="000000"/>
          <w:rPrChange w:id="405" w:author="rkbansal" w:date="2020-04-27T23:38:00Z">
            <w:rPr>
              <w:rFonts w:ascii="Segoe UI" w:hAnsi="Segoe UI" w:cs="Segoe UI"/>
              <w:color w:val="000000"/>
            </w:rPr>
          </w:rPrChange>
        </w:rPr>
        <w:t>Similarly, Open command prompt from </w:t>
      </w:r>
      <w:r w:rsidRPr="00B931CE">
        <w:rPr>
          <w:rStyle w:val="Strong"/>
          <w:rFonts w:asciiTheme="minorHAnsi" w:eastAsiaTheme="majorEastAsia" w:hAnsiTheme="minorHAnsi" w:cstheme="minorHAnsi"/>
          <w:color w:val="000000"/>
          <w:rPrChange w:id="406" w:author="rkbansal" w:date="2020-04-27T23:38:00Z">
            <w:rPr>
              <w:rStyle w:val="Strong"/>
              <w:rFonts w:ascii="Segoe UI" w:eastAsiaTheme="majorEastAsia" w:hAnsi="Segoe UI" w:cs="Segoe UI"/>
              <w:color w:val="000000"/>
            </w:rPr>
          </w:rPrChange>
        </w:rPr>
        <w:t>spring-config-client</w:t>
      </w:r>
      <w:r w:rsidRPr="00B931CE">
        <w:rPr>
          <w:rFonts w:asciiTheme="minorHAnsi" w:hAnsiTheme="minorHAnsi" w:cstheme="minorHAnsi"/>
          <w:color w:val="000000"/>
          <w:rPrChange w:id="407" w:author="rkbansal" w:date="2020-04-27T23:38:00Z">
            <w:rPr>
              <w:rFonts w:ascii="Segoe UI" w:hAnsi="Segoe UI" w:cs="Segoe UI"/>
              <w:color w:val="000000"/>
            </w:rPr>
          </w:rPrChange>
        </w:rPr>
        <w:t> folder and run </w:t>
      </w:r>
      <w:r w:rsidRPr="00B931CE">
        <w:rPr>
          <w:rStyle w:val="HTMLCode"/>
          <w:rFonts w:asciiTheme="minorHAnsi" w:hAnsiTheme="minorHAnsi" w:cstheme="minorHAnsi"/>
          <w:color w:val="FF0779"/>
          <w:sz w:val="21"/>
          <w:szCs w:val="21"/>
          <w:rPrChange w:id="408" w:author="rkbansal" w:date="2020-04-27T23:38:00Z">
            <w:rPr>
              <w:rStyle w:val="HTMLCode"/>
              <w:rFonts w:ascii="Consolas" w:hAnsi="Consolas"/>
              <w:color w:val="FF0779"/>
              <w:sz w:val="21"/>
              <w:szCs w:val="21"/>
            </w:rPr>
          </w:rPrChange>
        </w:rPr>
        <w:t>mvn clean install</w:t>
      </w:r>
      <w:r w:rsidRPr="00B931CE">
        <w:rPr>
          <w:rFonts w:asciiTheme="minorHAnsi" w:hAnsiTheme="minorHAnsi" w:cstheme="minorHAnsi"/>
          <w:color w:val="000000"/>
          <w:rPrChange w:id="409" w:author="rkbansal" w:date="2020-04-27T23:38:00Z">
            <w:rPr>
              <w:rFonts w:ascii="Segoe UI" w:hAnsi="Segoe UI" w:cs="Segoe UI"/>
              <w:color w:val="000000"/>
            </w:rPr>
          </w:rPrChange>
        </w:rPr>
        <w:t> command. Once build is completed run the application from that command prompt itself by </w:t>
      </w:r>
      <w:r w:rsidRPr="00B931CE">
        <w:rPr>
          <w:rStyle w:val="HTMLCode"/>
          <w:rFonts w:asciiTheme="minorHAnsi" w:hAnsiTheme="minorHAnsi" w:cstheme="minorHAnsi"/>
          <w:color w:val="FF0779"/>
          <w:sz w:val="21"/>
          <w:szCs w:val="21"/>
          <w:rPrChange w:id="410" w:author="rkbansal" w:date="2020-04-27T23:38:00Z">
            <w:rPr>
              <w:rStyle w:val="HTMLCode"/>
              <w:rFonts w:ascii="Consolas" w:hAnsi="Consolas"/>
              <w:color w:val="FF0779"/>
              <w:sz w:val="21"/>
              <w:szCs w:val="21"/>
            </w:rPr>
          </w:rPrChange>
        </w:rPr>
        <w:t>java -jar</w:t>
      </w:r>
      <w:r w:rsidRPr="00B931CE">
        <w:rPr>
          <w:rFonts w:asciiTheme="minorHAnsi" w:hAnsiTheme="minorHAnsi" w:cstheme="minorHAnsi"/>
          <w:color w:val="000000"/>
          <w:rPrChange w:id="411" w:author="rkbansal" w:date="2020-04-27T23:38:00Z">
            <w:rPr>
              <w:rFonts w:ascii="Segoe UI" w:hAnsi="Segoe UI" w:cs="Segoe UI"/>
              <w:color w:val="000000"/>
            </w:rPr>
          </w:rPrChange>
        </w:rPr>
        <w:t> command like </w:t>
      </w:r>
      <w:r w:rsidRPr="00B931CE">
        <w:rPr>
          <w:rStyle w:val="HTMLCode"/>
          <w:rFonts w:asciiTheme="minorHAnsi" w:hAnsiTheme="minorHAnsi" w:cstheme="minorHAnsi"/>
          <w:color w:val="FF0779"/>
          <w:sz w:val="21"/>
          <w:szCs w:val="21"/>
          <w:rPrChange w:id="412" w:author="rkbansal" w:date="2020-04-27T23:38:00Z">
            <w:rPr>
              <w:rStyle w:val="HTMLCode"/>
              <w:rFonts w:ascii="Consolas" w:hAnsi="Consolas"/>
              <w:color w:val="FF0779"/>
              <w:sz w:val="21"/>
              <w:szCs w:val="21"/>
            </w:rPr>
          </w:rPrChange>
        </w:rPr>
        <w:t>java -jar target\spring-config-client-0.0.1-SNAPSHOT.jar</w:t>
      </w:r>
      <w:r w:rsidRPr="00B931CE">
        <w:rPr>
          <w:rFonts w:asciiTheme="minorHAnsi" w:hAnsiTheme="minorHAnsi" w:cstheme="minorHAnsi"/>
          <w:color w:val="000000"/>
          <w:rPrChange w:id="413" w:author="rkbansal" w:date="2020-04-27T23:38:00Z">
            <w:rPr>
              <w:rFonts w:ascii="Segoe UI" w:hAnsi="Segoe UI" w:cs="Segoe UI"/>
              <w:color w:val="000000"/>
            </w:rPr>
          </w:rPrChange>
        </w:rPr>
        <w:t>.</w:t>
      </w:r>
    </w:p>
    <w:p w14:paraId="46EC3F6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sidRPr="00B931CE">
        <w:rPr>
          <w:rFonts w:asciiTheme="minorHAnsi" w:hAnsiTheme="minorHAnsi" w:cstheme="minorHAnsi"/>
          <w:color w:val="000000"/>
          <w:rPrChange w:id="414" w:author="rkbansal" w:date="2020-04-27T23:38:00Z">
            <w:rPr>
              <w:rFonts w:ascii="Segoe UI" w:hAnsi="Segoe UI" w:cs="Segoe UI"/>
              <w:color w:val="000000"/>
            </w:rPr>
          </w:rPrChange>
        </w:rPr>
        <w:t>This will start the Config Client service in 8080 port of localhost</w:t>
      </w:r>
      <w:r>
        <w:rPr>
          <w:rFonts w:ascii="Segoe UI" w:hAnsi="Segoe UI" w:cs="Segoe UI"/>
          <w:color w:val="000000"/>
        </w:rPr>
        <w:t>.</w:t>
      </w:r>
    </w:p>
    <w:p w14:paraId="70488311" w14:textId="77777777" w:rsidR="00AB3BB5" w:rsidRPr="008714D3" w:rsidRDefault="00AB3BB5">
      <w:pPr>
        <w:pStyle w:val="Heading6"/>
        <w:numPr>
          <w:ilvl w:val="0"/>
          <w:numId w:val="103"/>
        </w:numPr>
        <w:rPr>
          <w:rFonts w:ascii="Segoe UI" w:hAnsi="Segoe UI" w:cs="Segoe UI"/>
          <w:b/>
          <w:bCs/>
          <w:color w:val="000000"/>
          <w:rPrChange w:id="415" w:author="rkbansal" w:date="2020-04-27T23:37:00Z">
            <w:rPr>
              <w:rFonts w:ascii="Segoe UI" w:hAnsi="Segoe UI" w:cs="Segoe UI"/>
              <w:color w:val="000000"/>
              <w:sz w:val="29"/>
              <w:szCs w:val="29"/>
            </w:rPr>
          </w:rPrChange>
        </w:rPr>
        <w:pPrChange w:id="416" w:author="rkbansal" w:date="2020-04-27T23:37:00Z">
          <w:pPr>
            <w:pStyle w:val="Heading6"/>
          </w:pPr>
        </w:pPrChange>
      </w:pPr>
      <w:r w:rsidRPr="008714D3">
        <w:rPr>
          <w:rFonts w:ascii="Segoe UI" w:hAnsi="Segoe UI" w:cs="Segoe UI"/>
          <w:b/>
          <w:bCs/>
          <w:color w:val="000000"/>
          <w:rPrChange w:id="417" w:author="rkbansal" w:date="2020-04-27T23:37:00Z">
            <w:rPr>
              <w:rFonts w:ascii="Segoe UI" w:hAnsi="Segoe UI" w:cs="Segoe UI"/>
              <w:color w:val="000000"/>
              <w:sz w:val="29"/>
              <w:szCs w:val="29"/>
            </w:rPr>
          </w:rPrChange>
        </w:rPr>
        <w:t>Test REST Endpoint</w:t>
      </w:r>
    </w:p>
    <w:p w14:paraId="28D915AB" w14:textId="77777777" w:rsidR="00AB3BB5" w:rsidRPr="00F706D4"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18" w:author="rkbansal" w:date="2020-04-27T23:38:00Z">
            <w:rPr>
              <w:rFonts w:ascii="Segoe UI" w:hAnsi="Segoe UI" w:cs="Segoe UI"/>
              <w:color w:val="000000"/>
            </w:rPr>
          </w:rPrChange>
        </w:rPr>
      </w:pPr>
      <w:r w:rsidRPr="00F706D4">
        <w:rPr>
          <w:rFonts w:asciiTheme="minorHAnsi" w:hAnsiTheme="minorHAnsi" w:cstheme="minorHAnsi"/>
          <w:color w:val="000000"/>
          <w:rPrChange w:id="419" w:author="rkbansal" w:date="2020-04-27T23:38:00Z">
            <w:rPr>
              <w:rFonts w:ascii="Segoe UI" w:hAnsi="Segoe UI" w:cs="Segoe UI"/>
              <w:color w:val="000000"/>
            </w:rPr>
          </w:rPrChange>
        </w:rPr>
        <w:t>Now in the browser open the </w:t>
      </w:r>
      <w:r w:rsidRPr="00F706D4">
        <w:rPr>
          <w:rStyle w:val="HTMLCode"/>
          <w:rFonts w:asciiTheme="minorHAnsi" w:hAnsiTheme="minorHAnsi" w:cstheme="minorHAnsi"/>
          <w:color w:val="FF0779"/>
          <w:sz w:val="21"/>
          <w:szCs w:val="21"/>
          <w:rPrChange w:id="420" w:author="rkbansal" w:date="2020-04-27T23:38:00Z">
            <w:rPr>
              <w:rStyle w:val="HTMLCode"/>
              <w:rFonts w:ascii="Consolas" w:hAnsi="Consolas"/>
              <w:color w:val="FF0779"/>
              <w:sz w:val="21"/>
              <w:szCs w:val="21"/>
            </w:rPr>
          </w:rPrChange>
        </w:rPr>
        <w:t>/msg</w:t>
      </w:r>
      <w:r w:rsidRPr="00F706D4">
        <w:rPr>
          <w:rFonts w:asciiTheme="minorHAnsi" w:hAnsiTheme="minorHAnsi" w:cstheme="minorHAnsi"/>
          <w:color w:val="000000"/>
          <w:rPrChange w:id="421" w:author="rkbansal" w:date="2020-04-27T23:38:00Z">
            <w:rPr>
              <w:rFonts w:ascii="Segoe UI" w:hAnsi="Segoe UI" w:cs="Segoe UI"/>
              <w:color w:val="000000"/>
            </w:rPr>
          </w:rPrChange>
        </w:rPr>
        <w:t> rest endpoint by browsing the url </w:t>
      </w:r>
      <w:r w:rsidRPr="00F706D4">
        <w:rPr>
          <w:rStyle w:val="HTMLCode"/>
          <w:rFonts w:asciiTheme="minorHAnsi" w:hAnsiTheme="minorHAnsi" w:cstheme="minorHAnsi"/>
          <w:color w:val="FF0779"/>
          <w:sz w:val="21"/>
          <w:szCs w:val="21"/>
          <w:rPrChange w:id="422" w:author="rkbansal" w:date="2020-04-27T23:38:00Z">
            <w:rPr>
              <w:rStyle w:val="HTMLCode"/>
              <w:rFonts w:ascii="Consolas" w:hAnsi="Consolas"/>
              <w:color w:val="FF0779"/>
              <w:sz w:val="21"/>
              <w:szCs w:val="21"/>
            </w:rPr>
          </w:rPrChange>
        </w:rPr>
        <w:t>http://localhost:8080/msg</w:t>
      </w:r>
      <w:r w:rsidRPr="00F706D4">
        <w:rPr>
          <w:rFonts w:asciiTheme="minorHAnsi" w:hAnsiTheme="minorHAnsi" w:cstheme="minorHAnsi"/>
          <w:color w:val="000000"/>
          <w:rPrChange w:id="423" w:author="rkbansal" w:date="2020-04-27T23:38:00Z">
            <w:rPr>
              <w:rFonts w:ascii="Segoe UI" w:hAnsi="Segoe UI" w:cs="Segoe UI"/>
              <w:color w:val="000000"/>
            </w:rPr>
          </w:rPrChange>
        </w:rPr>
        <w:t>. It should return </w:t>
      </w:r>
      <w:r w:rsidRPr="00F706D4">
        <w:rPr>
          <w:rStyle w:val="HTMLCode"/>
          <w:rFonts w:asciiTheme="minorHAnsi" w:hAnsiTheme="minorHAnsi" w:cstheme="minorHAnsi"/>
          <w:color w:val="FF0779"/>
          <w:sz w:val="21"/>
          <w:szCs w:val="21"/>
          <w:rPrChange w:id="424" w:author="rkbansal" w:date="2020-04-27T23:38:00Z">
            <w:rPr>
              <w:rStyle w:val="HTMLCode"/>
              <w:rFonts w:ascii="Consolas" w:hAnsi="Consolas"/>
              <w:color w:val="FF0779"/>
              <w:sz w:val="21"/>
              <w:szCs w:val="21"/>
            </w:rPr>
          </w:rPrChange>
        </w:rPr>
        <w:t>Hello world - this is from config server</w:t>
      </w:r>
      <w:r w:rsidRPr="00F706D4">
        <w:rPr>
          <w:rFonts w:asciiTheme="minorHAnsi" w:hAnsiTheme="minorHAnsi" w:cstheme="minorHAnsi"/>
          <w:color w:val="000000"/>
          <w:rPrChange w:id="425" w:author="rkbansal" w:date="2020-04-27T23:38:00Z">
            <w:rPr>
              <w:rFonts w:ascii="Segoe UI" w:hAnsi="Segoe UI" w:cs="Segoe UI"/>
              <w:color w:val="000000"/>
            </w:rPr>
          </w:rPrChange>
        </w:rPr>
        <w:t> which is mentioned in the </w:t>
      </w:r>
      <w:r w:rsidRPr="00F706D4">
        <w:rPr>
          <w:rStyle w:val="HTMLCode"/>
          <w:rFonts w:asciiTheme="minorHAnsi" w:hAnsiTheme="minorHAnsi" w:cstheme="minorHAnsi"/>
          <w:color w:val="FF0779"/>
          <w:sz w:val="21"/>
          <w:szCs w:val="21"/>
          <w:rPrChange w:id="426" w:author="rkbansal" w:date="2020-04-27T23:38:00Z">
            <w:rPr>
              <w:rStyle w:val="HTMLCode"/>
              <w:rFonts w:ascii="Consolas" w:hAnsi="Consolas"/>
              <w:color w:val="FF0779"/>
              <w:sz w:val="21"/>
              <w:szCs w:val="21"/>
            </w:rPr>
          </w:rPrChange>
        </w:rPr>
        <w:t>config-server-client-development.properties</w:t>
      </w:r>
      <w:r w:rsidRPr="00F706D4">
        <w:rPr>
          <w:rFonts w:asciiTheme="minorHAnsi" w:hAnsiTheme="minorHAnsi" w:cstheme="minorHAnsi"/>
          <w:color w:val="000000"/>
          <w:rPrChange w:id="427" w:author="rkbansal" w:date="2020-04-27T23:38:00Z">
            <w:rPr>
              <w:rFonts w:ascii="Segoe UI" w:hAnsi="Segoe UI" w:cs="Segoe UI"/>
              <w:color w:val="000000"/>
            </w:rPr>
          </w:rPrChange>
        </w:rPr>
        <w:t> file.</w:t>
      </w:r>
    </w:p>
    <w:p w14:paraId="2B210994" w14:textId="4674F631"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10280408" wp14:editId="4A44A4D9">
            <wp:extent cx="5010150" cy="981075"/>
            <wp:effectExtent l="0" t="0" r="0" b="9525"/>
            <wp:docPr id="25" name="Picture 25" descr="Test REST End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 REST End Poi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0150" cy="981075"/>
                    </a:xfrm>
                    <a:prstGeom prst="rect">
                      <a:avLst/>
                    </a:prstGeom>
                    <a:noFill/>
                    <a:ln>
                      <a:noFill/>
                    </a:ln>
                  </pic:spPr>
                </pic:pic>
              </a:graphicData>
            </a:graphic>
          </wp:inline>
        </w:drawing>
      </w:r>
      <w:r>
        <w:rPr>
          <w:rFonts w:ascii="Segoe UI" w:hAnsi="Segoe UI" w:cs="Segoe UI"/>
          <w:color w:val="000000"/>
        </w:rPr>
        <w:t>Test REST End Point</w:t>
      </w:r>
    </w:p>
    <w:p w14:paraId="2D793F0B" w14:textId="77777777" w:rsidR="00AB3BB5" w:rsidRPr="008714D3" w:rsidRDefault="00AB3BB5">
      <w:pPr>
        <w:pStyle w:val="Heading6"/>
        <w:numPr>
          <w:ilvl w:val="0"/>
          <w:numId w:val="103"/>
        </w:numPr>
        <w:rPr>
          <w:rFonts w:ascii="Segoe UI" w:hAnsi="Segoe UI" w:cs="Segoe UI"/>
          <w:b/>
          <w:bCs/>
          <w:color w:val="000000"/>
          <w:rPrChange w:id="428" w:author="rkbansal" w:date="2020-04-27T23:38:00Z">
            <w:rPr>
              <w:rFonts w:ascii="Segoe UI" w:hAnsi="Segoe UI" w:cs="Segoe UI"/>
              <w:color w:val="000000"/>
              <w:sz w:val="29"/>
              <w:szCs w:val="29"/>
            </w:rPr>
          </w:rPrChange>
        </w:rPr>
        <w:pPrChange w:id="429" w:author="rkbansal" w:date="2020-04-27T23:38:00Z">
          <w:pPr>
            <w:pStyle w:val="Heading6"/>
          </w:pPr>
        </w:pPrChange>
      </w:pPr>
      <w:r w:rsidRPr="008714D3">
        <w:rPr>
          <w:rFonts w:ascii="Segoe UI" w:hAnsi="Segoe UI" w:cs="Segoe UI"/>
          <w:b/>
          <w:bCs/>
          <w:color w:val="000000"/>
          <w:rPrChange w:id="430" w:author="rkbansal" w:date="2020-04-27T23:38:00Z">
            <w:rPr>
              <w:rFonts w:ascii="Segoe UI" w:hAnsi="Segoe UI" w:cs="Segoe UI"/>
              <w:color w:val="000000"/>
              <w:sz w:val="29"/>
              <w:szCs w:val="29"/>
            </w:rPr>
          </w:rPrChange>
        </w:rPr>
        <w:t>Test Property Change</w:t>
      </w:r>
    </w:p>
    <w:p w14:paraId="1F745F64"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31" w:author="rkbansal" w:date="2020-04-27T23:38:00Z">
            <w:rPr>
              <w:rFonts w:ascii="Segoe UI" w:hAnsi="Segoe UI" w:cs="Segoe UI"/>
              <w:color w:val="000000"/>
            </w:rPr>
          </w:rPrChange>
        </w:rPr>
      </w:pPr>
      <w:r w:rsidRPr="00880B47">
        <w:rPr>
          <w:rFonts w:asciiTheme="minorHAnsi" w:hAnsiTheme="minorHAnsi" w:cstheme="minorHAnsi"/>
          <w:color w:val="000000"/>
          <w:rPrChange w:id="432" w:author="rkbansal" w:date="2020-04-27T23:38:00Z">
            <w:rPr>
              <w:rFonts w:ascii="Segoe UI" w:hAnsi="Segoe UI" w:cs="Segoe UI"/>
              <w:color w:val="000000"/>
            </w:rPr>
          </w:rPrChange>
        </w:rPr>
        <w:t>Now we will do a property change and test if this can be reflected in the config client service without restarting any of the Microservices.</w:t>
      </w:r>
      <w:r w:rsidRPr="00880B47">
        <w:rPr>
          <w:rFonts w:asciiTheme="minorHAnsi" w:hAnsiTheme="minorHAnsi" w:cstheme="minorHAnsi"/>
          <w:color w:val="000000"/>
          <w:rPrChange w:id="433" w:author="rkbansal" w:date="2020-04-27T23:38:00Z">
            <w:rPr>
              <w:rFonts w:ascii="Segoe UI" w:hAnsi="Segoe UI" w:cs="Segoe UI"/>
              <w:color w:val="000000"/>
            </w:rPr>
          </w:rPrChange>
        </w:rPr>
        <w:br/>
        <w:t>Do some change, in the value of the </w:t>
      </w:r>
      <w:r w:rsidRPr="00880B47">
        <w:rPr>
          <w:rStyle w:val="HTMLCode"/>
          <w:rFonts w:asciiTheme="minorHAnsi" w:hAnsiTheme="minorHAnsi" w:cstheme="minorHAnsi"/>
          <w:color w:val="FF0779"/>
          <w:sz w:val="21"/>
          <w:szCs w:val="21"/>
          <w:rPrChange w:id="434" w:author="rkbansal" w:date="2020-04-27T23:38:00Z">
            <w:rPr>
              <w:rStyle w:val="HTMLCode"/>
              <w:rFonts w:ascii="Consolas" w:hAnsi="Consolas"/>
              <w:color w:val="FF0779"/>
              <w:sz w:val="21"/>
              <w:szCs w:val="21"/>
            </w:rPr>
          </w:rPrChange>
        </w:rPr>
        <w:t>msg</w:t>
      </w:r>
      <w:r w:rsidRPr="00880B47">
        <w:rPr>
          <w:rFonts w:asciiTheme="minorHAnsi" w:hAnsiTheme="minorHAnsi" w:cstheme="minorHAnsi"/>
          <w:color w:val="000000"/>
          <w:rPrChange w:id="435" w:author="rkbansal" w:date="2020-04-27T23:38:00Z">
            <w:rPr>
              <w:rFonts w:ascii="Segoe UI" w:hAnsi="Segoe UI" w:cs="Segoe UI"/>
              <w:color w:val="000000"/>
            </w:rPr>
          </w:rPrChange>
        </w:rPr>
        <w:t> property in the </w:t>
      </w:r>
      <w:r w:rsidRPr="00880B47">
        <w:rPr>
          <w:rStyle w:val="HTMLCode"/>
          <w:rFonts w:asciiTheme="minorHAnsi" w:hAnsiTheme="minorHAnsi" w:cstheme="minorHAnsi"/>
          <w:color w:val="FF0779"/>
          <w:sz w:val="21"/>
          <w:szCs w:val="21"/>
          <w:rPrChange w:id="436" w:author="rkbansal" w:date="2020-04-27T23:38:00Z">
            <w:rPr>
              <w:rStyle w:val="HTMLCode"/>
              <w:rFonts w:ascii="Consolas" w:hAnsi="Consolas"/>
              <w:color w:val="FF0779"/>
              <w:sz w:val="21"/>
              <w:szCs w:val="21"/>
            </w:rPr>
          </w:rPrChange>
        </w:rPr>
        <w:t>config-server-client-development.properties </w:t>
      </w:r>
      <w:r w:rsidRPr="00880B47">
        <w:rPr>
          <w:rFonts w:asciiTheme="minorHAnsi" w:hAnsiTheme="minorHAnsi" w:cstheme="minorHAnsi"/>
          <w:color w:val="000000"/>
          <w:rPrChange w:id="437" w:author="rkbansal" w:date="2020-04-27T23:38:00Z">
            <w:rPr>
              <w:rFonts w:ascii="Segoe UI" w:hAnsi="Segoe UI" w:cs="Segoe UI"/>
              <w:color w:val="000000"/>
            </w:rPr>
          </w:rPrChange>
        </w:rPr>
        <w:t>and check-in in the local git, then hit the </w:t>
      </w:r>
      <w:r w:rsidRPr="00880B47">
        <w:rPr>
          <w:rStyle w:val="HTMLCode"/>
          <w:rFonts w:asciiTheme="minorHAnsi" w:hAnsiTheme="minorHAnsi" w:cstheme="minorHAnsi"/>
          <w:color w:val="FF0779"/>
          <w:sz w:val="21"/>
          <w:szCs w:val="21"/>
          <w:rPrChange w:id="438" w:author="rkbansal" w:date="2020-04-27T23:38:00Z">
            <w:rPr>
              <w:rStyle w:val="HTMLCode"/>
              <w:rFonts w:ascii="Consolas" w:hAnsi="Consolas"/>
              <w:color w:val="FF0779"/>
              <w:sz w:val="21"/>
              <w:szCs w:val="21"/>
            </w:rPr>
          </w:rPrChange>
        </w:rPr>
        <w:t>http://localhost:8080/msg</w:t>
      </w:r>
      <w:r w:rsidRPr="00880B47">
        <w:rPr>
          <w:rFonts w:asciiTheme="minorHAnsi" w:hAnsiTheme="minorHAnsi" w:cstheme="minorHAnsi"/>
          <w:color w:val="000000"/>
          <w:rPrChange w:id="439" w:author="rkbansal" w:date="2020-04-27T23:38:00Z">
            <w:rPr>
              <w:rFonts w:ascii="Segoe UI" w:hAnsi="Segoe UI" w:cs="Segoe UI"/>
              <w:color w:val="000000"/>
            </w:rPr>
          </w:rPrChange>
        </w:rPr>
        <w:t> again in the browser, You will the old value only.</w:t>
      </w:r>
    </w:p>
    <w:p w14:paraId="4E7C435D"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40" w:author="rkbansal" w:date="2020-04-27T23:38:00Z">
            <w:rPr>
              <w:rFonts w:ascii="Segoe UI" w:hAnsi="Segoe UI" w:cs="Segoe UI"/>
              <w:color w:val="000000"/>
            </w:rPr>
          </w:rPrChange>
        </w:rPr>
      </w:pPr>
      <w:r w:rsidRPr="00880B47">
        <w:rPr>
          <w:rFonts w:asciiTheme="minorHAnsi" w:hAnsiTheme="minorHAnsi" w:cstheme="minorHAnsi"/>
          <w:color w:val="000000"/>
          <w:rPrChange w:id="441" w:author="rkbansal" w:date="2020-04-27T23:38:00Z">
            <w:rPr>
              <w:rFonts w:ascii="Segoe UI" w:hAnsi="Segoe UI" w:cs="Segoe UI"/>
              <w:color w:val="000000"/>
            </w:rPr>
          </w:rPrChange>
        </w:rPr>
        <w:t>To reflect the new value, we need to </w:t>
      </w:r>
      <w:r w:rsidRPr="00880B47">
        <w:rPr>
          <w:rStyle w:val="Strong"/>
          <w:rFonts w:asciiTheme="minorHAnsi" w:eastAsiaTheme="majorEastAsia" w:hAnsiTheme="minorHAnsi" w:cstheme="minorHAnsi"/>
          <w:color w:val="000000"/>
          <w:rPrChange w:id="442" w:author="rkbansal" w:date="2020-04-27T23:38:00Z">
            <w:rPr>
              <w:rStyle w:val="Strong"/>
              <w:rFonts w:ascii="Segoe UI" w:eastAsiaTheme="majorEastAsia" w:hAnsi="Segoe UI" w:cs="Segoe UI"/>
              <w:color w:val="000000"/>
            </w:rPr>
          </w:rPrChange>
        </w:rPr>
        <w:t>refresh the configuration</w:t>
      </w:r>
      <w:r w:rsidRPr="00880B47">
        <w:rPr>
          <w:rFonts w:asciiTheme="minorHAnsi" w:hAnsiTheme="minorHAnsi" w:cstheme="minorHAnsi"/>
          <w:color w:val="000000"/>
          <w:rPrChange w:id="443" w:author="rkbansal" w:date="2020-04-27T23:38:00Z">
            <w:rPr>
              <w:rFonts w:ascii="Segoe UI" w:hAnsi="Segoe UI" w:cs="Segoe UI"/>
              <w:color w:val="000000"/>
            </w:rPr>
          </w:rPrChange>
        </w:rPr>
        <w:t> by hitting </w:t>
      </w:r>
      <w:r w:rsidRPr="00880B47">
        <w:rPr>
          <w:rStyle w:val="HTMLCode"/>
          <w:rFonts w:asciiTheme="minorHAnsi" w:hAnsiTheme="minorHAnsi" w:cstheme="minorHAnsi"/>
          <w:color w:val="FF0779"/>
          <w:sz w:val="21"/>
          <w:szCs w:val="21"/>
          <w:rPrChange w:id="444" w:author="rkbansal" w:date="2020-04-27T23:38:00Z">
            <w:rPr>
              <w:rStyle w:val="HTMLCode"/>
              <w:rFonts w:ascii="Consolas" w:hAnsi="Consolas"/>
              <w:color w:val="FF0779"/>
              <w:sz w:val="21"/>
              <w:szCs w:val="21"/>
            </w:rPr>
          </w:rPrChange>
        </w:rPr>
        <w:t>http://localhost:8080/refresh</w:t>
      </w:r>
      <w:r w:rsidRPr="00880B47">
        <w:rPr>
          <w:rFonts w:asciiTheme="minorHAnsi" w:hAnsiTheme="minorHAnsi" w:cstheme="minorHAnsi"/>
          <w:color w:val="000000"/>
          <w:rPrChange w:id="445" w:author="rkbansal" w:date="2020-04-27T23:38:00Z">
            <w:rPr>
              <w:rFonts w:ascii="Segoe UI" w:hAnsi="Segoe UI" w:cs="Segoe UI"/>
              <w:color w:val="000000"/>
            </w:rPr>
          </w:rPrChange>
        </w:rPr>
        <w:t> endpoint using </w:t>
      </w:r>
      <w:r w:rsidRPr="00880B47">
        <w:rPr>
          <w:rStyle w:val="HTMLCode"/>
          <w:rFonts w:asciiTheme="minorHAnsi" w:hAnsiTheme="minorHAnsi" w:cstheme="minorHAnsi"/>
          <w:color w:val="FF0779"/>
          <w:sz w:val="21"/>
          <w:szCs w:val="21"/>
          <w:rPrChange w:id="446" w:author="rkbansal" w:date="2020-04-27T23:38:00Z">
            <w:rPr>
              <w:rStyle w:val="HTMLCode"/>
              <w:rFonts w:ascii="Consolas" w:hAnsi="Consolas"/>
              <w:color w:val="FF0779"/>
              <w:sz w:val="21"/>
              <w:szCs w:val="21"/>
            </w:rPr>
          </w:rPrChange>
        </w:rPr>
        <w:t>POST</w:t>
      </w:r>
      <w:r w:rsidRPr="00880B47">
        <w:rPr>
          <w:rFonts w:asciiTheme="minorHAnsi" w:hAnsiTheme="minorHAnsi" w:cstheme="minorHAnsi"/>
          <w:color w:val="000000"/>
          <w:rPrChange w:id="447" w:author="rkbansal" w:date="2020-04-27T23:38:00Z">
            <w:rPr>
              <w:rFonts w:ascii="Segoe UI" w:hAnsi="Segoe UI" w:cs="Segoe UI"/>
              <w:color w:val="000000"/>
            </w:rPr>
          </w:rPrChange>
        </w:rPr>
        <w:t> method from any of the </w:t>
      </w:r>
      <w:r w:rsidRPr="00880B47">
        <w:rPr>
          <w:rStyle w:val="HTMLCode"/>
          <w:rFonts w:asciiTheme="minorHAnsi" w:hAnsiTheme="minorHAnsi" w:cstheme="minorHAnsi"/>
          <w:color w:val="FF0779"/>
          <w:sz w:val="21"/>
          <w:szCs w:val="21"/>
          <w:rPrChange w:id="448" w:author="rkbansal" w:date="2020-04-27T23:38:00Z">
            <w:rPr>
              <w:rStyle w:val="HTMLCode"/>
              <w:rFonts w:ascii="Consolas" w:hAnsi="Consolas"/>
              <w:color w:val="FF0779"/>
              <w:sz w:val="21"/>
              <w:szCs w:val="21"/>
            </w:rPr>
          </w:rPrChange>
        </w:rPr>
        <w:t>REST</w:t>
      </w:r>
      <w:r w:rsidRPr="00880B47">
        <w:rPr>
          <w:rFonts w:asciiTheme="minorHAnsi" w:hAnsiTheme="minorHAnsi" w:cstheme="minorHAnsi"/>
          <w:color w:val="000000"/>
          <w:rPrChange w:id="449" w:author="rkbansal" w:date="2020-04-27T23:38:00Z">
            <w:rPr>
              <w:rFonts w:ascii="Segoe UI" w:hAnsi="Segoe UI" w:cs="Segoe UI"/>
              <w:color w:val="000000"/>
            </w:rPr>
          </w:rPrChange>
        </w:rPr>
        <w:t> client.</w:t>
      </w:r>
    </w:p>
    <w:p w14:paraId="10311DEE"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50" w:author="rkbansal" w:date="2020-04-27T23:38:00Z">
            <w:rPr>
              <w:rFonts w:ascii="Segoe UI" w:hAnsi="Segoe UI" w:cs="Segoe UI"/>
              <w:color w:val="000000"/>
            </w:rPr>
          </w:rPrChange>
        </w:rPr>
      </w:pPr>
      <w:r w:rsidRPr="00880B47">
        <w:rPr>
          <w:rFonts w:asciiTheme="minorHAnsi" w:hAnsiTheme="minorHAnsi" w:cstheme="minorHAnsi"/>
          <w:color w:val="000000"/>
          <w:rPrChange w:id="451" w:author="rkbansal" w:date="2020-04-27T23:38:00Z">
            <w:rPr>
              <w:rFonts w:ascii="Segoe UI" w:hAnsi="Segoe UI" w:cs="Segoe UI"/>
              <w:color w:val="000000"/>
            </w:rPr>
          </w:rPrChange>
        </w:rPr>
        <w:t>Once you have successfully refreshed the config client service, the new value should be reflected in the service response. This is because </w:t>
      </w:r>
      <w:r w:rsidR="00624B71" w:rsidRPr="00880B47">
        <w:rPr>
          <w:rFonts w:asciiTheme="minorHAnsi" w:hAnsiTheme="minorHAnsi" w:cstheme="minorHAnsi"/>
          <w:rPrChange w:id="452" w:author="rkbansal" w:date="2020-04-27T23:38:00Z">
            <w:rPr/>
          </w:rPrChange>
        </w:rPr>
        <w:fldChar w:fldCharType="begin"/>
      </w:r>
      <w:r w:rsidR="00624B71" w:rsidRPr="00880B47">
        <w:rPr>
          <w:rFonts w:asciiTheme="minorHAnsi" w:hAnsiTheme="minorHAnsi" w:cstheme="minorHAnsi"/>
          <w:rPrChange w:id="453" w:author="rkbansal" w:date="2020-04-27T23:38:00Z">
            <w:rPr/>
          </w:rPrChange>
        </w:rPr>
        <w:instrText xml:space="preserve"> HYPERLINK "https://cloud.spring.io/spring-cloud-static/docs/1.0.x/spring-cloud.html" \l "_refresh_scope" \t "_blank" </w:instrText>
      </w:r>
      <w:r w:rsidR="00624B71" w:rsidRPr="00880B47">
        <w:rPr>
          <w:rFonts w:asciiTheme="minorHAnsi" w:hAnsiTheme="minorHAnsi" w:cstheme="minorHAnsi"/>
          <w:rPrChange w:id="454" w:author="rkbansal" w:date="2020-04-27T23:38:00Z">
            <w:rPr>
              <w:rStyle w:val="Hyperlink"/>
              <w:rFonts w:ascii="Consolas" w:eastAsiaTheme="majorEastAsia" w:hAnsi="Consolas" w:cs="Courier New"/>
              <w:color w:val="0366D6"/>
              <w:sz w:val="21"/>
              <w:szCs w:val="21"/>
            </w:rPr>
          </w:rPrChange>
        </w:rPr>
        <w:fldChar w:fldCharType="separate"/>
      </w:r>
      <w:r w:rsidRPr="00880B47">
        <w:rPr>
          <w:rStyle w:val="Hyperlink"/>
          <w:rFonts w:asciiTheme="minorHAnsi" w:eastAsiaTheme="majorEastAsia" w:hAnsiTheme="minorHAnsi" w:cstheme="minorHAnsi"/>
          <w:color w:val="0366D6"/>
          <w:sz w:val="21"/>
          <w:szCs w:val="21"/>
          <w:rPrChange w:id="455" w:author="rkbansal" w:date="2020-04-27T23:38:00Z">
            <w:rPr>
              <w:rStyle w:val="Hyperlink"/>
              <w:rFonts w:ascii="Consolas" w:eastAsiaTheme="majorEastAsia" w:hAnsi="Consolas" w:cs="Courier New"/>
              <w:color w:val="0366D6"/>
              <w:sz w:val="21"/>
              <w:szCs w:val="21"/>
            </w:rPr>
          </w:rPrChange>
        </w:rPr>
        <w:t>@RefreshScope</w:t>
      </w:r>
      <w:r w:rsidR="00624B71" w:rsidRPr="00880B47">
        <w:rPr>
          <w:rStyle w:val="Hyperlink"/>
          <w:rFonts w:asciiTheme="minorHAnsi" w:eastAsiaTheme="majorEastAsia" w:hAnsiTheme="minorHAnsi" w:cstheme="minorHAnsi"/>
          <w:color w:val="0366D6"/>
          <w:sz w:val="21"/>
          <w:szCs w:val="21"/>
          <w:rPrChange w:id="456" w:author="rkbansal" w:date="2020-04-27T23:38:00Z">
            <w:rPr>
              <w:rStyle w:val="Hyperlink"/>
              <w:rFonts w:ascii="Consolas" w:eastAsiaTheme="majorEastAsia" w:hAnsi="Consolas" w:cs="Courier New"/>
              <w:color w:val="0366D6"/>
              <w:sz w:val="21"/>
              <w:szCs w:val="21"/>
            </w:rPr>
          </w:rPrChange>
        </w:rPr>
        <w:fldChar w:fldCharType="end"/>
      </w:r>
      <w:r w:rsidRPr="00880B47">
        <w:rPr>
          <w:rFonts w:asciiTheme="minorHAnsi" w:hAnsiTheme="minorHAnsi" w:cstheme="minorHAnsi"/>
          <w:color w:val="000000"/>
          <w:rPrChange w:id="457" w:author="rkbansal" w:date="2020-04-27T23:38:00Z">
            <w:rPr>
              <w:rFonts w:ascii="Segoe UI" w:hAnsi="Segoe UI" w:cs="Segoe UI"/>
              <w:color w:val="000000"/>
            </w:rPr>
          </w:rPrChange>
        </w:rPr>
        <w:t> annotation the Rest Controller that we have exposed.</w:t>
      </w:r>
    </w:p>
    <w:p w14:paraId="4755F074" w14:textId="77777777" w:rsidR="00AB3BB5" w:rsidRPr="009934C3" w:rsidRDefault="00AB3BB5" w:rsidP="00806F79">
      <w:pPr>
        <w:pStyle w:val="Heading5"/>
        <w:rPr>
          <w:b/>
          <w:bCs/>
          <w:sz w:val="32"/>
          <w:szCs w:val="32"/>
          <w:rPrChange w:id="458" w:author="rkbansal" w:date="2020-04-27T23:39:00Z">
            <w:rPr/>
          </w:rPrChange>
        </w:rPr>
      </w:pPr>
      <w:r w:rsidRPr="009934C3">
        <w:rPr>
          <w:b/>
          <w:bCs/>
          <w:sz w:val="32"/>
          <w:szCs w:val="32"/>
          <w:rPrChange w:id="459" w:author="rkbansal" w:date="2020-04-27T23:39:00Z">
            <w:rPr/>
          </w:rPrChange>
        </w:rPr>
        <w:t>Things to check if facing any error</w:t>
      </w:r>
    </w:p>
    <w:p w14:paraId="46F6666F"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Property file name and the Client module service name </w:t>
      </w:r>
      <w:r>
        <w:rPr>
          <w:rStyle w:val="HTMLCode"/>
          <w:rFonts w:ascii="Consolas" w:eastAsiaTheme="minorHAnsi" w:hAnsi="Consolas"/>
          <w:color w:val="FF0779"/>
          <w:sz w:val="21"/>
          <w:szCs w:val="21"/>
        </w:rPr>
        <w:t>spring.application.name=config-server-client</w:t>
      </w:r>
      <w:r>
        <w:rPr>
          <w:rFonts w:ascii="Segoe UI" w:hAnsi="Segoe UI" w:cs="Segoe UI"/>
          <w:color w:val="000000"/>
        </w:rPr>
        <w:t> should be exactly same, otherwise, properties will not be detected. Actually, Config Server exposes the properties in an end point of property file name, if you browse URL </w:t>
      </w:r>
      <w:r>
        <w:rPr>
          <w:rStyle w:val="HTMLCode"/>
          <w:rFonts w:ascii="Consolas" w:eastAsiaTheme="minorHAnsi" w:hAnsi="Consolas"/>
          <w:color w:val="FF0779"/>
          <w:sz w:val="21"/>
          <w:szCs w:val="21"/>
        </w:rPr>
        <w:t>http://localhost:8888/config-server-client/development</w:t>
      </w:r>
      <w:r>
        <w:rPr>
          <w:rFonts w:ascii="Segoe UI" w:hAnsi="Segoe UI" w:cs="Segoe UI"/>
          <w:color w:val="000000"/>
        </w:rPr>
        <w:t> it will return all the dev environment values.</w:t>
      </w:r>
    </w:p>
    <w:p w14:paraId="75C4976C" w14:textId="6074C841" w:rsidR="00AB3BB5" w:rsidRDefault="00AB3BB5" w:rsidP="00AB3BB5">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6A2F6924" wp14:editId="4522BB35">
            <wp:extent cx="5731510" cy="2872105"/>
            <wp:effectExtent l="0" t="0" r="2540" b="4445"/>
            <wp:docPr id="24" name="Picture 24" descr="All Dev Propertie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l Dev Properties 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r>
        <w:rPr>
          <w:rFonts w:ascii="Segoe UI" w:hAnsi="Segoe UI" w:cs="Segoe UI"/>
          <w:color w:val="000000"/>
        </w:rPr>
        <w:t>All Dev Properties View</w:t>
      </w:r>
    </w:p>
    <w:p w14:paraId="11F2080B"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checked-in the properties files in the git repo by using </w:t>
      </w:r>
      <w:r>
        <w:rPr>
          <w:rStyle w:val="HTMLCode"/>
          <w:rFonts w:ascii="Consolas" w:eastAsiaTheme="minorHAnsi" w:hAnsi="Consolas"/>
          <w:color w:val="FF0779"/>
          <w:sz w:val="21"/>
          <w:szCs w:val="21"/>
        </w:rPr>
        <w:t>git init/add/commit</w:t>
      </w:r>
      <w:r>
        <w:rPr>
          <w:rFonts w:ascii="Segoe UI" w:hAnsi="Segoe UI" w:cs="Segoe UI"/>
          <w:color w:val="000000"/>
        </w:rPr>
        <w:t> commands as described above.</w:t>
      </w:r>
    </w:p>
    <w:p w14:paraId="0D2B4093"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refreshed the client service environment by invoking </w:t>
      </w:r>
      <w:r>
        <w:rPr>
          <w:rStyle w:val="HTMLCode"/>
          <w:rFonts w:ascii="Consolas" w:eastAsiaTheme="minorHAnsi" w:hAnsi="Consolas"/>
          <w:color w:val="FF0779"/>
          <w:sz w:val="21"/>
          <w:szCs w:val="21"/>
        </w:rPr>
        <w:t>POST</w:t>
      </w:r>
      <w:r>
        <w:rPr>
          <w:rFonts w:ascii="Segoe UI" w:hAnsi="Segoe UI" w:cs="Segoe UI"/>
          <w:color w:val="000000"/>
        </w:rPr>
        <w:t> method of </w:t>
      </w:r>
      <w:r>
        <w:rPr>
          <w:rStyle w:val="HTMLCode"/>
          <w:rFonts w:ascii="Consolas" w:eastAsiaTheme="minorHAnsi" w:hAnsi="Consolas"/>
          <w:color w:val="FF0779"/>
          <w:sz w:val="21"/>
          <w:szCs w:val="21"/>
        </w:rPr>
        <w:t>http://localhost:8080/refresh</w:t>
      </w:r>
      <w:r>
        <w:rPr>
          <w:rFonts w:ascii="Segoe UI" w:hAnsi="Segoe UI" w:cs="Segoe UI"/>
          <w:color w:val="000000"/>
        </w:rPr>
        <w:t> by any REST client. Otherwise changed values will not be reflected in the client service.</w:t>
      </w:r>
    </w:p>
    <w:p w14:paraId="4F59122E" w14:textId="31AC1CA5" w:rsidR="00AB3BB5" w:rsidRDefault="00AB3BB5" w:rsidP="00AB3BB5">
      <w:pPr>
        <w:numPr>
          <w:ilvl w:val="0"/>
          <w:numId w:val="44"/>
        </w:numPr>
        <w:shd w:val="clear" w:color="auto" w:fill="FFFFFF"/>
        <w:spacing w:before="60" w:after="100" w:afterAutospacing="1" w:line="240" w:lineRule="auto"/>
        <w:ind w:left="600"/>
        <w:rPr>
          <w:ins w:id="460" w:author="rkbansal" w:date="2020-04-27T23:39:00Z"/>
          <w:rFonts w:ascii="Segoe UI" w:hAnsi="Segoe UI" w:cs="Segoe UI"/>
          <w:color w:val="000000"/>
        </w:rPr>
      </w:pPr>
      <w:r>
        <w:rPr>
          <w:rFonts w:ascii="Segoe UI" w:hAnsi="Segoe UI" w:cs="Segoe UI"/>
          <w:color w:val="000000"/>
        </w:rPr>
        <w:t>Make sure at the time of starting the config client service, config server service is running already, otherwise it might take some time to register, which might create confusion while testing.</w:t>
      </w:r>
    </w:p>
    <w:p w14:paraId="32D3A110" w14:textId="0A963FCE" w:rsidR="009934C3" w:rsidRDefault="009934C3">
      <w:pPr>
        <w:shd w:val="clear" w:color="auto" w:fill="FFFFFF"/>
        <w:spacing w:before="60" w:after="100" w:afterAutospacing="1" w:line="240" w:lineRule="auto"/>
        <w:ind w:left="600"/>
        <w:rPr>
          <w:rFonts w:ascii="Segoe UI" w:hAnsi="Segoe UI" w:cs="Segoe UI"/>
          <w:color w:val="000000"/>
        </w:rPr>
        <w:pPrChange w:id="461" w:author="rkbansal" w:date="2020-04-27T23:39:00Z">
          <w:pPr>
            <w:numPr>
              <w:numId w:val="44"/>
            </w:numPr>
            <w:shd w:val="clear" w:color="auto" w:fill="FFFFFF"/>
            <w:tabs>
              <w:tab w:val="num" w:pos="720"/>
            </w:tabs>
            <w:spacing w:before="60" w:after="100" w:afterAutospacing="1" w:line="240" w:lineRule="auto"/>
            <w:ind w:left="600" w:hanging="360"/>
          </w:pPr>
        </w:pPrChange>
      </w:pPr>
      <w:ins w:id="462" w:author="rkbansal" w:date="2020-04-27T23:39:00Z">
        <w:r>
          <w:rPr>
            <w:rFonts w:ascii="Segoe UI" w:hAnsi="Segoe UI" w:cs="Segoe UI"/>
            <w:color w:val="272727"/>
            <w:shd w:val="clear" w:color="auto" w:fill="FFFFFF"/>
          </w:rPr>
          <w:t>That’s all about creating a Config server for microservices.</w:t>
        </w:r>
      </w:ins>
    </w:p>
    <w:p w14:paraId="3FD7A26E" w14:textId="271B5331" w:rsidR="00A76C94" w:rsidRDefault="00AB3BB5" w:rsidP="00AB3BB5">
      <w:pPr>
        <w:rPr>
          <w:rStyle w:val="Strong"/>
          <w:rFonts w:eastAsiaTheme="majorEastAsia" w:cs="Lucida Sans Unicode"/>
          <w:color w:val="2F5496" w:themeColor="accent1" w:themeShade="BF"/>
          <w:spacing w:val="-3"/>
        </w:rPr>
      </w:pPr>
      <w:r>
        <w:rPr>
          <w:rStyle w:val="HTMLPreformattedChar"/>
          <w:rFonts w:eastAsiaTheme="minorHAnsi" w:cs="Lucida Sans Unicode"/>
          <w:i/>
          <w:iCs/>
          <w:spacing w:val="-3"/>
        </w:rPr>
        <w:t xml:space="preserve"> </w:t>
      </w:r>
      <w:r w:rsidR="00A76C94">
        <w:rPr>
          <w:rStyle w:val="Strong"/>
          <w:rFonts w:cs="Lucida Sans Unicode"/>
          <w:i/>
          <w:iCs/>
          <w:spacing w:val="-3"/>
        </w:rPr>
        <w:br w:type="page"/>
      </w:r>
    </w:p>
    <w:p w14:paraId="15B6B987" w14:textId="488E9D94" w:rsidR="00412979" w:rsidRPr="00412979" w:rsidRDefault="001D1AF1" w:rsidP="00806F79">
      <w:pPr>
        <w:pStyle w:val="Heading4"/>
        <w:rPr>
          <w:rStyle w:val="Strong"/>
          <w:rFonts w:ascii="Georgia" w:hAnsi="Georgia" w:cs="Lucida Sans Unicode"/>
          <w:i w:val="0"/>
          <w:iCs w:val="0"/>
          <w:spacing w:val="-3"/>
        </w:rPr>
      </w:pPr>
      <w:r w:rsidRPr="00412979">
        <w:rPr>
          <w:rStyle w:val="Strong"/>
          <w:rFonts w:ascii="Georgia" w:hAnsi="Georgia" w:cs="Lucida Sans Unicode"/>
          <w:i w:val="0"/>
          <w:iCs w:val="0"/>
          <w:spacing w:val="-3"/>
        </w:rPr>
        <w:lastRenderedPageBreak/>
        <w:t>Eureka Server</w:t>
      </w:r>
      <w:r>
        <w:rPr>
          <w:rStyle w:val="Strong"/>
          <w:rFonts w:ascii="Georgia" w:hAnsi="Georgia" w:cs="Lucida Sans Unicode"/>
          <w:i w:val="0"/>
          <w:iCs w:val="0"/>
          <w:spacing w:val="-3"/>
        </w:rPr>
        <w:t xml:space="preserve"> (Netflix) - </w:t>
      </w:r>
      <w:r w:rsidR="00D844B6" w:rsidRPr="00D844B6">
        <w:rPr>
          <w:rStyle w:val="Strong"/>
          <w:rFonts w:ascii="Georgia" w:hAnsi="Georgia" w:cs="Lucida Sans Unicode"/>
          <w:i w:val="0"/>
          <w:iCs w:val="0"/>
          <w:spacing w:val="-3"/>
        </w:rPr>
        <w:t>Service Registration and Discovery</w:t>
      </w:r>
    </w:p>
    <w:p w14:paraId="063FE422" w14:textId="5499C9ED" w:rsidR="00A06728"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Pr>
          <w:rFonts w:eastAsia="Times New Roman" w:cs="Arial"/>
          <w:color w:val="333333"/>
          <w:lang w:eastAsia="en-IN"/>
        </w:rPr>
        <w:t>Eureka Server or service</w:t>
      </w:r>
      <w:r w:rsidR="009329BF" w:rsidRPr="009329BF">
        <w:rPr>
          <w:rFonts w:eastAsia="Times New Roman" w:cs="Arial"/>
          <w:color w:val="333333"/>
          <w:lang w:eastAsia="en-IN"/>
        </w:rPr>
        <w:t xml:space="preserve"> will register every microservice and then the client microservice will look up the Eureka server to get a dependent microservice to get the job done</w:t>
      </w:r>
      <w:r w:rsidR="00EE74FA">
        <w:rPr>
          <w:rFonts w:eastAsia="Times New Roman" w:cs="Arial"/>
          <w:color w:val="333333"/>
          <w:lang w:eastAsia="en-IN"/>
        </w:rPr>
        <w:t xml:space="preserve"> without knowing the IP address of dependent microservice</w:t>
      </w:r>
      <w:r w:rsidR="009329BF" w:rsidRPr="009329BF">
        <w:rPr>
          <w:rFonts w:eastAsia="Times New Roman" w:cs="Arial"/>
          <w:color w:val="333333"/>
          <w:lang w:eastAsia="en-IN"/>
        </w:rPr>
        <w:t>.</w:t>
      </w:r>
      <w:r w:rsidR="009329BF" w:rsidRPr="007B6AFB">
        <w:rPr>
          <w:rFonts w:eastAsia="Times New Roman" w:cs="Arial"/>
          <w:color w:val="333333"/>
          <w:lang w:eastAsia="en-IN"/>
        </w:rPr>
        <w:t xml:space="preserve"> </w:t>
      </w:r>
    </w:p>
    <w:p w14:paraId="28A419E6" w14:textId="5C1FA479" w:rsidR="009329BF" w:rsidRDefault="009329BF" w:rsidP="004B1EAB">
      <w:pPr>
        <w:shd w:val="clear" w:color="auto" w:fill="FFFFFF"/>
        <w:spacing w:before="100" w:beforeAutospacing="1" w:after="100" w:afterAutospacing="1" w:line="240" w:lineRule="auto"/>
        <w:jc w:val="both"/>
        <w:rPr>
          <w:rFonts w:eastAsia="Times New Roman" w:cs="Arial"/>
          <w:color w:val="333333"/>
          <w:lang w:eastAsia="en-IN"/>
        </w:rPr>
      </w:pPr>
      <w:r w:rsidRPr="009329BF">
        <w:rPr>
          <w:rFonts w:eastAsia="Times New Roman" w:cs="Arial"/>
          <w:color w:val="333333"/>
          <w:lang w:eastAsia="en-IN"/>
        </w:rPr>
        <w:t>Eureka Server is owned by Netflix and in this, Spring Cloud offers a declarative way to register and invoke services by Java annotation.</w:t>
      </w:r>
    </w:p>
    <w:p w14:paraId="6F407C73" w14:textId="77777777" w:rsidR="007A208F" w:rsidRPr="007A208F"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sidRPr="007A208F">
        <w:rPr>
          <w:rFonts w:eastAsia="Times New Roman" w:cs="Arial"/>
          <w:color w:val="333333"/>
          <w:lang w:eastAsia="en-IN"/>
        </w:rPr>
        <w:t>It’s duty to give names to each microservice. Why?</w:t>
      </w:r>
    </w:p>
    <w:p w14:paraId="17F3376C"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No need to hardcode the IP addresses of microservices.</w:t>
      </w:r>
    </w:p>
    <w:p w14:paraId="68A1F696"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What if services use dynamic IP addresses; when autoscaling.</w:t>
      </w:r>
    </w:p>
    <w:p w14:paraId="10CCC4AC" w14:textId="3A12B435" w:rsidR="00A06728" w:rsidRP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So, every service register itself with Eureka, and pings Eureka server to notify that it’s alive.</w:t>
      </w:r>
    </w:p>
    <w:p w14:paraId="1AA1A32C" w14:textId="77777777" w:rsidR="00A06728" w:rsidRPr="00807756" w:rsidRDefault="00A06728" w:rsidP="004B1EAB">
      <w:pPr>
        <w:shd w:val="clear" w:color="auto" w:fill="FFFFFF"/>
        <w:spacing w:before="100" w:beforeAutospacing="1" w:after="100" w:afterAutospacing="1" w:line="240" w:lineRule="auto"/>
        <w:jc w:val="both"/>
        <w:rPr>
          <w:rFonts w:eastAsia="Times New Roman" w:cs="Arial"/>
          <w:b/>
          <w:color w:val="333333"/>
          <w:lang w:eastAsia="en-IN"/>
        </w:rPr>
      </w:pPr>
      <w:r w:rsidRPr="00A06728">
        <w:rPr>
          <w:rFonts w:eastAsia="Times New Roman" w:cs="Arial"/>
          <w:color w:val="333333"/>
          <w:lang w:eastAsia="en-IN"/>
        </w:rPr>
        <w:t xml:space="preserve">If Eureka server didn’t receive any notification from a service. This service is </w:t>
      </w:r>
      <w:r w:rsidRPr="00807756">
        <w:rPr>
          <w:rFonts w:eastAsia="Times New Roman" w:cs="Arial"/>
          <w:b/>
          <w:color w:val="333333"/>
          <w:lang w:eastAsia="en-IN"/>
        </w:rPr>
        <w:t>unregistered from the Eureka server automatically.</w:t>
      </w:r>
    </w:p>
    <w:p w14:paraId="45FD9AA9" w14:textId="17E3671F" w:rsid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The steps are fairly simple. 1, 2, 3, … and we’re done!</w:t>
      </w:r>
    </w:p>
    <w:p w14:paraId="40579EB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Overview</w:t>
      </w:r>
    </w:p>
    <w:p w14:paraId="7C7167D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create three microservices for this </w:t>
      </w:r>
      <w:r>
        <w:rPr>
          <w:rStyle w:val="Strong"/>
          <w:rFonts w:ascii="Segoe UI" w:eastAsiaTheme="majorEastAsia" w:hAnsi="Segoe UI" w:cs="Segoe UI"/>
          <w:color w:val="000000"/>
        </w:rPr>
        <w:t>Netflix Eureka example</w:t>
      </w:r>
      <w:r>
        <w:rPr>
          <w:rFonts w:ascii="Segoe UI" w:hAnsi="Segoe UI" w:cs="Segoe UI"/>
          <w:color w:val="000000"/>
        </w:rPr>
        <w:t>.</w:t>
      </w:r>
    </w:p>
    <w:p w14:paraId="25AA73C3"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Eureka Service Registry Server</w:t>
      </w:r>
      <w:r>
        <w:rPr>
          <w:rFonts w:ascii="Segoe UI" w:hAnsi="Segoe UI" w:cs="Segoe UI"/>
          <w:color w:val="000000"/>
        </w:rPr>
        <w:t> – This microservice will provide the service registry and discovery server.</w:t>
      </w:r>
    </w:p>
    <w:p w14:paraId="1727B7AA"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Student Microservice</w:t>
      </w:r>
      <w:r>
        <w:rPr>
          <w:rFonts w:ascii="Segoe UI" w:hAnsi="Segoe UI" w:cs="Segoe UI"/>
          <w:color w:val="000000"/>
        </w:rPr>
        <w:t> – Which will give some functionality based on Student entity. It will be a rest based service and most importantly it will be a eureka client service, which will talk with eureka service to register itself in the service registry.</w:t>
      </w:r>
    </w:p>
    <w:p w14:paraId="69BDB498" w14:textId="697DF462"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School Microservice</w:t>
      </w:r>
      <w:r>
        <w:rPr>
          <w:rFonts w:ascii="Segoe UI" w:hAnsi="Segoe UI" w:cs="Segoe UI"/>
          <w:color w:val="000000"/>
        </w:rPr>
        <w:t> – Same type as of Student service – only added feature is that it will invoke Student service with </w:t>
      </w:r>
      <w:r>
        <w:rPr>
          <w:rStyle w:val="Emphasis"/>
          <w:rFonts w:ascii="Segoe UI" w:hAnsi="Segoe UI" w:cs="Segoe UI"/>
          <w:color w:val="000000"/>
        </w:rPr>
        <w:t>service look up</w:t>
      </w:r>
      <w:ins w:id="463" w:author="Rajiv Bansal" w:date="2019-11-24T12:23:00Z">
        <w:r w:rsidR="0095596C">
          <w:rPr>
            <w:rStyle w:val="Emphasis"/>
            <w:rFonts w:ascii="Segoe UI" w:hAnsi="Segoe UI" w:cs="Segoe UI"/>
            <w:color w:val="000000"/>
          </w:rPr>
          <w:t xml:space="preserve"> </w:t>
        </w:r>
      </w:ins>
      <w:r>
        <w:rPr>
          <w:rFonts w:ascii="Segoe UI" w:hAnsi="Segoe UI" w:cs="Segoe UI"/>
          <w:color w:val="000000"/>
        </w:rPr>
        <w:t>mechanism. We will not use absolute URL of student service to interact with that service.</w:t>
      </w:r>
    </w:p>
    <w:p w14:paraId="2DC6222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Here is the interaction diagram between above listed three services.</w:t>
      </w:r>
    </w:p>
    <w:p w14:paraId="25182FF2" w14:textId="23270F16" w:rsidR="003A4DE5" w:rsidRDefault="003A4DE5" w:rsidP="003A4DE5">
      <w:pPr>
        <w:rPr>
          <w:rFonts w:ascii="Times New Roman" w:hAnsi="Times New Roman" w:cs="Times New Roman"/>
        </w:rPr>
      </w:pPr>
      <w:r>
        <w:rPr>
          <w:noProof/>
          <w:color w:val="0366D6"/>
        </w:rPr>
        <w:drawing>
          <wp:inline distT="0" distB="0" distL="0" distR="0" wp14:anchorId="7D6CA739" wp14:editId="63EA00A1">
            <wp:extent cx="5731510" cy="2406650"/>
            <wp:effectExtent l="0" t="0" r="2540" b="0"/>
            <wp:docPr id="196" name="Picture 196" descr="https://cdn1.howtodoinjava.com/wp-content/uploads/2017/07/Discovery_interratction-Diagram.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1.howtodoinjava.com/wp-content/uploads/2017/07/Discovery_interratction-Diagram.jp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406650"/>
                    </a:xfrm>
                    <a:prstGeom prst="rect">
                      <a:avLst/>
                    </a:prstGeom>
                    <a:noFill/>
                    <a:ln>
                      <a:noFill/>
                    </a:ln>
                  </pic:spPr>
                </pic:pic>
              </a:graphicData>
            </a:graphic>
          </wp:inline>
        </w:drawing>
      </w:r>
      <w:r>
        <w:t>Component Interaction with each other</w:t>
      </w:r>
    </w:p>
    <w:p w14:paraId="2BF4163B"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Tech Stack and Runtime</w:t>
      </w:r>
    </w:p>
    <w:p w14:paraId="4E059B91"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Java 1.8</w:t>
      </w:r>
    </w:p>
    <w:p w14:paraId="482DE41D"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23950F98"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2883F2A4"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boot</w:t>
      </w:r>
    </w:p>
    <w:p w14:paraId="69004ECC"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4BDBE46A"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Maven</w:t>
      </w:r>
    </w:p>
    <w:p w14:paraId="4DD69D75"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r>
        <w:rPr>
          <w:rFonts w:ascii="inherit" w:hAnsi="inherit"/>
          <w:color w:val="000000"/>
          <w:sz w:val="22"/>
          <w:szCs w:val="22"/>
        </w:rPr>
        <w:t>Table of Contents</w:t>
      </w:r>
    </w:p>
    <w:p w14:paraId="3D63815F"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p>
    <w:p w14:paraId="2D66FA9F" w14:textId="77777777" w:rsidR="003A4DE5" w:rsidRDefault="006F664D"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6" w:anchor="what-is-netflix-eureka" w:history="1">
        <w:r w:rsidR="003A4DE5">
          <w:rPr>
            <w:rStyle w:val="Hyperlink"/>
            <w:rFonts w:ascii="inherit" w:eastAsiaTheme="majorEastAsia" w:hAnsi="inherit"/>
            <w:color w:val="0366D6"/>
            <w:sz w:val="22"/>
            <w:szCs w:val="22"/>
          </w:rPr>
          <w:t>What is Netflix Eureka Server and Clients?</w:t>
        </w:r>
      </w:hyperlink>
    </w:p>
    <w:p w14:paraId="62A968D2" w14:textId="77777777" w:rsidR="003A4DE5" w:rsidRDefault="006F664D"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7" w:anchor="eureka-server" w:history="1">
        <w:r w:rsidR="003A4DE5">
          <w:rPr>
            <w:rStyle w:val="Hyperlink"/>
            <w:rFonts w:ascii="inherit" w:eastAsiaTheme="majorEastAsia" w:hAnsi="inherit"/>
            <w:color w:val="0366D6"/>
            <w:sz w:val="22"/>
            <w:szCs w:val="22"/>
          </w:rPr>
          <w:t>Eureka Service Registry Server</w:t>
        </w:r>
      </w:hyperlink>
    </w:p>
    <w:p w14:paraId="18272FEF" w14:textId="77777777" w:rsidR="003A4DE5" w:rsidRDefault="006F664D"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8" w:anchor="eureka-client-student-service" w:history="1">
        <w:r w:rsidR="003A4DE5">
          <w:rPr>
            <w:rStyle w:val="Hyperlink"/>
            <w:rFonts w:ascii="inherit" w:eastAsiaTheme="majorEastAsia" w:hAnsi="inherit"/>
            <w:color w:val="0366D6"/>
            <w:sz w:val="22"/>
            <w:szCs w:val="22"/>
          </w:rPr>
          <w:t>Eureka Client - Student Service</w:t>
        </w:r>
      </w:hyperlink>
    </w:p>
    <w:p w14:paraId="3266B007" w14:textId="77777777" w:rsidR="003A4DE5" w:rsidRDefault="006F664D"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9" w:anchor="eureka-client-school-service" w:history="1">
        <w:r w:rsidR="003A4DE5">
          <w:rPr>
            <w:rStyle w:val="Hyperlink"/>
            <w:rFonts w:ascii="inherit" w:eastAsiaTheme="majorEastAsia" w:hAnsi="inherit"/>
            <w:color w:val="0366D6"/>
            <w:sz w:val="22"/>
            <w:szCs w:val="22"/>
          </w:rPr>
          <w:t>Eureka Client - School Service</w:t>
        </w:r>
      </w:hyperlink>
    </w:p>
    <w:p w14:paraId="287BCBF8" w14:textId="77777777" w:rsidR="003A4DE5" w:rsidRDefault="006F664D"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0" w:anchor="demo" w:history="1">
        <w:r w:rsidR="003A4DE5">
          <w:rPr>
            <w:rStyle w:val="Hyperlink"/>
            <w:rFonts w:ascii="inherit" w:eastAsiaTheme="majorEastAsia" w:hAnsi="inherit"/>
            <w:color w:val="0366D6"/>
            <w:sz w:val="22"/>
            <w:szCs w:val="22"/>
          </w:rPr>
          <w:t>Demo of Service Discovery and Calling</w:t>
        </w:r>
      </w:hyperlink>
    </w:p>
    <w:p w14:paraId="304CB140" w14:textId="77777777" w:rsidR="003A4DE5" w:rsidRDefault="006F664D"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1" w:anchor="how-to-debug" w:history="1">
        <w:r w:rsidR="003A4DE5">
          <w:rPr>
            <w:rStyle w:val="Hyperlink"/>
            <w:rFonts w:ascii="inherit" w:eastAsiaTheme="majorEastAsia" w:hAnsi="inherit"/>
            <w:color w:val="0366D6"/>
            <w:sz w:val="22"/>
            <w:szCs w:val="22"/>
          </w:rPr>
          <w:t>Things to check if facing any error</w:t>
        </w:r>
      </w:hyperlink>
    </w:p>
    <w:p w14:paraId="0938BB05" w14:textId="77777777" w:rsidR="003A4DE5" w:rsidRDefault="006F664D"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2" w:anchor="summary" w:history="1">
        <w:r w:rsidR="003A4DE5">
          <w:rPr>
            <w:rStyle w:val="Hyperlink"/>
            <w:rFonts w:ascii="inherit" w:eastAsiaTheme="majorEastAsia" w:hAnsi="inherit"/>
            <w:color w:val="0366D6"/>
            <w:sz w:val="22"/>
            <w:szCs w:val="22"/>
          </w:rPr>
          <w:t>Summary</w:t>
        </w:r>
      </w:hyperlink>
    </w:p>
    <w:p w14:paraId="606B6F54"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What is Netflix Eureka Server and Clients?</w:t>
      </w:r>
    </w:p>
    <w:p w14:paraId="149AD2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As we know these days, there is a lot of momentum around Microservices. The transition from Monolithic to Microservice based architecture gives many benefits for future in terms of maintainability, scalability, high availability etc. However at the same time, there are many challenges also while doing this migration. One of them is to maintain individual Microservices addresses. This task can be hugely complex – depending on number of services and their dynamic nature. If whole infrastructure is distributed and there is some replication as well, then maintaining this service addresses becomes harder.</w:t>
      </w:r>
    </w:p>
    <w:p w14:paraId="128711B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To solve this, in the distributed computing are there is a concept called ‘Service registration and discovery’ where one dedicated server is responsible to maintain the registry of all the Microservice that has been deployed and removed. This will act like a phone book of all other applications/microservices.</w:t>
      </w:r>
    </w:p>
    <w:p w14:paraId="62C0425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Think of it as a lookup service where microservices (clients) can register themselves and discover other registered microservices. When a client microservice registers with Eureka it provides metadata such as host, port, and health indicator thus allowing for other microservices to discover it. The discovery server expects a regular heartbeat message from each microservice instance. If an instance begins to consistently fail to send a heartbeat, the discovery server will remove the instance from his registry. This way we will have a very stable ecosystem of Microservices collaborating among each other, and on top of it we don’t have to manually maintain address of other Microservice, which is a next to impossible task if the scale up/down is very frequent, on demand and we use virtual host to host the services specially in the cloud environment.</w:t>
      </w:r>
    </w:p>
    <w:p w14:paraId="04BE1D23"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Service Registry Server</w:t>
      </w:r>
    </w:p>
    <w:p w14:paraId="0C70822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server.</w:t>
      </w:r>
    </w:p>
    <w:p w14:paraId="533E2C72"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Server</w:t>
      </w:r>
    </w:p>
    <w:p w14:paraId="133BEB2E"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w:t>
      </w:r>
      <w:hyperlink r:id="rId43" w:tgtFrame="_blank" w:history="1">
        <w:r>
          <w:rPr>
            <w:rStyle w:val="Hyperlink"/>
            <w:rFonts w:ascii="Segoe UI" w:eastAsiaTheme="majorEastAsia" w:hAnsi="Segoe UI" w:cs="Segoe UI"/>
            <w:color w:val="0366D6"/>
          </w:rPr>
          <w:t>Spring Boot initializer portal</w:t>
        </w:r>
      </w:hyperlink>
      <w:r>
        <w:rPr>
          <w:rFonts w:ascii="Segoe UI" w:hAnsi="Segoe UI" w:cs="Segoe UI"/>
          <w:color w:val="000000"/>
        </w:rPr>
        <w:t> with two dependencies i.e. </w:t>
      </w:r>
      <w:r>
        <w:rPr>
          <w:rStyle w:val="HTMLCode"/>
          <w:rFonts w:ascii="Consolas" w:hAnsi="Consolas"/>
          <w:color w:val="FF0779"/>
          <w:sz w:val="21"/>
          <w:szCs w:val="21"/>
        </w:rPr>
        <w:t>Eureka server</w:t>
      </w:r>
      <w:r>
        <w:rPr>
          <w:rFonts w:ascii="Segoe UI" w:hAnsi="Segoe UI" w:cs="Segoe UI"/>
          <w:color w:val="000000"/>
        </w:rPr>
        <w:t> and </w:t>
      </w:r>
      <w:r>
        <w:rPr>
          <w:rStyle w:val="HTMLCode"/>
          <w:rFonts w:ascii="Consolas" w:hAnsi="Consolas"/>
          <w:color w:val="FF0779"/>
          <w:sz w:val="21"/>
          <w:szCs w:val="21"/>
        </w:rPr>
        <w:t>Actuator</w:t>
      </w:r>
      <w:r>
        <w:rPr>
          <w:rFonts w:ascii="Segoe UI" w:hAnsi="Segoe UI" w:cs="Segoe UI"/>
          <w:color w:val="000000"/>
        </w:rPr>
        <w:t>. Give other maven GAV coordinates and download the project.</w:t>
      </w:r>
    </w:p>
    <w:p w14:paraId="7CBA0E69" w14:textId="20A75AD2" w:rsidR="003A4DE5" w:rsidRDefault="003A4DE5" w:rsidP="003A4DE5">
      <w:pPr>
        <w:rPr>
          <w:rFonts w:ascii="Times New Roman" w:hAnsi="Times New Roman" w:cs="Times New Roman"/>
        </w:rPr>
      </w:pPr>
      <w:r>
        <w:rPr>
          <w:noProof/>
          <w:color w:val="0366D6"/>
        </w:rPr>
        <w:drawing>
          <wp:inline distT="0" distB="0" distL="0" distR="0" wp14:anchorId="4C583B14" wp14:editId="43F4C7F2">
            <wp:extent cx="5731510" cy="3180080"/>
            <wp:effectExtent l="0" t="0" r="2540" b="1270"/>
            <wp:docPr id="195" name="Picture 195" descr="https://cdn2.howtodoinjava.com/wp-content/uploads/2017/07/server_projec-generation.jp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2.howtodoinjava.com/wp-content/uploads/2017/07/server_projec-generation.jp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r>
        <w:t>Eureka Server Service Project Generation</w:t>
      </w:r>
    </w:p>
    <w:p w14:paraId="08C7D60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 In this step, all necessary dependencies will be downloaded from maven repository.</w:t>
      </w:r>
    </w:p>
    <w:p w14:paraId="756A4BA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open </w:t>
      </w:r>
      <w:r>
        <w:rPr>
          <w:rStyle w:val="HTMLCode"/>
          <w:rFonts w:ascii="Consolas" w:hAnsi="Consolas"/>
          <w:color w:val="FF0779"/>
          <w:sz w:val="21"/>
          <w:szCs w:val="21"/>
        </w:rPr>
        <w:t>SpringEurekaServerApplication</w:t>
      </w:r>
      <w:r>
        <w:rPr>
          <w:rFonts w:ascii="Segoe UI" w:hAnsi="Segoe UI" w:cs="Segoe UI"/>
          <w:color w:val="000000"/>
        </w:rPr>
        <w:t> class that spring already has generated in the downloaded project and add the </w:t>
      </w:r>
      <w:hyperlink r:id="rId46" w:tgtFrame="_blank" w:history="1">
        <w:r>
          <w:rPr>
            <w:rStyle w:val="Hyperlink"/>
            <w:rFonts w:ascii="Consolas" w:eastAsiaTheme="majorEastAsia" w:hAnsi="Consolas" w:cs="Courier New"/>
            <w:color w:val="0366D6"/>
            <w:sz w:val="21"/>
            <w:szCs w:val="21"/>
          </w:rPr>
          <w:t>@EnableEurekaServer</w:t>
        </w:r>
      </w:hyperlink>
      <w:r>
        <w:rPr>
          <w:rFonts w:ascii="Segoe UI" w:hAnsi="Segoe UI" w:cs="Segoe UI"/>
          <w:color w:val="000000"/>
        </w:rPr>
        <w:t>annotation on the class.</w:t>
      </w:r>
    </w:p>
    <w:tbl>
      <w:tblPr>
        <w:tblW w:w="15525" w:type="dxa"/>
        <w:tblCellMar>
          <w:left w:w="0" w:type="dxa"/>
          <w:right w:w="0" w:type="dxa"/>
        </w:tblCellMar>
        <w:tblLook w:val="04A0" w:firstRow="1" w:lastRow="0" w:firstColumn="1" w:lastColumn="0" w:noHBand="0" w:noVBand="1"/>
      </w:tblPr>
      <w:tblGrid>
        <w:gridCol w:w="15525"/>
      </w:tblGrid>
      <w:tr w:rsidR="003A4DE5" w14:paraId="4C8CECDD" w14:textId="77777777" w:rsidTr="003A4DE5">
        <w:tc>
          <w:tcPr>
            <w:tcW w:w="15495" w:type="dxa"/>
            <w:vAlign w:val="center"/>
            <w:hideMark/>
          </w:tcPr>
          <w:p w14:paraId="09E5AE66"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com.example.howtodoinjava.springeurekaserver;</w:t>
            </w:r>
          </w:p>
          <w:p w14:paraId="4B60396C" w14:textId="77777777" w:rsidR="003A4DE5" w:rsidRDefault="003A4DE5" w:rsidP="003A4DE5">
            <w:r>
              <w:rPr>
                <w:rStyle w:val="HTMLCode"/>
                <w:rFonts w:eastAsiaTheme="minorHAnsi"/>
                <w:color w:val="FF0779"/>
              </w:rPr>
              <w:t> </w:t>
            </w:r>
            <w:r>
              <w:t> </w:t>
            </w:r>
          </w:p>
          <w:p w14:paraId="4587D12E"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0670AF9A"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2C0D4AEA" w14:textId="77777777" w:rsidR="003A4DE5" w:rsidRDefault="003A4DE5" w:rsidP="003A4DE5">
            <w:r>
              <w:rPr>
                <w:rStyle w:val="HTMLCode"/>
                <w:rFonts w:eastAsiaTheme="minorHAnsi"/>
              </w:rPr>
              <w:t>import</w:t>
            </w:r>
            <w:r>
              <w:t> </w:t>
            </w:r>
            <w:r>
              <w:rPr>
                <w:rStyle w:val="HTMLCode"/>
                <w:rFonts w:eastAsiaTheme="minorHAnsi"/>
              </w:rPr>
              <w:t>org.springframework.cloud.netflix.eureka.server.EnableEurekaServer;</w:t>
            </w:r>
          </w:p>
          <w:p w14:paraId="14FFADAE" w14:textId="77777777" w:rsidR="003A4DE5" w:rsidRDefault="003A4DE5" w:rsidP="003A4DE5">
            <w:r>
              <w:rPr>
                <w:rStyle w:val="HTMLCode"/>
                <w:rFonts w:eastAsiaTheme="minorHAnsi"/>
                <w:color w:val="FF0779"/>
              </w:rPr>
              <w:t> </w:t>
            </w:r>
            <w:r>
              <w:t> </w:t>
            </w:r>
          </w:p>
          <w:p w14:paraId="2FB6A84E" w14:textId="77777777" w:rsidR="003A4DE5" w:rsidRDefault="003A4DE5" w:rsidP="003A4DE5">
            <w:r>
              <w:rPr>
                <w:rStyle w:val="HTMLCode"/>
                <w:rFonts w:eastAsiaTheme="minorHAnsi"/>
              </w:rPr>
              <w:t>@EnableEurekaServer</w:t>
            </w:r>
          </w:p>
          <w:p w14:paraId="0D6385BE" w14:textId="77777777" w:rsidR="003A4DE5" w:rsidRDefault="003A4DE5" w:rsidP="003A4DE5">
            <w:r>
              <w:rPr>
                <w:rStyle w:val="HTMLCode"/>
                <w:rFonts w:eastAsiaTheme="minorHAnsi"/>
              </w:rPr>
              <w:t>@SpringBootApplication</w:t>
            </w:r>
          </w:p>
          <w:p w14:paraId="3E0E6F7D"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SpringEurekaServerApplication {</w:t>
            </w:r>
          </w:p>
          <w:p w14:paraId="4AD7E15B" w14:textId="77777777" w:rsidR="003A4DE5" w:rsidRDefault="003A4DE5" w:rsidP="003A4DE5">
            <w:r>
              <w:rPr>
                <w:rStyle w:val="HTMLCode"/>
                <w:rFonts w:eastAsiaTheme="minorHAnsi"/>
                <w:color w:val="FF0779"/>
              </w:rPr>
              <w:t> </w:t>
            </w:r>
            <w:r>
              <w:t> </w:t>
            </w:r>
          </w:p>
          <w:p w14:paraId="56ED3C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6643192E" w14:textId="77777777" w:rsidR="003A4DE5" w:rsidRDefault="003A4DE5" w:rsidP="003A4DE5">
            <w:r>
              <w:rPr>
                <w:rStyle w:val="HTMLCode"/>
                <w:rFonts w:eastAsiaTheme="minorHAnsi"/>
                <w:color w:val="FF0779"/>
              </w:rPr>
              <w:t>        </w:t>
            </w:r>
            <w:r>
              <w:rPr>
                <w:rStyle w:val="HTMLCode"/>
                <w:rFonts w:eastAsiaTheme="minorHAnsi"/>
              </w:rPr>
              <w:t>SpringApplication.run(SpringEurekaServerApplication.class, args);</w:t>
            </w:r>
          </w:p>
          <w:p w14:paraId="3729F232" w14:textId="77777777" w:rsidR="003A4DE5" w:rsidRDefault="003A4DE5" w:rsidP="003A4DE5">
            <w:r>
              <w:rPr>
                <w:rStyle w:val="HTMLCode"/>
                <w:rFonts w:eastAsiaTheme="minorHAnsi"/>
                <w:color w:val="FF0779"/>
              </w:rPr>
              <w:t>    </w:t>
            </w:r>
            <w:r>
              <w:rPr>
                <w:rStyle w:val="HTMLCode"/>
                <w:rFonts w:eastAsiaTheme="minorHAnsi"/>
              </w:rPr>
              <w:t>}</w:t>
            </w:r>
          </w:p>
          <w:p w14:paraId="5F3D4500" w14:textId="77777777" w:rsidR="003A4DE5" w:rsidRDefault="003A4DE5" w:rsidP="003A4DE5">
            <w:r>
              <w:rPr>
                <w:rStyle w:val="HTMLCode"/>
                <w:rFonts w:eastAsiaTheme="minorHAnsi"/>
              </w:rPr>
              <w:t>}</w:t>
            </w:r>
          </w:p>
        </w:tc>
      </w:tr>
    </w:tbl>
    <w:p w14:paraId="5567A849"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Build the project once again. With this annotation, this artifact will act like microservice registry and discovery server.</w:t>
      </w:r>
    </w:p>
    <w:p w14:paraId="04AFD5BC"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Server Configuration</w:t>
      </w:r>
    </w:p>
    <w:p w14:paraId="68A73F4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465586D9" w14:textId="77777777" w:rsidTr="003A4DE5">
        <w:tc>
          <w:tcPr>
            <w:tcW w:w="15495" w:type="dxa"/>
            <w:vAlign w:val="center"/>
            <w:hideMark/>
          </w:tcPr>
          <w:p w14:paraId="7333402F" w14:textId="77777777" w:rsidR="003A4DE5" w:rsidRDefault="003A4DE5" w:rsidP="003A4DE5">
            <w:pPr>
              <w:rPr>
                <w:rFonts w:ascii="Times New Roman" w:hAnsi="Times New Roman" w:cs="Times New Roman"/>
              </w:rPr>
            </w:pPr>
            <w:r>
              <w:rPr>
                <w:rStyle w:val="HTMLCode"/>
                <w:rFonts w:eastAsiaTheme="minorHAnsi"/>
              </w:rPr>
              <w:t>server:</w:t>
            </w:r>
          </w:p>
          <w:p w14:paraId="10325086" w14:textId="77777777" w:rsidR="003A4DE5" w:rsidRDefault="003A4DE5" w:rsidP="003A4DE5">
            <w:r>
              <w:rPr>
                <w:rStyle w:val="HTMLCode"/>
                <w:rFonts w:eastAsiaTheme="minorHAnsi"/>
                <w:color w:val="FF0779"/>
              </w:rPr>
              <w:lastRenderedPageBreak/>
              <w:t>  </w:t>
            </w:r>
            <w:r>
              <w:rPr>
                <w:rStyle w:val="HTMLCode"/>
                <w:rFonts w:eastAsiaTheme="minorHAnsi"/>
              </w:rPr>
              <w:t>port: ${PORT:8761} # Indicate the default</w:t>
            </w:r>
            <w:r>
              <w:t> </w:t>
            </w:r>
            <w:r>
              <w:rPr>
                <w:rStyle w:val="HTMLCode"/>
                <w:rFonts w:eastAsiaTheme="minorHAnsi"/>
              </w:rPr>
              <w:t>PORT where this</w:t>
            </w:r>
            <w:r>
              <w:t> </w:t>
            </w:r>
            <w:r>
              <w:rPr>
                <w:rStyle w:val="HTMLCode"/>
                <w:rFonts w:eastAsiaTheme="minorHAnsi"/>
              </w:rPr>
              <w:t>service will be started</w:t>
            </w:r>
          </w:p>
          <w:p w14:paraId="7547EB7C" w14:textId="77777777" w:rsidR="003A4DE5" w:rsidRDefault="003A4DE5" w:rsidP="003A4DE5">
            <w:r>
              <w:t> </w:t>
            </w:r>
          </w:p>
          <w:p w14:paraId="6321E6D6" w14:textId="77777777" w:rsidR="003A4DE5" w:rsidRDefault="003A4DE5" w:rsidP="003A4DE5">
            <w:r>
              <w:rPr>
                <w:rStyle w:val="HTMLCode"/>
                <w:rFonts w:eastAsiaTheme="minorHAnsi"/>
              </w:rPr>
              <w:t>eureka:</w:t>
            </w:r>
          </w:p>
          <w:p w14:paraId="26A18413" w14:textId="77777777" w:rsidR="003A4DE5" w:rsidRDefault="003A4DE5" w:rsidP="003A4DE5">
            <w:r>
              <w:rPr>
                <w:rStyle w:val="HTMLCode"/>
                <w:rFonts w:eastAsiaTheme="minorHAnsi"/>
                <w:color w:val="FF0779"/>
              </w:rPr>
              <w:t>  </w:t>
            </w:r>
            <w:r>
              <w:rPr>
                <w:rStyle w:val="HTMLCode"/>
                <w:rFonts w:eastAsiaTheme="minorHAnsi"/>
              </w:rPr>
              <w:t>client:</w:t>
            </w:r>
          </w:p>
          <w:p w14:paraId="1D5488B3" w14:textId="77777777" w:rsidR="003A4DE5" w:rsidRDefault="003A4DE5" w:rsidP="003A4DE5">
            <w:r>
              <w:rPr>
                <w:rStyle w:val="HTMLCode"/>
                <w:rFonts w:eastAsiaTheme="minorHAnsi"/>
                <w:color w:val="FF0779"/>
              </w:rPr>
              <w:t>    </w:t>
            </w:r>
            <w:r>
              <w:rPr>
                <w:rStyle w:val="HTMLCode"/>
                <w:rFonts w:eastAsiaTheme="minorHAnsi"/>
              </w:rPr>
              <w:t>registerWithEureka: false</w:t>
            </w:r>
            <w:r>
              <w:t>   </w:t>
            </w:r>
            <w:r>
              <w:rPr>
                <w:rStyle w:val="HTMLCode"/>
                <w:rFonts w:eastAsiaTheme="minorHAnsi"/>
              </w:rPr>
              <w:t>#telling the server not to register himself in the service registry</w:t>
            </w:r>
          </w:p>
          <w:p w14:paraId="4F0CEC8E" w14:textId="77777777" w:rsidR="003A4DE5" w:rsidRDefault="003A4DE5" w:rsidP="003A4DE5">
            <w:r>
              <w:rPr>
                <w:rStyle w:val="HTMLCode"/>
                <w:rFonts w:eastAsiaTheme="minorHAnsi"/>
                <w:color w:val="FF0779"/>
              </w:rPr>
              <w:t>    </w:t>
            </w:r>
            <w:r>
              <w:rPr>
                <w:rStyle w:val="HTMLCode"/>
                <w:rFonts w:eastAsiaTheme="minorHAnsi"/>
              </w:rPr>
              <w:t>fetchRegistry: false</w:t>
            </w:r>
          </w:p>
          <w:p w14:paraId="3DDBDFE6" w14:textId="77777777" w:rsidR="003A4DE5" w:rsidRDefault="003A4DE5" w:rsidP="003A4DE5">
            <w:r>
              <w:rPr>
                <w:rStyle w:val="HTMLCode"/>
                <w:rFonts w:eastAsiaTheme="minorHAnsi"/>
                <w:color w:val="FF0779"/>
              </w:rPr>
              <w:t>  </w:t>
            </w:r>
            <w:r>
              <w:rPr>
                <w:rStyle w:val="HTMLCode"/>
                <w:rFonts w:eastAsiaTheme="minorHAnsi"/>
              </w:rPr>
              <w:t>server:</w:t>
            </w:r>
          </w:p>
          <w:p w14:paraId="37294C01" w14:textId="77777777" w:rsidR="003A4DE5" w:rsidRDefault="003A4DE5" w:rsidP="003A4DE5">
            <w:r>
              <w:rPr>
                <w:rStyle w:val="HTMLCode"/>
                <w:rFonts w:eastAsiaTheme="minorHAnsi"/>
                <w:color w:val="FF0779"/>
              </w:rPr>
              <w:t>    </w:t>
            </w:r>
            <w:r>
              <w:rPr>
                <w:rStyle w:val="HTMLCode"/>
                <w:rFonts w:eastAsiaTheme="minorHAnsi"/>
              </w:rPr>
              <w:t>waitTimeInMsWhenSyncEmpty: 0</w:t>
            </w:r>
            <w:r>
              <w:t>    </w:t>
            </w:r>
            <w:r>
              <w:rPr>
                <w:rStyle w:val="HTMLCode"/>
                <w:rFonts w:eastAsiaTheme="minorHAnsi"/>
              </w:rPr>
              <w:t>#wait time for</w:t>
            </w:r>
            <w:r>
              <w:t> </w:t>
            </w:r>
            <w:r>
              <w:rPr>
                <w:rStyle w:val="HTMLCode"/>
                <w:rFonts w:eastAsiaTheme="minorHAnsi"/>
              </w:rPr>
              <w:t>subsequent sync</w:t>
            </w:r>
          </w:p>
        </w:tc>
      </w:tr>
    </w:tbl>
    <w:p w14:paraId="5A230D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Create another file called </w:t>
      </w:r>
      <w:r>
        <w:rPr>
          <w:rStyle w:val="HTMLCode"/>
          <w:rFonts w:ascii="Consolas" w:hAnsi="Consolas"/>
          <w:color w:val="FF0779"/>
          <w:sz w:val="21"/>
          <w:szCs w:val="21"/>
        </w:rPr>
        <w:t>bootstrap.yml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60560CBF" w14:textId="77777777" w:rsidTr="003A4DE5">
        <w:tc>
          <w:tcPr>
            <w:tcW w:w="15495" w:type="dxa"/>
            <w:vAlign w:val="center"/>
            <w:hideMark/>
          </w:tcPr>
          <w:p w14:paraId="0DC6B2DE" w14:textId="77777777" w:rsidR="003A4DE5" w:rsidRDefault="003A4DE5" w:rsidP="003A4DE5">
            <w:pPr>
              <w:rPr>
                <w:rFonts w:ascii="Times New Roman" w:hAnsi="Times New Roman" w:cs="Times New Roman"/>
              </w:rPr>
            </w:pPr>
            <w:r>
              <w:rPr>
                <w:rStyle w:val="HTMLCode"/>
                <w:rFonts w:eastAsiaTheme="minorHAnsi"/>
              </w:rPr>
              <w:t>spring:</w:t>
            </w:r>
          </w:p>
          <w:p w14:paraId="1AC89ED4" w14:textId="77777777" w:rsidR="003A4DE5" w:rsidRDefault="003A4DE5" w:rsidP="003A4DE5">
            <w:r>
              <w:rPr>
                <w:rStyle w:val="HTMLCode"/>
                <w:rFonts w:eastAsiaTheme="minorHAnsi"/>
                <w:color w:val="FF0779"/>
              </w:rPr>
              <w:t>  </w:t>
            </w:r>
            <w:r>
              <w:rPr>
                <w:rStyle w:val="HTMLCode"/>
                <w:rFonts w:eastAsiaTheme="minorHAnsi"/>
              </w:rPr>
              <w:t>application:</w:t>
            </w:r>
          </w:p>
          <w:p w14:paraId="1D81FCFD" w14:textId="77777777" w:rsidR="003A4DE5" w:rsidRDefault="003A4DE5" w:rsidP="003A4DE5">
            <w:r>
              <w:rPr>
                <w:rStyle w:val="HTMLCode"/>
                <w:rFonts w:eastAsiaTheme="minorHAnsi"/>
                <w:color w:val="FF0779"/>
              </w:rPr>
              <w:t>    </w:t>
            </w:r>
            <w:r>
              <w:rPr>
                <w:rStyle w:val="HTMLCode"/>
                <w:rFonts w:eastAsiaTheme="minorHAnsi"/>
              </w:rPr>
              <w:t>name: eureka</w:t>
            </w:r>
          </w:p>
          <w:p w14:paraId="1ED344D0" w14:textId="77777777" w:rsidR="003A4DE5" w:rsidRDefault="003A4DE5" w:rsidP="003A4DE5">
            <w:r>
              <w:rPr>
                <w:rStyle w:val="HTMLCode"/>
                <w:rFonts w:eastAsiaTheme="minorHAnsi"/>
                <w:color w:val="FF0779"/>
              </w:rPr>
              <w:t>  </w:t>
            </w:r>
            <w:r>
              <w:rPr>
                <w:rStyle w:val="HTMLCode"/>
                <w:rFonts w:eastAsiaTheme="minorHAnsi"/>
              </w:rPr>
              <w:t>cloud:</w:t>
            </w:r>
          </w:p>
          <w:p w14:paraId="2A039D4E" w14:textId="77777777" w:rsidR="003A4DE5" w:rsidRDefault="003A4DE5" w:rsidP="003A4DE5">
            <w:r>
              <w:rPr>
                <w:rStyle w:val="HTMLCode"/>
                <w:rFonts w:eastAsiaTheme="minorHAnsi"/>
                <w:color w:val="FF0779"/>
              </w:rPr>
              <w:t>    </w:t>
            </w:r>
            <w:r>
              <w:rPr>
                <w:rStyle w:val="HTMLCode"/>
                <w:rFonts w:eastAsiaTheme="minorHAnsi"/>
              </w:rPr>
              <w:t>config:</w:t>
            </w:r>
          </w:p>
          <w:p w14:paraId="67B68696" w14:textId="77777777" w:rsidR="003A4DE5" w:rsidRDefault="003A4DE5" w:rsidP="003A4DE5">
            <w:r>
              <w:rPr>
                <w:rStyle w:val="HTMLCode"/>
                <w:rFonts w:eastAsiaTheme="minorHAnsi"/>
                <w:color w:val="FF0779"/>
              </w:rPr>
              <w:t>      </w:t>
            </w:r>
            <w:r>
              <w:rPr>
                <w:rStyle w:val="HTMLCode"/>
                <w:rFonts w:eastAsiaTheme="minorHAnsi"/>
              </w:rPr>
              <w:t>uri: ${CONFIG_SERVER_URL:http://localhost:8888}</w:t>
            </w:r>
          </w:p>
        </w:tc>
      </w:tr>
    </w:tbl>
    <w:p w14:paraId="6033D69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Server</w:t>
      </w:r>
    </w:p>
    <w:p w14:paraId="3FBBA1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the application as spring boot application. Open browser and go to </w:t>
      </w:r>
      <w:r>
        <w:rPr>
          <w:rStyle w:val="HTMLCode"/>
          <w:rFonts w:ascii="Consolas" w:hAnsi="Consolas"/>
          <w:color w:val="FF0779"/>
          <w:sz w:val="21"/>
          <w:szCs w:val="21"/>
        </w:rPr>
        <w:t>http://localhost:8761/</w:t>
      </w:r>
      <w:r>
        <w:rPr>
          <w:rFonts w:ascii="Segoe UI" w:hAnsi="Segoe UI" w:cs="Segoe UI"/>
          <w:color w:val="000000"/>
        </w:rPr>
        <w:t>, you should see the eureka server home page which looks like below.</w:t>
      </w:r>
    </w:p>
    <w:p w14:paraId="1C2C3B73" w14:textId="5650A266" w:rsidR="003A4DE5" w:rsidRDefault="003A4DE5" w:rsidP="003A4DE5">
      <w:pPr>
        <w:rPr>
          <w:rFonts w:ascii="Times New Roman" w:hAnsi="Times New Roman" w:cs="Times New Roman"/>
        </w:rPr>
      </w:pPr>
      <w:r>
        <w:rPr>
          <w:noProof/>
          <w:color w:val="0366D6"/>
        </w:rPr>
        <w:drawing>
          <wp:inline distT="0" distB="0" distL="0" distR="0" wp14:anchorId="6FDF5464" wp14:editId="4D9B3517">
            <wp:extent cx="5731510" cy="2980690"/>
            <wp:effectExtent l="0" t="0" r="2540" b="0"/>
            <wp:docPr id="194" name="Picture 194" descr="https://cdn1.howtodoinjava.com/wp-content/uploads/2017/07/eureka_console_without_anyClient.jp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1.howtodoinjava.com/wp-content/uploads/2017/07/eureka_console_without_anyClient.jp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r>
        <w:t>Eureka Console Without Any Client</w:t>
      </w:r>
    </w:p>
    <w:p w14:paraId="67F1596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Please note that at this point no service is registered here which is expected and once we will spin up the client services, this server will automatically updated with the details of the client services.</w:t>
      </w:r>
    </w:p>
    <w:p w14:paraId="30FEDDB1"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Student Service</w:t>
      </w:r>
    </w:p>
    <w:p w14:paraId="3C8BA80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client running student service.</w:t>
      </w:r>
    </w:p>
    <w:p w14:paraId="54B97DB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B17B9C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083EF644" w14:textId="0B90C55B" w:rsidR="003A4DE5" w:rsidRDefault="003A4DE5" w:rsidP="003A4DE5">
      <w:pPr>
        <w:rPr>
          <w:rFonts w:ascii="Times New Roman" w:hAnsi="Times New Roman" w:cs="Times New Roman"/>
        </w:rPr>
      </w:pPr>
      <w:r>
        <w:rPr>
          <w:noProof/>
          <w:color w:val="0366D6"/>
        </w:rPr>
        <w:drawing>
          <wp:inline distT="0" distB="0" distL="0" distR="0" wp14:anchorId="65B57045" wp14:editId="05E3B483">
            <wp:extent cx="5731510" cy="2922905"/>
            <wp:effectExtent l="0" t="0" r="2540" b="0"/>
            <wp:docPr id="193" name="Picture 193" descr="https://cdn1.howtodoinjava.com/wp-content/uploads/2017/07/client_projec-generation_Student.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1.howtodoinjava.com/wp-content/uploads/2017/07/client_projec-generation_Student.jp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t>Client Project Generation –</w:t>
      </w:r>
      <w:r>
        <w:br/>
        <w:t>Student Microservice</w:t>
      </w:r>
    </w:p>
    <w:p w14:paraId="727A42A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Unzip and import the project into Eclipse as existing maven project.</w:t>
      </w:r>
    </w:p>
    <w:p w14:paraId="575AEF9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hyperlink r:id="rId51" w:tgtFrame="_blank" w:history="1">
        <w:r>
          <w:rPr>
            <w:rStyle w:val="Hyperlink"/>
            <w:rFonts w:ascii="Consolas" w:eastAsiaTheme="majorEastAsia" w:hAnsi="Consolas" w:cs="Courier New"/>
            <w:color w:val="0366D6"/>
            <w:sz w:val="21"/>
            <w:szCs w:val="21"/>
          </w:rPr>
          <w:t>@EnableEurekaClient</w:t>
        </w:r>
      </w:hyperlink>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0EC45B29" w14:textId="77777777" w:rsidTr="003A4DE5">
        <w:tc>
          <w:tcPr>
            <w:tcW w:w="15495" w:type="dxa"/>
            <w:vAlign w:val="center"/>
            <w:hideMark/>
          </w:tcPr>
          <w:p w14:paraId="56A6F455"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com.example.howtodoinjava.springeurekaclientstudentservice;</w:t>
            </w:r>
          </w:p>
          <w:p w14:paraId="5DF857B7" w14:textId="77777777" w:rsidR="003A4DE5" w:rsidRDefault="003A4DE5" w:rsidP="003A4DE5">
            <w:r>
              <w:rPr>
                <w:rStyle w:val="HTMLCode"/>
                <w:rFonts w:eastAsiaTheme="minorHAnsi"/>
                <w:color w:val="FF0779"/>
              </w:rPr>
              <w:t> </w:t>
            </w:r>
            <w:r>
              <w:t> </w:t>
            </w:r>
          </w:p>
          <w:p w14:paraId="1B49E478"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7CCE9307"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1BEB5FAB"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2FC1DACB" w14:textId="77777777" w:rsidR="003A4DE5" w:rsidRDefault="003A4DE5" w:rsidP="003A4DE5">
            <w:r>
              <w:rPr>
                <w:rStyle w:val="HTMLCode"/>
                <w:rFonts w:eastAsiaTheme="minorHAnsi"/>
                <w:color w:val="FF0779"/>
              </w:rPr>
              <w:t> </w:t>
            </w:r>
            <w:r>
              <w:t> </w:t>
            </w:r>
          </w:p>
          <w:p w14:paraId="3AF37603" w14:textId="77777777" w:rsidR="003A4DE5" w:rsidRDefault="003A4DE5" w:rsidP="003A4DE5">
            <w:r>
              <w:rPr>
                <w:rStyle w:val="HTMLCode"/>
                <w:rFonts w:eastAsiaTheme="minorHAnsi"/>
              </w:rPr>
              <w:t>@SpringBootApplication</w:t>
            </w:r>
          </w:p>
          <w:p w14:paraId="290329E2" w14:textId="77777777" w:rsidR="003A4DE5" w:rsidRDefault="003A4DE5" w:rsidP="003A4DE5">
            <w:r>
              <w:rPr>
                <w:rStyle w:val="HTMLCode"/>
                <w:rFonts w:eastAsiaTheme="minorHAnsi"/>
              </w:rPr>
              <w:t>@EnableEurekaClient</w:t>
            </w:r>
          </w:p>
          <w:p w14:paraId="796A7FF1"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SpringEurekaClientStudentServiceApplication {</w:t>
            </w:r>
          </w:p>
          <w:p w14:paraId="05BB2D47" w14:textId="77777777" w:rsidR="003A4DE5" w:rsidRDefault="003A4DE5" w:rsidP="003A4DE5">
            <w:r>
              <w:rPr>
                <w:rStyle w:val="HTMLCode"/>
                <w:rFonts w:eastAsiaTheme="minorHAnsi"/>
                <w:color w:val="FF0779"/>
              </w:rPr>
              <w:t> </w:t>
            </w:r>
            <w:r>
              <w:t> </w:t>
            </w:r>
          </w:p>
          <w:p w14:paraId="78C49F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2A2735B5" w14:textId="77777777" w:rsidR="003A4DE5" w:rsidRDefault="003A4DE5" w:rsidP="003A4DE5">
            <w:r>
              <w:rPr>
                <w:rStyle w:val="HTMLCode"/>
                <w:rFonts w:eastAsiaTheme="minorHAnsi"/>
                <w:color w:val="FF0779"/>
              </w:rPr>
              <w:t>        </w:t>
            </w:r>
            <w:r>
              <w:rPr>
                <w:rStyle w:val="HTMLCode"/>
                <w:rFonts w:eastAsiaTheme="minorHAnsi"/>
              </w:rPr>
              <w:t>SpringApplication.run(SpringEurekaClientStudentServiceApplication.class, args);</w:t>
            </w:r>
          </w:p>
          <w:p w14:paraId="3D443CB1" w14:textId="77777777" w:rsidR="003A4DE5" w:rsidRDefault="003A4DE5" w:rsidP="003A4DE5">
            <w:r>
              <w:rPr>
                <w:rStyle w:val="HTMLCode"/>
                <w:rFonts w:eastAsiaTheme="minorHAnsi"/>
                <w:color w:val="FF0779"/>
              </w:rPr>
              <w:t>    </w:t>
            </w:r>
            <w:r>
              <w:rPr>
                <w:rStyle w:val="HTMLCode"/>
                <w:rFonts w:eastAsiaTheme="minorHAnsi"/>
              </w:rPr>
              <w:t>}</w:t>
            </w:r>
          </w:p>
          <w:p w14:paraId="7DD92744" w14:textId="77777777" w:rsidR="003A4DE5" w:rsidRDefault="003A4DE5" w:rsidP="003A4DE5">
            <w:r>
              <w:rPr>
                <w:rStyle w:val="HTMLCode"/>
                <w:rFonts w:eastAsiaTheme="minorHAnsi"/>
              </w:rPr>
              <w:t>}</w:t>
            </w:r>
          </w:p>
        </w:tc>
      </w:tr>
    </w:tbl>
    <w:p w14:paraId="1DE9E65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3135BAFF"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w:t>
      </w:r>
    </w:p>
    <w:tbl>
      <w:tblPr>
        <w:tblW w:w="15525" w:type="dxa"/>
        <w:tblCellMar>
          <w:left w:w="0" w:type="dxa"/>
          <w:right w:w="0" w:type="dxa"/>
        </w:tblCellMar>
        <w:tblLook w:val="04A0" w:firstRow="1" w:lastRow="0" w:firstColumn="1" w:lastColumn="0" w:noHBand="0" w:noVBand="1"/>
      </w:tblPr>
      <w:tblGrid>
        <w:gridCol w:w="15525"/>
      </w:tblGrid>
      <w:tr w:rsidR="003A4DE5" w14:paraId="0F0E9F63" w14:textId="77777777" w:rsidTr="003A4DE5">
        <w:tc>
          <w:tcPr>
            <w:tcW w:w="15495" w:type="dxa"/>
            <w:vAlign w:val="center"/>
            <w:hideMark/>
          </w:tcPr>
          <w:p w14:paraId="75538EFE" w14:textId="77777777" w:rsidR="003A4DE5" w:rsidRDefault="003A4DE5" w:rsidP="003A4DE5">
            <w:pPr>
              <w:rPr>
                <w:rFonts w:ascii="Times New Roman" w:hAnsi="Times New Roman" w:cs="Times New Roman"/>
              </w:rPr>
            </w:pPr>
            <w:r>
              <w:rPr>
                <w:rStyle w:val="HTMLCode"/>
                <w:rFonts w:eastAsiaTheme="minorHAnsi"/>
              </w:rPr>
              <w:t>server:</w:t>
            </w:r>
          </w:p>
          <w:p w14:paraId="21A1959E" w14:textId="77777777" w:rsidR="003A4DE5" w:rsidRDefault="003A4DE5" w:rsidP="003A4DE5">
            <w:r>
              <w:rPr>
                <w:rStyle w:val="HTMLCode"/>
                <w:rFonts w:eastAsiaTheme="minorHAnsi"/>
                <w:color w:val="FF0779"/>
              </w:rPr>
              <w:t>  </w:t>
            </w:r>
            <w:r>
              <w:rPr>
                <w:rStyle w:val="HTMLCode"/>
                <w:rFonts w:eastAsiaTheme="minorHAnsi"/>
              </w:rPr>
              <w:t>port: 8098</w:t>
            </w:r>
            <w:r>
              <w:t>    </w:t>
            </w:r>
            <w:r>
              <w:rPr>
                <w:rStyle w:val="HTMLCode"/>
                <w:rFonts w:eastAsiaTheme="minorHAnsi"/>
              </w:rPr>
              <w:t>#default</w:t>
            </w:r>
            <w:r>
              <w:t> </w:t>
            </w:r>
            <w:r>
              <w:rPr>
                <w:rStyle w:val="HTMLCode"/>
                <w:rFonts w:eastAsiaTheme="minorHAnsi"/>
              </w:rPr>
              <w:t>port where the service will be started</w:t>
            </w:r>
          </w:p>
          <w:p w14:paraId="4EF5A53D" w14:textId="77777777" w:rsidR="003A4DE5" w:rsidRDefault="003A4DE5" w:rsidP="003A4DE5">
            <w:r>
              <w:t> </w:t>
            </w:r>
          </w:p>
          <w:p w14:paraId="40D10301" w14:textId="77777777" w:rsidR="003A4DE5" w:rsidRDefault="003A4DE5" w:rsidP="003A4DE5">
            <w:r>
              <w:rPr>
                <w:rStyle w:val="HTMLCode"/>
                <w:rFonts w:eastAsiaTheme="minorHAnsi"/>
              </w:rPr>
              <w:t>eureka:         #tells about the Eureka server details and its refresh time</w:t>
            </w:r>
          </w:p>
          <w:p w14:paraId="2D6D2225" w14:textId="77777777" w:rsidR="003A4DE5" w:rsidRDefault="003A4DE5" w:rsidP="003A4DE5">
            <w:r>
              <w:rPr>
                <w:rStyle w:val="HTMLCode"/>
                <w:rFonts w:eastAsiaTheme="minorHAnsi"/>
                <w:color w:val="FF0779"/>
              </w:rPr>
              <w:t>  </w:t>
            </w:r>
            <w:r>
              <w:rPr>
                <w:rStyle w:val="HTMLCode"/>
                <w:rFonts w:eastAsiaTheme="minorHAnsi"/>
              </w:rPr>
              <w:t>instance:</w:t>
            </w:r>
          </w:p>
          <w:p w14:paraId="4EC3A4AE" w14:textId="77777777" w:rsidR="003A4DE5" w:rsidRDefault="003A4DE5" w:rsidP="003A4DE5">
            <w:r>
              <w:rPr>
                <w:rStyle w:val="HTMLCode"/>
                <w:rFonts w:eastAsiaTheme="minorHAnsi"/>
                <w:color w:val="FF0779"/>
              </w:rPr>
              <w:t>    </w:t>
            </w:r>
            <w:r>
              <w:rPr>
                <w:rStyle w:val="HTMLCode"/>
                <w:rFonts w:eastAsiaTheme="minorHAnsi"/>
              </w:rPr>
              <w:t>leaseRenewalIntervalInSeconds: 1</w:t>
            </w:r>
          </w:p>
          <w:p w14:paraId="42918CBD" w14:textId="77777777" w:rsidR="003A4DE5" w:rsidRDefault="003A4DE5" w:rsidP="003A4DE5">
            <w:r>
              <w:rPr>
                <w:rStyle w:val="HTMLCode"/>
                <w:rFonts w:eastAsiaTheme="minorHAnsi"/>
                <w:color w:val="FF0779"/>
              </w:rPr>
              <w:t>    </w:t>
            </w:r>
            <w:r>
              <w:rPr>
                <w:rStyle w:val="HTMLCode"/>
                <w:rFonts w:eastAsiaTheme="minorHAnsi"/>
              </w:rPr>
              <w:t>leaseExpirationDurationInSeconds: 2</w:t>
            </w:r>
          </w:p>
          <w:p w14:paraId="64D10D38" w14:textId="77777777" w:rsidR="003A4DE5" w:rsidRDefault="003A4DE5" w:rsidP="003A4DE5">
            <w:r>
              <w:rPr>
                <w:rStyle w:val="HTMLCode"/>
                <w:rFonts w:eastAsiaTheme="minorHAnsi"/>
                <w:color w:val="FF0779"/>
              </w:rPr>
              <w:t>  </w:t>
            </w:r>
            <w:r>
              <w:rPr>
                <w:rStyle w:val="HTMLCode"/>
                <w:rFonts w:eastAsiaTheme="minorHAnsi"/>
              </w:rPr>
              <w:t>client:</w:t>
            </w:r>
          </w:p>
          <w:p w14:paraId="42F50006" w14:textId="77777777" w:rsidR="003A4DE5" w:rsidRDefault="003A4DE5" w:rsidP="003A4DE5">
            <w:r>
              <w:rPr>
                <w:rStyle w:val="HTMLCode"/>
                <w:rFonts w:eastAsiaTheme="minorHAnsi"/>
                <w:color w:val="FF0779"/>
              </w:rPr>
              <w:t>    </w:t>
            </w:r>
            <w:r>
              <w:rPr>
                <w:rStyle w:val="HTMLCode"/>
                <w:rFonts w:eastAsiaTheme="minorHAnsi"/>
              </w:rPr>
              <w:t>serviceUrl:</w:t>
            </w:r>
          </w:p>
          <w:p w14:paraId="4C0EC87C" w14:textId="77777777" w:rsidR="003A4DE5" w:rsidRDefault="003A4DE5" w:rsidP="003A4DE5">
            <w:r>
              <w:rPr>
                <w:rStyle w:val="HTMLCode"/>
                <w:rFonts w:eastAsiaTheme="minorHAnsi"/>
                <w:color w:val="FF0779"/>
              </w:rPr>
              <w:t>      </w:t>
            </w:r>
            <w:r>
              <w:rPr>
                <w:rStyle w:val="HTMLCode"/>
                <w:rFonts w:eastAsiaTheme="minorHAnsi"/>
              </w:rPr>
              <w:t>defaultZone: http://127.0.0.1:8761/eureka/</w:t>
            </w:r>
          </w:p>
          <w:p w14:paraId="6E2E22DF" w14:textId="77777777" w:rsidR="003A4DE5" w:rsidRDefault="003A4DE5" w:rsidP="003A4DE5">
            <w:r>
              <w:rPr>
                <w:rStyle w:val="HTMLCode"/>
                <w:rFonts w:eastAsiaTheme="minorHAnsi"/>
                <w:color w:val="FF0779"/>
              </w:rPr>
              <w:t>    </w:t>
            </w:r>
            <w:r>
              <w:rPr>
                <w:rStyle w:val="HTMLCode"/>
                <w:rFonts w:eastAsiaTheme="minorHAnsi"/>
              </w:rPr>
              <w:t>healthcheck:</w:t>
            </w:r>
          </w:p>
          <w:p w14:paraId="7AFCBF71" w14:textId="77777777" w:rsidR="003A4DE5" w:rsidRDefault="003A4DE5" w:rsidP="003A4DE5">
            <w:r>
              <w:rPr>
                <w:rStyle w:val="HTMLCode"/>
                <w:rFonts w:eastAsiaTheme="minorHAnsi"/>
                <w:color w:val="FF0779"/>
              </w:rPr>
              <w:t>      </w:t>
            </w:r>
            <w:r>
              <w:rPr>
                <w:rStyle w:val="HTMLCode"/>
                <w:rFonts w:eastAsiaTheme="minorHAnsi"/>
              </w:rPr>
              <w:t>enabled: true</w:t>
            </w:r>
          </w:p>
          <w:p w14:paraId="4D494AC3" w14:textId="77777777" w:rsidR="003A4DE5" w:rsidRDefault="003A4DE5" w:rsidP="003A4DE5">
            <w:r>
              <w:rPr>
                <w:rStyle w:val="HTMLCode"/>
                <w:rFonts w:eastAsiaTheme="minorHAnsi"/>
                <w:color w:val="FF0779"/>
              </w:rPr>
              <w:t>    </w:t>
            </w:r>
            <w:r>
              <w:rPr>
                <w:rStyle w:val="HTMLCode"/>
                <w:rFonts w:eastAsiaTheme="minorHAnsi"/>
              </w:rPr>
              <w:t>lease:</w:t>
            </w:r>
          </w:p>
          <w:p w14:paraId="0FC5E64C" w14:textId="77777777" w:rsidR="003A4DE5" w:rsidRDefault="003A4DE5" w:rsidP="003A4DE5">
            <w:r>
              <w:rPr>
                <w:rStyle w:val="HTMLCode"/>
                <w:rFonts w:eastAsiaTheme="minorHAnsi"/>
                <w:color w:val="FF0779"/>
              </w:rPr>
              <w:t>      </w:t>
            </w:r>
            <w:r>
              <w:rPr>
                <w:rStyle w:val="HTMLCode"/>
                <w:rFonts w:eastAsiaTheme="minorHAnsi"/>
              </w:rPr>
              <w:t>duration: 5</w:t>
            </w:r>
          </w:p>
          <w:p w14:paraId="3620A1B7" w14:textId="77777777" w:rsidR="003A4DE5" w:rsidRDefault="003A4DE5" w:rsidP="003A4DE5">
            <w:r>
              <w:t> </w:t>
            </w:r>
          </w:p>
          <w:p w14:paraId="1CE8B47C" w14:textId="77777777" w:rsidR="003A4DE5" w:rsidRDefault="003A4DE5" w:rsidP="003A4DE5">
            <w:r>
              <w:rPr>
                <w:rStyle w:val="HTMLCode"/>
                <w:rFonts w:eastAsiaTheme="minorHAnsi"/>
              </w:rPr>
              <w:t>spring:    </w:t>
            </w:r>
          </w:p>
          <w:p w14:paraId="2660CC12" w14:textId="77777777" w:rsidR="003A4DE5" w:rsidRDefault="003A4DE5" w:rsidP="003A4DE5">
            <w:r>
              <w:rPr>
                <w:rStyle w:val="HTMLCode"/>
                <w:rFonts w:eastAsiaTheme="minorHAnsi"/>
                <w:color w:val="FF0779"/>
              </w:rPr>
              <w:t>  </w:t>
            </w:r>
            <w:r>
              <w:rPr>
                <w:rStyle w:val="HTMLCode"/>
                <w:rFonts w:eastAsiaTheme="minorHAnsi"/>
              </w:rPr>
              <w:t>application:</w:t>
            </w:r>
          </w:p>
          <w:p w14:paraId="6A818BE7" w14:textId="77777777" w:rsidR="003A4DE5" w:rsidRDefault="003A4DE5" w:rsidP="003A4DE5">
            <w:r>
              <w:rPr>
                <w:rStyle w:val="HTMLCode"/>
                <w:rFonts w:eastAsiaTheme="minorHAnsi"/>
                <w:color w:val="FF0779"/>
              </w:rPr>
              <w:t>    </w:t>
            </w:r>
            <w:r>
              <w:rPr>
                <w:rStyle w:val="HTMLCode"/>
                <w:rFonts w:eastAsiaTheme="minorHAnsi"/>
              </w:rPr>
              <w:t>name: student-service   #current service name to be used by the eureka server</w:t>
            </w:r>
          </w:p>
          <w:p w14:paraId="06E1140F" w14:textId="77777777" w:rsidR="003A4DE5" w:rsidRDefault="003A4DE5" w:rsidP="003A4DE5">
            <w:r>
              <w:rPr>
                <w:rStyle w:val="HTMLCode"/>
                <w:rFonts w:eastAsiaTheme="minorHAnsi"/>
                <w:color w:val="FF0779"/>
              </w:rPr>
              <w:t>    </w:t>
            </w:r>
            <w:r>
              <w:t> </w:t>
            </w:r>
          </w:p>
          <w:p w14:paraId="03CB2F96" w14:textId="77777777" w:rsidR="003A4DE5" w:rsidRDefault="003A4DE5" w:rsidP="003A4DE5">
            <w:r>
              <w:rPr>
                <w:rStyle w:val="HTMLCode"/>
                <w:rFonts w:eastAsiaTheme="minorHAnsi"/>
              </w:rPr>
              <w:t>management:</w:t>
            </w:r>
          </w:p>
          <w:p w14:paraId="24ED4072" w14:textId="77777777" w:rsidR="003A4DE5" w:rsidRDefault="003A4DE5" w:rsidP="003A4DE5">
            <w:r>
              <w:rPr>
                <w:rStyle w:val="HTMLCode"/>
                <w:rFonts w:eastAsiaTheme="minorHAnsi"/>
                <w:color w:val="FF0779"/>
              </w:rPr>
              <w:t>  </w:t>
            </w:r>
            <w:r>
              <w:rPr>
                <w:rStyle w:val="HTMLCode"/>
                <w:rFonts w:eastAsiaTheme="minorHAnsi"/>
              </w:rPr>
              <w:t>security:</w:t>
            </w:r>
          </w:p>
          <w:p w14:paraId="3CCE1CAC" w14:textId="77777777" w:rsidR="003A4DE5" w:rsidRDefault="003A4DE5" w:rsidP="003A4DE5">
            <w:r>
              <w:rPr>
                <w:rStyle w:val="HTMLCode"/>
                <w:rFonts w:eastAsiaTheme="minorHAnsi"/>
                <w:color w:val="FF0779"/>
              </w:rPr>
              <w:t>    </w:t>
            </w:r>
            <w:r>
              <w:rPr>
                <w:rStyle w:val="HTMLCode"/>
                <w:rFonts w:eastAsiaTheme="minorHAnsi"/>
              </w:rPr>
              <w:t>enabled: false</w:t>
            </w:r>
            <w:r>
              <w:t>  </w:t>
            </w:r>
            <w:r>
              <w:rPr>
                <w:rStyle w:val="HTMLCode"/>
                <w:rFonts w:eastAsiaTheme="minorHAnsi"/>
              </w:rPr>
              <w:t>#disable the spring security on the management endpoints like /env, /refresh etc.</w:t>
            </w:r>
          </w:p>
          <w:p w14:paraId="4A2EC25C" w14:textId="77777777" w:rsidR="003A4DE5" w:rsidRDefault="003A4DE5" w:rsidP="003A4DE5">
            <w:r>
              <w:t> </w:t>
            </w:r>
          </w:p>
          <w:p w14:paraId="7EE30F05" w14:textId="77777777" w:rsidR="003A4DE5" w:rsidRDefault="003A4DE5" w:rsidP="003A4DE5">
            <w:r>
              <w:rPr>
                <w:rStyle w:val="HTMLCode"/>
                <w:rFonts w:eastAsiaTheme="minorHAnsi"/>
              </w:rPr>
              <w:t>logging:</w:t>
            </w:r>
          </w:p>
          <w:p w14:paraId="67C43D95" w14:textId="77777777" w:rsidR="003A4DE5" w:rsidRDefault="003A4DE5" w:rsidP="003A4DE5">
            <w:r>
              <w:rPr>
                <w:rStyle w:val="HTMLCode"/>
                <w:rFonts w:eastAsiaTheme="minorHAnsi"/>
                <w:color w:val="FF0779"/>
              </w:rPr>
              <w:t>  </w:t>
            </w:r>
            <w:r>
              <w:rPr>
                <w:rStyle w:val="HTMLCode"/>
                <w:rFonts w:eastAsiaTheme="minorHAnsi"/>
              </w:rPr>
              <w:t>level:</w:t>
            </w:r>
          </w:p>
          <w:p w14:paraId="6E7B6640" w14:textId="77777777" w:rsidR="003A4DE5" w:rsidRDefault="003A4DE5" w:rsidP="003A4DE5">
            <w:r>
              <w:rPr>
                <w:rStyle w:val="HTMLCode"/>
                <w:rFonts w:eastAsiaTheme="minorHAnsi"/>
                <w:color w:val="FF0779"/>
              </w:rPr>
              <w:t>    </w:t>
            </w:r>
            <w:r>
              <w:rPr>
                <w:rStyle w:val="HTMLCode"/>
                <w:rFonts w:eastAsiaTheme="minorHAnsi"/>
              </w:rPr>
              <w:t>com.example.howtodoinjava: DEBUG</w:t>
            </w:r>
          </w:p>
        </w:tc>
      </w:tr>
    </w:tbl>
    <w:p w14:paraId="3F054F7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Add REST API</w:t>
      </w:r>
    </w:p>
    <w:p w14:paraId="49C5578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r>
        <w:rPr>
          <w:rStyle w:val="HTMLCode"/>
          <w:rFonts w:ascii="Consolas" w:hAnsi="Consolas"/>
          <w:color w:val="FF0779"/>
          <w:sz w:val="21"/>
          <w:szCs w:val="21"/>
        </w:rPr>
        <w:t>RestController</w:t>
      </w:r>
      <w:r>
        <w:rPr>
          <w:rFonts w:ascii="Segoe UI" w:hAnsi="Segoe UI" w:cs="Segoe UI"/>
          <w:color w:val="000000"/>
        </w:rPr>
        <w:t> and expose one rest endpoint for getting all the student details for a particular school. Here we are exposing </w:t>
      </w:r>
      <w:r>
        <w:rPr>
          <w:rStyle w:val="HTMLCode"/>
          <w:rFonts w:ascii="Consolas" w:hAnsi="Consolas"/>
          <w:color w:val="FF0779"/>
          <w:sz w:val="21"/>
          <w:szCs w:val="21"/>
        </w:rPr>
        <w:t>/getStudentDetailsForSchool/{schoolname}</w:t>
      </w:r>
      <w:r>
        <w:rPr>
          <w:rFonts w:ascii="Segoe UI" w:hAnsi="Segoe UI" w:cs="Segoe UI"/>
          <w:color w:val="000000"/>
        </w:rPr>
        <w:t> endpoint to serve the business purpose. For simplicity, we are hard coding the student details.</w:t>
      </w:r>
    </w:p>
    <w:tbl>
      <w:tblPr>
        <w:tblW w:w="15525" w:type="dxa"/>
        <w:tblCellMar>
          <w:left w:w="0" w:type="dxa"/>
          <w:right w:w="0" w:type="dxa"/>
        </w:tblCellMar>
        <w:tblLook w:val="04A0" w:firstRow="1" w:lastRow="0" w:firstColumn="1" w:lastColumn="0" w:noHBand="0" w:noVBand="1"/>
      </w:tblPr>
      <w:tblGrid>
        <w:gridCol w:w="15525"/>
      </w:tblGrid>
      <w:tr w:rsidR="003A4DE5" w14:paraId="473AB28E" w14:textId="77777777" w:rsidTr="003A4DE5">
        <w:tc>
          <w:tcPr>
            <w:tcW w:w="15495" w:type="dxa"/>
            <w:vAlign w:val="center"/>
            <w:hideMark/>
          </w:tcPr>
          <w:p w14:paraId="32BC8A39" w14:textId="77777777" w:rsidR="003A4DE5" w:rsidRDefault="003A4DE5" w:rsidP="003A4DE5">
            <w:pPr>
              <w:rPr>
                <w:rFonts w:ascii="Times New Roman" w:hAnsi="Times New Roman" w:cs="Times New Roman"/>
              </w:rPr>
            </w:pPr>
            <w:r>
              <w:rPr>
                <w:rStyle w:val="HTMLCode"/>
                <w:rFonts w:eastAsiaTheme="minorHAnsi"/>
              </w:rPr>
              <w:lastRenderedPageBreak/>
              <w:t>package</w:t>
            </w:r>
            <w:r>
              <w:t> </w:t>
            </w:r>
            <w:r>
              <w:rPr>
                <w:rStyle w:val="HTMLCode"/>
                <w:rFonts w:eastAsiaTheme="minorHAnsi"/>
              </w:rPr>
              <w:t>com.example.howtodoinjava.springeurekaclientstudentservice.controller;</w:t>
            </w:r>
          </w:p>
          <w:p w14:paraId="060F89EC" w14:textId="77777777" w:rsidR="003A4DE5" w:rsidRDefault="003A4DE5" w:rsidP="003A4DE5">
            <w:r>
              <w:t> </w:t>
            </w:r>
          </w:p>
          <w:p w14:paraId="1D2AD4B7" w14:textId="77777777" w:rsidR="003A4DE5" w:rsidRDefault="003A4DE5" w:rsidP="003A4DE5">
            <w:r>
              <w:rPr>
                <w:rStyle w:val="HTMLCode"/>
                <w:rFonts w:eastAsiaTheme="minorHAnsi"/>
              </w:rPr>
              <w:t>import</w:t>
            </w:r>
            <w:r>
              <w:t> </w:t>
            </w:r>
            <w:r>
              <w:rPr>
                <w:rStyle w:val="HTMLCode"/>
                <w:rFonts w:eastAsiaTheme="minorHAnsi"/>
              </w:rPr>
              <w:t>java.util.ArrayList;</w:t>
            </w:r>
          </w:p>
          <w:p w14:paraId="0F2F29E1" w14:textId="77777777" w:rsidR="003A4DE5" w:rsidRDefault="003A4DE5" w:rsidP="003A4DE5">
            <w:r>
              <w:rPr>
                <w:rStyle w:val="HTMLCode"/>
                <w:rFonts w:eastAsiaTheme="minorHAnsi"/>
              </w:rPr>
              <w:t>import</w:t>
            </w:r>
            <w:r>
              <w:t> </w:t>
            </w:r>
            <w:r>
              <w:rPr>
                <w:rStyle w:val="HTMLCode"/>
                <w:rFonts w:eastAsiaTheme="minorHAnsi"/>
              </w:rPr>
              <w:t>java.util.HashMap;</w:t>
            </w:r>
          </w:p>
          <w:p w14:paraId="1F665576" w14:textId="77777777" w:rsidR="003A4DE5" w:rsidRDefault="003A4DE5" w:rsidP="003A4DE5">
            <w:r>
              <w:rPr>
                <w:rStyle w:val="HTMLCode"/>
                <w:rFonts w:eastAsiaTheme="minorHAnsi"/>
              </w:rPr>
              <w:t>import</w:t>
            </w:r>
            <w:r>
              <w:t> </w:t>
            </w:r>
            <w:r>
              <w:rPr>
                <w:rStyle w:val="HTMLCode"/>
                <w:rFonts w:eastAsiaTheme="minorHAnsi"/>
              </w:rPr>
              <w:t>java.util.List;</w:t>
            </w:r>
          </w:p>
          <w:p w14:paraId="33E9569A" w14:textId="77777777" w:rsidR="003A4DE5" w:rsidRDefault="003A4DE5" w:rsidP="003A4DE5">
            <w:r>
              <w:rPr>
                <w:rStyle w:val="HTMLCode"/>
                <w:rFonts w:eastAsiaTheme="minorHAnsi"/>
              </w:rPr>
              <w:t>import</w:t>
            </w:r>
            <w:r>
              <w:t> </w:t>
            </w:r>
            <w:r>
              <w:rPr>
                <w:rStyle w:val="HTMLCode"/>
                <w:rFonts w:eastAsiaTheme="minorHAnsi"/>
              </w:rPr>
              <w:t>java.util.Map;</w:t>
            </w:r>
          </w:p>
          <w:p w14:paraId="19AC1768" w14:textId="77777777" w:rsidR="003A4DE5" w:rsidRDefault="003A4DE5" w:rsidP="003A4DE5">
            <w:r>
              <w:t> </w:t>
            </w:r>
          </w:p>
          <w:p w14:paraId="7A0AB2DD" w14:textId="77777777" w:rsidR="003A4DE5" w:rsidRDefault="003A4DE5" w:rsidP="003A4DE5">
            <w:r>
              <w:rPr>
                <w:rStyle w:val="HTMLCode"/>
                <w:rFonts w:eastAsiaTheme="minorHAnsi"/>
              </w:rPr>
              <w:t>import</w:t>
            </w:r>
            <w:r>
              <w:t> </w:t>
            </w:r>
            <w:r>
              <w:rPr>
                <w:rStyle w:val="HTMLCode"/>
                <w:rFonts w:eastAsiaTheme="minorHAnsi"/>
              </w:rPr>
              <w:t>org.springframework.web.bind.annotation.PathVariable;</w:t>
            </w:r>
          </w:p>
          <w:p w14:paraId="077CD06F" w14:textId="77777777" w:rsidR="003A4DE5" w:rsidRDefault="003A4DE5" w:rsidP="003A4DE5">
            <w:r>
              <w:rPr>
                <w:rStyle w:val="HTMLCode"/>
                <w:rFonts w:eastAsiaTheme="minorHAnsi"/>
              </w:rPr>
              <w:t>import</w:t>
            </w:r>
            <w:r>
              <w:t> </w:t>
            </w:r>
            <w:r>
              <w:rPr>
                <w:rStyle w:val="HTMLCode"/>
                <w:rFonts w:eastAsiaTheme="minorHAnsi"/>
              </w:rPr>
              <w:t>org.springframework.web.bind.annotation.RequestMapping;</w:t>
            </w:r>
          </w:p>
          <w:p w14:paraId="5A54E772" w14:textId="77777777" w:rsidR="003A4DE5" w:rsidRDefault="003A4DE5" w:rsidP="003A4DE5">
            <w:r>
              <w:rPr>
                <w:rStyle w:val="HTMLCode"/>
                <w:rFonts w:eastAsiaTheme="minorHAnsi"/>
              </w:rPr>
              <w:t>import</w:t>
            </w:r>
            <w:r>
              <w:t> </w:t>
            </w:r>
            <w:r>
              <w:rPr>
                <w:rStyle w:val="HTMLCode"/>
                <w:rFonts w:eastAsiaTheme="minorHAnsi"/>
              </w:rPr>
              <w:t>org.springframework.web.bind.annotation.RequestMethod;</w:t>
            </w:r>
          </w:p>
          <w:p w14:paraId="063FF84E" w14:textId="77777777" w:rsidR="003A4DE5" w:rsidRDefault="003A4DE5" w:rsidP="003A4DE5">
            <w:r>
              <w:rPr>
                <w:rStyle w:val="HTMLCode"/>
                <w:rFonts w:eastAsiaTheme="minorHAnsi"/>
              </w:rPr>
              <w:t>import</w:t>
            </w:r>
            <w:r>
              <w:t> </w:t>
            </w:r>
            <w:r>
              <w:rPr>
                <w:rStyle w:val="HTMLCode"/>
                <w:rFonts w:eastAsiaTheme="minorHAnsi"/>
              </w:rPr>
              <w:t>org.springframework.web.bind.annotation.RestController;</w:t>
            </w:r>
          </w:p>
          <w:p w14:paraId="5F256D6D" w14:textId="77777777" w:rsidR="003A4DE5" w:rsidRDefault="003A4DE5" w:rsidP="003A4DE5">
            <w:r>
              <w:t> </w:t>
            </w:r>
          </w:p>
          <w:p w14:paraId="39E3C511" w14:textId="77777777" w:rsidR="003A4DE5" w:rsidRDefault="003A4DE5" w:rsidP="003A4DE5">
            <w:r>
              <w:rPr>
                <w:rStyle w:val="HTMLCode"/>
                <w:rFonts w:eastAsiaTheme="minorHAnsi"/>
              </w:rPr>
              <w:t>import</w:t>
            </w:r>
            <w:r>
              <w:t> </w:t>
            </w:r>
            <w:r>
              <w:rPr>
                <w:rStyle w:val="HTMLCode"/>
                <w:rFonts w:eastAsiaTheme="minorHAnsi"/>
              </w:rPr>
              <w:t>com.example.howtodoinjava.springeurekaclientstudentservice.domain.Student;</w:t>
            </w:r>
          </w:p>
          <w:p w14:paraId="720BE82D" w14:textId="77777777" w:rsidR="003A4DE5" w:rsidRDefault="003A4DE5" w:rsidP="003A4DE5">
            <w:r>
              <w:t> </w:t>
            </w:r>
          </w:p>
          <w:p w14:paraId="4DD6FFBB" w14:textId="77777777" w:rsidR="003A4DE5" w:rsidRDefault="003A4DE5" w:rsidP="003A4DE5">
            <w:r>
              <w:rPr>
                <w:rStyle w:val="HTMLCode"/>
                <w:rFonts w:eastAsiaTheme="minorHAnsi"/>
              </w:rPr>
              <w:t>@RestController</w:t>
            </w:r>
          </w:p>
          <w:p w14:paraId="4C1D8CAA"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StudentServiceController {</w:t>
            </w:r>
          </w:p>
          <w:p w14:paraId="24AA2688" w14:textId="77777777" w:rsidR="003A4DE5" w:rsidRDefault="003A4DE5" w:rsidP="003A4DE5">
            <w:r>
              <w:t> </w:t>
            </w:r>
          </w:p>
          <w:p w14:paraId="2E9501E7"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static</w:t>
            </w:r>
            <w:r>
              <w:t> </w:t>
            </w:r>
            <w:r>
              <w:rPr>
                <w:rStyle w:val="HTMLCode"/>
                <w:rFonts w:eastAsiaTheme="minorHAnsi"/>
              </w:rPr>
              <w:t>Map&lt;String, List&lt;Student&gt;&gt; schooDB = new</w:t>
            </w:r>
            <w:r>
              <w:t> </w:t>
            </w:r>
            <w:r>
              <w:rPr>
                <w:rStyle w:val="HTMLCode"/>
                <w:rFonts w:eastAsiaTheme="minorHAnsi"/>
              </w:rPr>
              <w:t>HashMap&lt;String, List&lt;Student&gt;&gt;();</w:t>
            </w:r>
          </w:p>
          <w:p w14:paraId="2576D43C" w14:textId="77777777" w:rsidR="003A4DE5" w:rsidRDefault="003A4DE5" w:rsidP="003A4DE5">
            <w:r>
              <w:t> </w:t>
            </w:r>
          </w:p>
          <w:p w14:paraId="5AB8C90D" w14:textId="77777777" w:rsidR="003A4DE5" w:rsidRDefault="003A4DE5" w:rsidP="003A4DE5">
            <w:r>
              <w:rPr>
                <w:rStyle w:val="HTMLCode"/>
                <w:rFonts w:eastAsiaTheme="minorHAnsi"/>
                <w:color w:val="FF0779"/>
              </w:rPr>
              <w:t>    </w:t>
            </w:r>
            <w:r>
              <w:rPr>
                <w:rStyle w:val="HTMLCode"/>
                <w:rFonts w:eastAsiaTheme="minorHAnsi"/>
              </w:rPr>
              <w:t>static</w:t>
            </w:r>
            <w:r>
              <w:t> </w:t>
            </w:r>
            <w:r>
              <w:rPr>
                <w:rStyle w:val="HTMLCode"/>
                <w:rFonts w:eastAsiaTheme="minorHAnsi"/>
              </w:rPr>
              <w:t>{</w:t>
            </w:r>
          </w:p>
          <w:p w14:paraId="7E05EDF5" w14:textId="77777777" w:rsidR="003A4DE5" w:rsidRDefault="003A4DE5" w:rsidP="003A4DE5">
            <w:r>
              <w:rPr>
                <w:rStyle w:val="HTMLCode"/>
                <w:rFonts w:eastAsiaTheme="minorHAnsi"/>
                <w:color w:val="FF0779"/>
              </w:rPr>
              <w:t>        </w:t>
            </w:r>
            <w:r>
              <w:rPr>
                <w:rStyle w:val="HTMLCode"/>
                <w:rFonts w:eastAsiaTheme="minorHAnsi"/>
              </w:rPr>
              <w:t>schooDB = new</w:t>
            </w:r>
            <w:r>
              <w:t> </w:t>
            </w:r>
            <w:r>
              <w:rPr>
                <w:rStyle w:val="HTMLCode"/>
                <w:rFonts w:eastAsiaTheme="minorHAnsi"/>
              </w:rPr>
              <w:t>HashMap&lt;String, List&lt;Student&gt;&gt;();</w:t>
            </w:r>
          </w:p>
          <w:p w14:paraId="4486C1F8" w14:textId="77777777" w:rsidR="003A4DE5" w:rsidRDefault="003A4DE5" w:rsidP="003A4DE5">
            <w:r>
              <w:t> </w:t>
            </w:r>
          </w:p>
          <w:p w14:paraId="00CC2B94" w14:textId="77777777" w:rsidR="003A4DE5" w:rsidRDefault="003A4DE5" w:rsidP="003A4DE5">
            <w:r>
              <w:rPr>
                <w:rStyle w:val="HTMLCode"/>
                <w:rFonts w:eastAsiaTheme="minorHAnsi"/>
                <w:color w:val="FF0779"/>
              </w:rPr>
              <w:t>        </w:t>
            </w:r>
            <w:r>
              <w:rPr>
                <w:rStyle w:val="HTMLCode"/>
                <w:rFonts w:eastAsiaTheme="minorHAnsi"/>
              </w:rPr>
              <w:t>List&lt;Student&gt; lst = new</w:t>
            </w:r>
            <w:r>
              <w:t> </w:t>
            </w:r>
            <w:r>
              <w:rPr>
                <w:rStyle w:val="HTMLCode"/>
                <w:rFonts w:eastAsiaTheme="minorHAnsi"/>
              </w:rPr>
              <w:t>ArrayList&lt;Student&gt;();</w:t>
            </w:r>
          </w:p>
          <w:p w14:paraId="33B07022"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Student("Sajal", "Class IV");</w:t>
            </w:r>
          </w:p>
          <w:p w14:paraId="12CA9801" w14:textId="77777777" w:rsidR="003A4DE5" w:rsidRDefault="003A4DE5" w:rsidP="003A4DE5">
            <w:r>
              <w:rPr>
                <w:rStyle w:val="HTMLCode"/>
                <w:rFonts w:eastAsiaTheme="minorHAnsi"/>
                <w:color w:val="FF0779"/>
              </w:rPr>
              <w:t>        </w:t>
            </w:r>
            <w:r>
              <w:rPr>
                <w:rStyle w:val="HTMLCode"/>
                <w:rFonts w:eastAsiaTheme="minorHAnsi"/>
              </w:rPr>
              <w:t>lst.add(std);</w:t>
            </w:r>
          </w:p>
          <w:p w14:paraId="01362091"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Student("Lokesh", "Class V");</w:t>
            </w:r>
          </w:p>
          <w:p w14:paraId="148C0D5E" w14:textId="77777777" w:rsidR="003A4DE5" w:rsidRDefault="003A4DE5" w:rsidP="003A4DE5">
            <w:r>
              <w:rPr>
                <w:rStyle w:val="HTMLCode"/>
                <w:rFonts w:eastAsiaTheme="minorHAnsi"/>
                <w:color w:val="FF0779"/>
              </w:rPr>
              <w:t>        </w:t>
            </w:r>
            <w:r>
              <w:rPr>
                <w:rStyle w:val="HTMLCode"/>
                <w:rFonts w:eastAsiaTheme="minorHAnsi"/>
              </w:rPr>
              <w:t>lst.add(std);</w:t>
            </w:r>
          </w:p>
          <w:p w14:paraId="5BE99133" w14:textId="77777777" w:rsidR="003A4DE5" w:rsidRDefault="003A4DE5" w:rsidP="003A4DE5">
            <w:r>
              <w:t> </w:t>
            </w:r>
          </w:p>
          <w:p w14:paraId="2A742825" w14:textId="77777777" w:rsidR="003A4DE5" w:rsidRDefault="003A4DE5" w:rsidP="003A4DE5">
            <w:r>
              <w:rPr>
                <w:rStyle w:val="HTMLCode"/>
                <w:rFonts w:eastAsiaTheme="minorHAnsi"/>
                <w:color w:val="FF0779"/>
              </w:rPr>
              <w:t>        </w:t>
            </w:r>
            <w:r>
              <w:rPr>
                <w:rStyle w:val="HTMLCode"/>
                <w:rFonts w:eastAsiaTheme="minorHAnsi"/>
              </w:rPr>
              <w:t>schooDB.put("abcschool", lst);</w:t>
            </w:r>
          </w:p>
          <w:p w14:paraId="4534EC62" w14:textId="77777777" w:rsidR="003A4DE5" w:rsidRDefault="003A4DE5" w:rsidP="003A4DE5">
            <w:r>
              <w:t> </w:t>
            </w:r>
          </w:p>
          <w:p w14:paraId="1A5D3662" w14:textId="77777777" w:rsidR="003A4DE5" w:rsidRDefault="003A4DE5" w:rsidP="003A4DE5">
            <w:r>
              <w:rPr>
                <w:rStyle w:val="HTMLCode"/>
                <w:rFonts w:eastAsiaTheme="minorHAnsi"/>
                <w:color w:val="FF0779"/>
              </w:rPr>
              <w:t>        </w:t>
            </w:r>
            <w:r>
              <w:rPr>
                <w:rStyle w:val="HTMLCode"/>
                <w:rFonts w:eastAsiaTheme="minorHAnsi"/>
              </w:rPr>
              <w:t>lst = new</w:t>
            </w:r>
            <w:r>
              <w:t> </w:t>
            </w:r>
            <w:r>
              <w:rPr>
                <w:rStyle w:val="HTMLCode"/>
                <w:rFonts w:eastAsiaTheme="minorHAnsi"/>
              </w:rPr>
              <w:t>ArrayList&lt;Student&gt;();</w:t>
            </w:r>
          </w:p>
          <w:p w14:paraId="04FC0BB9"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Student("Kajal", "Class III");</w:t>
            </w:r>
          </w:p>
          <w:p w14:paraId="545A5B93" w14:textId="77777777" w:rsidR="003A4DE5" w:rsidRDefault="003A4DE5" w:rsidP="003A4DE5">
            <w:r>
              <w:rPr>
                <w:rStyle w:val="HTMLCode"/>
                <w:rFonts w:eastAsiaTheme="minorHAnsi"/>
                <w:color w:val="FF0779"/>
              </w:rPr>
              <w:t>        </w:t>
            </w:r>
            <w:r>
              <w:rPr>
                <w:rStyle w:val="HTMLCode"/>
                <w:rFonts w:eastAsiaTheme="minorHAnsi"/>
              </w:rPr>
              <w:t>lst.add(std);</w:t>
            </w:r>
          </w:p>
          <w:p w14:paraId="2977E60E"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Student("Sukesh", "Class VI");</w:t>
            </w:r>
          </w:p>
          <w:p w14:paraId="77C15DC8" w14:textId="77777777" w:rsidR="003A4DE5" w:rsidRDefault="003A4DE5" w:rsidP="003A4DE5">
            <w:r>
              <w:rPr>
                <w:rStyle w:val="HTMLCode"/>
                <w:rFonts w:eastAsiaTheme="minorHAnsi"/>
                <w:color w:val="FF0779"/>
              </w:rPr>
              <w:t>        </w:t>
            </w:r>
            <w:r>
              <w:rPr>
                <w:rStyle w:val="HTMLCode"/>
                <w:rFonts w:eastAsiaTheme="minorHAnsi"/>
              </w:rPr>
              <w:t>lst.add(std);</w:t>
            </w:r>
          </w:p>
          <w:p w14:paraId="5037B26C" w14:textId="77777777" w:rsidR="003A4DE5" w:rsidRDefault="003A4DE5" w:rsidP="003A4DE5">
            <w:r>
              <w:t> </w:t>
            </w:r>
          </w:p>
          <w:p w14:paraId="03C4C150" w14:textId="77777777" w:rsidR="003A4DE5" w:rsidRDefault="003A4DE5" w:rsidP="003A4DE5">
            <w:r>
              <w:rPr>
                <w:rStyle w:val="HTMLCode"/>
                <w:rFonts w:eastAsiaTheme="minorHAnsi"/>
                <w:color w:val="FF0779"/>
              </w:rPr>
              <w:t>        </w:t>
            </w:r>
            <w:r>
              <w:rPr>
                <w:rStyle w:val="HTMLCode"/>
                <w:rFonts w:eastAsiaTheme="minorHAnsi"/>
              </w:rPr>
              <w:t>schooDB.put("xyzschool", lst);</w:t>
            </w:r>
          </w:p>
          <w:p w14:paraId="2E38D901" w14:textId="77777777" w:rsidR="003A4DE5" w:rsidRDefault="003A4DE5" w:rsidP="003A4DE5">
            <w:r>
              <w:t> </w:t>
            </w:r>
          </w:p>
          <w:p w14:paraId="55E9C504" w14:textId="77777777" w:rsidR="003A4DE5" w:rsidRDefault="003A4DE5" w:rsidP="003A4DE5">
            <w:r>
              <w:rPr>
                <w:rStyle w:val="HTMLCode"/>
                <w:rFonts w:eastAsiaTheme="minorHAnsi"/>
                <w:color w:val="FF0779"/>
              </w:rPr>
              <w:t>    </w:t>
            </w:r>
            <w:r>
              <w:rPr>
                <w:rStyle w:val="HTMLCode"/>
                <w:rFonts w:eastAsiaTheme="minorHAnsi"/>
              </w:rPr>
              <w:t>}</w:t>
            </w:r>
          </w:p>
          <w:p w14:paraId="04381980" w14:textId="77777777" w:rsidR="003A4DE5" w:rsidRDefault="003A4DE5" w:rsidP="003A4DE5">
            <w:r>
              <w:t> </w:t>
            </w:r>
          </w:p>
          <w:p w14:paraId="7736FE51" w14:textId="77777777" w:rsidR="003A4DE5" w:rsidRDefault="003A4DE5" w:rsidP="003A4DE5">
            <w:r>
              <w:rPr>
                <w:rStyle w:val="HTMLCode"/>
                <w:rFonts w:eastAsiaTheme="minorHAnsi"/>
                <w:color w:val="FF0779"/>
              </w:rPr>
              <w:t>    </w:t>
            </w:r>
            <w:r>
              <w:rPr>
                <w:rStyle w:val="HTMLCode"/>
                <w:rFonts w:eastAsiaTheme="minorHAnsi"/>
              </w:rPr>
              <w:t>@RequestMapping(value = "/getStudentDetailsForSchool/{schoolname}", method = RequestMethod.GET)</w:t>
            </w:r>
          </w:p>
          <w:p w14:paraId="13C759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List&lt;Student&gt; getStudents(@PathVariable</w:t>
            </w:r>
            <w:r>
              <w:t> </w:t>
            </w:r>
            <w:r>
              <w:rPr>
                <w:rStyle w:val="HTMLCode"/>
                <w:rFonts w:eastAsiaTheme="minorHAnsi"/>
              </w:rPr>
              <w:t>String schoolname) {</w:t>
            </w:r>
          </w:p>
          <w:p w14:paraId="61CD9272" w14:textId="77777777" w:rsidR="003A4DE5" w:rsidRDefault="003A4DE5" w:rsidP="003A4DE5">
            <w:r>
              <w:rPr>
                <w:rStyle w:val="HTMLCode"/>
                <w:rFonts w:eastAsiaTheme="minorHAnsi"/>
                <w:color w:val="FF0779"/>
              </w:rPr>
              <w:t>        </w:t>
            </w:r>
            <w:r>
              <w:rPr>
                <w:rStyle w:val="HTMLCode"/>
                <w:rFonts w:eastAsiaTheme="minorHAnsi"/>
              </w:rPr>
              <w:t>System.out.println("Getting Student details for "</w:t>
            </w:r>
            <w:r>
              <w:t> </w:t>
            </w:r>
            <w:r>
              <w:rPr>
                <w:rStyle w:val="HTMLCode"/>
                <w:rFonts w:eastAsiaTheme="minorHAnsi"/>
              </w:rPr>
              <w:t>+ schoolname);</w:t>
            </w:r>
          </w:p>
          <w:p w14:paraId="2678125B" w14:textId="77777777" w:rsidR="003A4DE5" w:rsidRDefault="003A4DE5" w:rsidP="003A4DE5">
            <w:r>
              <w:t> </w:t>
            </w:r>
          </w:p>
          <w:p w14:paraId="6764F8F5" w14:textId="77777777" w:rsidR="003A4DE5" w:rsidRDefault="003A4DE5" w:rsidP="003A4DE5">
            <w:r>
              <w:rPr>
                <w:rStyle w:val="HTMLCode"/>
                <w:rFonts w:eastAsiaTheme="minorHAnsi"/>
                <w:color w:val="FF0779"/>
              </w:rPr>
              <w:t>        </w:t>
            </w:r>
            <w:r>
              <w:rPr>
                <w:rStyle w:val="HTMLCode"/>
                <w:rFonts w:eastAsiaTheme="minorHAnsi"/>
              </w:rPr>
              <w:t>List&lt;Student&gt; studentList = schooDB.get(schoolname);</w:t>
            </w:r>
          </w:p>
          <w:p w14:paraId="27AFCF48" w14:textId="77777777" w:rsidR="003A4DE5" w:rsidRDefault="003A4DE5" w:rsidP="003A4DE5">
            <w:r>
              <w:rPr>
                <w:rStyle w:val="HTMLCode"/>
                <w:rFonts w:eastAsiaTheme="minorHAnsi"/>
                <w:color w:val="FF0779"/>
              </w:rPr>
              <w:t>        </w:t>
            </w:r>
            <w:r>
              <w:rPr>
                <w:rStyle w:val="HTMLCode"/>
                <w:rFonts w:eastAsiaTheme="minorHAnsi"/>
              </w:rPr>
              <w:t>if</w:t>
            </w:r>
            <w:r>
              <w:t> </w:t>
            </w:r>
            <w:r>
              <w:rPr>
                <w:rStyle w:val="HTMLCode"/>
                <w:rFonts w:eastAsiaTheme="minorHAnsi"/>
              </w:rPr>
              <w:t>(studentList == null) {</w:t>
            </w:r>
          </w:p>
          <w:p w14:paraId="1EAFD5CC" w14:textId="77777777" w:rsidR="003A4DE5" w:rsidRDefault="003A4DE5" w:rsidP="003A4DE5">
            <w:r>
              <w:rPr>
                <w:rStyle w:val="HTMLCode"/>
                <w:rFonts w:eastAsiaTheme="minorHAnsi"/>
                <w:color w:val="FF0779"/>
              </w:rPr>
              <w:t>            </w:t>
            </w:r>
            <w:r>
              <w:rPr>
                <w:rStyle w:val="HTMLCode"/>
                <w:rFonts w:eastAsiaTheme="minorHAnsi"/>
              </w:rPr>
              <w:t>studentList = new</w:t>
            </w:r>
            <w:r>
              <w:t> </w:t>
            </w:r>
            <w:r>
              <w:rPr>
                <w:rStyle w:val="HTMLCode"/>
                <w:rFonts w:eastAsiaTheme="minorHAnsi"/>
              </w:rPr>
              <w:t>ArrayList&lt;Student&gt;();</w:t>
            </w:r>
          </w:p>
          <w:p w14:paraId="5AA9C860"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Student("Not Found", "N/A");</w:t>
            </w:r>
          </w:p>
          <w:p w14:paraId="3E78FFD7" w14:textId="77777777" w:rsidR="003A4DE5" w:rsidRDefault="003A4DE5" w:rsidP="003A4DE5">
            <w:r>
              <w:rPr>
                <w:rStyle w:val="HTMLCode"/>
                <w:rFonts w:eastAsiaTheme="minorHAnsi"/>
                <w:color w:val="FF0779"/>
              </w:rPr>
              <w:t>            </w:t>
            </w:r>
            <w:r>
              <w:rPr>
                <w:rStyle w:val="HTMLCode"/>
                <w:rFonts w:eastAsiaTheme="minorHAnsi"/>
              </w:rPr>
              <w:t>studentList.add(std);</w:t>
            </w:r>
          </w:p>
          <w:p w14:paraId="42FBA356" w14:textId="77777777" w:rsidR="003A4DE5" w:rsidRDefault="003A4DE5" w:rsidP="003A4DE5">
            <w:r>
              <w:rPr>
                <w:rStyle w:val="HTMLCode"/>
                <w:rFonts w:eastAsiaTheme="minorHAnsi"/>
                <w:color w:val="FF0779"/>
              </w:rPr>
              <w:t>        </w:t>
            </w:r>
            <w:r>
              <w:rPr>
                <w:rStyle w:val="HTMLCode"/>
                <w:rFonts w:eastAsiaTheme="minorHAnsi"/>
              </w:rPr>
              <w:t>}</w:t>
            </w:r>
          </w:p>
          <w:p w14:paraId="4AB5F7FA" w14:textId="77777777" w:rsidR="003A4DE5" w:rsidRDefault="003A4DE5" w:rsidP="003A4DE5">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studentList;</w:t>
            </w:r>
          </w:p>
          <w:p w14:paraId="41F71493" w14:textId="77777777" w:rsidR="003A4DE5" w:rsidRDefault="003A4DE5" w:rsidP="003A4DE5">
            <w:r>
              <w:rPr>
                <w:rStyle w:val="HTMLCode"/>
                <w:rFonts w:eastAsiaTheme="minorHAnsi"/>
                <w:color w:val="FF0779"/>
              </w:rPr>
              <w:t>    </w:t>
            </w:r>
            <w:r>
              <w:rPr>
                <w:rStyle w:val="HTMLCode"/>
                <w:rFonts w:eastAsiaTheme="minorHAnsi"/>
              </w:rPr>
              <w:t>}</w:t>
            </w:r>
          </w:p>
          <w:p w14:paraId="3EDD34AD" w14:textId="77777777" w:rsidR="003A4DE5" w:rsidRDefault="003A4DE5" w:rsidP="003A4DE5">
            <w:r>
              <w:rPr>
                <w:rStyle w:val="HTMLCode"/>
                <w:rFonts w:eastAsiaTheme="minorHAnsi"/>
              </w:rPr>
              <w:t>}</w:t>
            </w:r>
          </w:p>
        </w:tc>
      </w:tr>
    </w:tbl>
    <w:p w14:paraId="31E0C60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Style w:val="HTMLCode"/>
          <w:rFonts w:ascii="Consolas" w:hAnsi="Consolas"/>
          <w:color w:val="FF0779"/>
          <w:sz w:val="21"/>
          <w:szCs w:val="21"/>
        </w:rPr>
        <w:lastRenderedPageBreak/>
        <w:t>Student</w:t>
      </w:r>
      <w:r>
        <w:rPr>
          <w:rFonts w:ascii="Segoe UI" w:hAnsi="Segoe UI" w:cs="Segoe UI"/>
          <w:color w:val="000000"/>
        </w:rPr>
        <w:t> class is a simple POJO.</w:t>
      </w:r>
    </w:p>
    <w:tbl>
      <w:tblPr>
        <w:tblW w:w="15525" w:type="dxa"/>
        <w:tblCellMar>
          <w:left w:w="0" w:type="dxa"/>
          <w:right w:w="0" w:type="dxa"/>
        </w:tblCellMar>
        <w:tblLook w:val="04A0" w:firstRow="1" w:lastRow="0" w:firstColumn="1" w:lastColumn="0" w:noHBand="0" w:noVBand="1"/>
      </w:tblPr>
      <w:tblGrid>
        <w:gridCol w:w="15525"/>
      </w:tblGrid>
      <w:tr w:rsidR="003A4DE5" w14:paraId="7AA32A98" w14:textId="77777777" w:rsidTr="003A4DE5">
        <w:tc>
          <w:tcPr>
            <w:tcW w:w="15495" w:type="dxa"/>
            <w:vAlign w:val="center"/>
            <w:hideMark/>
          </w:tcPr>
          <w:p w14:paraId="1719EF95" w14:textId="77777777" w:rsidR="003A4DE5" w:rsidRDefault="003A4DE5" w:rsidP="003A4DE5">
            <w:pPr>
              <w:rPr>
                <w:rFonts w:ascii="Times New Roman" w:hAnsi="Times New Roman" w:cs="Times New Roman"/>
              </w:rPr>
            </w:pPr>
            <w:r>
              <w:rPr>
                <w:rStyle w:val="HTMLCode"/>
                <w:rFonts w:eastAsiaTheme="minorHAnsi"/>
              </w:rPr>
              <w:t>public</w:t>
            </w:r>
            <w:r>
              <w:t> </w:t>
            </w:r>
            <w:r>
              <w:rPr>
                <w:rStyle w:val="HTMLCode"/>
                <w:rFonts w:eastAsiaTheme="minorHAnsi"/>
              </w:rPr>
              <w:t>class</w:t>
            </w:r>
            <w:r>
              <w:t> </w:t>
            </w:r>
            <w:r>
              <w:rPr>
                <w:rStyle w:val="HTMLCode"/>
                <w:rFonts w:eastAsiaTheme="minorHAnsi"/>
              </w:rPr>
              <w:t>Student</w:t>
            </w:r>
          </w:p>
          <w:p w14:paraId="5908F654" w14:textId="77777777" w:rsidR="003A4DE5" w:rsidRDefault="003A4DE5" w:rsidP="003A4DE5">
            <w:r>
              <w:rPr>
                <w:rStyle w:val="HTMLCode"/>
                <w:rFonts w:eastAsiaTheme="minorHAnsi"/>
              </w:rPr>
              <w:t>{</w:t>
            </w:r>
          </w:p>
          <w:p w14:paraId="47DECE21"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name;</w:t>
            </w:r>
          </w:p>
          <w:p w14:paraId="4996AB1E"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className;</w:t>
            </w:r>
          </w:p>
          <w:p w14:paraId="342F83A7" w14:textId="77777777" w:rsidR="003A4DE5" w:rsidRDefault="003A4DE5" w:rsidP="003A4DE5">
            <w:r>
              <w:rPr>
                <w:rStyle w:val="HTMLCode"/>
                <w:rFonts w:eastAsiaTheme="minorHAnsi"/>
                <w:color w:val="FF0779"/>
              </w:rPr>
              <w:t>    </w:t>
            </w:r>
            <w:r>
              <w:t> </w:t>
            </w:r>
          </w:p>
          <w:p w14:paraId="1DDA6AC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Student(String name, String className) {</w:t>
            </w:r>
          </w:p>
          <w:p w14:paraId="5F3EDDE2" w14:textId="77777777" w:rsidR="003A4DE5" w:rsidRDefault="003A4DE5" w:rsidP="003A4DE5">
            <w:r>
              <w:rPr>
                <w:rStyle w:val="HTMLCode"/>
                <w:rFonts w:eastAsiaTheme="minorHAnsi"/>
                <w:color w:val="FF0779"/>
              </w:rPr>
              <w:t>        </w:t>
            </w:r>
            <w:r>
              <w:rPr>
                <w:rStyle w:val="HTMLCode"/>
                <w:rFonts w:eastAsiaTheme="minorHAnsi"/>
              </w:rPr>
              <w:t>super();</w:t>
            </w:r>
          </w:p>
          <w:p w14:paraId="09D30A89" w14:textId="77777777" w:rsidR="003A4DE5" w:rsidRDefault="003A4DE5" w:rsidP="003A4DE5">
            <w:r>
              <w:rPr>
                <w:rStyle w:val="HTMLCode"/>
                <w:rFonts w:eastAsiaTheme="minorHAnsi"/>
                <w:color w:val="FF0779"/>
              </w:rPr>
              <w:t>        </w:t>
            </w:r>
            <w:r>
              <w:rPr>
                <w:rStyle w:val="HTMLCode"/>
                <w:rFonts w:eastAsiaTheme="minorHAnsi"/>
              </w:rPr>
              <w:t>this.name = name;</w:t>
            </w:r>
          </w:p>
          <w:p w14:paraId="0047DEAC" w14:textId="77777777" w:rsidR="003A4DE5" w:rsidRDefault="003A4DE5" w:rsidP="003A4DE5">
            <w:r>
              <w:rPr>
                <w:rStyle w:val="HTMLCode"/>
                <w:rFonts w:eastAsiaTheme="minorHAnsi"/>
                <w:color w:val="FF0779"/>
              </w:rPr>
              <w:t>        </w:t>
            </w:r>
            <w:r>
              <w:rPr>
                <w:rStyle w:val="HTMLCode"/>
                <w:rFonts w:eastAsiaTheme="minorHAnsi"/>
              </w:rPr>
              <w:t>this.className = className;</w:t>
            </w:r>
          </w:p>
          <w:p w14:paraId="6036291A" w14:textId="77777777" w:rsidR="003A4DE5" w:rsidRDefault="003A4DE5" w:rsidP="003A4DE5">
            <w:r>
              <w:rPr>
                <w:rStyle w:val="HTMLCode"/>
                <w:rFonts w:eastAsiaTheme="minorHAnsi"/>
                <w:color w:val="FF0779"/>
              </w:rPr>
              <w:t>    </w:t>
            </w:r>
            <w:r>
              <w:rPr>
                <w:rStyle w:val="HTMLCode"/>
                <w:rFonts w:eastAsiaTheme="minorHAnsi"/>
              </w:rPr>
              <w:t>}</w:t>
            </w:r>
          </w:p>
          <w:p w14:paraId="18D3A244" w14:textId="77777777" w:rsidR="003A4DE5" w:rsidRDefault="003A4DE5" w:rsidP="003A4DE5">
            <w:r>
              <w:t> </w:t>
            </w:r>
          </w:p>
          <w:p w14:paraId="0A04C813"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getName() {</w:t>
            </w:r>
          </w:p>
          <w:p w14:paraId="747C2B4F"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name;</w:t>
            </w:r>
          </w:p>
          <w:p w14:paraId="5A966E8F" w14:textId="77777777" w:rsidR="003A4DE5" w:rsidRDefault="003A4DE5" w:rsidP="003A4DE5">
            <w:r>
              <w:rPr>
                <w:rStyle w:val="HTMLCode"/>
                <w:rFonts w:eastAsiaTheme="minorHAnsi"/>
                <w:color w:val="FF0779"/>
              </w:rPr>
              <w:t>    </w:t>
            </w:r>
            <w:r>
              <w:rPr>
                <w:rStyle w:val="HTMLCode"/>
                <w:rFonts w:eastAsiaTheme="minorHAnsi"/>
              </w:rPr>
              <w:t>}</w:t>
            </w:r>
          </w:p>
          <w:p w14:paraId="581C3D56" w14:textId="77777777" w:rsidR="003A4DE5" w:rsidRDefault="003A4DE5" w:rsidP="003A4DE5">
            <w:r>
              <w:t> </w:t>
            </w:r>
          </w:p>
          <w:p w14:paraId="4E6A00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r>
              <w:rPr>
                <w:rStyle w:val="HTMLCode"/>
                <w:rFonts w:eastAsiaTheme="minorHAnsi"/>
              </w:rPr>
              <w:t>setName(String name) {</w:t>
            </w:r>
          </w:p>
          <w:p w14:paraId="53AEB721" w14:textId="77777777" w:rsidR="003A4DE5" w:rsidRDefault="003A4DE5" w:rsidP="003A4DE5">
            <w:r>
              <w:rPr>
                <w:rStyle w:val="HTMLCode"/>
                <w:rFonts w:eastAsiaTheme="minorHAnsi"/>
                <w:color w:val="FF0779"/>
              </w:rPr>
              <w:t>        </w:t>
            </w:r>
            <w:r>
              <w:rPr>
                <w:rStyle w:val="HTMLCode"/>
                <w:rFonts w:eastAsiaTheme="minorHAnsi"/>
              </w:rPr>
              <w:t>this.name = name;</w:t>
            </w:r>
          </w:p>
          <w:p w14:paraId="70B45F54" w14:textId="77777777" w:rsidR="003A4DE5" w:rsidRDefault="003A4DE5" w:rsidP="003A4DE5">
            <w:r>
              <w:rPr>
                <w:rStyle w:val="HTMLCode"/>
                <w:rFonts w:eastAsiaTheme="minorHAnsi"/>
                <w:color w:val="FF0779"/>
              </w:rPr>
              <w:t>    </w:t>
            </w:r>
            <w:r>
              <w:rPr>
                <w:rStyle w:val="HTMLCode"/>
                <w:rFonts w:eastAsiaTheme="minorHAnsi"/>
              </w:rPr>
              <w:t>}</w:t>
            </w:r>
          </w:p>
          <w:p w14:paraId="52B9FA66" w14:textId="77777777" w:rsidR="003A4DE5" w:rsidRDefault="003A4DE5" w:rsidP="003A4DE5">
            <w:r>
              <w:t> </w:t>
            </w:r>
          </w:p>
          <w:p w14:paraId="43C7EFA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getClassName() {</w:t>
            </w:r>
          </w:p>
          <w:p w14:paraId="68418FEA"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className;</w:t>
            </w:r>
          </w:p>
          <w:p w14:paraId="363AF154" w14:textId="77777777" w:rsidR="003A4DE5" w:rsidRDefault="003A4DE5" w:rsidP="003A4DE5">
            <w:r>
              <w:rPr>
                <w:rStyle w:val="HTMLCode"/>
                <w:rFonts w:eastAsiaTheme="minorHAnsi"/>
                <w:color w:val="FF0779"/>
              </w:rPr>
              <w:t>    </w:t>
            </w:r>
            <w:r>
              <w:rPr>
                <w:rStyle w:val="HTMLCode"/>
                <w:rFonts w:eastAsiaTheme="minorHAnsi"/>
              </w:rPr>
              <w:t>}</w:t>
            </w:r>
          </w:p>
          <w:p w14:paraId="0E48FDE2" w14:textId="77777777" w:rsidR="003A4DE5" w:rsidRDefault="003A4DE5" w:rsidP="003A4DE5">
            <w:r>
              <w:t> </w:t>
            </w:r>
          </w:p>
          <w:p w14:paraId="21407C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r>
              <w:rPr>
                <w:rStyle w:val="HTMLCode"/>
                <w:rFonts w:eastAsiaTheme="minorHAnsi"/>
              </w:rPr>
              <w:t>setClassName(String className) {</w:t>
            </w:r>
          </w:p>
          <w:p w14:paraId="42018D8F" w14:textId="77777777" w:rsidR="003A4DE5" w:rsidRDefault="003A4DE5" w:rsidP="003A4DE5">
            <w:r>
              <w:rPr>
                <w:rStyle w:val="HTMLCode"/>
                <w:rFonts w:eastAsiaTheme="minorHAnsi"/>
                <w:color w:val="FF0779"/>
              </w:rPr>
              <w:t>        </w:t>
            </w:r>
            <w:r>
              <w:rPr>
                <w:rStyle w:val="HTMLCode"/>
                <w:rFonts w:eastAsiaTheme="minorHAnsi"/>
              </w:rPr>
              <w:t>this.className = className;</w:t>
            </w:r>
          </w:p>
          <w:p w14:paraId="50A077CC" w14:textId="77777777" w:rsidR="003A4DE5" w:rsidRDefault="003A4DE5" w:rsidP="003A4DE5">
            <w:r>
              <w:rPr>
                <w:rStyle w:val="HTMLCode"/>
                <w:rFonts w:eastAsiaTheme="minorHAnsi"/>
                <w:color w:val="FF0779"/>
              </w:rPr>
              <w:t>    </w:t>
            </w:r>
            <w:r>
              <w:rPr>
                <w:rStyle w:val="HTMLCode"/>
                <w:rFonts w:eastAsiaTheme="minorHAnsi"/>
              </w:rPr>
              <w:t>}</w:t>
            </w:r>
          </w:p>
          <w:p w14:paraId="3720A693" w14:textId="77777777" w:rsidR="003A4DE5" w:rsidRDefault="003A4DE5" w:rsidP="003A4DE5">
            <w:r>
              <w:rPr>
                <w:rStyle w:val="HTMLCode"/>
                <w:rFonts w:eastAsiaTheme="minorHAnsi"/>
              </w:rPr>
              <w:t>}</w:t>
            </w:r>
          </w:p>
        </w:tc>
      </w:tr>
    </w:tbl>
    <w:p w14:paraId="60A5F736"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Client</w:t>
      </w:r>
    </w:p>
    <w:p w14:paraId="5A09C55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this project as spring boot application. Now verify that this service has been registered in Eureka server automatically. Go to Eureka service console and refresh the page. Now if everything goes well, we will see one entry for </w:t>
      </w:r>
      <w:r>
        <w:rPr>
          <w:rStyle w:val="Strong"/>
          <w:rFonts w:ascii="Segoe UI" w:eastAsiaTheme="majorEastAsia" w:hAnsi="Segoe UI" w:cs="Segoe UI"/>
          <w:color w:val="000000"/>
        </w:rPr>
        <w:t>student-service</w:t>
      </w:r>
      <w:r>
        <w:rPr>
          <w:rFonts w:ascii="Segoe UI" w:hAnsi="Segoe UI" w:cs="Segoe UI"/>
          <w:color w:val="000000"/>
        </w:rPr>
        <w:t> in the eureka service console. This indicates that both Eureka server and client are aware each other.</w:t>
      </w:r>
    </w:p>
    <w:p w14:paraId="43E42B3D" w14:textId="3B46BE77" w:rsidR="003A4DE5" w:rsidRDefault="003A4DE5" w:rsidP="003A4DE5">
      <w:pPr>
        <w:rPr>
          <w:rFonts w:ascii="Times New Roman" w:hAnsi="Times New Roman" w:cs="Times New Roman"/>
        </w:rPr>
      </w:pPr>
      <w:r>
        <w:rPr>
          <w:noProof/>
          <w:color w:val="0366D6"/>
        </w:rPr>
        <w:drawing>
          <wp:inline distT="0" distB="0" distL="0" distR="0" wp14:anchorId="7CA0EF4A" wp14:editId="7DE0FC94">
            <wp:extent cx="5731510" cy="3020695"/>
            <wp:effectExtent l="0" t="0" r="2540" b="8255"/>
            <wp:docPr id="192" name="Picture 192" descr="https://cdn1.howtodoinjava.com/wp-content/uploads/2017/07/eureka_console_with_Student_1service_registered.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1.howtodoinjava.com/wp-content/uploads/2017/07/eureka_console_with_Student_1service_registered.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r>
        <w:t>Eureka console with Student service registered</w:t>
      </w:r>
    </w:p>
    <w:p w14:paraId="235BA97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now verify that the </w:t>
      </w:r>
      <w:r>
        <w:rPr>
          <w:rStyle w:val="HTMLCode"/>
          <w:rFonts w:ascii="Consolas" w:hAnsi="Consolas"/>
          <w:color w:val="FF0779"/>
          <w:sz w:val="21"/>
          <w:szCs w:val="21"/>
        </w:rPr>
        <w:t>/getStudentDetailsForSchool/{schoolname}</w:t>
      </w:r>
      <w:r>
        <w:rPr>
          <w:rFonts w:ascii="Segoe UI" w:hAnsi="Segoe UI" w:cs="Segoe UI"/>
          <w:color w:val="000000"/>
        </w:rPr>
        <w:t> endpoint is up and running. Go to browser and go to </w:t>
      </w:r>
      <w:r>
        <w:rPr>
          <w:rStyle w:val="HTMLCode"/>
          <w:rFonts w:ascii="Consolas" w:hAnsi="Consolas"/>
          <w:color w:val="FF0779"/>
          <w:sz w:val="21"/>
          <w:szCs w:val="21"/>
        </w:rPr>
        <w:t>http://localhost:8098/getStudentDetailsForSchool/abcschool</w:t>
      </w:r>
      <w:r>
        <w:rPr>
          <w:rFonts w:ascii="Segoe UI" w:hAnsi="Segoe UI" w:cs="Segoe UI"/>
          <w:color w:val="000000"/>
        </w:rPr>
        <w:t>, it will give the Student details for a particular school </w:t>
      </w:r>
      <w:r>
        <w:rPr>
          <w:rStyle w:val="HTMLCode"/>
          <w:rFonts w:ascii="Consolas" w:hAnsi="Consolas"/>
          <w:color w:val="FF0779"/>
          <w:sz w:val="21"/>
          <w:szCs w:val="21"/>
        </w:rPr>
        <w:t>abcschool</w:t>
      </w:r>
      <w:r>
        <w:rPr>
          <w:rFonts w:ascii="Segoe UI" w:hAnsi="Segoe UI" w:cs="Segoe UI"/>
          <w:color w:val="000000"/>
        </w:rPr>
        <w:t>.</w:t>
      </w:r>
    </w:p>
    <w:p w14:paraId="0E800535" w14:textId="41135EF3" w:rsidR="003A4DE5" w:rsidRDefault="003A4DE5" w:rsidP="003A4DE5">
      <w:pPr>
        <w:rPr>
          <w:rFonts w:ascii="Times New Roman" w:hAnsi="Times New Roman" w:cs="Times New Roman"/>
        </w:rPr>
      </w:pPr>
      <w:r>
        <w:rPr>
          <w:noProof/>
          <w:color w:val="0366D6"/>
        </w:rPr>
        <w:lastRenderedPageBreak/>
        <w:drawing>
          <wp:inline distT="0" distB="0" distL="0" distR="0" wp14:anchorId="4508DD1F" wp14:editId="503FF7D4">
            <wp:extent cx="5731510" cy="3489960"/>
            <wp:effectExtent l="0" t="0" r="2540" b="0"/>
            <wp:docPr id="31" name="Picture 31" descr="https://cdn1.howtodoinjava.com/wp-content/uploads/2017/07/Student-Service-Responding.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1.howtodoinjava.com/wp-content/uploads/2017/07/Student-Service-Responding.jp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r>
        <w:t>Student Service response</w:t>
      </w:r>
    </w:p>
    <w:p w14:paraId="60547BB9"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School Service</w:t>
      </w:r>
    </w:p>
    <w:p w14:paraId="241B4E4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we will create school service which will register itself with eureka server – and it will discover and invoke student-service without hardcoded URL path.</w:t>
      </w:r>
    </w:p>
    <w:p w14:paraId="469622F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exact steps for creating student service, to create and run Eureka client running school service as well.</w:t>
      </w:r>
    </w:p>
    <w:p w14:paraId="08C7B07A"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FC9F6E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32112FA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w:t>
      </w:r>
    </w:p>
    <w:p w14:paraId="585D840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r>
        <w:rPr>
          <w:rStyle w:val="HTMLCode"/>
          <w:rFonts w:ascii="Consolas" w:hAnsi="Consolas"/>
          <w:color w:val="FF0779"/>
          <w:sz w:val="21"/>
          <w:szCs w:val="21"/>
        </w:rPr>
        <w:t>@EnableEurekaClient</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1B907443" w14:textId="77777777" w:rsidTr="003A4DE5">
        <w:tc>
          <w:tcPr>
            <w:tcW w:w="15495" w:type="dxa"/>
            <w:vAlign w:val="center"/>
            <w:hideMark/>
          </w:tcPr>
          <w:p w14:paraId="169E5457"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w:t>
            </w:r>
          </w:p>
          <w:p w14:paraId="53163AA3" w14:textId="77777777" w:rsidR="003A4DE5" w:rsidRDefault="003A4DE5" w:rsidP="003A4DE5">
            <w:r>
              <w:t> </w:t>
            </w:r>
          </w:p>
          <w:p w14:paraId="16D45F6D"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6C5D94C3"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5D20F792"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54C68A42" w14:textId="77777777" w:rsidR="003A4DE5" w:rsidRDefault="003A4DE5" w:rsidP="003A4DE5">
            <w:r>
              <w:t> </w:t>
            </w:r>
          </w:p>
          <w:p w14:paraId="5FB2E73B" w14:textId="77777777" w:rsidR="003A4DE5" w:rsidRDefault="003A4DE5" w:rsidP="003A4DE5">
            <w:r>
              <w:rPr>
                <w:rStyle w:val="HTMLCode"/>
                <w:rFonts w:eastAsiaTheme="minorHAnsi"/>
              </w:rPr>
              <w:t>@SpringBootApplication</w:t>
            </w:r>
          </w:p>
          <w:p w14:paraId="6D5DB9CB" w14:textId="77777777" w:rsidR="003A4DE5" w:rsidRDefault="003A4DE5" w:rsidP="003A4DE5">
            <w:r>
              <w:rPr>
                <w:rStyle w:val="HTMLCode"/>
                <w:rFonts w:eastAsiaTheme="minorHAnsi"/>
              </w:rPr>
              <w:t>@EnableEurekaClient</w:t>
            </w:r>
          </w:p>
          <w:p w14:paraId="3FAD8826"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SpringEurekaClientSchoolServiceApplication {</w:t>
            </w:r>
          </w:p>
          <w:p w14:paraId="7F4CE6C1" w14:textId="77777777" w:rsidR="003A4DE5" w:rsidRDefault="003A4DE5" w:rsidP="003A4DE5">
            <w:r>
              <w:t> </w:t>
            </w:r>
          </w:p>
          <w:p w14:paraId="443D68D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02EC8562" w14:textId="77777777" w:rsidR="003A4DE5" w:rsidRDefault="003A4DE5" w:rsidP="003A4DE5">
            <w:r>
              <w:rPr>
                <w:rStyle w:val="HTMLCode"/>
                <w:rFonts w:eastAsiaTheme="minorHAnsi"/>
                <w:color w:val="FF0779"/>
              </w:rPr>
              <w:t>        </w:t>
            </w:r>
            <w:r>
              <w:rPr>
                <w:rStyle w:val="HTMLCode"/>
                <w:rFonts w:eastAsiaTheme="minorHAnsi"/>
              </w:rPr>
              <w:t>SpringApplication.run(SpringEurekaClientSchoolServiceApplication.class, args);</w:t>
            </w:r>
          </w:p>
          <w:p w14:paraId="46C5C2B0" w14:textId="77777777" w:rsidR="003A4DE5" w:rsidRDefault="003A4DE5" w:rsidP="003A4DE5">
            <w:r>
              <w:rPr>
                <w:rStyle w:val="HTMLCode"/>
                <w:rFonts w:eastAsiaTheme="minorHAnsi"/>
                <w:color w:val="FF0779"/>
              </w:rPr>
              <w:t>    </w:t>
            </w:r>
            <w:r>
              <w:rPr>
                <w:rStyle w:val="HTMLCode"/>
                <w:rFonts w:eastAsiaTheme="minorHAnsi"/>
              </w:rPr>
              <w:t>}</w:t>
            </w:r>
          </w:p>
          <w:p w14:paraId="2BCABBB9" w14:textId="77777777" w:rsidR="003A4DE5" w:rsidRDefault="003A4DE5" w:rsidP="003A4DE5">
            <w:r>
              <w:rPr>
                <w:rStyle w:val="HTMLCode"/>
                <w:rFonts w:eastAsiaTheme="minorHAnsi"/>
              </w:rPr>
              <w:t>}</w:t>
            </w:r>
          </w:p>
        </w:tc>
      </w:tr>
    </w:tbl>
    <w:p w14:paraId="0FC8EFD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2AA568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 These configurations are very similar to student service </w:t>
      </w:r>
      <w:r>
        <w:rPr>
          <w:rStyle w:val="Emphasis"/>
          <w:rFonts w:ascii="Segoe UI" w:eastAsiaTheme="majorEastAsia" w:hAnsi="Segoe UI" w:cs="Segoe UI"/>
          <w:color w:val="000000"/>
        </w:rPr>
        <w:t>except port number and service name</w:t>
      </w:r>
      <w:r>
        <w:rPr>
          <w:rFonts w:ascii="Segoe UI" w:hAnsi="Segoe UI" w:cs="Segoe UI"/>
          <w:color w:val="000000"/>
        </w:rPr>
        <w:t>.</w:t>
      </w:r>
    </w:p>
    <w:tbl>
      <w:tblPr>
        <w:tblW w:w="15525" w:type="dxa"/>
        <w:tblCellMar>
          <w:left w:w="0" w:type="dxa"/>
          <w:right w:w="0" w:type="dxa"/>
        </w:tblCellMar>
        <w:tblLook w:val="04A0" w:firstRow="1" w:lastRow="0" w:firstColumn="1" w:lastColumn="0" w:noHBand="0" w:noVBand="1"/>
      </w:tblPr>
      <w:tblGrid>
        <w:gridCol w:w="15525"/>
      </w:tblGrid>
      <w:tr w:rsidR="003A4DE5" w14:paraId="22825EE9" w14:textId="77777777" w:rsidTr="003A4DE5">
        <w:tc>
          <w:tcPr>
            <w:tcW w:w="15495" w:type="dxa"/>
            <w:vAlign w:val="center"/>
            <w:hideMark/>
          </w:tcPr>
          <w:p w14:paraId="26A38087" w14:textId="77777777" w:rsidR="003A4DE5" w:rsidRDefault="003A4DE5" w:rsidP="003A4DE5">
            <w:pPr>
              <w:rPr>
                <w:rFonts w:ascii="Times New Roman" w:hAnsi="Times New Roman" w:cs="Times New Roman"/>
              </w:rPr>
            </w:pPr>
            <w:r>
              <w:rPr>
                <w:rStyle w:val="HTMLCode"/>
                <w:rFonts w:eastAsiaTheme="minorHAnsi"/>
              </w:rPr>
              <w:t>server:</w:t>
            </w:r>
          </w:p>
          <w:p w14:paraId="69868299" w14:textId="77777777" w:rsidR="003A4DE5" w:rsidRDefault="003A4DE5" w:rsidP="003A4DE5">
            <w:r>
              <w:rPr>
                <w:rStyle w:val="HTMLCode"/>
                <w:rFonts w:eastAsiaTheme="minorHAnsi"/>
                <w:color w:val="FF0779"/>
              </w:rPr>
              <w:t>  </w:t>
            </w:r>
            <w:r>
              <w:rPr>
                <w:rStyle w:val="HTMLCode"/>
                <w:rFonts w:eastAsiaTheme="minorHAnsi"/>
              </w:rPr>
              <w:t>port: 9098</w:t>
            </w:r>
            <w:r>
              <w:t>    </w:t>
            </w:r>
            <w:r>
              <w:rPr>
                <w:rStyle w:val="HTMLCode"/>
                <w:rFonts w:eastAsiaTheme="minorHAnsi"/>
              </w:rPr>
              <w:t>#port number</w:t>
            </w:r>
          </w:p>
          <w:p w14:paraId="684D1354" w14:textId="77777777" w:rsidR="003A4DE5" w:rsidRDefault="003A4DE5" w:rsidP="003A4DE5">
            <w:r>
              <w:t> </w:t>
            </w:r>
          </w:p>
          <w:p w14:paraId="6FEB5EFF" w14:textId="77777777" w:rsidR="003A4DE5" w:rsidRDefault="003A4DE5" w:rsidP="003A4DE5">
            <w:r>
              <w:rPr>
                <w:rStyle w:val="HTMLCode"/>
                <w:rFonts w:eastAsiaTheme="minorHAnsi"/>
              </w:rPr>
              <w:t>eureka:</w:t>
            </w:r>
          </w:p>
          <w:p w14:paraId="33A8428A" w14:textId="77777777" w:rsidR="003A4DE5" w:rsidRDefault="003A4DE5" w:rsidP="003A4DE5">
            <w:r>
              <w:rPr>
                <w:rStyle w:val="HTMLCode"/>
                <w:rFonts w:eastAsiaTheme="minorHAnsi"/>
                <w:color w:val="FF0779"/>
              </w:rPr>
              <w:t>  </w:t>
            </w:r>
            <w:r>
              <w:rPr>
                <w:rStyle w:val="HTMLCode"/>
                <w:rFonts w:eastAsiaTheme="minorHAnsi"/>
              </w:rPr>
              <w:t>instance:</w:t>
            </w:r>
          </w:p>
          <w:p w14:paraId="590D832B" w14:textId="77777777" w:rsidR="003A4DE5" w:rsidRDefault="003A4DE5" w:rsidP="003A4DE5">
            <w:r>
              <w:rPr>
                <w:rStyle w:val="HTMLCode"/>
                <w:rFonts w:eastAsiaTheme="minorHAnsi"/>
                <w:color w:val="FF0779"/>
              </w:rPr>
              <w:t>    </w:t>
            </w:r>
            <w:r>
              <w:rPr>
                <w:rStyle w:val="HTMLCode"/>
                <w:rFonts w:eastAsiaTheme="minorHAnsi"/>
              </w:rPr>
              <w:t>leaseRenewalIntervalInSeconds: 1</w:t>
            </w:r>
          </w:p>
          <w:p w14:paraId="766DFD0F" w14:textId="77777777" w:rsidR="003A4DE5" w:rsidRDefault="003A4DE5" w:rsidP="003A4DE5">
            <w:r>
              <w:rPr>
                <w:rStyle w:val="HTMLCode"/>
                <w:rFonts w:eastAsiaTheme="minorHAnsi"/>
                <w:color w:val="FF0779"/>
              </w:rPr>
              <w:t>    </w:t>
            </w:r>
            <w:r>
              <w:rPr>
                <w:rStyle w:val="HTMLCode"/>
                <w:rFonts w:eastAsiaTheme="minorHAnsi"/>
              </w:rPr>
              <w:t>leaseExpirationDurationInSeconds: 2</w:t>
            </w:r>
          </w:p>
          <w:p w14:paraId="74920CA0" w14:textId="77777777" w:rsidR="003A4DE5" w:rsidRDefault="003A4DE5" w:rsidP="003A4DE5">
            <w:r>
              <w:rPr>
                <w:rStyle w:val="HTMLCode"/>
                <w:rFonts w:eastAsiaTheme="minorHAnsi"/>
                <w:color w:val="FF0779"/>
              </w:rPr>
              <w:lastRenderedPageBreak/>
              <w:t>  </w:t>
            </w:r>
            <w:r>
              <w:rPr>
                <w:rStyle w:val="HTMLCode"/>
                <w:rFonts w:eastAsiaTheme="minorHAnsi"/>
              </w:rPr>
              <w:t>client:</w:t>
            </w:r>
          </w:p>
          <w:p w14:paraId="21FB50C9" w14:textId="77777777" w:rsidR="003A4DE5" w:rsidRDefault="003A4DE5" w:rsidP="003A4DE5">
            <w:r>
              <w:rPr>
                <w:rStyle w:val="HTMLCode"/>
                <w:rFonts w:eastAsiaTheme="minorHAnsi"/>
                <w:color w:val="FF0779"/>
              </w:rPr>
              <w:t>    </w:t>
            </w:r>
            <w:r>
              <w:rPr>
                <w:rStyle w:val="HTMLCode"/>
                <w:rFonts w:eastAsiaTheme="minorHAnsi"/>
              </w:rPr>
              <w:t>serviceUrl:</w:t>
            </w:r>
          </w:p>
          <w:p w14:paraId="4156EFD5" w14:textId="77777777" w:rsidR="003A4DE5" w:rsidRDefault="003A4DE5" w:rsidP="003A4DE5">
            <w:r>
              <w:rPr>
                <w:rStyle w:val="HTMLCode"/>
                <w:rFonts w:eastAsiaTheme="minorHAnsi"/>
                <w:color w:val="FF0779"/>
              </w:rPr>
              <w:t>      </w:t>
            </w:r>
            <w:r>
              <w:rPr>
                <w:rStyle w:val="HTMLCode"/>
                <w:rFonts w:eastAsiaTheme="minorHAnsi"/>
              </w:rPr>
              <w:t>defaultZone: http://127.0.0.1:8761/eureka/</w:t>
            </w:r>
          </w:p>
          <w:p w14:paraId="3F3B9CCA" w14:textId="77777777" w:rsidR="003A4DE5" w:rsidRDefault="003A4DE5" w:rsidP="003A4DE5">
            <w:r>
              <w:rPr>
                <w:rStyle w:val="HTMLCode"/>
                <w:rFonts w:eastAsiaTheme="minorHAnsi"/>
                <w:color w:val="FF0779"/>
              </w:rPr>
              <w:t>    </w:t>
            </w:r>
            <w:r>
              <w:rPr>
                <w:rStyle w:val="HTMLCode"/>
                <w:rFonts w:eastAsiaTheme="minorHAnsi"/>
              </w:rPr>
              <w:t>healthcheck:</w:t>
            </w:r>
          </w:p>
          <w:p w14:paraId="6CFAC620" w14:textId="77777777" w:rsidR="003A4DE5" w:rsidRDefault="003A4DE5" w:rsidP="003A4DE5">
            <w:r>
              <w:rPr>
                <w:rStyle w:val="HTMLCode"/>
                <w:rFonts w:eastAsiaTheme="minorHAnsi"/>
                <w:color w:val="FF0779"/>
              </w:rPr>
              <w:t>      </w:t>
            </w:r>
            <w:r>
              <w:rPr>
                <w:rStyle w:val="HTMLCode"/>
                <w:rFonts w:eastAsiaTheme="minorHAnsi"/>
              </w:rPr>
              <w:t>enabled: true</w:t>
            </w:r>
          </w:p>
          <w:p w14:paraId="6B8FA42C" w14:textId="77777777" w:rsidR="003A4DE5" w:rsidRDefault="003A4DE5" w:rsidP="003A4DE5">
            <w:r>
              <w:rPr>
                <w:rStyle w:val="HTMLCode"/>
                <w:rFonts w:eastAsiaTheme="minorHAnsi"/>
                <w:color w:val="FF0779"/>
              </w:rPr>
              <w:t>    </w:t>
            </w:r>
            <w:r>
              <w:rPr>
                <w:rStyle w:val="HTMLCode"/>
                <w:rFonts w:eastAsiaTheme="minorHAnsi"/>
              </w:rPr>
              <w:t>lease:</w:t>
            </w:r>
          </w:p>
          <w:p w14:paraId="009A1137" w14:textId="77777777" w:rsidR="003A4DE5" w:rsidRDefault="003A4DE5" w:rsidP="003A4DE5">
            <w:r>
              <w:rPr>
                <w:rStyle w:val="HTMLCode"/>
                <w:rFonts w:eastAsiaTheme="minorHAnsi"/>
                <w:color w:val="FF0779"/>
              </w:rPr>
              <w:t>      </w:t>
            </w:r>
            <w:r>
              <w:rPr>
                <w:rStyle w:val="HTMLCode"/>
                <w:rFonts w:eastAsiaTheme="minorHAnsi"/>
              </w:rPr>
              <w:t>duration: 5</w:t>
            </w:r>
          </w:p>
          <w:p w14:paraId="31932DBE" w14:textId="77777777" w:rsidR="003A4DE5" w:rsidRDefault="003A4DE5" w:rsidP="003A4DE5">
            <w:r>
              <w:t> </w:t>
            </w:r>
          </w:p>
          <w:p w14:paraId="764EA5CB" w14:textId="77777777" w:rsidR="003A4DE5" w:rsidRDefault="003A4DE5" w:rsidP="003A4DE5">
            <w:r>
              <w:rPr>
                <w:rStyle w:val="HTMLCode"/>
                <w:rFonts w:eastAsiaTheme="minorHAnsi"/>
              </w:rPr>
              <w:t>spring:</w:t>
            </w:r>
          </w:p>
          <w:p w14:paraId="423B44EF" w14:textId="77777777" w:rsidR="003A4DE5" w:rsidRDefault="003A4DE5" w:rsidP="003A4DE5">
            <w:r>
              <w:rPr>
                <w:rStyle w:val="HTMLCode"/>
                <w:rFonts w:eastAsiaTheme="minorHAnsi"/>
                <w:color w:val="FF0779"/>
              </w:rPr>
              <w:t>  </w:t>
            </w:r>
            <w:r>
              <w:rPr>
                <w:rStyle w:val="HTMLCode"/>
                <w:rFonts w:eastAsiaTheme="minorHAnsi"/>
              </w:rPr>
              <w:t>application:</w:t>
            </w:r>
          </w:p>
          <w:p w14:paraId="76D06182" w14:textId="77777777" w:rsidR="003A4DE5" w:rsidRDefault="003A4DE5" w:rsidP="003A4DE5">
            <w:r>
              <w:rPr>
                <w:rStyle w:val="HTMLCode"/>
                <w:rFonts w:eastAsiaTheme="minorHAnsi"/>
                <w:color w:val="FF0779"/>
              </w:rPr>
              <w:t>    </w:t>
            </w:r>
            <w:r>
              <w:rPr>
                <w:rStyle w:val="HTMLCode"/>
                <w:rFonts w:eastAsiaTheme="minorHAnsi"/>
              </w:rPr>
              <w:t>name: school-service    #service name</w:t>
            </w:r>
          </w:p>
          <w:p w14:paraId="3339AC84" w14:textId="77777777" w:rsidR="003A4DE5" w:rsidRDefault="003A4DE5" w:rsidP="003A4DE5">
            <w:r>
              <w:t> </w:t>
            </w:r>
          </w:p>
          <w:p w14:paraId="469C1A32" w14:textId="77777777" w:rsidR="003A4DE5" w:rsidRDefault="003A4DE5" w:rsidP="003A4DE5">
            <w:r>
              <w:rPr>
                <w:rStyle w:val="HTMLCode"/>
                <w:rFonts w:eastAsiaTheme="minorHAnsi"/>
              </w:rPr>
              <w:t>logging:</w:t>
            </w:r>
          </w:p>
          <w:p w14:paraId="6DA5CCA0" w14:textId="77777777" w:rsidR="003A4DE5" w:rsidRDefault="003A4DE5" w:rsidP="003A4DE5">
            <w:r>
              <w:rPr>
                <w:rStyle w:val="HTMLCode"/>
                <w:rFonts w:eastAsiaTheme="minorHAnsi"/>
                <w:color w:val="FF0779"/>
              </w:rPr>
              <w:t>  </w:t>
            </w:r>
            <w:r>
              <w:rPr>
                <w:rStyle w:val="HTMLCode"/>
                <w:rFonts w:eastAsiaTheme="minorHAnsi"/>
              </w:rPr>
              <w:t>level:</w:t>
            </w:r>
          </w:p>
          <w:p w14:paraId="0CA7F583" w14:textId="77777777" w:rsidR="003A4DE5" w:rsidRDefault="003A4DE5" w:rsidP="003A4DE5">
            <w:r>
              <w:rPr>
                <w:rStyle w:val="HTMLCode"/>
                <w:rFonts w:eastAsiaTheme="minorHAnsi"/>
                <w:color w:val="FF0779"/>
              </w:rPr>
              <w:t>    </w:t>
            </w:r>
            <w:r>
              <w:rPr>
                <w:rStyle w:val="HTMLCode"/>
                <w:rFonts w:eastAsiaTheme="minorHAnsi"/>
              </w:rPr>
              <w:t>com.example.howtodoinjava: DEBUG</w:t>
            </w:r>
          </w:p>
        </w:tc>
      </w:tr>
    </w:tbl>
    <w:p w14:paraId="7E7FCC9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lastRenderedPageBreak/>
        <w:t>Add REST API which consume student service’s REST API</w:t>
      </w:r>
    </w:p>
    <w:p w14:paraId="07D87C5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r>
        <w:rPr>
          <w:rStyle w:val="HTMLCode"/>
          <w:rFonts w:ascii="Consolas" w:hAnsi="Consolas"/>
          <w:color w:val="FF0779"/>
          <w:sz w:val="21"/>
          <w:szCs w:val="21"/>
        </w:rPr>
        <w:t>RestController</w:t>
      </w:r>
      <w:r>
        <w:rPr>
          <w:rFonts w:ascii="Segoe UI" w:hAnsi="Segoe UI" w:cs="Segoe UI"/>
          <w:color w:val="000000"/>
        </w:rPr>
        <w:t> and expose one rest endpoint for getting school details. This endpoint will use the service discovery style URL using the application name, instead full URL with host:port.</w:t>
      </w:r>
    </w:p>
    <w:tbl>
      <w:tblPr>
        <w:tblW w:w="15525" w:type="dxa"/>
        <w:tblCellMar>
          <w:left w:w="0" w:type="dxa"/>
          <w:right w:w="0" w:type="dxa"/>
        </w:tblCellMar>
        <w:tblLook w:val="04A0" w:firstRow="1" w:lastRow="0" w:firstColumn="1" w:lastColumn="0" w:noHBand="0" w:noVBand="1"/>
      </w:tblPr>
      <w:tblGrid>
        <w:gridCol w:w="15525"/>
      </w:tblGrid>
      <w:tr w:rsidR="003A4DE5" w14:paraId="4EA37196" w14:textId="77777777" w:rsidTr="003A4DE5">
        <w:tc>
          <w:tcPr>
            <w:tcW w:w="15495" w:type="dxa"/>
            <w:vAlign w:val="center"/>
            <w:hideMark/>
          </w:tcPr>
          <w:p w14:paraId="172629F0"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com.example.howtodoinjava.springeurekaclientschoolservice.controller;</w:t>
            </w:r>
          </w:p>
          <w:p w14:paraId="2E238EFE" w14:textId="77777777" w:rsidR="003A4DE5" w:rsidRDefault="003A4DE5" w:rsidP="003A4DE5">
            <w:r>
              <w:t> </w:t>
            </w:r>
          </w:p>
          <w:p w14:paraId="25315F98" w14:textId="77777777" w:rsidR="003A4DE5" w:rsidRDefault="003A4DE5" w:rsidP="003A4DE5">
            <w:r>
              <w:rPr>
                <w:rStyle w:val="HTMLCode"/>
                <w:rFonts w:eastAsiaTheme="minorHAnsi"/>
              </w:rPr>
              <w:t>import</w:t>
            </w:r>
            <w:r>
              <w:t> </w:t>
            </w:r>
            <w:r>
              <w:rPr>
                <w:rStyle w:val="HTMLCode"/>
                <w:rFonts w:eastAsiaTheme="minorHAnsi"/>
              </w:rPr>
              <w:t>org.springframework.beans.factory.annotation.Autowired;</w:t>
            </w:r>
          </w:p>
          <w:p w14:paraId="722D2255" w14:textId="77777777" w:rsidR="003A4DE5" w:rsidRDefault="003A4DE5" w:rsidP="003A4DE5">
            <w:r>
              <w:rPr>
                <w:rStyle w:val="HTMLCode"/>
                <w:rFonts w:eastAsiaTheme="minorHAnsi"/>
              </w:rPr>
              <w:t>import</w:t>
            </w:r>
            <w:r>
              <w:t> </w:t>
            </w:r>
            <w:r>
              <w:rPr>
                <w:rStyle w:val="HTMLCode"/>
                <w:rFonts w:eastAsiaTheme="minorHAnsi"/>
              </w:rPr>
              <w:t>org.springframework.cloud.client.loadbalancer.LoadBalanced;</w:t>
            </w:r>
          </w:p>
          <w:p w14:paraId="488B0818" w14:textId="77777777" w:rsidR="003A4DE5" w:rsidRDefault="003A4DE5" w:rsidP="003A4DE5">
            <w:r>
              <w:rPr>
                <w:rStyle w:val="HTMLCode"/>
                <w:rFonts w:eastAsiaTheme="minorHAnsi"/>
              </w:rPr>
              <w:t>import</w:t>
            </w:r>
            <w:r>
              <w:t> </w:t>
            </w:r>
            <w:r>
              <w:rPr>
                <w:rStyle w:val="HTMLCode"/>
                <w:rFonts w:eastAsiaTheme="minorHAnsi"/>
              </w:rPr>
              <w:t>org.springframework.context.annotation.Bean;</w:t>
            </w:r>
          </w:p>
          <w:p w14:paraId="18C26C3E" w14:textId="77777777" w:rsidR="003A4DE5" w:rsidRDefault="003A4DE5" w:rsidP="003A4DE5">
            <w:r>
              <w:rPr>
                <w:rStyle w:val="HTMLCode"/>
                <w:rFonts w:eastAsiaTheme="minorHAnsi"/>
              </w:rPr>
              <w:t>import</w:t>
            </w:r>
            <w:r>
              <w:t> </w:t>
            </w:r>
            <w:r>
              <w:rPr>
                <w:rStyle w:val="HTMLCode"/>
                <w:rFonts w:eastAsiaTheme="minorHAnsi"/>
              </w:rPr>
              <w:t>org.springframework.core.ParameterizedTypeReference;</w:t>
            </w:r>
          </w:p>
          <w:p w14:paraId="75BF5319" w14:textId="77777777" w:rsidR="003A4DE5" w:rsidRDefault="003A4DE5" w:rsidP="003A4DE5">
            <w:r>
              <w:rPr>
                <w:rStyle w:val="HTMLCode"/>
                <w:rFonts w:eastAsiaTheme="minorHAnsi"/>
              </w:rPr>
              <w:t>import</w:t>
            </w:r>
            <w:r>
              <w:t> </w:t>
            </w:r>
            <w:r>
              <w:rPr>
                <w:rStyle w:val="HTMLCode"/>
                <w:rFonts w:eastAsiaTheme="minorHAnsi"/>
              </w:rPr>
              <w:t>org.springframework.http.HttpMethod;</w:t>
            </w:r>
          </w:p>
          <w:p w14:paraId="47E3D859" w14:textId="77777777" w:rsidR="003A4DE5" w:rsidRDefault="003A4DE5" w:rsidP="003A4DE5">
            <w:r>
              <w:rPr>
                <w:rStyle w:val="HTMLCode"/>
                <w:rFonts w:eastAsiaTheme="minorHAnsi"/>
              </w:rPr>
              <w:t>import</w:t>
            </w:r>
            <w:r>
              <w:t> </w:t>
            </w:r>
            <w:r>
              <w:rPr>
                <w:rStyle w:val="HTMLCode"/>
                <w:rFonts w:eastAsiaTheme="minorHAnsi"/>
              </w:rPr>
              <w:t>org.springframework.web.bind.annotation.PathVariable;</w:t>
            </w:r>
          </w:p>
          <w:p w14:paraId="0AEFA853" w14:textId="77777777" w:rsidR="003A4DE5" w:rsidRDefault="003A4DE5" w:rsidP="003A4DE5">
            <w:r>
              <w:rPr>
                <w:rStyle w:val="HTMLCode"/>
                <w:rFonts w:eastAsiaTheme="minorHAnsi"/>
              </w:rPr>
              <w:t>import</w:t>
            </w:r>
            <w:r>
              <w:t> </w:t>
            </w:r>
            <w:r>
              <w:rPr>
                <w:rStyle w:val="HTMLCode"/>
                <w:rFonts w:eastAsiaTheme="minorHAnsi"/>
              </w:rPr>
              <w:t>org.springframework.web.bind.annotation.RequestMapping;</w:t>
            </w:r>
          </w:p>
          <w:p w14:paraId="27193166" w14:textId="77777777" w:rsidR="003A4DE5" w:rsidRDefault="003A4DE5" w:rsidP="003A4DE5">
            <w:r>
              <w:rPr>
                <w:rStyle w:val="HTMLCode"/>
                <w:rFonts w:eastAsiaTheme="minorHAnsi"/>
              </w:rPr>
              <w:t>import</w:t>
            </w:r>
            <w:r>
              <w:t> </w:t>
            </w:r>
            <w:r>
              <w:rPr>
                <w:rStyle w:val="HTMLCode"/>
                <w:rFonts w:eastAsiaTheme="minorHAnsi"/>
              </w:rPr>
              <w:t>org.springframework.web.bind.annotation.RequestMethod;</w:t>
            </w:r>
          </w:p>
          <w:p w14:paraId="0C88E735" w14:textId="77777777" w:rsidR="003A4DE5" w:rsidRDefault="003A4DE5" w:rsidP="003A4DE5">
            <w:r>
              <w:rPr>
                <w:rStyle w:val="HTMLCode"/>
                <w:rFonts w:eastAsiaTheme="minorHAnsi"/>
              </w:rPr>
              <w:t>import</w:t>
            </w:r>
            <w:r>
              <w:t> </w:t>
            </w:r>
            <w:r>
              <w:rPr>
                <w:rStyle w:val="HTMLCode"/>
                <w:rFonts w:eastAsiaTheme="minorHAnsi"/>
              </w:rPr>
              <w:t>org.springframework.web.bind.annotation.RestController;</w:t>
            </w:r>
          </w:p>
          <w:p w14:paraId="7B1A84DD" w14:textId="77777777" w:rsidR="003A4DE5" w:rsidRDefault="003A4DE5" w:rsidP="003A4DE5">
            <w:r>
              <w:rPr>
                <w:rStyle w:val="HTMLCode"/>
                <w:rFonts w:eastAsiaTheme="minorHAnsi"/>
              </w:rPr>
              <w:t>import</w:t>
            </w:r>
            <w:r>
              <w:t> </w:t>
            </w:r>
            <w:r>
              <w:rPr>
                <w:rStyle w:val="HTMLCode"/>
                <w:rFonts w:eastAsiaTheme="minorHAnsi"/>
              </w:rPr>
              <w:t>org.springframework.web.client.RestTemplate;</w:t>
            </w:r>
          </w:p>
          <w:p w14:paraId="4367FD5C" w14:textId="77777777" w:rsidR="003A4DE5" w:rsidRDefault="003A4DE5" w:rsidP="003A4DE5">
            <w:r>
              <w:t> </w:t>
            </w:r>
          </w:p>
          <w:p w14:paraId="076F7BA1" w14:textId="77777777" w:rsidR="003A4DE5" w:rsidRDefault="003A4DE5" w:rsidP="003A4DE5">
            <w:r>
              <w:rPr>
                <w:rStyle w:val="HTMLCode"/>
                <w:rFonts w:eastAsiaTheme="minorHAnsi"/>
              </w:rPr>
              <w:t>@RestController</w:t>
            </w:r>
          </w:p>
          <w:p w14:paraId="5AE694B9"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SchoolServiceController {</w:t>
            </w:r>
          </w:p>
          <w:p w14:paraId="5AE450C0" w14:textId="77777777" w:rsidR="003A4DE5" w:rsidRDefault="003A4DE5" w:rsidP="003A4DE5">
            <w:r>
              <w:rPr>
                <w:rStyle w:val="HTMLCode"/>
                <w:rFonts w:eastAsiaTheme="minorHAnsi"/>
                <w:color w:val="FF0779"/>
              </w:rPr>
              <w:t>    </w:t>
            </w:r>
            <w:r>
              <w:rPr>
                <w:rStyle w:val="HTMLCode"/>
                <w:rFonts w:eastAsiaTheme="minorHAnsi"/>
              </w:rPr>
              <w:t>@Autowired</w:t>
            </w:r>
          </w:p>
          <w:p w14:paraId="03FAC3E6" w14:textId="77777777" w:rsidR="003A4DE5" w:rsidRDefault="003A4DE5" w:rsidP="003A4DE5">
            <w:r>
              <w:rPr>
                <w:rStyle w:val="HTMLCode"/>
                <w:rFonts w:eastAsiaTheme="minorHAnsi"/>
                <w:color w:val="FF0779"/>
              </w:rPr>
              <w:t>    </w:t>
            </w:r>
            <w:r>
              <w:rPr>
                <w:rStyle w:val="HTMLCode"/>
                <w:rFonts w:eastAsiaTheme="minorHAnsi"/>
              </w:rPr>
              <w:t>RestTemplate restTemplate;</w:t>
            </w:r>
          </w:p>
          <w:p w14:paraId="463A027B" w14:textId="77777777" w:rsidR="003A4DE5" w:rsidRDefault="003A4DE5" w:rsidP="003A4DE5">
            <w:r>
              <w:t> </w:t>
            </w:r>
          </w:p>
          <w:p w14:paraId="3A7DFDCE" w14:textId="77777777" w:rsidR="003A4DE5" w:rsidRDefault="003A4DE5" w:rsidP="003A4DE5">
            <w:r>
              <w:rPr>
                <w:rStyle w:val="HTMLCode"/>
                <w:rFonts w:eastAsiaTheme="minorHAnsi"/>
                <w:color w:val="FF0779"/>
              </w:rPr>
              <w:t>    </w:t>
            </w:r>
            <w:r>
              <w:rPr>
                <w:rStyle w:val="HTMLCode"/>
                <w:rFonts w:eastAsiaTheme="minorHAnsi"/>
              </w:rPr>
              <w:t>@RequestMapping(value = "/getSchoolDetails/{schoolname}", method = RequestMethod.GET)</w:t>
            </w:r>
          </w:p>
          <w:p w14:paraId="0E7E8881"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getStudents(@PathVariable</w:t>
            </w:r>
            <w:r>
              <w:t> </w:t>
            </w:r>
            <w:r>
              <w:rPr>
                <w:rStyle w:val="HTMLCode"/>
                <w:rFonts w:eastAsiaTheme="minorHAnsi"/>
              </w:rPr>
              <w:t>String schoolname)</w:t>
            </w:r>
          </w:p>
          <w:p w14:paraId="274766FA" w14:textId="77777777" w:rsidR="003A4DE5" w:rsidRDefault="003A4DE5" w:rsidP="003A4DE5">
            <w:r>
              <w:rPr>
                <w:rStyle w:val="HTMLCode"/>
                <w:rFonts w:eastAsiaTheme="minorHAnsi"/>
                <w:color w:val="FF0779"/>
              </w:rPr>
              <w:t>    </w:t>
            </w:r>
            <w:r>
              <w:rPr>
                <w:rStyle w:val="HTMLCode"/>
                <w:rFonts w:eastAsiaTheme="minorHAnsi"/>
              </w:rPr>
              <w:t>{</w:t>
            </w:r>
          </w:p>
          <w:p w14:paraId="79463B71" w14:textId="77777777" w:rsidR="003A4DE5" w:rsidRDefault="003A4DE5" w:rsidP="003A4DE5">
            <w:r>
              <w:rPr>
                <w:rStyle w:val="HTMLCode"/>
                <w:rFonts w:eastAsiaTheme="minorHAnsi"/>
                <w:color w:val="FF0779"/>
              </w:rPr>
              <w:t>        </w:t>
            </w:r>
            <w:r>
              <w:rPr>
                <w:rStyle w:val="HTMLCode"/>
                <w:rFonts w:eastAsiaTheme="minorHAnsi"/>
              </w:rPr>
              <w:t>System.out.println("Getting School details for "</w:t>
            </w:r>
            <w:r>
              <w:t> </w:t>
            </w:r>
            <w:r>
              <w:rPr>
                <w:rStyle w:val="HTMLCode"/>
                <w:rFonts w:eastAsiaTheme="minorHAnsi"/>
              </w:rPr>
              <w:t>+ schoolname);</w:t>
            </w:r>
          </w:p>
          <w:p w14:paraId="166347DA" w14:textId="77777777" w:rsidR="003A4DE5" w:rsidRDefault="003A4DE5" w:rsidP="003A4DE5">
            <w:r>
              <w:t> </w:t>
            </w:r>
          </w:p>
          <w:p w14:paraId="79C83BF3" w14:textId="77777777" w:rsidR="003A4DE5" w:rsidRDefault="003A4DE5" w:rsidP="003A4DE5">
            <w:r>
              <w:rPr>
                <w:rStyle w:val="HTMLCode"/>
                <w:rFonts w:eastAsiaTheme="minorHAnsi"/>
                <w:color w:val="FF0779"/>
              </w:rPr>
              <w:t>        </w:t>
            </w:r>
            <w:r>
              <w:rPr>
                <w:rStyle w:val="HTMLCode"/>
                <w:rFonts w:eastAsiaTheme="minorHAnsi"/>
              </w:rPr>
              <w:t>String response = restTemplate.exchange("</w:t>
            </w:r>
            <w:hyperlink r:id="rId56" w:history="1">
              <w:r>
                <w:rPr>
                  <w:rStyle w:val="Hyperlink"/>
                  <w:rFonts w:ascii="Courier New" w:hAnsi="Courier New" w:cs="Courier New"/>
                  <w:sz w:val="20"/>
                  <w:szCs w:val="20"/>
                </w:rPr>
                <w:t>http://student-service/getStudentDetailsForSchool/</w:t>
              </w:r>
            </w:hyperlink>
            <w:r>
              <w:rPr>
                <w:rStyle w:val="HTMLCode"/>
                <w:rFonts w:eastAsiaTheme="minorHAnsi"/>
              </w:rPr>
              <w:t>{schoolname}",</w:t>
            </w:r>
          </w:p>
          <w:p w14:paraId="11B0DD9B" w14:textId="77777777" w:rsidR="003A4DE5" w:rsidRDefault="003A4DE5" w:rsidP="003A4DE5">
            <w:r>
              <w:rPr>
                <w:rStyle w:val="HTMLCode"/>
                <w:rFonts w:eastAsiaTheme="minorHAnsi"/>
                <w:color w:val="FF0779"/>
              </w:rPr>
              <w:t>                                </w:t>
            </w:r>
            <w:r>
              <w:rPr>
                <w:rStyle w:val="HTMLCode"/>
                <w:rFonts w:eastAsiaTheme="minorHAnsi"/>
              </w:rPr>
              <w:t>HttpMethod.GET, null, new</w:t>
            </w:r>
            <w:r>
              <w:t> </w:t>
            </w:r>
            <w:r>
              <w:rPr>
                <w:rStyle w:val="HTMLCode"/>
                <w:rFonts w:eastAsiaTheme="minorHAnsi"/>
              </w:rPr>
              <w:t>ParameterizedTypeReference&lt;String&gt;() {}, schoolname).getBody();</w:t>
            </w:r>
          </w:p>
          <w:p w14:paraId="49322E64" w14:textId="77777777" w:rsidR="003A4DE5" w:rsidRDefault="003A4DE5" w:rsidP="003A4DE5">
            <w:r>
              <w:t> </w:t>
            </w:r>
          </w:p>
          <w:p w14:paraId="252A9D2E" w14:textId="77777777" w:rsidR="003A4DE5" w:rsidRDefault="003A4DE5" w:rsidP="003A4DE5">
            <w:r>
              <w:rPr>
                <w:rStyle w:val="HTMLCode"/>
                <w:rFonts w:eastAsiaTheme="minorHAnsi"/>
                <w:color w:val="FF0779"/>
              </w:rPr>
              <w:t>        </w:t>
            </w:r>
            <w:r>
              <w:rPr>
                <w:rStyle w:val="HTMLCode"/>
                <w:rFonts w:eastAsiaTheme="minorHAnsi"/>
              </w:rPr>
              <w:t>System.out.println("Response Received as "</w:t>
            </w:r>
            <w:r>
              <w:t> </w:t>
            </w:r>
            <w:r>
              <w:rPr>
                <w:rStyle w:val="HTMLCode"/>
                <w:rFonts w:eastAsiaTheme="minorHAnsi"/>
              </w:rPr>
              <w:t>+ response);</w:t>
            </w:r>
          </w:p>
          <w:p w14:paraId="6EDCA1EF" w14:textId="77777777" w:rsidR="003A4DE5" w:rsidRDefault="003A4DE5" w:rsidP="003A4DE5">
            <w:r>
              <w:t> </w:t>
            </w:r>
          </w:p>
          <w:p w14:paraId="213D3ED1"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"School Name -  "</w:t>
            </w:r>
            <w:r>
              <w:t> </w:t>
            </w:r>
            <w:r>
              <w:rPr>
                <w:rStyle w:val="HTMLCode"/>
                <w:rFonts w:eastAsiaTheme="minorHAnsi"/>
              </w:rPr>
              <w:t>+ schoolname + " \n Student Details "</w:t>
            </w:r>
            <w:r>
              <w:t> </w:t>
            </w:r>
            <w:r>
              <w:rPr>
                <w:rStyle w:val="HTMLCode"/>
                <w:rFonts w:eastAsiaTheme="minorHAnsi"/>
              </w:rPr>
              <w:t>+ response;</w:t>
            </w:r>
          </w:p>
          <w:p w14:paraId="459FAE78" w14:textId="77777777" w:rsidR="003A4DE5" w:rsidRDefault="003A4DE5" w:rsidP="003A4DE5">
            <w:r>
              <w:rPr>
                <w:rStyle w:val="HTMLCode"/>
                <w:rFonts w:eastAsiaTheme="minorHAnsi"/>
                <w:color w:val="FF0779"/>
              </w:rPr>
              <w:t>    </w:t>
            </w:r>
            <w:r>
              <w:rPr>
                <w:rStyle w:val="HTMLCode"/>
                <w:rFonts w:eastAsiaTheme="minorHAnsi"/>
              </w:rPr>
              <w:t>}</w:t>
            </w:r>
          </w:p>
          <w:p w14:paraId="19F50391" w14:textId="77777777" w:rsidR="003A4DE5" w:rsidRDefault="003A4DE5" w:rsidP="003A4DE5">
            <w:r>
              <w:t> </w:t>
            </w:r>
          </w:p>
          <w:p w14:paraId="6796A093" w14:textId="77777777" w:rsidR="003A4DE5" w:rsidRDefault="003A4DE5" w:rsidP="003A4DE5">
            <w:r>
              <w:rPr>
                <w:rStyle w:val="HTMLCode"/>
                <w:rFonts w:eastAsiaTheme="minorHAnsi"/>
                <w:color w:val="FF0779"/>
              </w:rPr>
              <w:t>    </w:t>
            </w:r>
            <w:r>
              <w:rPr>
                <w:rStyle w:val="HTMLCode"/>
                <w:rFonts w:eastAsiaTheme="minorHAnsi"/>
              </w:rPr>
              <w:t>@Bean</w:t>
            </w:r>
          </w:p>
          <w:p w14:paraId="189B0B82" w14:textId="77777777" w:rsidR="003A4DE5" w:rsidRDefault="003A4DE5" w:rsidP="003A4DE5">
            <w:r>
              <w:rPr>
                <w:rStyle w:val="HTMLCode"/>
                <w:rFonts w:eastAsiaTheme="minorHAnsi"/>
                <w:color w:val="FF0779"/>
              </w:rPr>
              <w:lastRenderedPageBreak/>
              <w:t>    </w:t>
            </w:r>
            <w:r>
              <w:rPr>
                <w:rStyle w:val="HTMLCode"/>
                <w:rFonts w:eastAsiaTheme="minorHAnsi"/>
              </w:rPr>
              <w:t>@LoadBalanced</w:t>
            </w:r>
          </w:p>
          <w:p w14:paraId="0F1547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RestTemplate restTemplate() {</w:t>
            </w:r>
          </w:p>
          <w:p w14:paraId="3E63F793"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RestTemplate();</w:t>
            </w:r>
          </w:p>
          <w:p w14:paraId="1C1D9D98" w14:textId="77777777" w:rsidR="003A4DE5" w:rsidRDefault="003A4DE5" w:rsidP="003A4DE5">
            <w:r>
              <w:rPr>
                <w:rStyle w:val="HTMLCode"/>
                <w:rFonts w:eastAsiaTheme="minorHAnsi"/>
                <w:color w:val="FF0779"/>
              </w:rPr>
              <w:t>    </w:t>
            </w:r>
            <w:r>
              <w:rPr>
                <w:rStyle w:val="HTMLCode"/>
                <w:rFonts w:eastAsiaTheme="minorHAnsi"/>
              </w:rPr>
              <w:t>}</w:t>
            </w:r>
          </w:p>
          <w:p w14:paraId="373385DE" w14:textId="77777777" w:rsidR="003A4DE5" w:rsidRDefault="003A4DE5" w:rsidP="003A4DE5">
            <w:r>
              <w:rPr>
                <w:rStyle w:val="HTMLCode"/>
                <w:rFonts w:eastAsiaTheme="minorHAnsi"/>
              </w:rPr>
              <w:t>}</w:t>
            </w:r>
          </w:p>
        </w:tc>
      </w:tr>
    </w:tbl>
    <w:p w14:paraId="6F495C7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This way we can get rid of specific service configuration and we can give the service look up responsibility to eureka server and rest template provided here. We can also apply load balancing (see </w:t>
      </w:r>
      <w:r>
        <w:rPr>
          <w:rStyle w:val="HTMLCode"/>
          <w:rFonts w:ascii="Consolas" w:hAnsi="Consolas"/>
          <w:color w:val="FF0779"/>
          <w:sz w:val="21"/>
          <w:szCs w:val="21"/>
        </w:rPr>
        <w:t>@LoadBalanced</w:t>
      </w:r>
      <w:r>
        <w:rPr>
          <w:rFonts w:ascii="Segoe UI" w:hAnsi="Segoe UI" w:cs="Segoe UI"/>
          <w:color w:val="000000"/>
        </w:rPr>
        <w:t> annotation) here if the multiple instances are running for the same service.</w:t>
      </w:r>
    </w:p>
    <w:p w14:paraId="6C6CF3F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The URL we have used is </w:t>
      </w:r>
      <w:r>
        <w:rPr>
          <w:rStyle w:val="HTMLCode"/>
          <w:rFonts w:ascii="Consolas" w:hAnsi="Consolas"/>
          <w:color w:val="FF0779"/>
          <w:sz w:val="21"/>
          <w:szCs w:val="21"/>
        </w:rPr>
        <w:t>http://student-service/getStudentDetailsForSchool/{schoolname}</w:t>
      </w:r>
      <w:r>
        <w:rPr>
          <w:rFonts w:ascii="Segoe UI" w:hAnsi="Segoe UI" w:cs="Segoe UI"/>
          <w:color w:val="000000"/>
        </w:rPr>
        <w:t>. Clearly we are using only service name </w:t>
      </w:r>
      <w:r>
        <w:rPr>
          <w:rStyle w:val="HTMLCode"/>
          <w:rFonts w:ascii="Consolas" w:hAnsi="Consolas"/>
          <w:color w:val="FF0779"/>
          <w:sz w:val="21"/>
          <w:szCs w:val="21"/>
        </w:rPr>
        <w:t>student-service</w:t>
      </w:r>
      <w:r>
        <w:rPr>
          <w:rFonts w:ascii="Segoe UI" w:hAnsi="Segoe UI" w:cs="Segoe UI"/>
          <w:color w:val="000000"/>
        </w:rPr>
        <w:t> in the place of </w:t>
      </w:r>
      <w:r>
        <w:rPr>
          <w:rStyle w:val="HTMLCode"/>
          <w:rFonts w:ascii="Consolas" w:hAnsi="Consolas"/>
          <w:color w:val="FF0779"/>
          <w:sz w:val="21"/>
          <w:szCs w:val="21"/>
        </w:rPr>
        <w:t>host:port</w:t>
      </w:r>
      <w:r>
        <w:rPr>
          <w:rFonts w:ascii="Segoe UI" w:hAnsi="Segoe UI" w:cs="Segoe UI"/>
          <w:color w:val="000000"/>
        </w:rPr>
        <w:t>. This will be handled internally by spring framework, eureka server and rest template together.</w:t>
      </w:r>
    </w:p>
    <w:p w14:paraId="2AD7D6C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Demo of Service Discovery and Calling</w:t>
      </w:r>
    </w:p>
    <w:p w14:paraId="35580D0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start the school service as well. All three services are started. Check the eureka server console. Bothe student and school services must be registered there.</w:t>
      </w:r>
    </w:p>
    <w:p w14:paraId="0DF892DF" w14:textId="1401F3F0" w:rsidR="003A4DE5" w:rsidRDefault="003A4DE5" w:rsidP="003A4DE5">
      <w:pPr>
        <w:rPr>
          <w:rFonts w:ascii="Times New Roman" w:hAnsi="Times New Roman" w:cs="Times New Roman"/>
        </w:rPr>
      </w:pPr>
      <w:r>
        <w:rPr>
          <w:noProof/>
          <w:color w:val="0366D6"/>
        </w:rPr>
        <w:drawing>
          <wp:inline distT="0" distB="0" distL="0" distR="0" wp14:anchorId="0017D631" wp14:editId="33FD35B3">
            <wp:extent cx="5731510" cy="2960370"/>
            <wp:effectExtent l="0" t="0" r="2540" b="0"/>
            <wp:docPr id="30" name="Picture 30" descr="https://cdn2.howtodoinjava.com/wp-content/uploads/2017/07/eureka_console_with_both_servcies.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2.howtodoinjava.com/wp-content/uploads/2017/07/eureka_console_with_both_servcies.jp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r>
        <w:t>Eureka console with both services registered</w:t>
      </w:r>
    </w:p>
    <w:p w14:paraId="142739E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Go to browser and go to http://localhost:9098//getSchoolDetails/abcschool, it will give the school details for a particular school </w:t>
      </w:r>
      <w:r>
        <w:rPr>
          <w:rStyle w:val="Emphasis"/>
          <w:rFonts w:ascii="Segoe UI" w:eastAsiaTheme="majorEastAsia" w:hAnsi="Segoe UI" w:cs="Segoe UI"/>
          <w:color w:val="000000"/>
        </w:rPr>
        <w:t>abcschool</w:t>
      </w:r>
      <w:r>
        <w:rPr>
          <w:rFonts w:ascii="Segoe UI" w:hAnsi="Segoe UI" w:cs="Segoe UI"/>
          <w:color w:val="000000"/>
        </w:rPr>
        <w:t> details. We have </w:t>
      </w:r>
      <w:r>
        <w:rPr>
          <w:rStyle w:val="Strong"/>
          <w:rFonts w:ascii="Segoe UI" w:eastAsiaTheme="majorEastAsia" w:hAnsi="Segoe UI" w:cs="Segoe UI"/>
          <w:color w:val="000000"/>
        </w:rPr>
        <w:t>invoked student service internally</w:t>
      </w:r>
      <w:r>
        <w:rPr>
          <w:rFonts w:ascii="Segoe UI" w:hAnsi="Segoe UI" w:cs="Segoe UI"/>
          <w:color w:val="000000"/>
        </w:rPr>
        <w:t>. The response will look like in the browser:</w:t>
      </w:r>
    </w:p>
    <w:p w14:paraId="3FE3F714" w14:textId="6D7650E6" w:rsidR="003A4DE5" w:rsidRDefault="003A4DE5" w:rsidP="003A4DE5">
      <w:pPr>
        <w:rPr>
          <w:rFonts w:ascii="Times New Roman" w:hAnsi="Times New Roman" w:cs="Times New Roman"/>
        </w:rPr>
      </w:pPr>
      <w:r>
        <w:rPr>
          <w:noProof/>
          <w:color w:val="0366D6"/>
        </w:rPr>
        <w:drawing>
          <wp:inline distT="0" distB="0" distL="0" distR="0" wp14:anchorId="2D80C6CE" wp14:editId="7C5895C3">
            <wp:extent cx="5731510" cy="1365250"/>
            <wp:effectExtent l="0" t="0" r="2540" b="6350"/>
            <wp:docPr id="29" name="Picture 29" descr="https://cdn1.howtodoinjava.com/wp-content/uploads/2017/07/School-Service-Responding.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1.howtodoinjava.com/wp-content/uploads/2017/07/School-Service-Responding.jpg">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365250"/>
                    </a:xfrm>
                    <a:prstGeom prst="rect">
                      <a:avLst/>
                    </a:prstGeom>
                    <a:noFill/>
                    <a:ln>
                      <a:noFill/>
                    </a:ln>
                  </pic:spPr>
                </pic:pic>
              </a:graphicData>
            </a:graphic>
          </wp:inline>
        </w:drawing>
      </w:r>
      <w:r>
        <w:t>School Service Response</w:t>
      </w:r>
    </w:p>
    <w:p w14:paraId="278A96A7" w14:textId="77777777" w:rsidR="003A4DE5" w:rsidRDefault="003A4DE5" w:rsidP="003A4DE5">
      <w:r>
        <w:t>Things to check if facing any error</w:t>
      </w:r>
    </w:p>
    <w:p w14:paraId="0AC25D16" w14:textId="77777777" w:rsidR="003A4DE5" w:rsidRDefault="003A4DE5" w:rsidP="003A4DE5">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Annotations </w:t>
      </w:r>
      <w:r>
        <w:rPr>
          <w:rStyle w:val="HTMLCode"/>
          <w:rFonts w:ascii="Consolas" w:eastAsiaTheme="minorHAnsi" w:hAnsi="Consolas"/>
          <w:color w:val="FF0779"/>
          <w:sz w:val="21"/>
          <w:szCs w:val="21"/>
        </w:rPr>
        <w:t>@EnableEurekaServer</w:t>
      </w:r>
      <w:r>
        <w:rPr>
          <w:rFonts w:ascii="Segoe UI" w:hAnsi="Segoe UI" w:cs="Segoe UI"/>
          <w:color w:val="000000"/>
        </w:rPr>
        <w:t> and </w:t>
      </w:r>
      <w:r>
        <w:rPr>
          <w:rStyle w:val="HTMLCode"/>
          <w:rFonts w:ascii="Consolas" w:eastAsiaTheme="minorHAnsi" w:hAnsi="Consolas"/>
          <w:color w:val="FF0779"/>
          <w:sz w:val="21"/>
          <w:szCs w:val="21"/>
        </w:rPr>
        <w:t>@EnableEurekaClient</w:t>
      </w:r>
      <w:r>
        <w:rPr>
          <w:rFonts w:ascii="Segoe UI" w:hAnsi="Segoe UI" w:cs="Segoe UI"/>
          <w:color w:val="000000"/>
        </w:rPr>
        <w:t> are the heart of the application ecosystem. Without those two things will not work at all.</w:t>
      </w:r>
    </w:p>
    <w:p w14:paraId="5D79D55B" w14:textId="77777777" w:rsidR="003A4DE5" w:rsidRDefault="003A4DE5" w:rsidP="00803BB9">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at the time of starting the config client service, eureka server service is running already, otherwise it might take some time to register, which might create confusion while testing.</w:t>
      </w:r>
    </w:p>
    <w:p w14:paraId="25FADF06"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Summary</w:t>
      </w:r>
    </w:p>
    <w:p w14:paraId="244AB04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saw how easily one can deploy service registry and discovery server as well as clients efficiently. Spring framework is maintaining lots of things internally. Here we are just using couple of annotations and very minimal configuration to achieve the whole things quickly.</w:t>
      </w:r>
    </w:p>
    <w:p w14:paraId="6059C8D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That’s all about creating spring could eureka server and service registration for microservices. Please add comments if you have any difficulty executing this article. We will be happy to look into the problem.</w:t>
      </w:r>
    </w:p>
    <w:p w14:paraId="09F7C371" w14:textId="77777777" w:rsidR="003A4DE5" w:rsidRDefault="003A4DE5" w:rsidP="00803BB9">
      <w:pPr>
        <w:shd w:val="clear" w:color="auto" w:fill="FFFFFF"/>
        <w:spacing w:before="100" w:beforeAutospacing="1" w:after="100" w:afterAutospacing="1" w:line="240" w:lineRule="auto"/>
        <w:jc w:val="both"/>
        <w:rPr>
          <w:rFonts w:eastAsia="Times New Roman" w:cs="Arial"/>
          <w:color w:val="333333"/>
          <w:lang w:eastAsia="en-IN"/>
        </w:rPr>
      </w:pPr>
    </w:p>
    <w:p w14:paraId="615407AC" w14:textId="6FB733DD" w:rsidR="00CB21C8" w:rsidRDefault="00CB21C8" w:rsidP="003A4DE5">
      <w:pPr>
        <w:rPr>
          <w:rFonts w:eastAsia="Times New Roman" w:cs="Times New Roman"/>
          <w:i/>
          <w:iCs/>
          <w:spacing w:val="-1"/>
          <w:lang w:eastAsia="en-IN"/>
        </w:rPr>
      </w:pPr>
      <w:r>
        <w:rPr>
          <w:rFonts w:eastAsia="Times New Roman" w:cs="Times New Roman"/>
          <w:i/>
          <w:iCs/>
          <w:spacing w:val="-1"/>
          <w:lang w:eastAsia="en-IN"/>
        </w:rPr>
        <w:br w:type="page"/>
      </w:r>
    </w:p>
    <w:p w14:paraId="569B4A80" w14:textId="77777777" w:rsidR="00E23802" w:rsidRPr="00A33159" w:rsidRDefault="00E23802" w:rsidP="00E23802">
      <w:pPr>
        <w:pStyle w:val="Heading4"/>
        <w:rPr>
          <w:ins w:id="464" w:author="Rajiv Bansal" w:date="2019-08-04T14:23:00Z"/>
          <w:rStyle w:val="Strong"/>
          <w:rFonts w:ascii="Georgia" w:hAnsi="Georgia" w:cs="Lucida Sans Unicode"/>
          <w:i w:val="0"/>
          <w:iCs w:val="0"/>
          <w:spacing w:val="-3"/>
        </w:rPr>
      </w:pPr>
      <w:ins w:id="465" w:author="Rajiv Bansal" w:date="2019-08-04T14:23:00Z">
        <w:r w:rsidRPr="00A33159">
          <w:rPr>
            <w:rStyle w:val="Strong"/>
            <w:rFonts w:ascii="Georgia" w:hAnsi="Georgia" w:cs="Lucida Sans Unicode"/>
            <w:i w:val="0"/>
            <w:iCs w:val="0"/>
            <w:spacing w:val="-3"/>
          </w:rPr>
          <w:lastRenderedPageBreak/>
          <w:t>Zuul (Netflix)</w:t>
        </w:r>
        <w:r>
          <w:rPr>
            <w:rStyle w:val="Strong"/>
            <w:rFonts w:ascii="Georgia" w:hAnsi="Georgia" w:cs="Lucida Sans Unicode"/>
            <w:i w:val="0"/>
            <w:iCs w:val="0"/>
            <w:spacing w:val="-3"/>
          </w:rPr>
          <w:t xml:space="preserve"> - </w:t>
        </w:r>
        <w:r w:rsidRPr="00A33159">
          <w:rPr>
            <w:rStyle w:val="Strong"/>
            <w:rFonts w:ascii="Georgia" w:hAnsi="Georgia" w:cs="Lucida Sans Unicode"/>
            <w:i w:val="0"/>
            <w:iCs w:val="0"/>
            <w:spacing w:val="-3"/>
          </w:rPr>
          <w:t>Gateway to client applications</w:t>
        </w:r>
      </w:ins>
    </w:p>
    <w:p w14:paraId="1E85E4DF" w14:textId="77777777" w:rsidR="00E23802" w:rsidRPr="00B04648" w:rsidRDefault="00E23802" w:rsidP="00E23802">
      <w:pPr>
        <w:shd w:val="clear" w:color="auto" w:fill="FFFFFF"/>
        <w:spacing w:after="240"/>
        <w:ind w:left="360"/>
        <w:jc w:val="both"/>
        <w:rPr>
          <w:ins w:id="466" w:author="Rajiv Bansal" w:date="2019-08-04T14:23:00Z"/>
          <w:spacing w:val="-1"/>
          <w:shd w:val="clear" w:color="auto" w:fill="FFFFFF"/>
        </w:rPr>
      </w:pPr>
      <w:ins w:id="467" w:author="Rajiv Bansal" w:date="2019-08-04T14:23:00Z">
        <w:r w:rsidRPr="00B04648">
          <w:rPr>
            <w:spacing w:val="-1"/>
            <w:shd w:val="clear" w:color="auto" w:fill="FFFFFF"/>
          </w:rPr>
          <w:t>A gateway is a single-entry point into the system, used to handle requests by routing them to the corresponding microservice. It can also be used for authentication, monitoring, and more.</w:t>
        </w:r>
      </w:ins>
    </w:p>
    <w:p w14:paraId="11AA06B9" w14:textId="77777777" w:rsidR="00E23802" w:rsidRPr="00A20252" w:rsidRDefault="00E23802" w:rsidP="00E23802">
      <w:pPr>
        <w:shd w:val="clear" w:color="auto" w:fill="FFFFFF"/>
        <w:spacing w:before="435" w:after="0" w:line="240" w:lineRule="auto"/>
        <w:ind w:left="360"/>
        <w:jc w:val="both"/>
        <w:rPr>
          <w:ins w:id="468" w:author="Rajiv Bansal" w:date="2019-08-04T14:23:00Z"/>
          <w:rFonts w:eastAsia="Times New Roman" w:cs="Times New Roman"/>
          <w:spacing w:val="-1"/>
          <w:lang w:eastAsia="en-IN"/>
        </w:rPr>
      </w:pPr>
      <w:ins w:id="469" w:author="Rajiv Bansal" w:date="2019-08-04T14:23:00Z">
        <w:r w:rsidRPr="00926747">
          <w:rPr>
            <w:rFonts w:eastAsia="Times New Roman" w:cs="Times New Roman"/>
            <w:b/>
            <w:i/>
            <w:spacing w:val="-1"/>
            <w:lang w:eastAsia="en-IN"/>
          </w:rPr>
          <w:t>Why it is required</w:t>
        </w:r>
        <w:r w:rsidRPr="00A20252">
          <w:rPr>
            <w:rFonts w:eastAsia="Times New Roman" w:cs="Times New Roman"/>
            <w:b/>
            <w:spacing w:val="-1"/>
            <w:lang w:eastAsia="en-IN"/>
          </w:rPr>
          <w:t xml:space="preserve">: </w:t>
        </w:r>
        <w:r w:rsidRPr="00A20252">
          <w:rPr>
            <w:rFonts w:eastAsia="Times New Roman" w:cs="Times New Roman"/>
            <w:spacing w:val="-1"/>
            <w:lang w:eastAsia="en-IN"/>
          </w:rPr>
          <w:t>And as we spin more instances of services, each with a different port numbers, So, now the question is: </w:t>
        </w:r>
        <w:r w:rsidRPr="00A20252">
          <w:rPr>
            <w:rFonts w:eastAsia="Times New Roman" w:cs="Times New Roman"/>
            <w:i/>
            <w:iCs/>
            <w:spacing w:val="-1"/>
            <w:lang w:eastAsia="en-IN"/>
          </w:rPr>
          <w:t>How can we call the services from the browser and distribute the requests among their instances running at different ports?</w:t>
        </w:r>
      </w:ins>
    </w:p>
    <w:p w14:paraId="42D0942A" w14:textId="77777777" w:rsidR="00E23802" w:rsidRDefault="00E23802" w:rsidP="00E23802">
      <w:pPr>
        <w:shd w:val="clear" w:color="auto" w:fill="FFFFFF"/>
        <w:spacing w:before="435" w:after="0" w:line="240" w:lineRule="auto"/>
        <w:ind w:firstLine="360"/>
        <w:jc w:val="both"/>
        <w:rPr>
          <w:ins w:id="470" w:author="Rajiv Bansal" w:date="2019-08-04T14:23:00Z"/>
          <w:rFonts w:eastAsia="Times New Roman" w:cs="Times New Roman"/>
          <w:spacing w:val="-1"/>
          <w:lang w:eastAsia="en-IN"/>
        </w:rPr>
      </w:pPr>
      <w:ins w:id="471" w:author="Rajiv Bansal" w:date="2019-08-04T14:23:00Z">
        <w:r w:rsidRPr="00A20252">
          <w:rPr>
            <w:rFonts w:eastAsia="Times New Roman" w:cs="Times New Roman"/>
            <w:spacing w:val="-1"/>
            <w:lang w:eastAsia="en-IN"/>
          </w:rPr>
          <w:t>Well, a common solution is to use a Gateway.</w:t>
        </w:r>
      </w:ins>
    </w:p>
    <w:p w14:paraId="56D0E87F" w14:textId="77777777" w:rsidR="00E23802" w:rsidRDefault="00E23802" w:rsidP="00E23802">
      <w:pPr>
        <w:rPr>
          <w:ins w:id="472" w:author="Rajiv Bansal" w:date="2019-08-04T14:23:00Z"/>
          <w:rStyle w:val="Strong"/>
          <w:rFonts w:cs="Lucida Sans Unicode"/>
          <w:spacing w:val="-3"/>
        </w:rPr>
      </w:pPr>
    </w:p>
    <w:p w14:paraId="277436CA" w14:textId="77777777" w:rsidR="00E23802" w:rsidRPr="00412979" w:rsidRDefault="00E23802" w:rsidP="00E23802">
      <w:pPr>
        <w:ind w:firstLine="360"/>
        <w:rPr>
          <w:ins w:id="473" w:author="Rajiv Bansal" w:date="2019-08-04T14:23:00Z"/>
          <w:i/>
          <w:iCs/>
        </w:rPr>
      </w:pPr>
      <w:ins w:id="474" w:author="Rajiv Bansal" w:date="2019-08-04T14:23:00Z">
        <w:r w:rsidRPr="00412979">
          <w:rPr>
            <w:rStyle w:val="Strong"/>
            <w:rFonts w:cs="Lucida Sans Unicode"/>
            <w:spacing w:val="-3"/>
          </w:rPr>
          <w:t>What’s Zuul?</w:t>
        </w:r>
      </w:ins>
    </w:p>
    <w:p w14:paraId="3066B761" w14:textId="77777777" w:rsidR="00E23802" w:rsidRPr="00F2201F" w:rsidRDefault="00E23802" w:rsidP="00E23802">
      <w:pPr>
        <w:pStyle w:val="graf"/>
        <w:shd w:val="clear" w:color="auto" w:fill="FFFFFF"/>
        <w:spacing w:before="90" w:beforeAutospacing="0" w:after="0" w:afterAutospacing="0"/>
        <w:ind w:firstLine="360"/>
        <w:jc w:val="both"/>
        <w:rPr>
          <w:ins w:id="475" w:author="Rajiv Bansal" w:date="2019-08-04T14:23:00Z"/>
          <w:rFonts w:ascii="Georgia" w:hAnsi="Georgia"/>
          <w:spacing w:val="-1"/>
        </w:rPr>
      </w:pPr>
      <w:ins w:id="476" w:author="Rajiv Bansal" w:date="2019-08-04T14:23:00Z">
        <w:r w:rsidRPr="00F2201F">
          <w:rPr>
            <w:rFonts w:ascii="Georgia" w:hAnsi="Georgia"/>
            <w:spacing w:val="-1"/>
          </w:rPr>
          <w:t>It’s a proxy, gateway, an intermediate layer between the users and your services.</w:t>
        </w:r>
      </w:ins>
    </w:p>
    <w:p w14:paraId="6F95CF77" w14:textId="77777777" w:rsidR="00E23802" w:rsidRPr="00F2201F" w:rsidRDefault="00E23802" w:rsidP="00E23802">
      <w:pPr>
        <w:pStyle w:val="graf"/>
        <w:shd w:val="clear" w:color="auto" w:fill="FFFFFF"/>
        <w:spacing w:before="435" w:beforeAutospacing="0" w:after="0" w:afterAutospacing="0"/>
        <w:ind w:left="360"/>
        <w:jc w:val="both"/>
        <w:rPr>
          <w:ins w:id="477" w:author="Rajiv Bansal" w:date="2019-08-04T14:23:00Z"/>
          <w:rFonts w:ascii="Georgia" w:hAnsi="Georgia"/>
          <w:spacing w:val="-1"/>
        </w:rPr>
      </w:pPr>
      <w:ins w:id="478" w:author="Rajiv Bansal" w:date="2019-08-04T14:23:00Z">
        <w:r w:rsidRPr="00F2201F">
          <w:rPr>
            <w:rFonts w:ascii="Georgia" w:hAnsi="Georgia"/>
            <w:spacing w:val="-1"/>
          </w:rPr>
          <w:t>Eureka server solved the problem of giving names to services instead of hardcoding their IP addresses.</w:t>
        </w:r>
      </w:ins>
    </w:p>
    <w:p w14:paraId="6144F028" w14:textId="77777777" w:rsidR="00E23802" w:rsidRPr="00F2201F" w:rsidRDefault="00E23802" w:rsidP="00E23802">
      <w:pPr>
        <w:pStyle w:val="graf"/>
        <w:shd w:val="clear" w:color="auto" w:fill="FFFFFF"/>
        <w:spacing w:before="435" w:beforeAutospacing="0" w:after="0" w:afterAutospacing="0"/>
        <w:ind w:left="360"/>
        <w:jc w:val="both"/>
        <w:rPr>
          <w:ins w:id="479" w:author="Rajiv Bansal" w:date="2019-08-04T14:23:00Z"/>
          <w:rFonts w:ascii="Georgia" w:hAnsi="Georgia"/>
          <w:spacing w:val="-1"/>
        </w:rPr>
      </w:pPr>
      <w:ins w:id="480" w:author="Rajiv Bansal" w:date="2019-08-04T14:23:00Z">
        <w:r w:rsidRPr="00F2201F">
          <w:rPr>
            <w:rFonts w:ascii="Georgia" w:hAnsi="Georgia"/>
            <w:spacing w:val="-1"/>
          </w:rPr>
          <w:t>But, still, we may have more than one service (instances) running on different ports. So, Zuul …</w:t>
        </w:r>
      </w:ins>
    </w:p>
    <w:p w14:paraId="2CBE05F9" w14:textId="77777777" w:rsidR="00E23802" w:rsidRPr="00F2201F" w:rsidRDefault="00E23802" w:rsidP="00E23802">
      <w:pPr>
        <w:pStyle w:val="graf"/>
        <w:numPr>
          <w:ilvl w:val="0"/>
          <w:numId w:val="17"/>
        </w:numPr>
        <w:shd w:val="clear" w:color="auto" w:fill="FFFFFF"/>
        <w:tabs>
          <w:tab w:val="clear" w:pos="1080"/>
          <w:tab w:val="num" w:pos="360"/>
        </w:tabs>
        <w:spacing w:after="0" w:afterAutospacing="0"/>
        <w:ind w:left="360"/>
        <w:jc w:val="both"/>
        <w:rPr>
          <w:ins w:id="481" w:author="Rajiv Bansal" w:date="2019-08-04T14:23:00Z"/>
          <w:rFonts w:ascii="Georgia" w:hAnsi="Georgia" w:cs="Segoe UI"/>
          <w:spacing w:val="-1"/>
        </w:rPr>
      </w:pPr>
      <w:ins w:id="482" w:author="Rajiv Bansal" w:date="2019-08-04T14:23:00Z">
        <w:r w:rsidRPr="00F2201F">
          <w:rPr>
            <w:rFonts w:ascii="Georgia" w:hAnsi="Georgia" w:cs="Segoe UI"/>
            <w:spacing w:val="-1"/>
          </w:rPr>
          <w:t>Maps between a prefix path, say</w:t>
        </w:r>
        <w:r w:rsidRPr="00F2201F">
          <w:rPr>
            <w:rStyle w:val="HTMLCode"/>
            <w:rFonts w:ascii="Georgia" w:eastAsiaTheme="majorEastAsia" w:hAnsi="Georgia"/>
            <w:spacing w:val="-1"/>
            <w:sz w:val="24"/>
            <w:szCs w:val="24"/>
          </w:rPr>
          <w:t>/gallery/**</w:t>
        </w:r>
        <w:r w:rsidRPr="00F2201F">
          <w:rPr>
            <w:rFonts w:ascii="Georgia" w:hAnsi="Georgia" w:cs="Segoe UI"/>
            <w:spacing w:val="-1"/>
          </w:rPr>
          <w:t> and a service </w:t>
        </w:r>
        <w:r w:rsidRPr="00F2201F">
          <w:rPr>
            <w:rStyle w:val="HTMLCode"/>
            <w:rFonts w:ascii="Georgia" w:eastAsiaTheme="majorEastAsia" w:hAnsi="Georgia"/>
            <w:spacing w:val="-1"/>
            <w:sz w:val="24"/>
            <w:szCs w:val="24"/>
          </w:rPr>
          <w:t>gallery-service</w:t>
        </w:r>
        <w:r w:rsidRPr="00F2201F">
          <w:rPr>
            <w:rFonts w:ascii="Georgia" w:hAnsi="Georgia" w:cs="Segoe UI"/>
            <w:spacing w:val="-1"/>
          </w:rPr>
          <w:t>. It uses Eureka server to route the requested service.</w:t>
        </w:r>
      </w:ins>
    </w:p>
    <w:p w14:paraId="10F7FA53" w14:textId="77777777" w:rsidR="00E23802" w:rsidRPr="00F2201F" w:rsidRDefault="00E23802" w:rsidP="00E23802">
      <w:pPr>
        <w:pStyle w:val="graf"/>
        <w:numPr>
          <w:ilvl w:val="0"/>
          <w:numId w:val="17"/>
        </w:numPr>
        <w:shd w:val="clear" w:color="auto" w:fill="FFFFFF"/>
        <w:tabs>
          <w:tab w:val="clear" w:pos="1080"/>
          <w:tab w:val="num" w:pos="360"/>
        </w:tabs>
        <w:spacing w:after="210" w:afterAutospacing="0"/>
        <w:ind w:left="360"/>
        <w:jc w:val="both"/>
        <w:rPr>
          <w:ins w:id="483" w:author="Rajiv Bansal" w:date="2019-08-04T14:23:00Z"/>
          <w:rFonts w:ascii="Georgia" w:hAnsi="Georgia" w:cs="Segoe UI"/>
          <w:spacing w:val="-1"/>
        </w:rPr>
      </w:pPr>
      <w:ins w:id="484" w:author="Rajiv Bansal" w:date="2019-08-04T14:23:00Z">
        <w:r w:rsidRPr="00F2201F">
          <w:rPr>
            <w:rFonts w:ascii="Georgia" w:hAnsi="Georgia" w:cs="Segoe UI"/>
            <w:spacing w:val="-1"/>
          </w:rPr>
          <w:t>It load</w:t>
        </w:r>
        <w:r>
          <w:rPr>
            <w:rFonts w:ascii="Georgia" w:hAnsi="Georgia" w:cs="Segoe UI"/>
            <w:spacing w:val="-1"/>
          </w:rPr>
          <w:t>s</w:t>
        </w:r>
        <w:r w:rsidRPr="00F2201F">
          <w:rPr>
            <w:rFonts w:ascii="Georgia" w:hAnsi="Georgia" w:cs="Segoe UI"/>
            <w:spacing w:val="-1"/>
          </w:rPr>
          <w:t xml:space="preserve"> balances (using Ribbon) between instances of a service running on different ports.</w:t>
        </w:r>
      </w:ins>
    </w:p>
    <w:p w14:paraId="144B05F7" w14:textId="7640DC2C" w:rsidR="00E23802" w:rsidRDefault="00E23802" w:rsidP="00E23802">
      <w:pPr>
        <w:pStyle w:val="graf"/>
        <w:numPr>
          <w:ilvl w:val="0"/>
          <w:numId w:val="17"/>
        </w:numPr>
        <w:shd w:val="clear" w:color="auto" w:fill="FFFFFF"/>
        <w:tabs>
          <w:tab w:val="clear" w:pos="1080"/>
          <w:tab w:val="num" w:pos="360"/>
        </w:tabs>
        <w:spacing w:after="0" w:afterAutospacing="0"/>
        <w:ind w:left="360"/>
        <w:jc w:val="both"/>
        <w:rPr>
          <w:ins w:id="485" w:author="Rajiv Bansal" w:date="2019-11-29T09:15:00Z"/>
          <w:rFonts w:ascii="Georgia" w:hAnsi="Georgia" w:cs="Segoe UI"/>
          <w:spacing w:val="-1"/>
        </w:rPr>
      </w:pPr>
      <w:ins w:id="486" w:author="Rajiv Bansal" w:date="2019-08-04T14:23:00Z">
        <w:r w:rsidRPr="00F2201F">
          <w:rPr>
            <w:rStyle w:val="Emphasis"/>
            <w:rFonts w:ascii="Georgia" w:hAnsi="Georgia" w:cs="Segoe UI"/>
            <w:spacing w:val="-1"/>
          </w:rPr>
          <w:t>What else?</w:t>
        </w:r>
        <w:r w:rsidRPr="00F2201F">
          <w:rPr>
            <w:rFonts w:ascii="Georgia" w:hAnsi="Georgia" w:cs="Segoe UI"/>
            <w:spacing w:val="-1"/>
          </w:rPr>
          <w:t> We can filter requests, add authentication, etc.</w:t>
        </w:r>
      </w:ins>
    </w:p>
    <w:p w14:paraId="5C925E84" w14:textId="5B061ADC" w:rsidR="00ED203C" w:rsidRPr="00DC3A15" w:rsidRDefault="00ED203C">
      <w:pPr>
        <w:pStyle w:val="graf"/>
        <w:numPr>
          <w:ilvl w:val="0"/>
          <w:numId w:val="17"/>
        </w:numPr>
        <w:shd w:val="clear" w:color="auto" w:fill="FFFFFF"/>
        <w:tabs>
          <w:tab w:val="clear" w:pos="1080"/>
          <w:tab w:val="num" w:pos="360"/>
        </w:tabs>
        <w:spacing w:after="0" w:afterAutospacing="0"/>
        <w:ind w:left="360"/>
        <w:jc w:val="both"/>
        <w:rPr>
          <w:ins w:id="487" w:author="Rajiv Bansal" w:date="2019-11-29T09:15:00Z"/>
          <w:rStyle w:val="Emphasis"/>
          <w:b/>
          <w:bCs/>
          <w:sz w:val="28"/>
          <w:szCs w:val="28"/>
          <w:rPrChange w:id="488" w:author="Rajiv Bansal" w:date="2019-11-29T09:16:00Z">
            <w:rPr>
              <w:ins w:id="489" w:author="Rajiv Bansal" w:date="2019-11-29T09:15:00Z"/>
              <w:rFonts w:ascii="Georgia" w:hAnsi="Georgia" w:cs="Segoe UI"/>
              <w:color w:val="8EAADB" w:themeColor="accent1" w:themeTint="99"/>
              <w:spacing w:val="-1"/>
            </w:rPr>
          </w:rPrChange>
        </w:rPr>
        <w:pPrChange w:id="490" w:author="Rajiv Bansal" w:date="2019-11-29T09:16:00Z">
          <w:pPr>
            <w:pStyle w:val="ip"/>
            <w:numPr>
              <w:numId w:val="17"/>
            </w:numPr>
            <w:shd w:val="clear" w:color="auto" w:fill="FFFFFF"/>
            <w:tabs>
              <w:tab w:val="num" w:pos="1080"/>
            </w:tabs>
            <w:spacing w:before="252" w:beforeAutospacing="0" w:after="0" w:afterAutospacing="0"/>
            <w:ind w:left="1080" w:hanging="360"/>
          </w:pPr>
        </w:pPrChange>
      </w:pPr>
      <w:ins w:id="491" w:author="Rajiv Bansal" w:date="2019-11-29T09:15:00Z">
        <w:r w:rsidRPr="00DC3A15">
          <w:rPr>
            <w:rStyle w:val="Emphasis"/>
            <w:rFonts w:cs="Segoe UI"/>
            <w:b/>
            <w:bCs/>
            <w:sz w:val="28"/>
            <w:szCs w:val="28"/>
            <w:rPrChange w:id="492" w:author="Rajiv Bansal" w:date="2019-11-29T09:16:00Z">
              <w:rPr>
                <w:rFonts w:ascii="Georgia" w:hAnsi="Georgia"/>
                <w:i/>
                <w:iCs/>
                <w:color w:val="8EAADB" w:themeColor="accent1" w:themeTint="99"/>
                <w:spacing w:val="-1"/>
                <w:sz w:val="32"/>
                <w:szCs w:val="32"/>
                <w:shd w:val="clear" w:color="auto" w:fill="FFFFFF"/>
              </w:rPr>
            </w:rPrChange>
          </w:rPr>
          <w:t>It’s worth mentioning that Zuul acts as a Eureka client. So, we give it a name, port, and link to Eureka server (same as we did with image service).</w:t>
        </w:r>
      </w:ins>
    </w:p>
    <w:p w14:paraId="00C9E63D" w14:textId="77777777" w:rsidR="00ED203C" w:rsidRPr="00F2201F" w:rsidRDefault="00ED203C">
      <w:pPr>
        <w:pStyle w:val="graf"/>
        <w:shd w:val="clear" w:color="auto" w:fill="FFFFFF"/>
        <w:spacing w:after="0" w:afterAutospacing="0"/>
        <w:ind w:left="360"/>
        <w:jc w:val="both"/>
        <w:rPr>
          <w:ins w:id="493" w:author="Rajiv Bansal" w:date="2019-08-04T14:23:00Z"/>
          <w:rFonts w:ascii="Georgia" w:hAnsi="Georgia" w:cs="Segoe UI"/>
          <w:spacing w:val="-1"/>
        </w:rPr>
        <w:pPrChange w:id="494" w:author="Rajiv Bansal" w:date="2019-11-29T09:16:00Z">
          <w:pPr>
            <w:pStyle w:val="graf"/>
            <w:numPr>
              <w:numId w:val="17"/>
            </w:numPr>
            <w:shd w:val="clear" w:color="auto" w:fill="FFFFFF"/>
            <w:tabs>
              <w:tab w:val="num" w:pos="360"/>
              <w:tab w:val="num" w:pos="1080"/>
            </w:tabs>
            <w:spacing w:after="0" w:afterAutospacing="0"/>
            <w:ind w:left="360" w:hanging="360"/>
            <w:jc w:val="both"/>
          </w:pPr>
        </w:pPrChange>
      </w:pPr>
    </w:p>
    <w:p w14:paraId="1D3096F8" w14:textId="77777777" w:rsidR="00E23802" w:rsidRPr="00A20252" w:rsidRDefault="00E23802" w:rsidP="00E23802">
      <w:pPr>
        <w:shd w:val="clear" w:color="auto" w:fill="FFFFFF"/>
        <w:spacing w:after="240"/>
        <w:jc w:val="both"/>
        <w:rPr>
          <w:ins w:id="495" w:author="Rajiv Bansal" w:date="2019-08-04T14:23:00Z"/>
          <w:spacing w:val="-1"/>
          <w:shd w:val="clear" w:color="auto" w:fill="FFFFFF"/>
        </w:rPr>
      </w:pPr>
    </w:p>
    <w:p w14:paraId="6C1C7172" w14:textId="77777777" w:rsidR="00E23802" w:rsidRDefault="00E23802" w:rsidP="00E23802">
      <w:pPr>
        <w:shd w:val="clear" w:color="auto" w:fill="FFFFFF"/>
        <w:spacing w:after="240"/>
        <w:ind w:left="360"/>
        <w:jc w:val="both"/>
        <w:rPr>
          <w:ins w:id="496" w:author="Rajiv Bansal" w:date="2019-08-04T14:23:00Z"/>
          <w:rStyle w:val="Emphasis"/>
          <w:color w:val="FF0000"/>
          <w:spacing w:val="-1"/>
          <w:shd w:val="clear" w:color="auto" w:fill="FFFFFF"/>
        </w:rPr>
      </w:pPr>
      <w:ins w:id="497" w:author="Rajiv Bansal" w:date="2019-08-04T14:23:00Z">
        <w:r w:rsidRPr="00A20252">
          <w:rPr>
            <w:color w:val="FF0000"/>
            <w:spacing w:val="-1"/>
            <w:shd w:val="clear" w:color="auto" w:fill="FFFFFF"/>
          </w:rPr>
          <w:t>NOTE: When calling any microservice from the browser, we can’t call it by its name as we do when we call one microservice from another microservice</w:t>
        </w:r>
        <w:r w:rsidRPr="00A20252">
          <w:rPr>
            <w:rFonts w:ascii="Times New Roman" w:hAnsi="Times New Roman" w:cs="Times New Roman"/>
            <w:color w:val="FF0000"/>
            <w:spacing w:val="-1"/>
            <w:shd w:val="clear" w:color="auto" w:fill="FFFFFF"/>
          </w:rPr>
          <w:t> </w:t>
        </w:r>
        <w:r w:rsidRPr="00A20252">
          <w:rPr>
            <w:color w:val="FF0000"/>
            <w:spacing w:val="-1"/>
            <w:shd w:val="clear" w:color="auto" w:fill="FFFFFF"/>
          </w:rPr>
          <w:t>—</w:t>
        </w:r>
        <w:r w:rsidRPr="00A20252">
          <w:rPr>
            <w:rStyle w:val="Emphasis"/>
            <w:rFonts w:ascii="Times New Roman" w:hAnsi="Times New Roman" w:cs="Times New Roman"/>
            <w:color w:val="FF0000"/>
            <w:spacing w:val="-1"/>
            <w:shd w:val="clear" w:color="auto" w:fill="FFFFFF"/>
          </w:rPr>
          <w:t> </w:t>
        </w:r>
        <w:r w:rsidRPr="00A20252">
          <w:rPr>
            <w:rStyle w:val="Emphasis"/>
            <w:color w:val="FF0000"/>
            <w:spacing w:val="-1"/>
            <w:shd w:val="clear" w:color="auto" w:fill="FFFFFF"/>
          </w:rPr>
          <w:t>This is used internally between services.</w:t>
        </w:r>
      </w:ins>
    </w:p>
    <w:p w14:paraId="1A391BF3" w14:textId="77777777" w:rsidR="00E23802" w:rsidRDefault="00E23802" w:rsidP="00E23802">
      <w:pPr>
        <w:ind w:firstLine="360"/>
        <w:rPr>
          <w:ins w:id="498" w:author="Rajiv Bansal" w:date="2019-08-04T14:23:00Z"/>
          <w:rStyle w:val="Strong"/>
          <w:rFonts w:cs="Lucida Sans Unicode"/>
          <w:spacing w:val="-3"/>
        </w:rPr>
      </w:pPr>
      <w:ins w:id="499" w:author="Rajiv Bansal" w:date="2019-08-04T14:23:00Z">
        <w:r w:rsidRPr="00F1373B">
          <w:rPr>
            <w:rStyle w:val="Strong"/>
            <w:rFonts w:cs="Lucida Sans Unicode"/>
            <w:spacing w:val="-3"/>
          </w:rPr>
          <w:t>Where Zuul fits in microservices ecosystem?</w:t>
        </w:r>
      </w:ins>
    </w:p>
    <w:p w14:paraId="1BF204BC" w14:textId="77777777" w:rsidR="00E23802" w:rsidRPr="005E7C67" w:rsidRDefault="00E23802" w:rsidP="00E23802">
      <w:pPr>
        <w:shd w:val="clear" w:color="auto" w:fill="FFFFFF"/>
        <w:spacing w:after="240" w:line="240" w:lineRule="auto"/>
        <w:ind w:left="360"/>
        <w:jc w:val="both"/>
        <w:rPr>
          <w:ins w:id="500" w:author="Rajiv Bansal" w:date="2019-08-04T14:23:00Z"/>
          <w:rFonts w:eastAsia="Times New Roman" w:cs="Segoe UI"/>
          <w:b/>
          <w:bCs/>
          <w:color w:val="000000"/>
          <w:lang w:eastAsia="en-IN"/>
        </w:rPr>
      </w:pPr>
      <w:ins w:id="501" w:author="Rajiv Bansal" w:date="2019-08-04T14:23:00Z">
        <w:r w:rsidRPr="005E7C67">
          <w:rPr>
            <w:rFonts w:eastAsia="Times New Roman" w:cs="Segoe UI"/>
            <w:color w:val="000000"/>
            <w:lang w:eastAsia="en-IN"/>
          </w:rPr>
          <w:t>A common problem, when building microservices, is to provide a unique gateway to the client applications of your system. And to solve this problem, Netflix (a major adopter of microservices) created and open-sourced its </w:t>
        </w:r>
        <w:r w:rsidRPr="005E7C67">
          <w:rPr>
            <w:rFonts w:eastAsia="Times New Roman"/>
            <w:b/>
            <w:bCs/>
            <w:lang w:eastAsia="en-IN"/>
          </w:rPr>
          <w:t>Zuul proxy server</w:t>
        </w:r>
        <w:r w:rsidRPr="005E7C67">
          <w:rPr>
            <w:rFonts w:eastAsia="Times New Roman" w:cs="Segoe UI"/>
            <w:color w:val="000000"/>
            <w:lang w:eastAsia="en-IN"/>
          </w:rPr>
          <w:t> and later Spring under Pivotal has adapted this in its </w:t>
        </w:r>
        <w:r w:rsidRPr="005E7C67">
          <w:rPr>
            <w:rFonts w:eastAsia="Times New Roman"/>
            <w:b/>
            <w:bCs/>
            <w:lang w:eastAsia="en-IN"/>
          </w:rPr>
          <w:t>spring cloud stack</w:t>
        </w:r>
        <w:r w:rsidRPr="005E7C67">
          <w:rPr>
            <w:rFonts w:eastAsia="Times New Roman" w:cs="Segoe UI"/>
            <w:color w:val="000000"/>
            <w:lang w:eastAsia="en-IN"/>
          </w:rPr>
          <w:t> and enabled us to use zuul easily and effectively with just few simple steps.</w:t>
        </w:r>
      </w:ins>
    </w:p>
    <w:p w14:paraId="2EAC5067" w14:textId="77777777" w:rsidR="00E23802" w:rsidRPr="00A20252" w:rsidRDefault="00E23802" w:rsidP="00E23802">
      <w:pPr>
        <w:shd w:val="clear" w:color="auto" w:fill="FFFFFF"/>
        <w:spacing w:after="240"/>
        <w:ind w:left="360"/>
        <w:jc w:val="both"/>
        <w:rPr>
          <w:ins w:id="502" w:author="Rajiv Bansal" w:date="2019-08-04T14:23:00Z"/>
          <w:rStyle w:val="Emphasis"/>
          <w:color w:val="FF0000"/>
          <w:spacing w:val="-1"/>
          <w:shd w:val="clear" w:color="auto" w:fill="FFFFFF"/>
        </w:rPr>
      </w:pPr>
    </w:p>
    <w:p w14:paraId="23954A6C" w14:textId="77777777" w:rsidR="00E23802" w:rsidRDefault="00E23802" w:rsidP="00E23802">
      <w:pPr>
        <w:pStyle w:val="NormalWeb"/>
        <w:shd w:val="clear" w:color="auto" w:fill="FFFFFF"/>
        <w:spacing w:before="150" w:beforeAutospacing="0" w:after="240" w:afterAutospacing="0"/>
        <w:rPr>
          <w:ins w:id="503" w:author="Rajiv Bansal" w:date="2019-08-04T14:23:00Z"/>
          <w:rFonts w:ascii="Segoe UI" w:hAnsi="Segoe UI" w:cs="Segoe UI"/>
          <w:color w:val="000000"/>
        </w:rPr>
      </w:pPr>
      <w:ins w:id="504" w:author="Rajiv Bansal" w:date="2019-08-04T14:23:00Z">
        <w:r>
          <w:rPr>
            <w:rStyle w:val="Heading4Char"/>
            <w:rFonts w:ascii="Georgia" w:hAnsi="Georgia" w:cs="Lucida Sans Unicode"/>
            <w:i w:val="0"/>
            <w:iCs w:val="0"/>
            <w:spacing w:val="-3"/>
          </w:rPr>
          <w:br w:type="page"/>
        </w:r>
        <w:r>
          <w:rPr>
            <w:rFonts w:ascii="Segoe UI" w:hAnsi="Segoe UI" w:cs="Segoe UI"/>
            <w:color w:val="000000"/>
          </w:rPr>
          <w:lastRenderedPageBreak/>
          <w: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t>
        </w:r>
      </w:ins>
    </w:p>
    <w:p w14:paraId="3154E442" w14:textId="77777777" w:rsidR="00E23802" w:rsidRDefault="00E23802" w:rsidP="00E23802">
      <w:pPr>
        <w:rPr>
          <w:ins w:id="505" w:author="Rajiv Bansal" w:date="2019-08-04T14:23:00Z"/>
          <w:rFonts w:ascii="Times New Roman" w:hAnsi="Times New Roman" w:cs="Times New Roman"/>
        </w:rPr>
      </w:pPr>
      <w:ins w:id="506" w:author="Rajiv Bansal" w:date="2019-08-04T14:23:00Z">
        <w:r>
          <w:rPr>
            <w:noProof/>
          </w:rPr>
          <w:drawing>
            <wp:inline distT="0" distB="0" distL="0" distR="0" wp14:anchorId="00264095" wp14:editId="56884428">
              <wp:extent cx="5731510" cy="2765425"/>
              <wp:effectExtent l="0" t="0" r="2540" b="0"/>
              <wp:docPr id="213" name="Picture 21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t>A microservice ecosystem with Zuul gateway at the front</w:t>
        </w:r>
      </w:ins>
    </w:p>
    <w:p w14:paraId="20C57558" w14:textId="77777777" w:rsidR="00E23802" w:rsidRDefault="00E23802" w:rsidP="00E23802">
      <w:pPr>
        <w:pStyle w:val="Heading6"/>
        <w:rPr>
          <w:ins w:id="507" w:author="Rajiv Bansal" w:date="2019-08-04T14:23:00Z"/>
        </w:rPr>
      </w:pPr>
      <w:ins w:id="508" w:author="Rajiv Bansal" w:date="2019-08-04T14:23:00Z">
        <w:r>
          <w:t>Zuul Components</w:t>
        </w:r>
      </w:ins>
    </w:p>
    <w:p w14:paraId="523381BE" w14:textId="77777777" w:rsidR="00E23802" w:rsidRDefault="00E23802" w:rsidP="00E23802">
      <w:pPr>
        <w:pStyle w:val="NormalWeb"/>
        <w:shd w:val="clear" w:color="auto" w:fill="FFFFFF"/>
        <w:spacing w:before="150" w:beforeAutospacing="0" w:after="240" w:afterAutospacing="0"/>
        <w:rPr>
          <w:ins w:id="509" w:author="Rajiv Bansal" w:date="2019-08-04T14:23:00Z"/>
          <w:rFonts w:ascii="Segoe UI" w:hAnsi="Segoe UI" w:cs="Segoe UI"/>
          <w:color w:val="000000"/>
        </w:rPr>
      </w:pPr>
      <w:ins w:id="510" w:author="Rajiv Bansal" w:date="2019-08-04T14:23:00Z">
        <w:r>
          <w:rPr>
            <w:rFonts w:ascii="Segoe UI" w:hAnsi="Segoe UI" w:cs="Segoe UI"/>
            <w:color w:val="000000"/>
          </w:rPr>
          <w:t>Zuul has mainly four types of filters that enable us to intercept the traffic in different timeline of the request processing for any particular transaction. We can add any number of filters for a particular url pattern.</w:t>
        </w:r>
      </w:ins>
    </w:p>
    <w:p w14:paraId="1D052886" w14:textId="77777777" w:rsidR="00E23802" w:rsidRDefault="00E23802" w:rsidP="00E23802">
      <w:pPr>
        <w:numPr>
          <w:ilvl w:val="0"/>
          <w:numId w:val="32"/>
        </w:numPr>
        <w:shd w:val="clear" w:color="auto" w:fill="FFFFFF"/>
        <w:spacing w:before="60" w:after="100" w:afterAutospacing="1" w:line="240" w:lineRule="auto"/>
        <w:ind w:left="600"/>
        <w:rPr>
          <w:ins w:id="511" w:author="Rajiv Bansal" w:date="2019-08-04T14:23:00Z"/>
          <w:rFonts w:ascii="Segoe UI" w:hAnsi="Segoe UI" w:cs="Segoe UI"/>
          <w:color w:val="000000"/>
        </w:rPr>
      </w:pPr>
      <w:ins w:id="512" w:author="Rajiv Bansal" w:date="2019-08-04T14:23:00Z">
        <w:r>
          <w:rPr>
            <w:rStyle w:val="Strong"/>
            <w:rFonts w:ascii="Segoe UI" w:hAnsi="Segoe UI" w:cs="Segoe UI"/>
            <w:color w:val="000000"/>
          </w:rPr>
          <w:t>pre filters</w:t>
        </w:r>
        <w:r>
          <w:rPr>
            <w:rFonts w:ascii="Segoe UI" w:hAnsi="Segoe UI" w:cs="Segoe UI"/>
            <w:color w:val="000000"/>
          </w:rPr>
          <w:t> – are invoked before the request is routed.</w:t>
        </w:r>
      </w:ins>
    </w:p>
    <w:p w14:paraId="69F04FA1" w14:textId="77777777" w:rsidR="00E23802" w:rsidRDefault="00E23802" w:rsidP="00E23802">
      <w:pPr>
        <w:numPr>
          <w:ilvl w:val="0"/>
          <w:numId w:val="32"/>
        </w:numPr>
        <w:shd w:val="clear" w:color="auto" w:fill="FFFFFF"/>
        <w:spacing w:before="60" w:after="100" w:afterAutospacing="1" w:line="240" w:lineRule="auto"/>
        <w:ind w:left="600"/>
        <w:rPr>
          <w:ins w:id="513" w:author="Rajiv Bansal" w:date="2019-08-04T14:23:00Z"/>
          <w:rFonts w:ascii="Segoe UI" w:hAnsi="Segoe UI" w:cs="Segoe UI"/>
          <w:color w:val="000000"/>
        </w:rPr>
      </w:pPr>
      <w:ins w:id="514" w:author="Rajiv Bansal" w:date="2019-08-04T14:23:00Z">
        <w:r>
          <w:rPr>
            <w:rStyle w:val="Strong"/>
            <w:rFonts w:ascii="Segoe UI" w:hAnsi="Segoe UI" w:cs="Segoe UI"/>
            <w:color w:val="000000"/>
          </w:rPr>
          <w:t>post filters</w:t>
        </w:r>
        <w:r>
          <w:rPr>
            <w:rFonts w:ascii="Segoe UI" w:hAnsi="Segoe UI" w:cs="Segoe UI"/>
            <w:color w:val="000000"/>
          </w:rPr>
          <w:t> – are invoked after the request has been routed.</w:t>
        </w:r>
      </w:ins>
    </w:p>
    <w:p w14:paraId="432BC11C" w14:textId="77777777" w:rsidR="00E23802" w:rsidRDefault="00E23802" w:rsidP="00E23802">
      <w:pPr>
        <w:numPr>
          <w:ilvl w:val="0"/>
          <w:numId w:val="32"/>
        </w:numPr>
        <w:shd w:val="clear" w:color="auto" w:fill="FFFFFF"/>
        <w:spacing w:before="60" w:after="100" w:afterAutospacing="1" w:line="240" w:lineRule="auto"/>
        <w:ind w:left="600"/>
        <w:rPr>
          <w:ins w:id="515" w:author="Rajiv Bansal" w:date="2019-08-04T14:23:00Z"/>
          <w:rFonts w:ascii="Segoe UI" w:hAnsi="Segoe UI" w:cs="Segoe UI"/>
          <w:color w:val="000000"/>
        </w:rPr>
      </w:pPr>
      <w:ins w:id="516" w:author="Rajiv Bansal" w:date="2019-08-04T14:23:00Z">
        <w:r>
          <w:rPr>
            <w:rStyle w:val="Strong"/>
            <w:rFonts w:ascii="Segoe UI" w:hAnsi="Segoe UI" w:cs="Segoe UI"/>
            <w:color w:val="000000"/>
          </w:rPr>
          <w:t>route filters</w:t>
        </w:r>
        <w:r>
          <w:rPr>
            <w:rFonts w:ascii="Segoe UI" w:hAnsi="Segoe UI" w:cs="Segoe UI"/>
            <w:color w:val="000000"/>
          </w:rPr>
          <w:t> – are used to route the request.</w:t>
        </w:r>
      </w:ins>
    </w:p>
    <w:p w14:paraId="009C1F0D" w14:textId="77777777" w:rsidR="00E23802" w:rsidRDefault="00E23802" w:rsidP="00E23802">
      <w:pPr>
        <w:numPr>
          <w:ilvl w:val="0"/>
          <w:numId w:val="32"/>
        </w:numPr>
        <w:shd w:val="clear" w:color="auto" w:fill="FFFFFF"/>
        <w:spacing w:before="60" w:after="100" w:afterAutospacing="1" w:line="240" w:lineRule="auto"/>
        <w:ind w:left="600"/>
        <w:rPr>
          <w:ins w:id="517" w:author="Rajiv Bansal" w:date="2019-08-04T14:23:00Z"/>
          <w:rFonts w:ascii="Segoe UI" w:hAnsi="Segoe UI" w:cs="Segoe UI"/>
          <w:color w:val="000000"/>
        </w:rPr>
      </w:pPr>
      <w:ins w:id="518" w:author="Rajiv Bansal" w:date="2019-08-04T14:23:00Z">
        <w:r>
          <w:rPr>
            <w:rStyle w:val="Strong"/>
            <w:rFonts w:ascii="Segoe UI" w:hAnsi="Segoe UI" w:cs="Segoe UI"/>
            <w:color w:val="000000"/>
          </w:rPr>
          <w:t>error filters</w:t>
        </w:r>
        <w:r>
          <w:rPr>
            <w:rFonts w:ascii="Segoe UI" w:hAnsi="Segoe UI" w:cs="Segoe UI"/>
            <w:color w:val="000000"/>
          </w:rPr>
          <w:t> – are invoked when an error occurs while handling the request.</w:t>
        </w:r>
      </w:ins>
    </w:p>
    <w:p w14:paraId="005FDAF7" w14:textId="77777777" w:rsidR="00E23802" w:rsidRDefault="00E23802" w:rsidP="00E23802">
      <w:pPr>
        <w:spacing w:after="0"/>
        <w:rPr>
          <w:ins w:id="519" w:author="Rajiv Bansal" w:date="2019-08-04T14:23:00Z"/>
          <w:rFonts w:ascii="Times New Roman" w:hAnsi="Times New Roman" w:cs="Times New Roman"/>
        </w:rPr>
      </w:pPr>
      <w:ins w:id="520" w:author="Rajiv Bansal" w:date="2019-08-04T14:23:00Z">
        <w:r>
          <w:rPr>
            <w:noProof/>
          </w:rPr>
          <w:drawing>
            <wp:inline distT="0" distB="0" distL="0" distR="0" wp14:anchorId="44AB9CEE" wp14:editId="06B03BFE">
              <wp:extent cx="5731510" cy="3346450"/>
              <wp:effectExtent l="0" t="0" r="2540" b="6350"/>
              <wp:docPr id="214" name="Picture 214"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t>Request Processing flow inside Zuul with different filters</w:t>
        </w:r>
      </w:ins>
    </w:p>
    <w:p w14:paraId="785FF3C5" w14:textId="77777777" w:rsidR="00E23802" w:rsidRPr="00F27221" w:rsidRDefault="00E23802" w:rsidP="00E23802">
      <w:pPr>
        <w:pStyle w:val="Heading6"/>
        <w:rPr>
          <w:ins w:id="521" w:author="Rajiv Bansal" w:date="2019-08-04T14:23:00Z"/>
          <w:b/>
          <w:bCs/>
        </w:rPr>
      </w:pPr>
      <w:ins w:id="522" w:author="Rajiv Bansal" w:date="2019-08-04T14:23:00Z">
        <w:r w:rsidRPr="00F27221">
          <w:rPr>
            <w:b/>
            <w:bCs/>
          </w:rPr>
          <w:t>Overview of netflix zuul example</w:t>
        </w:r>
      </w:ins>
    </w:p>
    <w:p w14:paraId="1417C131" w14:textId="77777777" w:rsidR="00E23802" w:rsidRDefault="00E23802" w:rsidP="00E23802">
      <w:pPr>
        <w:pStyle w:val="NormalWeb"/>
        <w:shd w:val="clear" w:color="auto" w:fill="FFFFFF"/>
        <w:spacing w:before="150" w:beforeAutospacing="0" w:after="240" w:afterAutospacing="0"/>
        <w:rPr>
          <w:ins w:id="523" w:author="Rajiv Bansal" w:date="2019-08-04T14:23:00Z"/>
          <w:rFonts w:ascii="Segoe UI" w:hAnsi="Segoe UI" w:cs="Segoe UI"/>
          <w:color w:val="000000"/>
        </w:rPr>
      </w:pPr>
      <w:ins w:id="524" w:author="Rajiv Bansal" w:date="2019-08-04T14:23:00Z">
        <w:r>
          <w:rPr>
            <w:rFonts w:ascii="Segoe UI" w:hAnsi="Segoe UI" w:cs="Segoe UI"/>
            <w:color w:val="000000"/>
          </w:rPr>
          <w:t>Now let’s make our hands dirty by creating a simple yet meaningful ecosystem using Zuul proxy. We will create below artifacts to demonstrate the whole thing:</w:t>
        </w:r>
      </w:ins>
    </w:p>
    <w:p w14:paraId="6E5B4319" w14:textId="77777777" w:rsidR="00E23802" w:rsidRDefault="00E23802" w:rsidP="00E23802">
      <w:pPr>
        <w:numPr>
          <w:ilvl w:val="0"/>
          <w:numId w:val="33"/>
        </w:numPr>
        <w:shd w:val="clear" w:color="auto" w:fill="FFFFFF"/>
        <w:spacing w:before="60" w:after="100" w:afterAutospacing="1" w:line="240" w:lineRule="auto"/>
        <w:ind w:left="600"/>
        <w:rPr>
          <w:ins w:id="525" w:author="Rajiv Bansal" w:date="2019-08-04T14:23:00Z"/>
          <w:rFonts w:ascii="Segoe UI" w:hAnsi="Segoe UI" w:cs="Segoe UI"/>
          <w:color w:val="000000"/>
        </w:rPr>
      </w:pPr>
      <w:ins w:id="526" w:author="Rajiv Bansal" w:date="2019-08-04T14:23:00Z">
        <w:r>
          <w:rPr>
            <w:rStyle w:val="Strong"/>
            <w:rFonts w:ascii="Segoe UI" w:hAnsi="Segoe UI" w:cs="Segoe UI"/>
            <w:color w:val="000000"/>
          </w:rPr>
          <w:t>Student Microservice</w:t>
        </w:r>
        <w:r>
          <w:rPr>
            <w:rFonts w:ascii="Segoe UI" w:hAnsi="Segoe UI" w:cs="Segoe UI"/>
            <w:color w:val="000000"/>
          </w:rPr>
          <w:t> – a spring boot based microservice which will just expose a single url to enable some search functionality. For simplicity we will just return hardcoded values, but in real world we can connect to anywhere from this service to get the data.</w:t>
        </w:r>
      </w:ins>
    </w:p>
    <w:p w14:paraId="3E2A0F2B" w14:textId="77777777" w:rsidR="00E23802" w:rsidRDefault="00E23802" w:rsidP="00E23802">
      <w:pPr>
        <w:numPr>
          <w:ilvl w:val="0"/>
          <w:numId w:val="33"/>
        </w:numPr>
        <w:shd w:val="clear" w:color="auto" w:fill="FFFFFF"/>
        <w:spacing w:before="60" w:after="100" w:afterAutospacing="1" w:line="240" w:lineRule="auto"/>
        <w:ind w:left="600"/>
        <w:rPr>
          <w:ins w:id="527" w:author="Rajiv Bansal" w:date="2019-08-04T14:23:00Z"/>
          <w:rFonts w:ascii="Segoe UI" w:hAnsi="Segoe UI" w:cs="Segoe UI"/>
          <w:color w:val="000000"/>
        </w:rPr>
      </w:pPr>
      <w:ins w:id="528" w:author="Rajiv Bansal" w:date="2019-08-04T14:23:00Z">
        <w:r>
          <w:rPr>
            <w:rStyle w:val="Strong"/>
            <w:rFonts w:ascii="Segoe UI" w:hAnsi="Segoe UI" w:cs="Segoe UI"/>
            <w:color w:val="000000"/>
          </w:rPr>
          <w:t>Zuul gateway service proxy</w:t>
        </w:r>
        <w:r>
          <w:rPr>
            <w:rFonts w:ascii="Segoe UI" w:hAnsi="Segoe UI" w:cs="Segoe UI"/>
            <w:color w:val="000000"/>
          </w:rPr>
          <w: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t>
        </w:r>
      </w:ins>
    </w:p>
    <w:p w14:paraId="6E94AC7A" w14:textId="77777777" w:rsidR="00E23802" w:rsidRDefault="00E23802" w:rsidP="00E23802">
      <w:pPr>
        <w:pStyle w:val="NormalWeb"/>
        <w:shd w:val="clear" w:color="auto" w:fill="FFFFFF"/>
        <w:spacing w:before="150" w:beforeAutospacing="0" w:after="240" w:afterAutospacing="0"/>
        <w:ind w:left="600"/>
        <w:rPr>
          <w:ins w:id="529" w:author="Rajiv Bansal" w:date="2019-08-04T14:23:00Z"/>
          <w:rFonts w:ascii="Segoe UI" w:hAnsi="Segoe UI" w:cs="Segoe UI"/>
          <w:color w:val="000000"/>
        </w:rPr>
      </w:pPr>
      <w:ins w:id="530" w:author="Rajiv Bansal" w:date="2019-08-04T14:23:00Z">
        <w:r>
          <w:rPr>
            <w:rFonts w:ascii="Segoe UI" w:hAnsi="Segoe UI" w:cs="Segoe UI"/>
            <w:color w:val="000000"/>
          </w:rPr>
          <w:t>Some of the common responsibility of gateway service are –</w:t>
        </w:r>
      </w:ins>
    </w:p>
    <w:p w14:paraId="58A9A593" w14:textId="77777777" w:rsidR="00E23802" w:rsidRDefault="00E23802" w:rsidP="00E23802">
      <w:pPr>
        <w:numPr>
          <w:ilvl w:val="1"/>
          <w:numId w:val="34"/>
        </w:numPr>
        <w:shd w:val="clear" w:color="auto" w:fill="FFFFFF"/>
        <w:spacing w:before="60" w:after="100" w:afterAutospacing="1" w:line="240" w:lineRule="auto"/>
        <w:ind w:left="1200"/>
        <w:rPr>
          <w:ins w:id="531" w:author="Rajiv Bansal" w:date="2019-08-04T14:23:00Z"/>
          <w:rFonts w:ascii="Segoe UI" w:hAnsi="Segoe UI" w:cs="Segoe UI"/>
          <w:color w:val="000000"/>
        </w:rPr>
      </w:pPr>
      <w:ins w:id="532" w:author="Rajiv Bansal" w:date="2019-08-04T14:23:00Z">
        <w:r>
          <w:rPr>
            <w:rFonts w:ascii="Segoe UI" w:hAnsi="Segoe UI" w:cs="Segoe UI"/>
            <w:color w:val="000000"/>
          </w:rPr>
          <w:t>Apply </w:t>
        </w:r>
        <w:r>
          <w:rPr>
            <w:rStyle w:val="Strong"/>
            <w:rFonts w:ascii="Segoe UI" w:hAnsi="Segoe UI" w:cs="Segoe UI"/>
            <w:color w:val="000000"/>
          </w:rPr>
          <w:t>microservice authentication and security</w:t>
        </w:r>
        <w:r>
          <w:rPr>
            <w:rFonts w:ascii="Segoe UI" w:hAnsi="Segoe UI" w:cs="Segoe UI"/>
            <w:color w:val="000000"/>
          </w:rPr>
          <w:t> in the gateway layer to protect the actual services</w:t>
        </w:r>
      </w:ins>
    </w:p>
    <w:p w14:paraId="7F41EFE9" w14:textId="77777777" w:rsidR="00E23802" w:rsidRDefault="00E23802" w:rsidP="00E23802">
      <w:pPr>
        <w:numPr>
          <w:ilvl w:val="1"/>
          <w:numId w:val="34"/>
        </w:numPr>
        <w:shd w:val="clear" w:color="auto" w:fill="FFFFFF"/>
        <w:spacing w:before="60" w:after="100" w:afterAutospacing="1" w:line="240" w:lineRule="auto"/>
        <w:ind w:left="1200"/>
        <w:rPr>
          <w:ins w:id="533" w:author="Rajiv Bansal" w:date="2019-08-04T14:23:00Z"/>
          <w:rFonts w:ascii="Segoe UI" w:hAnsi="Segoe UI" w:cs="Segoe UI"/>
          <w:color w:val="000000"/>
        </w:rPr>
      </w:pPr>
      <w:ins w:id="534" w:author="Rajiv Bansal" w:date="2019-08-04T14:23:00Z">
        <w:r>
          <w:rPr>
            <w:rFonts w:ascii="Segoe UI" w:hAnsi="Segoe UI" w:cs="Segoe UI"/>
            <w:color w:val="000000"/>
          </w:rPr>
          <w:t>We can do </w:t>
        </w:r>
        <w:r>
          <w:rPr>
            <w:rStyle w:val="Strong"/>
            <w:rFonts w:ascii="Segoe UI" w:hAnsi="Segoe UI" w:cs="Segoe UI"/>
            <w:color w:val="000000"/>
          </w:rPr>
          <w:t>microservices insights and monitoring</w:t>
        </w:r>
        <w:r>
          <w:rPr>
            <w:rFonts w:ascii="Segoe UI" w:hAnsi="Segoe UI" w:cs="Segoe UI"/>
            <w:color w:val="000000"/>
          </w:rPr>
          <w:t> of all the traffic that are going in to the ecosystem by enabling some logging to get meaningful data and statistics at the edge in order to give us an accurate view of production.</w:t>
        </w:r>
      </w:ins>
    </w:p>
    <w:p w14:paraId="1F9DB2FC" w14:textId="77777777" w:rsidR="00E23802" w:rsidRDefault="00E23802" w:rsidP="00E23802">
      <w:pPr>
        <w:numPr>
          <w:ilvl w:val="1"/>
          <w:numId w:val="34"/>
        </w:numPr>
        <w:shd w:val="clear" w:color="auto" w:fill="FFFFFF"/>
        <w:spacing w:before="60" w:after="100" w:afterAutospacing="1" w:line="240" w:lineRule="auto"/>
        <w:ind w:left="1200"/>
        <w:rPr>
          <w:ins w:id="535" w:author="Rajiv Bansal" w:date="2019-08-04T14:23:00Z"/>
          <w:rFonts w:ascii="Segoe UI" w:hAnsi="Segoe UI" w:cs="Segoe UI"/>
          <w:color w:val="000000"/>
        </w:rPr>
      </w:pPr>
      <w:ins w:id="536" w:author="Rajiv Bansal" w:date="2019-08-04T14:23:00Z">
        <w:r>
          <w:rPr>
            <w:rStyle w:val="Strong"/>
            <w:rFonts w:ascii="Segoe UI" w:hAnsi="Segoe UI" w:cs="Segoe UI"/>
            <w:color w:val="000000"/>
          </w:rPr>
          <w:t>Dynamic Routing</w:t>
        </w:r>
        <w:r>
          <w:rPr>
            <w:rFonts w:ascii="Segoe UI" w:hAnsi="Segoe UI" w:cs="Segoe UI"/>
            <w:color w:val="000000"/>
          </w:rPr>
          <w:t> can route requests to different backend clusters as needed.</w:t>
        </w:r>
      </w:ins>
    </w:p>
    <w:p w14:paraId="7FE83267" w14:textId="77777777" w:rsidR="00E23802" w:rsidRDefault="00E23802" w:rsidP="00E23802">
      <w:pPr>
        <w:numPr>
          <w:ilvl w:val="1"/>
          <w:numId w:val="34"/>
        </w:numPr>
        <w:shd w:val="clear" w:color="auto" w:fill="FFFFFF"/>
        <w:spacing w:before="60" w:after="100" w:afterAutospacing="1" w:line="240" w:lineRule="auto"/>
        <w:ind w:left="1200"/>
        <w:rPr>
          <w:ins w:id="537" w:author="Rajiv Bansal" w:date="2019-08-04T14:23:00Z"/>
          <w:rFonts w:ascii="Segoe UI" w:hAnsi="Segoe UI" w:cs="Segoe UI"/>
          <w:color w:val="000000"/>
        </w:rPr>
      </w:pPr>
      <w:ins w:id="538" w:author="Rajiv Bansal" w:date="2019-08-04T14:23:00Z">
        <w:r>
          <w:rPr>
            <w:rFonts w:ascii="Segoe UI" w:hAnsi="Segoe UI" w:cs="Segoe UI"/>
            <w:color w:val="000000"/>
          </w:rPr>
          <w:t>We can do </w:t>
        </w:r>
        <w:r>
          <w:rPr>
            <w:rStyle w:val="Strong"/>
            <w:rFonts w:ascii="Segoe UI" w:hAnsi="Segoe UI" w:cs="Segoe UI"/>
            <w:color w:val="000000"/>
          </w:rPr>
          <w:t>runtime stress testing</w:t>
        </w:r>
        <w:r>
          <w:rPr>
            <w:rFonts w:ascii="Segoe UI" w:hAnsi="Segoe UI" w:cs="Segoe UI"/>
            <w:color w:val="000000"/>
          </w:rPr>
          <w:t> by gradually increasing the traffic to a new cluster in order to gauge performance in many scenarios e.g. cluster has new H/W and network setup or that has new version of production code deployed.</w:t>
        </w:r>
      </w:ins>
    </w:p>
    <w:p w14:paraId="09E296DA" w14:textId="77777777" w:rsidR="00E23802" w:rsidRDefault="00E23802" w:rsidP="00E23802">
      <w:pPr>
        <w:numPr>
          <w:ilvl w:val="1"/>
          <w:numId w:val="34"/>
        </w:numPr>
        <w:shd w:val="clear" w:color="auto" w:fill="FFFFFF"/>
        <w:spacing w:before="60" w:after="100" w:afterAutospacing="1" w:line="240" w:lineRule="auto"/>
        <w:ind w:left="1200"/>
        <w:rPr>
          <w:ins w:id="539" w:author="Rajiv Bansal" w:date="2019-08-04T14:23:00Z"/>
          <w:rFonts w:ascii="Segoe UI" w:hAnsi="Segoe UI" w:cs="Segoe UI"/>
          <w:color w:val="000000"/>
        </w:rPr>
      </w:pPr>
      <w:ins w:id="540" w:author="Rajiv Bansal" w:date="2019-08-04T14:23:00Z">
        <w:r>
          <w:rPr>
            <w:rFonts w:ascii="Segoe UI" w:hAnsi="Segoe UI" w:cs="Segoe UI"/>
            <w:color w:val="000000"/>
          </w:rPr>
          <w:t>We can do </w:t>
        </w:r>
        <w:r>
          <w:rPr>
            <w:rStyle w:val="Strong"/>
            <w:rFonts w:ascii="Segoe UI" w:hAnsi="Segoe UI" w:cs="Segoe UI"/>
            <w:color w:val="000000"/>
          </w:rPr>
          <w:t>dynamic load shedding</w:t>
        </w:r>
        <w:r>
          <w:rPr>
            <w:rFonts w:ascii="Segoe UI" w:hAnsi="Segoe UI" w:cs="Segoe UI"/>
            <w:color w:val="000000"/>
          </w:rPr>
          <w:t> i.e. allocating capacity for each type of request and dropping requests that go over the limit.</w:t>
        </w:r>
      </w:ins>
    </w:p>
    <w:p w14:paraId="54C1DF5E" w14:textId="77777777" w:rsidR="00E23802" w:rsidRDefault="00E23802" w:rsidP="00E23802">
      <w:pPr>
        <w:numPr>
          <w:ilvl w:val="1"/>
          <w:numId w:val="34"/>
        </w:numPr>
        <w:shd w:val="clear" w:color="auto" w:fill="FFFFFF"/>
        <w:spacing w:before="60" w:after="100" w:afterAutospacing="1" w:line="240" w:lineRule="auto"/>
        <w:ind w:left="1200"/>
        <w:rPr>
          <w:ins w:id="541" w:author="Rajiv Bansal" w:date="2019-08-04T14:23:00Z"/>
          <w:rFonts w:ascii="Segoe UI" w:hAnsi="Segoe UI" w:cs="Segoe UI"/>
          <w:color w:val="000000"/>
        </w:rPr>
      </w:pPr>
      <w:ins w:id="542" w:author="Rajiv Bansal" w:date="2019-08-04T14:23:00Z">
        <w:r>
          <w:rPr>
            <w:rFonts w:ascii="Segoe UI" w:hAnsi="Segoe UI" w:cs="Segoe UI"/>
            <w:color w:val="000000"/>
          </w:rPr>
          <w:t>We can apply </w:t>
        </w:r>
        <w:r>
          <w:rPr>
            <w:rStyle w:val="Strong"/>
            <w:rFonts w:ascii="Segoe UI" w:hAnsi="Segoe UI" w:cs="Segoe UI"/>
            <w:color w:val="000000"/>
          </w:rPr>
          <w:t>static response handling</w:t>
        </w:r>
        <w:r>
          <w:rPr>
            <w:rFonts w:ascii="Segoe UI" w:hAnsi="Segoe UI" w:cs="Segoe UI"/>
            <w:color w:val="000000"/>
          </w:rPr>
          <w:t> i.e. building some responses directly at the edge instead of forwarding them to an internal cluster for processing.</w:t>
        </w:r>
      </w:ins>
    </w:p>
    <w:p w14:paraId="2CA2FF81" w14:textId="77777777" w:rsidR="00E23802" w:rsidRDefault="00E23802" w:rsidP="00E23802">
      <w:pPr>
        <w:pStyle w:val="Heading6"/>
        <w:rPr>
          <w:ins w:id="543" w:author="Rajiv Bansal" w:date="2019-08-04T14:23:00Z"/>
        </w:rPr>
      </w:pPr>
      <w:ins w:id="544" w:author="Rajiv Bansal" w:date="2019-08-04T14:23:00Z">
        <w:r>
          <w:lastRenderedPageBreak/>
          <w:t>Tech Stack and Runtime</w:t>
        </w:r>
      </w:ins>
    </w:p>
    <w:p w14:paraId="0430AFFD" w14:textId="77777777" w:rsidR="00E23802" w:rsidRDefault="00E23802" w:rsidP="00E23802">
      <w:pPr>
        <w:numPr>
          <w:ilvl w:val="0"/>
          <w:numId w:val="35"/>
        </w:numPr>
        <w:shd w:val="clear" w:color="auto" w:fill="FFFFFF"/>
        <w:spacing w:before="60" w:after="100" w:afterAutospacing="1" w:line="240" w:lineRule="auto"/>
        <w:ind w:left="600"/>
        <w:rPr>
          <w:ins w:id="545" w:author="Rajiv Bansal" w:date="2019-08-04T14:23:00Z"/>
          <w:rFonts w:ascii="Segoe UI" w:hAnsi="Segoe UI" w:cs="Segoe UI"/>
          <w:color w:val="000000"/>
        </w:rPr>
      </w:pPr>
      <w:ins w:id="546" w:author="Rajiv Bansal" w:date="2019-08-04T14:23:00Z">
        <w:r>
          <w:rPr>
            <w:rFonts w:ascii="Segoe UI" w:hAnsi="Segoe UI" w:cs="Segoe UI"/>
            <w:color w:val="000000"/>
          </w:rPr>
          <w:t>Java 1.8 and Eclipse IDE as development environment</w:t>
        </w:r>
      </w:ins>
    </w:p>
    <w:p w14:paraId="5ADC3242" w14:textId="77777777" w:rsidR="00E23802" w:rsidRDefault="00E23802" w:rsidP="00E23802">
      <w:pPr>
        <w:numPr>
          <w:ilvl w:val="0"/>
          <w:numId w:val="35"/>
        </w:numPr>
        <w:shd w:val="clear" w:color="auto" w:fill="FFFFFF"/>
        <w:spacing w:before="60" w:after="100" w:afterAutospacing="1" w:line="240" w:lineRule="auto"/>
        <w:ind w:left="600"/>
        <w:rPr>
          <w:ins w:id="547" w:author="Rajiv Bansal" w:date="2019-08-04T14:23:00Z"/>
          <w:rFonts w:ascii="Segoe UI" w:hAnsi="Segoe UI" w:cs="Segoe UI"/>
          <w:color w:val="000000"/>
        </w:rPr>
      </w:pPr>
      <w:ins w:id="548" w:author="Rajiv Bansal" w:date="2019-08-04T14:23:00Z">
        <w:r>
          <w:rPr>
            <w:rFonts w:ascii="Segoe UI" w:hAnsi="Segoe UI" w:cs="Segoe UI"/>
            <w:color w:val="000000"/>
          </w:rPr>
          <w:t>Spring cloud Zuul as Gateway proxy provider</w:t>
        </w:r>
      </w:ins>
    </w:p>
    <w:p w14:paraId="4C80F467" w14:textId="77777777" w:rsidR="00E23802" w:rsidRDefault="00E23802" w:rsidP="00E23802">
      <w:pPr>
        <w:numPr>
          <w:ilvl w:val="0"/>
          <w:numId w:val="35"/>
        </w:numPr>
        <w:shd w:val="clear" w:color="auto" w:fill="FFFFFF"/>
        <w:spacing w:before="60" w:after="100" w:afterAutospacing="1" w:line="240" w:lineRule="auto"/>
        <w:ind w:left="600"/>
        <w:rPr>
          <w:ins w:id="549" w:author="Rajiv Bansal" w:date="2019-08-04T14:23:00Z"/>
          <w:rFonts w:ascii="Segoe UI" w:hAnsi="Segoe UI" w:cs="Segoe UI"/>
          <w:color w:val="000000"/>
        </w:rPr>
      </w:pPr>
      <w:ins w:id="550" w:author="Rajiv Bansal" w:date="2019-08-04T14:23:00Z">
        <w:r>
          <w:rPr>
            <w:rFonts w:ascii="Segoe UI" w:hAnsi="Segoe UI" w:cs="Segoe UI"/>
            <w:color w:val="000000"/>
          </w:rPr>
          <w:t>Spring boot as application framework</w:t>
        </w:r>
      </w:ins>
    </w:p>
    <w:p w14:paraId="0A2CF8E0" w14:textId="77777777" w:rsidR="00E23802" w:rsidRDefault="00E23802" w:rsidP="00E23802">
      <w:pPr>
        <w:numPr>
          <w:ilvl w:val="0"/>
          <w:numId w:val="35"/>
        </w:numPr>
        <w:shd w:val="clear" w:color="auto" w:fill="FFFFFF"/>
        <w:spacing w:before="60" w:after="100" w:afterAutospacing="1" w:line="240" w:lineRule="auto"/>
        <w:ind w:left="600"/>
        <w:rPr>
          <w:ins w:id="551" w:author="Rajiv Bansal" w:date="2019-08-04T14:23:00Z"/>
          <w:rFonts w:ascii="Segoe UI" w:hAnsi="Segoe UI" w:cs="Segoe UI"/>
          <w:color w:val="000000"/>
        </w:rPr>
      </w:pPr>
      <w:ins w:id="552" w:author="Rajiv Bansal" w:date="2019-08-04T14:23:00Z">
        <w:r>
          <w:rPr>
            <w:rFonts w:ascii="Segoe UI" w:hAnsi="Segoe UI" w:cs="Segoe UI"/>
            <w:color w:val="000000"/>
          </w:rPr>
          <w:t>Spring Rest for exposing microservice as REST</w:t>
        </w:r>
      </w:ins>
    </w:p>
    <w:p w14:paraId="7A545A9A" w14:textId="77777777" w:rsidR="00E23802" w:rsidRDefault="00E23802" w:rsidP="00E23802">
      <w:pPr>
        <w:numPr>
          <w:ilvl w:val="0"/>
          <w:numId w:val="35"/>
        </w:numPr>
        <w:shd w:val="clear" w:color="auto" w:fill="FFFFFF"/>
        <w:spacing w:before="60" w:after="100" w:afterAutospacing="1" w:line="240" w:lineRule="auto"/>
        <w:ind w:left="600"/>
        <w:rPr>
          <w:ins w:id="553" w:author="Rajiv Bansal" w:date="2019-08-04T14:23:00Z"/>
          <w:rFonts w:ascii="Segoe UI" w:hAnsi="Segoe UI" w:cs="Segoe UI"/>
          <w:color w:val="000000"/>
        </w:rPr>
      </w:pPr>
      <w:ins w:id="554" w:author="Rajiv Bansal" w:date="2019-08-04T14:23:00Z">
        <w:r>
          <w:rPr>
            <w:rFonts w:ascii="Segoe UI" w:hAnsi="Segoe UI" w:cs="Segoe UI"/>
            <w:color w:val="000000"/>
          </w:rPr>
          <w:t>Maven as build tool</w:t>
        </w:r>
      </w:ins>
    </w:p>
    <w:p w14:paraId="1124ACC0" w14:textId="77777777" w:rsidR="00E23802" w:rsidRPr="00F27221" w:rsidRDefault="00E23802" w:rsidP="00E23802">
      <w:pPr>
        <w:pStyle w:val="Heading6"/>
        <w:rPr>
          <w:ins w:id="555" w:author="Rajiv Bansal" w:date="2019-08-04T14:23:00Z"/>
          <w:b/>
          <w:bCs/>
        </w:rPr>
      </w:pPr>
      <w:ins w:id="556" w:author="Rajiv Bansal" w:date="2019-08-04T14:23:00Z">
        <w:r w:rsidRPr="00F27221">
          <w:rPr>
            <w:b/>
            <w:bCs/>
          </w:rPr>
          <w:t>Create Student Microservice</w:t>
        </w:r>
      </w:ins>
    </w:p>
    <w:p w14:paraId="4703FD51" w14:textId="77777777" w:rsidR="00E23802" w:rsidRDefault="00E23802" w:rsidP="00E23802">
      <w:pPr>
        <w:pStyle w:val="NormalWeb"/>
        <w:shd w:val="clear" w:color="auto" w:fill="FFFFFF"/>
        <w:spacing w:before="150" w:beforeAutospacing="0" w:after="240" w:afterAutospacing="0"/>
        <w:rPr>
          <w:ins w:id="557" w:author="Rajiv Bansal" w:date="2019-08-04T14:23:00Z"/>
          <w:rFonts w:ascii="Segoe UI" w:hAnsi="Segoe UI" w:cs="Segoe UI"/>
          <w:color w:val="000000"/>
        </w:rPr>
      </w:pPr>
      <w:ins w:id="558" w:author="Rajiv Bansal" w:date="2019-08-04T14:23:00Z">
        <w:r>
          <w:rPr>
            <w:rFonts w:ascii="Segoe UI" w:hAnsi="Segoe UI" w:cs="Segoe UI"/>
            <w:color w:val="000000"/>
          </w:rPr>
          <w:t>Follow these steps to develop student microservice which will expose couple of REST endpoints which would be later accessed via zuul proxy. We will look into the zuul part later, let’s now create the student service first.</w:t>
        </w:r>
      </w:ins>
    </w:p>
    <w:p w14:paraId="7F19F5C5" w14:textId="77777777" w:rsidR="00E23802" w:rsidRDefault="00E23802" w:rsidP="00E23802">
      <w:pPr>
        <w:pStyle w:val="Heading6"/>
        <w:rPr>
          <w:ins w:id="559" w:author="Rajiv Bansal" w:date="2019-08-04T14:23:00Z"/>
        </w:rPr>
      </w:pPr>
      <w:ins w:id="560" w:author="Rajiv Bansal" w:date="2019-08-04T14:23:00Z">
        <w:r>
          <w:t>4.1. Create Spring Boot Project</w:t>
        </w:r>
      </w:ins>
    </w:p>
    <w:p w14:paraId="21F6959B" w14:textId="77777777" w:rsidR="00E23802" w:rsidRDefault="00E23802" w:rsidP="00E23802">
      <w:pPr>
        <w:pStyle w:val="NormalWeb"/>
        <w:shd w:val="clear" w:color="auto" w:fill="FFFFFF"/>
        <w:spacing w:before="150" w:beforeAutospacing="0" w:after="240" w:afterAutospacing="0"/>
        <w:rPr>
          <w:ins w:id="561" w:author="Rajiv Bansal" w:date="2019-08-04T14:23:00Z"/>
          <w:rFonts w:ascii="Segoe UI" w:hAnsi="Segoe UI" w:cs="Segoe UI"/>
          <w:color w:val="000000"/>
        </w:rPr>
      </w:pPr>
      <w:ins w:id="562"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dependencies i.e.</w:t>
        </w:r>
        <w:r>
          <w:rPr>
            <w:rStyle w:val="HTMLCode"/>
            <w:rFonts w:ascii="Consolas" w:hAnsi="Consolas"/>
            <w:color w:val="FF0779"/>
            <w:sz w:val="21"/>
            <w:szCs w:val="21"/>
          </w:rPr>
          <w:t>Web</w:t>
        </w:r>
        <w:r>
          <w:rPr>
            <w:rFonts w:ascii="Segoe UI" w:hAnsi="Segoe UI" w:cs="Segoe UI"/>
            <w:color w:val="000000"/>
          </w:rPr>
          <w:t> and </w:t>
        </w:r>
        <w:r>
          <w:rPr>
            <w:rStyle w:val="HTMLCode"/>
            <w:rFonts w:ascii="Consolas" w:hAnsi="Consolas"/>
            <w:color w:val="FF0779"/>
            <w:sz w:val="21"/>
            <w:szCs w:val="21"/>
          </w:rPr>
          <w:t>Rest Repositories</w:t>
        </w:r>
        <w:r>
          <w:rPr>
            <w:rFonts w:ascii="Segoe UI" w:hAnsi="Segoe UI" w:cs="Segoe UI"/>
            <w:color w:val="000000"/>
          </w:rPr>
          <w:t>. Give other maven GAV coordinates and download the project.</w:t>
        </w:r>
      </w:ins>
    </w:p>
    <w:p w14:paraId="0BD62BB6" w14:textId="77777777" w:rsidR="00E23802" w:rsidRDefault="00E23802" w:rsidP="00E23802">
      <w:pPr>
        <w:rPr>
          <w:ins w:id="563" w:author="Rajiv Bansal" w:date="2019-08-04T14:23:00Z"/>
          <w:rFonts w:ascii="Times New Roman" w:hAnsi="Times New Roman" w:cs="Times New Roman"/>
        </w:rPr>
      </w:pPr>
      <w:ins w:id="564" w:author="Rajiv Bansal" w:date="2019-08-04T14:23:00Z">
        <w:r>
          <w:rPr>
            <w:noProof/>
          </w:rPr>
          <w:drawing>
            <wp:inline distT="0" distB="0" distL="0" distR="0" wp14:anchorId="31FA3779" wp14:editId="672ED946">
              <wp:extent cx="5731510" cy="2975610"/>
              <wp:effectExtent l="0" t="0" r="2540" b="0"/>
              <wp:docPr id="215" name="Picture 215"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t>Student service maven project generation</w:t>
        </w:r>
      </w:ins>
    </w:p>
    <w:p w14:paraId="325794C6" w14:textId="77777777" w:rsidR="00E23802" w:rsidRDefault="00E23802" w:rsidP="00E23802">
      <w:pPr>
        <w:pStyle w:val="NormalWeb"/>
        <w:shd w:val="clear" w:color="auto" w:fill="FFFFFF"/>
        <w:spacing w:before="150" w:beforeAutospacing="0" w:after="240" w:afterAutospacing="0"/>
        <w:rPr>
          <w:ins w:id="565" w:author="Rajiv Bansal" w:date="2019-08-04T14:23:00Z"/>
          <w:rFonts w:ascii="Segoe UI" w:hAnsi="Segoe UI" w:cs="Segoe UI"/>
          <w:color w:val="000000"/>
        </w:rPr>
      </w:pPr>
      <w:ins w:id="566" w:author="Rajiv Bansal" w:date="2019-08-04T14:23:00Z">
        <w:r>
          <w:rPr>
            <w:rFonts w:ascii="Segoe UI" w:hAnsi="Segoe UI" w:cs="Segoe UI"/>
            <w:color w:val="000000"/>
          </w:rPr>
          <w:t>Unzip and import the project into Eclipse as </w:t>
        </w:r>
        <w:r>
          <w:rPr>
            <w:rStyle w:val="HTMLCode"/>
            <w:rFonts w:ascii="Consolas" w:hAnsi="Consolas"/>
            <w:color w:val="FF0779"/>
            <w:sz w:val="21"/>
            <w:szCs w:val="21"/>
          </w:rPr>
          <w:t>existing maven project</w:t>
        </w:r>
        <w:r>
          <w:rPr>
            <w:rFonts w:ascii="Segoe UI" w:hAnsi="Segoe UI" w:cs="Segoe UI"/>
            <w:color w:val="000000"/>
          </w:rPr>
          <w:t>. In this step do a fresh maven build using command </w:t>
        </w:r>
        <w:r>
          <w:rPr>
            <w:rStyle w:val="HTMLCode"/>
            <w:rFonts w:ascii="Consolas" w:hAnsi="Consolas"/>
            <w:color w:val="FF0779"/>
            <w:sz w:val="21"/>
            <w:szCs w:val="21"/>
          </w:rPr>
          <w:t>mvn clean install</w:t>
        </w:r>
        <w:r>
          <w:rPr>
            <w:rFonts w:ascii="Segoe UI" w:hAnsi="Segoe UI" w:cs="Segoe UI"/>
            <w:color w:val="000000"/>
          </w:rPr>
          <w:t> so that all maven dependencies gets download properly.</w:t>
        </w:r>
      </w:ins>
    </w:p>
    <w:p w14:paraId="64F3377C" w14:textId="77777777" w:rsidR="00E23802" w:rsidRDefault="00E23802" w:rsidP="00E23802">
      <w:pPr>
        <w:pStyle w:val="Heading6"/>
        <w:rPr>
          <w:ins w:id="567" w:author="Rajiv Bansal" w:date="2019-08-04T14:23:00Z"/>
        </w:rPr>
      </w:pPr>
      <w:ins w:id="568" w:author="Rajiv Bansal" w:date="2019-08-04T14:23:00Z">
        <w:r>
          <w:t>4.2. Add few REST Endpoint</w:t>
        </w:r>
      </w:ins>
    </w:p>
    <w:p w14:paraId="61A47BCB" w14:textId="77777777" w:rsidR="00E23802" w:rsidRDefault="00E23802" w:rsidP="00E23802">
      <w:pPr>
        <w:pStyle w:val="NormalWeb"/>
        <w:shd w:val="clear" w:color="auto" w:fill="FFFFFF"/>
        <w:spacing w:before="150" w:beforeAutospacing="0" w:after="240" w:afterAutospacing="0"/>
        <w:rPr>
          <w:ins w:id="569" w:author="Rajiv Bansal" w:date="2019-08-04T14:23:00Z"/>
          <w:rFonts w:ascii="Segoe UI" w:hAnsi="Segoe UI" w:cs="Segoe UI"/>
          <w:color w:val="000000"/>
        </w:rPr>
      </w:pPr>
      <w:ins w:id="570" w:author="Rajiv Bansal" w:date="2019-08-04T14:23:00Z">
        <w:r>
          <w:rPr>
            <w:rFonts w:ascii="Segoe UI" w:hAnsi="Segoe UI" w:cs="Segoe UI"/>
            <w:color w:val="000000"/>
          </w:rPr>
          <w:t>We will now just add few REST endpoints to this service for testing the proxy later. To do that we need to add one REST controller by adding annotation </w:t>
        </w:r>
        <w:r>
          <w:rPr>
            <w:rStyle w:val="HTMLCode"/>
            <w:rFonts w:ascii="Consolas" w:hAnsi="Consolas"/>
            <w:color w:val="FF0779"/>
            <w:sz w:val="21"/>
            <w:szCs w:val="21"/>
          </w:rPr>
          <w:t>@RestController</w:t>
        </w:r>
        <w:r>
          <w:rPr>
            <w:rFonts w:ascii="Segoe UI" w:hAnsi="Segoe UI" w:cs="Segoe UI"/>
            <w:color w:val="000000"/>
          </w:rPr>
          <w:t>. For simplicity, we will add one model class </w:t>
        </w:r>
        <w:r>
          <w:rPr>
            <w:rStyle w:val="HTMLCode"/>
            <w:rFonts w:ascii="Consolas" w:hAnsi="Consolas"/>
            <w:color w:val="FF0779"/>
            <w:sz w:val="21"/>
            <w:szCs w:val="21"/>
          </w:rPr>
          <w:t>Student</w:t>
        </w:r>
        <w:r>
          <w:rPr>
            <w:rFonts w:ascii="Segoe UI" w:hAnsi="Segoe UI" w:cs="Segoe UI"/>
            <w:color w:val="000000"/>
          </w:rPr>
          <w:t>.</w:t>
        </w:r>
      </w:ins>
    </w:p>
    <w:p w14:paraId="7E2DFC39" w14:textId="77777777" w:rsidR="00E23802" w:rsidRDefault="00E23802" w:rsidP="00E23802">
      <w:pPr>
        <w:pStyle w:val="NormalWeb"/>
        <w:shd w:val="clear" w:color="auto" w:fill="FFFFFF"/>
        <w:spacing w:before="150" w:beforeAutospacing="0" w:after="240" w:afterAutospacing="0"/>
        <w:rPr>
          <w:ins w:id="571" w:author="Rajiv Bansal" w:date="2019-08-04T14:23:00Z"/>
          <w:rFonts w:ascii="Segoe UI" w:hAnsi="Segoe UI" w:cs="Segoe UI"/>
          <w:color w:val="000000"/>
        </w:rPr>
      </w:pPr>
      <w:ins w:id="572" w:author="Rajiv Bansal" w:date="2019-08-04T14:23:00Z">
        <w:r>
          <w:rPr>
            <w:rFonts w:ascii="Segoe UI" w:hAnsi="Segoe UI" w:cs="Segoe UI"/>
            <w:color w:val="000000"/>
          </w:rPr>
          <w:t>After all changes, the class will look like below.</w:t>
        </w:r>
      </w:ins>
    </w:p>
    <w:tbl>
      <w:tblPr>
        <w:tblW w:w="15525" w:type="dxa"/>
        <w:tblCellMar>
          <w:left w:w="0" w:type="dxa"/>
          <w:right w:w="0" w:type="dxa"/>
        </w:tblCellMar>
        <w:tblLook w:val="04A0" w:firstRow="1" w:lastRow="0" w:firstColumn="1" w:lastColumn="0" w:noHBand="0" w:noVBand="1"/>
      </w:tblPr>
      <w:tblGrid>
        <w:gridCol w:w="15525"/>
      </w:tblGrid>
      <w:tr w:rsidR="00E23802" w14:paraId="5CE15DD5" w14:textId="77777777" w:rsidTr="00732FE7">
        <w:trPr>
          <w:ins w:id="573" w:author="Rajiv Bansal" w:date="2019-08-04T14:23:00Z"/>
        </w:trPr>
        <w:tc>
          <w:tcPr>
            <w:tcW w:w="15495" w:type="dxa"/>
            <w:vAlign w:val="center"/>
            <w:hideMark/>
          </w:tcPr>
          <w:p w14:paraId="453222F9" w14:textId="77777777" w:rsidR="00E23802" w:rsidRDefault="00E23802" w:rsidP="00732FE7">
            <w:pPr>
              <w:rPr>
                <w:ins w:id="574" w:author="Rajiv Bansal" w:date="2019-08-04T14:23:00Z"/>
                <w:rFonts w:ascii="Times New Roman" w:hAnsi="Times New Roman" w:cs="Times New Roman"/>
              </w:rPr>
            </w:pPr>
            <w:ins w:id="575" w:author="Rajiv Bansal" w:date="2019-08-04T14:23:00Z">
              <w:r>
                <w:rPr>
                  <w:rStyle w:val="HTMLCode"/>
                  <w:rFonts w:eastAsiaTheme="minorHAnsi"/>
                </w:rPr>
                <w:t>package</w:t>
              </w:r>
              <w:r>
                <w:t> </w:t>
              </w:r>
              <w:r>
                <w:rPr>
                  <w:rStyle w:val="HTMLCode"/>
                  <w:rFonts w:eastAsiaTheme="minorHAnsi"/>
                </w:rPr>
                <w:t>com.example.springboostudentservice;</w:t>
              </w:r>
            </w:ins>
          </w:p>
          <w:p w14:paraId="2F74857F" w14:textId="77777777" w:rsidR="00E23802" w:rsidRDefault="00E23802" w:rsidP="00732FE7">
            <w:pPr>
              <w:rPr>
                <w:ins w:id="576" w:author="Rajiv Bansal" w:date="2019-08-04T14:23:00Z"/>
              </w:rPr>
            </w:pPr>
            <w:ins w:id="577" w:author="Rajiv Bansal" w:date="2019-08-04T14:23:00Z">
              <w:r>
                <w:t> </w:t>
              </w:r>
            </w:ins>
          </w:p>
          <w:p w14:paraId="24322737" w14:textId="77777777" w:rsidR="00E23802" w:rsidRDefault="00E23802" w:rsidP="00732FE7">
            <w:pPr>
              <w:rPr>
                <w:ins w:id="578" w:author="Rajiv Bansal" w:date="2019-08-04T14:23:00Z"/>
              </w:rPr>
            </w:pPr>
            <w:ins w:id="579" w:author="Rajiv Bansal" w:date="2019-08-04T14:23:00Z">
              <w:r>
                <w:rPr>
                  <w:rStyle w:val="HTMLCode"/>
                  <w:rFonts w:eastAsiaTheme="minorHAnsi"/>
                </w:rPr>
                <w:t>import</w:t>
              </w:r>
              <w:r>
                <w:t> </w:t>
              </w:r>
              <w:r>
                <w:rPr>
                  <w:rStyle w:val="HTMLCode"/>
                  <w:rFonts w:eastAsiaTheme="minorHAnsi"/>
                </w:rPr>
                <w:t>java.util.Date;</w:t>
              </w:r>
            </w:ins>
          </w:p>
          <w:p w14:paraId="331726CC" w14:textId="77777777" w:rsidR="00E23802" w:rsidRDefault="00E23802" w:rsidP="00732FE7">
            <w:pPr>
              <w:rPr>
                <w:ins w:id="580" w:author="Rajiv Bansal" w:date="2019-08-04T14:23:00Z"/>
              </w:rPr>
            </w:pPr>
            <w:ins w:id="581" w:author="Rajiv Bansal" w:date="2019-08-04T14:23:00Z">
              <w:r>
                <w:rPr>
                  <w:rStyle w:val="HTMLCode"/>
                  <w:rFonts w:eastAsiaTheme="minorHAnsi"/>
                </w:rPr>
                <w:t>import</w:t>
              </w:r>
              <w:r>
                <w:t> </w:t>
              </w:r>
              <w:r>
                <w:rPr>
                  <w:rStyle w:val="HTMLCode"/>
                  <w:rFonts w:eastAsiaTheme="minorHAnsi"/>
                </w:rPr>
                <w:t>org.springframework.boot.SpringApplication;</w:t>
              </w:r>
            </w:ins>
          </w:p>
          <w:p w14:paraId="1A383455" w14:textId="77777777" w:rsidR="00E23802" w:rsidRDefault="00E23802" w:rsidP="00732FE7">
            <w:pPr>
              <w:rPr>
                <w:ins w:id="582" w:author="Rajiv Bansal" w:date="2019-08-04T14:23:00Z"/>
              </w:rPr>
            </w:pPr>
            <w:ins w:id="583"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793C5AA5" w14:textId="77777777" w:rsidR="00E23802" w:rsidRDefault="00E23802" w:rsidP="00732FE7">
            <w:pPr>
              <w:rPr>
                <w:ins w:id="584" w:author="Rajiv Bansal" w:date="2019-08-04T14:23:00Z"/>
              </w:rPr>
            </w:pPr>
            <w:ins w:id="585" w:author="Rajiv Bansal" w:date="2019-08-04T14:23:00Z">
              <w:r>
                <w:rPr>
                  <w:rStyle w:val="HTMLCode"/>
                  <w:rFonts w:eastAsiaTheme="minorHAnsi"/>
                </w:rPr>
                <w:t>import</w:t>
              </w:r>
              <w:r>
                <w:t> </w:t>
              </w:r>
              <w:r>
                <w:rPr>
                  <w:rStyle w:val="HTMLCode"/>
                  <w:rFonts w:eastAsiaTheme="minorHAnsi"/>
                </w:rPr>
                <w:t>org.springframework.web.bind.annotation.PathVariable;</w:t>
              </w:r>
            </w:ins>
          </w:p>
          <w:p w14:paraId="1B6E6DDF" w14:textId="77777777" w:rsidR="00E23802" w:rsidRDefault="00E23802" w:rsidP="00732FE7">
            <w:pPr>
              <w:rPr>
                <w:ins w:id="586" w:author="Rajiv Bansal" w:date="2019-08-04T14:23:00Z"/>
              </w:rPr>
            </w:pPr>
            <w:ins w:id="587" w:author="Rajiv Bansal" w:date="2019-08-04T14:23:00Z">
              <w:r>
                <w:rPr>
                  <w:rStyle w:val="HTMLCode"/>
                  <w:rFonts w:eastAsiaTheme="minorHAnsi"/>
                </w:rPr>
                <w:t>import</w:t>
              </w:r>
              <w:r>
                <w:t> </w:t>
              </w:r>
              <w:r>
                <w:rPr>
                  <w:rStyle w:val="HTMLCode"/>
                  <w:rFonts w:eastAsiaTheme="minorHAnsi"/>
                </w:rPr>
                <w:t>org.springframework.web.bind.annotation.RequestMapping;</w:t>
              </w:r>
            </w:ins>
          </w:p>
          <w:p w14:paraId="7679B649" w14:textId="77777777" w:rsidR="00E23802" w:rsidRDefault="00E23802" w:rsidP="00732FE7">
            <w:pPr>
              <w:rPr>
                <w:ins w:id="588" w:author="Rajiv Bansal" w:date="2019-08-04T14:23:00Z"/>
              </w:rPr>
            </w:pPr>
            <w:ins w:id="589" w:author="Rajiv Bansal" w:date="2019-08-04T14:23:00Z">
              <w:r>
                <w:rPr>
                  <w:rStyle w:val="HTMLCode"/>
                  <w:rFonts w:eastAsiaTheme="minorHAnsi"/>
                </w:rPr>
                <w:t>import</w:t>
              </w:r>
              <w:r>
                <w:t> </w:t>
              </w:r>
              <w:r>
                <w:rPr>
                  <w:rStyle w:val="HTMLCode"/>
                  <w:rFonts w:eastAsiaTheme="minorHAnsi"/>
                </w:rPr>
                <w:t>org.springframework.web.bind.annotation.RestController;</w:t>
              </w:r>
            </w:ins>
          </w:p>
          <w:p w14:paraId="36530A27" w14:textId="77777777" w:rsidR="00E23802" w:rsidRDefault="00E23802" w:rsidP="00732FE7">
            <w:pPr>
              <w:rPr>
                <w:ins w:id="590" w:author="Rajiv Bansal" w:date="2019-08-04T14:23:00Z"/>
              </w:rPr>
            </w:pPr>
            <w:ins w:id="591" w:author="Rajiv Bansal" w:date="2019-08-04T14:23:00Z">
              <w:r>
                <w:t> </w:t>
              </w:r>
            </w:ins>
          </w:p>
          <w:p w14:paraId="2AB948EB" w14:textId="77777777" w:rsidR="00E23802" w:rsidRDefault="00E23802" w:rsidP="00732FE7">
            <w:pPr>
              <w:rPr>
                <w:ins w:id="592" w:author="Rajiv Bansal" w:date="2019-08-04T14:23:00Z"/>
              </w:rPr>
            </w:pPr>
            <w:ins w:id="593" w:author="Rajiv Bansal" w:date="2019-08-04T14:23:00Z">
              <w:r>
                <w:rPr>
                  <w:rStyle w:val="HTMLCode"/>
                  <w:rFonts w:eastAsiaTheme="minorHAnsi"/>
                </w:rPr>
                <w:t>@RestController</w:t>
              </w:r>
            </w:ins>
          </w:p>
          <w:p w14:paraId="212F358A" w14:textId="77777777" w:rsidR="00E23802" w:rsidRDefault="00E23802" w:rsidP="00732FE7">
            <w:pPr>
              <w:rPr>
                <w:ins w:id="594" w:author="Rajiv Bansal" w:date="2019-08-04T14:23:00Z"/>
              </w:rPr>
            </w:pPr>
            <w:ins w:id="595" w:author="Rajiv Bansal" w:date="2019-08-04T14:23:00Z">
              <w:r>
                <w:rPr>
                  <w:rStyle w:val="HTMLCode"/>
                  <w:rFonts w:eastAsiaTheme="minorHAnsi"/>
                </w:rPr>
                <w:t>@SpringBootApplication</w:t>
              </w:r>
            </w:ins>
          </w:p>
          <w:p w14:paraId="2B25C4A1" w14:textId="77777777" w:rsidR="00E23802" w:rsidRDefault="00E23802" w:rsidP="00732FE7">
            <w:pPr>
              <w:rPr>
                <w:ins w:id="596" w:author="Rajiv Bansal" w:date="2019-08-04T14:23:00Z"/>
              </w:rPr>
            </w:pPr>
            <w:ins w:id="597"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SpringBootStudentServiceApplication</w:t>
              </w:r>
            </w:ins>
          </w:p>
          <w:p w14:paraId="62F511A1" w14:textId="77777777" w:rsidR="00E23802" w:rsidRDefault="00E23802" w:rsidP="00732FE7">
            <w:pPr>
              <w:rPr>
                <w:ins w:id="598" w:author="Rajiv Bansal" w:date="2019-08-04T14:23:00Z"/>
              </w:rPr>
            </w:pPr>
            <w:ins w:id="599" w:author="Rajiv Bansal" w:date="2019-08-04T14:23:00Z">
              <w:r>
                <w:rPr>
                  <w:rStyle w:val="HTMLCode"/>
                  <w:rFonts w:eastAsiaTheme="minorHAnsi"/>
                </w:rPr>
                <w:t>{</w:t>
              </w:r>
            </w:ins>
          </w:p>
          <w:p w14:paraId="6EB22FB7" w14:textId="77777777" w:rsidR="00E23802" w:rsidRDefault="00E23802" w:rsidP="00732FE7">
            <w:pPr>
              <w:rPr>
                <w:ins w:id="600" w:author="Rajiv Bansal" w:date="2019-08-04T14:23:00Z"/>
              </w:rPr>
            </w:pPr>
            <w:ins w:id="601" w:author="Rajiv Bansal" w:date="2019-08-04T14:23:00Z">
              <w:r>
                <w:rPr>
                  <w:rStyle w:val="HTMLCode"/>
                  <w:rFonts w:eastAsiaTheme="minorHAnsi"/>
                  <w:color w:val="FF0779"/>
                </w:rPr>
                <w:t>    </w:t>
              </w:r>
              <w:r>
                <w:rPr>
                  <w:rStyle w:val="HTMLCode"/>
                  <w:rFonts w:eastAsiaTheme="minorHAnsi"/>
                </w:rPr>
                <w:t>@RequestMapping(value = "/echoStudentName/{name}")</w:t>
              </w:r>
            </w:ins>
          </w:p>
          <w:p w14:paraId="44DD84B4" w14:textId="77777777" w:rsidR="00E23802" w:rsidRDefault="00E23802" w:rsidP="00732FE7">
            <w:pPr>
              <w:rPr>
                <w:ins w:id="602" w:author="Rajiv Bansal" w:date="2019-08-04T14:23:00Z"/>
              </w:rPr>
            </w:pPr>
            <w:ins w:id="60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echoStudentName(@PathVariable(name = "name") String name)</w:t>
              </w:r>
            </w:ins>
          </w:p>
          <w:p w14:paraId="0138C5BC" w14:textId="77777777" w:rsidR="00E23802" w:rsidRDefault="00E23802" w:rsidP="00732FE7">
            <w:pPr>
              <w:rPr>
                <w:ins w:id="604" w:author="Rajiv Bansal" w:date="2019-08-04T14:23:00Z"/>
              </w:rPr>
            </w:pPr>
            <w:ins w:id="605" w:author="Rajiv Bansal" w:date="2019-08-04T14:23:00Z">
              <w:r>
                <w:rPr>
                  <w:rStyle w:val="HTMLCode"/>
                  <w:rFonts w:eastAsiaTheme="minorHAnsi"/>
                  <w:color w:val="FF0779"/>
                </w:rPr>
                <w:t>    </w:t>
              </w:r>
              <w:r>
                <w:rPr>
                  <w:rStyle w:val="HTMLCode"/>
                  <w:rFonts w:eastAsiaTheme="minorHAnsi"/>
                </w:rPr>
                <w:t>{</w:t>
              </w:r>
            </w:ins>
          </w:p>
          <w:p w14:paraId="7A0676B0" w14:textId="77777777" w:rsidR="00E23802" w:rsidRDefault="00E23802" w:rsidP="00732FE7">
            <w:pPr>
              <w:rPr>
                <w:ins w:id="606" w:author="Rajiv Bansal" w:date="2019-08-04T14:23:00Z"/>
              </w:rPr>
            </w:pPr>
            <w:ins w:id="60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"hello  &lt;strong style=\"color: red;\"&gt;"</w:t>
              </w:r>
              <w:r>
                <w:t> </w:t>
              </w:r>
              <w:r>
                <w:rPr>
                  <w:rStyle w:val="HTMLCode"/>
                  <w:rFonts w:eastAsiaTheme="minorHAnsi"/>
                </w:rPr>
                <w:t>+ name + " &lt;/strong&gt; Responsed on : "</w:t>
              </w:r>
              <w:r>
                <w:t> </w:t>
              </w:r>
              <w:r>
                <w:rPr>
                  <w:rStyle w:val="HTMLCode"/>
                  <w:rFonts w:eastAsiaTheme="minorHAnsi"/>
                </w:rPr>
                <w:t>+ new</w:t>
              </w:r>
              <w:r>
                <w:t> </w:t>
              </w:r>
              <w:r>
                <w:rPr>
                  <w:rStyle w:val="HTMLCode"/>
                  <w:rFonts w:eastAsiaTheme="minorHAnsi"/>
                </w:rPr>
                <w:t>Date();</w:t>
              </w:r>
            </w:ins>
          </w:p>
          <w:p w14:paraId="65044362" w14:textId="77777777" w:rsidR="00E23802" w:rsidRDefault="00E23802" w:rsidP="00732FE7">
            <w:pPr>
              <w:rPr>
                <w:ins w:id="608" w:author="Rajiv Bansal" w:date="2019-08-04T14:23:00Z"/>
              </w:rPr>
            </w:pPr>
            <w:ins w:id="609" w:author="Rajiv Bansal" w:date="2019-08-04T14:23:00Z">
              <w:r>
                <w:rPr>
                  <w:rStyle w:val="HTMLCode"/>
                  <w:rFonts w:eastAsiaTheme="minorHAnsi"/>
                  <w:color w:val="FF0779"/>
                </w:rPr>
                <w:t>    </w:t>
              </w:r>
              <w:r>
                <w:rPr>
                  <w:rStyle w:val="HTMLCode"/>
                  <w:rFonts w:eastAsiaTheme="minorHAnsi"/>
                </w:rPr>
                <w:t>}</w:t>
              </w:r>
            </w:ins>
          </w:p>
          <w:p w14:paraId="6F99FF4F" w14:textId="77777777" w:rsidR="00E23802" w:rsidRDefault="00E23802" w:rsidP="00732FE7">
            <w:pPr>
              <w:rPr>
                <w:ins w:id="610" w:author="Rajiv Bansal" w:date="2019-08-04T14:23:00Z"/>
              </w:rPr>
            </w:pPr>
            <w:ins w:id="611" w:author="Rajiv Bansal" w:date="2019-08-04T14:23:00Z">
              <w:r>
                <w:t> </w:t>
              </w:r>
            </w:ins>
          </w:p>
          <w:p w14:paraId="01E46B72" w14:textId="77777777" w:rsidR="00E23802" w:rsidRDefault="00E23802" w:rsidP="00732FE7">
            <w:pPr>
              <w:rPr>
                <w:ins w:id="612" w:author="Rajiv Bansal" w:date="2019-08-04T14:23:00Z"/>
              </w:rPr>
            </w:pPr>
            <w:ins w:id="613" w:author="Rajiv Bansal" w:date="2019-08-04T14:23:00Z">
              <w:r>
                <w:rPr>
                  <w:rStyle w:val="HTMLCode"/>
                  <w:rFonts w:eastAsiaTheme="minorHAnsi"/>
                  <w:color w:val="FF0779"/>
                </w:rPr>
                <w:t>    </w:t>
              </w:r>
              <w:r>
                <w:rPr>
                  <w:rStyle w:val="HTMLCode"/>
                  <w:rFonts w:eastAsiaTheme="minorHAnsi"/>
                </w:rPr>
                <w:t>@RequestMapping(value = "/getStudentDetails/{name}")</w:t>
              </w:r>
            </w:ins>
          </w:p>
          <w:p w14:paraId="32FA9DB3" w14:textId="77777777" w:rsidR="00E23802" w:rsidRDefault="00E23802" w:rsidP="00732FE7">
            <w:pPr>
              <w:rPr>
                <w:ins w:id="614" w:author="Rajiv Bansal" w:date="2019-08-04T14:23:00Z"/>
              </w:rPr>
            </w:pPr>
            <w:ins w:id="61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Student getStudentDetails(@PathVariable(name = "name") String name)</w:t>
              </w:r>
            </w:ins>
          </w:p>
          <w:p w14:paraId="5380B917" w14:textId="77777777" w:rsidR="00E23802" w:rsidRDefault="00E23802" w:rsidP="00732FE7">
            <w:pPr>
              <w:rPr>
                <w:ins w:id="616" w:author="Rajiv Bansal" w:date="2019-08-04T14:23:00Z"/>
              </w:rPr>
            </w:pPr>
            <w:ins w:id="617" w:author="Rajiv Bansal" w:date="2019-08-04T14:23:00Z">
              <w:r>
                <w:rPr>
                  <w:rStyle w:val="HTMLCode"/>
                  <w:rFonts w:eastAsiaTheme="minorHAnsi"/>
                  <w:color w:val="FF0779"/>
                </w:rPr>
                <w:lastRenderedPageBreak/>
                <w:t>    </w:t>
              </w:r>
              <w:r>
                <w:rPr>
                  <w:rStyle w:val="HTMLCode"/>
                  <w:rFonts w:eastAsiaTheme="minorHAnsi"/>
                </w:rPr>
                <w:t>{</w:t>
              </w:r>
            </w:ins>
          </w:p>
          <w:p w14:paraId="0C4988C4" w14:textId="77777777" w:rsidR="00E23802" w:rsidRDefault="00E23802" w:rsidP="00732FE7">
            <w:pPr>
              <w:rPr>
                <w:ins w:id="618" w:author="Rajiv Bansal" w:date="2019-08-04T14:23:00Z"/>
              </w:rPr>
            </w:pPr>
            <w:ins w:id="61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Student(name, "Pune", "MCA");</w:t>
              </w:r>
            </w:ins>
          </w:p>
          <w:p w14:paraId="7C107FC5" w14:textId="77777777" w:rsidR="00E23802" w:rsidRDefault="00E23802" w:rsidP="00732FE7">
            <w:pPr>
              <w:rPr>
                <w:ins w:id="620" w:author="Rajiv Bansal" w:date="2019-08-04T14:23:00Z"/>
              </w:rPr>
            </w:pPr>
            <w:ins w:id="621" w:author="Rajiv Bansal" w:date="2019-08-04T14:23:00Z">
              <w:r>
                <w:rPr>
                  <w:rStyle w:val="HTMLCode"/>
                  <w:rFonts w:eastAsiaTheme="minorHAnsi"/>
                  <w:color w:val="FF0779"/>
                </w:rPr>
                <w:t>    </w:t>
              </w:r>
              <w:r>
                <w:rPr>
                  <w:rStyle w:val="HTMLCode"/>
                  <w:rFonts w:eastAsiaTheme="minorHAnsi"/>
                </w:rPr>
                <w:t>}</w:t>
              </w:r>
            </w:ins>
          </w:p>
          <w:p w14:paraId="2002AE17" w14:textId="77777777" w:rsidR="00E23802" w:rsidRDefault="00E23802" w:rsidP="00732FE7">
            <w:pPr>
              <w:rPr>
                <w:ins w:id="622" w:author="Rajiv Bansal" w:date="2019-08-04T14:23:00Z"/>
              </w:rPr>
            </w:pPr>
            <w:ins w:id="623" w:author="Rajiv Bansal" w:date="2019-08-04T14:23:00Z">
              <w:r>
                <w:t> </w:t>
              </w:r>
            </w:ins>
          </w:p>
          <w:p w14:paraId="21DD7635" w14:textId="77777777" w:rsidR="00E23802" w:rsidRDefault="00E23802" w:rsidP="00732FE7">
            <w:pPr>
              <w:rPr>
                <w:ins w:id="624" w:author="Rajiv Bansal" w:date="2019-08-04T14:23:00Z"/>
              </w:rPr>
            </w:pPr>
            <w:ins w:id="62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w:t>
              </w:r>
            </w:ins>
          </w:p>
          <w:p w14:paraId="480C9E87" w14:textId="77777777" w:rsidR="00E23802" w:rsidRDefault="00E23802" w:rsidP="00732FE7">
            <w:pPr>
              <w:rPr>
                <w:ins w:id="626" w:author="Rajiv Bansal" w:date="2019-08-04T14:23:00Z"/>
              </w:rPr>
            </w:pPr>
            <w:ins w:id="627" w:author="Rajiv Bansal" w:date="2019-08-04T14:23:00Z">
              <w:r>
                <w:rPr>
                  <w:rStyle w:val="HTMLCode"/>
                  <w:rFonts w:eastAsiaTheme="minorHAnsi"/>
                  <w:color w:val="FF0779"/>
                </w:rPr>
                <w:t>    </w:t>
              </w:r>
              <w:r>
                <w:rPr>
                  <w:rStyle w:val="HTMLCode"/>
                  <w:rFonts w:eastAsiaTheme="minorHAnsi"/>
                </w:rPr>
                <w:t>{</w:t>
              </w:r>
            </w:ins>
          </w:p>
          <w:p w14:paraId="272A81A1" w14:textId="77777777" w:rsidR="00E23802" w:rsidRDefault="00E23802" w:rsidP="00732FE7">
            <w:pPr>
              <w:rPr>
                <w:ins w:id="628" w:author="Rajiv Bansal" w:date="2019-08-04T14:23:00Z"/>
              </w:rPr>
            </w:pPr>
            <w:ins w:id="629" w:author="Rajiv Bansal" w:date="2019-08-04T14:23:00Z">
              <w:r>
                <w:rPr>
                  <w:rStyle w:val="HTMLCode"/>
                  <w:rFonts w:eastAsiaTheme="minorHAnsi"/>
                  <w:color w:val="FF0779"/>
                </w:rPr>
                <w:t>        </w:t>
              </w:r>
              <w:r>
                <w:rPr>
                  <w:rStyle w:val="HTMLCode"/>
                  <w:rFonts w:eastAsiaTheme="minorHAnsi"/>
                </w:rPr>
                <w:t>SpringApplication.run(SpringBootStudentServiceApplication.class, args);</w:t>
              </w:r>
            </w:ins>
          </w:p>
          <w:p w14:paraId="24BBB623" w14:textId="77777777" w:rsidR="00E23802" w:rsidRDefault="00E23802" w:rsidP="00732FE7">
            <w:pPr>
              <w:rPr>
                <w:ins w:id="630" w:author="Rajiv Bansal" w:date="2019-08-04T14:23:00Z"/>
              </w:rPr>
            </w:pPr>
            <w:ins w:id="631" w:author="Rajiv Bansal" w:date="2019-08-04T14:23:00Z">
              <w:r>
                <w:rPr>
                  <w:rStyle w:val="HTMLCode"/>
                  <w:rFonts w:eastAsiaTheme="minorHAnsi"/>
                  <w:color w:val="FF0779"/>
                </w:rPr>
                <w:t>    </w:t>
              </w:r>
              <w:r>
                <w:rPr>
                  <w:rStyle w:val="HTMLCode"/>
                  <w:rFonts w:eastAsiaTheme="minorHAnsi"/>
                </w:rPr>
                <w:t>}</w:t>
              </w:r>
            </w:ins>
          </w:p>
          <w:p w14:paraId="50471C7A" w14:textId="77777777" w:rsidR="00E23802" w:rsidRDefault="00E23802" w:rsidP="00732FE7">
            <w:pPr>
              <w:rPr>
                <w:ins w:id="632" w:author="Rajiv Bansal" w:date="2019-08-04T14:23:00Z"/>
              </w:rPr>
            </w:pPr>
            <w:ins w:id="633" w:author="Rajiv Bansal" w:date="2019-08-04T14:23:00Z">
              <w:r>
                <w:rPr>
                  <w:rStyle w:val="HTMLCode"/>
                  <w:rFonts w:eastAsiaTheme="minorHAnsi"/>
                </w:rPr>
                <w:t>}</w:t>
              </w:r>
            </w:ins>
          </w:p>
          <w:p w14:paraId="531C6443" w14:textId="77777777" w:rsidR="00E23802" w:rsidRDefault="00E23802" w:rsidP="00732FE7">
            <w:pPr>
              <w:rPr>
                <w:ins w:id="634" w:author="Rajiv Bansal" w:date="2019-08-04T14:23:00Z"/>
              </w:rPr>
            </w:pPr>
            <w:ins w:id="635" w:author="Rajiv Bansal" w:date="2019-08-04T14:23:00Z">
              <w:r>
                <w:t> </w:t>
              </w:r>
            </w:ins>
          </w:p>
          <w:p w14:paraId="033F466B" w14:textId="77777777" w:rsidR="00E23802" w:rsidRDefault="00E23802" w:rsidP="00732FE7">
            <w:pPr>
              <w:rPr>
                <w:ins w:id="636" w:author="Rajiv Bansal" w:date="2019-08-04T14:23:00Z"/>
              </w:rPr>
            </w:pPr>
            <w:ins w:id="637" w:author="Rajiv Bansal" w:date="2019-08-04T14:23:00Z">
              <w:r>
                <w:rPr>
                  <w:rStyle w:val="HTMLCode"/>
                  <w:rFonts w:eastAsiaTheme="minorHAnsi"/>
                </w:rPr>
                <w:t>class</w:t>
              </w:r>
              <w:r>
                <w:t> </w:t>
              </w:r>
              <w:r>
                <w:rPr>
                  <w:rStyle w:val="HTMLCode"/>
                  <w:rFonts w:eastAsiaTheme="minorHAnsi"/>
                </w:rPr>
                <w:t>Student</w:t>
              </w:r>
            </w:ins>
          </w:p>
          <w:p w14:paraId="2D7D35D0" w14:textId="77777777" w:rsidR="00E23802" w:rsidRDefault="00E23802" w:rsidP="00732FE7">
            <w:pPr>
              <w:rPr>
                <w:ins w:id="638" w:author="Rajiv Bansal" w:date="2019-08-04T14:23:00Z"/>
              </w:rPr>
            </w:pPr>
            <w:ins w:id="639" w:author="Rajiv Bansal" w:date="2019-08-04T14:23:00Z">
              <w:r>
                <w:rPr>
                  <w:rStyle w:val="HTMLCode"/>
                  <w:rFonts w:eastAsiaTheme="minorHAnsi"/>
                </w:rPr>
                <w:t>{</w:t>
              </w:r>
            </w:ins>
          </w:p>
          <w:p w14:paraId="37863638" w14:textId="77777777" w:rsidR="00E23802" w:rsidRDefault="00E23802" w:rsidP="00732FE7">
            <w:pPr>
              <w:rPr>
                <w:ins w:id="640" w:author="Rajiv Bansal" w:date="2019-08-04T14:23:00Z"/>
              </w:rPr>
            </w:pPr>
            <w:ins w:id="641" w:author="Rajiv Bansal" w:date="2019-08-04T14:23:00Z">
              <w:r>
                <w:rPr>
                  <w:rStyle w:val="HTMLCode"/>
                  <w:rFonts w:eastAsiaTheme="minorHAnsi"/>
                  <w:color w:val="FF0779"/>
                </w:rPr>
                <w:t>    </w:t>
              </w:r>
              <w:r>
                <w:rPr>
                  <w:rStyle w:val="HTMLCode"/>
                  <w:rFonts w:eastAsiaTheme="minorHAnsi"/>
                </w:rPr>
                <w:t>String name;</w:t>
              </w:r>
            </w:ins>
          </w:p>
          <w:p w14:paraId="32DAE207" w14:textId="77777777" w:rsidR="00E23802" w:rsidRDefault="00E23802" w:rsidP="00732FE7">
            <w:pPr>
              <w:rPr>
                <w:ins w:id="642" w:author="Rajiv Bansal" w:date="2019-08-04T14:23:00Z"/>
              </w:rPr>
            </w:pPr>
            <w:ins w:id="643" w:author="Rajiv Bansal" w:date="2019-08-04T14:23:00Z">
              <w:r>
                <w:rPr>
                  <w:rStyle w:val="HTMLCode"/>
                  <w:rFonts w:eastAsiaTheme="minorHAnsi"/>
                  <w:color w:val="FF0779"/>
                </w:rPr>
                <w:t>    </w:t>
              </w:r>
              <w:r>
                <w:rPr>
                  <w:rStyle w:val="HTMLCode"/>
                  <w:rFonts w:eastAsiaTheme="minorHAnsi"/>
                </w:rPr>
                <w:t>String address;</w:t>
              </w:r>
            </w:ins>
          </w:p>
          <w:p w14:paraId="121DFEA9" w14:textId="77777777" w:rsidR="00E23802" w:rsidRDefault="00E23802" w:rsidP="00732FE7">
            <w:pPr>
              <w:rPr>
                <w:ins w:id="644" w:author="Rajiv Bansal" w:date="2019-08-04T14:23:00Z"/>
              </w:rPr>
            </w:pPr>
            <w:ins w:id="645" w:author="Rajiv Bansal" w:date="2019-08-04T14:23:00Z">
              <w:r>
                <w:rPr>
                  <w:rStyle w:val="HTMLCode"/>
                  <w:rFonts w:eastAsiaTheme="minorHAnsi"/>
                  <w:color w:val="FF0779"/>
                </w:rPr>
                <w:t>    </w:t>
              </w:r>
              <w:r>
                <w:rPr>
                  <w:rStyle w:val="HTMLCode"/>
                  <w:rFonts w:eastAsiaTheme="minorHAnsi"/>
                </w:rPr>
                <w:t>String cls;</w:t>
              </w:r>
            </w:ins>
          </w:p>
          <w:p w14:paraId="23BF6440" w14:textId="77777777" w:rsidR="00E23802" w:rsidRDefault="00E23802" w:rsidP="00732FE7">
            <w:pPr>
              <w:rPr>
                <w:ins w:id="646" w:author="Rajiv Bansal" w:date="2019-08-04T14:23:00Z"/>
              </w:rPr>
            </w:pPr>
            <w:ins w:id="647" w:author="Rajiv Bansal" w:date="2019-08-04T14:23:00Z">
              <w:r>
                <w:t> </w:t>
              </w:r>
            </w:ins>
          </w:p>
          <w:p w14:paraId="0075B057" w14:textId="77777777" w:rsidR="00E23802" w:rsidRDefault="00E23802" w:rsidP="00732FE7">
            <w:pPr>
              <w:rPr>
                <w:ins w:id="648" w:author="Rajiv Bansal" w:date="2019-08-04T14:23:00Z"/>
              </w:rPr>
            </w:pPr>
            <w:ins w:id="64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Student(String name, String address, String cls) {</w:t>
              </w:r>
            </w:ins>
          </w:p>
          <w:p w14:paraId="3DFA98DA" w14:textId="77777777" w:rsidR="00E23802" w:rsidRDefault="00E23802" w:rsidP="00732FE7">
            <w:pPr>
              <w:rPr>
                <w:ins w:id="650" w:author="Rajiv Bansal" w:date="2019-08-04T14:23:00Z"/>
              </w:rPr>
            </w:pPr>
            <w:ins w:id="651" w:author="Rajiv Bansal" w:date="2019-08-04T14:23:00Z">
              <w:r>
                <w:rPr>
                  <w:rStyle w:val="HTMLCode"/>
                  <w:rFonts w:eastAsiaTheme="minorHAnsi"/>
                  <w:color w:val="FF0779"/>
                </w:rPr>
                <w:t>        </w:t>
              </w:r>
              <w:r>
                <w:rPr>
                  <w:rStyle w:val="HTMLCode"/>
                  <w:rFonts w:eastAsiaTheme="minorHAnsi"/>
                </w:rPr>
                <w:t>super();</w:t>
              </w:r>
            </w:ins>
          </w:p>
          <w:p w14:paraId="51C6B338" w14:textId="77777777" w:rsidR="00E23802" w:rsidRDefault="00E23802" w:rsidP="00732FE7">
            <w:pPr>
              <w:rPr>
                <w:ins w:id="652" w:author="Rajiv Bansal" w:date="2019-08-04T14:23:00Z"/>
              </w:rPr>
            </w:pPr>
            <w:ins w:id="653" w:author="Rajiv Bansal" w:date="2019-08-04T14:23:00Z">
              <w:r>
                <w:rPr>
                  <w:rStyle w:val="HTMLCode"/>
                  <w:rFonts w:eastAsiaTheme="minorHAnsi"/>
                  <w:color w:val="FF0779"/>
                </w:rPr>
                <w:t>        </w:t>
              </w:r>
              <w:r>
                <w:rPr>
                  <w:rStyle w:val="HTMLCode"/>
                  <w:rFonts w:eastAsiaTheme="minorHAnsi"/>
                </w:rPr>
                <w:t>this.name = name;</w:t>
              </w:r>
            </w:ins>
          </w:p>
          <w:p w14:paraId="4ED65059" w14:textId="77777777" w:rsidR="00E23802" w:rsidRDefault="00E23802" w:rsidP="00732FE7">
            <w:pPr>
              <w:rPr>
                <w:ins w:id="654" w:author="Rajiv Bansal" w:date="2019-08-04T14:23:00Z"/>
              </w:rPr>
            </w:pPr>
            <w:ins w:id="655" w:author="Rajiv Bansal" w:date="2019-08-04T14:23:00Z">
              <w:r>
                <w:rPr>
                  <w:rStyle w:val="HTMLCode"/>
                  <w:rFonts w:eastAsiaTheme="minorHAnsi"/>
                  <w:color w:val="FF0779"/>
                </w:rPr>
                <w:t>        </w:t>
              </w:r>
              <w:r>
                <w:rPr>
                  <w:rStyle w:val="HTMLCode"/>
                  <w:rFonts w:eastAsiaTheme="minorHAnsi"/>
                </w:rPr>
                <w:t>this.address = address;</w:t>
              </w:r>
            </w:ins>
          </w:p>
          <w:p w14:paraId="0ED53A7B" w14:textId="77777777" w:rsidR="00E23802" w:rsidRDefault="00E23802" w:rsidP="00732FE7">
            <w:pPr>
              <w:rPr>
                <w:ins w:id="656" w:author="Rajiv Bansal" w:date="2019-08-04T14:23:00Z"/>
              </w:rPr>
            </w:pPr>
            <w:ins w:id="657" w:author="Rajiv Bansal" w:date="2019-08-04T14:23:00Z">
              <w:r>
                <w:rPr>
                  <w:rStyle w:val="HTMLCode"/>
                  <w:rFonts w:eastAsiaTheme="minorHAnsi"/>
                  <w:color w:val="FF0779"/>
                </w:rPr>
                <w:t>        </w:t>
              </w:r>
              <w:r>
                <w:rPr>
                  <w:rStyle w:val="HTMLCode"/>
                  <w:rFonts w:eastAsiaTheme="minorHAnsi"/>
                </w:rPr>
                <w:t>this.cls = cls;</w:t>
              </w:r>
            </w:ins>
          </w:p>
          <w:p w14:paraId="2531337D" w14:textId="77777777" w:rsidR="00E23802" w:rsidRDefault="00E23802" w:rsidP="00732FE7">
            <w:pPr>
              <w:rPr>
                <w:ins w:id="658" w:author="Rajiv Bansal" w:date="2019-08-04T14:23:00Z"/>
              </w:rPr>
            </w:pPr>
            <w:ins w:id="659" w:author="Rajiv Bansal" w:date="2019-08-04T14:23:00Z">
              <w:r>
                <w:rPr>
                  <w:rStyle w:val="HTMLCode"/>
                  <w:rFonts w:eastAsiaTheme="minorHAnsi"/>
                  <w:color w:val="FF0779"/>
                </w:rPr>
                <w:t>    </w:t>
              </w:r>
              <w:r>
                <w:rPr>
                  <w:rStyle w:val="HTMLCode"/>
                  <w:rFonts w:eastAsiaTheme="minorHAnsi"/>
                </w:rPr>
                <w:t>}</w:t>
              </w:r>
            </w:ins>
          </w:p>
          <w:p w14:paraId="6B90FBBA" w14:textId="77777777" w:rsidR="00E23802" w:rsidRDefault="00E23802" w:rsidP="00732FE7">
            <w:pPr>
              <w:rPr>
                <w:ins w:id="660" w:author="Rajiv Bansal" w:date="2019-08-04T14:23:00Z"/>
              </w:rPr>
            </w:pPr>
            <w:ins w:id="661" w:author="Rajiv Bansal" w:date="2019-08-04T14:23:00Z">
              <w:r>
                <w:t> </w:t>
              </w:r>
            </w:ins>
          </w:p>
          <w:p w14:paraId="34160D0D" w14:textId="77777777" w:rsidR="00E23802" w:rsidRDefault="00E23802" w:rsidP="00732FE7">
            <w:pPr>
              <w:rPr>
                <w:ins w:id="662" w:author="Rajiv Bansal" w:date="2019-08-04T14:23:00Z"/>
              </w:rPr>
            </w:pPr>
            <w:ins w:id="66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getName() {</w:t>
              </w:r>
            </w:ins>
          </w:p>
          <w:p w14:paraId="4CFF7693" w14:textId="77777777" w:rsidR="00E23802" w:rsidRDefault="00E23802" w:rsidP="00732FE7">
            <w:pPr>
              <w:rPr>
                <w:ins w:id="664" w:author="Rajiv Bansal" w:date="2019-08-04T14:23:00Z"/>
              </w:rPr>
            </w:pPr>
            <w:ins w:id="66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name;</w:t>
              </w:r>
            </w:ins>
          </w:p>
          <w:p w14:paraId="7F74D0D9" w14:textId="77777777" w:rsidR="00E23802" w:rsidRDefault="00E23802" w:rsidP="00732FE7">
            <w:pPr>
              <w:rPr>
                <w:ins w:id="666" w:author="Rajiv Bansal" w:date="2019-08-04T14:23:00Z"/>
              </w:rPr>
            </w:pPr>
            <w:ins w:id="667" w:author="Rajiv Bansal" w:date="2019-08-04T14:23:00Z">
              <w:r>
                <w:rPr>
                  <w:rStyle w:val="HTMLCode"/>
                  <w:rFonts w:eastAsiaTheme="minorHAnsi"/>
                  <w:color w:val="FF0779"/>
                </w:rPr>
                <w:t>    </w:t>
              </w:r>
              <w:r>
                <w:rPr>
                  <w:rStyle w:val="HTMLCode"/>
                  <w:rFonts w:eastAsiaTheme="minorHAnsi"/>
                </w:rPr>
                <w:t>}</w:t>
              </w:r>
            </w:ins>
          </w:p>
          <w:p w14:paraId="3F7D00CE" w14:textId="77777777" w:rsidR="00E23802" w:rsidRDefault="00E23802" w:rsidP="00732FE7">
            <w:pPr>
              <w:rPr>
                <w:ins w:id="668" w:author="Rajiv Bansal" w:date="2019-08-04T14:23:00Z"/>
              </w:rPr>
            </w:pPr>
            <w:ins w:id="669" w:author="Rajiv Bansal" w:date="2019-08-04T14:23:00Z">
              <w:r>
                <w:t> </w:t>
              </w:r>
            </w:ins>
          </w:p>
          <w:p w14:paraId="3994AEEF" w14:textId="77777777" w:rsidR="00E23802" w:rsidRDefault="00E23802" w:rsidP="00732FE7">
            <w:pPr>
              <w:rPr>
                <w:ins w:id="670" w:author="Rajiv Bansal" w:date="2019-08-04T14:23:00Z"/>
              </w:rPr>
            </w:pPr>
            <w:ins w:id="67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getAddress() {</w:t>
              </w:r>
            </w:ins>
          </w:p>
          <w:p w14:paraId="1807E756" w14:textId="77777777" w:rsidR="00E23802" w:rsidRDefault="00E23802" w:rsidP="00732FE7">
            <w:pPr>
              <w:rPr>
                <w:ins w:id="672" w:author="Rajiv Bansal" w:date="2019-08-04T14:23:00Z"/>
              </w:rPr>
            </w:pPr>
            <w:ins w:id="67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address;</w:t>
              </w:r>
            </w:ins>
          </w:p>
          <w:p w14:paraId="02427FEC" w14:textId="77777777" w:rsidR="00E23802" w:rsidRDefault="00E23802" w:rsidP="00732FE7">
            <w:pPr>
              <w:rPr>
                <w:ins w:id="674" w:author="Rajiv Bansal" w:date="2019-08-04T14:23:00Z"/>
              </w:rPr>
            </w:pPr>
            <w:ins w:id="675" w:author="Rajiv Bansal" w:date="2019-08-04T14:23:00Z">
              <w:r>
                <w:rPr>
                  <w:rStyle w:val="HTMLCode"/>
                  <w:rFonts w:eastAsiaTheme="minorHAnsi"/>
                  <w:color w:val="FF0779"/>
                </w:rPr>
                <w:t>    </w:t>
              </w:r>
              <w:r>
                <w:rPr>
                  <w:rStyle w:val="HTMLCode"/>
                  <w:rFonts w:eastAsiaTheme="minorHAnsi"/>
                </w:rPr>
                <w:t>}</w:t>
              </w:r>
            </w:ins>
          </w:p>
          <w:p w14:paraId="4C32449E" w14:textId="77777777" w:rsidR="00E23802" w:rsidRDefault="00E23802" w:rsidP="00732FE7">
            <w:pPr>
              <w:rPr>
                <w:ins w:id="676" w:author="Rajiv Bansal" w:date="2019-08-04T14:23:00Z"/>
              </w:rPr>
            </w:pPr>
            <w:ins w:id="677" w:author="Rajiv Bansal" w:date="2019-08-04T14:23:00Z">
              <w:r>
                <w:t> </w:t>
              </w:r>
            </w:ins>
          </w:p>
          <w:p w14:paraId="3F7F50F8" w14:textId="77777777" w:rsidR="00E23802" w:rsidRDefault="00E23802" w:rsidP="00732FE7">
            <w:pPr>
              <w:rPr>
                <w:ins w:id="678" w:author="Rajiv Bansal" w:date="2019-08-04T14:23:00Z"/>
              </w:rPr>
            </w:pPr>
            <w:ins w:id="67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getCls() {</w:t>
              </w:r>
            </w:ins>
          </w:p>
          <w:p w14:paraId="12521655" w14:textId="77777777" w:rsidR="00E23802" w:rsidRDefault="00E23802" w:rsidP="00732FE7">
            <w:pPr>
              <w:rPr>
                <w:ins w:id="680" w:author="Rajiv Bansal" w:date="2019-08-04T14:23:00Z"/>
              </w:rPr>
            </w:pPr>
            <w:ins w:id="68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cls;</w:t>
              </w:r>
            </w:ins>
          </w:p>
          <w:p w14:paraId="722F855B" w14:textId="77777777" w:rsidR="00E23802" w:rsidRDefault="00E23802" w:rsidP="00732FE7">
            <w:pPr>
              <w:rPr>
                <w:ins w:id="682" w:author="Rajiv Bansal" w:date="2019-08-04T14:23:00Z"/>
              </w:rPr>
            </w:pPr>
            <w:ins w:id="683" w:author="Rajiv Bansal" w:date="2019-08-04T14:23:00Z">
              <w:r>
                <w:rPr>
                  <w:rStyle w:val="HTMLCode"/>
                  <w:rFonts w:eastAsiaTheme="minorHAnsi"/>
                  <w:color w:val="FF0779"/>
                </w:rPr>
                <w:t>    </w:t>
              </w:r>
              <w:r>
                <w:rPr>
                  <w:rStyle w:val="HTMLCode"/>
                  <w:rFonts w:eastAsiaTheme="minorHAnsi"/>
                </w:rPr>
                <w:t>}</w:t>
              </w:r>
            </w:ins>
          </w:p>
          <w:p w14:paraId="241BE308" w14:textId="77777777" w:rsidR="00E23802" w:rsidRDefault="00E23802" w:rsidP="00732FE7">
            <w:pPr>
              <w:rPr>
                <w:ins w:id="684" w:author="Rajiv Bansal" w:date="2019-08-04T14:23:00Z"/>
              </w:rPr>
            </w:pPr>
            <w:ins w:id="685" w:author="Rajiv Bansal" w:date="2019-08-04T14:23:00Z">
              <w:r>
                <w:rPr>
                  <w:rStyle w:val="HTMLCode"/>
                  <w:rFonts w:eastAsiaTheme="minorHAnsi"/>
                </w:rPr>
                <w:t>}</w:t>
              </w:r>
            </w:ins>
          </w:p>
        </w:tc>
      </w:tr>
    </w:tbl>
    <w:p w14:paraId="4CD9897F" w14:textId="77777777" w:rsidR="00E23802" w:rsidRDefault="00E23802" w:rsidP="00E23802">
      <w:pPr>
        <w:pStyle w:val="Heading6"/>
        <w:rPr>
          <w:ins w:id="686" w:author="Rajiv Bansal" w:date="2019-08-04T14:23:00Z"/>
        </w:rPr>
      </w:pPr>
      <w:ins w:id="687" w:author="Rajiv Bansal" w:date="2019-08-04T14:23:00Z">
        <w:r>
          <w:lastRenderedPageBreak/>
          <w:t>4.3. Application Configurations</w:t>
        </w:r>
      </w:ins>
    </w:p>
    <w:p w14:paraId="507CB42A" w14:textId="77777777" w:rsidR="00E23802" w:rsidRDefault="00E23802" w:rsidP="00E23802">
      <w:pPr>
        <w:pStyle w:val="NormalWeb"/>
        <w:shd w:val="clear" w:color="auto" w:fill="FFFFFF"/>
        <w:spacing w:before="150" w:beforeAutospacing="0" w:after="240" w:afterAutospacing="0"/>
        <w:rPr>
          <w:ins w:id="688" w:author="Rajiv Bansal" w:date="2019-08-04T14:23:00Z"/>
          <w:rFonts w:ascii="Segoe UI" w:hAnsi="Segoe UI" w:cs="Segoe UI"/>
          <w:color w:val="000000"/>
        </w:rPr>
      </w:pPr>
      <w:ins w:id="689" w:author="Rajiv Bansal" w:date="2019-08-04T14:23:00Z">
        <w:r>
          <w:rPr>
            <w:rFonts w:ascii="Segoe UI" w:hAnsi="Segoe UI" w:cs="Segoe UI"/>
            <w:color w:val="000000"/>
          </w:rPr>
          <w:t>Now open </w:t>
        </w:r>
        <w:r>
          <w:rPr>
            <w:rStyle w:val="HTMLCode"/>
            <w:rFonts w:ascii="Consolas" w:hAnsi="Consolas"/>
            <w:color w:val="FF0779"/>
            <w:sz w:val="21"/>
            <w:szCs w:val="21"/>
          </w:rPr>
          <w:t>application.properties</w:t>
        </w:r>
        <w:r>
          <w:rPr>
            <w:rFonts w:ascii="Segoe UI" w:hAnsi="Segoe UI" w:cs="Segoe UI"/>
            <w:color w:val="000000"/>
          </w:rPr>
          <w:t> file and add those entries.</w:t>
        </w:r>
      </w:ins>
    </w:p>
    <w:tbl>
      <w:tblPr>
        <w:tblW w:w="15525" w:type="dxa"/>
        <w:tblCellMar>
          <w:left w:w="0" w:type="dxa"/>
          <w:right w:w="0" w:type="dxa"/>
        </w:tblCellMar>
        <w:tblLook w:val="04A0" w:firstRow="1" w:lastRow="0" w:firstColumn="1" w:lastColumn="0" w:noHBand="0" w:noVBand="1"/>
      </w:tblPr>
      <w:tblGrid>
        <w:gridCol w:w="15525"/>
      </w:tblGrid>
      <w:tr w:rsidR="00E23802" w14:paraId="6794F22B" w14:textId="77777777" w:rsidTr="00732FE7">
        <w:trPr>
          <w:ins w:id="690" w:author="Rajiv Bansal" w:date="2019-08-04T14:23:00Z"/>
        </w:trPr>
        <w:tc>
          <w:tcPr>
            <w:tcW w:w="15495" w:type="dxa"/>
            <w:vAlign w:val="center"/>
            <w:hideMark/>
          </w:tcPr>
          <w:p w14:paraId="5B187FBB" w14:textId="77777777" w:rsidR="00E23802" w:rsidRDefault="00E23802" w:rsidP="00732FE7">
            <w:pPr>
              <w:rPr>
                <w:ins w:id="691" w:author="Rajiv Bansal" w:date="2019-08-04T14:23:00Z"/>
                <w:rFonts w:ascii="Times New Roman" w:hAnsi="Times New Roman" w:cs="Times New Roman"/>
              </w:rPr>
            </w:pPr>
            <w:ins w:id="692" w:author="Rajiv Bansal" w:date="2019-08-04T14:23:00Z">
              <w:r>
                <w:rPr>
                  <w:rStyle w:val="HTMLCode"/>
                  <w:rFonts w:eastAsiaTheme="minorHAnsi"/>
                </w:rPr>
                <w:t>spring.application.name=student</w:t>
              </w:r>
            </w:ins>
          </w:p>
          <w:p w14:paraId="55E905EB" w14:textId="77777777" w:rsidR="00E23802" w:rsidRDefault="00E23802" w:rsidP="00732FE7">
            <w:pPr>
              <w:rPr>
                <w:ins w:id="693" w:author="Rajiv Bansal" w:date="2019-08-04T14:23:00Z"/>
              </w:rPr>
            </w:pPr>
            <w:ins w:id="694" w:author="Rajiv Bansal" w:date="2019-08-04T14:23:00Z">
              <w:r>
                <w:rPr>
                  <w:rStyle w:val="HTMLCode"/>
                  <w:rFonts w:eastAsiaTheme="minorHAnsi"/>
                </w:rPr>
                <w:t>server.port=8090</w:t>
              </w:r>
            </w:ins>
          </w:p>
        </w:tc>
      </w:tr>
    </w:tbl>
    <w:p w14:paraId="581B47BE" w14:textId="77777777" w:rsidR="00E23802" w:rsidRDefault="00E23802" w:rsidP="00E23802">
      <w:pPr>
        <w:pStyle w:val="NormalWeb"/>
        <w:shd w:val="clear" w:color="auto" w:fill="FFFFFF"/>
        <w:spacing w:before="150" w:beforeAutospacing="0" w:after="240" w:afterAutospacing="0"/>
        <w:rPr>
          <w:ins w:id="695" w:author="Rajiv Bansal" w:date="2019-08-04T14:23:00Z"/>
          <w:rFonts w:ascii="Segoe UI" w:hAnsi="Segoe UI" w:cs="Segoe UI"/>
          <w:color w:val="000000"/>
        </w:rPr>
      </w:pPr>
      <w:ins w:id="696" w:author="Rajiv Bansal" w:date="2019-08-04T14:23:00Z">
        <w:r>
          <w:rPr>
            <w:rFonts w:ascii="Segoe UI" w:hAnsi="Segoe UI" w:cs="Segoe UI"/>
            <w:color w:val="000000"/>
          </w:rPr>
          <w:t>Here we are giving one name to this service by property </w:t>
        </w:r>
        <w:r>
          <w:rPr>
            <w:rStyle w:val="HTMLCode"/>
            <w:rFonts w:ascii="Consolas" w:hAnsi="Consolas"/>
            <w:color w:val="FF0779"/>
            <w:sz w:val="21"/>
            <w:szCs w:val="21"/>
          </w:rPr>
          <w:t>spring.application.name=student</w:t>
        </w:r>
        <w:r>
          <w:rPr>
            <w:rFonts w:ascii="Segoe UI" w:hAnsi="Segoe UI" w:cs="Segoe UI"/>
            <w:color w:val="000000"/>
          </w:rPr>
          <w:t> and also we are defining the default port by </w:t>
        </w:r>
        <w:r>
          <w:rPr>
            <w:rStyle w:val="HTMLCode"/>
            <w:rFonts w:ascii="Consolas" w:hAnsi="Consolas"/>
            <w:color w:val="FF0779"/>
            <w:sz w:val="21"/>
            <w:szCs w:val="21"/>
          </w:rPr>
          <w:t>server.port=8090</w:t>
        </w:r>
        <w:r>
          <w:rPr>
            <w:rFonts w:ascii="Segoe UI" w:hAnsi="Segoe UI" w:cs="Segoe UI"/>
            <w:color w:val="000000"/>
          </w:rPr>
          <w:t>. We need to override the default port, as we will have multiple instances of different microservices will run in localhost.</w:t>
        </w:r>
      </w:ins>
    </w:p>
    <w:p w14:paraId="299C21FC" w14:textId="77777777" w:rsidR="00E23802" w:rsidRDefault="00E23802" w:rsidP="00E23802">
      <w:pPr>
        <w:pStyle w:val="Heading6"/>
        <w:rPr>
          <w:ins w:id="697" w:author="Rajiv Bansal" w:date="2019-08-04T14:23:00Z"/>
        </w:rPr>
      </w:pPr>
      <w:ins w:id="698" w:author="Rajiv Bansal" w:date="2019-08-04T14:23:00Z">
        <w:r>
          <w:t>4.4. Verify Student Service</w:t>
        </w:r>
      </w:ins>
    </w:p>
    <w:p w14:paraId="65D091D8" w14:textId="77777777" w:rsidR="00E23802" w:rsidRDefault="00E23802" w:rsidP="00E23802">
      <w:pPr>
        <w:pStyle w:val="NormalWeb"/>
        <w:shd w:val="clear" w:color="auto" w:fill="FFFFFF"/>
        <w:spacing w:before="150" w:beforeAutospacing="0" w:after="240" w:afterAutospacing="0"/>
        <w:rPr>
          <w:ins w:id="699" w:author="Rajiv Bansal" w:date="2019-08-04T14:23:00Z"/>
          <w:rFonts w:ascii="Segoe UI" w:hAnsi="Segoe UI" w:cs="Segoe UI"/>
          <w:color w:val="000000"/>
        </w:rPr>
      </w:pPr>
      <w:ins w:id="700" w:author="Rajiv Bansal" w:date="2019-08-04T14:23:00Z">
        <w:r>
          <w:rPr>
            <w:rFonts w:ascii="Segoe UI" w:hAnsi="Segoe UI" w:cs="Segoe UI"/>
            <w:color w:val="000000"/>
          </w:rPr>
          <w:t>Finally do a maven build using command </w:t>
        </w:r>
        <w:r>
          <w:rPr>
            <w:rStyle w:val="HTMLCode"/>
            <w:rFonts w:ascii="Consolas" w:hAnsi="Consolas"/>
            <w:color w:val="FF0779"/>
            <w:sz w:val="21"/>
            <w:szCs w:val="21"/>
          </w:rPr>
          <w:t>mvn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target\spring-boot-zuulgatwayproxy-student-service-0.0.1-SNAPSHOT.jar</w:t>
        </w:r>
        <w:r>
          <w:rPr>
            <w:rFonts w:ascii="Segoe UI" w:hAnsi="Segoe UI" w:cs="Segoe UI"/>
            <w:color w:val="000000"/>
          </w:rPr>
          <w:t>. Now once the server started, go to browser and test whether the endpoints are working.</w:t>
        </w:r>
      </w:ins>
    </w:p>
    <w:p w14:paraId="0D77E862" w14:textId="77777777" w:rsidR="00E23802" w:rsidRDefault="00E23802" w:rsidP="00E23802">
      <w:pPr>
        <w:pStyle w:val="NormalWeb"/>
        <w:shd w:val="clear" w:color="auto" w:fill="FFFFFF"/>
        <w:spacing w:before="150" w:beforeAutospacing="0" w:after="240" w:afterAutospacing="0"/>
        <w:rPr>
          <w:ins w:id="701" w:author="Rajiv Bansal" w:date="2019-08-04T14:23:00Z"/>
          <w:rFonts w:ascii="Segoe UI" w:hAnsi="Segoe UI" w:cs="Segoe UI"/>
          <w:color w:val="000000"/>
        </w:rPr>
      </w:pPr>
      <w:ins w:id="702" w:author="Rajiv Bansal" w:date="2019-08-04T14:23:00Z">
        <w:r>
          <w:fldChar w:fldCharType="begin"/>
        </w:r>
        <w:r>
          <w:instrText xml:space="preserve"> HYPERLINK "http://localhost:8090/echoStudentName/Sajal" \t "_blank" </w:instrText>
        </w:r>
        <w:r>
          <w:fldChar w:fldCharType="separate"/>
        </w:r>
        <w:r>
          <w:rPr>
            <w:rStyle w:val="Hyperlink"/>
            <w:rFonts w:ascii="Segoe UI" w:hAnsi="Segoe UI" w:cs="Segoe UI"/>
            <w:color w:val="0366D6"/>
          </w:rPr>
          <w:t>http://localhost:8090/echoStudentName/Sajal</w:t>
        </w:r>
        <w:r>
          <w:rPr>
            <w:rStyle w:val="Hyperlink"/>
            <w:rFonts w:ascii="Segoe UI" w:hAnsi="Segoe UI" w:cs="Segoe UI"/>
            <w:color w:val="0366D6"/>
          </w:rPr>
          <w:fldChar w:fldCharType="end"/>
        </w:r>
      </w:ins>
    </w:p>
    <w:p w14:paraId="4C1AB411" w14:textId="77777777" w:rsidR="00E23802" w:rsidRDefault="00E23802" w:rsidP="00E23802">
      <w:pPr>
        <w:rPr>
          <w:ins w:id="703" w:author="Rajiv Bansal" w:date="2019-08-04T14:23:00Z"/>
          <w:rFonts w:ascii="Times New Roman" w:hAnsi="Times New Roman" w:cs="Times New Roman"/>
        </w:rPr>
      </w:pPr>
      <w:ins w:id="704" w:author="Rajiv Bansal" w:date="2019-08-04T14:23:00Z">
        <w:r>
          <w:rPr>
            <w:noProof/>
          </w:rPr>
          <w:lastRenderedPageBreak/>
          <w:drawing>
            <wp:inline distT="0" distB="0" distL="0" distR="0" wp14:anchorId="0B5234BD" wp14:editId="6BBDF61F">
              <wp:extent cx="5731510" cy="1818640"/>
              <wp:effectExtent l="0" t="0" r="2540" b="0"/>
              <wp:docPr id="216" name="Picture 216"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t>Browser Output</w:t>
        </w:r>
      </w:ins>
    </w:p>
    <w:p w14:paraId="377AE06B" w14:textId="77777777" w:rsidR="00E23802" w:rsidRDefault="00E23802" w:rsidP="00E23802">
      <w:pPr>
        <w:pStyle w:val="NormalWeb"/>
        <w:shd w:val="clear" w:color="auto" w:fill="FFFFFF"/>
        <w:spacing w:before="150" w:beforeAutospacing="0" w:after="240" w:afterAutospacing="0"/>
        <w:rPr>
          <w:ins w:id="705" w:author="Rajiv Bansal" w:date="2019-08-04T14:23:00Z"/>
          <w:rFonts w:ascii="Segoe UI" w:hAnsi="Segoe UI" w:cs="Segoe UI"/>
          <w:color w:val="000000"/>
        </w:rPr>
      </w:pPr>
      <w:ins w:id="706" w:author="Rajiv Bansal" w:date="2019-08-04T14:23:00Z">
        <w:r>
          <w:fldChar w:fldCharType="begin"/>
        </w:r>
        <w:r>
          <w:instrText xml:space="preserve"> HYPERLINK "http://localhost:8090/getStudentDetails/Sajal" \t "_blank" </w:instrText>
        </w:r>
        <w:r>
          <w:fldChar w:fldCharType="separate"/>
        </w:r>
        <w:r>
          <w:rPr>
            <w:rStyle w:val="Hyperlink"/>
            <w:rFonts w:ascii="Segoe UI" w:hAnsi="Segoe UI" w:cs="Segoe UI"/>
            <w:color w:val="0366D6"/>
          </w:rPr>
          <w:t>http://localhost:8090/getStudentDetails/Sajal</w:t>
        </w:r>
        <w:r>
          <w:rPr>
            <w:rStyle w:val="Hyperlink"/>
            <w:rFonts w:ascii="Segoe UI" w:hAnsi="Segoe UI" w:cs="Segoe UI"/>
            <w:color w:val="0366D6"/>
          </w:rPr>
          <w:fldChar w:fldCharType="end"/>
        </w:r>
      </w:ins>
    </w:p>
    <w:p w14:paraId="00004676" w14:textId="77777777" w:rsidR="00E23802" w:rsidRDefault="00E23802" w:rsidP="00E23802">
      <w:pPr>
        <w:rPr>
          <w:ins w:id="707" w:author="Rajiv Bansal" w:date="2019-08-04T14:23:00Z"/>
          <w:rFonts w:ascii="Times New Roman" w:hAnsi="Times New Roman" w:cs="Times New Roman"/>
        </w:rPr>
      </w:pPr>
      <w:ins w:id="708" w:author="Rajiv Bansal" w:date="2019-08-04T14:23:00Z">
        <w:r>
          <w:rPr>
            <w:noProof/>
          </w:rPr>
          <w:drawing>
            <wp:inline distT="0" distB="0" distL="0" distR="0" wp14:anchorId="7197FDB1" wp14:editId="6EEC6802">
              <wp:extent cx="5731510" cy="1106805"/>
              <wp:effectExtent l="0" t="0" r="2540" b="0"/>
              <wp:docPr id="218" name="Picture 218"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t>Browser Output</w:t>
        </w:r>
      </w:ins>
    </w:p>
    <w:p w14:paraId="259BCB53" w14:textId="77777777" w:rsidR="00E23802" w:rsidRDefault="00E23802" w:rsidP="00E23802">
      <w:pPr>
        <w:pStyle w:val="NormalWeb"/>
        <w:shd w:val="clear" w:color="auto" w:fill="FFFFFF"/>
        <w:spacing w:before="150" w:beforeAutospacing="0" w:after="240" w:afterAutospacing="0"/>
        <w:rPr>
          <w:ins w:id="709" w:author="Rajiv Bansal" w:date="2019-08-04T14:23:00Z"/>
          <w:rFonts w:ascii="Segoe UI" w:hAnsi="Segoe UI" w:cs="Segoe UI"/>
          <w:color w:val="000000"/>
        </w:rPr>
      </w:pPr>
      <w:ins w:id="710" w:author="Rajiv Bansal" w:date="2019-08-04T14:23:00Z">
        <w:r>
          <w:rPr>
            <w:rFonts w:ascii="Segoe UI" w:hAnsi="Segoe UI" w:cs="Segoe UI"/>
            <w:color w:val="000000"/>
          </w:rPr>
          <w:t>Now we will create the actual proxy service using Zuul.</w:t>
        </w:r>
      </w:ins>
    </w:p>
    <w:p w14:paraId="64D3FA4E" w14:textId="77777777" w:rsidR="00E23802" w:rsidRDefault="00E23802" w:rsidP="00E23802">
      <w:pPr>
        <w:pStyle w:val="Heading6"/>
        <w:rPr>
          <w:ins w:id="711" w:author="Rajiv Bansal" w:date="2019-08-04T14:23:00Z"/>
        </w:rPr>
      </w:pPr>
      <w:ins w:id="712" w:author="Rajiv Bansal" w:date="2019-08-04T14:23:00Z">
        <w:r>
          <w:t>5. Create Zuul Gateway Service Proxy</w:t>
        </w:r>
      </w:ins>
    </w:p>
    <w:p w14:paraId="33367115" w14:textId="77777777" w:rsidR="00E23802" w:rsidRDefault="00E23802" w:rsidP="00E23802">
      <w:pPr>
        <w:pStyle w:val="NormalWeb"/>
        <w:shd w:val="clear" w:color="auto" w:fill="FFFFFF"/>
        <w:spacing w:before="150" w:beforeAutospacing="0" w:after="240" w:afterAutospacing="0"/>
        <w:rPr>
          <w:ins w:id="713" w:author="Rajiv Bansal" w:date="2019-08-04T14:23:00Z"/>
          <w:rFonts w:ascii="Segoe UI" w:hAnsi="Segoe UI" w:cs="Segoe UI"/>
          <w:color w:val="000000"/>
        </w:rPr>
      </w:pPr>
      <w:ins w:id="714" w:author="Rajiv Bansal" w:date="2019-08-04T14:23:00Z">
        <w:r>
          <w:rPr>
            <w:rFonts w:ascii="Segoe UI" w:hAnsi="Segoe UI" w:cs="Segoe UI"/>
            <w:color w:val="000000"/>
          </w:rPr>
          <w: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t>
        </w:r>
      </w:ins>
    </w:p>
    <w:p w14:paraId="4A9CF7F0" w14:textId="77777777" w:rsidR="00E23802" w:rsidRDefault="00E23802" w:rsidP="00E23802">
      <w:pPr>
        <w:pStyle w:val="Heading6"/>
        <w:rPr>
          <w:ins w:id="715" w:author="Rajiv Bansal" w:date="2019-08-04T14:23:00Z"/>
        </w:rPr>
      </w:pPr>
      <w:ins w:id="716" w:author="Rajiv Bansal" w:date="2019-08-04T14:23:00Z">
        <w:r>
          <w:t>5.1. Create Spring Boot Project</w:t>
        </w:r>
      </w:ins>
    </w:p>
    <w:p w14:paraId="02E08CB4" w14:textId="77777777" w:rsidR="00E23802" w:rsidRDefault="00E23802" w:rsidP="00E23802">
      <w:pPr>
        <w:pStyle w:val="NormalWeb"/>
        <w:shd w:val="clear" w:color="auto" w:fill="FFFFFF"/>
        <w:spacing w:before="150" w:beforeAutospacing="0" w:after="240" w:afterAutospacing="0"/>
        <w:rPr>
          <w:ins w:id="717" w:author="Rajiv Bansal" w:date="2019-08-04T14:23:00Z"/>
          <w:rFonts w:ascii="Segoe UI" w:hAnsi="Segoe UI" w:cs="Segoe UI"/>
          <w:color w:val="000000"/>
        </w:rPr>
      </w:pPr>
      <w:ins w:id="718"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w:t>
        </w:r>
        <w:r>
          <w:rPr>
            <w:rStyle w:val="HTMLCode"/>
            <w:rFonts w:ascii="Consolas" w:hAnsi="Consolas"/>
            <w:color w:val="FF0779"/>
            <w:sz w:val="21"/>
            <w:szCs w:val="21"/>
          </w:rPr>
          <w:t>Zuul </w:t>
        </w:r>
        <w:r>
          <w:rPr>
            <w:rFonts w:ascii="Segoe UI" w:hAnsi="Segoe UI" w:cs="Segoe UI"/>
            <w:color w:val="000000"/>
          </w:rPr>
          <w:t>dependency. Give other maven GAV coordinates and download the project.</w:t>
        </w:r>
      </w:ins>
    </w:p>
    <w:p w14:paraId="7B82990C" w14:textId="77777777" w:rsidR="00E23802" w:rsidRDefault="00E23802" w:rsidP="00E23802">
      <w:pPr>
        <w:rPr>
          <w:ins w:id="719" w:author="Rajiv Bansal" w:date="2019-08-04T14:23:00Z"/>
          <w:rFonts w:ascii="Times New Roman" w:hAnsi="Times New Roman" w:cs="Times New Roman"/>
        </w:rPr>
      </w:pPr>
      <w:ins w:id="720" w:author="Rajiv Bansal" w:date="2019-08-04T14:23:00Z">
        <w:r>
          <w:rPr>
            <w:noProof/>
          </w:rPr>
          <w:drawing>
            <wp:inline distT="0" distB="0" distL="0" distR="0" wp14:anchorId="7E5F068A" wp14:editId="1E8AD90A">
              <wp:extent cx="5731510" cy="2963545"/>
              <wp:effectExtent l="0" t="0" r="2540" b="8255"/>
              <wp:docPr id="219" name="Picture 219"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t>Zuul proxy service maven project generation</w:t>
        </w:r>
      </w:ins>
    </w:p>
    <w:p w14:paraId="5C366263" w14:textId="77777777" w:rsidR="00E23802" w:rsidRDefault="00E23802" w:rsidP="00E23802">
      <w:pPr>
        <w:pStyle w:val="NormalWeb"/>
        <w:shd w:val="clear" w:color="auto" w:fill="FFFFFF"/>
        <w:spacing w:before="150" w:beforeAutospacing="0" w:after="240" w:afterAutospacing="0"/>
        <w:rPr>
          <w:ins w:id="721" w:author="Rajiv Bansal" w:date="2019-08-04T14:23:00Z"/>
          <w:rFonts w:ascii="Segoe UI" w:hAnsi="Segoe UI" w:cs="Segoe UI"/>
          <w:color w:val="000000"/>
        </w:rPr>
      </w:pPr>
      <w:ins w:id="722" w:author="Rajiv Bansal" w:date="2019-08-04T14:23:00Z">
        <w:r>
          <w:rPr>
            <w:rFonts w:ascii="Segoe UI" w:hAnsi="Segoe UI" w:cs="Segoe UI"/>
            <w:color w:val="000000"/>
          </w:rPr>
          <w:t>Unzip and import the project into Eclipse as existing maven project. In this step do a fresh maven build using command </w:t>
        </w:r>
        <w:r>
          <w:rPr>
            <w:rStyle w:val="HTMLCode"/>
            <w:rFonts w:ascii="Consolas" w:hAnsi="Consolas"/>
            <w:color w:val="FF0779"/>
            <w:sz w:val="21"/>
            <w:szCs w:val="21"/>
          </w:rPr>
          <w:t>mvn clean install</w:t>
        </w:r>
        <w:r>
          <w:rPr>
            <w:rFonts w:ascii="Segoe UI" w:hAnsi="Segoe UI" w:cs="Segoe UI"/>
            <w:color w:val="000000"/>
          </w:rPr>
          <w:t> so that all maven dependencies gets download properly.</w:t>
        </w:r>
      </w:ins>
    </w:p>
    <w:p w14:paraId="2D6958A4" w14:textId="77777777" w:rsidR="00E23802" w:rsidRDefault="00E23802" w:rsidP="00E23802">
      <w:pPr>
        <w:pStyle w:val="Heading6"/>
        <w:rPr>
          <w:ins w:id="723" w:author="Rajiv Bansal" w:date="2019-08-04T14:23:00Z"/>
        </w:rPr>
      </w:pPr>
      <w:ins w:id="724" w:author="Rajiv Bansal" w:date="2019-08-04T14:23:00Z">
        <w:r>
          <w:t>5.2. Enable Zuul Service Proxy</w:t>
        </w:r>
      </w:ins>
    </w:p>
    <w:p w14:paraId="3D7A5BE7" w14:textId="77777777" w:rsidR="00E23802" w:rsidRDefault="00E23802" w:rsidP="00E23802">
      <w:pPr>
        <w:pStyle w:val="NormalWeb"/>
        <w:shd w:val="clear" w:color="auto" w:fill="FFFFFF"/>
        <w:spacing w:before="150" w:beforeAutospacing="0" w:after="240" w:afterAutospacing="0"/>
        <w:rPr>
          <w:ins w:id="725" w:author="Rajiv Bansal" w:date="2019-08-04T14:23:00Z"/>
          <w:rFonts w:ascii="Segoe UI" w:hAnsi="Segoe UI" w:cs="Segoe UI"/>
          <w:color w:val="000000"/>
        </w:rPr>
      </w:pPr>
      <w:ins w:id="726" w:author="Rajiv Bansal" w:date="2019-08-04T14:23:00Z">
        <w:r>
          <w:rPr>
            <w:rFonts w:ascii="Segoe UI" w:hAnsi="Segoe UI" w:cs="Segoe UI"/>
            <w:color w:val="000000"/>
          </w:rPr>
          <w:t>Now add the </w:t>
        </w:r>
        <w:r>
          <w:rPr>
            <w:rStyle w:val="HTMLCode"/>
            <w:rFonts w:ascii="Consolas" w:hAnsi="Consolas"/>
            <w:color w:val="FF0779"/>
            <w:sz w:val="21"/>
            <w:szCs w:val="21"/>
          </w:rPr>
          <w:t>@EnableZuulProxy</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Zuul service proxy and will enable all the features of a API gateway layer as described before. We will then add some filters and route configurations.</w:t>
        </w:r>
      </w:ins>
    </w:p>
    <w:tbl>
      <w:tblPr>
        <w:tblW w:w="15525" w:type="dxa"/>
        <w:tblCellMar>
          <w:left w:w="0" w:type="dxa"/>
          <w:right w:w="0" w:type="dxa"/>
        </w:tblCellMar>
        <w:tblLook w:val="04A0" w:firstRow="1" w:lastRow="0" w:firstColumn="1" w:lastColumn="0" w:noHBand="0" w:noVBand="1"/>
      </w:tblPr>
      <w:tblGrid>
        <w:gridCol w:w="15525"/>
      </w:tblGrid>
      <w:tr w:rsidR="00E23802" w14:paraId="21E184B5" w14:textId="77777777" w:rsidTr="00732FE7">
        <w:trPr>
          <w:ins w:id="727" w:author="Rajiv Bansal" w:date="2019-08-04T14:23:00Z"/>
        </w:trPr>
        <w:tc>
          <w:tcPr>
            <w:tcW w:w="15495" w:type="dxa"/>
            <w:vAlign w:val="center"/>
            <w:hideMark/>
          </w:tcPr>
          <w:p w14:paraId="1A247BF8" w14:textId="77777777" w:rsidR="00E23802" w:rsidRDefault="00E23802" w:rsidP="00732FE7">
            <w:pPr>
              <w:rPr>
                <w:ins w:id="728" w:author="Rajiv Bansal" w:date="2019-08-04T14:23:00Z"/>
                <w:rFonts w:ascii="Times New Roman" w:hAnsi="Times New Roman" w:cs="Times New Roman"/>
              </w:rPr>
            </w:pPr>
            <w:ins w:id="729" w:author="Rajiv Bansal" w:date="2019-08-04T14:23:00Z">
              <w:r>
                <w:rPr>
                  <w:rStyle w:val="HTMLCode"/>
                  <w:rFonts w:eastAsiaTheme="minorHAnsi"/>
                </w:rPr>
                <w:t>package</w:t>
              </w:r>
              <w:r>
                <w:t> </w:t>
              </w:r>
              <w:r>
                <w:rPr>
                  <w:rStyle w:val="HTMLCode"/>
                  <w:rFonts w:eastAsiaTheme="minorHAnsi"/>
                </w:rPr>
                <w:t>com.example.springbootzuulgatwayproxy;</w:t>
              </w:r>
            </w:ins>
          </w:p>
          <w:p w14:paraId="04B4A4C6" w14:textId="77777777" w:rsidR="00E23802" w:rsidRDefault="00E23802" w:rsidP="00732FE7">
            <w:pPr>
              <w:rPr>
                <w:ins w:id="730" w:author="Rajiv Bansal" w:date="2019-08-04T14:23:00Z"/>
              </w:rPr>
            </w:pPr>
            <w:ins w:id="731" w:author="Rajiv Bansal" w:date="2019-08-04T14:23:00Z">
              <w:r>
                <w:t> </w:t>
              </w:r>
            </w:ins>
          </w:p>
          <w:p w14:paraId="212204F1" w14:textId="77777777" w:rsidR="00E23802" w:rsidRDefault="00E23802" w:rsidP="00732FE7">
            <w:pPr>
              <w:rPr>
                <w:ins w:id="732" w:author="Rajiv Bansal" w:date="2019-08-04T14:23:00Z"/>
              </w:rPr>
            </w:pPr>
            <w:ins w:id="733" w:author="Rajiv Bansal" w:date="2019-08-04T14:23:00Z">
              <w:r>
                <w:rPr>
                  <w:rStyle w:val="HTMLCode"/>
                  <w:rFonts w:eastAsiaTheme="minorHAnsi"/>
                </w:rPr>
                <w:t>import</w:t>
              </w:r>
              <w:r>
                <w:t> </w:t>
              </w:r>
              <w:r>
                <w:rPr>
                  <w:rStyle w:val="HTMLCode"/>
                  <w:rFonts w:eastAsiaTheme="minorHAnsi"/>
                </w:rPr>
                <w:t>org.springframework.boot.SpringApplication;</w:t>
              </w:r>
            </w:ins>
          </w:p>
          <w:p w14:paraId="31245031" w14:textId="77777777" w:rsidR="00E23802" w:rsidRDefault="00E23802" w:rsidP="00732FE7">
            <w:pPr>
              <w:rPr>
                <w:ins w:id="734" w:author="Rajiv Bansal" w:date="2019-08-04T14:23:00Z"/>
              </w:rPr>
            </w:pPr>
            <w:ins w:id="735"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59253BF2" w14:textId="77777777" w:rsidR="00E23802" w:rsidRDefault="00E23802" w:rsidP="00732FE7">
            <w:pPr>
              <w:rPr>
                <w:ins w:id="736" w:author="Rajiv Bansal" w:date="2019-08-04T14:23:00Z"/>
              </w:rPr>
            </w:pPr>
            <w:ins w:id="737" w:author="Rajiv Bansal" w:date="2019-08-04T14:23:00Z">
              <w:r>
                <w:rPr>
                  <w:rStyle w:val="HTMLCode"/>
                  <w:rFonts w:eastAsiaTheme="minorHAnsi"/>
                </w:rPr>
                <w:t>import</w:t>
              </w:r>
              <w:r>
                <w:t> </w:t>
              </w:r>
              <w:r>
                <w:rPr>
                  <w:rStyle w:val="HTMLCode"/>
                  <w:rFonts w:eastAsiaTheme="minorHAnsi"/>
                </w:rPr>
                <w:t>org.springframework.cloud.netflix.zuul.EnableZuulProxy;</w:t>
              </w:r>
            </w:ins>
          </w:p>
          <w:p w14:paraId="04798C15" w14:textId="77777777" w:rsidR="00E23802" w:rsidRDefault="00E23802" w:rsidP="00732FE7">
            <w:pPr>
              <w:rPr>
                <w:ins w:id="738" w:author="Rajiv Bansal" w:date="2019-08-04T14:23:00Z"/>
              </w:rPr>
            </w:pPr>
            <w:ins w:id="739" w:author="Rajiv Bansal" w:date="2019-08-04T14:23:00Z">
              <w:r>
                <w:rPr>
                  <w:rStyle w:val="HTMLCode"/>
                  <w:rFonts w:eastAsiaTheme="minorHAnsi"/>
                </w:rPr>
                <w:t>import</w:t>
              </w:r>
              <w:r>
                <w:t> </w:t>
              </w:r>
              <w:r>
                <w:rPr>
                  <w:rStyle w:val="HTMLCode"/>
                  <w:rFonts w:eastAsiaTheme="minorHAnsi"/>
                </w:rPr>
                <w:t>org.springframework.context.annotation.Bean;</w:t>
              </w:r>
            </w:ins>
          </w:p>
          <w:p w14:paraId="45FFBAF3" w14:textId="77777777" w:rsidR="00E23802" w:rsidRDefault="00E23802" w:rsidP="00732FE7">
            <w:pPr>
              <w:rPr>
                <w:ins w:id="740" w:author="Rajiv Bansal" w:date="2019-08-04T14:23:00Z"/>
              </w:rPr>
            </w:pPr>
            <w:ins w:id="741" w:author="Rajiv Bansal" w:date="2019-08-04T14:23:00Z">
              <w:r>
                <w:rPr>
                  <w:rStyle w:val="HTMLCode"/>
                  <w:rFonts w:eastAsiaTheme="minorHAnsi"/>
                </w:rPr>
                <w:t>import</w:t>
              </w:r>
              <w:r>
                <w:t> </w:t>
              </w:r>
              <w:r>
                <w:rPr>
                  <w:rStyle w:val="HTMLCode"/>
                  <w:rFonts w:eastAsiaTheme="minorHAnsi"/>
                </w:rPr>
                <w:t>com.example.springbootzuulgatwayproxy.filters.ErrorFilter;</w:t>
              </w:r>
            </w:ins>
          </w:p>
          <w:p w14:paraId="7EB3D464" w14:textId="77777777" w:rsidR="00E23802" w:rsidRDefault="00E23802" w:rsidP="00732FE7">
            <w:pPr>
              <w:rPr>
                <w:ins w:id="742" w:author="Rajiv Bansal" w:date="2019-08-04T14:23:00Z"/>
              </w:rPr>
            </w:pPr>
            <w:ins w:id="743" w:author="Rajiv Bansal" w:date="2019-08-04T14:23:00Z">
              <w:r>
                <w:rPr>
                  <w:rStyle w:val="HTMLCode"/>
                  <w:rFonts w:eastAsiaTheme="minorHAnsi"/>
                </w:rPr>
                <w:t>import</w:t>
              </w:r>
              <w:r>
                <w:t> </w:t>
              </w:r>
              <w:r>
                <w:rPr>
                  <w:rStyle w:val="HTMLCode"/>
                  <w:rFonts w:eastAsiaTheme="minorHAnsi"/>
                </w:rPr>
                <w:t>com.example.springbootzuulgatwayproxy.filters.PostFilter;</w:t>
              </w:r>
            </w:ins>
          </w:p>
          <w:p w14:paraId="53E7F18B" w14:textId="77777777" w:rsidR="00E23802" w:rsidRDefault="00E23802" w:rsidP="00732FE7">
            <w:pPr>
              <w:rPr>
                <w:ins w:id="744" w:author="Rajiv Bansal" w:date="2019-08-04T14:23:00Z"/>
              </w:rPr>
            </w:pPr>
            <w:ins w:id="745" w:author="Rajiv Bansal" w:date="2019-08-04T14:23:00Z">
              <w:r>
                <w:rPr>
                  <w:rStyle w:val="HTMLCode"/>
                  <w:rFonts w:eastAsiaTheme="minorHAnsi"/>
                </w:rPr>
                <w:t>import</w:t>
              </w:r>
              <w:r>
                <w:t> </w:t>
              </w:r>
              <w:r>
                <w:rPr>
                  <w:rStyle w:val="HTMLCode"/>
                  <w:rFonts w:eastAsiaTheme="minorHAnsi"/>
                </w:rPr>
                <w:t>com.example.springbootzuulgatwayproxy.filters.PreFilter;</w:t>
              </w:r>
            </w:ins>
          </w:p>
          <w:p w14:paraId="042A4D06" w14:textId="77777777" w:rsidR="00E23802" w:rsidRDefault="00E23802" w:rsidP="00732FE7">
            <w:pPr>
              <w:rPr>
                <w:ins w:id="746" w:author="Rajiv Bansal" w:date="2019-08-04T14:23:00Z"/>
              </w:rPr>
            </w:pPr>
            <w:ins w:id="747" w:author="Rajiv Bansal" w:date="2019-08-04T14:23:00Z">
              <w:r>
                <w:rPr>
                  <w:rStyle w:val="HTMLCode"/>
                  <w:rFonts w:eastAsiaTheme="minorHAnsi"/>
                </w:rPr>
                <w:t>import</w:t>
              </w:r>
              <w:r>
                <w:t> </w:t>
              </w:r>
              <w:r>
                <w:rPr>
                  <w:rStyle w:val="HTMLCode"/>
                  <w:rFonts w:eastAsiaTheme="minorHAnsi"/>
                </w:rPr>
                <w:t>com.example.springbootzuulgatwayproxy.filters.RouteFilter;</w:t>
              </w:r>
            </w:ins>
          </w:p>
          <w:p w14:paraId="65D98564" w14:textId="77777777" w:rsidR="00E23802" w:rsidRDefault="00E23802" w:rsidP="00732FE7">
            <w:pPr>
              <w:rPr>
                <w:ins w:id="748" w:author="Rajiv Bansal" w:date="2019-08-04T14:23:00Z"/>
              </w:rPr>
            </w:pPr>
            <w:ins w:id="749" w:author="Rajiv Bansal" w:date="2019-08-04T14:23:00Z">
              <w:r>
                <w:t> </w:t>
              </w:r>
            </w:ins>
          </w:p>
          <w:p w14:paraId="64DF3F98" w14:textId="77777777" w:rsidR="00E23802" w:rsidRDefault="00E23802" w:rsidP="00732FE7">
            <w:pPr>
              <w:rPr>
                <w:ins w:id="750" w:author="Rajiv Bansal" w:date="2019-08-04T14:23:00Z"/>
              </w:rPr>
            </w:pPr>
            <w:ins w:id="751" w:author="Rajiv Bansal" w:date="2019-08-04T14:23:00Z">
              <w:r>
                <w:rPr>
                  <w:rStyle w:val="HTMLCode"/>
                  <w:rFonts w:eastAsiaTheme="minorHAnsi"/>
                </w:rPr>
                <w:t>@SpringBootApplication</w:t>
              </w:r>
            </w:ins>
          </w:p>
          <w:p w14:paraId="63978421" w14:textId="77777777" w:rsidR="00E23802" w:rsidRDefault="00E23802" w:rsidP="00732FE7">
            <w:pPr>
              <w:rPr>
                <w:ins w:id="752" w:author="Rajiv Bansal" w:date="2019-08-04T14:23:00Z"/>
              </w:rPr>
            </w:pPr>
            <w:ins w:id="753" w:author="Rajiv Bansal" w:date="2019-08-04T14:23:00Z">
              <w:r>
                <w:rPr>
                  <w:rStyle w:val="HTMLCode"/>
                  <w:rFonts w:eastAsiaTheme="minorHAnsi"/>
                </w:rPr>
                <w:t>@EnableZuulProxy</w:t>
              </w:r>
            </w:ins>
          </w:p>
          <w:p w14:paraId="46B4E4FE" w14:textId="77777777" w:rsidR="00E23802" w:rsidRDefault="00E23802" w:rsidP="00732FE7">
            <w:pPr>
              <w:rPr>
                <w:ins w:id="754" w:author="Rajiv Bansal" w:date="2019-08-04T14:23:00Z"/>
              </w:rPr>
            </w:pPr>
            <w:ins w:id="755"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SpringBootZuulgatwayproxyApplication {</w:t>
              </w:r>
            </w:ins>
          </w:p>
          <w:p w14:paraId="24C1B98B" w14:textId="77777777" w:rsidR="00E23802" w:rsidRDefault="00E23802" w:rsidP="00732FE7">
            <w:pPr>
              <w:rPr>
                <w:ins w:id="756" w:author="Rajiv Bansal" w:date="2019-08-04T14:23:00Z"/>
              </w:rPr>
            </w:pPr>
            <w:ins w:id="757" w:author="Rajiv Bansal" w:date="2019-08-04T14:23:00Z">
              <w:r>
                <w:lastRenderedPageBreak/>
                <w:t> </w:t>
              </w:r>
            </w:ins>
          </w:p>
          <w:p w14:paraId="36F7D819" w14:textId="77777777" w:rsidR="00E23802" w:rsidRDefault="00E23802" w:rsidP="00732FE7">
            <w:pPr>
              <w:rPr>
                <w:ins w:id="758" w:author="Rajiv Bansal" w:date="2019-08-04T14:23:00Z"/>
              </w:rPr>
            </w:pPr>
            <w:ins w:id="75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5D29FF50" w14:textId="77777777" w:rsidR="00E23802" w:rsidRDefault="00E23802" w:rsidP="00732FE7">
            <w:pPr>
              <w:rPr>
                <w:ins w:id="760" w:author="Rajiv Bansal" w:date="2019-08-04T14:23:00Z"/>
              </w:rPr>
            </w:pPr>
            <w:ins w:id="761" w:author="Rajiv Bansal" w:date="2019-08-04T14:23:00Z">
              <w:r>
                <w:rPr>
                  <w:rStyle w:val="HTMLCode"/>
                  <w:rFonts w:eastAsiaTheme="minorHAnsi"/>
                  <w:color w:val="FF0779"/>
                </w:rPr>
                <w:t>        </w:t>
              </w:r>
              <w:r>
                <w:rPr>
                  <w:rStyle w:val="HTMLCode"/>
                  <w:rFonts w:eastAsiaTheme="minorHAnsi"/>
                </w:rPr>
                <w:t>SpringApplication.run(SpringBootZuulgatwayproxyApplication.class, args);</w:t>
              </w:r>
            </w:ins>
          </w:p>
          <w:p w14:paraId="2F347DCD" w14:textId="77777777" w:rsidR="00E23802" w:rsidRDefault="00E23802" w:rsidP="00732FE7">
            <w:pPr>
              <w:rPr>
                <w:ins w:id="762" w:author="Rajiv Bansal" w:date="2019-08-04T14:23:00Z"/>
              </w:rPr>
            </w:pPr>
            <w:ins w:id="763" w:author="Rajiv Bansal" w:date="2019-08-04T14:23:00Z">
              <w:r>
                <w:rPr>
                  <w:rStyle w:val="HTMLCode"/>
                  <w:rFonts w:eastAsiaTheme="minorHAnsi"/>
                  <w:color w:val="FF0779"/>
                </w:rPr>
                <w:t>    </w:t>
              </w:r>
              <w:r>
                <w:rPr>
                  <w:rStyle w:val="HTMLCode"/>
                  <w:rFonts w:eastAsiaTheme="minorHAnsi"/>
                </w:rPr>
                <w:t>}</w:t>
              </w:r>
            </w:ins>
          </w:p>
          <w:p w14:paraId="0BCADDDE" w14:textId="77777777" w:rsidR="00E23802" w:rsidRDefault="00E23802" w:rsidP="00732FE7">
            <w:pPr>
              <w:rPr>
                <w:ins w:id="764" w:author="Rajiv Bansal" w:date="2019-08-04T14:23:00Z"/>
              </w:rPr>
            </w:pPr>
            <w:ins w:id="765" w:author="Rajiv Bansal" w:date="2019-08-04T14:23:00Z">
              <w:r>
                <w:t> </w:t>
              </w:r>
            </w:ins>
          </w:p>
          <w:p w14:paraId="00AE5090" w14:textId="77777777" w:rsidR="00E23802" w:rsidRDefault="00E23802" w:rsidP="00732FE7">
            <w:pPr>
              <w:rPr>
                <w:ins w:id="766" w:author="Rajiv Bansal" w:date="2019-08-04T14:23:00Z"/>
              </w:rPr>
            </w:pPr>
            <w:ins w:id="767" w:author="Rajiv Bansal" w:date="2019-08-04T14:23:00Z">
              <w:r>
                <w:rPr>
                  <w:rStyle w:val="HTMLCode"/>
                  <w:rFonts w:eastAsiaTheme="minorHAnsi"/>
                  <w:color w:val="FF0779"/>
                </w:rPr>
                <w:t>    </w:t>
              </w:r>
              <w:r>
                <w:rPr>
                  <w:rStyle w:val="HTMLCode"/>
                  <w:rFonts w:eastAsiaTheme="minorHAnsi"/>
                </w:rPr>
                <w:t>@Bean</w:t>
              </w:r>
            </w:ins>
          </w:p>
          <w:p w14:paraId="3A555FA8" w14:textId="77777777" w:rsidR="00E23802" w:rsidRDefault="00E23802" w:rsidP="00732FE7">
            <w:pPr>
              <w:rPr>
                <w:ins w:id="768" w:author="Rajiv Bansal" w:date="2019-08-04T14:23:00Z"/>
              </w:rPr>
            </w:pPr>
            <w:ins w:id="76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PreFilter preFilter() {</w:t>
              </w:r>
            </w:ins>
          </w:p>
          <w:p w14:paraId="78438479" w14:textId="77777777" w:rsidR="00E23802" w:rsidRDefault="00E23802" w:rsidP="00732FE7">
            <w:pPr>
              <w:rPr>
                <w:ins w:id="770" w:author="Rajiv Bansal" w:date="2019-08-04T14:23:00Z"/>
              </w:rPr>
            </w:pPr>
            <w:ins w:id="77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PreFilter();</w:t>
              </w:r>
            </w:ins>
          </w:p>
          <w:p w14:paraId="513E1675" w14:textId="77777777" w:rsidR="00E23802" w:rsidRDefault="00E23802" w:rsidP="00732FE7">
            <w:pPr>
              <w:rPr>
                <w:ins w:id="772" w:author="Rajiv Bansal" w:date="2019-08-04T14:23:00Z"/>
              </w:rPr>
            </w:pPr>
            <w:ins w:id="773" w:author="Rajiv Bansal" w:date="2019-08-04T14:23:00Z">
              <w:r>
                <w:rPr>
                  <w:rStyle w:val="HTMLCode"/>
                  <w:rFonts w:eastAsiaTheme="minorHAnsi"/>
                  <w:color w:val="FF0779"/>
                </w:rPr>
                <w:t>    </w:t>
              </w:r>
              <w:r>
                <w:rPr>
                  <w:rStyle w:val="HTMLCode"/>
                  <w:rFonts w:eastAsiaTheme="minorHAnsi"/>
                </w:rPr>
                <w:t>}</w:t>
              </w:r>
            </w:ins>
          </w:p>
          <w:p w14:paraId="55F0741F" w14:textId="77777777" w:rsidR="00E23802" w:rsidRDefault="00E23802" w:rsidP="00732FE7">
            <w:pPr>
              <w:rPr>
                <w:ins w:id="774" w:author="Rajiv Bansal" w:date="2019-08-04T14:23:00Z"/>
              </w:rPr>
            </w:pPr>
            <w:ins w:id="775" w:author="Rajiv Bansal" w:date="2019-08-04T14:23:00Z">
              <w:r>
                <w:rPr>
                  <w:rStyle w:val="HTMLCode"/>
                  <w:rFonts w:eastAsiaTheme="minorHAnsi"/>
                  <w:color w:val="FF0779"/>
                </w:rPr>
                <w:t>    </w:t>
              </w:r>
              <w:r>
                <w:rPr>
                  <w:rStyle w:val="HTMLCode"/>
                  <w:rFonts w:eastAsiaTheme="minorHAnsi"/>
                </w:rPr>
                <w:t>@Bean</w:t>
              </w:r>
            </w:ins>
          </w:p>
          <w:p w14:paraId="04A3BF81" w14:textId="77777777" w:rsidR="00E23802" w:rsidRDefault="00E23802" w:rsidP="00732FE7">
            <w:pPr>
              <w:rPr>
                <w:ins w:id="776" w:author="Rajiv Bansal" w:date="2019-08-04T14:23:00Z"/>
              </w:rPr>
            </w:pPr>
            <w:ins w:id="77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PostFilter postFilter() {</w:t>
              </w:r>
            </w:ins>
          </w:p>
          <w:p w14:paraId="18F65D1B" w14:textId="77777777" w:rsidR="00E23802" w:rsidRDefault="00E23802" w:rsidP="00732FE7">
            <w:pPr>
              <w:rPr>
                <w:ins w:id="778" w:author="Rajiv Bansal" w:date="2019-08-04T14:23:00Z"/>
              </w:rPr>
            </w:pPr>
            <w:ins w:id="77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PostFilter();</w:t>
              </w:r>
            </w:ins>
          </w:p>
          <w:p w14:paraId="3E5E92DA" w14:textId="77777777" w:rsidR="00E23802" w:rsidRDefault="00E23802" w:rsidP="00732FE7">
            <w:pPr>
              <w:rPr>
                <w:ins w:id="780" w:author="Rajiv Bansal" w:date="2019-08-04T14:23:00Z"/>
              </w:rPr>
            </w:pPr>
            <w:ins w:id="781" w:author="Rajiv Bansal" w:date="2019-08-04T14:23:00Z">
              <w:r>
                <w:rPr>
                  <w:rStyle w:val="HTMLCode"/>
                  <w:rFonts w:eastAsiaTheme="minorHAnsi"/>
                  <w:color w:val="FF0779"/>
                </w:rPr>
                <w:t>    </w:t>
              </w:r>
              <w:r>
                <w:rPr>
                  <w:rStyle w:val="HTMLCode"/>
                  <w:rFonts w:eastAsiaTheme="minorHAnsi"/>
                </w:rPr>
                <w:t>}</w:t>
              </w:r>
            </w:ins>
          </w:p>
          <w:p w14:paraId="4D3477F5" w14:textId="77777777" w:rsidR="00E23802" w:rsidRDefault="00E23802" w:rsidP="00732FE7">
            <w:pPr>
              <w:rPr>
                <w:ins w:id="782" w:author="Rajiv Bansal" w:date="2019-08-04T14:23:00Z"/>
              </w:rPr>
            </w:pPr>
            <w:ins w:id="783" w:author="Rajiv Bansal" w:date="2019-08-04T14:23:00Z">
              <w:r>
                <w:rPr>
                  <w:rStyle w:val="HTMLCode"/>
                  <w:rFonts w:eastAsiaTheme="minorHAnsi"/>
                  <w:color w:val="FF0779"/>
                </w:rPr>
                <w:t>    </w:t>
              </w:r>
              <w:r>
                <w:rPr>
                  <w:rStyle w:val="HTMLCode"/>
                  <w:rFonts w:eastAsiaTheme="minorHAnsi"/>
                </w:rPr>
                <w:t>@Bean</w:t>
              </w:r>
            </w:ins>
          </w:p>
          <w:p w14:paraId="70EAC5C5" w14:textId="77777777" w:rsidR="00E23802" w:rsidRDefault="00E23802" w:rsidP="00732FE7">
            <w:pPr>
              <w:rPr>
                <w:ins w:id="784" w:author="Rajiv Bansal" w:date="2019-08-04T14:23:00Z"/>
              </w:rPr>
            </w:pPr>
            <w:ins w:id="78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ErrorFilter errorFilter() {</w:t>
              </w:r>
            </w:ins>
          </w:p>
          <w:p w14:paraId="79B2199D" w14:textId="77777777" w:rsidR="00E23802" w:rsidRDefault="00E23802" w:rsidP="00732FE7">
            <w:pPr>
              <w:rPr>
                <w:ins w:id="786" w:author="Rajiv Bansal" w:date="2019-08-04T14:23:00Z"/>
              </w:rPr>
            </w:pPr>
            <w:ins w:id="78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ErrorFilter();</w:t>
              </w:r>
            </w:ins>
          </w:p>
          <w:p w14:paraId="408D9066" w14:textId="77777777" w:rsidR="00E23802" w:rsidRDefault="00E23802" w:rsidP="00732FE7">
            <w:pPr>
              <w:rPr>
                <w:ins w:id="788" w:author="Rajiv Bansal" w:date="2019-08-04T14:23:00Z"/>
              </w:rPr>
            </w:pPr>
            <w:ins w:id="789" w:author="Rajiv Bansal" w:date="2019-08-04T14:23:00Z">
              <w:r>
                <w:rPr>
                  <w:rStyle w:val="HTMLCode"/>
                  <w:rFonts w:eastAsiaTheme="minorHAnsi"/>
                  <w:color w:val="FF0779"/>
                </w:rPr>
                <w:t>    </w:t>
              </w:r>
              <w:r>
                <w:rPr>
                  <w:rStyle w:val="HTMLCode"/>
                  <w:rFonts w:eastAsiaTheme="minorHAnsi"/>
                </w:rPr>
                <w:t>}</w:t>
              </w:r>
            </w:ins>
          </w:p>
          <w:p w14:paraId="11E97658" w14:textId="77777777" w:rsidR="00E23802" w:rsidRDefault="00E23802" w:rsidP="00732FE7">
            <w:pPr>
              <w:rPr>
                <w:ins w:id="790" w:author="Rajiv Bansal" w:date="2019-08-04T14:23:00Z"/>
              </w:rPr>
            </w:pPr>
            <w:ins w:id="791" w:author="Rajiv Bansal" w:date="2019-08-04T14:23:00Z">
              <w:r>
                <w:rPr>
                  <w:rStyle w:val="HTMLCode"/>
                  <w:rFonts w:eastAsiaTheme="minorHAnsi"/>
                  <w:color w:val="FF0779"/>
                </w:rPr>
                <w:t>    </w:t>
              </w:r>
              <w:r>
                <w:rPr>
                  <w:rStyle w:val="HTMLCode"/>
                  <w:rFonts w:eastAsiaTheme="minorHAnsi"/>
                </w:rPr>
                <w:t>@Bean</w:t>
              </w:r>
            </w:ins>
          </w:p>
          <w:p w14:paraId="446DC6EA" w14:textId="77777777" w:rsidR="00E23802" w:rsidRDefault="00E23802" w:rsidP="00732FE7">
            <w:pPr>
              <w:rPr>
                <w:ins w:id="792" w:author="Rajiv Bansal" w:date="2019-08-04T14:23:00Z"/>
              </w:rPr>
            </w:pPr>
            <w:ins w:id="79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RouteFilter routeFilter() {</w:t>
              </w:r>
            </w:ins>
          </w:p>
          <w:p w14:paraId="4274DAA5" w14:textId="77777777" w:rsidR="00E23802" w:rsidRDefault="00E23802" w:rsidP="00732FE7">
            <w:pPr>
              <w:rPr>
                <w:ins w:id="794" w:author="Rajiv Bansal" w:date="2019-08-04T14:23:00Z"/>
              </w:rPr>
            </w:pPr>
            <w:ins w:id="79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RouteFilter();</w:t>
              </w:r>
            </w:ins>
          </w:p>
          <w:p w14:paraId="17F4CB67" w14:textId="77777777" w:rsidR="00E23802" w:rsidRDefault="00E23802" w:rsidP="00732FE7">
            <w:pPr>
              <w:rPr>
                <w:ins w:id="796" w:author="Rajiv Bansal" w:date="2019-08-04T14:23:00Z"/>
              </w:rPr>
            </w:pPr>
            <w:ins w:id="797" w:author="Rajiv Bansal" w:date="2019-08-04T14:23:00Z">
              <w:r>
                <w:rPr>
                  <w:rStyle w:val="HTMLCode"/>
                  <w:rFonts w:eastAsiaTheme="minorHAnsi"/>
                  <w:color w:val="FF0779"/>
                </w:rPr>
                <w:t>    </w:t>
              </w:r>
              <w:r>
                <w:rPr>
                  <w:rStyle w:val="HTMLCode"/>
                  <w:rFonts w:eastAsiaTheme="minorHAnsi"/>
                </w:rPr>
                <w:t>}</w:t>
              </w:r>
            </w:ins>
          </w:p>
          <w:p w14:paraId="252BF1A1" w14:textId="77777777" w:rsidR="00E23802" w:rsidRDefault="00E23802" w:rsidP="00732FE7">
            <w:pPr>
              <w:rPr>
                <w:ins w:id="798" w:author="Rajiv Bansal" w:date="2019-08-04T14:23:00Z"/>
              </w:rPr>
            </w:pPr>
            <w:ins w:id="799" w:author="Rajiv Bansal" w:date="2019-08-04T14:23:00Z">
              <w:r>
                <w:rPr>
                  <w:rStyle w:val="HTMLCode"/>
                  <w:rFonts w:eastAsiaTheme="minorHAnsi"/>
                </w:rPr>
                <w:t>}</w:t>
              </w:r>
            </w:ins>
          </w:p>
        </w:tc>
      </w:tr>
    </w:tbl>
    <w:p w14:paraId="63ACD7B6" w14:textId="77777777" w:rsidR="00E23802" w:rsidRDefault="00E23802" w:rsidP="00E23802">
      <w:pPr>
        <w:pStyle w:val="Heading6"/>
        <w:rPr>
          <w:ins w:id="800" w:author="Rajiv Bansal" w:date="2019-08-04T14:23:00Z"/>
        </w:rPr>
      </w:pPr>
      <w:ins w:id="801" w:author="Rajiv Bansal" w:date="2019-08-04T14:23:00Z">
        <w:r>
          <w:lastRenderedPageBreak/>
          <w:t>5.3. Zuul routes configuration</w:t>
        </w:r>
      </w:ins>
    </w:p>
    <w:p w14:paraId="78DC57A7" w14:textId="77777777" w:rsidR="00E23802" w:rsidRDefault="00E23802" w:rsidP="00E23802">
      <w:pPr>
        <w:pStyle w:val="NormalWeb"/>
        <w:shd w:val="clear" w:color="auto" w:fill="FFFFFF"/>
        <w:spacing w:before="150" w:beforeAutospacing="0" w:after="240" w:afterAutospacing="0"/>
        <w:rPr>
          <w:ins w:id="802" w:author="Rajiv Bansal" w:date="2019-08-04T14:23:00Z"/>
          <w:rFonts w:ascii="Segoe UI" w:hAnsi="Segoe UI" w:cs="Segoe UI"/>
          <w:color w:val="000000"/>
        </w:rPr>
      </w:pPr>
      <w:ins w:id="803" w:author="Rajiv Bansal" w:date="2019-08-04T14:23:00Z">
        <w:r>
          <w:rPr>
            <w:rFonts w:ascii="Segoe UI" w:hAnsi="Segoe UI" w:cs="Segoe UI"/>
            <w:color w:val="000000"/>
          </w:rPr>
          <w:t>Open application.properties and add below entries-</w:t>
        </w:r>
      </w:ins>
    </w:p>
    <w:tbl>
      <w:tblPr>
        <w:tblW w:w="15525" w:type="dxa"/>
        <w:tblCellMar>
          <w:left w:w="0" w:type="dxa"/>
          <w:right w:w="0" w:type="dxa"/>
        </w:tblCellMar>
        <w:tblLook w:val="04A0" w:firstRow="1" w:lastRow="0" w:firstColumn="1" w:lastColumn="0" w:noHBand="0" w:noVBand="1"/>
      </w:tblPr>
      <w:tblGrid>
        <w:gridCol w:w="15525"/>
      </w:tblGrid>
      <w:tr w:rsidR="00E23802" w14:paraId="32D62D50" w14:textId="77777777" w:rsidTr="00732FE7">
        <w:trPr>
          <w:ins w:id="804" w:author="Rajiv Bansal" w:date="2019-08-04T14:23:00Z"/>
        </w:trPr>
        <w:tc>
          <w:tcPr>
            <w:tcW w:w="15495" w:type="dxa"/>
            <w:vAlign w:val="center"/>
            <w:hideMark/>
          </w:tcPr>
          <w:p w14:paraId="381B8925" w14:textId="77777777" w:rsidR="00E23802" w:rsidRDefault="00E23802" w:rsidP="00732FE7">
            <w:pPr>
              <w:rPr>
                <w:ins w:id="805" w:author="Rajiv Bansal" w:date="2019-08-04T14:23:00Z"/>
                <w:rFonts w:ascii="Times New Roman" w:hAnsi="Times New Roman" w:cs="Times New Roman"/>
              </w:rPr>
            </w:pPr>
            <w:ins w:id="806" w:author="Rajiv Bansal" w:date="2019-08-04T14:23:00Z">
              <w:r>
                <w:rPr>
                  <w:rStyle w:val="HTMLCode"/>
                  <w:rFonts w:eastAsiaTheme="minorHAnsi"/>
                </w:rPr>
                <w:t>#Zuul routes. Here for</w:t>
              </w:r>
              <w:r>
                <w:t> </w:t>
              </w:r>
              <w:r>
                <w:rPr>
                  <w:rStyle w:val="HTMLCode"/>
                  <w:rFonts w:eastAsiaTheme="minorHAnsi"/>
                </w:rPr>
                <w:t>/student path, we are routing to localhost:8090</w:t>
              </w:r>
              <w:r>
                <w:t> </w:t>
              </w:r>
              <w:r>
                <w:rPr>
                  <w:rStyle w:val="HTMLCode"/>
                  <w:rFonts w:eastAsiaTheme="minorHAnsi"/>
                </w:rPr>
                <w:t>with extra path after that.</w:t>
              </w:r>
            </w:ins>
          </w:p>
          <w:p w14:paraId="13692470" w14:textId="77777777" w:rsidR="00E23802" w:rsidRDefault="00E23802" w:rsidP="00732FE7">
            <w:pPr>
              <w:rPr>
                <w:ins w:id="807" w:author="Rajiv Bansal" w:date="2019-08-04T14:23:00Z"/>
              </w:rPr>
            </w:pPr>
            <w:ins w:id="808" w:author="Rajiv Bansal" w:date="2019-08-04T14:23:00Z">
              <w:r>
                <w:rPr>
                  <w:rStyle w:val="HTMLCode"/>
                  <w:rFonts w:eastAsiaTheme="minorHAnsi"/>
                </w:rPr>
                <w:t>zuul.routes.student.url=http://localhost:8090</w:t>
              </w:r>
            </w:ins>
          </w:p>
          <w:p w14:paraId="43A7A7EA" w14:textId="77777777" w:rsidR="00E23802" w:rsidRDefault="00E23802" w:rsidP="00732FE7">
            <w:pPr>
              <w:rPr>
                <w:ins w:id="809" w:author="Rajiv Bansal" w:date="2019-08-04T14:23:00Z"/>
              </w:rPr>
            </w:pPr>
            <w:ins w:id="810" w:author="Rajiv Bansal" w:date="2019-08-04T14:23:00Z">
              <w:r>
                <w:t> </w:t>
              </w:r>
            </w:ins>
          </w:p>
          <w:p w14:paraId="11E1A3F0" w14:textId="77777777" w:rsidR="00E23802" w:rsidRDefault="00E23802" w:rsidP="00732FE7">
            <w:pPr>
              <w:rPr>
                <w:ins w:id="811" w:author="Rajiv Bansal" w:date="2019-08-04T14:23:00Z"/>
              </w:rPr>
            </w:pPr>
            <w:ins w:id="812" w:author="Rajiv Bansal" w:date="2019-08-04T14:23:00Z">
              <w:r>
                <w:rPr>
                  <w:rStyle w:val="HTMLCode"/>
                  <w:rFonts w:eastAsiaTheme="minorHAnsi"/>
                </w:rPr>
                <w:t>#Ribbon is auto integrated with Zuul and for</w:t>
              </w:r>
              <w:r>
                <w:t> </w:t>
              </w:r>
              <w:r>
                <w:rPr>
                  <w:rStyle w:val="HTMLCode"/>
                  <w:rFonts w:eastAsiaTheme="minorHAnsi"/>
                </w:rPr>
                <w:t>this</w:t>
              </w:r>
              <w:r>
                <w:t> </w:t>
              </w:r>
              <w:r>
                <w:rPr>
                  <w:rStyle w:val="HTMLCode"/>
                  <w:rFonts w:eastAsiaTheme="minorHAnsi"/>
                </w:rPr>
                <w:t>exercise we are not using that.</w:t>
              </w:r>
            </w:ins>
          </w:p>
          <w:p w14:paraId="185ADF31" w14:textId="77777777" w:rsidR="00E23802" w:rsidRDefault="00E23802" w:rsidP="00732FE7">
            <w:pPr>
              <w:rPr>
                <w:ins w:id="813" w:author="Rajiv Bansal" w:date="2019-08-04T14:23:00Z"/>
              </w:rPr>
            </w:pPr>
            <w:ins w:id="814" w:author="Rajiv Bansal" w:date="2019-08-04T14:23:00Z">
              <w:r>
                <w:rPr>
                  <w:rStyle w:val="HTMLCode"/>
                  <w:rFonts w:eastAsiaTheme="minorHAnsi"/>
                </w:rPr>
                <w:t>ribbon.eureka.enabled=false</w:t>
              </w:r>
            </w:ins>
          </w:p>
          <w:p w14:paraId="71312CB2" w14:textId="77777777" w:rsidR="00E23802" w:rsidRDefault="00E23802" w:rsidP="00732FE7">
            <w:pPr>
              <w:rPr>
                <w:ins w:id="815" w:author="Rajiv Bansal" w:date="2019-08-04T14:23:00Z"/>
              </w:rPr>
            </w:pPr>
            <w:ins w:id="816" w:author="Rajiv Bansal" w:date="2019-08-04T14:23:00Z">
              <w:r>
                <w:t> </w:t>
              </w:r>
            </w:ins>
          </w:p>
          <w:p w14:paraId="068C96F6" w14:textId="77777777" w:rsidR="00E23802" w:rsidRDefault="00E23802" w:rsidP="00732FE7">
            <w:pPr>
              <w:rPr>
                <w:ins w:id="817" w:author="Rajiv Bansal" w:date="2019-08-04T14:23:00Z"/>
              </w:rPr>
            </w:pPr>
            <w:ins w:id="818" w:author="Rajiv Bansal" w:date="2019-08-04T14:23:00Z">
              <w:r>
                <w:rPr>
                  <w:rStyle w:val="HTMLCode"/>
                  <w:rFonts w:eastAsiaTheme="minorHAnsi"/>
                </w:rPr>
                <w:t>#Will start the gateway server @8080</w:t>
              </w:r>
            </w:ins>
          </w:p>
          <w:p w14:paraId="5A881D3A" w14:textId="77777777" w:rsidR="00E23802" w:rsidRDefault="00E23802" w:rsidP="00732FE7">
            <w:pPr>
              <w:rPr>
                <w:ins w:id="819" w:author="Rajiv Bansal" w:date="2019-08-04T14:23:00Z"/>
              </w:rPr>
            </w:pPr>
            <w:ins w:id="820" w:author="Rajiv Bansal" w:date="2019-08-04T14:23:00Z">
              <w:r>
                <w:rPr>
                  <w:rStyle w:val="HTMLCode"/>
                  <w:rFonts w:eastAsiaTheme="minorHAnsi"/>
                </w:rPr>
                <w:t>server.port=8080</w:t>
              </w:r>
            </w:ins>
          </w:p>
        </w:tc>
      </w:tr>
    </w:tbl>
    <w:p w14:paraId="5D951779" w14:textId="77777777" w:rsidR="00E23802" w:rsidRPr="00F27221" w:rsidRDefault="00E23802" w:rsidP="00E23802">
      <w:pPr>
        <w:pStyle w:val="NormalWeb"/>
        <w:shd w:val="clear" w:color="auto" w:fill="FFFFFF"/>
        <w:spacing w:before="150" w:beforeAutospacing="0" w:after="240" w:afterAutospacing="0"/>
        <w:jc w:val="both"/>
        <w:rPr>
          <w:ins w:id="821" w:author="Rajiv Bansal" w:date="2019-08-04T14:23:00Z"/>
          <w:rFonts w:ascii="Georgia" w:hAnsi="Georgia" w:cs="Segoe UI"/>
          <w:color w:val="000000"/>
        </w:rPr>
      </w:pPr>
      <w:ins w:id="822" w:author="Rajiv Bansal" w:date="2019-08-04T14:23:00Z">
        <w:r w:rsidRPr="00F27221">
          <w:rPr>
            <w:rFonts w:ascii="Georgia" w:hAnsi="Georgia" w:cs="Segoe UI"/>
            <w:color w:val="000000"/>
          </w:rPr>
          <w:t>Here </w:t>
        </w:r>
        <w:r w:rsidRPr="00F27221">
          <w:rPr>
            <w:rStyle w:val="HTMLCode"/>
            <w:rFonts w:ascii="Georgia" w:hAnsi="Georgia"/>
            <w:color w:val="FF0779"/>
            <w:sz w:val="21"/>
            <w:szCs w:val="21"/>
          </w:rPr>
          <w:t>zuul.routes.student.url</w:t>
        </w:r>
        <w:r w:rsidRPr="00F27221">
          <w:rPr>
            <w:rFonts w:ascii="Georgia" w:hAnsi="Georgia" w:cs="Segoe UI"/>
            <w:color w:val="000000"/>
          </w:rPr>
          <w:t> will route all traffic to request for </w:t>
        </w:r>
        <w:r w:rsidRPr="00F27221">
          <w:rPr>
            <w:rStyle w:val="HTMLCode"/>
            <w:rFonts w:ascii="Georgia" w:hAnsi="Georgia"/>
            <w:color w:val="FF0779"/>
            <w:sz w:val="21"/>
            <w:szCs w:val="21"/>
          </w:rPr>
          <w:t>/student</w:t>
        </w:r>
        <w:r w:rsidRPr="00F27221">
          <w:rPr>
            <w:rFonts w:ascii="Georgia" w:hAnsi="Georgia" w:cs="Segoe UI"/>
            <w:color w:val="000000"/>
          </w:rPr>
          <w:t> to the actual student service server. This way we can add route to other services as well.</w:t>
        </w:r>
        <w:r w:rsidRPr="00F27221">
          <w:rPr>
            <w:rFonts w:ascii="Georgia" w:hAnsi="Georgia" w:cs="Segoe UI"/>
            <w:color w:val="000000"/>
          </w:rPr>
          <w:br/>
        </w:r>
        <w:r w:rsidRPr="00F27221">
          <w:rPr>
            <w:rStyle w:val="HTMLCode"/>
            <w:rFonts w:ascii="Georgia" w:hAnsi="Georgia"/>
            <w:color w:val="FF0779"/>
            <w:sz w:val="21"/>
            <w:szCs w:val="21"/>
          </w:rPr>
          <w:t>ribbon.eureka.enabled</w:t>
        </w:r>
        <w:r w:rsidRPr="00F27221">
          <w:rPr>
            <w:rFonts w:ascii="Georgia" w:hAnsi="Georgia" w:cs="Segoe UI"/>
            <w:color w:val="000000"/>
          </w:rPr>
          <w:t> is auto integrated with Zuul.</w:t>
        </w:r>
        <w:r w:rsidRPr="00F27221">
          <w:rPr>
            <w:rFonts w:ascii="Georgia" w:hAnsi="Georgia" w:cs="Segoe UI"/>
            <w:color w:val="000000"/>
          </w:rPr>
          <w:br/>
        </w:r>
        <w:r w:rsidRPr="00F27221">
          <w:rPr>
            <w:rStyle w:val="HTMLCode"/>
            <w:rFonts w:ascii="Georgia" w:hAnsi="Georgia"/>
            <w:color w:val="FF0779"/>
            <w:sz w:val="21"/>
            <w:szCs w:val="21"/>
          </w:rPr>
          <w:t>server.port</w:t>
        </w:r>
        <w:r w:rsidRPr="00F27221">
          <w:rPr>
            <w:rFonts w:ascii="Georgia" w:hAnsi="Georgia" w:cs="Segoe UI"/>
            <w:color w:val="000000"/>
          </w:rPr>
          <w:t> – is needed to override the default port, as we will have multiple instances of different microservices will run in localhost.</w:t>
        </w:r>
      </w:ins>
    </w:p>
    <w:p w14:paraId="3BB26CC0" w14:textId="77777777" w:rsidR="00E23802" w:rsidRPr="00F27221" w:rsidRDefault="00E23802" w:rsidP="00E23802">
      <w:pPr>
        <w:pStyle w:val="Heading6"/>
        <w:rPr>
          <w:ins w:id="823" w:author="Rajiv Bansal" w:date="2019-08-04T14:23:00Z"/>
          <w:rFonts w:ascii="Georgia" w:hAnsi="Georgia"/>
        </w:rPr>
      </w:pPr>
      <w:ins w:id="824" w:author="Rajiv Bansal" w:date="2019-08-04T14:23:00Z">
        <w:r w:rsidRPr="00F27221">
          <w:rPr>
            <w:rFonts w:ascii="Georgia" w:hAnsi="Georgia"/>
          </w:rPr>
          <w:t>5.4. Add Zuul Filters</w:t>
        </w:r>
      </w:ins>
    </w:p>
    <w:p w14:paraId="4702DBE3" w14:textId="77777777" w:rsidR="00E23802" w:rsidRPr="00F27221" w:rsidRDefault="00E23802" w:rsidP="00E23802">
      <w:pPr>
        <w:pStyle w:val="NormalWeb"/>
        <w:shd w:val="clear" w:color="auto" w:fill="FFFFFF"/>
        <w:spacing w:before="150" w:beforeAutospacing="0" w:after="240" w:afterAutospacing="0"/>
        <w:jc w:val="both"/>
        <w:rPr>
          <w:ins w:id="825" w:author="Rajiv Bansal" w:date="2019-08-04T14:23:00Z"/>
          <w:rFonts w:ascii="Georgia" w:hAnsi="Georgia" w:cs="Segoe UI"/>
          <w:color w:val="000000"/>
        </w:rPr>
      </w:pPr>
      <w:ins w:id="826" w:author="Rajiv Bansal" w:date="2019-08-04T14:23:00Z">
        <w:r w:rsidRPr="00F27221">
          <w:rPr>
            <w:rFonts w:ascii="Georgia" w:hAnsi="Georgia" w:cs="Segoe UI"/>
            <w:color w:val="000000"/>
          </w:rPr>
          <w:t>We will now add few filters as we have already described, Zuul supports 4 types of filters namely </w:t>
        </w:r>
        <w:r w:rsidRPr="00F27221">
          <w:rPr>
            <w:rStyle w:val="HTMLCode"/>
            <w:rFonts w:ascii="Georgia" w:hAnsi="Georgia"/>
            <w:color w:val="FF0779"/>
            <w:sz w:val="21"/>
            <w:szCs w:val="21"/>
          </w:rPr>
          <w:t>pre</w:t>
        </w:r>
        <w:r w:rsidRPr="00F27221">
          <w:rPr>
            <w:rFonts w:ascii="Georgia" w:hAnsi="Georgia" w:cs="Segoe UI"/>
            <w:color w:val="000000"/>
          </w:rPr>
          <w:t>,</w:t>
        </w:r>
        <w:r w:rsidRPr="00F27221">
          <w:rPr>
            <w:rStyle w:val="HTMLCode"/>
            <w:rFonts w:ascii="Georgia" w:hAnsi="Georgia"/>
            <w:color w:val="FF0779"/>
            <w:sz w:val="21"/>
            <w:szCs w:val="21"/>
          </w:rPr>
          <w:t>post</w:t>
        </w:r>
        <w:r w:rsidRPr="00F27221">
          <w:rPr>
            <w:rFonts w:ascii="Georgia" w:hAnsi="Georgia" w:cs="Segoe UI"/>
            <w:color w:val="000000"/>
          </w:rPr>
          <w:t>,</w:t>
        </w:r>
        <w:r w:rsidRPr="00F27221">
          <w:rPr>
            <w:rStyle w:val="HTMLCode"/>
            <w:rFonts w:ascii="Georgia" w:hAnsi="Georgia"/>
            <w:color w:val="FF0779"/>
            <w:sz w:val="21"/>
            <w:szCs w:val="21"/>
          </w:rPr>
          <w:t>route </w:t>
        </w:r>
        <w:r w:rsidRPr="00F27221">
          <w:rPr>
            <w:rFonts w:ascii="Georgia" w:hAnsi="Georgia" w:cs="Segoe UI"/>
            <w:color w:val="000000"/>
          </w:rPr>
          <w:t>and </w:t>
        </w:r>
        <w:r w:rsidRPr="00F27221">
          <w:rPr>
            <w:rStyle w:val="HTMLCode"/>
            <w:rFonts w:ascii="Georgia" w:hAnsi="Georgia"/>
            <w:color w:val="FF0779"/>
            <w:sz w:val="21"/>
            <w:szCs w:val="21"/>
          </w:rPr>
          <w:t>error</w:t>
        </w:r>
        <w:r w:rsidRPr="00F27221">
          <w:rPr>
            <w:rFonts w:ascii="Georgia" w:hAnsi="Georgia" w:cs="Segoe UI"/>
            <w:color w:val="000000"/>
          </w:rPr>
          <w:t>. Here we will create each type of filters.</w:t>
        </w:r>
      </w:ins>
    </w:p>
    <w:p w14:paraId="53BA8102" w14:textId="77777777" w:rsidR="00E23802" w:rsidRPr="00F27221" w:rsidRDefault="00E23802" w:rsidP="00E23802">
      <w:pPr>
        <w:pStyle w:val="NormalWeb"/>
        <w:shd w:val="clear" w:color="auto" w:fill="FFFFFF"/>
        <w:spacing w:before="150" w:beforeAutospacing="0" w:after="240" w:afterAutospacing="0"/>
        <w:jc w:val="both"/>
        <w:rPr>
          <w:ins w:id="827" w:author="Rajiv Bansal" w:date="2019-08-04T14:23:00Z"/>
          <w:rFonts w:ascii="Georgia" w:hAnsi="Georgia" w:cs="Segoe UI"/>
          <w:color w:val="000000"/>
        </w:rPr>
      </w:pPr>
      <w:ins w:id="828" w:author="Rajiv Bansal" w:date="2019-08-04T14:23:00Z">
        <w:r w:rsidRPr="00F27221">
          <w:rPr>
            <w:rFonts w:ascii="Georgia" w:hAnsi="Georgia" w:cs="Segoe UI"/>
            <w:color w:val="000000"/>
          </w:rPr>
          <w:t>To write a filter we need to do basically those steps:</w:t>
        </w:r>
      </w:ins>
    </w:p>
    <w:p w14:paraId="34F418FF"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29" w:author="Rajiv Bansal" w:date="2019-08-04T14:23:00Z"/>
          <w:rFonts w:cs="Segoe UI"/>
          <w:color w:val="000000"/>
        </w:rPr>
      </w:pPr>
      <w:ins w:id="830" w:author="Rajiv Bansal" w:date="2019-08-04T14:23:00Z">
        <w:r w:rsidRPr="00F27221">
          <w:rPr>
            <w:rFonts w:cs="Segoe UI"/>
            <w:color w:val="000000"/>
          </w:rPr>
          <w:t>Need to extend </w:t>
        </w:r>
        <w:r w:rsidRPr="00F27221">
          <w:rPr>
            <w:rStyle w:val="HTMLCode"/>
            <w:rFonts w:ascii="Georgia" w:eastAsiaTheme="minorHAnsi" w:hAnsi="Georgia"/>
            <w:color w:val="FF0779"/>
            <w:sz w:val="21"/>
            <w:szCs w:val="21"/>
          </w:rPr>
          <w:t>com.netflix.zuul.ZuulFilter</w:t>
        </w:r>
      </w:ins>
    </w:p>
    <w:p w14:paraId="136FBE5D"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31" w:author="Rajiv Bansal" w:date="2019-08-04T14:23:00Z"/>
          <w:rFonts w:cs="Segoe UI"/>
          <w:color w:val="000000"/>
        </w:rPr>
      </w:pPr>
      <w:ins w:id="832" w:author="Rajiv Bansal" w:date="2019-08-04T14:23:00Z">
        <w:r w:rsidRPr="00F27221">
          <w:rPr>
            <w:rFonts w:cs="Segoe UI"/>
            <w:color w:val="000000"/>
          </w:rPr>
          <w:t>Need to override </w:t>
        </w:r>
        <w:r w:rsidRPr="00F27221">
          <w:rPr>
            <w:rStyle w:val="HTMLCode"/>
            <w:rFonts w:ascii="Georgia" w:eastAsiaTheme="minorHAnsi" w:hAnsi="Georgia"/>
            <w:color w:val="FF0779"/>
            <w:sz w:val="21"/>
            <w:szCs w:val="21"/>
          </w:rPr>
          <w:t>filterType</w:t>
        </w:r>
        <w:r w:rsidRPr="00F27221">
          <w:rPr>
            <w:rFonts w:cs="Segoe UI"/>
            <w:color w:val="000000"/>
          </w:rPr>
          <w:t>, </w:t>
        </w:r>
        <w:r w:rsidRPr="00F27221">
          <w:rPr>
            <w:rStyle w:val="HTMLCode"/>
            <w:rFonts w:ascii="Georgia" w:eastAsiaTheme="minorHAnsi" w:hAnsi="Georgia"/>
            <w:color w:val="FF0779"/>
            <w:sz w:val="21"/>
            <w:szCs w:val="21"/>
          </w:rPr>
          <w:t>filterOrder</w:t>
        </w:r>
        <w:r w:rsidRPr="00F27221">
          <w:rPr>
            <w:rFonts w:cs="Segoe UI"/>
            <w:color w:val="000000"/>
          </w:rPr>
          <w:t>, </w:t>
        </w:r>
        <w:r w:rsidRPr="00F27221">
          <w:rPr>
            <w:rStyle w:val="HTMLCode"/>
            <w:rFonts w:ascii="Georgia" w:eastAsiaTheme="minorHAnsi" w:hAnsi="Georgia"/>
            <w:color w:val="FF0779"/>
            <w:sz w:val="21"/>
            <w:szCs w:val="21"/>
          </w:rPr>
          <w:t>shouldFilter</w:t>
        </w:r>
        <w:r w:rsidRPr="00F27221">
          <w:rPr>
            <w:rFonts w:cs="Segoe UI"/>
            <w:color w:val="000000"/>
          </w:rPr>
          <w:t> and </w:t>
        </w:r>
        <w:r w:rsidRPr="00F27221">
          <w:rPr>
            <w:rStyle w:val="HTMLCode"/>
            <w:rFonts w:ascii="Georgia" w:eastAsiaTheme="minorHAnsi" w:hAnsi="Georgia"/>
            <w:color w:val="FF0779"/>
            <w:sz w:val="21"/>
            <w:szCs w:val="21"/>
          </w:rPr>
          <w:t>run</w:t>
        </w:r>
        <w:r w:rsidRPr="00F27221">
          <w:rPr>
            <w:rFonts w:cs="Segoe UI"/>
            <w:color w:val="000000"/>
          </w:rPr>
          <w:t> methods. Here </w:t>
        </w:r>
        <w:r w:rsidRPr="00F27221">
          <w:rPr>
            <w:rStyle w:val="HTMLCode"/>
            <w:rFonts w:ascii="Georgia" w:eastAsiaTheme="minorHAnsi" w:hAnsi="Georgia"/>
            <w:color w:val="FF0779"/>
            <w:sz w:val="21"/>
            <w:szCs w:val="21"/>
          </w:rPr>
          <w:t>filterType</w:t>
        </w:r>
        <w:r w:rsidRPr="00F27221">
          <w:rPr>
            <w:rFonts w:cs="Segoe UI"/>
            <w:color w:val="000000"/>
          </w:rPr>
          <w:t> method can only return any one of four String – </w:t>
        </w:r>
        <w:r w:rsidRPr="00F27221">
          <w:rPr>
            <w:rStyle w:val="HTMLCode"/>
            <w:rFonts w:ascii="Georgia" w:eastAsiaTheme="minorHAnsi" w:hAnsi="Georgia"/>
            <w:color w:val="FF0779"/>
            <w:sz w:val="21"/>
            <w:szCs w:val="21"/>
          </w:rPr>
          <w:t>pre/post/route/error</w:t>
        </w:r>
        <w:r w:rsidRPr="00F27221">
          <w:rPr>
            <w:rFonts w:cs="Segoe UI"/>
            <w:color w:val="000000"/>
          </w:rPr>
          <w:t>. Depedending on this value the filter will act like a particular filter.</w:t>
        </w:r>
      </w:ins>
    </w:p>
    <w:p w14:paraId="40E6B374"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33" w:author="Rajiv Bansal" w:date="2019-08-04T14:23:00Z"/>
          <w:rFonts w:cs="Segoe UI"/>
          <w:color w:val="000000"/>
        </w:rPr>
      </w:pPr>
      <w:ins w:id="834" w:author="Rajiv Bansal" w:date="2019-08-04T14:23:00Z">
        <w:r w:rsidRPr="00F27221">
          <w:rPr>
            <w:rStyle w:val="HTMLCode"/>
            <w:rFonts w:ascii="Georgia" w:eastAsiaTheme="minorHAnsi" w:hAnsi="Georgia"/>
            <w:color w:val="FF0779"/>
            <w:sz w:val="21"/>
            <w:szCs w:val="21"/>
          </w:rPr>
          <w:t>run</w:t>
        </w:r>
        <w:r w:rsidRPr="00F27221">
          <w:rPr>
            <w:rFonts w:cs="Segoe UI"/>
            <w:color w:val="000000"/>
          </w:rPr>
          <w:t> method is the place where our filter logic should be placed depending on our requirement.</w:t>
        </w:r>
      </w:ins>
    </w:p>
    <w:p w14:paraId="6D7F2F6C"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35" w:author="Rajiv Bansal" w:date="2019-08-04T14:23:00Z"/>
          <w:rFonts w:cs="Segoe UI"/>
          <w:color w:val="000000"/>
        </w:rPr>
      </w:pPr>
      <w:ins w:id="836" w:author="Rajiv Bansal" w:date="2019-08-04T14:23:00Z">
        <w:r w:rsidRPr="00F27221">
          <w:rPr>
            <w:rFonts w:cs="Segoe UI"/>
            <w:color w:val="000000"/>
          </w:rPr>
          <w:t>Also we can add any number of any particular filter based on our need, this case </w:t>
        </w:r>
        <w:r w:rsidRPr="00F27221">
          <w:rPr>
            <w:rStyle w:val="HTMLCode"/>
            <w:rFonts w:ascii="Georgia" w:eastAsiaTheme="minorHAnsi" w:hAnsi="Georgia"/>
            <w:color w:val="FF0779"/>
            <w:sz w:val="21"/>
            <w:szCs w:val="21"/>
          </w:rPr>
          <w:t>filterOrder</w:t>
        </w:r>
        <w:r w:rsidRPr="00F27221">
          <w:rPr>
            <w:rFonts w:cs="Segoe UI"/>
            <w:color w:val="000000"/>
          </w:rPr>
          <w:t> will come into place to determine the order of that filer at the phase of execution of that type of filter.</w:t>
        </w:r>
      </w:ins>
    </w:p>
    <w:p w14:paraId="434B2A9C" w14:textId="77777777" w:rsidR="00E23802" w:rsidRPr="00F27221" w:rsidRDefault="00E23802" w:rsidP="00E23802">
      <w:pPr>
        <w:pStyle w:val="NormalWeb"/>
        <w:shd w:val="clear" w:color="auto" w:fill="FFFFFF"/>
        <w:spacing w:before="150" w:beforeAutospacing="0" w:after="240" w:afterAutospacing="0"/>
        <w:jc w:val="both"/>
        <w:rPr>
          <w:ins w:id="837" w:author="Rajiv Bansal" w:date="2019-08-04T14:23:00Z"/>
          <w:rFonts w:ascii="Georgia" w:hAnsi="Georgia" w:cs="Segoe UI"/>
          <w:color w:val="000000"/>
        </w:rPr>
      </w:pPr>
      <w:ins w:id="838" w:author="Rajiv Bansal" w:date="2019-08-04T14:23:00Z">
        <w:r w:rsidRPr="00F27221">
          <w:rPr>
            <w:rStyle w:val="Strong"/>
            <w:rFonts w:ascii="Georgia" w:hAnsi="Georgia" w:cs="Segoe UI"/>
            <w:color w:val="000000"/>
          </w:rPr>
          <w:t>pre filter code</w:t>
        </w:r>
        <w:r w:rsidRPr="00F27221">
          <w:rPr>
            <w:rFonts w:ascii="Georgia" w:hAnsi="Georgia" w:cs="Segoe UI"/>
            <w:color w:val="000000"/>
          </w:rPr>
          <w:t> – We will add the below pre filter. Currently filters are doing nothing apart from a </w:t>
        </w:r>
        <w:r w:rsidRPr="00F27221">
          <w:rPr>
            <w:rStyle w:val="HTMLCode"/>
            <w:rFonts w:ascii="Georgia" w:hAnsi="Georgia"/>
            <w:color w:val="FF0779"/>
            <w:sz w:val="21"/>
            <w:szCs w:val="21"/>
          </w:rPr>
          <w:t>println</w:t>
        </w:r>
        <w:r w:rsidRPr="00F27221">
          <w:rPr>
            <w:rFonts w:ascii="Georgia" w:hAnsi="Georgia" w:cs="Segoe UI"/>
            <w:color w:val="000000"/>
          </w:rPr>
          <w:t> for testing purpose. But actually those are powerful enough to do many important aspects as mentioned before.</w:t>
        </w:r>
      </w:ins>
    </w:p>
    <w:tbl>
      <w:tblPr>
        <w:tblW w:w="15525" w:type="dxa"/>
        <w:tblCellMar>
          <w:left w:w="0" w:type="dxa"/>
          <w:right w:w="0" w:type="dxa"/>
        </w:tblCellMar>
        <w:tblLook w:val="04A0" w:firstRow="1" w:lastRow="0" w:firstColumn="1" w:lastColumn="0" w:noHBand="0" w:noVBand="1"/>
      </w:tblPr>
      <w:tblGrid>
        <w:gridCol w:w="15525"/>
      </w:tblGrid>
      <w:tr w:rsidR="00E23802" w14:paraId="6001002F" w14:textId="77777777" w:rsidTr="00732FE7">
        <w:trPr>
          <w:ins w:id="839" w:author="Rajiv Bansal" w:date="2019-08-04T14:23:00Z"/>
        </w:trPr>
        <w:tc>
          <w:tcPr>
            <w:tcW w:w="15495" w:type="dxa"/>
            <w:vAlign w:val="center"/>
            <w:hideMark/>
          </w:tcPr>
          <w:p w14:paraId="35AE7D90" w14:textId="77777777" w:rsidR="00E23802" w:rsidRDefault="00E23802" w:rsidP="00732FE7">
            <w:pPr>
              <w:rPr>
                <w:ins w:id="840" w:author="Rajiv Bansal" w:date="2019-08-04T14:23:00Z"/>
                <w:rFonts w:ascii="Times New Roman" w:hAnsi="Times New Roman" w:cs="Times New Roman"/>
              </w:rPr>
            </w:pPr>
            <w:ins w:id="841" w:author="Rajiv Bansal" w:date="2019-08-04T14:23:00Z">
              <w:r>
                <w:rPr>
                  <w:rStyle w:val="HTMLCode"/>
                  <w:rFonts w:eastAsiaTheme="minorHAnsi"/>
                </w:rPr>
                <w:t>package</w:t>
              </w:r>
              <w:r>
                <w:t> </w:t>
              </w:r>
              <w:r>
                <w:rPr>
                  <w:rStyle w:val="HTMLCode"/>
                  <w:rFonts w:eastAsiaTheme="minorHAnsi"/>
                </w:rPr>
                <w:t>com.example.springbootzuulgatwayproxy.filters;</w:t>
              </w:r>
            </w:ins>
          </w:p>
          <w:p w14:paraId="0213BD75" w14:textId="77777777" w:rsidR="00E23802" w:rsidRDefault="00E23802" w:rsidP="00732FE7">
            <w:pPr>
              <w:rPr>
                <w:ins w:id="842" w:author="Rajiv Bansal" w:date="2019-08-04T14:23:00Z"/>
              </w:rPr>
            </w:pPr>
            <w:ins w:id="843" w:author="Rajiv Bansal" w:date="2019-08-04T14:23:00Z">
              <w:r>
                <w:t> </w:t>
              </w:r>
            </w:ins>
          </w:p>
          <w:p w14:paraId="4A57D133" w14:textId="77777777" w:rsidR="00E23802" w:rsidRDefault="00E23802" w:rsidP="00732FE7">
            <w:pPr>
              <w:rPr>
                <w:ins w:id="844" w:author="Rajiv Bansal" w:date="2019-08-04T14:23:00Z"/>
              </w:rPr>
            </w:pPr>
            <w:ins w:id="845" w:author="Rajiv Bansal" w:date="2019-08-04T14:23:00Z">
              <w:r>
                <w:rPr>
                  <w:rStyle w:val="HTMLCode"/>
                  <w:rFonts w:eastAsiaTheme="minorHAnsi"/>
                </w:rPr>
                <w:t>import</w:t>
              </w:r>
              <w:r>
                <w:t> </w:t>
              </w:r>
              <w:r>
                <w:rPr>
                  <w:rStyle w:val="HTMLCode"/>
                  <w:rFonts w:eastAsiaTheme="minorHAnsi"/>
                </w:rPr>
                <w:t>javax.servlet.http.HttpServletRequest;</w:t>
              </w:r>
            </w:ins>
          </w:p>
          <w:p w14:paraId="26016500" w14:textId="77777777" w:rsidR="00E23802" w:rsidRDefault="00E23802" w:rsidP="00732FE7">
            <w:pPr>
              <w:rPr>
                <w:ins w:id="846" w:author="Rajiv Bansal" w:date="2019-08-04T14:23:00Z"/>
              </w:rPr>
            </w:pPr>
            <w:ins w:id="847" w:author="Rajiv Bansal" w:date="2019-08-04T14:23:00Z">
              <w:r>
                <w:rPr>
                  <w:rStyle w:val="HTMLCode"/>
                  <w:rFonts w:eastAsiaTheme="minorHAnsi"/>
                </w:rPr>
                <w:t>import</w:t>
              </w:r>
              <w:r>
                <w:t> </w:t>
              </w:r>
              <w:r>
                <w:rPr>
                  <w:rStyle w:val="HTMLCode"/>
                  <w:rFonts w:eastAsiaTheme="minorHAnsi"/>
                </w:rPr>
                <w:t>com.netflix.zuul.ZuulFilter;</w:t>
              </w:r>
            </w:ins>
          </w:p>
          <w:p w14:paraId="1E8C88D1" w14:textId="77777777" w:rsidR="00E23802" w:rsidRDefault="00E23802" w:rsidP="00732FE7">
            <w:pPr>
              <w:rPr>
                <w:ins w:id="848" w:author="Rajiv Bansal" w:date="2019-08-04T14:23:00Z"/>
              </w:rPr>
            </w:pPr>
            <w:ins w:id="849" w:author="Rajiv Bansal" w:date="2019-08-04T14:23:00Z">
              <w:r>
                <w:rPr>
                  <w:rStyle w:val="HTMLCode"/>
                  <w:rFonts w:eastAsiaTheme="minorHAnsi"/>
                </w:rPr>
                <w:lastRenderedPageBreak/>
                <w:t>import</w:t>
              </w:r>
              <w:r>
                <w:t> </w:t>
              </w:r>
              <w:r>
                <w:rPr>
                  <w:rStyle w:val="HTMLCode"/>
                  <w:rFonts w:eastAsiaTheme="minorHAnsi"/>
                </w:rPr>
                <w:t>com.netflix.zuul.context.RequestContext;</w:t>
              </w:r>
            </w:ins>
          </w:p>
          <w:p w14:paraId="10698F46" w14:textId="77777777" w:rsidR="00E23802" w:rsidRDefault="00E23802" w:rsidP="00732FE7">
            <w:pPr>
              <w:rPr>
                <w:ins w:id="850" w:author="Rajiv Bansal" w:date="2019-08-04T14:23:00Z"/>
              </w:rPr>
            </w:pPr>
            <w:ins w:id="851" w:author="Rajiv Bansal" w:date="2019-08-04T14:23:00Z">
              <w:r>
                <w:t> </w:t>
              </w:r>
            </w:ins>
          </w:p>
          <w:p w14:paraId="3CAA1FA3" w14:textId="77777777" w:rsidR="00E23802" w:rsidRDefault="00E23802" w:rsidP="00732FE7">
            <w:pPr>
              <w:rPr>
                <w:ins w:id="852" w:author="Rajiv Bansal" w:date="2019-08-04T14:23:00Z"/>
              </w:rPr>
            </w:pPr>
            <w:ins w:id="853"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PreFilter extends</w:t>
              </w:r>
              <w:r>
                <w:t> </w:t>
              </w:r>
              <w:r>
                <w:rPr>
                  <w:rStyle w:val="HTMLCode"/>
                  <w:rFonts w:eastAsiaTheme="minorHAnsi"/>
                </w:rPr>
                <w:t>ZuulFilter {</w:t>
              </w:r>
            </w:ins>
          </w:p>
          <w:p w14:paraId="658C7453" w14:textId="77777777" w:rsidR="00E23802" w:rsidRDefault="00E23802" w:rsidP="00732FE7">
            <w:pPr>
              <w:rPr>
                <w:ins w:id="854" w:author="Rajiv Bansal" w:date="2019-08-04T14:23:00Z"/>
              </w:rPr>
            </w:pPr>
            <w:ins w:id="855" w:author="Rajiv Bansal" w:date="2019-08-04T14:23:00Z">
              <w:r>
                <w:t> </w:t>
              </w:r>
            </w:ins>
          </w:p>
          <w:p w14:paraId="58577243" w14:textId="77777777" w:rsidR="00E23802" w:rsidRDefault="00E23802" w:rsidP="00732FE7">
            <w:pPr>
              <w:rPr>
                <w:ins w:id="856" w:author="Rajiv Bansal" w:date="2019-08-04T14:23:00Z"/>
              </w:rPr>
            </w:pPr>
            <w:ins w:id="857" w:author="Rajiv Bansal" w:date="2019-08-04T14:23:00Z">
              <w:r>
                <w:rPr>
                  <w:rStyle w:val="HTMLCode"/>
                  <w:rFonts w:eastAsiaTheme="minorHAnsi"/>
                  <w:color w:val="FF0779"/>
                </w:rPr>
                <w:t>  </w:t>
              </w:r>
              <w:r>
                <w:rPr>
                  <w:rStyle w:val="HTMLCode"/>
                  <w:rFonts w:eastAsiaTheme="minorHAnsi"/>
                </w:rPr>
                <w:t>@Override</w:t>
              </w:r>
            </w:ins>
          </w:p>
          <w:p w14:paraId="2DC75393" w14:textId="77777777" w:rsidR="00E23802" w:rsidRDefault="00E23802" w:rsidP="00732FE7">
            <w:pPr>
              <w:rPr>
                <w:ins w:id="858" w:author="Rajiv Bansal" w:date="2019-08-04T14:23:00Z"/>
              </w:rPr>
            </w:pPr>
            <w:ins w:id="85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52DE0312" w14:textId="77777777" w:rsidR="00E23802" w:rsidRDefault="00E23802" w:rsidP="00732FE7">
            <w:pPr>
              <w:rPr>
                <w:ins w:id="860" w:author="Rajiv Bansal" w:date="2019-08-04T14:23:00Z"/>
              </w:rPr>
            </w:pPr>
            <w:ins w:id="86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"pre";</w:t>
              </w:r>
            </w:ins>
          </w:p>
          <w:p w14:paraId="2A28AD1F" w14:textId="77777777" w:rsidR="00E23802" w:rsidRDefault="00E23802" w:rsidP="00732FE7">
            <w:pPr>
              <w:rPr>
                <w:ins w:id="862" w:author="Rajiv Bansal" w:date="2019-08-04T14:23:00Z"/>
              </w:rPr>
            </w:pPr>
            <w:ins w:id="863" w:author="Rajiv Bansal" w:date="2019-08-04T14:23:00Z">
              <w:r>
                <w:rPr>
                  <w:rStyle w:val="HTMLCode"/>
                  <w:rFonts w:eastAsiaTheme="minorHAnsi"/>
                  <w:color w:val="FF0779"/>
                </w:rPr>
                <w:t>  </w:t>
              </w:r>
              <w:r>
                <w:rPr>
                  <w:rStyle w:val="HTMLCode"/>
                  <w:rFonts w:eastAsiaTheme="minorHAnsi"/>
                </w:rPr>
                <w:t>}</w:t>
              </w:r>
            </w:ins>
          </w:p>
          <w:p w14:paraId="75864118" w14:textId="77777777" w:rsidR="00E23802" w:rsidRDefault="00E23802" w:rsidP="00732FE7">
            <w:pPr>
              <w:rPr>
                <w:ins w:id="864" w:author="Rajiv Bansal" w:date="2019-08-04T14:23:00Z"/>
              </w:rPr>
            </w:pPr>
            <w:ins w:id="865" w:author="Rajiv Bansal" w:date="2019-08-04T14:23:00Z">
              <w:r>
                <w:t> </w:t>
              </w:r>
            </w:ins>
          </w:p>
          <w:p w14:paraId="3A7C36D2" w14:textId="77777777" w:rsidR="00E23802" w:rsidRDefault="00E23802" w:rsidP="00732FE7">
            <w:pPr>
              <w:rPr>
                <w:ins w:id="866" w:author="Rajiv Bansal" w:date="2019-08-04T14:23:00Z"/>
              </w:rPr>
            </w:pPr>
            <w:ins w:id="867" w:author="Rajiv Bansal" w:date="2019-08-04T14:23:00Z">
              <w:r>
                <w:rPr>
                  <w:rStyle w:val="HTMLCode"/>
                  <w:rFonts w:eastAsiaTheme="minorHAnsi"/>
                  <w:color w:val="FF0779"/>
                </w:rPr>
                <w:t>  </w:t>
              </w:r>
              <w:r>
                <w:rPr>
                  <w:rStyle w:val="HTMLCode"/>
                  <w:rFonts w:eastAsiaTheme="minorHAnsi"/>
                </w:rPr>
                <w:t>@Override</w:t>
              </w:r>
            </w:ins>
          </w:p>
          <w:p w14:paraId="4A4FEEEE" w14:textId="77777777" w:rsidR="00E23802" w:rsidRDefault="00E23802" w:rsidP="00732FE7">
            <w:pPr>
              <w:rPr>
                <w:ins w:id="868" w:author="Rajiv Bansal" w:date="2019-08-04T14:23:00Z"/>
              </w:rPr>
            </w:pPr>
            <w:ins w:id="86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778DF5BA" w14:textId="77777777" w:rsidR="00E23802" w:rsidRDefault="00E23802" w:rsidP="00732FE7">
            <w:pPr>
              <w:rPr>
                <w:ins w:id="870" w:author="Rajiv Bansal" w:date="2019-08-04T14:23:00Z"/>
              </w:rPr>
            </w:pPr>
            <w:ins w:id="87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1C18D589" w14:textId="77777777" w:rsidR="00E23802" w:rsidRDefault="00E23802" w:rsidP="00732FE7">
            <w:pPr>
              <w:rPr>
                <w:ins w:id="872" w:author="Rajiv Bansal" w:date="2019-08-04T14:23:00Z"/>
              </w:rPr>
            </w:pPr>
            <w:ins w:id="873" w:author="Rajiv Bansal" w:date="2019-08-04T14:23:00Z">
              <w:r>
                <w:rPr>
                  <w:rStyle w:val="HTMLCode"/>
                  <w:rFonts w:eastAsiaTheme="minorHAnsi"/>
                  <w:color w:val="FF0779"/>
                </w:rPr>
                <w:t>  </w:t>
              </w:r>
              <w:r>
                <w:rPr>
                  <w:rStyle w:val="HTMLCode"/>
                  <w:rFonts w:eastAsiaTheme="minorHAnsi"/>
                </w:rPr>
                <w:t>}</w:t>
              </w:r>
            </w:ins>
          </w:p>
          <w:p w14:paraId="7FC4B112" w14:textId="77777777" w:rsidR="00E23802" w:rsidRDefault="00E23802" w:rsidP="00732FE7">
            <w:pPr>
              <w:rPr>
                <w:ins w:id="874" w:author="Rajiv Bansal" w:date="2019-08-04T14:23:00Z"/>
              </w:rPr>
            </w:pPr>
            <w:ins w:id="875" w:author="Rajiv Bansal" w:date="2019-08-04T14:23:00Z">
              <w:r>
                <w:t> </w:t>
              </w:r>
            </w:ins>
          </w:p>
          <w:p w14:paraId="37CA0A9B" w14:textId="77777777" w:rsidR="00E23802" w:rsidRDefault="00E23802" w:rsidP="00732FE7">
            <w:pPr>
              <w:rPr>
                <w:ins w:id="876" w:author="Rajiv Bansal" w:date="2019-08-04T14:23:00Z"/>
              </w:rPr>
            </w:pPr>
            <w:ins w:id="877" w:author="Rajiv Bansal" w:date="2019-08-04T14:23:00Z">
              <w:r>
                <w:rPr>
                  <w:rStyle w:val="HTMLCode"/>
                  <w:rFonts w:eastAsiaTheme="minorHAnsi"/>
                  <w:color w:val="FF0779"/>
                </w:rPr>
                <w:t>  </w:t>
              </w:r>
              <w:r>
                <w:rPr>
                  <w:rStyle w:val="HTMLCode"/>
                  <w:rFonts w:eastAsiaTheme="minorHAnsi"/>
                </w:rPr>
                <w:t>@Override</w:t>
              </w:r>
            </w:ins>
          </w:p>
          <w:p w14:paraId="5D05BAF1" w14:textId="77777777" w:rsidR="00E23802" w:rsidRDefault="00E23802" w:rsidP="00732FE7">
            <w:pPr>
              <w:rPr>
                <w:ins w:id="878" w:author="Rajiv Bansal" w:date="2019-08-04T14:23:00Z"/>
              </w:rPr>
            </w:pPr>
            <w:ins w:id="87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3FE19933" w14:textId="77777777" w:rsidR="00E23802" w:rsidRDefault="00E23802" w:rsidP="00732FE7">
            <w:pPr>
              <w:rPr>
                <w:ins w:id="880" w:author="Rajiv Bansal" w:date="2019-08-04T14:23:00Z"/>
              </w:rPr>
            </w:pPr>
            <w:ins w:id="88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4CBF17B6" w14:textId="77777777" w:rsidR="00E23802" w:rsidRDefault="00E23802" w:rsidP="00732FE7">
            <w:pPr>
              <w:rPr>
                <w:ins w:id="882" w:author="Rajiv Bansal" w:date="2019-08-04T14:23:00Z"/>
              </w:rPr>
            </w:pPr>
            <w:ins w:id="883" w:author="Rajiv Bansal" w:date="2019-08-04T14:23:00Z">
              <w:r>
                <w:rPr>
                  <w:rStyle w:val="HTMLCode"/>
                  <w:rFonts w:eastAsiaTheme="minorHAnsi"/>
                  <w:color w:val="FF0779"/>
                </w:rPr>
                <w:t>  </w:t>
              </w:r>
              <w:r>
                <w:rPr>
                  <w:rStyle w:val="HTMLCode"/>
                  <w:rFonts w:eastAsiaTheme="minorHAnsi"/>
                </w:rPr>
                <w:t>}</w:t>
              </w:r>
            </w:ins>
          </w:p>
          <w:p w14:paraId="59FD8751" w14:textId="77777777" w:rsidR="00E23802" w:rsidRDefault="00E23802" w:rsidP="00732FE7">
            <w:pPr>
              <w:rPr>
                <w:ins w:id="884" w:author="Rajiv Bansal" w:date="2019-08-04T14:23:00Z"/>
              </w:rPr>
            </w:pPr>
            <w:ins w:id="885" w:author="Rajiv Bansal" w:date="2019-08-04T14:23:00Z">
              <w:r>
                <w:t> </w:t>
              </w:r>
            </w:ins>
          </w:p>
          <w:p w14:paraId="6E3D2556" w14:textId="77777777" w:rsidR="00E23802" w:rsidRDefault="00E23802" w:rsidP="00732FE7">
            <w:pPr>
              <w:rPr>
                <w:ins w:id="886" w:author="Rajiv Bansal" w:date="2019-08-04T14:23:00Z"/>
              </w:rPr>
            </w:pPr>
            <w:ins w:id="887" w:author="Rajiv Bansal" w:date="2019-08-04T14:23:00Z">
              <w:r>
                <w:rPr>
                  <w:rStyle w:val="HTMLCode"/>
                  <w:rFonts w:eastAsiaTheme="minorHAnsi"/>
                  <w:color w:val="FF0779"/>
                </w:rPr>
                <w:t>  </w:t>
              </w:r>
              <w:r>
                <w:rPr>
                  <w:rStyle w:val="HTMLCode"/>
                  <w:rFonts w:eastAsiaTheme="minorHAnsi"/>
                </w:rPr>
                <w:t>@Override</w:t>
              </w:r>
            </w:ins>
          </w:p>
          <w:p w14:paraId="3ACE3832" w14:textId="77777777" w:rsidR="00E23802" w:rsidRDefault="00E23802" w:rsidP="00732FE7">
            <w:pPr>
              <w:rPr>
                <w:ins w:id="888" w:author="Rajiv Bansal" w:date="2019-08-04T14:23:00Z"/>
              </w:rPr>
            </w:pPr>
            <w:ins w:id="88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44EBBFF" w14:textId="77777777" w:rsidR="00E23802" w:rsidRDefault="00E23802" w:rsidP="00732FE7">
            <w:pPr>
              <w:rPr>
                <w:ins w:id="890" w:author="Rajiv Bansal" w:date="2019-08-04T14:23:00Z"/>
              </w:rPr>
            </w:pPr>
            <w:ins w:id="891" w:author="Rajiv Bansal" w:date="2019-08-04T14:23:00Z">
              <w:r>
                <w:rPr>
                  <w:rStyle w:val="HTMLCode"/>
                  <w:rFonts w:eastAsiaTheme="minorHAnsi"/>
                  <w:color w:val="FF0779"/>
                </w:rPr>
                <w:t>    </w:t>
              </w:r>
              <w:r>
                <w:rPr>
                  <w:rStyle w:val="HTMLCode"/>
                  <w:rFonts w:eastAsiaTheme="minorHAnsi"/>
                </w:rPr>
                <w:t>RequestContext ctx = RequestContext.getCurrentContext();</w:t>
              </w:r>
            </w:ins>
          </w:p>
          <w:p w14:paraId="2B8ED358" w14:textId="77777777" w:rsidR="00E23802" w:rsidRDefault="00E23802" w:rsidP="00732FE7">
            <w:pPr>
              <w:rPr>
                <w:ins w:id="892" w:author="Rajiv Bansal" w:date="2019-08-04T14:23:00Z"/>
              </w:rPr>
            </w:pPr>
            <w:ins w:id="893" w:author="Rajiv Bansal" w:date="2019-08-04T14:23:00Z">
              <w:r>
                <w:rPr>
                  <w:rStyle w:val="HTMLCode"/>
                  <w:rFonts w:eastAsiaTheme="minorHAnsi"/>
                  <w:color w:val="FF0779"/>
                </w:rPr>
                <w:t>    </w:t>
              </w:r>
              <w:r>
                <w:rPr>
                  <w:rStyle w:val="HTMLCode"/>
                  <w:rFonts w:eastAsiaTheme="minorHAnsi"/>
                </w:rPr>
                <w:t>HttpServletRequest request = ctx.getRequest();</w:t>
              </w:r>
            </w:ins>
          </w:p>
          <w:p w14:paraId="214EA92B" w14:textId="77777777" w:rsidR="00E23802" w:rsidRDefault="00E23802" w:rsidP="00732FE7">
            <w:pPr>
              <w:rPr>
                <w:ins w:id="894" w:author="Rajiv Bansal" w:date="2019-08-04T14:23:00Z"/>
              </w:rPr>
            </w:pPr>
            <w:ins w:id="895" w:author="Rajiv Bansal" w:date="2019-08-04T14:23:00Z">
              <w:r>
                <w:t> </w:t>
              </w:r>
            </w:ins>
          </w:p>
          <w:p w14:paraId="61BC9410" w14:textId="77777777" w:rsidR="00E23802" w:rsidRDefault="00E23802" w:rsidP="00732FE7">
            <w:pPr>
              <w:rPr>
                <w:ins w:id="896" w:author="Rajiv Bansal" w:date="2019-08-04T14:23:00Z"/>
              </w:rPr>
            </w:pPr>
            <w:ins w:id="897" w:author="Rajiv Bansal" w:date="2019-08-04T14:23:00Z">
              <w:r>
                <w:rPr>
                  <w:rStyle w:val="HTMLCode"/>
                  <w:rFonts w:eastAsiaTheme="minorHAnsi"/>
                  <w:color w:val="FF0779"/>
                </w:rPr>
                <w:t>    </w:t>
              </w:r>
              <w:r>
                <w:rPr>
                  <w:rStyle w:val="HTMLCode"/>
                  <w:rFonts w:eastAsiaTheme="minorHAnsi"/>
                </w:rPr>
                <w:t>System.out.println("Request Method : "</w:t>
              </w:r>
              <w:r>
                <w:t> </w:t>
              </w:r>
              <w:r>
                <w:rPr>
                  <w:rStyle w:val="HTMLCode"/>
                  <w:rFonts w:eastAsiaTheme="minorHAnsi"/>
                </w:rPr>
                <w:t>+ request.getMethod() + " Request URL : "</w:t>
              </w:r>
              <w:r>
                <w:t> </w:t>
              </w:r>
              <w:r>
                <w:rPr>
                  <w:rStyle w:val="HTMLCode"/>
                  <w:rFonts w:eastAsiaTheme="minorHAnsi"/>
                </w:rPr>
                <w:t>+ request.getRequestURL().toString());</w:t>
              </w:r>
            </w:ins>
          </w:p>
          <w:p w14:paraId="1A89018E" w14:textId="77777777" w:rsidR="00E23802" w:rsidRDefault="00E23802" w:rsidP="00732FE7">
            <w:pPr>
              <w:rPr>
                <w:ins w:id="898" w:author="Rajiv Bansal" w:date="2019-08-04T14:23:00Z"/>
              </w:rPr>
            </w:pPr>
            <w:ins w:id="89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50D72F7" w14:textId="77777777" w:rsidR="00E23802" w:rsidRDefault="00E23802" w:rsidP="00732FE7">
            <w:pPr>
              <w:rPr>
                <w:ins w:id="900" w:author="Rajiv Bansal" w:date="2019-08-04T14:23:00Z"/>
              </w:rPr>
            </w:pPr>
            <w:ins w:id="901" w:author="Rajiv Bansal" w:date="2019-08-04T14:23:00Z">
              <w:r>
                <w:rPr>
                  <w:rStyle w:val="HTMLCode"/>
                  <w:rFonts w:eastAsiaTheme="minorHAnsi"/>
                  <w:color w:val="FF0779"/>
                </w:rPr>
                <w:t>  </w:t>
              </w:r>
              <w:r>
                <w:rPr>
                  <w:rStyle w:val="HTMLCode"/>
                  <w:rFonts w:eastAsiaTheme="minorHAnsi"/>
                </w:rPr>
                <w:t>}</w:t>
              </w:r>
            </w:ins>
          </w:p>
          <w:p w14:paraId="4000210F" w14:textId="77777777" w:rsidR="00E23802" w:rsidRDefault="00E23802" w:rsidP="00732FE7">
            <w:pPr>
              <w:rPr>
                <w:ins w:id="902" w:author="Rajiv Bansal" w:date="2019-08-04T14:23:00Z"/>
              </w:rPr>
            </w:pPr>
            <w:ins w:id="903" w:author="Rajiv Bansal" w:date="2019-08-04T14:23:00Z">
              <w:r>
                <w:rPr>
                  <w:rStyle w:val="HTMLCode"/>
                  <w:rFonts w:eastAsiaTheme="minorHAnsi"/>
                </w:rPr>
                <w:t>}</w:t>
              </w:r>
            </w:ins>
          </w:p>
        </w:tc>
      </w:tr>
    </w:tbl>
    <w:p w14:paraId="2170ECB5" w14:textId="77777777" w:rsidR="00E23802" w:rsidRDefault="00E23802" w:rsidP="00E23802">
      <w:pPr>
        <w:pStyle w:val="NormalWeb"/>
        <w:shd w:val="clear" w:color="auto" w:fill="FFFFFF"/>
        <w:spacing w:before="150" w:beforeAutospacing="0" w:after="240" w:afterAutospacing="0"/>
        <w:rPr>
          <w:ins w:id="904" w:author="Rajiv Bansal" w:date="2019-08-04T14:23:00Z"/>
          <w:rFonts w:ascii="Segoe UI" w:hAnsi="Segoe UI" w:cs="Segoe UI"/>
          <w:color w:val="000000"/>
        </w:rPr>
      </w:pPr>
      <w:ins w:id="905" w:author="Rajiv Bansal" w:date="2019-08-04T14:23:00Z">
        <w:r>
          <w:rPr>
            <w:rStyle w:val="Strong"/>
            <w:rFonts w:ascii="Segoe UI" w:hAnsi="Segoe UI" w:cs="Segoe UI"/>
            <w:color w:val="000000"/>
          </w:rPr>
          <w:lastRenderedPageBreak/>
          <w:t>post filter</w:t>
        </w:r>
      </w:ins>
    </w:p>
    <w:tbl>
      <w:tblPr>
        <w:tblW w:w="15525" w:type="dxa"/>
        <w:tblCellMar>
          <w:left w:w="0" w:type="dxa"/>
          <w:right w:w="0" w:type="dxa"/>
        </w:tblCellMar>
        <w:tblLook w:val="04A0" w:firstRow="1" w:lastRow="0" w:firstColumn="1" w:lastColumn="0" w:noHBand="0" w:noVBand="1"/>
      </w:tblPr>
      <w:tblGrid>
        <w:gridCol w:w="15525"/>
      </w:tblGrid>
      <w:tr w:rsidR="00E23802" w14:paraId="7C603AF3" w14:textId="77777777" w:rsidTr="00732FE7">
        <w:trPr>
          <w:ins w:id="906" w:author="Rajiv Bansal" w:date="2019-08-04T14:23:00Z"/>
        </w:trPr>
        <w:tc>
          <w:tcPr>
            <w:tcW w:w="15495" w:type="dxa"/>
            <w:vAlign w:val="center"/>
            <w:hideMark/>
          </w:tcPr>
          <w:p w14:paraId="0435A93C" w14:textId="77777777" w:rsidR="00E23802" w:rsidRDefault="00E23802" w:rsidP="00732FE7">
            <w:pPr>
              <w:rPr>
                <w:ins w:id="907" w:author="Rajiv Bansal" w:date="2019-08-04T14:23:00Z"/>
                <w:rFonts w:ascii="Times New Roman" w:hAnsi="Times New Roman" w:cs="Times New Roman"/>
              </w:rPr>
            </w:pPr>
            <w:ins w:id="908" w:author="Rajiv Bansal" w:date="2019-08-04T14:23:00Z">
              <w:r>
                <w:rPr>
                  <w:rStyle w:val="HTMLCode"/>
                  <w:rFonts w:eastAsiaTheme="minorHAnsi"/>
                </w:rPr>
                <w:t>package</w:t>
              </w:r>
              <w:r>
                <w:t> </w:t>
              </w:r>
              <w:r>
                <w:rPr>
                  <w:rStyle w:val="HTMLCode"/>
                  <w:rFonts w:eastAsiaTheme="minorHAnsi"/>
                </w:rPr>
                <w:t>com.example.springbootzuulgatwayproxy.filters;</w:t>
              </w:r>
            </w:ins>
          </w:p>
          <w:p w14:paraId="19AA0F3B" w14:textId="77777777" w:rsidR="00E23802" w:rsidRDefault="00E23802" w:rsidP="00732FE7">
            <w:pPr>
              <w:rPr>
                <w:ins w:id="909" w:author="Rajiv Bansal" w:date="2019-08-04T14:23:00Z"/>
              </w:rPr>
            </w:pPr>
            <w:ins w:id="910" w:author="Rajiv Bansal" w:date="2019-08-04T14:23:00Z">
              <w:r>
                <w:t> </w:t>
              </w:r>
            </w:ins>
          </w:p>
          <w:p w14:paraId="2C171942" w14:textId="77777777" w:rsidR="00E23802" w:rsidRDefault="00E23802" w:rsidP="00732FE7">
            <w:pPr>
              <w:rPr>
                <w:ins w:id="911" w:author="Rajiv Bansal" w:date="2019-08-04T14:23:00Z"/>
              </w:rPr>
            </w:pPr>
            <w:ins w:id="912" w:author="Rajiv Bansal" w:date="2019-08-04T14:23:00Z">
              <w:r>
                <w:rPr>
                  <w:rStyle w:val="HTMLCode"/>
                  <w:rFonts w:eastAsiaTheme="minorHAnsi"/>
                </w:rPr>
                <w:t>import</w:t>
              </w:r>
              <w:r>
                <w:t> </w:t>
              </w:r>
              <w:r>
                <w:rPr>
                  <w:rStyle w:val="HTMLCode"/>
                  <w:rFonts w:eastAsiaTheme="minorHAnsi"/>
                </w:rPr>
                <w:t>com.netflix.zuul.ZuulFilter;</w:t>
              </w:r>
            </w:ins>
          </w:p>
          <w:p w14:paraId="0D30D61E" w14:textId="77777777" w:rsidR="00E23802" w:rsidRDefault="00E23802" w:rsidP="00732FE7">
            <w:pPr>
              <w:rPr>
                <w:ins w:id="913" w:author="Rajiv Bansal" w:date="2019-08-04T14:23:00Z"/>
              </w:rPr>
            </w:pPr>
            <w:ins w:id="914" w:author="Rajiv Bansal" w:date="2019-08-04T14:23:00Z">
              <w:r>
                <w:t> </w:t>
              </w:r>
            </w:ins>
          </w:p>
          <w:p w14:paraId="2592E7E9" w14:textId="77777777" w:rsidR="00E23802" w:rsidRDefault="00E23802" w:rsidP="00732FE7">
            <w:pPr>
              <w:rPr>
                <w:ins w:id="915" w:author="Rajiv Bansal" w:date="2019-08-04T14:23:00Z"/>
              </w:rPr>
            </w:pPr>
            <w:ins w:id="916"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PostFilter extends</w:t>
              </w:r>
              <w:r>
                <w:t> </w:t>
              </w:r>
              <w:r>
                <w:rPr>
                  <w:rStyle w:val="HTMLCode"/>
                  <w:rFonts w:eastAsiaTheme="minorHAnsi"/>
                </w:rPr>
                <w:t>ZuulFilter {</w:t>
              </w:r>
            </w:ins>
          </w:p>
          <w:p w14:paraId="0FD7932A" w14:textId="77777777" w:rsidR="00E23802" w:rsidRDefault="00E23802" w:rsidP="00732FE7">
            <w:pPr>
              <w:rPr>
                <w:ins w:id="917" w:author="Rajiv Bansal" w:date="2019-08-04T14:23:00Z"/>
              </w:rPr>
            </w:pPr>
            <w:ins w:id="918" w:author="Rajiv Bansal" w:date="2019-08-04T14:23:00Z">
              <w:r>
                <w:t> </w:t>
              </w:r>
            </w:ins>
          </w:p>
          <w:p w14:paraId="5C356A9A" w14:textId="77777777" w:rsidR="00E23802" w:rsidRDefault="00E23802" w:rsidP="00732FE7">
            <w:pPr>
              <w:rPr>
                <w:ins w:id="919" w:author="Rajiv Bansal" w:date="2019-08-04T14:23:00Z"/>
              </w:rPr>
            </w:pPr>
            <w:ins w:id="920" w:author="Rajiv Bansal" w:date="2019-08-04T14:23:00Z">
              <w:r>
                <w:rPr>
                  <w:rStyle w:val="HTMLCode"/>
                  <w:rFonts w:eastAsiaTheme="minorHAnsi"/>
                  <w:color w:val="FF0779"/>
                </w:rPr>
                <w:t>  </w:t>
              </w:r>
              <w:r>
                <w:rPr>
                  <w:rStyle w:val="HTMLCode"/>
                  <w:rFonts w:eastAsiaTheme="minorHAnsi"/>
                </w:rPr>
                <w:t>@Override</w:t>
              </w:r>
            </w:ins>
          </w:p>
          <w:p w14:paraId="08478691" w14:textId="77777777" w:rsidR="00E23802" w:rsidRDefault="00E23802" w:rsidP="00732FE7">
            <w:pPr>
              <w:rPr>
                <w:ins w:id="921" w:author="Rajiv Bansal" w:date="2019-08-04T14:23:00Z"/>
              </w:rPr>
            </w:pPr>
            <w:ins w:id="92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3B021C60" w14:textId="77777777" w:rsidR="00E23802" w:rsidRDefault="00E23802" w:rsidP="00732FE7">
            <w:pPr>
              <w:rPr>
                <w:ins w:id="923" w:author="Rajiv Bansal" w:date="2019-08-04T14:23:00Z"/>
              </w:rPr>
            </w:pPr>
            <w:ins w:id="92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"post";</w:t>
              </w:r>
            </w:ins>
          </w:p>
          <w:p w14:paraId="5B077573" w14:textId="77777777" w:rsidR="00E23802" w:rsidRDefault="00E23802" w:rsidP="00732FE7">
            <w:pPr>
              <w:rPr>
                <w:ins w:id="925" w:author="Rajiv Bansal" w:date="2019-08-04T14:23:00Z"/>
              </w:rPr>
            </w:pPr>
            <w:ins w:id="926" w:author="Rajiv Bansal" w:date="2019-08-04T14:23:00Z">
              <w:r>
                <w:rPr>
                  <w:rStyle w:val="HTMLCode"/>
                  <w:rFonts w:eastAsiaTheme="minorHAnsi"/>
                  <w:color w:val="FF0779"/>
                </w:rPr>
                <w:t>  </w:t>
              </w:r>
              <w:r>
                <w:rPr>
                  <w:rStyle w:val="HTMLCode"/>
                  <w:rFonts w:eastAsiaTheme="minorHAnsi"/>
                </w:rPr>
                <w:t>}</w:t>
              </w:r>
            </w:ins>
          </w:p>
          <w:p w14:paraId="4831B02B" w14:textId="77777777" w:rsidR="00E23802" w:rsidRDefault="00E23802" w:rsidP="00732FE7">
            <w:pPr>
              <w:rPr>
                <w:ins w:id="927" w:author="Rajiv Bansal" w:date="2019-08-04T14:23:00Z"/>
              </w:rPr>
            </w:pPr>
            <w:ins w:id="928" w:author="Rajiv Bansal" w:date="2019-08-04T14:23:00Z">
              <w:r>
                <w:t> </w:t>
              </w:r>
            </w:ins>
          </w:p>
          <w:p w14:paraId="354030F9" w14:textId="77777777" w:rsidR="00E23802" w:rsidRDefault="00E23802" w:rsidP="00732FE7">
            <w:pPr>
              <w:rPr>
                <w:ins w:id="929" w:author="Rajiv Bansal" w:date="2019-08-04T14:23:00Z"/>
              </w:rPr>
            </w:pPr>
            <w:ins w:id="930" w:author="Rajiv Bansal" w:date="2019-08-04T14:23:00Z">
              <w:r>
                <w:rPr>
                  <w:rStyle w:val="HTMLCode"/>
                  <w:rFonts w:eastAsiaTheme="minorHAnsi"/>
                  <w:color w:val="FF0779"/>
                </w:rPr>
                <w:t>  </w:t>
              </w:r>
              <w:r>
                <w:rPr>
                  <w:rStyle w:val="HTMLCode"/>
                  <w:rFonts w:eastAsiaTheme="minorHAnsi"/>
                </w:rPr>
                <w:t>@Override</w:t>
              </w:r>
            </w:ins>
          </w:p>
          <w:p w14:paraId="7AA381A4" w14:textId="77777777" w:rsidR="00E23802" w:rsidRDefault="00E23802" w:rsidP="00732FE7">
            <w:pPr>
              <w:rPr>
                <w:ins w:id="931" w:author="Rajiv Bansal" w:date="2019-08-04T14:23:00Z"/>
              </w:rPr>
            </w:pPr>
            <w:ins w:id="93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6DB171D4" w14:textId="77777777" w:rsidR="00E23802" w:rsidRDefault="00E23802" w:rsidP="00732FE7">
            <w:pPr>
              <w:rPr>
                <w:ins w:id="933" w:author="Rajiv Bansal" w:date="2019-08-04T14:23:00Z"/>
              </w:rPr>
            </w:pPr>
            <w:ins w:id="93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4B68B898" w14:textId="77777777" w:rsidR="00E23802" w:rsidRDefault="00E23802" w:rsidP="00732FE7">
            <w:pPr>
              <w:rPr>
                <w:ins w:id="935" w:author="Rajiv Bansal" w:date="2019-08-04T14:23:00Z"/>
              </w:rPr>
            </w:pPr>
            <w:ins w:id="936" w:author="Rajiv Bansal" w:date="2019-08-04T14:23:00Z">
              <w:r>
                <w:rPr>
                  <w:rStyle w:val="HTMLCode"/>
                  <w:rFonts w:eastAsiaTheme="minorHAnsi"/>
                  <w:color w:val="FF0779"/>
                </w:rPr>
                <w:t>  </w:t>
              </w:r>
              <w:r>
                <w:rPr>
                  <w:rStyle w:val="HTMLCode"/>
                  <w:rFonts w:eastAsiaTheme="minorHAnsi"/>
                </w:rPr>
                <w:t>}</w:t>
              </w:r>
            </w:ins>
          </w:p>
          <w:p w14:paraId="0B7E6C53" w14:textId="77777777" w:rsidR="00E23802" w:rsidRDefault="00E23802" w:rsidP="00732FE7">
            <w:pPr>
              <w:rPr>
                <w:ins w:id="937" w:author="Rajiv Bansal" w:date="2019-08-04T14:23:00Z"/>
              </w:rPr>
            </w:pPr>
            <w:ins w:id="938" w:author="Rajiv Bansal" w:date="2019-08-04T14:23:00Z">
              <w:r>
                <w:t> </w:t>
              </w:r>
            </w:ins>
          </w:p>
          <w:p w14:paraId="0C0E5C1C" w14:textId="77777777" w:rsidR="00E23802" w:rsidRDefault="00E23802" w:rsidP="00732FE7">
            <w:pPr>
              <w:rPr>
                <w:ins w:id="939" w:author="Rajiv Bansal" w:date="2019-08-04T14:23:00Z"/>
              </w:rPr>
            </w:pPr>
            <w:ins w:id="940" w:author="Rajiv Bansal" w:date="2019-08-04T14:23:00Z">
              <w:r>
                <w:rPr>
                  <w:rStyle w:val="HTMLCode"/>
                  <w:rFonts w:eastAsiaTheme="minorHAnsi"/>
                  <w:color w:val="FF0779"/>
                </w:rPr>
                <w:t>  </w:t>
              </w:r>
              <w:r>
                <w:rPr>
                  <w:rStyle w:val="HTMLCode"/>
                  <w:rFonts w:eastAsiaTheme="minorHAnsi"/>
                </w:rPr>
                <w:t>@Override</w:t>
              </w:r>
            </w:ins>
          </w:p>
          <w:p w14:paraId="1DF05B3E" w14:textId="77777777" w:rsidR="00E23802" w:rsidRDefault="00E23802" w:rsidP="00732FE7">
            <w:pPr>
              <w:rPr>
                <w:ins w:id="941" w:author="Rajiv Bansal" w:date="2019-08-04T14:23:00Z"/>
              </w:rPr>
            </w:pPr>
            <w:ins w:id="94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28E90E6D" w14:textId="77777777" w:rsidR="00E23802" w:rsidRDefault="00E23802" w:rsidP="00732FE7">
            <w:pPr>
              <w:rPr>
                <w:ins w:id="943" w:author="Rajiv Bansal" w:date="2019-08-04T14:23:00Z"/>
              </w:rPr>
            </w:pPr>
            <w:ins w:id="94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0FDB2838" w14:textId="77777777" w:rsidR="00E23802" w:rsidRDefault="00E23802" w:rsidP="00732FE7">
            <w:pPr>
              <w:rPr>
                <w:ins w:id="945" w:author="Rajiv Bansal" w:date="2019-08-04T14:23:00Z"/>
              </w:rPr>
            </w:pPr>
            <w:ins w:id="946" w:author="Rajiv Bansal" w:date="2019-08-04T14:23:00Z">
              <w:r>
                <w:rPr>
                  <w:rStyle w:val="HTMLCode"/>
                  <w:rFonts w:eastAsiaTheme="minorHAnsi"/>
                  <w:color w:val="FF0779"/>
                </w:rPr>
                <w:t>  </w:t>
              </w:r>
              <w:r>
                <w:rPr>
                  <w:rStyle w:val="HTMLCode"/>
                  <w:rFonts w:eastAsiaTheme="minorHAnsi"/>
                </w:rPr>
                <w:t>}</w:t>
              </w:r>
            </w:ins>
          </w:p>
          <w:p w14:paraId="65A29DCB" w14:textId="77777777" w:rsidR="00E23802" w:rsidRDefault="00E23802" w:rsidP="00732FE7">
            <w:pPr>
              <w:rPr>
                <w:ins w:id="947" w:author="Rajiv Bansal" w:date="2019-08-04T14:23:00Z"/>
              </w:rPr>
            </w:pPr>
            <w:ins w:id="948" w:author="Rajiv Bansal" w:date="2019-08-04T14:23:00Z">
              <w:r>
                <w:t> </w:t>
              </w:r>
            </w:ins>
          </w:p>
          <w:p w14:paraId="2A8C7074" w14:textId="77777777" w:rsidR="00E23802" w:rsidRDefault="00E23802" w:rsidP="00732FE7">
            <w:pPr>
              <w:rPr>
                <w:ins w:id="949" w:author="Rajiv Bansal" w:date="2019-08-04T14:23:00Z"/>
              </w:rPr>
            </w:pPr>
            <w:ins w:id="950" w:author="Rajiv Bansal" w:date="2019-08-04T14:23:00Z">
              <w:r>
                <w:rPr>
                  <w:rStyle w:val="HTMLCode"/>
                  <w:rFonts w:eastAsiaTheme="minorHAnsi"/>
                  <w:color w:val="FF0779"/>
                </w:rPr>
                <w:lastRenderedPageBreak/>
                <w:t>  </w:t>
              </w:r>
              <w:r>
                <w:rPr>
                  <w:rStyle w:val="HTMLCode"/>
                  <w:rFonts w:eastAsiaTheme="minorHAnsi"/>
                </w:rPr>
                <w:t>@Override</w:t>
              </w:r>
            </w:ins>
          </w:p>
          <w:p w14:paraId="68C2E7B5" w14:textId="77777777" w:rsidR="00E23802" w:rsidRDefault="00E23802" w:rsidP="00732FE7">
            <w:pPr>
              <w:rPr>
                <w:ins w:id="951" w:author="Rajiv Bansal" w:date="2019-08-04T14:23:00Z"/>
              </w:rPr>
            </w:pPr>
            <w:ins w:id="95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83FF53B" w14:textId="77777777" w:rsidR="00E23802" w:rsidRDefault="00E23802" w:rsidP="00732FE7">
            <w:pPr>
              <w:rPr>
                <w:ins w:id="953" w:author="Rajiv Bansal" w:date="2019-08-04T14:23:00Z"/>
              </w:rPr>
            </w:pPr>
            <w:ins w:id="954" w:author="Rajiv Bansal" w:date="2019-08-04T14:23:00Z">
              <w:r>
                <w:rPr>
                  <w:rStyle w:val="HTMLCode"/>
                  <w:rFonts w:eastAsiaTheme="minorHAnsi"/>
                  <w:color w:val="FF0779"/>
                </w:rPr>
                <w:t>   </w:t>
              </w:r>
              <w:r>
                <w:rPr>
                  <w:rStyle w:val="HTMLCode"/>
                  <w:rFonts w:eastAsiaTheme="minorHAnsi"/>
                </w:rPr>
                <w:t>System.out.println("Inside Response Filter");</w:t>
              </w:r>
            </w:ins>
          </w:p>
          <w:p w14:paraId="68AF902E" w14:textId="77777777" w:rsidR="00E23802" w:rsidRDefault="00E23802" w:rsidP="00732FE7">
            <w:pPr>
              <w:rPr>
                <w:ins w:id="955" w:author="Rajiv Bansal" w:date="2019-08-04T14:23:00Z"/>
              </w:rPr>
            </w:pPr>
            <w:ins w:id="956" w:author="Rajiv Bansal" w:date="2019-08-04T14:23:00Z">
              <w:r>
                <w:t> </w:t>
              </w:r>
            </w:ins>
          </w:p>
          <w:p w14:paraId="323B13F2" w14:textId="77777777" w:rsidR="00E23802" w:rsidRDefault="00E23802" w:rsidP="00732FE7">
            <w:pPr>
              <w:rPr>
                <w:ins w:id="957" w:author="Rajiv Bansal" w:date="2019-08-04T14:23:00Z"/>
              </w:rPr>
            </w:pPr>
            <w:ins w:id="958"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F78FF96" w14:textId="77777777" w:rsidR="00E23802" w:rsidRDefault="00E23802" w:rsidP="00732FE7">
            <w:pPr>
              <w:rPr>
                <w:ins w:id="959" w:author="Rajiv Bansal" w:date="2019-08-04T14:23:00Z"/>
              </w:rPr>
            </w:pPr>
            <w:ins w:id="960" w:author="Rajiv Bansal" w:date="2019-08-04T14:23:00Z">
              <w:r>
                <w:rPr>
                  <w:rStyle w:val="HTMLCode"/>
                  <w:rFonts w:eastAsiaTheme="minorHAnsi"/>
                  <w:color w:val="FF0779"/>
                </w:rPr>
                <w:t>  </w:t>
              </w:r>
              <w:r>
                <w:rPr>
                  <w:rStyle w:val="HTMLCode"/>
                  <w:rFonts w:eastAsiaTheme="minorHAnsi"/>
                </w:rPr>
                <w:t>}</w:t>
              </w:r>
            </w:ins>
          </w:p>
          <w:p w14:paraId="7FF1DAB4" w14:textId="77777777" w:rsidR="00E23802" w:rsidRDefault="00E23802" w:rsidP="00732FE7">
            <w:pPr>
              <w:rPr>
                <w:ins w:id="961" w:author="Rajiv Bansal" w:date="2019-08-04T14:23:00Z"/>
              </w:rPr>
            </w:pPr>
            <w:ins w:id="962" w:author="Rajiv Bansal" w:date="2019-08-04T14:23:00Z">
              <w:r>
                <w:rPr>
                  <w:rStyle w:val="HTMLCode"/>
                  <w:rFonts w:eastAsiaTheme="minorHAnsi"/>
                </w:rPr>
                <w:t>}</w:t>
              </w:r>
            </w:ins>
          </w:p>
        </w:tc>
      </w:tr>
    </w:tbl>
    <w:p w14:paraId="12C27D62" w14:textId="77777777" w:rsidR="00E23802" w:rsidRDefault="00E23802" w:rsidP="00E23802">
      <w:pPr>
        <w:pStyle w:val="NormalWeb"/>
        <w:shd w:val="clear" w:color="auto" w:fill="FFFFFF"/>
        <w:spacing w:before="150" w:beforeAutospacing="0" w:after="240" w:afterAutospacing="0"/>
        <w:rPr>
          <w:ins w:id="963" w:author="Rajiv Bansal" w:date="2019-08-04T14:23:00Z"/>
          <w:rFonts w:ascii="Segoe UI" w:hAnsi="Segoe UI" w:cs="Segoe UI"/>
          <w:color w:val="000000"/>
        </w:rPr>
      </w:pPr>
      <w:ins w:id="964" w:author="Rajiv Bansal" w:date="2019-08-04T14:23:00Z">
        <w:r>
          <w:rPr>
            <w:rStyle w:val="Strong"/>
            <w:rFonts w:ascii="Segoe UI" w:hAnsi="Segoe UI" w:cs="Segoe UI"/>
            <w:color w:val="000000"/>
          </w:rPr>
          <w:lastRenderedPageBreak/>
          <w:t>route filter</w:t>
        </w:r>
      </w:ins>
    </w:p>
    <w:tbl>
      <w:tblPr>
        <w:tblW w:w="15525" w:type="dxa"/>
        <w:tblCellMar>
          <w:left w:w="0" w:type="dxa"/>
          <w:right w:w="0" w:type="dxa"/>
        </w:tblCellMar>
        <w:tblLook w:val="04A0" w:firstRow="1" w:lastRow="0" w:firstColumn="1" w:lastColumn="0" w:noHBand="0" w:noVBand="1"/>
      </w:tblPr>
      <w:tblGrid>
        <w:gridCol w:w="15525"/>
      </w:tblGrid>
      <w:tr w:rsidR="00E23802" w14:paraId="46380201" w14:textId="77777777" w:rsidTr="00732FE7">
        <w:trPr>
          <w:ins w:id="965" w:author="Rajiv Bansal" w:date="2019-08-04T14:23:00Z"/>
        </w:trPr>
        <w:tc>
          <w:tcPr>
            <w:tcW w:w="15495" w:type="dxa"/>
            <w:vAlign w:val="center"/>
            <w:hideMark/>
          </w:tcPr>
          <w:p w14:paraId="4A50CAE1" w14:textId="77777777" w:rsidR="00E23802" w:rsidRDefault="00E23802" w:rsidP="00732FE7">
            <w:pPr>
              <w:rPr>
                <w:ins w:id="966" w:author="Rajiv Bansal" w:date="2019-08-04T14:23:00Z"/>
                <w:rFonts w:ascii="Times New Roman" w:hAnsi="Times New Roman" w:cs="Times New Roman"/>
              </w:rPr>
            </w:pPr>
            <w:ins w:id="967" w:author="Rajiv Bansal" w:date="2019-08-04T14:23:00Z">
              <w:r>
                <w:rPr>
                  <w:rStyle w:val="HTMLCode"/>
                  <w:rFonts w:eastAsiaTheme="minorHAnsi"/>
                </w:rPr>
                <w:t>package</w:t>
              </w:r>
              <w:r>
                <w:t> </w:t>
              </w:r>
              <w:r>
                <w:rPr>
                  <w:rStyle w:val="HTMLCode"/>
                  <w:rFonts w:eastAsiaTheme="minorHAnsi"/>
                </w:rPr>
                <w:t>com.example.springbootzuulgatwayproxy.filters;</w:t>
              </w:r>
            </w:ins>
          </w:p>
          <w:p w14:paraId="1883EF02" w14:textId="77777777" w:rsidR="00E23802" w:rsidRDefault="00E23802" w:rsidP="00732FE7">
            <w:pPr>
              <w:rPr>
                <w:ins w:id="968" w:author="Rajiv Bansal" w:date="2019-08-04T14:23:00Z"/>
              </w:rPr>
            </w:pPr>
            <w:ins w:id="969" w:author="Rajiv Bansal" w:date="2019-08-04T14:23:00Z">
              <w:r>
                <w:t> </w:t>
              </w:r>
            </w:ins>
          </w:p>
          <w:p w14:paraId="1874EE54" w14:textId="77777777" w:rsidR="00E23802" w:rsidRDefault="00E23802" w:rsidP="00732FE7">
            <w:pPr>
              <w:rPr>
                <w:ins w:id="970" w:author="Rajiv Bansal" w:date="2019-08-04T14:23:00Z"/>
              </w:rPr>
            </w:pPr>
            <w:ins w:id="971" w:author="Rajiv Bansal" w:date="2019-08-04T14:23:00Z">
              <w:r>
                <w:rPr>
                  <w:rStyle w:val="HTMLCode"/>
                  <w:rFonts w:eastAsiaTheme="minorHAnsi"/>
                </w:rPr>
                <w:t>import</w:t>
              </w:r>
              <w:r>
                <w:t> </w:t>
              </w:r>
              <w:r>
                <w:rPr>
                  <w:rStyle w:val="HTMLCode"/>
                  <w:rFonts w:eastAsiaTheme="minorHAnsi"/>
                </w:rPr>
                <w:t>com.netflix.zuul.ZuulFilter;</w:t>
              </w:r>
            </w:ins>
          </w:p>
          <w:p w14:paraId="58E7D4BF" w14:textId="77777777" w:rsidR="00E23802" w:rsidRDefault="00E23802" w:rsidP="00732FE7">
            <w:pPr>
              <w:rPr>
                <w:ins w:id="972" w:author="Rajiv Bansal" w:date="2019-08-04T14:23:00Z"/>
              </w:rPr>
            </w:pPr>
            <w:ins w:id="973" w:author="Rajiv Bansal" w:date="2019-08-04T14:23:00Z">
              <w:r>
                <w:t> </w:t>
              </w:r>
            </w:ins>
          </w:p>
          <w:p w14:paraId="50D9811F" w14:textId="77777777" w:rsidR="00E23802" w:rsidRDefault="00E23802" w:rsidP="00732FE7">
            <w:pPr>
              <w:rPr>
                <w:ins w:id="974" w:author="Rajiv Bansal" w:date="2019-08-04T14:23:00Z"/>
              </w:rPr>
            </w:pPr>
            <w:ins w:id="975"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RouteFilter extends</w:t>
              </w:r>
              <w:r>
                <w:t> </w:t>
              </w:r>
              <w:r>
                <w:rPr>
                  <w:rStyle w:val="HTMLCode"/>
                  <w:rFonts w:eastAsiaTheme="minorHAnsi"/>
                </w:rPr>
                <w:t>ZuulFilter {</w:t>
              </w:r>
            </w:ins>
          </w:p>
          <w:p w14:paraId="433B6504" w14:textId="77777777" w:rsidR="00E23802" w:rsidRDefault="00E23802" w:rsidP="00732FE7">
            <w:pPr>
              <w:rPr>
                <w:ins w:id="976" w:author="Rajiv Bansal" w:date="2019-08-04T14:23:00Z"/>
              </w:rPr>
            </w:pPr>
            <w:ins w:id="977" w:author="Rajiv Bansal" w:date="2019-08-04T14:23:00Z">
              <w:r>
                <w:t> </w:t>
              </w:r>
            </w:ins>
          </w:p>
          <w:p w14:paraId="589F33BA" w14:textId="77777777" w:rsidR="00E23802" w:rsidRDefault="00E23802" w:rsidP="00732FE7">
            <w:pPr>
              <w:rPr>
                <w:ins w:id="978" w:author="Rajiv Bansal" w:date="2019-08-04T14:23:00Z"/>
              </w:rPr>
            </w:pPr>
            <w:ins w:id="979" w:author="Rajiv Bansal" w:date="2019-08-04T14:23:00Z">
              <w:r>
                <w:rPr>
                  <w:rStyle w:val="HTMLCode"/>
                  <w:rFonts w:eastAsiaTheme="minorHAnsi"/>
                  <w:color w:val="FF0779"/>
                </w:rPr>
                <w:t>  </w:t>
              </w:r>
              <w:r>
                <w:rPr>
                  <w:rStyle w:val="HTMLCode"/>
                  <w:rFonts w:eastAsiaTheme="minorHAnsi"/>
                </w:rPr>
                <w:t>@Override</w:t>
              </w:r>
            </w:ins>
          </w:p>
          <w:p w14:paraId="6E904846" w14:textId="77777777" w:rsidR="00E23802" w:rsidRDefault="00E23802" w:rsidP="00732FE7">
            <w:pPr>
              <w:rPr>
                <w:ins w:id="980" w:author="Rajiv Bansal" w:date="2019-08-04T14:23:00Z"/>
              </w:rPr>
            </w:pPr>
            <w:ins w:id="98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3031A03D" w14:textId="77777777" w:rsidR="00E23802" w:rsidRDefault="00E23802" w:rsidP="00732FE7">
            <w:pPr>
              <w:rPr>
                <w:ins w:id="982" w:author="Rajiv Bansal" w:date="2019-08-04T14:23:00Z"/>
              </w:rPr>
            </w:pPr>
            <w:ins w:id="98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"route";</w:t>
              </w:r>
            </w:ins>
          </w:p>
          <w:p w14:paraId="7ADD12E8" w14:textId="77777777" w:rsidR="00E23802" w:rsidRDefault="00E23802" w:rsidP="00732FE7">
            <w:pPr>
              <w:rPr>
                <w:ins w:id="984" w:author="Rajiv Bansal" w:date="2019-08-04T14:23:00Z"/>
              </w:rPr>
            </w:pPr>
            <w:ins w:id="985" w:author="Rajiv Bansal" w:date="2019-08-04T14:23:00Z">
              <w:r>
                <w:rPr>
                  <w:rStyle w:val="HTMLCode"/>
                  <w:rFonts w:eastAsiaTheme="minorHAnsi"/>
                  <w:color w:val="FF0779"/>
                </w:rPr>
                <w:t>  </w:t>
              </w:r>
              <w:r>
                <w:rPr>
                  <w:rStyle w:val="HTMLCode"/>
                  <w:rFonts w:eastAsiaTheme="minorHAnsi"/>
                </w:rPr>
                <w:t>}</w:t>
              </w:r>
            </w:ins>
          </w:p>
          <w:p w14:paraId="0E2B4AD1" w14:textId="77777777" w:rsidR="00E23802" w:rsidRDefault="00E23802" w:rsidP="00732FE7">
            <w:pPr>
              <w:rPr>
                <w:ins w:id="986" w:author="Rajiv Bansal" w:date="2019-08-04T14:23:00Z"/>
              </w:rPr>
            </w:pPr>
            <w:ins w:id="987" w:author="Rajiv Bansal" w:date="2019-08-04T14:23:00Z">
              <w:r>
                <w:t> </w:t>
              </w:r>
            </w:ins>
          </w:p>
          <w:p w14:paraId="2DE1E335" w14:textId="77777777" w:rsidR="00E23802" w:rsidRDefault="00E23802" w:rsidP="00732FE7">
            <w:pPr>
              <w:rPr>
                <w:ins w:id="988" w:author="Rajiv Bansal" w:date="2019-08-04T14:23:00Z"/>
              </w:rPr>
            </w:pPr>
            <w:ins w:id="989" w:author="Rajiv Bansal" w:date="2019-08-04T14:23:00Z">
              <w:r>
                <w:rPr>
                  <w:rStyle w:val="HTMLCode"/>
                  <w:rFonts w:eastAsiaTheme="minorHAnsi"/>
                  <w:color w:val="FF0779"/>
                </w:rPr>
                <w:t>  </w:t>
              </w:r>
              <w:r>
                <w:rPr>
                  <w:rStyle w:val="HTMLCode"/>
                  <w:rFonts w:eastAsiaTheme="minorHAnsi"/>
                </w:rPr>
                <w:t>@Override</w:t>
              </w:r>
            </w:ins>
          </w:p>
          <w:p w14:paraId="4DD63355" w14:textId="77777777" w:rsidR="00E23802" w:rsidRDefault="00E23802" w:rsidP="00732FE7">
            <w:pPr>
              <w:rPr>
                <w:ins w:id="990" w:author="Rajiv Bansal" w:date="2019-08-04T14:23:00Z"/>
              </w:rPr>
            </w:pPr>
            <w:ins w:id="99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2D7C1DDF" w14:textId="77777777" w:rsidR="00E23802" w:rsidRDefault="00E23802" w:rsidP="00732FE7">
            <w:pPr>
              <w:rPr>
                <w:ins w:id="992" w:author="Rajiv Bansal" w:date="2019-08-04T14:23:00Z"/>
              </w:rPr>
            </w:pPr>
            <w:ins w:id="99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0D92AD43" w14:textId="77777777" w:rsidR="00E23802" w:rsidRDefault="00E23802" w:rsidP="00732FE7">
            <w:pPr>
              <w:rPr>
                <w:ins w:id="994" w:author="Rajiv Bansal" w:date="2019-08-04T14:23:00Z"/>
              </w:rPr>
            </w:pPr>
            <w:ins w:id="995" w:author="Rajiv Bansal" w:date="2019-08-04T14:23:00Z">
              <w:r>
                <w:rPr>
                  <w:rStyle w:val="HTMLCode"/>
                  <w:rFonts w:eastAsiaTheme="minorHAnsi"/>
                  <w:color w:val="FF0779"/>
                </w:rPr>
                <w:t>  </w:t>
              </w:r>
              <w:r>
                <w:rPr>
                  <w:rStyle w:val="HTMLCode"/>
                  <w:rFonts w:eastAsiaTheme="minorHAnsi"/>
                </w:rPr>
                <w:t>}</w:t>
              </w:r>
            </w:ins>
          </w:p>
          <w:p w14:paraId="4F0D8E20" w14:textId="77777777" w:rsidR="00E23802" w:rsidRDefault="00E23802" w:rsidP="00732FE7">
            <w:pPr>
              <w:rPr>
                <w:ins w:id="996" w:author="Rajiv Bansal" w:date="2019-08-04T14:23:00Z"/>
              </w:rPr>
            </w:pPr>
            <w:ins w:id="997" w:author="Rajiv Bansal" w:date="2019-08-04T14:23:00Z">
              <w:r>
                <w:t> </w:t>
              </w:r>
            </w:ins>
          </w:p>
          <w:p w14:paraId="56123099" w14:textId="77777777" w:rsidR="00E23802" w:rsidRDefault="00E23802" w:rsidP="00732FE7">
            <w:pPr>
              <w:rPr>
                <w:ins w:id="998" w:author="Rajiv Bansal" w:date="2019-08-04T14:23:00Z"/>
              </w:rPr>
            </w:pPr>
            <w:ins w:id="999" w:author="Rajiv Bansal" w:date="2019-08-04T14:23:00Z">
              <w:r>
                <w:rPr>
                  <w:rStyle w:val="HTMLCode"/>
                  <w:rFonts w:eastAsiaTheme="minorHAnsi"/>
                  <w:color w:val="FF0779"/>
                </w:rPr>
                <w:t>  </w:t>
              </w:r>
              <w:r>
                <w:rPr>
                  <w:rStyle w:val="HTMLCode"/>
                  <w:rFonts w:eastAsiaTheme="minorHAnsi"/>
                </w:rPr>
                <w:t>@Override</w:t>
              </w:r>
            </w:ins>
          </w:p>
          <w:p w14:paraId="12DF48A8" w14:textId="77777777" w:rsidR="00E23802" w:rsidRDefault="00E23802" w:rsidP="00732FE7">
            <w:pPr>
              <w:rPr>
                <w:ins w:id="1000" w:author="Rajiv Bansal" w:date="2019-08-04T14:23:00Z"/>
              </w:rPr>
            </w:pPr>
            <w:ins w:id="100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1AF31E2A" w14:textId="77777777" w:rsidR="00E23802" w:rsidRDefault="00E23802" w:rsidP="00732FE7">
            <w:pPr>
              <w:rPr>
                <w:ins w:id="1002" w:author="Rajiv Bansal" w:date="2019-08-04T14:23:00Z"/>
              </w:rPr>
            </w:pPr>
            <w:ins w:id="100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7BD8EF85" w14:textId="77777777" w:rsidR="00E23802" w:rsidRDefault="00E23802" w:rsidP="00732FE7">
            <w:pPr>
              <w:rPr>
                <w:ins w:id="1004" w:author="Rajiv Bansal" w:date="2019-08-04T14:23:00Z"/>
              </w:rPr>
            </w:pPr>
            <w:ins w:id="1005" w:author="Rajiv Bansal" w:date="2019-08-04T14:23:00Z">
              <w:r>
                <w:rPr>
                  <w:rStyle w:val="HTMLCode"/>
                  <w:rFonts w:eastAsiaTheme="minorHAnsi"/>
                  <w:color w:val="FF0779"/>
                </w:rPr>
                <w:t>  </w:t>
              </w:r>
              <w:r>
                <w:rPr>
                  <w:rStyle w:val="HTMLCode"/>
                  <w:rFonts w:eastAsiaTheme="minorHAnsi"/>
                </w:rPr>
                <w:t>}</w:t>
              </w:r>
            </w:ins>
          </w:p>
          <w:p w14:paraId="4C69BF58" w14:textId="77777777" w:rsidR="00E23802" w:rsidRDefault="00E23802" w:rsidP="00732FE7">
            <w:pPr>
              <w:rPr>
                <w:ins w:id="1006" w:author="Rajiv Bansal" w:date="2019-08-04T14:23:00Z"/>
              </w:rPr>
            </w:pPr>
            <w:ins w:id="1007" w:author="Rajiv Bansal" w:date="2019-08-04T14:23:00Z">
              <w:r>
                <w:t> </w:t>
              </w:r>
            </w:ins>
          </w:p>
          <w:p w14:paraId="0FDE80E4" w14:textId="77777777" w:rsidR="00E23802" w:rsidRDefault="00E23802" w:rsidP="00732FE7">
            <w:pPr>
              <w:rPr>
                <w:ins w:id="1008" w:author="Rajiv Bansal" w:date="2019-08-04T14:23:00Z"/>
              </w:rPr>
            </w:pPr>
            <w:ins w:id="1009" w:author="Rajiv Bansal" w:date="2019-08-04T14:23:00Z">
              <w:r>
                <w:rPr>
                  <w:rStyle w:val="HTMLCode"/>
                  <w:rFonts w:eastAsiaTheme="minorHAnsi"/>
                  <w:color w:val="FF0779"/>
                </w:rPr>
                <w:t>  </w:t>
              </w:r>
              <w:r>
                <w:rPr>
                  <w:rStyle w:val="HTMLCode"/>
                  <w:rFonts w:eastAsiaTheme="minorHAnsi"/>
                </w:rPr>
                <w:t>@Override</w:t>
              </w:r>
            </w:ins>
          </w:p>
          <w:p w14:paraId="66037036" w14:textId="77777777" w:rsidR="00E23802" w:rsidRDefault="00E23802" w:rsidP="00732FE7">
            <w:pPr>
              <w:rPr>
                <w:ins w:id="1010" w:author="Rajiv Bansal" w:date="2019-08-04T14:23:00Z"/>
              </w:rPr>
            </w:pPr>
            <w:ins w:id="101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2CF4A91A" w14:textId="77777777" w:rsidR="00E23802" w:rsidRDefault="00E23802" w:rsidP="00732FE7">
            <w:pPr>
              <w:rPr>
                <w:ins w:id="1012" w:author="Rajiv Bansal" w:date="2019-08-04T14:23:00Z"/>
              </w:rPr>
            </w:pPr>
            <w:ins w:id="1013" w:author="Rajiv Bansal" w:date="2019-08-04T14:23:00Z">
              <w:r>
                <w:rPr>
                  <w:rStyle w:val="HTMLCode"/>
                  <w:rFonts w:eastAsiaTheme="minorHAnsi"/>
                  <w:color w:val="FF0779"/>
                </w:rPr>
                <w:t>   </w:t>
              </w:r>
              <w:r>
                <w:rPr>
                  <w:rStyle w:val="HTMLCode"/>
                  <w:rFonts w:eastAsiaTheme="minorHAnsi"/>
                </w:rPr>
                <w:t>System.out.println("Inside Route Filter");</w:t>
              </w:r>
            </w:ins>
          </w:p>
          <w:p w14:paraId="410809FC" w14:textId="77777777" w:rsidR="00E23802" w:rsidRDefault="00E23802" w:rsidP="00732FE7">
            <w:pPr>
              <w:rPr>
                <w:ins w:id="1014" w:author="Rajiv Bansal" w:date="2019-08-04T14:23:00Z"/>
              </w:rPr>
            </w:pPr>
            <w:ins w:id="101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6C73E395" w14:textId="77777777" w:rsidR="00E23802" w:rsidRDefault="00E23802" w:rsidP="00732FE7">
            <w:pPr>
              <w:rPr>
                <w:ins w:id="1016" w:author="Rajiv Bansal" w:date="2019-08-04T14:23:00Z"/>
              </w:rPr>
            </w:pPr>
            <w:ins w:id="1017" w:author="Rajiv Bansal" w:date="2019-08-04T14:23:00Z">
              <w:r>
                <w:rPr>
                  <w:rStyle w:val="HTMLCode"/>
                  <w:rFonts w:eastAsiaTheme="minorHAnsi"/>
                  <w:color w:val="FF0779"/>
                </w:rPr>
                <w:t>  </w:t>
              </w:r>
              <w:r>
                <w:rPr>
                  <w:rStyle w:val="HTMLCode"/>
                  <w:rFonts w:eastAsiaTheme="minorHAnsi"/>
                </w:rPr>
                <w:t>}</w:t>
              </w:r>
            </w:ins>
          </w:p>
          <w:p w14:paraId="34EEBF92" w14:textId="77777777" w:rsidR="00E23802" w:rsidRDefault="00E23802" w:rsidP="00732FE7">
            <w:pPr>
              <w:rPr>
                <w:ins w:id="1018" w:author="Rajiv Bansal" w:date="2019-08-04T14:23:00Z"/>
              </w:rPr>
            </w:pPr>
            <w:ins w:id="1019" w:author="Rajiv Bansal" w:date="2019-08-04T14:23:00Z">
              <w:r>
                <w:rPr>
                  <w:rStyle w:val="HTMLCode"/>
                  <w:rFonts w:eastAsiaTheme="minorHAnsi"/>
                </w:rPr>
                <w:t>}</w:t>
              </w:r>
            </w:ins>
          </w:p>
        </w:tc>
      </w:tr>
    </w:tbl>
    <w:p w14:paraId="6DB1C284" w14:textId="77777777" w:rsidR="00E23802" w:rsidRDefault="00E23802" w:rsidP="00E23802">
      <w:pPr>
        <w:pStyle w:val="NormalWeb"/>
        <w:shd w:val="clear" w:color="auto" w:fill="FFFFFF"/>
        <w:spacing w:before="150" w:beforeAutospacing="0" w:after="240" w:afterAutospacing="0"/>
        <w:rPr>
          <w:ins w:id="1020" w:author="Rajiv Bansal" w:date="2019-08-04T14:23:00Z"/>
          <w:rFonts w:ascii="Segoe UI" w:hAnsi="Segoe UI" w:cs="Segoe UI"/>
          <w:color w:val="000000"/>
        </w:rPr>
      </w:pPr>
      <w:ins w:id="1021" w:author="Rajiv Bansal" w:date="2019-08-04T14:23:00Z">
        <w:r>
          <w:rPr>
            <w:rStyle w:val="Strong"/>
            <w:rFonts w:ascii="Segoe UI" w:hAnsi="Segoe UI" w:cs="Segoe UI"/>
            <w:color w:val="000000"/>
          </w:rPr>
          <w:t>Error filter</w:t>
        </w:r>
      </w:ins>
    </w:p>
    <w:tbl>
      <w:tblPr>
        <w:tblW w:w="15525" w:type="dxa"/>
        <w:tblCellMar>
          <w:left w:w="0" w:type="dxa"/>
          <w:right w:w="0" w:type="dxa"/>
        </w:tblCellMar>
        <w:tblLook w:val="04A0" w:firstRow="1" w:lastRow="0" w:firstColumn="1" w:lastColumn="0" w:noHBand="0" w:noVBand="1"/>
      </w:tblPr>
      <w:tblGrid>
        <w:gridCol w:w="15525"/>
      </w:tblGrid>
      <w:tr w:rsidR="00E23802" w14:paraId="706BBC25" w14:textId="77777777" w:rsidTr="00732FE7">
        <w:trPr>
          <w:ins w:id="1022" w:author="Rajiv Bansal" w:date="2019-08-04T14:23:00Z"/>
        </w:trPr>
        <w:tc>
          <w:tcPr>
            <w:tcW w:w="15495" w:type="dxa"/>
            <w:vAlign w:val="center"/>
            <w:hideMark/>
          </w:tcPr>
          <w:p w14:paraId="57804035" w14:textId="77777777" w:rsidR="00E23802" w:rsidRDefault="00E23802" w:rsidP="00732FE7">
            <w:pPr>
              <w:rPr>
                <w:ins w:id="1023" w:author="Rajiv Bansal" w:date="2019-08-04T14:23:00Z"/>
                <w:rFonts w:ascii="Times New Roman" w:hAnsi="Times New Roman" w:cs="Times New Roman"/>
              </w:rPr>
            </w:pPr>
            <w:ins w:id="1024" w:author="Rajiv Bansal" w:date="2019-08-04T14:23:00Z">
              <w:r>
                <w:rPr>
                  <w:rStyle w:val="HTMLCode"/>
                  <w:rFonts w:eastAsiaTheme="minorHAnsi"/>
                </w:rPr>
                <w:t>package</w:t>
              </w:r>
              <w:r>
                <w:t> </w:t>
              </w:r>
              <w:r>
                <w:rPr>
                  <w:rStyle w:val="HTMLCode"/>
                  <w:rFonts w:eastAsiaTheme="minorHAnsi"/>
                </w:rPr>
                <w:t>com.example.springbootzuulgatwayproxy.filters;</w:t>
              </w:r>
            </w:ins>
          </w:p>
          <w:p w14:paraId="6E2C0DA3" w14:textId="77777777" w:rsidR="00E23802" w:rsidRDefault="00E23802" w:rsidP="00732FE7">
            <w:pPr>
              <w:rPr>
                <w:ins w:id="1025" w:author="Rajiv Bansal" w:date="2019-08-04T14:23:00Z"/>
              </w:rPr>
            </w:pPr>
            <w:ins w:id="1026" w:author="Rajiv Bansal" w:date="2019-08-04T14:23:00Z">
              <w:r>
                <w:t> </w:t>
              </w:r>
            </w:ins>
          </w:p>
          <w:p w14:paraId="2B1424FF" w14:textId="77777777" w:rsidR="00E23802" w:rsidRDefault="00E23802" w:rsidP="00732FE7">
            <w:pPr>
              <w:rPr>
                <w:ins w:id="1027" w:author="Rajiv Bansal" w:date="2019-08-04T14:23:00Z"/>
              </w:rPr>
            </w:pPr>
            <w:ins w:id="1028" w:author="Rajiv Bansal" w:date="2019-08-04T14:23:00Z">
              <w:r>
                <w:rPr>
                  <w:rStyle w:val="HTMLCode"/>
                  <w:rFonts w:eastAsiaTheme="minorHAnsi"/>
                </w:rPr>
                <w:t>import</w:t>
              </w:r>
              <w:r>
                <w:t> </w:t>
              </w:r>
              <w:r>
                <w:rPr>
                  <w:rStyle w:val="HTMLCode"/>
                  <w:rFonts w:eastAsiaTheme="minorHAnsi"/>
                </w:rPr>
                <w:t>com.netflix.zuul.ZuulFilter;</w:t>
              </w:r>
            </w:ins>
          </w:p>
          <w:p w14:paraId="3EDC0B00" w14:textId="77777777" w:rsidR="00E23802" w:rsidRDefault="00E23802" w:rsidP="00732FE7">
            <w:pPr>
              <w:rPr>
                <w:ins w:id="1029" w:author="Rajiv Bansal" w:date="2019-08-04T14:23:00Z"/>
              </w:rPr>
            </w:pPr>
            <w:ins w:id="1030" w:author="Rajiv Bansal" w:date="2019-08-04T14:23:00Z">
              <w:r>
                <w:t> </w:t>
              </w:r>
            </w:ins>
          </w:p>
          <w:p w14:paraId="1A9ED9F7" w14:textId="77777777" w:rsidR="00E23802" w:rsidRDefault="00E23802" w:rsidP="00732FE7">
            <w:pPr>
              <w:rPr>
                <w:ins w:id="1031" w:author="Rajiv Bansal" w:date="2019-08-04T14:23:00Z"/>
              </w:rPr>
            </w:pPr>
            <w:ins w:id="1032"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ErrorFilter extends</w:t>
              </w:r>
              <w:r>
                <w:t> </w:t>
              </w:r>
              <w:r>
                <w:rPr>
                  <w:rStyle w:val="HTMLCode"/>
                  <w:rFonts w:eastAsiaTheme="minorHAnsi"/>
                </w:rPr>
                <w:t>ZuulFilter {</w:t>
              </w:r>
            </w:ins>
          </w:p>
          <w:p w14:paraId="5B1C9FD6" w14:textId="77777777" w:rsidR="00E23802" w:rsidRDefault="00E23802" w:rsidP="00732FE7">
            <w:pPr>
              <w:rPr>
                <w:ins w:id="1033" w:author="Rajiv Bansal" w:date="2019-08-04T14:23:00Z"/>
              </w:rPr>
            </w:pPr>
            <w:ins w:id="1034" w:author="Rajiv Bansal" w:date="2019-08-04T14:23:00Z">
              <w:r>
                <w:t> </w:t>
              </w:r>
            </w:ins>
          </w:p>
          <w:p w14:paraId="742CBD0A" w14:textId="77777777" w:rsidR="00E23802" w:rsidRDefault="00E23802" w:rsidP="00732FE7">
            <w:pPr>
              <w:rPr>
                <w:ins w:id="1035" w:author="Rajiv Bansal" w:date="2019-08-04T14:23:00Z"/>
              </w:rPr>
            </w:pPr>
            <w:ins w:id="1036" w:author="Rajiv Bansal" w:date="2019-08-04T14:23:00Z">
              <w:r>
                <w:rPr>
                  <w:rStyle w:val="HTMLCode"/>
                  <w:rFonts w:eastAsiaTheme="minorHAnsi"/>
                  <w:color w:val="FF0779"/>
                </w:rPr>
                <w:t>  </w:t>
              </w:r>
              <w:r>
                <w:rPr>
                  <w:rStyle w:val="HTMLCode"/>
                  <w:rFonts w:eastAsiaTheme="minorHAnsi"/>
                </w:rPr>
                <w:t>@Override</w:t>
              </w:r>
            </w:ins>
          </w:p>
          <w:p w14:paraId="735D22D7" w14:textId="77777777" w:rsidR="00E23802" w:rsidRDefault="00E23802" w:rsidP="00732FE7">
            <w:pPr>
              <w:rPr>
                <w:ins w:id="1037" w:author="Rajiv Bansal" w:date="2019-08-04T14:23:00Z"/>
              </w:rPr>
            </w:pPr>
            <w:ins w:id="103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570E75D5" w14:textId="77777777" w:rsidR="00E23802" w:rsidRDefault="00E23802" w:rsidP="00732FE7">
            <w:pPr>
              <w:rPr>
                <w:ins w:id="1039" w:author="Rajiv Bansal" w:date="2019-08-04T14:23:00Z"/>
              </w:rPr>
            </w:pPr>
            <w:ins w:id="104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"error";</w:t>
              </w:r>
            </w:ins>
          </w:p>
          <w:p w14:paraId="60CB6397" w14:textId="77777777" w:rsidR="00E23802" w:rsidRDefault="00E23802" w:rsidP="00732FE7">
            <w:pPr>
              <w:rPr>
                <w:ins w:id="1041" w:author="Rajiv Bansal" w:date="2019-08-04T14:23:00Z"/>
              </w:rPr>
            </w:pPr>
            <w:ins w:id="1042" w:author="Rajiv Bansal" w:date="2019-08-04T14:23:00Z">
              <w:r>
                <w:rPr>
                  <w:rStyle w:val="HTMLCode"/>
                  <w:rFonts w:eastAsiaTheme="minorHAnsi"/>
                  <w:color w:val="FF0779"/>
                </w:rPr>
                <w:t>  </w:t>
              </w:r>
              <w:r>
                <w:rPr>
                  <w:rStyle w:val="HTMLCode"/>
                  <w:rFonts w:eastAsiaTheme="minorHAnsi"/>
                </w:rPr>
                <w:t>}</w:t>
              </w:r>
            </w:ins>
          </w:p>
          <w:p w14:paraId="75B87151" w14:textId="77777777" w:rsidR="00E23802" w:rsidRDefault="00E23802" w:rsidP="00732FE7">
            <w:pPr>
              <w:rPr>
                <w:ins w:id="1043" w:author="Rajiv Bansal" w:date="2019-08-04T14:23:00Z"/>
              </w:rPr>
            </w:pPr>
            <w:ins w:id="1044" w:author="Rajiv Bansal" w:date="2019-08-04T14:23:00Z">
              <w:r>
                <w:t> </w:t>
              </w:r>
            </w:ins>
          </w:p>
          <w:p w14:paraId="3FE02BFC" w14:textId="77777777" w:rsidR="00E23802" w:rsidRDefault="00E23802" w:rsidP="00732FE7">
            <w:pPr>
              <w:rPr>
                <w:ins w:id="1045" w:author="Rajiv Bansal" w:date="2019-08-04T14:23:00Z"/>
              </w:rPr>
            </w:pPr>
            <w:ins w:id="1046" w:author="Rajiv Bansal" w:date="2019-08-04T14:23:00Z">
              <w:r>
                <w:rPr>
                  <w:rStyle w:val="HTMLCode"/>
                  <w:rFonts w:eastAsiaTheme="minorHAnsi"/>
                  <w:color w:val="FF0779"/>
                </w:rPr>
                <w:t>  </w:t>
              </w:r>
              <w:r>
                <w:rPr>
                  <w:rStyle w:val="HTMLCode"/>
                  <w:rFonts w:eastAsiaTheme="minorHAnsi"/>
                </w:rPr>
                <w:t>@Override</w:t>
              </w:r>
            </w:ins>
          </w:p>
          <w:p w14:paraId="16042A42" w14:textId="77777777" w:rsidR="00E23802" w:rsidRDefault="00E23802" w:rsidP="00732FE7">
            <w:pPr>
              <w:rPr>
                <w:ins w:id="1047" w:author="Rajiv Bansal" w:date="2019-08-04T14:23:00Z"/>
              </w:rPr>
            </w:pPr>
            <w:ins w:id="104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38D5D2EF" w14:textId="77777777" w:rsidR="00E23802" w:rsidRDefault="00E23802" w:rsidP="00732FE7">
            <w:pPr>
              <w:rPr>
                <w:ins w:id="1049" w:author="Rajiv Bansal" w:date="2019-08-04T14:23:00Z"/>
              </w:rPr>
            </w:pPr>
            <w:ins w:id="1050" w:author="Rajiv Bansal" w:date="2019-08-04T14:23:00Z">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1;</w:t>
              </w:r>
            </w:ins>
          </w:p>
          <w:p w14:paraId="7E09F40F" w14:textId="77777777" w:rsidR="00E23802" w:rsidRDefault="00E23802" w:rsidP="00732FE7">
            <w:pPr>
              <w:rPr>
                <w:ins w:id="1051" w:author="Rajiv Bansal" w:date="2019-08-04T14:23:00Z"/>
              </w:rPr>
            </w:pPr>
            <w:ins w:id="1052" w:author="Rajiv Bansal" w:date="2019-08-04T14:23:00Z">
              <w:r>
                <w:rPr>
                  <w:rStyle w:val="HTMLCode"/>
                  <w:rFonts w:eastAsiaTheme="minorHAnsi"/>
                  <w:color w:val="FF0779"/>
                </w:rPr>
                <w:t>  </w:t>
              </w:r>
              <w:r>
                <w:rPr>
                  <w:rStyle w:val="HTMLCode"/>
                  <w:rFonts w:eastAsiaTheme="minorHAnsi"/>
                </w:rPr>
                <w:t>}</w:t>
              </w:r>
            </w:ins>
          </w:p>
          <w:p w14:paraId="5EE4F076" w14:textId="77777777" w:rsidR="00E23802" w:rsidRDefault="00E23802" w:rsidP="00732FE7">
            <w:pPr>
              <w:rPr>
                <w:ins w:id="1053" w:author="Rajiv Bansal" w:date="2019-08-04T14:23:00Z"/>
              </w:rPr>
            </w:pPr>
            <w:ins w:id="1054" w:author="Rajiv Bansal" w:date="2019-08-04T14:23:00Z">
              <w:r>
                <w:t> </w:t>
              </w:r>
            </w:ins>
          </w:p>
          <w:p w14:paraId="0FE9D961" w14:textId="77777777" w:rsidR="00E23802" w:rsidRDefault="00E23802" w:rsidP="00732FE7">
            <w:pPr>
              <w:rPr>
                <w:ins w:id="1055" w:author="Rajiv Bansal" w:date="2019-08-04T14:23:00Z"/>
              </w:rPr>
            </w:pPr>
            <w:ins w:id="1056" w:author="Rajiv Bansal" w:date="2019-08-04T14:23:00Z">
              <w:r>
                <w:rPr>
                  <w:rStyle w:val="HTMLCode"/>
                  <w:rFonts w:eastAsiaTheme="minorHAnsi"/>
                  <w:color w:val="FF0779"/>
                </w:rPr>
                <w:t>  </w:t>
              </w:r>
              <w:r>
                <w:rPr>
                  <w:rStyle w:val="HTMLCode"/>
                  <w:rFonts w:eastAsiaTheme="minorHAnsi"/>
                </w:rPr>
                <w:t>@Override</w:t>
              </w:r>
            </w:ins>
          </w:p>
          <w:p w14:paraId="1945110B" w14:textId="77777777" w:rsidR="00E23802" w:rsidRDefault="00E23802" w:rsidP="00732FE7">
            <w:pPr>
              <w:rPr>
                <w:ins w:id="1057" w:author="Rajiv Bansal" w:date="2019-08-04T14:23:00Z"/>
              </w:rPr>
            </w:pPr>
            <w:ins w:id="105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09AB8C52" w14:textId="77777777" w:rsidR="00E23802" w:rsidRDefault="00E23802" w:rsidP="00732FE7">
            <w:pPr>
              <w:rPr>
                <w:ins w:id="1059" w:author="Rajiv Bansal" w:date="2019-08-04T14:23:00Z"/>
              </w:rPr>
            </w:pPr>
            <w:ins w:id="106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1532D78B" w14:textId="77777777" w:rsidR="00E23802" w:rsidRDefault="00E23802" w:rsidP="00732FE7">
            <w:pPr>
              <w:rPr>
                <w:ins w:id="1061" w:author="Rajiv Bansal" w:date="2019-08-04T14:23:00Z"/>
              </w:rPr>
            </w:pPr>
            <w:ins w:id="1062" w:author="Rajiv Bansal" w:date="2019-08-04T14:23:00Z">
              <w:r>
                <w:rPr>
                  <w:rStyle w:val="HTMLCode"/>
                  <w:rFonts w:eastAsiaTheme="minorHAnsi"/>
                  <w:color w:val="FF0779"/>
                </w:rPr>
                <w:t>  </w:t>
              </w:r>
              <w:r>
                <w:rPr>
                  <w:rStyle w:val="HTMLCode"/>
                  <w:rFonts w:eastAsiaTheme="minorHAnsi"/>
                </w:rPr>
                <w:t>}</w:t>
              </w:r>
            </w:ins>
          </w:p>
          <w:p w14:paraId="5A83BA59" w14:textId="77777777" w:rsidR="00E23802" w:rsidRDefault="00E23802" w:rsidP="00732FE7">
            <w:pPr>
              <w:rPr>
                <w:ins w:id="1063" w:author="Rajiv Bansal" w:date="2019-08-04T14:23:00Z"/>
              </w:rPr>
            </w:pPr>
            <w:ins w:id="1064" w:author="Rajiv Bansal" w:date="2019-08-04T14:23:00Z">
              <w:r>
                <w:t> </w:t>
              </w:r>
            </w:ins>
          </w:p>
          <w:p w14:paraId="0A90D3C8" w14:textId="77777777" w:rsidR="00E23802" w:rsidRDefault="00E23802" w:rsidP="00732FE7">
            <w:pPr>
              <w:rPr>
                <w:ins w:id="1065" w:author="Rajiv Bansal" w:date="2019-08-04T14:23:00Z"/>
              </w:rPr>
            </w:pPr>
            <w:ins w:id="1066" w:author="Rajiv Bansal" w:date="2019-08-04T14:23:00Z">
              <w:r>
                <w:rPr>
                  <w:rStyle w:val="HTMLCode"/>
                  <w:rFonts w:eastAsiaTheme="minorHAnsi"/>
                  <w:color w:val="FF0779"/>
                </w:rPr>
                <w:t>  </w:t>
              </w:r>
              <w:r>
                <w:rPr>
                  <w:rStyle w:val="HTMLCode"/>
                  <w:rFonts w:eastAsiaTheme="minorHAnsi"/>
                </w:rPr>
                <w:t>@Override</w:t>
              </w:r>
            </w:ins>
          </w:p>
          <w:p w14:paraId="71196543" w14:textId="77777777" w:rsidR="00E23802" w:rsidRDefault="00E23802" w:rsidP="00732FE7">
            <w:pPr>
              <w:rPr>
                <w:ins w:id="1067" w:author="Rajiv Bansal" w:date="2019-08-04T14:23:00Z"/>
              </w:rPr>
            </w:pPr>
            <w:ins w:id="106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764EB1B9" w14:textId="77777777" w:rsidR="00E23802" w:rsidRDefault="00E23802" w:rsidP="00732FE7">
            <w:pPr>
              <w:rPr>
                <w:ins w:id="1069" w:author="Rajiv Bansal" w:date="2019-08-04T14:23:00Z"/>
              </w:rPr>
            </w:pPr>
            <w:ins w:id="1070" w:author="Rajiv Bansal" w:date="2019-08-04T14:23:00Z">
              <w:r>
                <w:rPr>
                  <w:rStyle w:val="HTMLCode"/>
                  <w:rFonts w:eastAsiaTheme="minorHAnsi"/>
                  <w:color w:val="FF0779"/>
                </w:rPr>
                <w:t>   </w:t>
              </w:r>
              <w:r>
                <w:rPr>
                  <w:rStyle w:val="HTMLCode"/>
                  <w:rFonts w:eastAsiaTheme="minorHAnsi"/>
                </w:rPr>
                <w:t>System.out.println("Inside Route Filter");</w:t>
              </w:r>
            </w:ins>
          </w:p>
          <w:p w14:paraId="4405061C" w14:textId="77777777" w:rsidR="00E23802" w:rsidRDefault="00E23802" w:rsidP="00732FE7">
            <w:pPr>
              <w:rPr>
                <w:ins w:id="1071" w:author="Rajiv Bansal" w:date="2019-08-04T14:23:00Z"/>
              </w:rPr>
            </w:pPr>
            <w:ins w:id="1072" w:author="Rajiv Bansal" w:date="2019-08-04T14:23:00Z">
              <w:r>
                <w:t> </w:t>
              </w:r>
            </w:ins>
          </w:p>
          <w:p w14:paraId="0FC83C69" w14:textId="77777777" w:rsidR="00E23802" w:rsidRDefault="00E23802" w:rsidP="00732FE7">
            <w:pPr>
              <w:rPr>
                <w:ins w:id="1073" w:author="Rajiv Bansal" w:date="2019-08-04T14:23:00Z"/>
              </w:rPr>
            </w:pPr>
            <w:ins w:id="107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0FC252A0" w14:textId="77777777" w:rsidR="00E23802" w:rsidRDefault="00E23802" w:rsidP="00732FE7">
            <w:pPr>
              <w:rPr>
                <w:ins w:id="1075" w:author="Rajiv Bansal" w:date="2019-08-04T14:23:00Z"/>
              </w:rPr>
            </w:pPr>
            <w:ins w:id="1076" w:author="Rajiv Bansal" w:date="2019-08-04T14:23:00Z">
              <w:r>
                <w:rPr>
                  <w:rStyle w:val="HTMLCode"/>
                  <w:rFonts w:eastAsiaTheme="minorHAnsi"/>
                  <w:color w:val="FF0779"/>
                </w:rPr>
                <w:t>  </w:t>
              </w:r>
              <w:r>
                <w:rPr>
                  <w:rStyle w:val="HTMLCode"/>
                  <w:rFonts w:eastAsiaTheme="minorHAnsi"/>
                </w:rPr>
                <w:t>}</w:t>
              </w:r>
            </w:ins>
          </w:p>
          <w:p w14:paraId="2CE88CBB" w14:textId="77777777" w:rsidR="00E23802" w:rsidRDefault="00E23802" w:rsidP="00732FE7">
            <w:pPr>
              <w:rPr>
                <w:ins w:id="1077" w:author="Rajiv Bansal" w:date="2019-08-04T14:23:00Z"/>
              </w:rPr>
            </w:pPr>
            <w:ins w:id="1078" w:author="Rajiv Bansal" w:date="2019-08-04T14:23:00Z">
              <w:r>
                <w:rPr>
                  <w:rStyle w:val="HTMLCode"/>
                  <w:rFonts w:eastAsiaTheme="minorHAnsi"/>
                </w:rPr>
                <w:t>}</w:t>
              </w:r>
            </w:ins>
          </w:p>
        </w:tc>
      </w:tr>
    </w:tbl>
    <w:p w14:paraId="701DCBF4" w14:textId="77777777" w:rsidR="00E23802" w:rsidRDefault="00E23802" w:rsidP="00E23802">
      <w:pPr>
        <w:pStyle w:val="Heading6"/>
        <w:rPr>
          <w:ins w:id="1079" w:author="Rajiv Bansal" w:date="2019-08-04T14:23:00Z"/>
        </w:rPr>
      </w:pPr>
      <w:ins w:id="1080" w:author="Rajiv Bansal" w:date="2019-08-04T14:23:00Z">
        <w:r>
          <w:lastRenderedPageBreak/>
          <w:t>5.5. Register zuul filters</w:t>
        </w:r>
      </w:ins>
    </w:p>
    <w:p w14:paraId="42263ADD" w14:textId="77777777" w:rsidR="00E23802" w:rsidRDefault="00E23802" w:rsidP="00E23802">
      <w:pPr>
        <w:pStyle w:val="NormalWeb"/>
        <w:shd w:val="clear" w:color="auto" w:fill="FFFFFF"/>
        <w:spacing w:before="150" w:beforeAutospacing="0" w:after="240" w:afterAutospacing="0"/>
        <w:rPr>
          <w:ins w:id="1081" w:author="Rajiv Bansal" w:date="2019-08-04T14:23:00Z"/>
          <w:rFonts w:ascii="Segoe UI" w:hAnsi="Segoe UI" w:cs="Segoe UI"/>
          <w:color w:val="000000"/>
        </w:rPr>
      </w:pPr>
      <w:ins w:id="1082" w:author="Rajiv Bansal" w:date="2019-08-04T14:23:00Z">
        <w:r>
          <w:rPr>
            <w:rFonts w:ascii="Segoe UI" w:hAnsi="Segoe UI" w:cs="Segoe UI"/>
            <w:color w:val="000000"/>
          </w:rPr>
          <w:t>Create the bean definition of these filters to be auto-registered and enabled.</w:t>
        </w:r>
      </w:ins>
    </w:p>
    <w:tbl>
      <w:tblPr>
        <w:tblW w:w="15525" w:type="dxa"/>
        <w:tblCellMar>
          <w:left w:w="0" w:type="dxa"/>
          <w:right w:w="0" w:type="dxa"/>
        </w:tblCellMar>
        <w:tblLook w:val="04A0" w:firstRow="1" w:lastRow="0" w:firstColumn="1" w:lastColumn="0" w:noHBand="0" w:noVBand="1"/>
      </w:tblPr>
      <w:tblGrid>
        <w:gridCol w:w="15525"/>
      </w:tblGrid>
      <w:tr w:rsidR="00E23802" w14:paraId="269FD73D" w14:textId="77777777" w:rsidTr="00732FE7">
        <w:trPr>
          <w:ins w:id="1083" w:author="Rajiv Bansal" w:date="2019-08-04T14:23:00Z"/>
        </w:trPr>
        <w:tc>
          <w:tcPr>
            <w:tcW w:w="15495" w:type="dxa"/>
            <w:vAlign w:val="center"/>
            <w:hideMark/>
          </w:tcPr>
          <w:p w14:paraId="4FAD076D" w14:textId="77777777" w:rsidR="00E23802" w:rsidRDefault="00E23802" w:rsidP="00732FE7">
            <w:pPr>
              <w:rPr>
                <w:ins w:id="1084" w:author="Rajiv Bansal" w:date="2019-08-04T14:23:00Z"/>
                <w:rFonts w:ascii="Times New Roman" w:hAnsi="Times New Roman" w:cs="Times New Roman"/>
              </w:rPr>
            </w:pPr>
            <w:ins w:id="1085" w:author="Rajiv Bansal" w:date="2019-08-04T14:23:00Z">
              <w:r>
                <w:rPr>
                  <w:rStyle w:val="HTMLCode"/>
                  <w:rFonts w:eastAsiaTheme="minorHAnsi"/>
                </w:rPr>
                <w:t>@Bean</w:t>
              </w:r>
            </w:ins>
          </w:p>
          <w:p w14:paraId="3C02C3F4" w14:textId="77777777" w:rsidR="00E23802" w:rsidRDefault="00E23802" w:rsidP="00732FE7">
            <w:pPr>
              <w:rPr>
                <w:ins w:id="1086" w:author="Rajiv Bansal" w:date="2019-08-04T14:23:00Z"/>
              </w:rPr>
            </w:pPr>
            <w:ins w:id="1087" w:author="Rajiv Bansal" w:date="2019-08-04T14:23:00Z">
              <w:r>
                <w:rPr>
                  <w:rStyle w:val="HTMLCode"/>
                  <w:rFonts w:eastAsiaTheme="minorHAnsi"/>
                </w:rPr>
                <w:t>public</w:t>
              </w:r>
              <w:r>
                <w:t> </w:t>
              </w:r>
              <w:r>
                <w:rPr>
                  <w:rStyle w:val="HTMLCode"/>
                  <w:rFonts w:eastAsiaTheme="minorHAnsi"/>
                </w:rPr>
                <w:t>PreFilter preFilter() {</w:t>
              </w:r>
            </w:ins>
          </w:p>
          <w:p w14:paraId="51243BEF" w14:textId="77777777" w:rsidR="00E23802" w:rsidRDefault="00E23802" w:rsidP="00732FE7">
            <w:pPr>
              <w:rPr>
                <w:ins w:id="1088" w:author="Rajiv Bansal" w:date="2019-08-04T14:23:00Z"/>
              </w:rPr>
            </w:pPr>
            <w:ins w:id="108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PreFilter();</w:t>
              </w:r>
            </w:ins>
          </w:p>
          <w:p w14:paraId="761C26EC" w14:textId="77777777" w:rsidR="00E23802" w:rsidRDefault="00E23802" w:rsidP="00732FE7">
            <w:pPr>
              <w:rPr>
                <w:ins w:id="1090" w:author="Rajiv Bansal" w:date="2019-08-04T14:23:00Z"/>
              </w:rPr>
            </w:pPr>
            <w:ins w:id="1091" w:author="Rajiv Bansal" w:date="2019-08-04T14:23:00Z">
              <w:r>
                <w:rPr>
                  <w:rStyle w:val="HTMLCode"/>
                  <w:rFonts w:eastAsiaTheme="minorHAnsi"/>
                </w:rPr>
                <w:t>}</w:t>
              </w:r>
            </w:ins>
          </w:p>
          <w:p w14:paraId="310E298A" w14:textId="77777777" w:rsidR="00E23802" w:rsidRDefault="00E23802" w:rsidP="00732FE7">
            <w:pPr>
              <w:rPr>
                <w:ins w:id="1092" w:author="Rajiv Bansal" w:date="2019-08-04T14:23:00Z"/>
              </w:rPr>
            </w:pPr>
            <w:ins w:id="1093" w:author="Rajiv Bansal" w:date="2019-08-04T14:23:00Z">
              <w:r>
                <w:rPr>
                  <w:rStyle w:val="HTMLCode"/>
                  <w:rFonts w:eastAsiaTheme="minorHAnsi"/>
                </w:rPr>
                <w:t>@Bean</w:t>
              </w:r>
            </w:ins>
          </w:p>
          <w:p w14:paraId="075C6C14" w14:textId="77777777" w:rsidR="00E23802" w:rsidRDefault="00E23802" w:rsidP="00732FE7">
            <w:pPr>
              <w:rPr>
                <w:ins w:id="1094" w:author="Rajiv Bansal" w:date="2019-08-04T14:23:00Z"/>
              </w:rPr>
            </w:pPr>
            <w:ins w:id="1095" w:author="Rajiv Bansal" w:date="2019-08-04T14:23:00Z">
              <w:r>
                <w:rPr>
                  <w:rStyle w:val="HTMLCode"/>
                  <w:rFonts w:eastAsiaTheme="minorHAnsi"/>
                </w:rPr>
                <w:t>public</w:t>
              </w:r>
              <w:r>
                <w:t> </w:t>
              </w:r>
              <w:r>
                <w:rPr>
                  <w:rStyle w:val="HTMLCode"/>
                  <w:rFonts w:eastAsiaTheme="minorHAnsi"/>
                </w:rPr>
                <w:t>PostFilter postFilter() {</w:t>
              </w:r>
            </w:ins>
          </w:p>
          <w:p w14:paraId="7FAADFAD" w14:textId="77777777" w:rsidR="00E23802" w:rsidRDefault="00E23802" w:rsidP="00732FE7">
            <w:pPr>
              <w:rPr>
                <w:ins w:id="1096" w:author="Rajiv Bansal" w:date="2019-08-04T14:23:00Z"/>
              </w:rPr>
            </w:pPr>
            <w:ins w:id="109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PostFilter();</w:t>
              </w:r>
            </w:ins>
          </w:p>
          <w:p w14:paraId="5953FAB0" w14:textId="77777777" w:rsidR="00E23802" w:rsidRDefault="00E23802" w:rsidP="00732FE7">
            <w:pPr>
              <w:rPr>
                <w:ins w:id="1098" w:author="Rajiv Bansal" w:date="2019-08-04T14:23:00Z"/>
              </w:rPr>
            </w:pPr>
            <w:ins w:id="1099" w:author="Rajiv Bansal" w:date="2019-08-04T14:23:00Z">
              <w:r>
                <w:rPr>
                  <w:rStyle w:val="HTMLCode"/>
                  <w:rFonts w:eastAsiaTheme="minorHAnsi"/>
                </w:rPr>
                <w:t>}</w:t>
              </w:r>
            </w:ins>
          </w:p>
          <w:p w14:paraId="05C5221C" w14:textId="77777777" w:rsidR="00E23802" w:rsidRDefault="00E23802" w:rsidP="00732FE7">
            <w:pPr>
              <w:rPr>
                <w:ins w:id="1100" w:author="Rajiv Bansal" w:date="2019-08-04T14:23:00Z"/>
              </w:rPr>
            </w:pPr>
            <w:ins w:id="1101" w:author="Rajiv Bansal" w:date="2019-08-04T14:23:00Z">
              <w:r>
                <w:rPr>
                  <w:rStyle w:val="HTMLCode"/>
                  <w:rFonts w:eastAsiaTheme="minorHAnsi"/>
                </w:rPr>
                <w:t>@Bean</w:t>
              </w:r>
            </w:ins>
          </w:p>
          <w:p w14:paraId="76BA3C6C" w14:textId="77777777" w:rsidR="00E23802" w:rsidRDefault="00E23802" w:rsidP="00732FE7">
            <w:pPr>
              <w:rPr>
                <w:ins w:id="1102" w:author="Rajiv Bansal" w:date="2019-08-04T14:23:00Z"/>
              </w:rPr>
            </w:pPr>
            <w:ins w:id="1103" w:author="Rajiv Bansal" w:date="2019-08-04T14:23:00Z">
              <w:r>
                <w:rPr>
                  <w:rStyle w:val="HTMLCode"/>
                  <w:rFonts w:eastAsiaTheme="minorHAnsi"/>
                </w:rPr>
                <w:t>public</w:t>
              </w:r>
              <w:r>
                <w:t> </w:t>
              </w:r>
              <w:r>
                <w:rPr>
                  <w:rStyle w:val="HTMLCode"/>
                  <w:rFonts w:eastAsiaTheme="minorHAnsi"/>
                </w:rPr>
                <w:t>ErrorFilter errorFilter() {</w:t>
              </w:r>
            </w:ins>
          </w:p>
          <w:p w14:paraId="61ACFA89" w14:textId="77777777" w:rsidR="00E23802" w:rsidRDefault="00E23802" w:rsidP="00732FE7">
            <w:pPr>
              <w:rPr>
                <w:ins w:id="1104" w:author="Rajiv Bansal" w:date="2019-08-04T14:23:00Z"/>
              </w:rPr>
            </w:pPr>
            <w:ins w:id="110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ErrorFilter();</w:t>
              </w:r>
            </w:ins>
          </w:p>
          <w:p w14:paraId="44144AFC" w14:textId="77777777" w:rsidR="00E23802" w:rsidRDefault="00E23802" w:rsidP="00732FE7">
            <w:pPr>
              <w:rPr>
                <w:ins w:id="1106" w:author="Rajiv Bansal" w:date="2019-08-04T14:23:00Z"/>
              </w:rPr>
            </w:pPr>
            <w:ins w:id="1107" w:author="Rajiv Bansal" w:date="2019-08-04T14:23:00Z">
              <w:r>
                <w:rPr>
                  <w:rStyle w:val="HTMLCode"/>
                  <w:rFonts w:eastAsiaTheme="minorHAnsi"/>
                </w:rPr>
                <w:t>}</w:t>
              </w:r>
            </w:ins>
          </w:p>
          <w:p w14:paraId="598D90FE" w14:textId="77777777" w:rsidR="00E23802" w:rsidRDefault="00E23802" w:rsidP="00732FE7">
            <w:pPr>
              <w:rPr>
                <w:ins w:id="1108" w:author="Rajiv Bansal" w:date="2019-08-04T14:23:00Z"/>
              </w:rPr>
            </w:pPr>
            <w:ins w:id="1109" w:author="Rajiv Bansal" w:date="2019-08-04T14:23:00Z">
              <w:r>
                <w:rPr>
                  <w:rStyle w:val="HTMLCode"/>
                  <w:rFonts w:eastAsiaTheme="minorHAnsi"/>
                </w:rPr>
                <w:t>@Bean</w:t>
              </w:r>
            </w:ins>
          </w:p>
          <w:p w14:paraId="27004C3F" w14:textId="77777777" w:rsidR="00E23802" w:rsidRDefault="00E23802" w:rsidP="00732FE7">
            <w:pPr>
              <w:rPr>
                <w:ins w:id="1110" w:author="Rajiv Bansal" w:date="2019-08-04T14:23:00Z"/>
              </w:rPr>
            </w:pPr>
            <w:ins w:id="1111" w:author="Rajiv Bansal" w:date="2019-08-04T14:23:00Z">
              <w:r>
                <w:rPr>
                  <w:rStyle w:val="HTMLCode"/>
                  <w:rFonts w:eastAsiaTheme="minorHAnsi"/>
                </w:rPr>
                <w:t>public</w:t>
              </w:r>
              <w:r>
                <w:t> </w:t>
              </w:r>
              <w:r>
                <w:rPr>
                  <w:rStyle w:val="HTMLCode"/>
                  <w:rFonts w:eastAsiaTheme="minorHAnsi"/>
                </w:rPr>
                <w:t>RouteFilter routeFilter() {</w:t>
              </w:r>
            </w:ins>
          </w:p>
          <w:p w14:paraId="5179DCE9" w14:textId="77777777" w:rsidR="00E23802" w:rsidRDefault="00E23802" w:rsidP="00732FE7">
            <w:pPr>
              <w:rPr>
                <w:ins w:id="1112" w:author="Rajiv Bansal" w:date="2019-08-04T14:23:00Z"/>
              </w:rPr>
            </w:pPr>
            <w:ins w:id="111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RouteFilter();</w:t>
              </w:r>
            </w:ins>
          </w:p>
          <w:p w14:paraId="4B1CB02F" w14:textId="77777777" w:rsidR="00E23802" w:rsidRDefault="00E23802" w:rsidP="00732FE7">
            <w:pPr>
              <w:rPr>
                <w:ins w:id="1114" w:author="Rajiv Bansal" w:date="2019-08-04T14:23:00Z"/>
              </w:rPr>
            </w:pPr>
            <w:ins w:id="1115" w:author="Rajiv Bansal" w:date="2019-08-04T14:23:00Z">
              <w:r>
                <w:rPr>
                  <w:rStyle w:val="HTMLCode"/>
                  <w:rFonts w:eastAsiaTheme="minorHAnsi"/>
                </w:rPr>
                <w:t>}</w:t>
              </w:r>
            </w:ins>
          </w:p>
        </w:tc>
      </w:tr>
    </w:tbl>
    <w:p w14:paraId="5D1102AB" w14:textId="77777777" w:rsidR="00E23802" w:rsidRPr="00F27221" w:rsidRDefault="00E23802" w:rsidP="00E23802">
      <w:pPr>
        <w:pStyle w:val="Heading6"/>
        <w:rPr>
          <w:ins w:id="1116" w:author="Rajiv Bansal" w:date="2019-08-04T14:23:00Z"/>
          <w:b/>
          <w:bCs/>
          <w:sz w:val="36"/>
          <w:szCs w:val="36"/>
        </w:rPr>
      </w:pPr>
      <w:ins w:id="1117" w:author="Rajiv Bansal" w:date="2019-08-04T14:23:00Z">
        <w:r w:rsidRPr="00F27221">
          <w:rPr>
            <w:b/>
            <w:bCs/>
          </w:rPr>
          <w:t>6. Netflix zuul example demo</w:t>
        </w:r>
      </w:ins>
    </w:p>
    <w:p w14:paraId="70A04D35" w14:textId="77777777" w:rsidR="00E23802" w:rsidRDefault="00E23802" w:rsidP="00E23802">
      <w:pPr>
        <w:pStyle w:val="NormalWeb"/>
        <w:shd w:val="clear" w:color="auto" w:fill="FFFFFF"/>
        <w:spacing w:before="150" w:beforeAutospacing="0" w:after="240" w:afterAutospacing="0"/>
        <w:rPr>
          <w:ins w:id="1118" w:author="Rajiv Bansal" w:date="2019-08-04T14:23:00Z"/>
          <w:rFonts w:ascii="Segoe UI" w:hAnsi="Segoe UI" w:cs="Segoe UI"/>
          <w:color w:val="000000"/>
        </w:rPr>
      </w:pPr>
      <w:ins w:id="1119" w:author="Rajiv Bansal" w:date="2019-08-04T14:23:00Z">
        <w:r>
          <w:rPr>
            <w:rFonts w:ascii="Segoe UI" w:hAnsi="Segoe UI" w:cs="Segoe UI"/>
            <w:color w:val="000000"/>
          </w:rPr>
          <w:t>So we have enabled Zuul, added required configurations and developed Filters. So new we can do the basic testing to understand the whole thing.</w:t>
        </w:r>
      </w:ins>
    </w:p>
    <w:p w14:paraId="50BEEA75" w14:textId="77777777" w:rsidR="00E23802" w:rsidRDefault="00E23802" w:rsidP="00E23802">
      <w:pPr>
        <w:pStyle w:val="NormalWeb"/>
        <w:shd w:val="clear" w:color="auto" w:fill="FFFFFF"/>
        <w:spacing w:before="150" w:beforeAutospacing="0" w:after="240" w:afterAutospacing="0"/>
        <w:rPr>
          <w:ins w:id="1120" w:author="Rajiv Bansal" w:date="2019-08-04T14:23:00Z"/>
          <w:rFonts w:ascii="Segoe UI" w:hAnsi="Segoe UI" w:cs="Segoe UI"/>
          <w:color w:val="000000"/>
        </w:rPr>
      </w:pPr>
      <w:ins w:id="1121" w:author="Rajiv Bansal" w:date="2019-08-04T14:23:00Z">
        <w:r>
          <w:rPr>
            <w:rFonts w:ascii="Segoe UI" w:hAnsi="Segoe UI" w:cs="Segoe UI"/>
            <w:color w:val="000000"/>
          </w:rPr>
          <w:t>Do a maven build using command </w:t>
        </w:r>
        <w:r>
          <w:rPr>
            <w:rStyle w:val="HTMLCode"/>
            <w:rFonts w:ascii="Consolas" w:hAnsi="Consolas"/>
            <w:color w:val="FF0779"/>
            <w:sz w:val="21"/>
            <w:szCs w:val="21"/>
          </w:rPr>
          <w:t>mvn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target\spring-boot-zuulgatwayproxy-0.0.1-SNAPSHOT.jar</w:t>
        </w:r>
        <w:r>
          <w:rPr>
            <w:rFonts w:ascii="Segoe UI" w:hAnsi="Segoe UI" w:cs="Segoe UI"/>
            <w:color w:val="000000"/>
          </w:rPr>
          <w:t>. Now once the server started, go to browser and test whether the endpoints are working by accessing the student service bu it’s name i.e. </w:t>
        </w:r>
        <w:r>
          <w:rPr>
            <w:rStyle w:val="HTMLCode"/>
            <w:rFonts w:ascii="Consolas" w:hAnsi="Consolas"/>
            <w:color w:val="FF0779"/>
            <w:sz w:val="21"/>
            <w:szCs w:val="21"/>
          </w:rPr>
          <w:t>/student</w:t>
        </w:r>
        <w:r>
          <w:rPr>
            <w:rFonts w:ascii="Segoe UI" w:hAnsi="Segoe UI" w:cs="Segoe UI"/>
            <w:color w:val="000000"/>
          </w:rPr>
          <w:t>.</w:t>
        </w:r>
      </w:ins>
    </w:p>
    <w:p w14:paraId="47355C40" w14:textId="77777777" w:rsidR="00E23802" w:rsidRDefault="00E23802" w:rsidP="00E23802">
      <w:pPr>
        <w:pStyle w:val="NormalWeb"/>
        <w:shd w:val="clear" w:color="auto" w:fill="FFFFFF"/>
        <w:spacing w:before="150" w:beforeAutospacing="0" w:after="240" w:afterAutospacing="0"/>
        <w:rPr>
          <w:ins w:id="1122" w:author="Rajiv Bansal" w:date="2019-08-04T14:23:00Z"/>
          <w:rFonts w:ascii="Segoe UI" w:hAnsi="Segoe UI" w:cs="Segoe UI"/>
          <w:color w:val="000000"/>
        </w:rPr>
      </w:pPr>
      <w:ins w:id="1123" w:author="Rajiv Bansal" w:date="2019-08-04T14:23:00Z">
        <w:r>
          <w:fldChar w:fldCharType="begin"/>
        </w:r>
        <w:r>
          <w:instrText xml:space="preserve"> HYPERLINK "http://localhost:8080/student/getStudentDetails/Sajal" </w:instrText>
        </w:r>
        <w:r>
          <w:fldChar w:fldCharType="separate"/>
        </w:r>
        <w:r>
          <w:rPr>
            <w:rStyle w:val="Hyperlink"/>
            <w:rFonts w:ascii="Segoe UI" w:hAnsi="Segoe UI" w:cs="Segoe UI"/>
            <w:color w:val="0366D6"/>
          </w:rPr>
          <w:t>http://localhost:8080/student/getStudentDetails/Sajal</w:t>
        </w:r>
        <w:r>
          <w:rPr>
            <w:rStyle w:val="Hyperlink"/>
            <w:rFonts w:ascii="Segoe UI" w:hAnsi="Segoe UI" w:cs="Segoe UI"/>
            <w:color w:val="0366D6"/>
          </w:rPr>
          <w:fldChar w:fldCharType="end"/>
        </w:r>
      </w:ins>
    </w:p>
    <w:p w14:paraId="6520E39B" w14:textId="77777777" w:rsidR="00E23802" w:rsidRDefault="00E23802" w:rsidP="00E23802">
      <w:pPr>
        <w:rPr>
          <w:ins w:id="1124" w:author="Rajiv Bansal" w:date="2019-08-04T14:23:00Z"/>
          <w:rFonts w:ascii="Times New Roman" w:hAnsi="Times New Roman" w:cs="Times New Roman"/>
        </w:rPr>
      </w:pPr>
      <w:ins w:id="1125" w:author="Rajiv Bansal" w:date="2019-08-04T14:23:00Z">
        <w:r>
          <w:rPr>
            <w:noProof/>
          </w:rPr>
          <w:drawing>
            <wp:inline distT="0" distB="0" distL="0" distR="0" wp14:anchorId="4FB526AE" wp14:editId="7399B713">
              <wp:extent cx="5731510" cy="1407795"/>
              <wp:effectExtent l="0" t="0" r="2540" b="1905"/>
              <wp:docPr id="220" name="Picture 22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t>Proxy service output</w:t>
        </w:r>
      </w:ins>
    </w:p>
    <w:p w14:paraId="39C8A1C7" w14:textId="77777777" w:rsidR="00E23802" w:rsidRDefault="00E23802" w:rsidP="00E23802">
      <w:pPr>
        <w:pStyle w:val="NormalWeb"/>
        <w:shd w:val="clear" w:color="auto" w:fill="FFFFFF"/>
        <w:spacing w:before="150" w:beforeAutospacing="0" w:after="240" w:afterAutospacing="0"/>
        <w:rPr>
          <w:ins w:id="1126" w:author="Rajiv Bansal" w:date="2019-08-04T14:23:00Z"/>
          <w:rFonts w:ascii="Segoe UI" w:hAnsi="Segoe UI" w:cs="Segoe UI"/>
          <w:color w:val="000000"/>
        </w:rPr>
      </w:pPr>
      <w:ins w:id="1127" w:author="Rajiv Bansal" w:date="2019-08-04T14:23:00Z">
        <w:r>
          <w:fldChar w:fldCharType="begin"/>
        </w:r>
        <w:r>
          <w:instrText xml:space="preserve"> HYPERLINK "http://localhost:8080/student/echoStudentName/Sajal" </w:instrText>
        </w:r>
        <w:r>
          <w:fldChar w:fldCharType="separate"/>
        </w:r>
        <w:r>
          <w:rPr>
            <w:rStyle w:val="Hyperlink"/>
            <w:rFonts w:ascii="Segoe UI" w:hAnsi="Segoe UI" w:cs="Segoe UI"/>
            <w:color w:val="0366D6"/>
          </w:rPr>
          <w:t>http://localhost:8080/student/echoStudentName/Sajal</w:t>
        </w:r>
        <w:r>
          <w:rPr>
            <w:rStyle w:val="Hyperlink"/>
            <w:rFonts w:ascii="Segoe UI" w:hAnsi="Segoe UI" w:cs="Segoe UI"/>
            <w:color w:val="0366D6"/>
          </w:rPr>
          <w:fldChar w:fldCharType="end"/>
        </w:r>
      </w:ins>
    </w:p>
    <w:p w14:paraId="60F31B6B" w14:textId="77777777" w:rsidR="00E23802" w:rsidRDefault="00E23802" w:rsidP="00E23802">
      <w:pPr>
        <w:rPr>
          <w:ins w:id="1128" w:author="Rajiv Bansal" w:date="2019-08-04T14:23:00Z"/>
          <w:rFonts w:ascii="Times New Roman" w:hAnsi="Times New Roman" w:cs="Times New Roman"/>
        </w:rPr>
      </w:pPr>
      <w:ins w:id="1129" w:author="Rajiv Bansal" w:date="2019-08-04T14:23:00Z">
        <w:r>
          <w:rPr>
            <w:noProof/>
          </w:rPr>
          <w:lastRenderedPageBreak/>
          <w:drawing>
            <wp:inline distT="0" distB="0" distL="0" distR="0" wp14:anchorId="6B115A3F" wp14:editId="13C016F4">
              <wp:extent cx="5731510" cy="1794510"/>
              <wp:effectExtent l="0" t="0" r="2540" b="0"/>
              <wp:docPr id="221" name="Picture 221"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t>Proxy service output</w:t>
        </w:r>
      </w:ins>
    </w:p>
    <w:p w14:paraId="696FC6B0" w14:textId="77777777" w:rsidR="00E23802" w:rsidRDefault="00E23802" w:rsidP="00E23802">
      <w:pPr>
        <w:rPr>
          <w:ins w:id="1130" w:author="Rajiv Bansal" w:date="2019-08-04T14:23:00Z"/>
          <w:rStyle w:val="Strong"/>
          <w:rFonts w:eastAsiaTheme="majorEastAsia" w:cs="Lucida Sans Unicode"/>
          <w:color w:val="2F5496" w:themeColor="accent1" w:themeShade="BF"/>
          <w:spacing w:val="-3"/>
        </w:rPr>
      </w:pPr>
      <w:ins w:id="1131" w:author="Rajiv Bansal" w:date="2019-08-04T14:23:00Z">
        <w:r>
          <w:rPr>
            <w:rStyle w:val="Strong"/>
            <w:rFonts w:eastAsiaTheme="majorEastAsia" w:cs="Lucida Sans Unicode"/>
            <w:color w:val="2F5496" w:themeColor="accent1" w:themeShade="BF"/>
            <w:spacing w:val="-3"/>
          </w:rPr>
          <w:br w:type="page"/>
        </w:r>
      </w:ins>
    </w:p>
    <w:p w14:paraId="42B0C0D0" w14:textId="77777777" w:rsidR="00305C1D" w:rsidRDefault="00305C1D">
      <w:pPr>
        <w:rPr>
          <w:ins w:id="1132" w:author="Rajiv Bansal" w:date="2019-08-04T14:23:00Z"/>
          <w:rStyle w:val="Strong"/>
          <w:rFonts w:eastAsiaTheme="majorEastAsia" w:cs="Lucida Sans Unicode"/>
          <w:color w:val="2F5496" w:themeColor="accent1" w:themeShade="BF"/>
          <w:spacing w:val="-3"/>
        </w:rPr>
      </w:pPr>
      <w:ins w:id="1133" w:author="Rajiv Bansal" w:date="2019-08-04T14:23:00Z">
        <w:r>
          <w:rPr>
            <w:rStyle w:val="Strong"/>
            <w:rFonts w:cs="Lucida Sans Unicode"/>
            <w:i/>
            <w:iCs/>
            <w:spacing w:val="-3"/>
          </w:rPr>
          <w:lastRenderedPageBreak/>
          <w:br w:type="page"/>
        </w:r>
      </w:ins>
    </w:p>
    <w:p w14:paraId="636317FA" w14:textId="3AD2C3DD" w:rsidR="00803BB9" w:rsidRDefault="00803BB9" w:rsidP="00803BB9">
      <w:pPr>
        <w:pStyle w:val="Heading4"/>
        <w:rPr>
          <w:rStyle w:val="Strong"/>
          <w:rFonts w:ascii="Georgia" w:hAnsi="Georgia" w:cs="Lucida Sans Unicode"/>
          <w:i w:val="0"/>
          <w:iCs w:val="0"/>
          <w:spacing w:val="-3"/>
        </w:rPr>
      </w:pPr>
      <w:r>
        <w:rPr>
          <w:rStyle w:val="Strong"/>
          <w:rFonts w:ascii="Georgia" w:hAnsi="Georgia" w:cs="Lucida Sans Unicode"/>
          <w:i w:val="0"/>
          <w:iCs w:val="0"/>
          <w:spacing w:val="-3"/>
        </w:rPr>
        <w:lastRenderedPageBreak/>
        <w:t>FeignClient and RestTemplate</w:t>
      </w:r>
    </w:p>
    <w:p w14:paraId="38871C0C" w14:textId="41AAE140" w:rsidR="00803BB9" w:rsidRPr="00807756" w:rsidRDefault="00803BB9" w:rsidP="00803BB9">
      <w:pPr>
        <w:pStyle w:val="graf"/>
        <w:shd w:val="clear" w:color="auto" w:fill="FFFFFF"/>
        <w:spacing w:before="435" w:beforeAutospacing="0" w:after="0" w:afterAutospacing="0"/>
        <w:jc w:val="both"/>
        <w:rPr>
          <w:rFonts w:ascii="Georgia" w:hAnsi="Georgia"/>
          <w:spacing w:val="-1"/>
        </w:rPr>
      </w:pPr>
      <w:r>
        <w:rPr>
          <w:rFonts w:ascii="Georgia" w:hAnsi="Georgia"/>
          <w:spacing w:val="-1"/>
        </w:rPr>
        <w:t>The calls from one microservice (Rest Client) to the other microservices</w:t>
      </w:r>
      <w:r w:rsidRPr="00807756">
        <w:rPr>
          <w:rFonts w:ascii="Georgia" w:hAnsi="Georgia"/>
          <w:spacing w:val="-1"/>
        </w:rPr>
        <w:t xml:space="preserve"> can be done using:</w:t>
      </w:r>
    </w:p>
    <w:p w14:paraId="324BD4D2" w14:textId="77777777" w:rsidR="00803BB9" w:rsidRPr="00807756" w:rsidRDefault="00803BB9" w:rsidP="00803BB9">
      <w:pPr>
        <w:numPr>
          <w:ilvl w:val="0"/>
          <w:numId w:val="15"/>
        </w:numPr>
        <w:shd w:val="clear" w:color="auto" w:fill="FFFFFF"/>
        <w:spacing w:before="100" w:beforeAutospacing="1" w:after="210" w:line="240" w:lineRule="auto"/>
        <w:jc w:val="both"/>
        <w:rPr>
          <w:rFonts w:eastAsia="Times New Roman" w:cs="Segoe UI"/>
          <w:spacing w:val="-1"/>
          <w:lang w:eastAsia="en-IN"/>
        </w:rPr>
      </w:pPr>
      <w:r w:rsidRPr="00807756">
        <w:rPr>
          <w:rFonts w:eastAsia="Times New Roman" w:cs="Segoe UI"/>
          <w:b/>
          <w:spacing w:val="-1"/>
          <w:lang w:eastAsia="en-IN"/>
        </w:rPr>
        <w:t>RestTemplate</w:t>
      </w:r>
      <w:r w:rsidRPr="00807756">
        <w:rPr>
          <w:rFonts w:eastAsia="Times New Roman" w:cs="Segoe UI"/>
          <w:spacing w:val="-1"/>
          <w:lang w:eastAsia="en-IN"/>
        </w:rPr>
        <w:t>. An object that’s capable of sending requests to REST API services.</w:t>
      </w:r>
    </w:p>
    <w:p w14:paraId="22305BAD" w14:textId="77777777" w:rsidR="00803BB9" w:rsidRPr="00807756" w:rsidRDefault="00803BB9" w:rsidP="00423757">
      <w:pPr>
        <w:numPr>
          <w:ilvl w:val="0"/>
          <w:numId w:val="15"/>
        </w:numPr>
        <w:shd w:val="clear" w:color="auto" w:fill="FFFFFF"/>
        <w:spacing w:before="100" w:beforeAutospacing="1" w:after="0" w:line="240" w:lineRule="auto"/>
        <w:jc w:val="both"/>
        <w:rPr>
          <w:rFonts w:eastAsia="Times New Roman" w:cs="Segoe UI"/>
          <w:spacing w:val="-1"/>
          <w:lang w:eastAsia="en-IN"/>
        </w:rPr>
      </w:pPr>
      <w:r w:rsidRPr="00807756">
        <w:rPr>
          <w:rFonts w:eastAsia="Times New Roman" w:cs="Segoe UI"/>
          <w:b/>
          <w:spacing w:val="-1"/>
          <w:lang w:eastAsia="en-IN"/>
        </w:rPr>
        <w:t>FeignClient</w:t>
      </w:r>
      <w:r w:rsidRPr="00807756">
        <w:rPr>
          <w:rFonts w:eastAsia="Times New Roman" w:cs="Segoe UI"/>
          <w:spacing w:val="-1"/>
          <w:lang w:eastAsia="en-IN"/>
        </w:rPr>
        <w:t xml:space="preserve"> (acts like a proxy), and provides another approach to RestTemplate.</w:t>
      </w:r>
    </w:p>
    <w:p w14:paraId="7189C0BF" w14:textId="77777777" w:rsidR="00423757" w:rsidRDefault="00803BB9" w:rsidP="00803BB9">
      <w:pPr>
        <w:shd w:val="clear" w:color="auto" w:fill="FFFFFF"/>
        <w:spacing w:after="240" w:line="240" w:lineRule="auto"/>
        <w:ind w:firstLine="714"/>
        <w:jc w:val="both"/>
        <w:rPr>
          <w:rFonts w:eastAsia="Times New Roman" w:cs="Times New Roman"/>
          <w:spacing w:val="-1"/>
          <w:lang w:eastAsia="en-IN"/>
        </w:rPr>
      </w:pPr>
      <w:r w:rsidRPr="00807756">
        <w:rPr>
          <w:rFonts w:eastAsia="Times New Roman" w:cs="Times New Roman"/>
          <w:spacing w:val="-1"/>
          <w:lang w:eastAsia="en-IN"/>
        </w:rPr>
        <w:t>Both, load balance requests across the services.</w:t>
      </w:r>
    </w:p>
    <w:p w14:paraId="09822A29" w14:textId="15E07FA0" w:rsidR="00423757" w:rsidRDefault="006F664D" w:rsidP="00423757">
      <w:pPr>
        <w:pStyle w:val="NormalWeb"/>
        <w:shd w:val="clear" w:color="auto" w:fill="FFFFFF"/>
        <w:spacing w:before="0" w:beforeAutospacing="0" w:after="225" w:afterAutospacing="0"/>
        <w:rPr>
          <w:rFonts w:ascii="Helvetica" w:hAnsi="Helvetica"/>
          <w:color w:val="333333"/>
          <w:sz w:val="27"/>
          <w:szCs w:val="27"/>
        </w:rPr>
      </w:pPr>
      <w:hyperlink r:id="rId69" w:tgtFrame="_top" w:history="1">
        <w:r w:rsidR="00423757">
          <w:rPr>
            <w:rStyle w:val="Hyperlink"/>
            <w:rFonts w:ascii="Helvetica" w:eastAsiaTheme="majorEastAsia" w:hAnsi="Helvetica"/>
            <w:color w:val="4183C4"/>
            <w:sz w:val="27"/>
            <w:szCs w:val="27"/>
          </w:rPr>
          <w:t>Feign</w:t>
        </w:r>
      </w:hyperlink>
      <w:r w:rsidR="00423757">
        <w:rPr>
          <w:rFonts w:ascii="Helvetica" w:hAnsi="Helvetica"/>
          <w:color w:val="333333"/>
          <w:sz w:val="27"/>
          <w:szCs w:val="27"/>
        </w:rPr>
        <w:t xml:space="preserve"> is a declarative web service client. It makes writing web service clients easier. To use Feign create an interface and annotate it. It has pluggable annotation support including Feign annotations and JAX-RS annotations. Feign also supports pluggable encoders and decoders. </w:t>
      </w:r>
      <w:del w:id="1134" w:author="rkbansal" w:date="2019-12-28T10:01:00Z">
        <w:r w:rsidR="00423757" w:rsidDel="008566B4">
          <w:rPr>
            <w:rFonts w:ascii="Helvetica" w:hAnsi="Helvetica"/>
            <w:color w:val="333333"/>
            <w:sz w:val="27"/>
            <w:szCs w:val="27"/>
          </w:rPr>
          <w:delText>Spring Cloud adds support for Spring MVC annotations and for using the same </w:delText>
        </w:r>
        <w:r w:rsidR="00423757" w:rsidDel="008566B4">
          <w:rPr>
            <w:rStyle w:val="HTMLCode"/>
            <w:rFonts w:ascii="Consolas" w:eastAsiaTheme="majorEastAsia" w:hAnsi="Consolas"/>
            <w:color w:val="6D180B"/>
            <w:bdr w:val="single" w:sz="6" w:space="1" w:color="CCCCCC" w:frame="1"/>
            <w:shd w:val="clear" w:color="auto" w:fill="F2F2F2"/>
          </w:rPr>
          <w:delText>HttpMessageConverters</w:delText>
        </w:r>
        <w:r w:rsidR="00423757" w:rsidDel="008566B4">
          <w:rPr>
            <w:rFonts w:ascii="Helvetica" w:hAnsi="Helvetica"/>
            <w:color w:val="333333"/>
            <w:sz w:val="27"/>
            <w:szCs w:val="27"/>
          </w:rPr>
          <w:delText xml:space="preserve"> used by default in Spring Web. </w:delText>
        </w:r>
      </w:del>
      <w:r w:rsidR="00423757">
        <w:rPr>
          <w:rFonts w:ascii="Helvetica" w:hAnsi="Helvetica"/>
          <w:color w:val="333333"/>
          <w:sz w:val="27"/>
          <w:szCs w:val="27"/>
        </w:rPr>
        <w:t>Spring Cloud integrates Ribbon and Eureka to provide a load balanced http client when using Feign.</w:t>
      </w:r>
    </w:p>
    <w:p w14:paraId="61980FE1" w14:textId="546EECCF" w:rsidR="00423757" w:rsidDel="00FB4E73" w:rsidRDefault="00423757">
      <w:pPr>
        <w:pStyle w:val="Heading5"/>
        <w:rPr>
          <w:del w:id="1135" w:author="rkbansal" w:date="2019-12-27T19:43:00Z"/>
          <w:rFonts w:ascii="Helvetica" w:hAnsi="Helvetica"/>
          <w:color w:val="000000"/>
          <w:sz w:val="36"/>
          <w:szCs w:val="36"/>
        </w:rPr>
        <w:pPrChange w:id="1136" w:author="Rajiv Bansal" w:date="2019-08-04T11:24:00Z">
          <w:pPr>
            <w:pStyle w:val="Heading2"/>
            <w:shd w:val="clear" w:color="auto" w:fill="FFFFFF"/>
            <w:spacing w:before="0" w:after="150"/>
            <w:ind w:left="-240"/>
          </w:pPr>
        </w:pPrChange>
      </w:pPr>
      <w:bookmarkStart w:id="1137" w:name="netflix-feign-starter"/>
      <w:bookmarkEnd w:id="1137"/>
      <w:del w:id="1138" w:author="rkbansal" w:date="2019-12-27T19:43:00Z">
        <w:r w:rsidDel="00FB4E73">
          <w:rPr>
            <w:rFonts w:ascii="Helvetica" w:hAnsi="Helvetica"/>
            <w:color w:val="000000"/>
          </w:rPr>
          <w:delText>7.1 How to Include Feign</w:delText>
        </w:r>
      </w:del>
    </w:p>
    <w:p w14:paraId="21A6124B" w14:textId="025D584B" w:rsidR="00423757" w:rsidDel="00FB4E73" w:rsidRDefault="00423757" w:rsidP="00423757">
      <w:pPr>
        <w:pStyle w:val="NormalWeb"/>
        <w:shd w:val="clear" w:color="auto" w:fill="FFFFFF"/>
        <w:spacing w:before="0" w:beforeAutospacing="0" w:after="225" w:afterAutospacing="0"/>
        <w:rPr>
          <w:del w:id="1139" w:author="rkbansal" w:date="2019-12-27T19:43:00Z"/>
          <w:rFonts w:ascii="Helvetica" w:hAnsi="Helvetica"/>
          <w:color w:val="333333"/>
          <w:sz w:val="27"/>
          <w:szCs w:val="27"/>
        </w:rPr>
      </w:pPr>
      <w:del w:id="1140" w:author="rkbansal" w:date="2019-12-27T19:43:00Z">
        <w:r w:rsidDel="00FB4E73">
          <w:rPr>
            <w:rFonts w:ascii="Helvetica" w:hAnsi="Helvetica"/>
            <w:color w:val="333333"/>
            <w:sz w:val="27"/>
            <w:szCs w:val="27"/>
          </w:rPr>
          <w:delText>To include Feign in your project use the starter with group </w:delText>
        </w:r>
        <w:r w:rsidDel="00FB4E73">
          <w:rPr>
            <w:rStyle w:val="HTMLCode"/>
            <w:rFonts w:ascii="Consolas" w:eastAsiaTheme="majorEastAsia" w:hAnsi="Consolas"/>
            <w:color w:val="6D180B"/>
            <w:bdr w:val="single" w:sz="6" w:space="1" w:color="CCCCCC" w:frame="1"/>
            <w:shd w:val="clear" w:color="auto" w:fill="F2F2F2"/>
          </w:rPr>
          <w:delText>org.springframework.cloud</w:delText>
        </w:r>
        <w:r w:rsidDel="00FB4E73">
          <w:rPr>
            <w:rFonts w:ascii="Helvetica" w:hAnsi="Helvetica"/>
            <w:color w:val="333333"/>
            <w:sz w:val="27"/>
            <w:szCs w:val="27"/>
          </w:rPr>
          <w:delText> and artifact id </w:delText>
        </w:r>
        <w:r w:rsidDel="00FB4E73">
          <w:rPr>
            <w:rStyle w:val="HTMLCode"/>
            <w:rFonts w:ascii="Consolas" w:eastAsiaTheme="majorEastAsia" w:hAnsi="Consolas"/>
            <w:color w:val="6D180B"/>
            <w:bdr w:val="single" w:sz="6" w:space="1" w:color="CCCCCC" w:frame="1"/>
            <w:shd w:val="clear" w:color="auto" w:fill="F2F2F2"/>
          </w:rPr>
          <w:delText>spring-cloud-starter-openfeign</w:delText>
        </w:r>
        <w:r w:rsidDel="00FB4E73">
          <w:rPr>
            <w:rFonts w:ascii="Helvetica" w:hAnsi="Helvetica"/>
            <w:color w:val="333333"/>
            <w:sz w:val="27"/>
            <w:szCs w:val="27"/>
          </w:rPr>
          <w:delText>. See the </w:delText>
        </w:r>
        <w:r w:rsidR="00771CEE" w:rsidDel="00FB4E73">
          <w:fldChar w:fldCharType="begin"/>
        </w:r>
        <w:r w:rsidR="00771CEE" w:rsidDel="00FB4E73">
          <w:delInstrText xml:space="preserve"> HYPERLINK "https://projects.spring.io/spring-cloud/" \t "_top" </w:delInstrText>
        </w:r>
        <w:r w:rsidR="00771CEE" w:rsidDel="00FB4E73">
          <w:fldChar w:fldCharType="separate"/>
        </w:r>
        <w:r w:rsidDel="00FB4E73">
          <w:rPr>
            <w:rStyle w:val="Hyperlink"/>
            <w:rFonts w:ascii="Helvetica" w:eastAsiaTheme="majorEastAsia" w:hAnsi="Helvetica"/>
            <w:color w:val="4183C4"/>
            <w:sz w:val="27"/>
            <w:szCs w:val="27"/>
          </w:rPr>
          <w:delText>Spring Cloud Project page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for details on setting up your build system with the current Spring Cloud Release Train.</w:delText>
        </w:r>
      </w:del>
    </w:p>
    <w:p w14:paraId="7B187BC4" w14:textId="704C3564" w:rsidR="00423757" w:rsidDel="00FB4E73" w:rsidRDefault="00423757" w:rsidP="00423757">
      <w:pPr>
        <w:pStyle w:val="NormalWeb"/>
        <w:shd w:val="clear" w:color="auto" w:fill="FFFFFF"/>
        <w:spacing w:before="225" w:beforeAutospacing="0" w:after="225" w:afterAutospacing="0"/>
        <w:rPr>
          <w:del w:id="1141" w:author="rkbansal" w:date="2019-12-27T19:43:00Z"/>
          <w:rFonts w:ascii="Helvetica" w:hAnsi="Helvetica"/>
          <w:color w:val="333333"/>
          <w:sz w:val="27"/>
          <w:szCs w:val="27"/>
        </w:rPr>
      </w:pPr>
      <w:del w:id="1142" w:author="rkbansal" w:date="2019-12-27T19:43:00Z">
        <w:r w:rsidDel="00FB4E73">
          <w:rPr>
            <w:rFonts w:ascii="Helvetica" w:hAnsi="Helvetica"/>
            <w:color w:val="333333"/>
            <w:sz w:val="27"/>
            <w:szCs w:val="27"/>
          </w:rPr>
          <w:delText>Example spring boot app</w:delText>
        </w:r>
      </w:del>
    </w:p>
    <w:p w14:paraId="75511B11" w14:textId="5F15894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43" w:author="rkbansal" w:date="2019-12-27T19:43:00Z"/>
          <w:rFonts w:ascii="Consolas" w:hAnsi="Consolas"/>
          <w:color w:val="000000"/>
          <w:sz w:val="23"/>
          <w:szCs w:val="23"/>
        </w:rPr>
      </w:pPr>
      <w:del w:id="1144" w:author="rkbansal" w:date="2019-12-27T19:43:00Z">
        <w:r w:rsidDel="00FB4E73">
          <w:rPr>
            <w:rStyle w:val="hl-annotation"/>
            <w:rFonts w:ascii="Consolas" w:hAnsi="Consolas"/>
            <w:i/>
            <w:iCs/>
            <w:color w:val="808080"/>
            <w:sz w:val="23"/>
            <w:szCs w:val="23"/>
          </w:rPr>
          <w:delText>@SpringBootApplication</w:delText>
        </w:r>
      </w:del>
    </w:p>
    <w:p w14:paraId="43884799" w14:textId="520A7BCF"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45" w:author="rkbansal" w:date="2019-12-27T19:43:00Z"/>
          <w:rFonts w:ascii="Consolas" w:hAnsi="Consolas"/>
          <w:color w:val="000000"/>
          <w:sz w:val="23"/>
          <w:szCs w:val="23"/>
        </w:rPr>
      </w:pPr>
      <w:del w:id="1146" w:author="rkbansal" w:date="2019-12-27T19:43:00Z">
        <w:r w:rsidDel="00FB4E73">
          <w:rPr>
            <w:rStyle w:val="hl-annotation"/>
            <w:rFonts w:ascii="Consolas" w:hAnsi="Consolas"/>
            <w:i/>
            <w:iCs/>
            <w:color w:val="808080"/>
            <w:sz w:val="23"/>
            <w:szCs w:val="23"/>
          </w:rPr>
          <w:delText>@EnableFeignClients</w:delText>
        </w:r>
      </w:del>
    </w:p>
    <w:p w14:paraId="5E2F8C20" w14:textId="23EB9316"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47" w:author="rkbansal" w:date="2019-12-27T19:43:00Z"/>
          <w:rFonts w:ascii="Consolas" w:hAnsi="Consolas"/>
          <w:color w:val="000000"/>
          <w:sz w:val="23"/>
          <w:szCs w:val="23"/>
        </w:rPr>
      </w:pPr>
      <w:del w:id="1148"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Application {</w:delText>
        </w:r>
      </w:del>
    </w:p>
    <w:p w14:paraId="611F95C5" w14:textId="1F76896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49" w:author="rkbansal" w:date="2019-12-27T19:43:00Z"/>
          <w:rFonts w:ascii="Consolas" w:hAnsi="Consolas"/>
          <w:color w:val="000000"/>
          <w:sz w:val="23"/>
          <w:szCs w:val="23"/>
        </w:rPr>
      </w:pPr>
    </w:p>
    <w:p w14:paraId="13C180DC" w14:textId="2C0A726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0" w:author="rkbansal" w:date="2019-12-27T19:43:00Z"/>
          <w:rFonts w:ascii="Consolas" w:hAnsi="Consolas"/>
          <w:color w:val="000000"/>
          <w:sz w:val="23"/>
          <w:szCs w:val="23"/>
        </w:rPr>
      </w:pPr>
      <w:del w:id="1151"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static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void</w:delText>
        </w:r>
        <w:r w:rsidDel="00FB4E73">
          <w:rPr>
            <w:rFonts w:ascii="Consolas" w:hAnsi="Consolas"/>
            <w:color w:val="000000"/>
            <w:sz w:val="23"/>
            <w:szCs w:val="23"/>
          </w:rPr>
          <w:delText xml:space="preserve"> main(String[] args) {</w:delText>
        </w:r>
      </w:del>
    </w:p>
    <w:p w14:paraId="017926AE" w14:textId="47A8BB6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2" w:author="rkbansal" w:date="2019-12-27T19:43:00Z"/>
          <w:rFonts w:ascii="Consolas" w:hAnsi="Consolas"/>
          <w:color w:val="000000"/>
          <w:sz w:val="23"/>
          <w:szCs w:val="23"/>
        </w:rPr>
      </w:pPr>
      <w:del w:id="1153" w:author="rkbansal" w:date="2019-12-27T19:43:00Z">
        <w:r w:rsidDel="00FB4E73">
          <w:rPr>
            <w:rFonts w:ascii="Consolas" w:hAnsi="Consolas"/>
            <w:color w:val="000000"/>
            <w:sz w:val="23"/>
            <w:szCs w:val="23"/>
          </w:rPr>
          <w:delText xml:space="preserve">        SpringApplication.run(Application.</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args);</w:delText>
        </w:r>
      </w:del>
    </w:p>
    <w:p w14:paraId="1FCDA1E0" w14:textId="76742F9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4" w:author="rkbansal" w:date="2019-12-27T19:43:00Z"/>
          <w:rFonts w:ascii="Consolas" w:hAnsi="Consolas"/>
          <w:color w:val="000000"/>
          <w:sz w:val="23"/>
          <w:szCs w:val="23"/>
        </w:rPr>
      </w:pPr>
      <w:del w:id="1155" w:author="rkbansal" w:date="2019-12-27T19:43:00Z">
        <w:r w:rsidDel="00FB4E73">
          <w:rPr>
            <w:rFonts w:ascii="Consolas" w:hAnsi="Consolas"/>
            <w:color w:val="000000"/>
            <w:sz w:val="23"/>
            <w:szCs w:val="23"/>
          </w:rPr>
          <w:delText xml:space="preserve">    }</w:delText>
        </w:r>
      </w:del>
    </w:p>
    <w:p w14:paraId="2EC7DEDA" w14:textId="6253BE9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6" w:author="rkbansal" w:date="2019-12-27T19:43:00Z"/>
          <w:rFonts w:ascii="Consolas" w:hAnsi="Consolas"/>
          <w:color w:val="000000"/>
          <w:sz w:val="23"/>
          <w:szCs w:val="23"/>
        </w:rPr>
      </w:pPr>
    </w:p>
    <w:p w14:paraId="44BD1352" w14:textId="72414CBD"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7" w:author="rkbansal" w:date="2019-12-27T19:43:00Z"/>
          <w:rFonts w:ascii="Consolas" w:hAnsi="Consolas"/>
          <w:color w:val="000000"/>
          <w:sz w:val="23"/>
          <w:szCs w:val="23"/>
        </w:rPr>
      </w:pPr>
      <w:del w:id="1158" w:author="rkbansal" w:date="2019-12-27T19:43:00Z">
        <w:r w:rsidDel="00FB4E73">
          <w:rPr>
            <w:rFonts w:ascii="Consolas" w:hAnsi="Consolas"/>
            <w:color w:val="000000"/>
            <w:sz w:val="23"/>
            <w:szCs w:val="23"/>
          </w:rPr>
          <w:delText>}</w:delText>
        </w:r>
      </w:del>
    </w:p>
    <w:p w14:paraId="249B02E0" w14:textId="367BCB8A" w:rsidR="00423757" w:rsidDel="00FB4E73" w:rsidRDefault="00423757" w:rsidP="00423757">
      <w:pPr>
        <w:pStyle w:val="NormalWeb"/>
        <w:shd w:val="clear" w:color="auto" w:fill="FFFFFF"/>
        <w:spacing w:before="225" w:beforeAutospacing="0" w:after="225" w:afterAutospacing="0"/>
        <w:rPr>
          <w:del w:id="1159" w:author="rkbansal" w:date="2019-12-27T19:43:00Z"/>
          <w:rFonts w:ascii="Helvetica" w:hAnsi="Helvetica"/>
          <w:color w:val="333333"/>
          <w:sz w:val="27"/>
          <w:szCs w:val="27"/>
        </w:rPr>
      </w:pPr>
      <w:del w:id="1160" w:author="rkbansal" w:date="2019-12-27T19:43:00Z">
        <w:r w:rsidDel="00FB4E73">
          <w:rPr>
            <w:rFonts w:ascii="Helvetica" w:hAnsi="Helvetica"/>
            <w:b/>
            <w:bCs/>
            <w:color w:val="333333"/>
            <w:sz w:val="27"/>
            <w:szCs w:val="27"/>
          </w:rPr>
          <w:delText>StoreClient.java. </w:delText>
        </w:r>
      </w:del>
    </w:p>
    <w:p w14:paraId="69CA1181" w14:textId="0D961D02"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1" w:author="rkbansal" w:date="2019-12-27T19:43:00Z"/>
          <w:rFonts w:ascii="Consolas" w:hAnsi="Consolas"/>
          <w:color w:val="000000"/>
          <w:sz w:val="23"/>
          <w:szCs w:val="23"/>
        </w:rPr>
      </w:pPr>
      <w:del w:id="1162" w:author="rkbansal" w:date="2019-12-27T19:43:00Z">
        <w:r w:rsidDel="00FB4E73">
          <w:rPr>
            <w:rStyle w:val="hl-annotation"/>
            <w:rFonts w:ascii="Consolas" w:hAnsi="Consolas"/>
            <w:i/>
            <w:iCs/>
            <w:color w:val="808080"/>
            <w:sz w:val="23"/>
            <w:szCs w:val="23"/>
          </w:rPr>
          <w:delText>@FeignClient("stores")</w:delText>
        </w:r>
      </w:del>
    </w:p>
    <w:p w14:paraId="080E82AB" w14:textId="779CD10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3" w:author="rkbansal" w:date="2019-12-27T19:43:00Z"/>
          <w:rFonts w:ascii="Consolas" w:hAnsi="Consolas"/>
          <w:color w:val="000000"/>
          <w:sz w:val="23"/>
          <w:szCs w:val="23"/>
        </w:rPr>
      </w:pPr>
      <w:del w:id="1164"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FB796D0" w14:textId="5C2771B9"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5" w:author="rkbansal" w:date="2019-12-27T19:43:00Z"/>
          <w:rFonts w:ascii="Consolas" w:hAnsi="Consolas"/>
          <w:color w:val="000000"/>
          <w:sz w:val="23"/>
          <w:szCs w:val="23"/>
        </w:rPr>
      </w:pPr>
      <w:del w:id="1166"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RequestMethod.GET, value = "/stores")</w:delText>
        </w:r>
      </w:del>
    </w:p>
    <w:p w14:paraId="31218859" w14:textId="4A8395A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7" w:author="rkbansal" w:date="2019-12-27T19:43:00Z"/>
          <w:rFonts w:ascii="Consolas" w:hAnsi="Consolas"/>
          <w:color w:val="000000"/>
          <w:sz w:val="23"/>
          <w:szCs w:val="23"/>
        </w:rPr>
      </w:pPr>
      <w:del w:id="1168" w:author="rkbansal" w:date="2019-12-27T19:43:00Z">
        <w:r w:rsidDel="00FB4E73">
          <w:rPr>
            <w:rFonts w:ascii="Consolas" w:hAnsi="Consolas"/>
            <w:color w:val="000000"/>
            <w:sz w:val="23"/>
            <w:szCs w:val="23"/>
          </w:rPr>
          <w:delText xml:space="preserve">    List&lt;Store&gt; getStores();</w:delText>
        </w:r>
      </w:del>
    </w:p>
    <w:p w14:paraId="6E788F8D" w14:textId="3512205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9" w:author="rkbansal" w:date="2019-12-27T19:43:00Z"/>
          <w:rFonts w:ascii="Consolas" w:hAnsi="Consolas"/>
          <w:color w:val="000000"/>
          <w:sz w:val="23"/>
          <w:szCs w:val="23"/>
        </w:rPr>
      </w:pPr>
    </w:p>
    <w:p w14:paraId="22281088" w14:textId="4FF51B54"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0" w:author="rkbansal" w:date="2019-12-27T19:43:00Z"/>
          <w:rFonts w:ascii="Consolas" w:hAnsi="Consolas"/>
          <w:color w:val="000000"/>
          <w:sz w:val="23"/>
          <w:szCs w:val="23"/>
        </w:rPr>
      </w:pPr>
      <w:del w:id="1171"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RequestMethod.POST, value = "/stores/{storeId}", consumes = "application/json")</w:delText>
        </w:r>
      </w:del>
    </w:p>
    <w:p w14:paraId="760EF211" w14:textId="3850994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2" w:author="rkbansal" w:date="2019-12-27T19:43:00Z"/>
          <w:rFonts w:ascii="Consolas" w:hAnsi="Consolas"/>
          <w:color w:val="000000"/>
          <w:sz w:val="23"/>
          <w:szCs w:val="23"/>
        </w:rPr>
      </w:pPr>
      <w:del w:id="1173" w:author="rkbansal" w:date="2019-12-27T19:43:00Z">
        <w:r w:rsidDel="00FB4E73">
          <w:rPr>
            <w:rFonts w:ascii="Consolas" w:hAnsi="Consolas"/>
            <w:color w:val="000000"/>
            <w:sz w:val="23"/>
            <w:szCs w:val="23"/>
          </w:rPr>
          <w:delText xml:space="preserve">    Store update(</w:delText>
        </w:r>
        <w:r w:rsidDel="00FB4E73">
          <w:rPr>
            <w:rStyle w:val="hl-annotation"/>
            <w:rFonts w:ascii="Consolas" w:hAnsi="Consolas"/>
            <w:i/>
            <w:iCs/>
            <w:color w:val="808080"/>
            <w:sz w:val="23"/>
            <w:szCs w:val="23"/>
          </w:rPr>
          <w:delText>@PathVariable("storeId")</w:delText>
        </w:r>
        <w:r w:rsidDel="00FB4E73">
          <w:rPr>
            <w:rFonts w:ascii="Consolas" w:hAnsi="Consolas"/>
            <w:color w:val="000000"/>
            <w:sz w:val="23"/>
            <w:szCs w:val="23"/>
          </w:rPr>
          <w:delText xml:space="preserve"> Long storeId, Store store);</w:delText>
        </w:r>
      </w:del>
    </w:p>
    <w:p w14:paraId="36696D03" w14:textId="440D1A8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4" w:author="rkbansal" w:date="2019-12-27T19:43:00Z"/>
          <w:rFonts w:ascii="Consolas" w:hAnsi="Consolas"/>
          <w:color w:val="000000"/>
          <w:sz w:val="23"/>
          <w:szCs w:val="23"/>
        </w:rPr>
      </w:pPr>
      <w:del w:id="1175" w:author="rkbansal" w:date="2019-12-27T19:43:00Z">
        <w:r w:rsidDel="00FB4E73">
          <w:rPr>
            <w:rFonts w:ascii="Consolas" w:hAnsi="Consolas"/>
            <w:color w:val="000000"/>
            <w:sz w:val="23"/>
            <w:szCs w:val="23"/>
          </w:rPr>
          <w:delText>}</w:delText>
        </w:r>
      </w:del>
    </w:p>
    <w:p w14:paraId="0587E93B" w14:textId="74A403D5" w:rsidR="00423757" w:rsidDel="00FB4E73" w:rsidRDefault="00423757" w:rsidP="00423757">
      <w:pPr>
        <w:pStyle w:val="NormalWeb"/>
        <w:shd w:val="clear" w:color="auto" w:fill="FFFFFF"/>
        <w:spacing w:before="225" w:beforeAutospacing="0" w:after="225" w:afterAutospacing="0"/>
        <w:rPr>
          <w:del w:id="1176" w:author="rkbansal" w:date="2019-12-27T19:43:00Z"/>
          <w:rFonts w:ascii="Helvetica" w:hAnsi="Helvetica"/>
          <w:color w:val="333333"/>
          <w:sz w:val="27"/>
          <w:szCs w:val="27"/>
        </w:rPr>
      </w:pPr>
      <w:del w:id="1177" w:author="rkbansal" w:date="2019-12-27T19:43:00Z">
        <w:r w:rsidDel="00FB4E73">
          <w:rPr>
            <w:rFonts w:ascii="Helvetica" w:hAnsi="Helvetica"/>
            <w:color w:val="333333"/>
            <w:sz w:val="27"/>
            <w:szCs w:val="27"/>
          </w:rPr>
          <w:delText>In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the String value ("stores" above) is an arbitrary client name, which is used to create a Ribbon load balancer (see </w:delText>
        </w:r>
        <w:r w:rsidR="00771CEE" w:rsidDel="00FB4E73">
          <w:fldChar w:fldCharType="begin"/>
        </w:r>
        <w:r w:rsidR="00771CEE" w:rsidDel="00FB4E73">
          <w:delInstrText xml:space="preserve"> HYPERLINK "https://cloud.spring.io/spring-cloud-netflix/multi/multi_spring-cloud-ribbon.html" \o "6. Client Side Load Balancer: Ribbon" </w:delInstrText>
        </w:r>
        <w:r w:rsidR="00771CEE" w:rsidDel="00FB4E73">
          <w:fldChar w:fldCharType="separate"/>
        </w:r>
        <w:r w:rsidDel="00FB4E73">
          <w:rPr>
            <w:rStyle w:val="Hyperlink"/>
            <w:rFonts w:ascii="Helvetica" w:eastAsiaTheme="majorEastAsia" w:hAnsi="Helvetica"/>
            <w:color w:val="4183C4"/>
            <w:sz w:val="27"/>
            <w:szCs w:val="27"/>
          </w:rPr>
          <w:delText>below for details of Ribbon support</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You can also specify a URL using the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 (absolute value or just a hostname). The name of the bean in the application context is the fully qualified name of the interface. To specify your own alias value you can use the </w:delText>
        </w:r>
        <w:r w:rsidDel="00FB4E73">
          <w:rPr>
            <w:rStyle w:val="HTMLCode"/>
            <w:rFonts w:ascii="Consolas" w:eastAsiaTheme="majorEastAsia" w:hAnsi="Consolas"/>
            <w:color w:val="6D180B"/>
            <w:bdr w:val="single" w:sz="6" w:space="1" w:color="CCCCCC" w:frame="1"/>
            <w:shd w:val="clear" w:color="auto" w:fill="F2F2F2"/>
          </w:rPr>
          <w:delText>qualifier</w:delText>
        </w:r>
        <w:r w:rsidDel="00FB4E73">
          <w:rPr>
            <w:rFonts w:ascii="Helvetica" w:hAnsi="Helvetica"/>
            <w:color w:val="333333"/>
            <w:sz w:val="27"/>
            <w:szCs w:val="27"/>
          </w:rPr>
          <w:delText> value of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w:delText>
        </w:r>
      </w:del>
    </w:p>
    <w:p w14:paraId="4A0B2771" w14:textId="061A8A41" w:rsidR="00423757" w:rsidDel="00FB4E73" w:rsidRDefault="00423757" w:rsidP="00423757">
      <w:pPr>
        <w:pStyle w:val="NormalWeb"/>
        <w:shd w:val="clear" w:color="auto" w:fill="FFFFFF"/>
        <w:spacing w:before="225" w:beforeAutospacing="0" w:after="225" w:afterAutospacing="0"/>
        <w:rPr>
          <w:del w:id="1178" w:author="rkbansal" w:date="2019-12-27T19:43:00Z"/>
          <w:rFonts w:ascii="Helvetica" w:hAnsi="Helvetica"/>
          <w:color w:val="333333"/>
          <w:sz w:val="27"/>
          <w:szCs w:val="27"/>
        </w:rPr>
      </w:pPr>
      <w:del w:id="1179" w:author="rkbansal" w:date="2019-12-27T19:43:00Z">
        <w:r w:rsidDel="00FB4E73">
          <w:rPr>
            <w:rFonts w:ascii="Helvetica" w:hAnsi="Helvetica"/>
            <w:color w:val="333333"/>
            <w:sz w:val="27"/>
            <w:szCs w:val="27"/>
          </w:rPr>
          <w:delText>The Ribbon client above will want to discover the physical addresses for the "stores" service. If your application is a Eureka client then it will resolve the service in the Eureka service registry. If you don’t want to use Eureka, you can simply configure a list of servers in your external configuration (see </w:delText>
        </w:r>
        <w:r w:rsidR="00771CEE" w:rsidDel="00FB4E73">
          <w:fldChar w:fldCharType="begin"/>
        </w:r>
        <w:r w:rsidR="00771CEE" w:rsidDel="00FB4E73">
          <w:delInstrText xml:space="preserve"> HYPERLINK "https://cloud.spring.io/spring-cloud-netflix/multi/multi_spring-cloud-ribbon.html" \l "spring-cloud-ribbon-without-eureka" \o "6.6 Example: How to Use Ribbon Without Eureka" </w:delInstrText>
        </w:r>
        <w:r w:rsidR="00771CEE" w:rsidDel="00FB4E73">
          <w:fldChar w:fldCharType="separate"/>
        </w:r>
        <w:r w:rsidDel="00FB4E73">
          <w:rPr>
            <w:rStyle w:val="Hyperlink"/>
            <w:rFonts w:ascii="Helvetica" w:eastAsiaTheme="majorEastAsia" w:hAnsi="Helvetica"/>
            <w:color w:val="4183C4"/>
            <w:sz w:val="27"/>
            <w:szCs w:val="27"/>
          </w:rPr>
          <w:delText>above for example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w:delText>
        </w:r>
      </w:del>
    </w:p>
    <w:p w14:paraId="28F4FDEF" w14:textId="1F2311A0" w:rsidR="00423757" w:rsidDel="00FB4E73" w:rsidRDefault="00423757">
      <w:pPr>
        <w:pStyle w:val="Heading5"/>
        <w:rPr>
          <w:del w:id="1180" w:author="rkbansal" w:date="2019-12-27T19:43:00Z"/>
          <w:rFonts w:ascii="Helvetica" w:hAnsi="Helvetica"/>
          <w:color w:val="000000"/>
          <w:sz w:val="36"/>
          <w:szCs w:val="36"/>
        </w:rPr>
        <w:pPrChange w:id="1181" w:author="Rajiv Bansal" w:date="2019-08-04T11:25:00Z">
          <w:pPr>
            <w:pStyle w:val="Heading2"/>
            <w:shd w:val="clear" w:color="auto" w:fill="FFFFFF"/>
            <w:spacing w:before="0" w:after="150"/>
            <w:ind w:left="-240"/>
          </w:pPr>
        </w:pPrChange>
      </w:pPr>
      <w:bookmarkStart w:id="1182" w:name="spring-cloud-feign-overriding-defaults"/>
      <w:bookmarkEnd w:id="1182"/>
      <w:del w:id="1183" w:author="rkbansal" w:date="2019-12-27T19:43:00Z">
        <w:r w:rsidDel="00FB4E73">
          <w:rPr>
            <w:rFonts w:ascii="Helvetica" w:hAnsi="Helvetica"/>
            <w:color w:val="000000"/>
          </w:rPr>
          <w:delText>7.2 Overriding Feign Defaults</w:delText>
        </w:r>
      </w:del>
    </w:p>
    <w:p w14:paraId="59BE722B" w14:textId="03E3CC10" w:rsidR="00423757" w:rsidDel="00FB4E73" w:rsidRDefault="00423757">
      <w:pPr>
        <w:pStyle w:val="NormalWeb"/>
        <w:shd w:val="clear" w:color="auto" w:fill="FFFFFF"/>
        <w:spacing w:before="0" w:beforeAutospacing="0" w:after="225" w:afterAutospacing="0"/>
        <w:rPr>
          <w:del w:id="1184" w:author="rkbansal" w:date="2019-12-27T19:43:00Z"/>
          <w:rFonts w:ascii="Helvetica" w:hAnsi="Helvetica"/>
          <w:color w:val="333333"/>
          <w:sz w:val="27"/>
          <w:szCs w:val="27"/>
        </w:rPr>
      </w:pPr>
      <w:del w:id="1185" w:author="rkbansal" w:date="2019-12-27T19:43:00Z">
        <w:r w:rsidDel="00FB4E73">
          <w:rPr>
            <w:rFonts w:ascii="Helvetica" w:hAnsi="Helvetica"/>
            <w:color w:val="333333"/>
            <w:sz w:val="27"/>
            <w:szCs w:val="27"/>
          </w:rPr>
          <w:delText>A central concept in Spring Cloud’s Feign support is that of the named client. Each feign client is part of an ensemble of components that work together to contact a remote server on demand, and the ensemble has a name that you give it as an application developer using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Spring Cloud creates a new ensemble as an </w:delText>
        </w:r>
        <w:r w:rsidDel="00FB4E73">
          <w:rPr>
            <w:rStyle w:val="HTMLCode"/>
            <w:rFonts w:ascii="Consolas" w:eastAsiaTheme="majorEastAsia" w:hAnsi="Consolas"/>
            <w:color w:val="6D180B"/>
            <w:bdr w:val="single" w:sz="6" w:space="1" w:color="CCCCCC" w:frame="1"/>
            <w:shd w:val="clear" w:color="auto" w:fill="F2F2F2"/>
          </w:rPr>
          <w:delText>ApplicationContext</w:delText>
        </w:r>
        <w:r w:rsidDel="00FB4E73">
          <w:rPr>
            <w:rFonts w:ascii="Helvetica" w:hAnsi="Helvetica"/>
            <w:color w:val="333333"/>
            <w:sz w:val="27"/>
            <w:szCs w:val="27"/>
          </w:rPr>
          <w:delText> on demand for each named client using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This contains (amongst other things) an </w:delText>
        </w:r>
        <w:r w:rsidDel="00FB4E73">
          <w:rPr>
            <w:rStyle w:val="HTMLCode"/>
            <w:rFonts w:ascii="Consolas" w:eastAsiaTheme="majorEastAsia" w:hAnsi="Consolas"/>
            <w:color w:val="6D180B"/>
            <w:bdr w:val="single" w:sz="6" w:space="1" w:color="CCCCCC" w:frame="1"/>
            <w:shd w:val="clear" w:color="auto" w:fill="F2F2F2"/>
          </w:rPr>
          <w:delText>feign.Decoder</w:delText>
        </w:r>
        <w:r w:rsidDel="00FB4E73">
          <w:rPr>
            <w:rFonts w:ascii="Helvetica" w:hAnsi="Helvetica"/>
            <w:color w:val="333333"/>
            <w:sz w:val="27"/>
            <w:szCs w:val="27"/>
          </w:rPr>
          <w:delText>, a </w:delText>
        </w:r>
        <w:r w:rsidDel="00FB4E73">
          <w:rPr>
            <w:rStyle w:val="HTMLCode"/>
            <w:rFonts w:ascii="Consolas" w:eastAsiaTheme="majorEastAsia" w:hAnsi="Consolas"/>
            <w:color w:val="6D180B"/>
            <w:bdr w:val="single" w:sz="6" w:space="1" w:color="CCCCCC" w:frame="1"/>
            <w:shd w:val="clear" w:color="auto" w:fill="F2F2F2"/>
          </w:rPr>
          <w:delText>feign.Encoder</w:delText>
        </w:r>
        <w:r w:rsidDel="00FB4E73">
          <w:rPr>
            <w:rFonts w:ascii="Helvetica" w:hAnsi="Helvetica"/>
            <w:color w:val="333333"/>
            <w:sz w:val="27"/>
            <w:szCs w:val="27"/>
          </w:rPr>
          <w:delText>, and a </w:delText>
        </w:r>
        <w:r w:rsidDel="00FB4E73">
          <w:rPr>
            <w:rStyle w:val="HTMLCode"/>
            <w:rFonts w:ascii="Consolas" w:eastAsiaTheme="majorEastAsia" w:hAnsi="Consolas"/>
            <w:color w:val="6D180B"/>
            <w:bdr w:val="single" w:sz="6" w:space="1" w:color="CCCCCC" w:frame="1"/>
            <w:shd w:val="clear" w:color="auto" w:fill="F2F2F2"/>
          </w:rPr>
          <w:delText>feign.Contract</w:delText>
        </w:r>
        <w:r w:rsidDel="00FB4E73">
          <w:rPr>
            <w:rFonts w:ascii="Helvetica" w:hAnsi="Helvetica"/>
            <w:color w:val="333333"/>
            <w:sz w:val="27"/>
            <w:szCs w:val="27"/>
          </w:rPr>
          <w:delText>.</w:delText>
        </w:r>
      </w:del>
    </w:p>
    <w:p w14:paraId="7A2ECC3C" w14:textId="5B9FD20E" w:rsidR="00423757" w:rsidDel="00FB4E73" w:rsidRDefault="00423757">
      <w:pPr>
        <w:pStyle w:val="NormalWeb"/>
        <w:shd w:val="clear" w:color="auto" w:fill="FFFFFF"/>
        <w:spacing w:before="225" w:beforeAutospacing="0" w:after="225" w:afterAutospacing="0"/>
        <w:rPr>
          <w:del w:id="1186" w:author="rkbansal" w:date="2019-12-27T19:43:00Z"/>
          <w:rFonts w:ascii="Helvetica" w:hAnsi="Helvetica"/>
          <w:color w:val="333333"/>
          <w:sz w:val="27"/>
          <w:szCs w:val="27"/>
        </w:rPr>
      </w:pPr>
      <w:del w:id="1187" w:author="rkbansal" w:date="2019-12-27T19:43:00Z">
        <w:r w:rsidDel="00FB4E73">
          <w:rPr>
            <w:rFonts w:ascii="Helvetica" w:hAnsi="Helvetica"/>
            <w:color w:val="333333"/>
            <w:sz w:val="27"/>
            <w:szCs w:val="27"/>
          </w:rPr>
          <w:delText>Spring Cloud lets you take full control of the feign client by declaring additional configuration (on top of the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using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Example:</w:delText>
        </w:r>
      </w:del>
    </w:p>
    <w:p w14:paraId="705E1A39" w14:textId="48C76B7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88" w:author="rkbansal" w:date="2019-12-27T19:43:00Z"/>
          <w:rFonts w:ascii="Consolas" w:hAnsi="Consolas"/>
          <w:color w:val="000000"/>
          <w:sz w:val="23"/>
          <w:szCs w:val="23"/>
        </w:rPr>
      </w:pPr>
      <w:del w:id="1189" w:author="rkbansal" w:date="2019-12-27T19:43:00Z">
        <w:r w:rsidDel="00FB4E73">
          <w:rPr>
            <w:rStyle w:val="hl-annotation"/>
            <w:rFonts w:ascii="Consolas" w:hAnsi="Consolas"/>
            <w:i/>
            <w:iCs/>
            <w:color w:val="808080"/>
            <w:sz w:val="23"/>
            <w:szCs w:val="23"/>
          </w:rPr>
          <w:delText>@FeignClient(name = "stores", configuration = FooConfiguration.class)</w:delText>
        </w:r>
      </w:del>
    </w:p>
    <w:p w14:paraId="6520E36F" w14:textId="4ABFCC4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90" w:author="rkbansal" w:date="2019-12-27T19:43:00Z"/>
          <w:rFonts w:ascii="Consolas" w:hAnsi="Consolas"/>
          <w:color w:val="000000"/>
          <w:sz w:val="23"/>
          <w:szCs w:val="23"/>
        </w:rPr>
      </w:pPr>
      <w:del w:id="1191"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39C1F45D" w14:textId="7915441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92" w:author="rkbansal" w:date="2019-12-27T19:43:00Z"/>
          <w:rFonts w:ascii="Consolas" w:hAnsi="Consolas"/>
          <w:color w:val="000000"/>
          <w:sz w:val="23"/>
          <w:szCs w:val="23"/>
        </w:rPr>
      </w:pPr>
      <w:del w:id="1193"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60C861DC" w14:textId="4038D1E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94" w:author="rkbansal" w:date="2019-12-27T19:43:00Z"/>
          <w:rFonts w:ascii="Consolas" w:hAnsi="Consolas"/>
          <w:color w:val="000000"/>
          <w:sz w:val="23"/>
          <w:szCs w:val="23"/>
        </w:rPr>
      </w:pPr>
      <w:del w:id="1195" w:author="rkbansal" w:date="2019-12-27T19:43:00Z">
        <w:r w:rsidDel="00FB4E73">
          <w:rPr>
            <w:rFonts w:ascii="Consolas" w:hAnsi="Consolas"/>
            <w:color w:val="000000"/>
            <w:sz w:val="23"/>
            <w:szCs w:val="23"/>
          </w:rPr>
          <w:delText>}</w:delText>
        </w:r>
      </w:del>
    </w:p>
    <w:p w14:paraId="025F191B" w14:textId="63F84233" w:rsidR="00423757" w:rsidDel="00FB4E73" w:rsidRDefault="00423757">
      <w:pPr>
        <w:pStyle w:val="NormalWeb"/>
        <w:shd w:val="clear" w:color="auto" w:fill="FFFFFF"/>
        <w:spacing w:before="225" w:beforeAutospacing="0" w:after="225" w:afterAutospacing="0"/>
        <w:rPr>
          <w:del w:id="1196" w:author="rkbansal" w:date="2019-12-27T19:43:00Z"/>
          <w:rFonts w:ascii="Helvetica" w:hAnsi="Helvetica"/>
          <w:color w:val="333333"/>
          <w:sz w:val="27"/>
          <w:szCs w:val="27"/>
        </w:rPr>
      </w:pPr>
      <w:del w:id="1197" w:author="rkbansal" w:date="2019-12-27T19:43:00Z">
        <w:r w:rsidDel="00FB4E73">
          <w:rPr>
            <w:rFonts w:ascii="Helvetica" w:hAnsi="Helvetica"/>
            <w:color w:val="333333"/>
            <w:sz w:val="27"/>
            <w:szCs w:val="27"/>
          </w:rPr>
          <w:delText>In this case the client is composed from the components already in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together with any in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(where the latter will override the former).</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560"/>
        <w:gridCol w:w="45"/>
      </w:tblGrid>
      <w:tr w:rsidR="00423757" w:rsidDel="00FB4E73" w14:paraId="24CF2FE5" w14:textId="44537254" w:rsidTr="00423757">
        <w:trPr>
          <w:gridAfter w:val="2"/>
          <w:trHeight w:val="848"/>
          <w:tblCellSpacing w:w="15" w:type="dxa"/>
          <w:del w:id="1198" w:author="rkbansal" w:date="2019-12-27T19:43:00Z"/>
        </w:trPr>
        <w:tc>
          <w:tcPr>
            <w:tcW w:w="375" w:type="dxa"/>
            <w:vMerge w:val="restart"/>
            <w:tcMar>
              <w:top w:w="150" w:type="dxa"/>
              <w:left w:w="195" w:type="dxa"/>
              <w:bottom w:w="90" w:type="dxa"/>
              <w:right w:w="195" w:type="dxa"/>
            </w:tcMar>
            <w:hideMark/>
          </w:tcPr>
          <w:p w14:paraId="1552CEAB" w14:textId="7D6FC7DD" w:rsidR="00423757" w:rsidDel="00FB4E73" w:rsidRDefault="00423757">
            <w:pPr>
              <w:jc w:val="center"/>
              <w:rPr>
                <w:del w:id="1199" w:author="rkbansal" w:date="2019-12-27T19:43:00Z"/>
                <w:rFonts w:ascii="Times New Roman" w:hAnsi="Times New Roman"/>
              </w:rPr>
            </w:pPr>
            <w:del w:id="1200" w:author="rkbansal" w:date="2019-12-27T19:43:00Z">
              <w:r w:rsidDel="00FB4E73">
                <w:rPr>
                  <w:noProof/>
                </w:rPr>
                <w:drawing>
                  <wp:inline distT="0" distB="0" distL="0" distR="0" wp14:anchorId="3E2CD108" wp14:editId="4495483D">
                    <wp:extent cx="228600" cy="228600"/>
                    <wp:effectExtent l="0" t="0" r="0" b="0"/>
                    <wp:docPr id="200" name="Picture 20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2F4EE10E" w14:textId="4280B47D" w:rsidTr="00423757">
        <w:trPr>
          <w:tblCellSpacing w:w="15" w:type="dxa"/>
          <w:del w:id="1201" w:author="rkbansal" w:date="2019-12-27T19:43:00Z"/>
        </w:trPr>
        <w:tc>
          <w:tcPr>
            <w:tcW w:w="0" w:type="auto"/>
            <w:vMerge/>
            <w:shd w:val="clear" w:color="auto" w:fill="F8F8F8"/>
            <w:vAlign w:val="center"/>
            <w:hideMark/>
          </w:tcPr>
          <w:p w14:paraId="3B6D3065" w14:textId="17B254DD" w:rsidR="00423757" w:rsidDel="00FB4E73" w:rsidRDefault="00423757">
            <w:pPr>
              <w:rPr>
                <w:del w:id="1202" w:author="rkbansal" w:date="2019-12-27T19:43:00Z"/>
              </w:rPr>
            </w:pPr>
          </w:p>
        </w:tc>
        <w:tc>
          <w:tcPr>
            <w:tcW w:w="0" w:type="auto"/>
            <w:gridSpan w:val="2"/>
            <w:shd w:val="clear" w:color="auto" w:fill="F8F8F8"/>
            <w:tcMar>
              <w:top w:w="90" w:type="dxa"/>
              <w:left w:w="195" w:type="dxa"/>
              <w:bottom w:w="90" w:type="dxa"/>
              <w:right w:w="195" w:type="dxa"/>
            </w:tcMar>
            <w:hideMark/>
          </w:tcPr>
          <w:p w14:paraId="66E6621D" w14:textId="78F3F812" w:rsidR="00423757" w:rsidDel="00FB4E73" w:rsidRDefault="00423757">
            <w:pPr>
              <w:pStyle w:val="NormalWeb"/>
              <w:spacing w:before="0" w:beforeAutospacing="0" w:after="0" w:afterAutospacing="0"/>
              <w:rPr>
                <w:del w:id="1203" w:author="rkbansal" w:date="2019-12-27T19:43:00Z"/>
                <w:color w:val="6F6F6F"/>
              </w:rPr>
            </w:pPr>
            <w:del w:id="1204" w:author="rkbansal" w:date="2019-12-27T19:43:00Z">
              <w:r w:rsidDel="00FB4E73">
                <w:rPr>
                  <w:rStyle w:val="HTMLCode"/>
                  <w:rFonts w:ascii="Consolas" w:eastAsiaTheme="majorEastAsia" w:hAnsi="Consolas"/>
                  <w:color w:val="6D180B"/>
                </w:rPr>
                <w:delText>FooConfiguration</w:delText>
              </w:r>
              <w:r w:rsidDel="00FB4E73">
                <w:rPr>
                  <w:color w:val="6F6F6F"/>
                </w:rPr>
                <w:delText> does not need to be annotated with </w:delText>
              </w:r>
              <w:r w:rsidDel="00FB4E73">
                <w:rPr>
                  <w:rStyle w:val="HTMLCode"/>
                  <w:rFonts w:ascii="Consolas" w:eastAsiaTheme="majorEastAsia" w:hAnsi="Consolas"/>
                  <w:color w:val="6D180B"/>
                </w:rPr>
                <w:delText>@Configuration</w:delText>
              </w:r>
              <w:r w:rsidDel="00FB4E73">
                <w:rPr>
                  <w:color w:val="6F6F6F"/>
                </w:rPr>
                <w:delText>. However, if it is, then take care to exclude it from any </w:delText>
              </w:r>
              <w:r w:rsidDel="00FB4E73">
                <w:rPr>
                  <w:rStyle w:val="HTMLCode"/>
                  <w:rFonts w:ascii="Consolas" w:eastAsiaTheme="majorEastAsia" w:hAnsi="Consolas"/>
                  <w:color w:val="6D180B"/>
                </w:rPr>
                <w:delText>@ComponentScan</w:delText>
              </w:r>
              <w:r w:rsidDel="00FB4E73">
                <w:rPr>
                  <w:color w:val="6F6F6F"/>
                </w:rPr>
                <w:delText> that would otherwise include this configuration as it will become the default source for </w:delText>
              </w:r>
              <w:r w:rsidDel="00FB4E73">
                <w:rPr>
                  <w:rStyle w:val="HTMLCode"/>
                  <w:rFonts w:ascii="Consolas" w:eastAsiaTheme="majorEastAsia" w:hAnsi="Consolas"/>
                  <w:color w:val="6D180B"/>
                </w:rPr>
                <w:delText>feign.Decoder</w:delText>
              </w:r>
              <w:r w:rsidDel="00FB4E73">
                <w:rPr>
                  <w:color w:val="6F6F6F"/>
                </w:rPr>
                <w:delText>, </w:delText>
              </w:r>
              <w:r w:rsidDel="00FB4E73">
                <w:rPr>
                  <w:rStyle w:val="HTMLCode"/>
                  <w:rFonts w:ascii="Consolas" w:eastAsiaTheme="majorEastAsia" w:hAnsi="Consolas"/>
                  <w:color w:val="6D180B"/>
                </w:rPr>
                <w:delText>feign.Encoder</w:delText>
              </w:r>
              <w:r w:rsidDel="00FB4E73">
                <w:rPr>
                  <w:color w:val="6F6F6F"/>
                </w:rPr>
                <w:delText>, </w:delText>
              </w:r>
              <w:r w:rsidDel="00FB4E73">
                <w:rPr>
                  <w:rStyle w:val="HTMLCode"/>
                  <w:rFonts w:ascii="Consolas" w:eastAsiaTheme="majorEastAsia" w:hAnsi="Consolas"/>
                  <w:color w:val="6D180B"/>
                </w:rPr>
                <w:delText>feign.Contract</w:delText>
              </w:r>
              <w:r w:rsidDel="00FB4E73">
                <w:rPr>
                  <w:color w:val="6F6F6F"/>
                </w:rPr>
                <w:delText>, etc., when specified. This can be avoided by putting it in a separate, non-overlapping package from any </w:delText>
              </w:r>
              <w:r w:rsidDel="00FB4E73">
                <w:rPr>
                  <w:rStyle w:val="HTMLCode"/>
                  <w:rFonts w:ascii="Consolas" w:eastAsiaTheme="majorEastAsia" w:hAnsi="Consolas"/>
                  <w:color w:val="6D180B"/>
                </w:rPr>
                <w:delText>@ComponentScan</w:delText>
              </w:r>
              <w:r w:rsidDel="00FB4E73">
                <w:rPr>
                  <w:color w:val="6F6F6F"/>
                </w:rPr>
                <w:delText> or </w:delText>
              </w:r>
              <w:r w:rsidDel="00FB4E73">
                <w:rPr>
                  <w:rStyle w:val="HTMLCode"/>
                  <w:rFonts w:ascii="Consolas" w:eastAsiaTheme="majorEastAsia" w:hAnsi="Consolas"/>
                  <w:color w:val="6D180B"/>
                </w:rPr>
                <w:delText>@SpringBootApplication</w:delText>
              </w:r>
              <w:r w:rsidDel="00FB4E73">
                <w:rPr>
                  <w:color w:val="6F6F6F"/>
                </w:rPr>
                <w:delText>, or it can be explicitly excluded in </w:delText>
              </w:r>
              <w:r w:rsidDel="00FB4E73">
                <w:rPr>
                  <w:rStyle w:val="HTMLCode"/>
                  <w:rFonts w:ascii="Consolas" w:eastAsiaTheme="majorEastAsia" w:hAnsi="Consolas"/>
                  <w:color w:val="6D180B"/>
                </w:rPr>
                <w:delText>@ComponentScan</w:delText>
              </w:r>
              <w:r w:rsidDel="00FB4E73">
                <w:rPr>
                  <w:color w:val="6F6F6F"/>
                </w:rPr>
                <w:delText>.</w:delText>
              </w:r>
            </w:del>
          </w:p>
        </w:tc>
      </w:tr>
      <w:tr w:rsidR="00423757" w:rsidDel="00FB4E73" w14:paraId="67200E12" w14:textId="48C5B5D9" w:rsidTr="00423757">
        <w:trPr>
          <w:gridAfter w:val="2"/>
          <w:trHeight w:val="454"/>
          <w:tblCellSpacing w:w="15" w:type="dxa"/>
          <w:del w:id="1205" w:author="rkbansal" w:date="2019-12-27T19:43:00Z"/>
        </w:trPr>
        <w:tc>
          <w:tcPr>
            <w:tcW w:w="375" w:type="dxa"/>
            <w:vMerge w:val="restart"/>
            <w:tcMar>
              <w:top w:w="150" w:type="dxa"/>
              <w:left w:w="195" w:type="dxa"/>
              <w:bottom w:w="90" w:type="dxa"/>
              <w:right w:w="195" w:type="dxa"/>
            </w:tcMar>
            <w:hideMark/>
          </w:tcPr>
          <w:p w14:paraId="001CACDB" w14:textId="3C8155CF" w:rsidR="00423757" w:rsidDel="00FB4E73" w:rsidRDefault="00423757">
            <w:pPr>
              <w:jc w:val="center"/>
              <w:rPr>
                <w:del w:id="1206" w:author="rkbansal" w:date="2019-12-27T19:43:00Z"/>
                <w:rFonts w:ascii="Times New Roman" w:hAnsi="Times New Roman"/>
              </w:rPr>
            </w:pPr>
            <w:del w:id="1207" w:author="rkbansal" w:date="2019-12-27T19:43:00Z">
              <w:r w:rsidDel="00FB4E73">
                <w:rPr>
                  <w:noProof/>
                </w:rPr>
                <w:drawing>
                  <wp:inline distT="0" distB="0" distL="0" distR="0" wp14:anchorId="585BEA29" wp14:editId="6E891124">
                    <wp:extent cx="228600" cy="228600"/>
                    <wp:effectExtent l="0" t="0" r="0" b="0"/>
                    <wp:docPr id="199" name="Picture 19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610DB33A" w14:textId="43B1441A" w:rsidTr="00423757">
        <w:trPr>
          <w:gridAfter w:val="1"/>
          <w:tblCellSpacing w:w="15" w:type="dxa"/>
          <w:del w:id="1208" w:author="rkbansal" w:date="2019-12-27T19:43:00Z"/>
        </w:trPr>
        <w:tc>
          <w:tcPr>
            <w:tcW w:w="0" w:type="auto"/>
            <w:vMerge/>
            <w:shd w:val="clear" w:color="auto" w:fill="F8F8F8"/>
            <w:vAlign w:val="center"/>
            <w:hideMark/>
          </w:tcPr>
          <w:p w14:paraId="53C8B170" w14:textId="3FC53038" w:rsidR="00423757" w:rsidDel="00FB4E73" w:rsidRDefault="00423757">
            <w:pPr>
              <w:rPr>
                <w:del w:id="1209" w:author="rkbansal" w:date="2019-12-27T19:43:00Z"/>
              </w:rPr>
            </w:pPr>
          </w:p>
        </w:tc>
        <w:tc>
          <w:tcPr>
            <w:tcW w:w="0" w:type="auto"/>
            <w:shd w:val="clear" w:color="auto" w:fill="F8F8F8"/>
            <w:tcMar>
              <w:top w:w="90" w:type="dxa"/>
              <w:left w:w="195" w:type="dxa"/>
              <w:bottom w:w="90" w:type="dxa"/>
              <w:right w:w="195" w:type="dxa"/>
            </w:tcMar>
            <w:hideMark/>
          </w:tcPr>
          <w:p w14:paraId="554C094D" w14:textId="15DC68E8" w:rsidR="00423757" w:rsidDel="00FB4E73" w:rsidRDefault="00423757">
            <w:pPr>
              <w:pStyle w:val="NormalWeb"/>
              <w:spacing w:before="0" w:beforeAutospacing="0" w:after="0" w:afterAutospacing="0"/>
              <w:rPr>
                <w:del w:id="1210" w:author="rkbansal" w:date="2019-12-27T19:43:00Z"/>
                <w:color w:val="6F6F6F"/>
              </w:rPr>
            </w:pPr>
            <w:del w:id="1211" w:author="rkbansal" w:date="2019-12-27T19:43:00Z">
              <w:r w:rsidDel="00FB4E73">
                <w:rPr>
                  <w:color w:val="6F6F6F"/>
                </w:rPr>
                <w:delText>The </w:delText>
              </w:r>
              <w:r w:rsidDel="00FB4E73">
                <w:rPr>
                  <w:rStyle w:val="HTMLCode"/>
                  <w:rFonts w:ascii="Consolas" w:eastAsiaTheme="majorEastAsia" w:hAnsi="Consolas"/>
                  <w:color w:val="6D180B"/>
                </w:rPr>
                <w:delText>serviceId</w:delText>
              </w:r>
              <w:r w:rsidDel="00FB4E73">
                <w:rPr>
                  <w:color w:val="6F6F6F"/>
                </w:rPr>
                <w:delText> attribute is now deprecated in favor of the </w:delText>
              </w:r>
              <w:r w:rsidDel="00FB4E73">
                <w:rPr>
                  <w:rStyle w:val="HTMLCode"/>
                  <w:rFonts w:ascii="Consolas" w:eastAsiaTheme="majorEastAsia" w:hAnsi="Consolas"/>
                  <w:color w:val="6D180B"/>
                </w:rPr>
                <w:delText>name</w:delText>
              </w:r>
              <w:r w:rsidDel="00FB4E73">
                <w:rPr>
                  <w:color w:val="6F6F6F"/>
                </w:rPr>
                <w:delText> attribute.</w:delText>
              </w:r>
            </w:del>
          </w:p>
        </w:tc>
      </w:tr>
    </w:tbl>
    <w:p w14:paraId="65A19342" w14:textId="06A33628" w:rsidR="00423757" w:rsidDel="00FB4E73" w:rsidRDefault="00423757">
      <w:pPr>
        <w:shd w:val="clear" w:color="auto" w:fill="FFFFFF"/>
        <w:rPr>
          <w:del w:id="1212" w:author="rkbansal" w:date="2019-12-27T19:43:00Z"/>
          <w:rFonts w:ascii="Helvetica" w:hAnsi="Helvetica"/>
          <w:vanish/>
          <w:color w:val="333333"/>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Description w:val="Warning"/>
      </w:tblPr>
      <w:tblGrid>
        <w:gridCol w:w="795"/>
        <w:gridCol w:w="9757"/>
      </w:tblGrid>
      <w:tr w:rsidR="00423757" w:rsidDel="00FB4E73" w14:paraId="153393DA" w14:textId="6490482F" w:rsidTr="00423757">
        <w:trPr>
          <w:gridAfter w:val="1"/>
          <w:trHeight w:val="848"/>
          <w:tblCellSpacing w:w="15" w:type="dxa"/>
          <w:del w:id="1213" w:author="rkbansal" w:date="2019-12-27T19:43:00Z"/>
        </w:trPr>
        <w:tc>
          <w:tcPr>
            <w:tcW w:w="375" w:type="dxa"/>
            <w:vMerge w:val="restart"/>
            <w:tcMar>
              <w:top w:w="150" w:type="dxa"/>
              <w:left w:w="195" w:type="dxa"/>
              <w:bottom w:w="90" w:type="dxa"/>
              <w:right w:w="195" w:type="dxa"/>
            </w:tcMar>
            <w:hideMark/>
          </w:tcPr>
          <w:p w14:paraId="029B26FE" w14:textId="2CCA3642" w:rsidR="00423757" w:rsidDel="00FB4E73" w:rsidRDefault="00423757">
            <w:pPr>
              <w:jc w:val="center"/>
              <w:rPr>
                <w:del w:id="1214" w:author="rkbansal" w:date="2019-12-27T19:43:00Z"/>
                <w:rFonts w:ascii="Times New Roman" w:hAnsi="Times New Roman"/>
              </w:rPr>
            </w:pPr>
            <w:del w:id="1215" w:author="rkbansal" w:date="2019-12-27T19:43:00Z">
              <w:r w:rsidDel="00FB4E73">
                <w:rPr>
                  <w:noProof/>
                </w:rPr>
                <w:drawing>
                  <wp:inline distT="0" distB="0" distL="0" distR="0" wp14:anchorId="593300F5" wp14:editId="11B6274E">
                    <wp:extent cx="228600" cy="228600"/>
                    <wp:effectExtent l="0" t="0" r="0" b="0"/>
                    <wp:docPr id="198" name="Picture 19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arni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0B185254" w14:textId="3585C0E7" w:rsidTr="00423757">
        <w:trPr>
          <w:tblCellSpacing w:w="15" w:type="dxa"/>
          <w:del w:id="1216" w:author="rkbansal" w:date="2019-12-27T19:43:00Z"/>
        </w:trPr>
        <w:tc>
          <w:tcPr>
            <w:tcW w:w="0" w:type="auto"/>
            <w:vMerge/>
            <w:shd w:val="clear" w:color="auto" w:fill="F8F8F8"/>
            <w:vAlign w:val="center"/>
            <w:hideMark/>
          </w:tcPr>
          <w:p w14:paraId="76BBC0CD" w14:textId="2DE3398F" w:rsidR="00423757" w:rsidDel="00FB4E73" w:rsidRDefault="00423757">
            <w:pPr>
              <w:rPr>
                <w:del w:id="1217" w:author="rkbansal" w:date="2019-12-27T19:43:00Z"/>
              </w:rPr>
            </w:pPr>
          </w:p>
        </w:tc>
        <w:tc>
          <w:tcPr>
            <w:tcW w:w="0" w:type="auto"/>
            <w:shd w:val="clear" w:color="auto" w:fill="F8F8F8"/>
            <w:tcMar>
              <w:top w:w="90" w:type="dxa"/>
              <w:left w:w="195" w:type="dxa"/>
              <w:bottom w:w="90" w:type="dxa"/>
              <w:right w:w="195" w:type="dxa"/>
            </w:tcMar>
            <w:hideMark/>
          </w:tcPr>
          <w:p w14:paraId="1BE06891" w14:textId="421B89E4" w:rsidR="00423757" w:rsidDel="00FB4E73" w:rsidRDefault="00423757">
            <w:pPr>
              <w:pStyle w:val="NormalWeb"/>
              <w:spacing w:before="0" w:beforeAutospacing="0" w:after="0" w:afterAutospacing="0"/>
              <w:rPr>
                <w:del w:id="1218" w:author="rkbansal" w:date="2019-12-27T19:43:00Z"/>
                <w:color w:val="6F6F6F"/>
              </w:rPr>
            </w:pPr>
            <w:del w:id="1219" w:author="rkbansal" w:date="2019-12-27T19:43:00Z">
              <w:r w:rsidDel="00FB4E73">
                <w:rPr>
                  <w:color w:val="6F6F6F"/>
                </w:rPr>
                <w:delText>Previously, using the </w:delText>
              </w:r>
              <w:r w:rsidDel="00FB4E73">
                <w:rPr>
                  <w:rStyle w:val="HTMLCode"/>
                  <w:rFonts w:ascii="Consolas" w:eastAsiaTheme="majorEastAsia" w:hAnsi="Consolas"/>
                  <w:color w:val="6D180B"/>
                </w:rPr>
                <w:delText>url</w:delText>
              </w:r>
              <w:r w:rsidDel="00FB4E73">
                <w:rPr>
                  <w:color w:val="6F6F6F"/>
                </w:rPr>
                <w:delText> attribute, did not require the </w:delText>
              </w:r>
              <w:r w:rsidDel="00FB4E73">
                <w:rPr>
                  <w:rStyle w:val="HTMLCode"/>
                  <w:rFonts w:ascii="Consolas" w:eastAsiaTheme="majorEastAsia" w:hAnsi="Consolas"/>
                  <w:color w:val="6D180B"/>
                </w:rPr>
                <w:delText>name</w:delText>
              </w:r>
              <w:r w:rsidDel="00FB4E73">
                <w:rPr>
                  <w:color w:val="6F6F6F"/>
                </w:rPr>
                <w:delText> attribute. Using </w:delText>
              </w:r>
              <w:r w:rsidDel="00FB4E73">
                <w:rPr>
                  <w:rStyle w:val="HTMLCode"/>
                  <w:rFonts w:ascii="Consolas" w:eastAsiaTheme="majorEastAsia" w:hAnsi="Consolas"/>
                  <w:color w:val="6D180B"/>
                </w:rPr>
                <w:delText>name</w:delText>
              </w:r>
              <w:r w:rsidDel="00FB4E73">
                <w:rPr>
                  <w:color w:val="6F6F6F"/>
                </w:rPr>
                <w:delText> is now required.</w:delText>
              </w:r>
            </w:del>
          </w:p>
        </w:tc>
      </w:tr>
    </w:tbl>
    <w:p w14:paraId="3F1B1737" w14:textId="5A53E1B3" w:rsidR="00423757" w:rsidDel="00FB4E73" w:rsidRDefault="00423757">
      <w:pPr>
        <w:pStyle w:val="NormalWeb"/>
        <w:shd w:val="clear" w:color="auto" w:fill="FFFFFF"/>
        <w:spacing w:before="225" w:beforeAutospacing="0" w:after="225" w:afterAutospacing="0"/>
        <w:rPr>
          <w:del w:id="1220" w:author="rkbansal" w:date="2019-12-27T19:43:00Z"/>
          <w:rFonts w:ascii="Helvetica" w:hAnsi="Helvetica"/>
          <w:color w:val="333333"/>
          <w:sz w:val="27"/>
          <w:szCs w:val="27"/>
        </w:rPr>
      </w:pPr>
      <w:del w:id="1221" w:author="rkbansal" w:date="2019-12-27T19:43:00Z">
        <w:r w:rsidDel="00FB4E73">
          <w:rPr>
            <w:rFonts w:ascii="Helvetica" w:hAnsi="Helvetica"/>
            <w:color w:val="333333"/>
            <w:sz w:val="27"/>
            <w:szCs w:val="27"/>
          </w:rPr>
          <w:delText>Placeholders are supported in the </w:delText>
        </w:r>
        <w:r w:rsidDel="00FB4E73">
          <w:rPr>
            <w:rStyle w:val="HTMLCode"/>
            <w:rFonts w:ascii="Consolas" w:eastAsiaTheme="majorEastAsia" w:hAnsi="Consolas"/>
            <w:color w:val="6D180B"/>
            <w:bdr w:val="single" w:sz="6" w:space="1" w:color="CCCCCC" w:frame="1"/>
            <w:shd w:val="clear" w:color="auto" w:fill="F2F2F2"/>
          </w:rPr>
          <w:delText>name</w:delText>
        </w:r>
        <w:r w:rsidDel="00FB4E73">
          <w:rPr>
            <w:rFonts w:ascii="Helvetica" w:hAnsi="Helvetica"/>
            <w:color w:val="333333"/>
            <w:sz w:val="27"/>
            <w:szCs w:val="27"/>
          </w:rPr>
          <w:delText> and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attributes.</w:delText>
        </w:r>
      </w:del>
    </w:p>
    <w:p w14:paraId="0D566363" w14:textId="135D63B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22" w:author="rkbansal" w:date="2019-12-27T19:43:00Z"/>
          <w:rFonts w:ascii="Consolas" w:hAnsi="Consolas"/>
          <w:color w:val="000000"/>
          <w:sz w:val="23"/>
          <w:szCs w:val="23"/>
        </w:rPr>
      </w:pPr>
      <w:del w:id="1223" w:author="rkbansal" w:date="2019-12-27T19:43:00Z">
        <w:r w:rsidDel="00FB4E73">
          <w:rPr>
            <w:rStyle w:val="hl-annotation"/>
            <w:rFonts w:ascii="Consolas" w:hAnsi="Consolas"/>
            <w:i/>
            <w:iCs/>
            <w:color w:val="808080"/>
            <w:sz w:val="23"/>
            <w:szCs w:val="23"/>
          </w:rPr>
          <w:delText>@FeignClient(name = "${feign.name}", url = "${feign.url}")</w:delText>
        </w:r>
      </w:del>
    </w:p>
    <w:p w14:paraId="462F8E9A" w14:textId="5342310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24" w:author="rkbansal" w:date="2019-12-27T19:43:00Z"/>
          <w:rFonts w:ascii="Consolas" w:hAnsi="Consolas"/>
          <w:color w:val="000000"/>
          <w:sz w:val="23"/>
          <w:szCs w:val="23"/>
        </w:rPr>
      </w:pPr>
      <w:del w:id="1225"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97E8848" w14:textId="59EB434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26" w:author="rkbansal" w:date="2019-12-27T19:43:00Z"/>
          <w:rFonts w:ascii="Consolas" w:hAnsi="Consolas"/>
          <w:color w:val="000000"/>
          <w:sz w:val="23"/>
          <w:szCs w:val="23"/>
        </w:rPr>
      </w:pPr>
      <w:del w:id="1227"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763EFFEE" w14:textId="1B01783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28" w:author="rkbansal" w:date="2019-12-27T19:43:00Z"/>
          <w:rFonts w:ascii="Consolas" w:hAnsi="Consolas"/>
          <w:color w:val="000000"/>
          <w:sz w:val="23"/>
          <w:szCs w:val="23"/>
        </w:rPr>
      </w:pPr>
      <w:del w:id="1229" w:author="rkbansal" w:date="2019-12-27T19:43:00Z">
        <w:r w:rsidDel="00FB4E73">
          <w:rPr>
            <w:rFonts w:ascii="Consolas" w:hAnsi="Consolas"/>
            <w:color w:val="000000"/>
            <w:sz w:val="23"/>
            <w:szCs w:val="23"/>
          </w:rPr>
          <w:delText>}</w:delText>
        </w:r>
      </w:del>
    </w:p>
    <w:p w14:paraId="69ED3C21" w14:textId="000005D0" w:rsidR="00423757" w:rsidDel="00FB4E73" w:rsidRDefault="00423757">
      <w:pPr>
        <w:pStyle w:val="NormalWeb"/>
        <w:shd w:val="clear" w:color="auto" w:fill="FFFFFF"/>
        <w:spacing w:before="225" w:beforeAutospacing="0" w:after="225" w:afterAutospacing="0"/>
        <w:rPr>
          <w:del w:id="1230" w:author="rkbansal" w:date="2019-12-27T19:43:00Z"/>
          <w:rFonts w:ascii="Helvetica" w:hAnsi="Helvetica"/>
          <w:color w:val="333333"/>
          <w:sz w:val="27"/>
          <w:szCs w:val="27"/>
        </w:rPr>
      </w:pPr>
      <w:del w:id="1231" w:author="rkbansal" w:date="2019-12-27T19:43:00Z">
        <w:r w:rsidDel="00FB4E73">
          <w:rPr>
            <w:rFonts w:ascii="Helvetica" w:hAnsi="Helvetica"/>
            <w:color w:val="333333"/>
            <w:sz w:val="27"/>
            <w:szCs w:val="27"/>
          </w:rPr>
          <w:delText>Spring Cloud Netflix provides the following beans by default for feign (</w:delText>
        </w:r>
        <w:r w:rsidDel="00FB4E73">
          <w:rPr>
            <w:rStyle w:val="HTMLCode"/>
            <w:rFonts w:ascii="Consolas" w:eastAsiaTheme="majorEastAsia" w:hAnsi="Consolas"/>
            <w:color w:val="6D180B"/>
            <w:bdr w:val="single" w:sz="6" w:space="1" w:color="CCCCCC" w:frame="1"/>
            <w:shd w:val="clear" w:color="auto" w:fill="F2F2F2"/>
          </w:rPr>
          <w:delText>BeanType</w:delText>
        </w:r>
        <w:r w:rsidDel="00FB4E73">
          <w:rPr>
            <w:rFonts w:ascii="Helvetica" w:hAnsi="Helvetica"/>
            <w:color w:val="333333"/>
            <w:sz w:val="27"/>
            <w:szCs w:val="27"/>
          </w:rPr>
          <w:delText> beanName: </w:delText>
        </w:r>
        <w:r w:rsidDel="00FB4E73">
          <w:rPr>
            <w:rStyle w:val="HTMLCode"/>
            <w:rFonts w:ascii="Consolas" w:eastAsiaTheme="majorEastAsia" w:hAnsi="Consolas"/>
            <w:color w:val="6D180B"/>
            <w:bdr w:val="single" w:sz="6" w:space="1" w:color="CCCCCC" w:frame="1"/>
            <w:shd w:val="clear" w:color="auto" w:fill="F2F2F2"/>
          </w:rPr>
          <w:delText>ClassName</w:delText>
        </w:r>
        <w:r w:rsidDel="00FB4E73">
          <w:rPr>
            <w:rFonts w:ascii="Helvetica" w:hAnsi="Helvetica"/>
            <w:color w:val="333333"/>
            <w:sz w:val="27"/>
            <w:szCs w:val="27"/>
          </w:rPr>
          <w:delText>):</w:delText>
        </w:r>
      </w:del>
    </w:p>
    <w:p w14:paraId="4D28A2C4" w14:textId="2FAFF616" w:rsidR="00423757" w:rsidDel="00FB4E73" w:rsidRDefault="00423757">
      <w:pPr>
        <w:pStyle w:val="listitem"/>
        <w:numPr>
          <w:ilvl w:val="0"/>
          <w:numId w:val="48"/>
        </w:numPr>
        <w:shd w:val="clear" w:color="auto" w:fill="FFFFFF"/>
        <w:rPr>
          <w:del w:id="1232" w:author="rkbansal" w:date="2019-12-27T19:43:00Z"/>
          <w:rFonts w:ascii="Helvetica" w:hAnsi="Helvetica"/>
          <w:color w:val="333333"/>
          <w:sz w:val="27"/>
          <w:szCs w:val="27"/>
        </w:rPr>
      </w:pPr>
      <w:del w:id="1233" w:author="rkbansal" w:date="2019-12-27T19:43:00Z">
        <w:r w:rsidDel="00FB4E73">
          <w:rPr>
            <w:rStyle w:val="HTMLCode"/>
            <w:rFonts w:ascii="Consolas" w:eastAsiaTheme="majorEastAsia" w:hAnsi="Consolas"/>
            <w:color w:val="6D180B"/>
            <w:bdr w:val="single" w:sz="6" w:space="1" w:color="CCCCCC" w:frame="1"/>
            <w:shd w:val="clear" w:color="auto" w:fill="F2F2F2"/>
          </w:rPr>
          <w:delText>Decoder</w:delText>
        </w:r>
        <w:r w:rsidDel="00FB4E73">
          <w:rPr>
            <w:rFonts w:ascii="Helvetica" w:hAnsi="Helvetica"/>
            <w:color w:val="333333"/>
            <w:sz w:val="27"/>
            <w:szCs w:val="27"/>
          </w:rPr>
          <w:delText> feignDecoder: </w:delText>
        </w:r>
        <w:r w:rsidDel="00FB4E73">
          <w:rPr>
            <w:rStyle w:val="HTMLCode"/>
            <w:rFonts w:ascii="Consolas" w:eastAsiaTheme="majorEastAsia" w:hAnsi="Consolas"/>
            <w:color w:val="6D180B"/>
            <w:bdr w:val="single" w:sz="6" w:space="1" w:color="CCCCCC" w:frame="1"/>
            <w:shd w:val="clear" w:color="auto" w:fill="F2F2F2"/>
          </w:rPr>
          <w:delText>ResponseEntityDecoder</w:delText>
        </w:r>
        <w:r w:rsidDel="00FB4E73">
          <w:rPr>
            <w:rFonts w:ascii="Helvetica" w:hAnsi="Helvetica"/>
            <w:color w:val="333333"/>
            <w:sz w:val="27"/>
            <w:szCs w:val="27"/>
          </w:rPr>
          <w:delText> (which wraps a </w:delText>
        </w:r>
        <w:r w:rsidDel="00FB4E73">
          <w:rPr>
            <w:rStyle w:val="HTMLCode"/>
            <w:rFonts w:ascii="Consolas" w:eastAsiaTheme="majorEastAsia" w:hAnsi="Consolas"/>
            <w:color w:val="6D180B"/>
            <w:bdr w:val="single" w:sz="6" w:space="1" w:color="CCCCCC" w:frame="1"/>
            <w:shd w:val="clear" w:color="auto" w:fill="F2F2F2"/>
          </w:rPr>
          <w:delText>SpringDecoder</w:delText>
        </w:r>
        <w:r w:rsidDel="00FB4E73">
          <w:rPr>
            <w:rFonts w:ascii="Helvetica" w:hAnsi="Helvetica"/>
            <w:color w:val="333333"/>
            <w:sz w:val="27"/>
            <w:szCs w:val="27"/>
          </w:rPr>
          <w:delText>)</w:delText>
        </w:r>
      </w:del>
    </w:p>
    <w:p w14:paraId="2AF91ECF" w14:textId="4967DA56" w:rsidR="00423757" w:rsidDel="00FB4E73" w:rsidRDefault="00423757">
      <w:pPr>
        <w:pStyle w:val="listitem"/>
        <w:numPr>
          <w:ilvl w:val="0"/>
          <w:numId w:val="48"/>
        </w:numPr>
        <w:shd w:val="clear" w:color="auto" w:fill="FFFFFF"/>
        <w:rPr>
          <w:del w:id="1234" w:author="rkbansal" w:date="2019-12-27T19:43:00Z"/>
          <w:rFonts w:ascii="Helvetica" w:hAnsi="Helvetica"/>
          <w:color w:val="333333"/>
          <w:sz w:val="27"/>
          <w:szCs w:val="27"/>
        </w:rPr>
      </w:pPr>
      <w:del w:id="1235" w:author="rkbansal" w:date="2019-12-27T19:43:00Z">
        <w:r w:rsidDel="00FB4E73">
          <w:rPr>
            <w:rStyle w:val="HTMLCode"/>
            <w:rFonts w:ascii="Consolas" w:eastAsiaTheme="majorEastAsia" w:hAnsi="Consolas"/>
            <w:color w:val="6D180B"/>
            <w:bdr w:val="single" w:sz="6" w:space="1" w:color="CCCCCC" w:frame="1"/>
            <w:shd w:val="clear" w:color="auto" w:fill="F2F2F2"/>
          </w:rPr>
          <w:delText>Encoder</w:delText>
        </w:r>
        <w:r w:rsidDel="00FB4E73">
          <w:rPr>
            <w:rFonts w:ascii="Helvetica" w:hAnsi="Helvetica"/>
            <w:color w:val="333333"/>
            <w:sz w:val="27"/>
            <w:szCs w:val="27"/>
          </w:rPr>
          <w:delText> feignEncoder: </w:delText>
        </w:r>
        <w:r w:rsidDel="00FB4E73">
          <w:rPr>
            <w:rStyle w:val="HTMLCode"/>
            <w:rFonts w:ascii="Consolas" w:eastAsiaTheme="majorEastAsia" w:hAnsi="Consolas"/>
            <w:color w:val="6D180B"/>
            <w:bdr w:val="single" w:sz="6" w:space="1" w:color="CCCCCC" w:frame="1"/>
            <w:shd w:val="clear" w:color="auto" w:fill="F2F2F2"/>
          </w:rPr>
          <w:delText>SpringEncoder</w:delText>
        </w:r>
      </w:del>
    </w:p>
    <w:p w14:paraId="321FAA5D" w14:textId="306A6DCC" w:rsidR="00423757" w:rsidDel="00FB4E73" w:rsidRDefault="00423757">
      <w:pPr>
        <w:pStyle w:val="listitem"/>
        <w:numPr>
          <w:ilvl w:val="0"/>
          <w:numId w:val="48"/>
        </w:numPr>
        <w:shd w:val="clear" w:color="auto" w:fill="FFFFFF"/>
        <w:rPr>
          <w:del w:id="1236" w:author="rkbansal" w:date="2019-12-27T19:43:00Z"/>
          <w:rFonts w:ascii="Helvetica" w:hAnsi="Helvetica"/>
          <w:color w:val="333333"/>
          <w:sz w:val="27"/>
          <w:szCs w:val="27"/>
        </w:rPr>
      </w:pPr>
      <w:del w:id="1237" w:author="rkbansal" w:date="2019-12-27T19:43:00Z">
        <w:r w:rsidDel="00FB4E73">
          <w:rPr>
            <w:rStyle w:val="HTMLCode"/>
            <w:rFonts w:ascii="Consolas" w:eastAsiaTheme="majorEastAsia" w:hAnsi="Consolas"/>
            <w:color w:val="6D180B"/>
            <w:bdr w:val="single" w:sz="6" w:space="1" w:color="CCCCCC" w:frame="1"/>
            <w:shd w:val="clear" w:color="auto" w:fill="F2F2F2"/>
          </w:rPr>
          <w:delText>Logger</w:delText>
        </w:r>
        <w:r w:rsidDel="00FB4E73">
          <w:rPr>
            <w:rFonts w:ascii="Helvetica" w:hAnsi="Helvetica"/>
            <w:color w:val="333333"/>
            <w:sz w:val="27"/>
            <w:szCs w:val="27"/>
          </w:rPr>
          <w:delText> feignLogger: </w:delText>
        </w:r>
        <w:r w:rsidDel="00FB4E73">
          <w:rPr>
            <w:rStyle w:val="HTMLCode"/>
            <w:rFonts w:ascii="Consolas" w:eastAsiaTheme="majorEastAsia" w:hAnsi="Consolas"/>
            <w:color w:val="6D180B"/>
            <w:bdr w:val="single" w:sz="6" w:space="1" w:color="CCCCCC" w:frame="1"/>
            <w:shd w:val="clear" w:color="auto" w:fill="F2F2F2"/>
          </w:rPr>
          <w:delText>Slf4jLogger</w:delText>
        </w:r>
      </w:del>
    </w:p>
    <w:p w14:paraId="03D79059" w14:textId="3DC83797" w:rsidR="00423757" w:rsidDel="00FB4E73" w:rsidRDefault="00423757">
      <w:pPr>
        <w:pStyle w:val="listitem"/>
        <w:numPr>
          <w:ilvl w:val="0"/>
          <w:numId w:val="48"/>
        </w:numPr>
        <w:shd w:val="clear" w:color="auto" w:fill="FFFFFF"/>
        <w:rPr>
          <w:del w:id="1238" w:author="rkbansal" w:date="2019-12-27T19:43:00Z"/>
          <w:rFonts w:ascii="Helvetica" w:hAnsi="Helvetica"/>
          <w:color w:val="333333"/>
          <w:sz w:val="27"/>
          <w:szCs w:val="27"/>
        </w:rPr>
      </w:pPr>
      <w:del w:id="1239" w:author="rkbansal" w:date="2019-12-27T19:43:00Z">
        <w:r w:rsidDel="00FB4E73">
          <w:rPr>
            <w:rStyle w:val="HTMLCode"/>
            <w:rFonts w:ascii="Consolas" w:eastAsiaTheme="majorEastAsia" w:hAnsi="Consolas"/>
            <w:color w:val="6D180B"/>
            <w:bdr w:val="single" w:sz="6" w:space="1" w:color="CCCCCC" w:frame="1"/>
            <w:shd w:val="clear" w:color="auto" w:fill="F2F2F2"/>
          </w:rPr>
          <w:delText>Contract</w:delText>
        </w:r>
        <w:r w:rsidDel="00FB4E73">
          <w:rPr>
            <w:rFonts w:ascii="Helvetica" w:hAnsi="Helvetica"/>
            <w:color w:val="333333"/>
            <w:sz w:val="27"/>
            <w:szCs w:val="27"/>
          </w:rPr>
          <w:delText> feignContract: </w:delText>
        </w:r>
        <w:r w:rsidDel="00FB4E73">
          <w:rPr>
            <w:rStyle w:val="HTMLCode"/>
            <w:rFonts w:ascii="Consolas" w:eastAsiaTheme="majorEastAsia" w:hAnsi="Consolas"/>
            <w:color w:val="6D180B"/>
            <w:bdr w:val="single" w:sz="6" w:space="1" w:color="CCCCCC" w:frame="1"/>
            <w:shd w:val="clear" w:color="auto" w:fill="F2F2F2"/>
          </w:rPr>
          <w:delText>SpringMvcContract</w:delText>
        </w:r>
      </w:del>
    </w:p>
    <w:p w14:paraId="7FC962A5" w14:textId="17E9B1C2" w:rsidR="00423757" w:rsidDel="00FB4E73" w:rsidRDefault="00423757">
      <w:pPr>
        <w:pStyle w:val="listitem"/>
        <w:numPr>
          <w:ilvl w:val="0"/>
          <w:numId w:val="48"/>
        </w:numPr>
        <w:shd w:val="clear" w:color="auto" w:fill="FFFFFF"/>
        <w:rPr>
          <w:del w:id="1240" w:author="rkbansal" w:date="2019-12-27T19:43:00Z"/>
          <w:rFonts w:ascii="Helvetica" w:hAnsi="Helvetica"/>
          <w:color w:val="333333"/>
          <w:sz w:val="27"/>
          <w:szCs w:val="27"/>
        </w:rPr>
      </w:pPr>
      <w:del w:id="1241" w:author="rkbansal" w:date="2019-12-27T19:43:00Z">
        <w:r w:rsidDel="00FB4E73">
          <w:rPr>
            <w:rStyle w:val="HTMLCode"/>
            <w:rFonts w:ascii="Consolas" w:eastAsiaTheme="majorEastAsia" w:hAnsi="Consolas"/>
            <w:color w:val="6D180B"/>
            <w:bdr w:val="single" w:sz="6" w:space="1" w:color="CCCCCC" w:frame="1"/>
            <w:shd w:val="clear" w:color="auto" w:fill="F2F2F2"/>
          </w:rPr>
          <w:delText>Feign.Builder</w:delText>
        </w:r>
        <w:r w:rsidDel="00FB4E73">
          <w:rPr>
            <w:rFonts w:ascii="Helvetica" w:hAnsi="Helvetica"/>
            <w:color w:val="333333"/>
            <w:sz w:val="27"/>
            <w:szCs w:val="27"/>
          </w:rPr>
          <w:delText> feignBuilder: </w:delText>
        </w:r>
        <w:r w:rsidDel="00FB4E73">
          <w:rPr>
            <w:rStyle w:val="HTMLCode"/>
            <w:rFonts w:ascii="Consolas" w:eastAsiaTheme="majorEastAsia" w:hAnsi="Consolas"/>
            <w:color w:val="6D180B"/>
            <w:bdr w:val="single" w:sz="6" w:space="1" w:color="CCCCCC" w:frame="1"/>
            <w:shd w:val="clear" w:color="auto" w:fill="F2F2F2"/>
          </w:rPr>
          <w:delText>HystrixFeign.Builder</w:delText>
        </w:r>
      </w:del>
    </w:p>
    <w:p w14:paraId="6BDA5C9C" w14:textId="5EB97BC3" w:rsidR="00423757" w:rsidDel="00FB4E73" w:rsidRDefault="00423757">
      <w:pPr>
        <w:pStyle w:val="listitem"/>
        <w:numPr>
          <w:ilvl w:val="0"/>
          <w:numId w:val="48"/>
        </w:numPr>
        <w:shd w:val="clear" w:color="auto" w:fill="FFFFFF"/>
        <w:rPr>
          <w:del w:id="1242" w:author="rkbansal" w:date="2019-12-27T19:43:00Z"/>
          <w:rFonts w:ascii="Helvetica" w:hAnsi="Helvetica"/>
          <w:color w:val="333333"/>
          <w:sz w:val="27"/>
          <w:szCs w:val="27"/>
        </w:rPr>
      </w:pPr>
      <w:del w:id="1243" w:author="rkbansal" w:date="2019-12-27T19:43:00Z">
        <w:r w:rsidDel="00FB4E73">
          <w:rPr>
            <w:rStyle w:val="HTMLCode"/>
            <w:rFonts w:ascii="Consolas" w:eastAsiaTheme="majorEastAsia" w:hAnsi="Consolas"/>
            <w:color w:val="6D180B"/>
            <w:bdr w:val="single" w:sz="6" w:space="1" w:color="CCCCCC" w:frame="1"/>
            <w:shd w:val="clear" w:color="auto" w:fill="F2F2F2"/>
          </w:rPr>
          <w:delText>Client</w:delText>
        </w:r>
        <w:r w:rsidDel="00FB4E73">
          <w:rPr>
            <w:rFonts w:ascii="Helvetica" w:hAnsi="Helvetica"/>
            <w:color w:val="333333"/>
            <w:sz w:val="27"/>
            <w:szCs w:val="27"/>
          </w:rPr>
          <w:delText> feignClient: if Ribbon is enabled it is a </w:delText>
        </w:r>
        <w:r w:rsidDel="00FB4E73">
          <w:rPr>
            <w:rStyle w:val="HTMLCode"/>
            <w:rFonts w:ascii="Consolas" w:eastAsiaTheme="majorEastAsia" w:hAnsi="Consolas"/>
            <w:color w:val="6D180B"/>
            <w:bdr w:val="single" w:sz="6" w:space="1" w:color="CCCCCC" w:frame="1"/>
            <w:shd w:val="clear" w:color="auto" w:fill="F2F2F2"/>
          </w:rPr>
          <w:delText>LoadBalancerFeignClient</w:delText>
        </w:r>
        <w:r w:rsidDel="00FB4E73">
          <w:rPr>
            <w:rFonts w:ascii="Helvetica" w:hAnsi="Helvetica"/>
            <w:color w:val="333333"/>
            <w:sz w:val="27"/>
            <w:szCs w:val="27"/>
          </w:rPr>
          <w:delText>, otherwise the default feign client is used.</w:delText>
        </w:r>
      </w:del>
    </w:p>
    <w:p w14:paraId="331FB280" w14:textId="08E76358" w:rsidR="00423757" w:rsidDel="00FB4E73" w:rsidRDefault="00423757">
      <w:pPr>
        <w:pStyle w:val="NormalWeb"/>
        <w:shd w:val="clear" w:color="auto" w:fill="FFFFFF"/>
        <w:spacing w:before="225" w:beforeAutospacing="0" w:after="225" w:afterAutospacing="0"/>
        <w:rPr>
          <w:del w:id="1244" w:author="rkbansal" w:date="2019-12-27T19:43:00Z"/>
          <w:rFonts w:ascii="Helvetica" w:hAnsi="Helvetica"/>
          <w:color w:val="333333"/>
          <w:sz w:val="27"/>
          <w:szCs w:val="27"/>
        </w:rPr>
      </w:pPr>
      <w:del w:id="1245" w:author="rkbansal" w:date="2019-12-27T19:43:00Z">
        <w:r w:rsidDel="00FB4E73">
          <w:rPr>
            <w:rFonts w:ascii="Helvetica" w:hAnsi="Helvetica"/>
            <w:color w:val="333333"/>
            <w:sz w:val="27"/>
            <w:szCs w:val="27"/>
          </w:rPr>
          <w:delText>The OkHttpClient and ApacheHttpClient feign clients can be used by setting </w:delText>
        </w:r>
        <w:r w:rsidDel="00FB4E73">
          <w:rPr>
            <w:rStyle w:val="HTMLCode"/>
            <w:rFonts w:ascii="Consolas" w:eastAsiaTheme="majorEastAsia" w:hAnsi="Consolas"/>
            <w:color w:val="6D180B"/>
            <w:bdr w:val="single" w:sz="6" w:space="1" w:color="CCCCCC" w:frame="1"/>
            <w:shd w:val="clear" w:color="auto" w:fill="F2F2F2"/>
          </w:rPr>
          <w:delText>feign.okhttp.enabled</w:delText>
        </w:r>
        <w:r w:rsidDel="00FB4E73">
          <w:rPr>
            <w:rFonts w:ascii="Helvetica" w:hAnsi="Helvetica"/>
            <w:color w:val="333333"/>
            <w:sz w:val="27"/>
            <w:szCs w:val="27"/>
          </w:rPr>
          <w:delText> or </w:delText>
        </w:r>
        <w:r w:rsidDel="00FB4E73">
          <w:rPr>
            <w:rStyle w:val="HTMLCode"/>
            <w:rFonts w:ascii="Consolas" w:eastAsiaTheme="majorEastAsia" w:hAnsi="Consolas"/>
            <w:color w:val="6D180B"/>
            <w:bdr w:val="single" w:sz="6" w:space="1" w:color="CCCCCC" w:frame="1"/>
            <w:shd w:val="clear" w:color="auto" w:fill="F2F2F2"/>
          </w:rPr>
          <w:delText>feign.httpclient.enabled</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true</w:delText>
        </w:r>
        <w:r w:rsidDel="00FB4E73">
          <w:rPr>
            <w:rFonts w:ascii="Helvetica" w:hAnsi="Helvetica"/>
            <w:color w:val="333333"/>
            <w:sz w:val="27"/>
            <w:szCs w:val="27"/>
          </w:rPr>
          <w:delText>, respectively, and having them on the classpath. You can customize the HTTP client used by providing a bean of either </w:delText>
        </w:r>
        <w:r w:rsidDel="00FB4E73">
          <w:rPr>
            <w:rStyle w:val="HTMLCode"/>
            <w:rFonts w:ascii="Consolas" w:eastAsiaTheme="majorEastAsia" w:hAnsi="Consolas"/>
            <w:color w:val="6D180B"/>
            <w:bdr w:val="single" w:sz="6" w:space="1" w:color="CCCCCC" w:frame="1"/>
            <w:shd w:val="clear" w:color="auto" w:fill="F2F2F2"/>
          </w:rPr>
          <w:delText>ClosableHttpClient</w:delText>
        </w:r>
        <w:r w:rsidDel="00FB4E73">
          <w:rPr>
            <w:rFonts w:ascii="Helvetica" w:hAnsi="Helvetica"/>
            <w:color w:val="333333"/>
            <w:sz w:val="27"/>
            <w:szCs w:val="27"/>
          </w:rPr>
          <w:delText> when using Apache or </w:delText>
        </w:r>
        <w:r w:rsidDel="00FB4E73">
          <w:rPr>
            <w:rStyle w:val="HTMLCode"/>
            <w:rFonts w:ascii="Consolas" w:eastAsiaTheme="majorEastAsia" w:hAnsi="Consolas"/>
            <w:color w:val="6D180B"/>
            <w:bdr w:val="single" w:sz="6" w:space="1" w:color="CCCCCC" w:frame="1"/>
            <w:shd w:val="clear" w:color="auto" w:fill="F2F2F2"/>
          </w:rPr>
          <w:delText>OkHttpClient</w:delText>
        </w:r>
        <w:r w:rsidDel="00FB4E73">
          <w:rPr>
            <w:rFonts w:ascii="Helvetica" w:hAnsi="Helvetica"/>
            <w:color w:val="333333"/>
            <w:sz w:val="27"/>
            <w:szCs w:val="27"/>
          </w:rPr>
          <w:delText> whe using OK HTTP.</w:delText>
        </w:r>
      </w:del>
    </w:p>
    <w:p w14:paraId="620FACA5" w14:textId="2B2E998C" w:rsidR="00423757" w:rsidDel="00FB4E73" w:rsidRDefault="00423757">
      <w:pPr>
        <w:pStyle w:val="NormalWeb"/>
        <w:shd w:val="clear" w:color="auto" w:fill="FFFFFF"/>
        <w:spacing w:before="225" w:beforeAutospacing="0" w:after="225" w:afterAutospacing="0"/>
        <w:rPr>
          <w:del w:id="1246" w:author="rkbansal" w:date="2019-12-27T19:43:00Z"/>
          <w:rFonts w:ascii="Helvetica" w:hAnsi="Helvetica"/>
          <w:color w:val="333333"/>
          <w:sz w:val="27"/>
          <w:szCs w:val="27"/>
        </w:rPr>
      </w:pPr>
      <w:del w:id="1247" w:author="rkbansal" w:date="2019-12-27T19:43:00Z">
        <w:r w:rsidDel="00FB4E73">
          <w:rPr>
            <w:rFonts w:ascii="Helvetica" w:hAnsi="Helvetica"/>
            <w:color w:val="333333"/>
            <w:sz w:val="27"/>
            <w:szCs w:val="27"/>
          </w:rPr>
          <w:delText>Spring Cloud Netflix </w:delText>
        </w:r>
        <w:r w:rsidDel="00FB4E73">
          <w:rPr>
            <w:rStyle w:val="Emphasis"/>
            <w:rFonts w:ascii="Helvetica" w:hAnsi="Helvetica"/>
            <w:color w:val="333333"/>
            <w:sz w:val="27"/>
            <w:szCs w:val="27"/>
          </w:rPr>
          <w:delText>does not</w:delText>
        </w:r>
        <w:r w:rsidDel="00FB4E73">
          <w:rPr>
            <w:rFonts w:ascii="Helvetica" w:hAnsi="Helvetica"/>
            <w:color w:val="333333"/>
            <w:sz w:val="27"/>
            <w:szCs w:val="27"/>
          </w:rPr>
          <w:delText> provide the following beans by default for feign, but still looks up beans of these types from the application context to create the feign client:</w:delText>
        </w:r>
      </w:del>
    </w:p>
    <w:p w14:paraId="0E5F0F1C" w14:textId="6EC5C89B" w:rsidR="00423757" w:rsidDel="00FB4E73" w:rsidRDefault="00423757">
      <w:pPr>
        <w:pStyle w:val="listitem"/>
        <w:numPr>
          <w:ilvl w:val="0"/>
          <w:numId w:val="49"/>
        </w:numPr>
        <w:shd w:val="clear" w:color="auto" w:fill="FFFFFF"/>
        <w:rPr>
          <w:del w:id="1248" w:author="rkbansal" w:date="2019-12-27T19:43:00Z"/>
          <w:rFonts w:ascii="Helvetica" w:hAnsi="Helvetica"/>
          <w:color w:val="333333"/>
          <w:sz w:val="27"/>
          <w:szCs w:val="27"/>
        </w:rPr>
      </w:pPr>
      <w:del w:id="1249" w:author="rkbansal" w:date="2019-12-27T19:43:00Z">
        <w:r w:rsidDel="00FB4E73">
          <w:rPr>
            <w:rStyle w:val="HTMLCode"/>
            <w:rFonts w:ascii="Consolas" w:eastAsiaTheme="majorEastAsia" w:hAnsi="Consolas"/>
            <w:color w:val="6D180B"/>
            <w:bdr w:val="single" w:sz="6" w:space="1" w:color="CCCCCC" w:frame="1"/>
            <w:shd w:val="clear" w:color="auto" w:fill="F2F2F2"/>
          </w:rPr>
          <w:delText>Logger.Level</w:delText>
        </w:r>
      </w:del>
    </w:p>
    <w:p w14:paraId="6FD35E7D" w14:textId="0BE643CA" w:rsidR="00423757" w:rsidDel="00FB4E73" w:rsidRDefault="00423757">
      <w:pPr>
        <w:pStyle w:val="listitem"/>
        <w:numPr>
          <w:ilvl w:val="0"/>
          <w:numId w:val="49"/>
        </w:numPr>
        <w:shd w:val="clear" w:color="auto" w:fill="FFFFFF"/>
        <w:rPr>
          <w:del w:id="1250" w:author="rkbansal" w:date="2019-12-27T19:43:00Z"/>
          <w:rFonts w:ascii="Helvetica" w:hAnsi="Helvetica"/>
          <w:color w:val="333333"/>
          <w:sz w:val="27"/>
          <w:szCs w:val="27"/>
        </w:rPr>
      </w:pPr>
      <w:del w:id="1251" w:author="rkbansal" w:date="2019-12-27T19:43:00Z">
        <w:r w:rsidDel="00FB4E73">
          <w:rPr>
            <w:rStyle w:val="HTMLCode"/>
            <w:rFonts w:ascii="Consolas" w:eastAsiaTheme="majorEastAsia" w:hAnsi="Consolas"/>
            <w:color w:val="6D180B"/>
            <w:bdr w:val="single" w:sz="6" w:space="1" w:color="CCCCCC" w:frame="1"/>
            <w:shd w:val="clear" w:color="auto" w:fill="F2F2F2"/>
          </w:rPr>
          <w:delText>Retryer</w:delText>
        </w:r>
      </w:del>
    </w:p>
    <w:p w14:paraId="1ADCDFE4" w14:textId="2E7CA0DD" w:rsidR="00423757" w:rsidDel="00FB4E73" w:rsidRDefault="00423757">
      <w:pPr>
        <w:pStyle w:val="listitem"/>
        <w:numPr>
          <w:ilvl w:val="0"/>
          <w:numId w:val="49"/>
        </w:numPr>
        <w:shd w:val="clear" w:color="auto" w:fill="FFFFFF"/>
        <w:rPr>
          <w:del w:id="1252" w:author="rkbansal" w:date="2019-12-27T19:43:00Z"/>
          <w:rFonts w:ascii="Helvetica" w:hAnsi="Helvetica"/>
          <w:color w:val="333333"/>
          <w:sz w:val="27"/>
          <w:szCs w:val="27"/>
        </w:rPr>
      </w:pPr>
      <w:del w:id="1253" w:author="rkbansal" w:date="2019-12-27T19:43:00Z">
        <w:r w:rsidDel="00FB4E73">
          <w:rPr>
            <w:rStyle w:val="HTMLCode"/>
            <w:rFonts w:ascii="Consolas" w:eastAsiaTheme="majorEastAsia" w:hAnsi="Consolas"/>
            <w:color w:val="6D180B"/>
            <w:bdr w:val="single" w:sz="6" w:space="1" w:color="CCCCCC" w:frame="1"/>
            <w:shd w:val="clear" w:color="auto" w:fill="F2F2F2"/>
          </w:rPr>
          <w:delText>ErrorDecoder</w:delText>
        </w:r>
      </w:del>
    </w:p>
    <w:p w14:paraId="2685F8AF" w14:textId="2CDF5435" w:rsidR="00423757" w:rsidDel="00FB4E73" w:rsidRDefault="00423757">
      <w:pPr>
        <w:pStyle w:val="listitem"/>
        <w:numPr>
          <w:ilvl w:val="0"/>
          <w:numId w:val="49"/>
        </w:numPr>
        <w:shd w:val="clear" w:color="auto" w:fill="FFFFFF"/>
        <w:rPr>
          <w:del w:id="1254" w:author="rkbansal" w:date="2019-12-27T19:43:00Z"/>
          <w:rFonts w:ascii="Helvetica" w:hAnsi="Helvetica"/>
          <w:color w:val="333333"/>
          <w:sz w:val="27"/>
          <w:szCs w:val="27"/>
        </w:rPr>
      </w:pPr>
      <w:del w:id="1255" w:author="rkbansal" w:date="2019-12-27T19:43:00Z">
        <w:r w:rsidDel="00FB4E73">
          <w:rPr>
            <w:rStyle w:val="HTMLCode"/>
            <w:rFonts w:ascii="Consolas" w:eastAsiaTheme="majorEastAsia" w:hAnsi="Consolas"/>
            <w:color w:val="6D180B"/>
            <w:bdr w:val="single" w:sz="6" w:space="1" w:color="CCCCCC" w:frame="1"/>
            <w:shd w:val="clear" w:color="auto" w:fill="F2F2F2"/>
          </w:rPr>
          <w:delText>Request.Options</w:delText>
        </w:r>
      </w:del>
    </w:p>
    <w:p w14:paraId="7CA216A8" w14:textId="4E2EB3A2" w:rsidR="00423757" w:rsidDel="00FB4E73" w:rsidRDefault="00423757">
      <w:pPr>
        <w:pStyle w:val="listitem"/>
        <w:numPr>
          <w:ilvl w:val="0"/>
          <w:numId w:val="49"/>
        </w:numPr>
        <w:shd w:val="clear" w:color="auto" w:fill="FFFFFF"/>
        <w:rPr>
          <w:del w:id="1256" w:author="rkbansal" w:date="2019-12-27T19:43:00Z"/>
          <w:rFonts w:ascii="Helvetica" w:hAnsi="Helvetica"/>
          <w:color w:val="333333"/>
          <w:sz w:val="27"/>
          <w:szCs w:val="27"/>
        </w:rPr>
      </w:pPr>
      <w:del w:id="1257" w:author="rkbansal" w:date="2019-12-27T19:43:00Z">
        <w:r w:rsidDel="00FB4E73">
          <w:rPr>
            <w:rStyle w:val="HTMLCode"/>
            <w:rFonts w:ascii="Consolas" w:eastAsiaTheme="majorEastAsia" w:hAnsi="Consolas"/>
            <w:color w:val="6D180B"/>
            <w:bdr w:val="single" w:sz="6" w:space="1" w:color="CCCCCC" w:frame="1"/>
            <w:shd w:val="clear" w:color="auto" w:fill="F2F2F2"/>
          </w:rPr>
          <w:delText>Collection&lt;RequestInterceptor&gt;</w:delText>
        </w:r>
      </w:del>
    </w:p>
    <w:p w14:paraId="714C1700" w14:textId="66E1A431" w:rsidR="00423757" w:rsidDel="00FB4E73" w:rsidRDefault="00423757">
      <w:pPr>
        <w:pStyle w:val="listitem"/>
        <w:numPr>
          <w:ilvl w:val="0"/>
          <w:numId w:val="49"/>
        </w:numPr>
        <w:shd w:val="clear" w:color="auto" w:fill="FFFFFF"/>
        <w:rPr>
          <w:del w:id="1258" w:author="rkbansal" w:date="2019-12-27T19:43:00Z"/>
          <w:rFonts w:ascii="Helvetica" w:hAnsi="Helvetica"/>
          <w:color w:val="333333"/>
          <w:sz w:val="27"/>
          <w:szCs w:val="27"/>
        </w:rPr>
      </w:pPr>
      <w:del w:id="1259" w:author="rkbansal" w:date="2019-12-27T19:43:00Z">
        <w:r w:rsidDel="00FB4E73">
          <w:rPr>
            <w:rStyle w:val="HTMLCode"/>
            <w:rFonts w:ascii="Consolas" w:eastAsiaTheme="majorEastAsia" w:hAnsi="Consolas"/>
            <w:color w:val="6D180B"/>
            <w:bdr w:val="single" w:sz="6" w:space="1" w:color="CCCCCC" w:frame="1"/>
            <w:shd w:val="clear" w:color="auto" w:fill="F2F2F2"/>
          </w:rPr>
          <w:delText>SetterFactory</w:delText>
        </w:r>
      </w:del>
    </w:p>
    <w:p w14:paraId="0F1B5177" w14:textId="2C37655D" w:rsidR="00423757" w:rsidDel="00FB4E73" w:rsidRDefault="00423757">
      <w:pPr>
        <w:pStyle w:val="NormalWeb"/>
        <w:shd w:val="clear" w:color="auto" w:fill="FFFFFF"/>
        <w:spacing w:before="225" w:beforeAutospacing="0" w:after="225" w:afterAutospacing="0"/>
        <w:rPr>
          <w:del w:id="1260" w:author="rkbansal" w:date="2019-12-27T19:43:00Z"/>
          <w:rFonts w:ascii="Helvetica" w:hAnsi="Helvetica"/>
          <w:color w:val="333333"/>
          <w:sz w:val="27"/>
          <w:szCs w:val="27"/>
        </w:rPr>
      </w:pPr>
      <w:del w:id="1261" w:author="rkbansal" w:date="2019-12-27T19:43:00Z">
        <w:r w:rsidDel="00FB4E73">
          <w:rPr>
            <w:rFonts w:ascii="Helvetica" w:hAnsi="Helvetica"/>
            <w:color w:val="333333"/>
            <w:sz w:val="27"/>
            <w:szCs w:val="27"/>
          </w:rPr>
          <w:delText>Creating a bean of one of those type and placing it in a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configuration (such as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above) allows you to override each one of the beans described. Example:</w:delText>
        </w:r>
      </w:del>
    </w:p>
    <w:p w14:paraId="2610FC74" w14:textId="63BCD53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62" w:author="rkbansal" w:date="2019-12-27T19:43:00Z"/>
          <w:rFonts w:ascii="Consolas" w:hAnsi="Consolas"/>
          <w:color w:val="000000"/>
          <w:sz w:val="23"/>
          <w:szCs w:val="23"/>
        </w:rPr>
      </w:pPr>
      <w:del w:id="1263" w:author="rkbansal" w:date="2019-12-27T19:43:00Z">
        <w:r w:rsidDel="00FB4E73">
          <w:rPr>
            <w:rStyle w:val="hl-annotation"/>
            <w:rFonts w:ascii="Consolas" w:hAnsi="Consolas"/>
            <w:i/>
            <w:iCs/>
            <w:color w:val="808080"/>
            <w:sz w:val="23"/>
            <w:szCs w:val="23"/>
          </w:rPr>
          <w:delText>@Configuration</w:delText>
        </w:r>
      </w:del>
    </w:p>
    <w:p w14:paraId="74B1A6C9" w14:textId="5E5459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64" w:author="rkbansal" w:date="2019-12-27T19:43:00Z"/>
          <w:rFonts w:ascii="Consolas" w:hAnsi="Consolas"/>
          <w:color w:val="000000"/>
          <w:sz w:val="23"/>
          <w:szCs w:val="23"/>
        </w:rPr>
      </w:pPr>
      <w:del w:id="1265"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FooConfiguration {</w:delText>
        </w:r>
      </w:del>
    </w:p>
    <w:p w14:paraId="5E585325" w14:textId="0BE5885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66" w:author="rkbansal" w:date="2019-12-27T19:43:00Z"/>
          <w:rFonts w:ascii="Consolas" w:hAnsi="Consolas"/>
          <w:color w:val="000000"/>
          <w:sz w:val="23"/>
          <w:szCs w:val="23"/>
        </w:rPr>
      </w:pPr>
      <w:del w:id="1267"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7D7AA275" w14:textId="6AC3CF6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68" w:author="rkbansal" w:date="2019-12-27T19:43:00Z"/>
          <w:rFonts w:ascii="Consolas" w:hAnsi="Consolas"/>
          <w:color w:val="000000"/>
          <w:sz w:val="23"/>
          <w:szCs w:val="23"/>
        </w:rPr>
      </w:pPr>
      <w:del w:id="1269"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Contract feignContract() {</w:delText>
        </w:r>
      </w:del>
    </w:p>
    <w:p w14:paraId="64B7518C" w14:textId="737D169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0" w:author="rkbansal" w:date="2019-12-27T19:43:00Z"/>
          <w:rFonts w:ascii="Consolas" w:hAnsi="Consolas"/>
          <w:color w:val="000000"/>
          <w:sz w:val="23"/>
          <w:szCs w:val="23"/>
        </w:rPr>
      </w:pPr>
      <w:del w:id="1271"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feign.Contract.Default();</w:delText>
        </w:r>
      </w:del>
    </w:p>
    <w:p w14:paraId="67C04930" w14:textId="0AD74FC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2" w:author="rkbansal" w:date="2019-12-27T19:43:00Z"/>
          <w:rFonts w:ascii="Consolas" w:hAnsi="Consolas"/>
          <w:color w:val="000000"/>
          <w:sz w:val="23"/>
          <w:szCs w:val="23"/>
        </w:rPr>
      </w:pPr>
      <w:del w:id="1273" w:author="rkbansal" w:date="2019-12-27T19:43:00Z">
        <w:r w:rsidDel="00FB4E73">
          <w:rPr>
            <w:rFonts w:ascii="Consolas" w:hAnsi="Consolas"/>
            <w:color w:val="000000"/>
            <w:sz w:val="23"/>
            <w:szCs w:val="23"/>
          </w:rPr>
          <w:delText xml:space="preserve">    }</w:delText>
        </w:r>
      </w:del>
    </w:p>
    <w:p w14:paraId="56C4B4C4" w14:textId="011C9D8D"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4" w:author="rkbansal" w:date="2019-12-27T19:43:00Z"/>
          <w:rFonts w:ascii="Consolas" w:hAnsi="Consolas"/>
          <w:color w:val="000000"/>
          <w:sz w:val="23"/>
          <w:szCs w:val="23"/>
        </w:rPr>
      </w:pPr>
    </w:p>
    <w:p w14:paraId="5357A67B" w14:textId="4264ABA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5" w:author="rkbansal" w:date="2019-12-27T19:43:00Z"/>
          <w:rFonts w:ascii="Consolas" w:hAnsi="Consolas"/>
          <w:color w:val="000000"/>
          <w:sz w:val="23"/>
          <w:szCs w:val="23"/>
        </w:rPr>
      </w:pPr>
      <w:del w:id="1276"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649AB05F" w14:textId="4D5F1A1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7" w:author="rkbansal" w:date="2019-12-27T19:43:00Z"/>
          <w:rFonts w:ascii="Consolas" w:hAnsi="Consolas"/>
          <w:color w:val="000000"/>
          <w:sz w:val="23"/>
          <w:szCs w:val="23"/>
        </w:rPr>
      </w:pPr>
      <w:del w:id="1278"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BasicAuthRequestInterceptor basicAuthRequestInterceptor() {</w:delText>
        </w:r>
      </w:del>
    </w:p>
    <w:p w14:paraId="1D6D17BD" w14:textId="0A3764E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9" w:author="rkbansal" w:date="2019-12-27T19:43:00Z"/>
          <w:rFonts w:ascii="Consolas" w:hAnsi="Consolas"/>
          <w:color w:val="000000"/>
          <w:sz w:val="23"/>
          <w:szCs w:val="23"/>
        </w:rPr>
      </w:pPr>
      <w:del w:id="1280"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BasicAuthRequestInterceptor(</w:delText>
        </w:r>
        <w:r w:rsidDel="00FB4E73">
          <w:rPr>
            <w:rStyle w:val="hl-string"/>
            <w:rFonts w:ascii="Consolas" w:hAnsi="Consolas"/>
            <w:color w:val="2A00FF"/>
            <w:sz w:val="23"/>
            <w:szCs w:val="23"/>
          </w:rPr>
          <w:delText>"user"</w:delText>
        </w:r>
        <w:r w:rsidDel="00FB4E73">
          <w:rPr>
            <w:rFonts w:ascii="Consolas" w:hAnsi="Consolas"/>
            <w:color w:val="000000"/>
            <w:sz w:val="23"/>
            <w:szCs w:val="23"/>
          </w:rPr>
          <w:delText xml:space="preserve">, </w:delText>
        </w:r>
        <w:r w:rsidDel="00FB4E73">
          <w:rPr>
            <w:rStyle w:val="hl-string"/>
            <w:rFonts w:ascii="Consolas" w:hAnsi="Consolas"/>
            <w:color w:val="2A00FF"/>
            <w:sz w:val="23"/>
            <w:szCs w:val="23"/>
          </w:rPr>
          <w:delText>"password"</w:delText>
        </w:r>
        <w:r w:rsidDel="00FB4E73">
          <w:rPr>
            <w:rFonts w:ascii="Consolas" w:hAnsi="Consolas"/>
            <w:color w:val="000000"/>
            <w:sz w:val="23"/>
            <w:szCs w:val="23"/>
          </w:rPr>
          <w:delText>);</w:delText>
        </w:r>
      </w:del>
    </w:p>
    <w:p w14:paraId="7D345E5C" w14:textId="2FB9D7A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1" w:author="rkbansal" w:date="2019-12-27T19:43:00Z"/>
          <w:rFonts w:ascii="Consolas" w:hAnsi="Consolas"/>
          <w:color w:val="000000"/>
          <w:sz w:val="23"/>
          <w:szCs w:val="23"/>
        </w:rPr>
      </w:pPr>
      <w:del w:id="1282" w:author="rkbansal" w:date="2019-12-27T19:43:00Z">
        <w:r w:rsidDel="00FB4E73">
          <w:rPr>
            <w:rFonts w:ascii="Consolas" w:hAnsi="Consolas"/>
            <w:color w:val="000000"/>
            <w:sz w:val="23"/>
            <w:szCs w:val="23"/>
          </w:rPr>
          <w:delText xml:space="preserve">    }</w:delText>
        </w:r>
      </w:del>
    </w:p>
    <w:p w14:paraId="5D14F22C" w14:textId="469AD2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3" w:author="rkbansal" w:date="2019-12-27T19:43:00Z"/>
          <w:rFonts w:ascii="Consolas" w:hAnsi="Consolas"/>
          <w:color w:val="000000"/>
          <w:sz w:val="23"/>
          <w:szCs w:val="23"/>
        </w:rPr>
      </w:pPr>
      <w:del w:id="1284" w:author="rkbansal" w:date="2019-12-27T19:43:00Z">
        <w:r w:rsidDel="00FB4E73">
          <w:rPr>
            <w:rFonts w:ascii="Consolas" w:hAnsi="Consolas"/>
            <w:color w:val="000000"/>
            <w:sz w:val="23"/>
            <w:szCs w:val="23"/>
          </w:rPr>
          <w:delText>}</w:delText>
        </w:r>
      </w:del>
    </w:p>
    <w:p w14:paraId="079B5A7A" w14:textId="6CB8E262" w:rsidR="00423757" w:rsidDel="00FB4E73" w:rsidRDefault="00423757">
      <w:pPr>
        <w:pStyle w:val="NormalWeb"/>
        <w:shd w:val="clear" w:color="auto" w:fill="FFFFFF"/>
        <w:spacing w:before="225" w:beforeAutospacing="0" w:after="225" w:afterAutospacing="0"/>
        <w:rPr>
          <w:del w:id="1285" w:author="rkbansal" w:date="2019-12-27T19:43:00Z"/>
          <w:rFonts w:ascii="Helvetica" w:hAnsi="Helvetica"/>
          <w:color w:val="333333"/>
          <w:sz w:val="27"/>
          <w:szCs w:val="27"/>
        </w:rPr>
      </w:pPr>
      <w:del w:id="1286" w:author="rkbansal" w:date="2019-12-27T19:43:00Z">
        <w:r w:rsidDel="00FB4E73">
          <w:rPr>
            <w:rFonts w:ascii="Helvetica" w:hAnsi="Helvetica"/>
            <w:color w:val="333333"/>
            <w:sz w:val="27"/>
            <w:szCs w:val="27"/>
          </w:rPr>
          <w:delText>This replaces the </w:delText>
        </w:r>
        <w:r w:rsidDel="00FB4E73">
          <w:rPr>
            <w:rStyle w:val="HTMLCode"/>
            <w:rFonts w:ascii="Consolas" w:eastAsiaTheme="majorEastAsia" w:hAnsi="Consolas"/>
            <w:color w:val="6D180B"/>
            <w:bdr w:val="single" w:sz="6" w:space="1" w:color="CCCCCC" w:frame="1"/>
            <w:shd w:val="clear" w:color="auto" w:fill="F2F2F2"/>
          </w:rPr>
          <w:delText>SpringMvcContract</w:delText>
        </w:r>
        <w:r w:rsidDel="00FB4E73">
          <w:rPr>
            <w:rFonts w:ascii="Helvetica" w:hAnsi="Helvetica"/>
            <w:color w:val="333333"/>
            <w:sz w:val="27"/>
            <w:szCs w:val="27"/>
          </w:rPr>
          <w:delText> with </w:delText>
        </w:r>
        <w:r w:rsidDel="00FB4E73">
          <w:rPr>
            <w:rStyle w:val="HTMLCode"/>
            <w:rFonts w:ascii="Consolas" w:eastAsiaTheme="majorEastAsia" w:hAnsi="Consolas"/>
            <w:color w:val="6D180B"/>
            <w:bdr w:val="single" w:sz="6" w:space="1" w:color="CCCCCC" w:frame="1"/>
            <w:shd w:val="clear" w:color="auto" w:fill="F2F2F2"/>
          </w:rPr>
          <w:delText>feign.Contract.Default</w:delText>
        </w:r>
        <w:r w:rsidDel="00FB4E73">
          <w:rPr>
            <w:rFonts w:ascii="Helvetica" w:hAnsi="Helvetica"/>
            <w:color w:val="333333"/>
            <w:sz w:val="27"/>
            <w:szCs w:val="27"/>
          </w:rPr>
          <w:delText> and adds a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 to the collection of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w:delText>
        </w:r>
      </w:del>
    </w:p>
    <w:p w14:paraId="6DEAC1A6" w14:textId="7A3C048C" w:rsidR="00423757" w:rsidDel="00FB4E73" w:rsidRDefault="00423757">
      <w:pPr>
        <w:pStyle w:val="NormalWeb"/>
        <w:shd w:val="clear" w:color="auto" w:fill="FFFFFF"/>
        <w:spacing w:before="225" w:beforeAutospacing="0" w:after="225" w:afterAutospacing="0"/>
        <w:rPr>
          <w:del w:id="1287" w:author="rkbansal" w:date="2019-12-27T19:43:00Z"/>
          <w:rFonts w:ascii="Helvetica" w:hAnsi="Helvetica"/>
          <w:color w:val="333333"/>
          <w:sz w:val="27"/>
          <w:szCs w:val="27"/>
        </w:rPr>
      </w:pPr>
      <w:del w:id="1288" w:author="rkbansal" w:date="2019-12-27T19:43:00Z">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also can be configured using configuration properties.</w:delText>
        </w:r>
      </w:del>
    </w:p>
    <w:p w14:paraId="6213FA82" w14:textId="471B3AC8" w:rsidR="00423757" w:rsidDel="00FB4E73" w:rsidRDefault="00423757">
      <w:pPr>
        <w:pStyle w:val="NormalWeb"/>
        <w:shd w:val="clear" w:color="auto" w:fill="FFFFFF"/>
        <w:spacing w:before="225" w:beforeAutospacing="0" w:after="225" w:afterAutospacing="0"/>
        <w:rPr>
          <w:del w:id="1289" w:author="rkbansal" w:date="2019-12-27T19:43:00Z"/>
          <w:rFonts w:ascii="Helvetica" w:hAnsi="Helvetica"/>
          <w:color w:val="333333"/>
          <w:sz w:val="27"/>
          <w:szCs w:val="27"/>
        </w:rPr>
      </w:pPr>
      <w:del w:id="1290" w:author="rkbansal" w:date="2019-12-27T19:43:00Z">
        <w:r w:rsidDel="00FB4E73">
          <w:rPr>
            <w:rFonts w:ascii="Helvetica" w:hAnsi="Helvetica"/>
            <w:color w:val="333333"/>
            <w:sz w:val="27"/>
            <w:szCs w:val="27"/>
          </w:rPr>
          <w:delText>application.yml</w:delText>
        </w:r>
      </w:del>
    </w:p>
    <w:p w14:paraId="337E3B26" w14:textId="6BCEC7D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1" w:author="rkbansal" w:date="2019-12-27T19:43:00Z"/>
          <w:rFonts w:ascii="Consolas" w:hAnsi="Consolas"/>
          <w:color w:val="000000"/>
          <w:sz w:val="23"/>
          <w:szCs w:val="23"/>
        </w:rPr>
      </w:pPr>
      <w:del w:id="1292"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0CAFE631" w14:textId="184B653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3" w:author="rkbansal" w:date="2019-12-27T19:43:00Z"/>
          <w:rFonts w:ascii="Consolas" w:hAnsi="Consolas"/>
          <w:color w:val="000000"/>
          <w:sz w:val="23"/>
          <w:szCs w:val="23"/>
        </w:rPr>
      </w:pPr>
      <w:del w:id="1294"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31EA0EB" w14:textId="625B245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5" w:author="rkbansal" w:date="2019-12-27T19:43:00Z"/>
          <w:rFonts w:ascii="Consolas" w:hAnsi="Consolas"/>
          <w:color w:val="000000"/>
          <w:sz w:val="23"/>
          <w:szCs w:val="23"/>
        </w:rPr>
      </w:pPr>
      <w:del w:id="1296"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9103D46" w14:textId="1BCABD7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7" w:author="rkbansal" w:date="2019-12-27T19:43:00Z"/>
          <w:rFonts w:ascii="Consolas" w:hAnsi="Consolas"/>
          <w:color w:val="000000"/>
          <w:sz w:val="23"/>
          <w:szCs w:val="23"/>
        </w:rPr>
      </w:pPr>
      <w:del w:id="1298" w:author="rkbansal" w:date="2019-12-27T19:43:00Z">
        <w:r w:rsidDel="00FB4E73">
          <w:rPr>
            <w:rStyle w:val="hl-attribute"/>
            <w:rFonts w:ascii="Consolas" w:hAnsi="Consolas"/>
            <w:color w:val="7F007F"/>
            <w:sz w:val="23"/>
            <w:szCs w:val="23"/>
          </w:rPr>
          <w:delText xml:space="preserve">      feignName</w:delText>
        </w:r>
        <w:r w:rsidDel="00FB4E73">
          <w:rPr>
            <w:rFonts w:ascii="Consolas" w:hAnsi="Consolas"/>
            <w:color w:val="000000"/>
            <w:sz w:val="23"/>
            <w:szCs w:val="23"/>
          </w:rPr>
          <w:delText>:</w:delText>
        </w:r>
      </w:del>
    </w:p>
    <w:p w14:paraId="5F0B8177" w14:textId="7C98991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9" w:author="rkbansal" w:date="2019-12-27T19:43:00Z"/>
          <w:rFonts w:ascii="Consolas" w:hAnsi="Consolas"/>
          <w:color w:val="000000"/>
          <w:sz w:val="23"/>
          <w:szCs w:val="23"/>
        </w:rPr>
      </w:pPr>
      <w:del w:id="1300"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772A6AB" w14:textId="27814AC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1" w:author="rkbansal" w:date="2019-12-27T19:43:00Z"/>
          <w:rFonts w:ascii="Consolas" w:hAnsi="Consolas"/>
          <w:color w:val="000000"/>
          <w:sz w:val="23"/>
          <w:szCs w:val="23"/>
        </w:rPr>
      </w:pPr>
      <w:del w:id="1302"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6470D24C" w14:textId="5EE337B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3" w:author="rkbansal" w:date="2019-12-27T19:43:00Z"/>
          <w:rFonts w:ascii="Consolas" w:hAnsi="Consolas"/>
          <w:color w:val="000000"/>
          <w:sz w:val="23"/>
          <w:szCs w:val="23"/>
        </w:rPr>
      </w:pPr>
      <w:del w:id="1304"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full</w:delText>
        </w:r>
      </w:del>
    </w:p>
    <w:p w14:paraId="5740A831" w14:textId="1E6A1D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5" w:author="rkbansal" w:date="2019-12-27T19:43:00Z"/>
          <w:rFonts w:ascii="Consolas" w:hAnsi="Consolas"/>
          <w:color w:val="000000"/>
          <w:sz w:val="23"/>
          <w:szCs w:val="23"/>
        </w:rPr>
      </w:pPr>
      <w:del w:id="1306" w:author="rkbansal" w:date="2019-12-27T19:43:00Z">
        <w:r w:rsidDel="00FB4E73">
          <w:rPr>
            <w:rStyle w:val="hl-attribute"/>
            <w:rFonts w:ascii="Consolas" w:hAnsi="Consolas"/>
            <w:color w:val="7F007F"/>
            <w:sz w:val="23"/>
            <w:szCs w:val="23"/>
          </w:rPr>
          <w:delText xml:space="preserve">        errorDecoder</w:delText>
        </w:r>
        <w:r w:rsidDel="00FB4E73">
          <w:rPr>
            <w:rFonts w:ascii="Consolas" w:hAnsi="Consolas"/>
            <w:color w:val="000000"/>
            <w:sz w:val="23"/>
            <w:szCs w:val="23"/>
          </w:rPr>
          <w:delText>: com.example.SimpleErrorDecoder</w:delText>
        </w:r>
      </w:del>
    </w:p>
    <w:p w14:paraId="66813FEF" w14:textId="273A80E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7" w:author="rkbansal" w:date="2019-12-27T19:43:00Z"/>
          <w:rFonts w:ascii="Consolas" w:hAnsi="Consolas"/>
          <w:color w:val="000000"/>
          <w:sz w:val="23"/>
          <w:szCs w:val="23"/>
        </w:rPr>
      </w:pPr>
      <w:del w:id="1308" w:author="rkbansal" w:date="2019-12-27T19:43:00Z">
        <w:r w:rsidDel="00FB4E73">
          <w:rPr>
            <w:rStyle w:val="hl-attribute"/>
            <w:rFonts w:ascii="Consolas" w:hAnsi="Consolas"/>
            <w:color w:val="7F007F"/>
            <w:sz w:val="23"/>
            <w:szCs w:val="23"/>
          </w:rPr>
          <w:delText xml:space="preserve">        retryer</w:delText>
        </w:r>
        <w:r w:rsidDel="00FB4E73">
          <w:rPr>
            <w:rFonts w:ascii="Consolas" w:hAnsi="Consolas"/>
            <w:color w:val="000000"/>
            <w:sz w:val="23"/>
            <w:szCs w:val="23"/>
          </w:rPr>
          <w:delText>: com.example.SimpleRetryer</w:delText>
        </w:r>
      </w:del>
    </w:p>
    <w:p w14:paraId="077E8F64" w14:textId="13A2523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9" w:author="rkbansal" w:date="2019-12-27T19:43:00Z"/>
          <w:rFonts w:ascii="Consolas" w:hAnsi="Consolas"/>
          <w:color w:val="000000"/>
          <w:sz w:val="23"/>
          <w:szCs w:val="23"/>
        </w:rPr>
      </w:pPr>
      <w:del w:id="1310" w:author="rkbansal" w:date="2019-12-27T19:43:00Z">
        <w:r w:rsidDel="00FB4E73">
          <w:rPr>
            <w:rStyle w:val="hl-attribute"/>
            <w:rFonts w:ascii="Consolas" w:hAnsi="Consolas"/>
            <w:color w:val="7F007F"/>
            <w:sz w:val="23"/>
            <w:szCs w:val="23"/>
          </w:rPr>
          <w:delText xml:space="preserve">        requestInterceptors</w:delText>
        </w:r>
        <w:r w:rsidDel="00FB4E73">
          <w:rPr>
            <w:rFonts w:ascii="Consolas" w:hAnsi="Consolas"/>
            <w:color w:val="000000"/>
            <w:sz w:val="23"/>
            <w:szCs w:val="23"/>
          </w:rPr>
          <w:delText>:</w:delText>
        </w:r>
      </w:del>
    </w:p>
    <w:p w14:paraId="1D4FA175" w14:textId="1578096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1" w:author="rkbansal" w:date="2019-12-27T19:43:00Z"/>
          <w:rFonts w:ascii="Consolas" w:hAnsi="Consolas"/>
          <w:color w:val="000000"/>
          <w:sz w:val="23"/>
          <w:szCs w:val="23"/>
        </w:rPr>
      </w:pPr>
      <w:del w:id="1312" w:author="rkbansal" w:date="2019-12-27T19:43:00Z">
        <w:r w:rsidDel="00FB4E73">
          <w:rPr>
            <w:rFonts w:ascii="Consolas" w:hAnsi="Consolas"/>
            <w:color w:val="000000"/>
            <w:sz w:val="23"/>
            <w:szCs w:val="23"/>
          </w:rPr>
          <w:delText xml:space="preserve">          - com.example.FooRequestInterceptor</w:delText>
        </w:r>
      </w:del>
    </w:p>
    <w:p w14:paraId="12F1CCD7" w14:textId="7A7060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3" w:author="rkbansal" w:date="2019-12-27T19:43:00Z"/>
          <w:rFonts w:ascii="Consolas" w:hAnsi="Consolas"/>
          <w:color w:val="000000"/>
          <w:sz w:val="23"/>
          <w:szCs w:val="23"/>
        </w:rPr>
      </w:pPr>
      <w:del w:id="1314" w:author="rkbansal" w:date="2019-12-27T19:43:00Z">
        <w:r w:rsidDel="00FB4E73">
          <w:rPr>
            <w:rFonts w:ascii="Consolas" w:hAnsi="Consolas"/>
            <w:color w:val="000000"/>
            <w:sz w:val="23"/>
            <w:szCs w:val="23"/>
          </w:rPr>
          <w:delText xml:space="preserve">          - com.example.BarRequestInterceptor</w:delText>
        </w:r>
      </w:del>
    </w:p>
    <w:p w14:paraId="614C0495" w14:textId="342E9AE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5" w:author="rkbansal" w:date="2019-12-27T19:43:00Z"/>
          <w:rFonts w:ascii="Consolas" w:hAnsi="Consolas"/>
          <w:color w:val="000000"/>
          <w:sz w:val="23"/>
          <w:szCs w:val="23"/>
        </w:rPr>
      </w:pPr>
      <w:del w:id="1316" w:author="rkbansal" w:date="2019-12-27T19:43:00Z">
        <w:r w:rsidDel="00FB4E73">
          <w:rPr>
            <w:rStyle w:val="hl-attribute"/>
            <w:rFonts w:ascii="Consolas" w:hAnsi="Consolas"/>
            <w:color w:val="7F007F"/>
            <w:sz w:val="23"/>
            <w:szCs w:val="23"/>
          </w:rPr>
          <w:delText xml:space="preserve">        decode404</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false</w:delText>
        </w:r>
      </w:del>
    </w:p>
    <w:p w14:paraId="3C58B5F9" w14:textId="15429D6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7" w:author="rkbansal" w:date="2019-12-27T19:43:00Z"/>
          <w:rFonts w:ascii="Consolas" w:hAnsi="Consolas"/>
          <w:color w:val="000000"/>
          <w:sz w:val="23"/>
          <w:szCs w:val="23"/>
        </w:rPr>
      </w:pPr>
      <w:del w:id="1318" w:author="rkbansal" w:date="2019-12-27T19:43:00Z">
        <w:r w:rsidDel="00FB4E73">
          <w:rPr>
            <w:rStyle w:val="hl-attribute"/>
            <w:rFonts w:ascii="Consolas" w:hAnsi="Consolas"/>
            <w:color w:val="7F007F"/>
            <w:sz w:val="23"/>
            <w:szCs w:val="23"/>
          </w:rPr>
          <w:delText xml:space="preserve">        encoder</w:delText>
        </w:r>
        <w:r w:rsidDel="00FB4E73">
          <w:rPr>
            <w:rFonts w:ascii="Consolas" w:hAnsi="Consolas"/>
            <w:color w:val="000000"/>
            <w:sz w:val="23"/>
            <w:szCs w:val="23"/>
          </w:rPr>
          <w:delText>: com.example.SimpleEncoder</w:delText>
        </w:r>
      </w:del>
    </w:p>
    <w:p w14:paraId="3249F63D" w14:textId="1C41F6D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9" w:author="rkbansal" w:date="2019-12-27T19:43:00Z"/>
          <w:rFonts w:ascii="Consolas" w:hAnsi="Consolas"/>
          <w:color w:val="000000"/>
          <w:sz w:val="23"/>
          <w:szCs w:val="23"/>
        </w:rPr>
      </w:pPr>
      <w:del w:id="1320" w:author="rkbansal" w:date="2019-12-27T19:43:00Z">
        <w:r w:rsidDel="00FB4E73">
          <w:rPr>
            <w:rStyle w:val="hl-attribute"/>
            <w:rFonts w:ascii="Consolas" w:hAnsi="Consolas"/>
            <w:color w:val="7F007F"/>
            <w:sz w:val="23"/>
            <w:szCs w:val="23"/>
          </w:rPr>
          <w:delText xml:space="preserve">        decoder</w:delText>
        </w:r>
        <w:r w:rsidDel="00FB4E73">
          <w:rPr>
            <w:rFonts w:ascii="Consolas" w:hAnsi="Consolas"/>
            <w:color w:val="000000"/>
            <w:sz w:val="23"/>
            <w:szCs w:val="23"/>
          </w:rPr>
          <w:delText>: com.example.SimpleDecoder</w:delText>
        </w:r>
      </w:del>
    </w:p>
    <w:p w14:paraId="5A784166" w14:textId="1AC4E0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1" w:author="rkbansal" w:date="2019-12-27T19:43:00Z"/>
          <w:rFonts w:ascii="Consolas" w:hAnsi="Consolas"/>
          <w:color w:val="000000"/>
          <w:sz w:val="23"/>
          <w:szCs w:val="23"/>
        </w:rPr>
      </w:pPr>
      <w:del w:id="1322" w:author="rkbansal" w:date="2019-12-27T19:43:00Z">
        <w:r w:rsidDel="00FB4E73">
          <w:rPr>
            <w:rStyle w:val="hl-attribute"/>
            <w:rFonts w:ascii="Consolas" w:hAnsi="Consolas"/>
            <w:color w:val="7F007F"/>
            <w:sz w:val="23"/>
            <w:szCs w:val="23"/>
          </w:rPr>
          <w:delText xml:space="preserve">        contract</w:delText>
        </w:r>
        <w:r w:rsidDel="00FB4E73">
          <w:rPr>
            <w:rFonts w:ascii="Consolas" w:hAnsi="Consolas"/>
            <w:color w:val="000000"/>
            <w:sz w:val="23"/>
            <w:szCs w:val="23"/>
          </w:rPr>
          <w:delText>: com.example.SimpleContract</w:delText>
        </w:r>
      </w:del>
    </w:p>
    <w:p w14:paraId="5271CB95" w14:textId="3067B302" w:rsidR="00423757" w:rsidDel="00FB4E73" w:rsidRDefault="00423757">
      <w:pPr>
        <w:pStyle w:val="NormalWeb"/>
        <w:shd w:val="clear" w:color="auto" w:fill="FFFFFF"/>
        <w:spacing w:before="225" w:beforeAutospacing="0" w:after="225" w:afterAutospacing="0"/>
        <w:rPr>
          <w:del w:id="1323" w:author="rkbansal" w:date="2019-12-27T19:43:00Z"/>
          <w:rFonts w:ascii="Helvetica" w:hAnsi="Helvetica"/>
          <w:color w:val="333333"/>
          <w:sz w:val="27"/>
          <w:szCs w:val="27"/>
        </w:rPr>
      </w:pPr>
      <w:del w:id="1324" w:author="rkbansal" w:date="2019-12-27T19:43:00Z">
        <w:r w:rsidDel="00FB4E73">
          <w:rPr>
            <w:rFonts w:ascii="Helvetica" w:hAnsi="Helvetica"/>
            <w:color w:val="333333"/>
            <w:sz w:val="27"/>
            <w:szCs w:val="27"/>
          </w:rPr>
          <w:delText>Default configurations can be specified in the </w:delText>
        </w:r>
        <w:r w:rsidDel="00FB4E73">
          <w:rPr>
            <w:rStyle w:val="HTMLCode"/>
            <w:rFonts w:ascii="Consolas" w:eastAsiaTheme="majorEastAsia" w:hAnsi="Consolas"/>
            <w:color w:val="6D180B"/>
            <w:bdr w:val="single" w:sz="6" w:space="1" w:color="CCCCCC" w:frame="1"/>
            <w:shd w:val="clear" w:color="auto" w:fill="F2F2F2"/>
          </w:rPr>
          <w:delText>@EnableFeignClients</w:delText>
        </w:r>
        <w:r w:rsidDel="00FB4E73">
          <w:rPr>
            <w:rFonts w:ascii="Helvetica" w:hAnsi="Helvetica"/>
            <w:color w:val="333333"/>
            <w:sz w:val="27"/>
            <w:szCs w:val="27"/>
          </w:rPr>
          <w:delText> attribute </w:delText>
        </w:r>
        <w:r w:rsidDel="00FB4E73">
          <w:rPr>
            <w:rStyle w:val="HTMLCode"/>
            <w:rFonts w:ascii="Consolas" w:eastAsiaTheme="majorEastAsia" w:hAnsi="Consolas"/>
            <w:color w:val="6D180B"/>
            <w:bdr w:val="single" w:sz="6" w:space="1" w:color="CCCCCC" w:frame="1"/>
            <w:shd w:val="clear" w:color="auto" w:fill="F2F2F2"/>
          </w:rPr>
          <w:delText>defaultConfiguration</w:delText>
        </w:r>
        <w:r w:rsidDel="00FB4E73">
          <w:rPr>
            <w:rFonts w:ascii="Helvetica" w:hAnsi="Helvetica"/>
            <w:color w:val="333333"/>
            <w:sz w:val="27"/>
            <w:szCs w:val="27"/>
          </w:rPr>
          <w:delText> in a similar manner as described above. The difference is that this configuration will apply to </w:delText>
        </w:r>
        <w:r w:rsidDel="00FB4E73">
          <w:rPr>
            <w:rStyle w:val="Emphasis"/>
            <w:rFonts w:ascii="Helvetica" w:hAnsi="Helvetica"/>
            <w:color w:val="333333"/>
            <w:sz w:val="27"/>
            <w:szCs w:val="27"/>
          </w:rPr>
          <w:delText>all</w:delText>
        </w:r>
        <w:r w:rsidDel="00FB4E73">
          <w:rPr>
            <w:rFonts w:ascii="Helvetica" w:hAnsi="Helvetica"/>
            <w:color w:val="333333"/>
            <w:sz w:val="27"/>
            <w:szCs w:val="27"/>
          </w:rPr>
          <w:delText> feign clients.</w:delText>
        </w:r>
      </w:del>
    </w:p>
    <w:p w14:paraId="729BF1B0" w14:textId="37BD8A63" w:rsidR="00423757" w:rsidDel="00FB4E73" w:rsidRDefault="00423757">
      <w:pPr>
        <w:pStyle w:val="NormalWeb"/>
        <w:shd w:val="clear" w:color="auto" w:fill="FFFFFF"/>
        <w:spacing w:before="225" w:beforeAutospacing="0" w:after="225" w:afterAutospacing="0"/>
        <w:rPr>
          <w:del w:id="1325" w:author="rkbansal" w:date="2019-12-27T19:43:00Z"/>
          <w:rFonts w:ascii="Helvetica" w:hAnsi="Helvetica"/>
          <w:color w:val="333333"/>
          <w:sz w:val="27"/>
          <w:szCs w:val="27"/>
        </w:rPr>
      </w:pPr>
      <w:del w:id="1326" w:author="rkbansal" w:date="2019-12-27T19:43:00Z">
        <w:r w:rsidDel="00FB4E73">
          <w:rPr>
            <w:rFonts w:ascii="Helvetica" w:hAnsi="Helvetica"/>
            <w:color w:val="333333"/>
            <w:sz w:val="27"/>
            <w:szCs w:val="27"/>
          </w:rPr>
          <w:delText>If you prefer using configuration properties to configured all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you can create configuration properties with </w:delText>
        </w:r>
        <w:r w:rsidDel="00FB4E73">
          <w:rPr>
            <w:rStyle w:val="HTMLCode"/>
            <w:rFonts w:ascii="Consolas" w:eastAsiaTheme="majorEastAsia" w:hAnsi="Consolas"/>
            <w:color w:val="6D180B"/>
            <w:bdr w:val="single" w:sz="6" w:space="1" w:color="CCCCCC" w:frame="1"/>
            <w:shd w:val="clear" w:color="auto" w:fill="F2F2F2"/>
          </w:rPr>
          <w:delText>default</w:delText>
        </w:r>
        <w:r w:rsidDel="00FB4E73">
          <w:rPr>
            <w:rFonts w:ascii="Helvetica" w:hAnsi="Helvetica"/>
            <w:color w:val="333333"/>
            <w:sz w:val="27"/>
            <w:szCs w:val="27"/>
          </w:rPr>
          <w:delText> feign name.</w:delText>
        </w:r>
      </w:del>
    </w:p>
    <w:p w14:paraId="6393CF9E" w14:textId="3535E80F" w:rsidR="00423757" w:rsidDel="00FB4E73" w:rsidRDefault="00423757">
      <w:pPr>
        <w:pStyle w:val="NormalWeb"/>
        <w:shd w:val="clear" w:color="auto" w:fill="FFFFFF"/>
        <w:spacing w:before="225" w:beforeAutospacing="0" w:after="225" w:afterAutospacing="0"/>
        <w:rPr>
          <w:del w:id="1327" w:author="rkbansal" w:date="2019-12-27T19:43:00Z"/>
          <w:rFonts w:ascii="Helvetica" w:hAnsi="Helvetica"/>
          <w:color w:val="333333"/>
          <w:sz w:val="27"/>
          <w:szCs w:val="27"/>
        </w:rPr>
      </w:pPr>
      <w:del w:id="1328" w:author="rkbansal" w:date="2019-12-27T19:43:00Z">
        <w:r w:rsidDel="00FB4E73">
          <w:rPr>
            <w:rFonts w:ascii="Helvetica" w:hAnsi="Helvetica"/>
            <w:color w:val="333333"/>
            <w:sz w:val="27"/>
            <w:szCs w:val="27"/>
          </w:rPr>
          <w:delText>application.yml</w:delText>
        </w:r>
      </w:del>
    </w:p>
    <w:p w14:paraId="3890C2C8" w14:textId="17CD1B5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9" w:author="rkbansal" w:date="2019-12-27T19:43:00Z"/>
          <w:rFonts w:ascii="Consolas" w:hAnsi="Consolas"/>
          <w:color w:val="000000"/>
          <w:sz w:val="23"/>
          <w:szCs w:val="23"/>
        </w:rPr>
      </w:pPr>
      <w:del w:id="1330"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248D3917" w14:textId="495AFC8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1" w:author="rkbansal" w:date="2019-12-27T19:43:00Z"/>
          <w:rFonts w:ascii="Consolas" w:hAnsi="Consolas"/>
          <w:color w:val="000000"/>
          <w:sz w:val="23"/>
          <w:szCs w:val="23"/>
        </w:rPr>
      </w:pPr>
      <w:del w:id="1332"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8D3F74E" w14:textId="5991651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3" w:author="rkbansal" w:date="2019-12-27T19:43:00Z"/>
          <w:rFonts w:ascii="Consolas" w:hAnsi="Consolas"/>
          <w:color w:val="000000"/>
          <w:sz w:val="23"/>
          <w:szCs w:val="23"/>
        </w:rPr>
      </w:pPr>
      <w:del w:id="1334"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6C33DE8" w14:textId="01049E8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5" w:author="rkbansal" w:date="2019-12-27T19:43:00Z"/>
          <w:rFonts w:ascii="Consolas" w:hAnsi="Consolas"/>
          <w:color w:val="000000"/>
          <w:sz w:val="23"/>
          <w:szCs w:val="23"/>
        </w:rPr>
      </w:pPr>
      <w:del w:id="1336" w:author="rkbansal" w:date="2019-12-27T19:43:00Z">
        <w:r w:rsidDel="00FB4E73">
          <w:rPr>
            <w:rStyle w:val="hl-attribute"/>
            <w:rFonts w:ascii="Consolas" w:hAnsi="Consolas"/>
            <w:color w:val="7F007F"/>
            <w:sz w:val="23"/>
            <w:szCs w:val="23"/>
          </w:rPr>
          <w:delText xml:space="preserve">      default</w:delText>
        </w:r>
        <w:r w:rsidDel="00FB4E73">
          <w:rPr>
            <w:rFonts w:ascii="Consolas" w:hAnsi="Consolas"/>
            <w:color w:val="000000"/>
            <w:sz w:val="23"/>
            <w:szCs w:val="23"/>
          </w:rPr>
          <w:delText>:</w:delText>
        </w:r>
      </w:del>
    </w:p>
    <w:p w14:paraId="1B2ACD91" w14:textId="601024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7" w:author="rkbansal" w:date="2019-12-27T19:43:00Z"/>
          <w:rFonts w:ascii="Consolas" w:hAnsi="Consolas"/>
          <w:color w:val="000000"/>
          <w:sz w:val="23"/>
          <w:szCs w:val="23"/>
        </w:rPr>
      </w:pPr>
      <w:del w:id="1338"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41CF6D0" w14:textId="423D571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9" w:author="rkbansal" w:date="2019-12-27T19:43:00Z"/>
          <w:rFonts w:ascii="Consolas" w:hAnsi="Consolas"/>
          <w:color w:val="000000"/>
          <w:sz w:val="23"/>
          <w:szCs w:val="23"/>
        </w:rPr>
      </w:pPr>
      <w:del w:id="1340"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763559CF" w14:textId="28C65E8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41" w:author="rkbansal" w:date="2019-12-27T19:43:00Z"/>
          <w:rFonts w:ascii="Consolas" w:hAnsi="Consolas"/>
          <w:color w:val="000000"/>
          <w:sz w:val="23"/>
          <w:szCs w:val="23"/>
        </w:rPr>
      </w:pPr>
      <w:del w:id="1342"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basic</w:delText>
        </w:r>
      </w:del>
    </w:p>
    <w:p w14:paraId="77C348A4" w14:textId="1D495FAA" w:rsidR="00423757" w:rsidDel="00FB4E73" w:rsidRDefault="00423757">
      <w:pPr>
        <w:pStyle w:val="NormalWeb"/>
        <w:shd w:val="clear" w:color="auto" w:fill="FFFFFF"/>
        <w:spacing w:before="225" w:beforeAutospacing="0" w:after="225" w:afterAutospacing="0"/>
        <w:rPr>
          <w:del w:id="1343" w:author="rkbansal" w:date="2019-12-27T19:43:00Z"/>
          <w:rFonts w:ascii="Helvetica" w:hAnsi="Helvetica"/>
          <w:color w:val="333333"/>
          <w:sz w:val="27"/>
          <w:szCs w:val="27"/>
        </w:rPr>
      </w:pPr>
      <w:del w:id="1344" w:author="rkbansal" w:date="2019-12-27T19:43:00Z">
        <w:r w:rsidDel="00FB4E73">
          <w:rPr>
            <w:rFonts w:ascii="Helvetica" w:hAnsi="Helvetica"/>
            <w:color w:val="333333"/>
            <w:sz w:val="27"/>
            <w:szCs w:val="27"/>
          </w:rPr>
          <w:delText>If we create both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bean and configuration properties, configuration properties will win. It will override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values. But if you want to change the priority to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you can change </w:delText>
        </w:r>
        <w:r w:rsidDel="00FB4E73">
          <w:rPr>
            <w:rStyle w:val="HTMLCode"/>
            <w:rFonts w:ascii="Consolas" w:eastAsiaTheme="majorEastAsia" w:hAnsi="Consolas"/>
            <w:color w:val="6D180B"/>
            <w:bdr w:val="single" w:sz="6" w:space="1" w:color="CCCCCC" w:frame="1"/>
            <w:shd w:val="clear" w:color="auto" w:fill="F2F2F2"/>
          </w:rPr>
          <w:delText>feign.client.default-to-properties</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false</w:delText>
        </w:r>
        <w:r w:rsidDel="00FB4E73">
          <w:rPr>
            <w:rFonts w:ascii="Helvetica" w:hAnsi="Helvetica"/>
            <w:color w:val="333333"/>
            <w:sz w:val="27"/>
            <w:szCs w:val="27"/>
          </w:rPr>
          <w:delText>.</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605"/>
      </w:tblGrid>
      <w:tr w:rsidR="00423757" w:rsidDel="00FB4E73" w14:paraId="76A34A79" w14:textId="33FEAA48" w:rsidTr="00FB4E73">
        <w:trPr>
          <w:gridAfter w:val="1"/>
          <w:trHeight w:val="848"/>
          <w:tblCellSpacing w:w="15" w:type="dxa"/>
          <w:del w:id="1345" w:author="rkbansal" w:date="2019-12-27T19:43:00Z"/>
        </w:trPr>
        <w:tc>
          <w:tcPr>
            <w:tcW w:w="750" w:type="dxa"/>
            <w:vMerge w:val="restart"/>
            <w:tcMar>
              <w:top w:w="150" w:type="dxa"/>
              <w:left w:w="195" w:type="dxa"/>
              <w:bottom w:w="90" w:type="dxa"/>
              <w:right w:w="195" w:type="dxa"/>
            </w:tcMar>
            <w:hideMark/>
          </w:tcPr>
          <w:p w14:paraId="19C6B1E4" w14:textId="3A4CEBCB" w:rsidR="00423757" w:rsidDel="00FB4E73" w:rsidRDefault="00423757">
            <w:pPr>
              <w:jc w:val="center"/>
              <w:rPr>
                <w:del w:id="1346" w:author="rkbansal" w:date="2019-12-27T19:43:00Z"/>
                <w:rFonts w:ascii="Times New Roman" w:hAnsi="Times New Roman"/>
              </w:rPr>
            </w:pPr>
            <w:del w:id="1347" w:author="rkbansal" w:date="2019-12-27T19:43:00Z">
              <w:r w:rsidDel="00FB4E73">
                <w:rPr>
                  <w:noProof/>
                </w:rPr>
                <w:drawing>
                  <wp:inline distT="0" distB="0" distL="0" distR="0" wp14:anchorId="14B89D95" wp14:editId="757A9B3F">
                    <wp:extent cx="228600" cy="228600"/>
                    <wp:effectExtent l="0" t="0" r="0" b="0"/>
                    <wp:docPr id="197" name="Picture 19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5684184A" w14:textId="0F655D93" w:rsidTr="00423757">
        <w:trPr>
          <w:tblCellSpacing w:w="15" w:type="dxa"/>
          <w:del w:id="1348" w:author="rkbansal" w:date="2019-12-27T19:43:00Z"/>
        </w:trPr>
        <w:tc>
          <w:tcPr>
            <w:tcW w:w="0" w:type="auto"/>
            <w:vMerge/>
            <w:shd w:val="clear" w:color="auto" w:fill="F8F8F8"/>
            <w:vAlign w:val="center"/>
            <w:hideMark/>
          </w:tcPr>
          <w:p w14:paraId="716CEB35" w14:textId="750571F0" w:rsidR="00423757" w:rsidDel="00FB4E73" w:rsidRDefault="00423757">
            <w:pPr>
              <w:rPr>
                <w:del w:id="1349" w:author="rkbansal" w:date="2019-12-27T19:43:00Z"/>
              </w:rPr>
            </w:pPr>
          </w:p>
        </w:tc>
        <w:tc>
          <w:tcPr>
            <w:tcW w:w="0" w:type="auto"/>
            <w:shd w:val="clear" w:color="auto" w:fill="F8F8F8"/>
            <w:tcMar>
              <w:top w:w="90" w:type="dxa"/>
              <w:left w:w="195" w:type="dxa"/>
              <w:bottom w:w="90" w:type="dxa"/>
              <w:right w:w="195" w:type="dxa"/>
            </w:tcMar>
            <w:hideMark/>
          </w:tcPr>
          <w:p w14:paraId="7A8835C7" w14:textId="4EF1054E" w:rsidR="00423757" w:rsidDel="00FB4E73" w:rsidRDefault="00423757">
            <w:pPr>
              <w:pStyle w:val="NormalWeb"/>
              <w:spacing w:before="0" w:beforeAutospacing="0" w:after="0" w:afterAutospacing="0"/>
              <w:rPr>
                <w:del w:id="1350" w:author="rkbansal" w:date="2019-12-27T19:43:00Z"/>
                <w:color w:val="6F6F6F"/>
              </w:rPr>
            </w:pPr>
            <w:del w:id="1351" w:author="rkbansal" w:date="2019-12-27T19:43:00Z">
              <w:r w:rsidDel="00FB4E73">
                <w:rPr>
                  <w:color w:val="6F6F6F"/>
                </w:rPr>
                <w:delText>If you need to use </w:delText>
              </w:r>
              <w:r w:rsidDel="00FB4E73">
                <w:rPr>
                  <w:rStyle w:val="HTMLCode"/>
                  <w:rFonts w:ascii="Consolas" w:eastAsiaTheme="majorEastAsia" w:hAnsi="Consolas"/>
                  <w:color w:val="6D180B"/>
                </w:rPr>
                <w:delText>ThreadLocal</w:delText>
              </w:r>
              <w:r w:rsidDel="00FB4E73">
                <w:rPr>
                  <w:color w:val="6F6F6F"/>
                </w:rPr>
                <w:delText> bound variables in your </w:delText>
              </w:r>
              <w:r w:rsidDel="00FB4E73">
                <w:rPr>
                  <w:rStyle w:val="HTMLCode"/>
                  <w:rFonts w:ascii="Consolas" w:eastAsiaTheme="majorEastAsia" w:hAnsi="Consolas"/>
                  <w:color w:val="6D180B"/>
                </w:rPr>
                <w:delText>RequestInterceptor`s you will need to either set the thread isolation strategy for Hystrix to `SEMAPHORE</w:delText>
              </w:r>
              <w:r w:rsidDel="00FB4E73">
                <w:rPr>
                  <w:color w:val="6F6F6F"/>
                </w:rPr>
                <w:delText> or disable Hystrix in Feign.</w:delText>
              </w:r>
            </w:del>
          </w:p>
        </w:tc>
      </w:tr>
    </w:tbl>
    <w:p w14:paraId="47AF0E08" w14:textId="4CBA4F34" w:rsidR="00FB4E73" w:rsidRDefault="00FB4E73">
      <w:pPr>
        <w:pStyle w:val="Heading5"/>
        <w:numPr>
          <w:ilvl w:val="0"/>
          <w:numId w:val="34"/>
        </w:numPr>
        <w:rPr>
          <w:ins w:id="1352" w:author="rkbansal" w:date="2019-12-27T19:44:00Z"/>
        </w:rPr>
        <w:pPrChange w:id="1353" w:author="rkbansal" w:date="2019-12-27T19:45:00Z">
          <w:pPr>
            <w:pStyle w:val="Heading2"/>
            <w:shd w:val="clear" w:color="auto" w:fill="FFFFFF"/>
            <w:spacing w:before="300" w:after="75"/>
          </w:pPr>
        </w:pPrChange>
      </w:pPr>
      <w:ins w:id="1354" w:author="rkbansal" w:date="2019-12-27T19:44:00Z">
        <w:r>
          <w:t>What Is a Feign Client?</w:t>
        </w:r>
      </w:ins>
    </w:p>
    <w:p w14:paraId="21BA1243" w14:textId="77777777" w:rsidR="00FB4E73" w:rsidRDefault="00FB4E73" w:rsidP="00FB4E73">
      <w:pPr>
        <w:pStyle w:val="NormalWeb"/>
        <w:shd w:val="clear" w:color="auto" w:fill="FFFFFF"/>
        <w:spacing w:before="75" w:beforeAutospacing="0" w:after="225" w:afterAutospacing="0"/>
        <w:rPr>
          <w:ins w:id="1355" w:author="rkbansal" w:date="2019-12-27T19:44:00Z"/>
          <w:rFonts w:ascii="Cambria" w:hAnsi="Cambria"/>
          <w:color w:val="222635"/>
          <w:sz w:val="29"/>
          <w:szCs w:val="29"/>
        </w:rPr>
      </w:pPr>
      <w:ins w:id="1356" w:author="rkbansal" w:date="2019-12-27T19:44:00Z">
        <w:r>
          <w:rPr>
            <w:rFonts w:ascii="Cambria" w:hAnsi="Cambria"/>
            <w:color w:val="222635"/>
            <w:sz w:val="29"/>
            <w:szCs w:val="29"/>
          </w:rPr>
          <w:t>Netflix provides Feign as an abstraction over REST-based calls, by which microservices can communicate with each other, but developers don't have to bother about REST internal details.</w:t>
        </w:r>
      </w:ins>
    </w:p>
    <w:p w14:paraId="7A5B6782" w14:textId="77777777" w:rsidR="00FB4E73" w:rsidRDefault="00FB4E73">
      <w:pPr>
        <w:pStyle w:val="Heading5"/>
        <w:numPr>
          <w:ilvl w:val="0"/>
          <w:numId w:val="71"/>
        </w:numPr>
        <w:rPr>
          <w:ins w:id="1357" w:author="rkbansal" w:date="2019-12-27T19:44:00Z"/>
        </w:rPr>
        <w:pPrChange w:id="1358" w:author="rkbansal" w:date="2019-12-27T19:45:00Z">
          <w:pPr>
            <w:pStyle w:val="Heading2"/>
            <w:shd w:val="clear" w:color="auto" w:fill="FFFFFF"/>
            <w:spacing w:before="300" w:after="75"/>
          </w:pPr>
        </w:pPrChange>
      </w:pPr>
      <w:ins w:id="1359" w:author="rkbansal" w:date="2019-12-27T19:44:00Z">
        <w:r>
          <w:t>Why We Use Feign Client</w:t>
        </w:r>
      </w:ins>
    </w:p>
    <w:p w14:paraId="1F9ED7E5" w14:textId="39F36825" w:rsidR="00FB4E73" w:rsidRDefault="008030F3" w:rsidP="00FB4E73">
      <w:pPr>
        <w:pStyle w:val="NormalWeb"/>
        <w:shd w:val="clear" w:color="auto" w:fill="FFFFFF"/>
        <w:spacing w:before="75" w:beforeAutospacing="0" w:after="225" w:afterAutospacing="0"/>
        <w:rPr>
          <w:ins w:id="1360" w:author="rkbansal" w:date="2019-12-27T19:44:00Z"/>
          <w:rFonts w:ascii="Cambria" w:hAnsi="Cambria"/>
          <w:color w:val="222635"/>
          <w:sz w:val="29"/>
          <w:szCs w:val="29"/>
        </w:rPr>
      </w:pPr>
      <w:ins w:id="1361" w:author="rkbansal" w:date="2019-12-28T09:59:00Z">
        <w:r>
          <w:rPr>
            <w:rFonts w:ascii="Cambria" w:hAnsi="Cambria"/>
            <w:color w:val="222635"/>
            <w:sz w:val="29"/>
            <w:szCs w:val="29"/>
          </w:rPr>
          <w:t>For exa</w:t>
        </w:r>
      </w:ins>
      <w:ins w:id="1362" w:author="rkbansal" w:date="2019-12-28T10:00:00Z">
        <w:r>
          <w:rPr>
            <w:rFonts w:ascii="Cambria" w:hAnsi="Cambria"/>
            <w:color w:val="222635"/>
            <w:sz w:val="29"/>
            <w:szCs w:val="29"/>
          </w:rPr>
          <w:t>mple,</w:t>
        </w:r>
      </w:ins>
      <w:ins w:id="1363" w:author="rkbansal" w:date="2019-12-27T19:44:00Z">
        <w:r w:rsidR="00FB4E73">
          <w:rPr>
            <w:rFonts w:ascii="Cambria" w:hAnsi="Cambria"/>
            <w:color w:val="222635"/>
            <w:sz w:val="29"/>
            <w:szCs w:val="29"/>
          </w:rPr>
          <w:t xml:space="preserve"> EmployeeDashBoard service </w:t>
        </w:r>
      </w:ins>
      <w:ins w:id="1364" w:author="rkbansal" w:date="2019-12-28T10:00:00Z">
        <w:r>
          <w:rPr>
            <w:rFonts w:ascii="Cambria" w:hAnsi="Cambria"/>
            <w:color w:val="222635"/>
            <w:sz w:val="29"/>
            <w:szCs w:val="29"/>
          </w:rPr>
          <w:t xml:space="preserve">has to </w:t>
        </w:r>
      </w:ins>
      <w:ins w:id="1365" w:author="rkbansal" w:date="2019-12-27T19:44:00Z">
        <w:r w:rsidR="00FB4E73">
          <w:rPr>
            <w:rFonts w:ascii="Cambria" w:hAnsi="Cambria"/>
            <w:color w:val="222635"/>
            <w:sz w:val="29"/>
            <w:szCs w:val="29"/>
          </w:rPr>
          <w:t>communicate with EmployeeService, we programmatically construct the URL of the dependent microservice, then called the service using RestTemplate, so we need to be aware of the RestTemplate API to communicate with other microservices, which is certainly not part of our business logic.</w:t>
        </w:r>
      </w:ins>
    </w:p>
    <w:p w14:paraId="2BCD34CC" w14:textId="77777777" w:rsidR="00FB4E73" w:rsidRDefault="00FB4E73" w:rsidP="00FB4E73">
      <w:pPr>
        <w:pStyle w:val="NormalWeb"/>
        <w:shd w:val="clear" w:color="auto" w:fill="FFFFFF"/>
        <w:spacing w:before="75" w:beforeAutospacing="0" w:after="225" w:afterAutospacing="0"/>
        <w:rPr>
          <w:ins w:id="1366" w:author="rkbansal" w:date="2019-12-27T19:44:00Z"/>
          <w:rFonts w:ascii="Cambria" w:hAnsi="Cambria"/>
          <w:color w:val="222635"/>
          <w:sz w:val="29"/>
          <w:szCs w:val="29"/>
        </w:rPr>
      </w:pPr>
      <w:ins w:id="1367" w:author="rkbansal" w:date="2019-12-27T19:44:00Z">
        <w:r>
          <w:rPr>
            <w:rFonts w:ascii="Cambria" w:hAnsi="Cambria"/>
            <w:color w:val="222635"/>
            <w:sz w:val="29"/>
            <w:szCs w:val="29"/>
          </w:rPr>
          <w:t>The question is, why should a developer have to know the details of a REST API? Microservice developers only concentrate on business logic, so Spring addresses this issues and comes with Feign Client, which works on the declarative principle. We have to create an interface/contract, then Spring creates the original implementation on the fly, so a REST-based service call is abstracted from developers. Not only that — if you want to customize the call, like encoding your request or decoding the response in a Custom Object, you can do it with Feign in a declarative way. Feign, as a client, is an important tool for microservice developers to communicate with other microservices via Rest API.</w:t>
        </w:r>
      </w:ins>
    </w:p>
    <w:p w14:paraId="43A0428E" w14:textId="77777777" w:rsidR="00FB4E73" w:rsidRDefault="00FB4E73">
      <w:pPr>
        <w:rPr>
          <w:ins w:id="1368" w:author="rkbansal" w:date="2019-12-27T19:47:00Z"/>
        </w:rPr>
        <w:pPrChange w:id="1369" w:author="rkbansal" w:date="2019-12-27T19:48:00Z">
          <w:pPr>
            <w:pStyle w:val="Heading6"/>
          </w:pPr>
        </w:pPrChange>
      </w:pPr>
      <w:ins w:id="1370" w:author="rkbansal" w:date="2019-12-27T19:44:00Z">
        <w:r>
          <w:rPr>
            <w:noProof/>
          </w:rPr>
          <w:drawing>
            <wp:inline distT="0" distB="0" distL="0" distR="0" wp14:anchorId="7AD7E668" wp14:editId="2DA9F7D2">
              <wp:extent cx="6096000" cy="4572000"/>
              <wp:effectExtent l="0" t="0" r="0" b="0"/>
              <wp:docPr id="253" name="Picture 253">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ins>
    </w:p>
    <w:p w14:paraId="24A4B89C" w14:textId="63E5C429" w:rsidR="00423757" w:rsidDel="00FB4E73" w:rsidRDefault="00FB4E73" w:rsidP="00FB4E73">
      <w:pPr>
        <w:rPr>
          <w:del w:id="1371" w:author="rkbansal" w:date="2019-12-27T19:43:00Z"/>
          <w:b/>
          <w:bCs/>
        </w:rPr>
      </w:pPr>
      <w:ins w:id="1372" w:author="rkbansal" w:date="2019-12-27T19:46:00Z">
        <w:r w:rsidRPr="00FB4E73">
          <w:rPr>
            <w:b/>
            <w:bCs/>
            <w:rPrChange w:id="1373" w:author="rkbansal" w:date="2019-12-27T19:48:00Z">
              <w:rPr>
                <w:rFonts w:ascii="Helvetica" w:hAnsi="Helvetica" w:cs="Helvetica"/>
                <w:color w:val="222635"/>
                <w:spacing w:val="-8"/>
                <w:sz w:val="45"/>
                <w:szCs w:val="45"/>
              </w:rPr>
            </w:rPrChange>
          </w:rPr>
          <w:t>Coding Time</w:t>
        </w:r>
      </w:ins>
      <w:del w:id="1374" w:author="rkbansal" w:date="2019-12-27T19:43:00Z">
        <w:r w:rsidR="00423757" w:rsidRPr="00FB4E73" w:rsidDel="00FB4E73">
          <w:rPr>
            <w:b/>
            <w:bCs/>
            <w:rPrChange w:id="1375" w:author="rkbansal" w:date="2019-12-27T19:48:00Z">
              <w:rPr/>
            </w:rPrChange>
          </w:rPr>
          <w:delText>application.yml</w:delText>
        </w:r>
      </w:del>
    </w:p>
    <w:p w14:paraId="00A346BE" w14:textId="6A8BCAE9" w:rsidR="00FB4E73" w:rsidRDefault="00FB4E73" w:rsidP="00FB4E73">
      <w:pPr>
        <w:rPr>
          <w:ins w:id="1376" w:author="rkbansal" w:date="2019-12-27T19:48:00Z"/>
        </w:rPr>
      </w:pPr>
    </w:p>
    <w:p w14:paraId="0BB38CAA" w14:textId="2712A31B" w:rsidR="00FB4E73" w:rsidRPr="00FB4E73" w:rsidRDefault="00FB4E73" w:rsidP="00FB4E73">
      <w:pPr>
        <w:shd w:val="clear" w:color="auto" w:fill="FFFFFF"/>
        <w:spacing w:before="75" w:after="225" w:line="240" w:lineRule="auto"/>
        <w:rPr>
          <w:ins w:id="1377" w:author="rkbansal" w:date="2019-12-27T19:48:00Z"/>
          <w:rFonts w:ascii="Cambria" w:eastAsia="Times New Roman" w:hAnsi="Cambria" w:cs="Times New Roman"/>
          <w:color w:val="222635"/>
          <w:sz w:val="29"/>
          <w:szCs w:val="29"/>
          <w:lang w:eastAsia="en-IN"/>
        </w:rPr>
      </w:pPr>
      <w:ins w:id="1378" w:author="rkbansal" w:date="2019-12-27T19:48:00Z">
        <w:r w:rsidRPr="00FB4E73">
          <w:rPr>
            <w:rFonts w:ascii="Cambria" w:eastAsia="Times New Roman" w:hAnsi="Cambria" w:cs="Times New Roman"/>
            <w:color w:val="222635"/>
            <w:sz w:val="29"/>
            <w:szCs w:val="29"/>
            <w:lang w:eastAsia="en-IN"/>
          </w:rPr>
          <w:t>Here, we will alter our </w:t>
        </w:r>
      </w:ins>
      <w:ins w:id="1379" w:author="rkbansal" w:date="2020-02-17T22:07:00Z">
        <w:r w:rsidR="00E7530C">
          <w:rPr>
            <w:rFonts w:ascii="Cambria" w:eastAsia="Times New Roman" w:hAnsi="Cambria" w:cs="Times New Roman"/>
            <w:b/>
            <w:bCs/>
            <w:color w:val="222635"/>
            <w:sz w:val="29"/>
            <w:szCs w:val="29"/>
            <w:lang w:eastAsia="en-IN"/>
          </w:rPr>
          <w:t xml:space="preserve">Auth Service </w:t>
        </w:r>
      </w:ins>
      <w:ins w:id="1380" w:author="rkbansal" w:date="2019-12-27T19:48:00Z">
        <w:r w:rsidRPr="00FB4E73">
          <w:rPr>
            <w:rFonts w:ascii="Cambria" w:eastAsia="Times New Roman" w:hAnsi="Cambria" w:cs="Times New Roman"/>
            <w:color w:val="222635"/>
            <w:sz w:val="29"/>
            <w:szCs w:val="29"/>
            <w:lang w:eastAsia="en-IN"/>
          </w:rPr>
          <w:t>to make it Feign-enabled.</w:t>
        </w:r>
      </w:ins>
    </w:p>
    <w:p w14:paraId="02281620" w14:textId="7E1D0E4A" w:rsidR="00FB4E73" w:rsidRPr="00FB4E73" w:rsidRDefault="00FB4E73" w:rsidP="00FB4E73">
      <w:pPr>
        <w:shd w:val="clear" w:color="auto" w:fill="FFFFFF"/>
        <w:spacing w:before="75" w:after="225" w:line="240" w:lineRule="auto"/>
        <w:rPr>
          <w:ins w:id="1381" w:author="rkbansal" w:date="2019-12-27T19:48:00Z"/>
          <w:rFonts w:ascii="Cambria" w:eastAsia="Times New Roman" w:hAnsi="Cambria" w:cs="Times New Roman"/>
          <w:color w:val="222635"/>
          <w:sz w:val="29"/>
          <w:szCs w:val="29"/>
          <w:lang w:eastAsia="en-IN"/>
        </w:rPr>
      </w:pPr>
      <w:ins w:id="1382" w:author="rkbansal" w:date="2019-12-27T19:48:00Z">
        <w:r w:rsidRPr="00FB4E73">
          <w:rPr>
            <w:rFonts w:ascii="Cambria" w:eastAsia="Times New Roman" w:hAnsi="Cambria" w:cs="Times New Roman"/>
            <w:b/>
            <w:bCs/>
            <w:color w:val="222635"/>
            <w:sz w:val="29"/>
            <w:szCs w:val="29"/>
            <w:lang w:eastAsia="en-IN"/>
          </w:rPr>
          <w:t>Step 1:</w:t>
        </w:r>
        <w:r w:rsidRPr="00FB4E73">
          <w:rPr>
            <w:rFonts w:ascii="Cambria" w:eastAsia="Times New Roman" w:hAnsi="Cambria" w:cs="Times New Roman"/>
            <w:color w:val="222635"/>
            <w:sz w:val="29"/>
            <w:szCs w:val="29"/>
            <w:lang w:eastAsia="en-IN"/>
          </w:rPr>
          <w:t xml:space="preserve"> We will add the feign dependency into </w:t>
        </w:r>
      </w:ins>
      <w:ins w:id="1383" w:author="rkbansal" w:date="2020-02-17T22:07:00Z">
        <w:r w:rsidR="005025A4">
          <w:rPr>
            <w:rFonts w:ascii="Cambria" w:eastAsia="Times New Roman" w:hAnsi="Cambria" w:cs="Times New Roman"/>
            <w:b/>
            <w:bCs/>
            <w:color w:val="222635"/>
            <w:sz w:val="29"/>
            <w:szCs w:val="29"/>
            <w:lang w:eastAsia="en-IN"/>
          </w:rPr>
          <w:t>Auth</w:t>
        </w:r>
        <w:r w:rsidR="00333BF4">
          <w:rPr>
            <w:rFonts w:ascii="Cambria" w:eastAsia="Times New Roman" w:hAnsi="Cambria" w:cs="Times New Roman"/>
            <w:b/>
            <w:bCs/>
            <w:color w:val="222635"/>
            <w:sz w:val="29"/>
            <w:szCs w:val="29"/>
            <w:lang w:eastAsia="en-IN"/>
          </w:rPr>
          <w:t>-</w:t>
        </w:r>
        <w:r w:rsidR="005025A4">
          <w:rPr>
            <w:rFonts w:ascii="Cambria" w:eastAsia="Times New Roman" w:hAnsi="Cambria" w:cs="Times New Roman"/>
            <w:b/>
            <w:bCs/>
            <w:color w:val="222635"/>
            <w:sz w:val="29"/>
            <w:szCs w:val="29"/>
            <w:lang w:eastAsia="en-IN"/>
          </w:rPr>
          <w:t>Service</w:t>
        </w:r>
      </w:ins>
      <w:ins w:id="1384" w:author="rkbansal" w:date="2019-12-27T19:48:00Z">
        <w:r w:rsidRPr="00FB4E73">
          <w:rPr>
            <w:rFonts w:ascii="Cambria" w:eastAsia="Times New Roman" w:hAnsi="Cambria" w:cs="Times New Roman"/>
            <w:color w:val="222635"/>
            <w:sz w:val="29"/>
            <w:szCs w:val="29"/>
            <w:lang w:eastAsia="en-IN"/>
          </w:rPr>
          <w:t>.</w:t>
        </w:r>
      </w:ins>
    </w:p>
    <w:p w14:paraId="0FF439E5" w14:textId="2A6B4F43" w:rsidR="00FB4E73" w:rsidRPr="0068706D" w:rsidRDefault="00293463">
      <w:pPr>
        <w:rPr>
          <w:ins w:id="1385" w:author="rkbansal" w:date="2019-12-27T19:48:00Z"/>
        </w:rPr>
        <w:pPrChange w:id="1386" w:author="rkbansal" w:date="2019-12-27T19:48:00Z">
          <w:pPr>
            <w:pStyle w:val="NormalWeb"/>
            <w:shd w:val="clear" w:color="auto" w:fill="FFFFFF"/>
            <w:spacing w:before="225" w:beforeAutospacing="0" w:after="225" w:afterAutospacing="0"/>
          </w:pPr>
        </w:pPrChange>
      </w:pPr>
      <w:ins w:id="1387" w:author="rkbansal" w:date="2020-02-17T22:10:00Z">
        <w:r>
          <w:rPr>
            <w:noProof/>
          </w:rPr>
          <w:drawing>
            <wp:inline distT="0" distB="0" distL="0" distR="0" wp14:anchorId="71CC7A67" wp14:editId="4C80C30B">
              <wp:extent cx="4543425" cy="8096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43425" cy="809625"/>
                      </a:xfrm>
                      <a:prstGeom prst="rect">
                        <a:avLst/>
                      </a:prstGeom>
                    </pic:spPr>
                  </pic:pic>
                </a:graphicData>
              </a:graphic>
            </wp:inline>
          </w:drawing>
        </w:r>
      </w:ins>
    </w:p>
    <w:p w14:paraId="701C74FE" w14:textId="77777777" w:rsidR="00CB32D7" w:rsidRDefault="00FB4E73" w:rsidP="00FB4E73">
      <w:pPr>
        <w:shd w:val="clear" w:color="auto" w:fill="FFFFFF"/>
        <w:spacing w:before="75" w:after="225" w:line="240" w:lineRule="auto"/>
        <w:rPr>
          <w:ins w:id="1388" w:author="rkbansal" w:date="2020-02-17T22:16:00Z"/>
          <w:rFonts w:ascii="Cambria" w:eastAsia="Times New Roman" w:hAnsi="Cambria" w:cs="Times New Roman"/>
          <w:color w:val="222635"/>
          <w:sz w:val="29"/>
          <w:szCs w:val="29"/>
          <w:lang w:eastAsia="en-IN"/>
        </w:rPr>
      </w:pPr>
      <w:ins w:id="1389" w:author="rkbansal" w:date="2019-12-27T19:49:00Z">
        <w:r w:rsidRPr="00FB4E73">
          <w:rPr>
            <w:rFonts w:ascii="Cambria" w:eastAsia="Times New Roman" w:hAnsi="Cambria" w:cs="Times New Roman"/>
            <w:b/>
            <w:bCs/>
            <w:color w:val="222635"/>
            <w:sz w:val="29"/>
            <w:szCs w:val="29"/>
            <w:lang w:eastAsia="en-IN"/>
          </w:rPr>
          <w:t>Step 2:</w:t>
        </w:r>
        <w:r w:rsidRPr="00FB4E73">
          <w:rPr>
            <w:rFonts w:ascii="Cambria" w:eastAsia="Times New Roman" w:hAnsi="Cambria" w:cs="Times New Roman"/>
            <w:color w:val="222635"/>
            <w:sz w:val="29"/>
            <w:szCs w:val="29"/>
            <w:lang w:eastAsia="en-IN"/>
          </w:rPr>
          <w:t> Now, we have to create an interface where we declare the services we want to call. Please note that Service Request mapping is same as the</w:t>
        </w:r>
        <w:r w:rsidRPr="00FB4E73">
          <w:rPr>
            <w:rFonts w:ascii="Cambria" w:eastAsia="Times New Roman" w:hAnsi="Cambria" w:cs="Times New Roman"/>
            <w:b/>
            <w:bCs/>
            <w:color w:val="222635"/>
            <w:sz w:val="29"/>
            <w:szCs w:val="29"/>
            <w:lang w:eastAsia="en-IN"/>
          </w:rPr>
          <w:t> </w:t>
        </w:r>
      </w:ins>
      <w:ins w:id="1390" w:author="rkbansal" w:date="2020-02-17T22:08:00Z">
        <w:r w:rsidR="00293463">
          <w:rPr>
            <w:rFonts w:ascii="Cambria" w:eastAsia="Times New Roman" w:hAnsi="Cambria" w:cs="Times New Roman"/>
            <w:b/>
            <w:bCs/>
            <w:color w:val="222635"/>
            <w:sz w:val="29"/>
            <w:szCs w:val="29"/>
            <w:lang w:eastAsia="en-IN"/>
          </w:rPr>
          <w:t>user-mgmt-service</w:t>
        </w:r>
      </w:ins>
      <w:ins w:id="1391" w:author="rkbansal" w:date="2019-12-27T19:49:00Z">
        <w:r w:rsidRPr="00FB4E73">
          <w:rPr>
            <w:rFonts w:ascii="Cambria" w:eastAsia="Times New Roman" w:hAnsi="Cambria" w:cs="Times New Roman"/>
            <w:color w:val="222635"/>
            <w:sz w:val="29"/>
            <w:szCs w:val="29"/>
            <w:lang w:eastAsia="en-IN"/>
          </w:rPr>
          <w:t xml:space="preserve"> Rest URL. </w:t>
        </w:r>
      </w:ins>
    </w:p>
    <w:p w14:paraId="2562F9EE" w14:textId="3E0962EB" w:rsidR="00CB32D7" w:rsidRDefault="00CB32D7" w:rsidP="00FB4E73">
      <w:pPr>
        <w:shd w:val="clear" w:color="auto" w:fill="FFFFFF"/>
        <w:spacing w:before="75" w:after="225" w:line="240" w:lineRule="auto"/>
        <w:rPr>
          <w:ins w:id="1392" w:author="rkbansal" w:date="2020-02-17T22:16:00Z"/>
          <w:rFonts w:ascii="Cambria" w:eastAsia="Times New Roman" w:hAnsi="Cambria" w:cs="Times New Roman"/>
          <w:color w:val="222635"/>
          <w:sz w:val="29"/>
          <w:szCs w:val="29"/>
          <w:lang w:eastAsia="en-IN"/>
        </w:rPr>
      </w:pPr>
      <w:ins w:id="1393" w:author="rkbansal" w:date="2020-02-17T22:16:00Z">
        <w:r>
          <w:rPr>
            <w:noProof/>
          </w:rPr>
          <w:lastRenderedPageBreak/>
          <w:drawing>
            <wp:inline distT="0" distB="0" distL="0" distR="0" wp14:anchorId="0924B40E" wp14:editId="780A1552">
              <wp:extent cx="9779000" cy="11988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779000" cy="1198880"/>
                      </a:xfrm>
                      <a:prstGeom prst="rect">
                        <a:avLst/>
                      </a:prstGeom>
                    </pic:spPr>
                  </pic:pic>
                </a:graphicData>
              </a:graphic>
            </wp:inline>
          </w:drawing>
        </w:r>
      </w:ins>
    </w:p>
    <w:p w14:paraId="314517DF" w14:textId="0EC136E0" w:rsidR="00FB4E73" w:rsidRPr="00FB4E73" w:rsidRDefault="00FB4E73" w:rsidP="00FB4E73">
      <w:pPr>
        <w:shd w:val="clear" w:color="auto" w:fill="FFFFFF"/>
        <w:spacing w:before="75" w:after="225" w:line="240" w:lineRule="auto"/>
        <w:rPr>
          <w:ins w:id="1394" w:author="rkbansal" w:date="2019-12-27T19:49:00Z"/>
          <w:rFonts w:ascii="Cambria" w:eastAsia="Times New Roman" w:hAnsi="Cambria" w:cs="Times New Roman"/>
          <w:color w:val="222635"/>
          <w:sz w:val="29"/>
          <w:szCs w:val="29"/>
          <w:lang w:eastAsia="en-IN"/>
        </w:rPr>
      </w:pPr>
      <w:ins w:id="1395" w:author="rkbansal" w:date="2019-12-27T19:49:00Z">
        <w:r w:rsidRPr="00FB4E73">
          <w:rPr>
            <w:rFonts w:ascii="Cambria" w:eastAsia="Times New Roman" w:hAnsi="Cambria" w:cs="Times New Roman"/>
            <w:color w:val="222635"/>
            <w:sz w:val="29"/>
            <w:szCs w:val="29"/>
            <w:lang w:eastAsia="en-IN"/>
          </w:rPr>
          <w:t>Feign will call this URL when we call the </w:t>
        </w:r>
      </w:ins>
      <w:ins w:id="1396" w:author="rkbansal" w:date="2020-02-17T22:08:00Z">
        <w:r w:rsidR="00293463">
          <w:rPr>
            <w:rFonts w:ascii="Cambria" w:eastAsia="Times New Roman" w:hAnsi="Cambria" w:cs="Times New Roman"/>
            <w:b/>
            <w:bCs/>
            <w:color w:val="222635"/>
            <w:sz w:val="29"/>
            <w:szCs w:val="29"/>
            <w:lang w:eastAsia="en-IN"/>
          </w:rPr>
          <w:t>auth-service</w:t>
        </w:r>
      </w:ins>
      <w:ins w:id="1397" w:author="rkbansal" w:date="2019-12-27T19:49:00Z">
        <w:r w:rsidRPr="00FB4E73">
          <w:rPr>
            <w:rFonts w:ascii="Cambria" w:eastAsia="Times New Roman" w:hAnsi="Cambria" w:cs="Times New Roman"/>
            <w:color w:val="222635"/>
            <w:sz w:val="29"/>
            <w:szCs w:val="29"/>
            <w:lang w:eastAsia="en-IN"/>
          </w:rPr>
          <w:t> service.</w:t>
        </w:r>
      </w:ins>
    </w:p>
    <w:p w14:paraId="42B1A16D" w14:textId="70585BFD" w:rsidR="00FB4E73" w:rsidRDefault="00FB4E73" w:rsidP="00FB4E73">
      <w:pPr>
        <w:shd w:val="clear" w:color="auto" w:fill="FFFFFF"/>
        <w:spacing w:before="75" w:after="225" w:line="240" w:lineRule="auto"/>
        <w:rPr>
          <w:ins w:id="1398" w:author="rkbansal" w:date="2019-12-30T11:17:00Z"/>
          <w:rFonts w:ascii="Cambria" w:eastAsia="Times New Roman" w:hAnsi="Cambria" w:cs="Times New Roman"/>
          <w:color w:val="222635"/>
          <w:sz w:val="29"/>
          <w:szCs w:val="29"/>
          <w:lang w:eastAsia="en-IN"/>
        </w:rPr>
      </w:pPr>
      <w:ins w:id="1399" w:author="rkbansal" w:date="2019-12-27T19:49:00Z">
        <w:r w:rsidRPr="00FB4E73">
          <w:rPr>
            <w:rFonts w:ascii="Cambria" w:eastAsia="Times New Roman" w:hAnsi="Cambria" w:cs="Times New Roman"/>
            <w:color w:val="222635"/>
            <w:sz w:val="29"/>
            <w:szCs w:val="29"/>
            <w:lang w:eastAsia="en-IN"/>
          </w:rPr>
          <w:t xml:space="preserve">Feign dynamically generates the implementation of the interface we created, so Feign has to know which service to call beforehand. That's why we need to give a name for the interface, which is the {Service-Id} of </w:t>
        </w:r>
      </w:ins>
      <w:ins w:id="1400" w:author="rkbansal" w:date="2020-02-17T22:09:00Z">
        <w:r w:rsidR="00293463">
          <w:rPr>
            <w:rFonts w:ascii="Cambria" w:eastAsia="Times New Roman" w:hAnsi="Cambria" w:cs="Times New Roman"/>
            <w:color w:val="222635"/>
            <w:sz w:val="29"/>
            <w:szCs w:val="29"/>
            <w:lang w:eastAsia="en-IN"/>
          </w:rPr>
          <w:t>UserMgmtService</w:t>
        </w:r>
      </w:ins>
      <w:ins w:id="1401" w:author="rkbansal" w:date="2019-12-27T19:49:00Z">
        <w:r w:rsidRPr="00FB4E73">
          <w:rPr>
            <w:rFonts w:ascii="Cambria" w:eastAsia="Times New Roman" w:hAnsi="Cambria" w:cs="Times New Roman"/>
            <w:color w:val="222635"/>
            <w:sz w:val="29"/>
            <w:szCs w:val="29"/>
            <w:lang w:eastAsia="en-IN"/>
          </w:rPr>
          <w:t xml:space="preserve">. Now, Feign contacts the Eureka server with this Service Id, resolves the actual IP/hostname of the </w:t>
        </w:r>
      </w:ins>
      <w:ins w:id="1402" w:author="rkbansal" w:date="2020-02-17T22:09:00Z">
        <w:r w:rsidR="00293463">
          <w:rPr>
            <w:rFonts w:ascii="Cambria" w:eastAsia="Times New Roman" w:hAnsi="Cambria" w:cs="Times New Roman"/>
            <w:color w:val="222635"/>
            <w:sz w:val="29"/>
            <w:szCs w:val="29"/>
            <w:lang w:eastAsia="en-IN"/>
          </w:rPr>
          <w:t>UserMgmtService</w:t>
        </w:r>
      </w:ins>
      <w:ins w:id="1403" w:author="rkbansal" w:date="2019-12-27T19:49:00Z">
        <w:r w:rsidRPr="00FB4E73">
          <w:rPr>
            <w:rFonts w:ascii="Cambria" w:eastAsia="Times New Roman" w:hAnsi="Cambria" w:cs="Times New Roman"/>
            <w:color w:val="222635"/>
            <w:sz w:val="29"/>
            <w:szCs w:val="29"/>
            <w:lang w:eastAsia="en-IN"/>
          </w:rPr>
          <w:t>, and calls the URL provided in Request Mapping.</w:t>
        </w:r>
      </w:ins>
    </w:p>
    <w:p w14:paraId="21300CBB" w14:textId="4CF28116" w:rsidR="009A61F7" w:rsidRPr="00FB4E73" w:rsidRDefault="009A61F7" w:rsidP="009A61F7">
      <w:pPr>
        <w:shd w:val="clear" w:color="auto" w:fill="FFFFFF"/>
        <w:spacing w:before="75" w:after="225" w:line="240" w:lineRule="auto"/>
        <w:rPr>
          <w:ins w:id="1404" w:author="rkbansal" w:date="2019-12-27T19:49:00Z"/>
          <w:rFonts w:ascii="Cambria" w:eastAsia="Times New Roman" w:hAnsi="Cambria" w:cs="Times New Roman"/>
          <w:color w:val="222635"/>
          <w:sz w:val="29"/>
          <w:szCs w:val="29"/>
          <w:lang w:eastAsia="en-IN"/>
        </w:rPr>
      </w:pPr>
      <w:ins w:id="1405" w:author="rkbansal" w:date="2019-12-30T11:17:00Z">
        <w:r w:rsidRPr="009A61F7">
          <w:rPr>
            <w:rFonts w:ascii="Cambria" w:eastAsia="Times New Roman" w:hAnsi="Cambria" w:cs="Times New Roman"/>
            <w:color w:val="222635"/>
            <w:sz w:val="29"/>
            <w:szCs w:val="29"/>
            <w:lang w:eastAsia="en-IN"/>
            <w:rPrChange w:id="1406" w:author="rkbansal" w:date="2019-12-30T11:18:00Z">
              <w:rPr>
                <w:rFonts w:ascii="Consolas" w:hAnsi="Consolas" w:cs="Consolas"/>
                <w:color w:val="3F5FBF"/>
                <w:sz w:val="20"/>
                <w:szCs w:val="20"/>
              </w:rPr>
            </w:rPrChange>
          </w:rPr>
          <w:t xml:space="preserve">To send HTTP Request to a destination </w:t>
        </w:r>
      </w:ins>
      <w:ins w:id="1407" w:author="rkbansal" w:date="2019-12-30T11:18:00Z">
        <w:r>
          <w:rPr>
            <w:rFonts w:ascii="Cambria" w:eastAsia="Times New Roman" w:hAnsi="Cambria" w:cs="Times New Roman"/>
            <w:color w:val="222635"/>
            <w:sz w:val="29"/>
            <w:szCs w:val="29"/>
            <w:lang w:eastAsia="en-IN"/>
          </w:rPr>
          <w:t>employee service</w:t>
        </w:r>
      </w:ins>
      <w:ins w:id="1408" w:author="rkbansal" w:date="2019-12-30T11:17:00Z">
        <w:r w:rsidRPr="009A61F7">
          <w:rPr>
            <w:rFonts w:ascii="Cambria" w:eastAsia="Times New Roman" w:hAnsi="Cambria" w:cs="Times New Roman"/>
            <w:color w:val="222635"/>
            <w:sz w:val="29"/>
            <w:szCs w:val="29"/>
            <w:lang w:eastAsia="en-IN"/>
            <w:rPrChange w:id="1409" w:author="rkbansal" w:date="2019-12-30T11:18:00Z">
              <w:rPr>
                <w:rFonts w:ascii="Consolas" w:hAnsi="Consolas" w:cs="Consolas"/>
                <w:color w:val="3F5FBF"/>
                <w:sz w:val="20"/>
                <w:szCs w:val="20"/>
              </w:rPr>
            </w:rPrChange>
          </w:rPr>
          <w:t xml:space="preserve"> </w:t>
        </w:r>
        <w:r w:rsidRPr="009A61F7">
          <w:rPr>
            <w:rFonts w:ascii="Cambria" w:eastAsia="Times New Roman" w:hAnsi="Cambria" w:cs="Times New Roman"/>
            <w:color w:val="222635"/>
            <w:sz w:val="29"/>
            <w:szCs w:val="29"/>
            <w:lang w:eastAsia="en-IN"/>
            <w:rPrChange w:id="1410"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411" w:author="rkbansal" w:date="2019-12-30T11:18:00Z">
              <w:rPr>
                <w:rFonts w:ascii="Consolas" w:hAnsi="Consolas" w:cs="Consolas"/>
                <w:color w:val="3F5FBF"/>
                <w:sz w:val="20"/>
                <w:szCs w:val="20"/>
              </w:rPr>
            </w:rPrChange>
          </w:rPr>
          <w:t xml:space="preserve"> we will need to</w:t>
        </w:r>
      </w:ins>
      <w:ins w:id="1412" w:author="rkbansal" w:date="2019-12-30T11:18:00Z">
        <w:r>
          <w:rPr>
            <w:rFonts w:ascii="Cambria" w:eastAsia="Times New Roman" w:hAnsi="Cambria" w:cs="Times New Roman"/>
            <w:color w:val="222635"/>
            <w:sz w:val="29"/>
            <w:szCs w:val="29"/>
            <w:lang w:eastAsia="en-IN"/>
          </w:rPr>
          <w:t xml:space="preserve"> </w:t>
        </w:r>
      </w:ins>
      <w:ins w:id="1413" w:author="rkbansal" w:date="2019-12-30T11:17:00Z">
        <w:r w:rsidRPr="009A61F7">
          <w:rPr>
            <w:rFonts w:ascii="Cambria" w:eastAsia="Times New Roman" w:hAnsi="Cambria" w:cs="Times New Roman"/>
            <w:color w:val="222635"/>
            <w:sz w:val="29"/>
            <w:szCs w:val="29"/>
            <w:lang w:eastAsia="en-IN"/>
            <w:rPrChange w:id="1414" w:author="rkbansal" w:date="2019-12-30T11:18:00Z">
              <w:rPr>
                <w:rFonts w:ascii="Consolas" w:hAnsi="Consolas" w:cs="Consolas"/>
                <w:color w:val="3F5FBF"/>
                <w:sz w:val="20"/>
                <w:szCs w:val="20"/>
              </w:rPr>
            </w:rPrChange>
          </w:rPr>
          <w:t xml:space="preserve">create a Feign Client interface. Please note the use of </w:t>
        </w:r>
        <w:r w:rsidRPr="009A61F7">
          <w:rPr>
            <w:rFonts w:ascii="Cambria" w:eastAsia="Times New Roman" w:hAnsi="Cambria" w:cs="Times New Roman"/>
            <w:color w:val="222635"/>
            <w:sz w:val="29"/>
            <w:szCs w:val="29"/>
            <w:lang w:eastAsia="en-IN"/>
            <w:rPrChange w:id="1415" w:author="rkbansal" w:date="2019-12-30T11:18:00Z">
              <w:rPr>
                <w:rFonts w:ascii="Consolas" w:hAnsi="Consolas" w:cs="Consolas"/>
                <w:b/>
                <w:bCs/>
                <w:color w:val="7F9FBF"/>
                <w:sz w:val="20"/>
                <w:szCs w:val="20"/>
              </w:rPr>
            </w:rPrChange>
          </w:rPr>
          <w:t>@FeignClient</w:t>
        </w:r>
      </w:ins>
      <w:ins w:id="1416" w:author="rkbansal" w:date="2019-12-30T11:18:00Z">
        <w:r>
          <w:rPr>
            <w:rFonts w:ascii="Cambria" w:eastAsia="Times New Roman" w:hAnsi="Cambria" w:cs="Times New Roman"/>
            <w:color w:val="222635"/>
            <w:sz w:val="29"/>
            <w:szCs w:val="29"/>
            <w:lang w:eastAsia="en-IN"/>
          </w:rPr>
          <w:t xml:space="preserve"> </w:t>
        </w:r>
      </w:ins>
      <w:ins w:id="1417" w:author="rkbansal" w:date="2019-12-30T11:17:00Z">
        <w:r w:rsidRPr="009A61F7">
          <w:rPr>
            <w:rFonts w:ascii="Cambria" w:eastAsia="Times New Roman" w:hAnsi="Cambria" w:cs="Times New Roman"/>
            <w:color w:val="222635"/>
            <w:sz w:val="29"/>
            <w:szCs w:val="29"/>
            <w:lang w:eastAsia="en-IN"/>
            <w:rPrChange w:id="1418" w:author="rkbansal" w:date="2019-12-30T11:18:00Z">
              <w:rPr>
                <w:rFonts w:ascii="Consolas" w:hAnsi="Consolas" w:cs="Consolas"/>
                <w:color w:val="3F5FBF"/>
                <w:sz w:val="20"/>
                <w:szCs w:val="20"/>
              </w:rPr>
            </w:rPrChange>
          </w:rPr>
          <w:t xml:space="preserve"> annotation which accepts the name user</w:t>
        </w:r>
        <w:r w:rsidRPr="009A61F7">
          <w:rPr>
            <w:rFonts w:ascii="Cambria" w:eastAsia="Times New Roman" w:hAnsi="Cambria" w:cs="Times New Roman"/>
            <w:color w:val="222635"/>
            <w:sz w:val="29"/>
            <w:szCs w:val="29"/>
            <w:lang w:eastAsia="en-IN"/>
            <w:rPrChange w:id="1419"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420" w:author="rkbansal" w:date="2019-12-30T11:18:00Z">
              <w:rPr>
                <w:rFonts w:ascii="Consolas" w:hAnsi="Consolas" w:cs="Consolas"/>
                <w:color w:val="3F5FBF"/>
                <w:sz w:val="20"/>
                <w:szCs w:val="20"/>
                <w:u w:val="single"/>
              </w:rPr>
            </w:rPrChange>
          </w:rPr>
          <w:t>mgmt</w:t>
        </w:r>
        <w:r w:rsidRPr="009A61F7">
          <w:rPr>
            <w:rFonts w:ascii="Cambria" w:eastAsia="Times New Roman" w:hAnsi="Cambria" w:cs="Times New Roman"/>
            <w:color w:val="222635"/>
            <w:sz w:val="29"/>
            <w:szCs w:val="29"/>
            <w:lang w:eastAsia="en-IN"/>
            <w:rPrChange w:id="1421"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422" w:author="rkbansal" w:date="2019-12-30T11:18:00Z">
              <w:rPr>
                <w:rFonts w:ascii="Consolas" w:hAnsi="Consolas" w:cs="Consolas"/>
                <w:color w:val="3F5FBF"/>
                <w:sz w:val="20"/>
                <w:szCs w:val="20"/>
              </w:rPr>
            </w:rPrChange>
          </w:rPr>
          <w:t>service under which the destination</w:t>
        </w:r>
      </w:ins>
      <w:ins w:id="1423" w:author="rkbansal" w:date="2019-12-30T11:18:00Z">
        <w:r>
          <w:rPr>
            <w:rFonts w:ascii="Cambria" w:eastAsia="Times New Roman" w:hAnsi="Cambria" w:cs="Times New Roman"/>
            <w:color w:val="222635"/>
            <w:sz w:val="29"/>
            <w:szCs w:val="29"/>
            <w:lang w:eastAsia="en-IN"/>
          </w:rPr>
          <w:t xml:space="preserve"> </w:t>
        </w:r>
      </w:ins>
      <w:ins w:id="1424" w:author="rkbansal" w:date="2019-12-30T11:17:00Z">
        <w:r w:rsidRPr="009A61F7">
          <w:rPr>
            <w:rFonts w:ascii="Cambria" w:eastAsia="Times New Roman" w:hAnsi="Cambria" w:cs="Times New Roman"/>
            <w:color w:val="222635"/>
            <w:sz w:val="29"/>
            <w:szCs w:val="29"/>
            <w:lang w:eastAsia="en-IN"/>
            <w:rPrChange w:id="1425"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426" w:author="rkbansal" w:date="2019-12-30T11:18:00Z">
              <w:rPr>
                <w:rFonts w:ascii="Consolas" w:hAnsi="Consolas" w:cs="Consolas"/>
                <w:color w:val="3F5FBF"/>
                <w:sz w:val="20"/>
                <w:szCs w:val="20"/>
              </w:rPr>
            </w:rPrChange>
          </w:rPr>
          <w:t xml:space="preserve"> is registered with </w:t>
        </w:r>
        <w:r w:rsidRPr="009A61F7">
          <w:rPr>
            <w:rFonts w:ascii="Cambria" w:eastAsia="Times New Roman" w:hAnsi="Cambria" w:cs="Times New Roman"/>
            <w:color w:val="222635"/>
            <w:sz w:val="29"/>
            <w:szCs w:val="29"/>
            <w:lang w:eastAsia="en-IN"/>
            <w:rPrChange w:id="1427" w:author="rkbansal" w:date="2019-12-30T11:18:00Z">
              <w:rPr>
                <w:rFonts w:ascii="Consolas" w:hAnsi="Consolas" w:cs="Consolas"/>
                <w:color w:val="3F5FBF"/>
                <w:sz w:val="20"/>
                <w:szCs w:val="20"/>
                <w:u w:val="single"/>
              </w:rPr>
            </w:rPrChange>
          </w:rPr>
          <w:t>Eureka</w:t>
        </w:r>
        <w:r w:rsidRPr="009A61F7">
          <w:rPr>
            <w:rFonts w:ascii="Cambria" w:eastAsia="Times New Roman" w:hAnsi="Cambria" w:cs="Times New Roman"/>
            <w:color w:val="222635"/>
            <w:sz w:val="29"/>
            <w:szCs w:val="29"/>
            <w:lang w:eastAsia="en-IN"/>
            <w:rPrChange w:id="1428" w:author="rkbansal" w:date="2019-12-30T11:18:00Z">
              <w:rPr>
                <w:rFonts w:ascii="Consolas" w:hAnsi="Consolas" w:cs="Consolas"/>
                <w:color w:val="3F5FBF"/>
                <w:sz w:val="20"/>
                <w:szCs w:val="20"/>
              </w:rPr>
            </w:rPrChange>
          </w:rPr>
          <w:t xml:space="preserve"> Discovery Service.</w:t>
        </w:r>
      </w:ins>
    </w:p>
    <w:p w14:paraId="338A9D27" w14:textId="77777777" w:rsidR="00FB4E73" w:rsidRPr="00FB4E73" w:rsidRDefault="00FB4E73" w:rsidP="00FB4E73">
      <w:pPr>
        <w:shd w:val="clear" w:color="auto" w:fill="FFFFFF"/>
        <w:spacing w:before="75" w:after="225" w:line="240" w:lineRule="auto"/>
        <w:rPr>
          <w:ins w:id="1429" w:author="rkbansal" w:date="2019-12-27T19:49:00Z"/>
          <w:rFonts w:ascii="Cambria" w:eastAsia="Times New Roman" w:hAnsi="Cambria" w:cs="Times New Roman"/>
          <w:color w:val="222635"/>
          <w:sz w:val="29"/>
          <w:szCs w:val="29"/>
          <w:lang w:eastAsia="en-IN"/>
        </w:rPr>
      </w:pPr>
      <w:ins w:id="1430" w:author="rkbansal" w:date="2019-12-27T19:49:00Z">
        <w:r w:rsidRPr="00FB4E73">
          <w:rPr>
            <w:rFonts w:ascii="Cambria" w:eastAsia="Times New Roman" w:hAnsi="Cambria" w:cs="Times New Roman"/>
            <w:b/>
            <w:bCs/>
            <w:color w:val="222635"/>
            <w:sz w:val="29"/>
            <w:szCs w:val="29"/>
            <w:lang w:eastAsia="en-IN"/>
          </w:rPr>
          <w:t>N.B.:</w:t>
        </w:r>
        <w:r w:rsidRPr="00FB4E73">
          <w:rPr>
            <w:rFonts w:ascii="Cambria" w:eastAsia="Times New Roman" w:hAnsi="Cambria" w:cs="Times New Roman"/>
            <w:color w:val="222635"/>
            <w:sz w:val="29"/>
            <w:szCs w:val="29"/>
            <w:lang w:eastAsia="en-IN"/>
          </w:rPr>
          <w:t> When using @PathVariable for Feign Client, always use value property or it will give you the error</w:t>
        </w:r>
        <w:r w:rsidRPr="00FB4E73">
          <w:rPr>
            <w:rFonts w:ascii="Cambria" w:eastAsia="Times New Roman" w:hAnsi="Cambria" w:cs="Times New Roman"/>
            <w:b/>
            <w:bCs/>
            <w:color w:val="222635"/>
            <w:sz w:val="29"/>
            <w:szCs w:val="29"/>
            <w:lang w:eastAsia="en-IN"/>
          </w:rPr>
          <w:t> </w:t>
        </w:r>
        <w:r w:rsidRPr="00FB4E73">
          <w:rPr>
            <w:rFonts w:ascii="Consolas" w:eastAsia="Times New Roman" w:hAnsi="Consolas" w:cs="Courier New"/>
            <w:color w:val="C7254E"/>
            <w:sz w:val="26"/>
            <w:szCs w:val="26"/>
            <w:shd w:val="clear" w:color="auto" w:fill="F9F2F4"/>
            <w:lang w:eastAsia="en-IN"/>
          </w:rPr>
          <w:t>java.lang.IllegalStateException: PathVariable annotation was empty on param 0</w:t>
        </w:r>
        <w:r w:rsidRPr="00FB4E73">
          <w:rPr>
            <w:rFonts w:ascii="Cambria" w:eastAsia="Times New Roman" w:hAnsi="Cambria" w:cs="Times New Roman"/>
            <w:color w:val="222635"/>
            <w:sz w:val="29"/>
            <w:szCs w:val="29"/>
            <w:lang w:eastAsia="en-IN"/>
          </w:rPr>
          <w:t>  </w:t>
        </w:r>
      </w:ins>
    </w:p>
    <w:p w14:paraId="5E4AF776" w14:textId="418E86C4" w:rsidR="00423757" w:rsidDel="00FB4E73" w:rsidRDefault="00293463" w:rsidP="00FB4E73">
      <w:pPr>
        <w:rPr>
          <w:del w:id="1431" w:author="rkbansal" w:date="2019-12-27T19:43:00Z"/>
          <w:rStyle w:val="hl-comment"/>
          <w:b/>
          <w:bCs/>
        </w:rPr>
      </w:pPr>
      <w:ins w:id="1432" w:author="rkbansal" w:date="2020-02-17T22:11:00Z">
        <w:r>
          <w:rPr>
            <w:noProof/>
          </w:rPr>
          <w:drawing>
            <wp:inline distT="0" distB="0" distL="0" distR="0" wp14:anchorId="18B47C39" wp14:editId="5F0E4589">
              <wp:extent cx="8420100" cy="2914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420100" cy="2914650"/>
                      </a:xfrm>
                      <a:prstGeom prst="rect">
                        <a:avLst/>
                      </a:prstGeom>
                    </pic:spPr>
                  </pic:pic>
                </a:graphicData>
              </a:graphic>
            </wp:inline>
          </w:drawing>
        </w:r>
        <w:r w:rsidRPr="00FB4E73" w:rsidDel="00FB4E73">
          <w:rPr>
            <w:rStyle w:val="hl-comment"/>
            <w:b/>
            <w:bCs/>
          </w:rPr>
          <w:t xml:space="preserve"> </w:t>
        </w:r>
      </w:ins>
      <w:del w:id="1433" w:author="rkbansal" w:date="2019-12-27T19:43:00Z">
        <w:r w:rsidR="00423757" w:rsidRPr="00FB4E73" w:rsidDel="00FB4E73">
          <w:rPr>
            <w:rStyle w:val="hl-comment"/>
            <w:b/>
            <w:bCs/>
            <w:rPrChange w:id="1434" w:author="rkbansal" w:date="2019-12-27T19:48:00Z">
              <w:rPr>
                <w:rStyle w:val="hl-comment"/>
                <w:rFonts w:ascii="Consolas" w:hAnsi="Consolas"/>
                <w:i/>
                <w:iCs/>
                <w:color w:val="3F5F5F"/>
                <w:sz w:val="23"/>
                <w:szCs w:val="23"/>
              </w:rPr>
            </w:rPrChange>
          </w:rPr>
          <w:delText># To disable Hystrix in Feign</w:delText>
        </w:r>
      </w:del>
    </w:p>
    <w:p w14:paraId="26CE81CC" w14:textId="5B5645E0" w:rsidR="00FB4E73" w:rsidRDefault="00FB4E73">
      <w:pPr>
        <w:rPr>
          <w:ins w:id="1435" w:author="rkbansal" w:date="2019-12-27T19:50:00Z"/>
          <w:rStyle w:val="hl-comment"/>
          <w:b/>
          <w:bCs/>
        </w:rPr>
        <w:pPrChange w:id="1436" w:author="rkbansal" w:date="2019-12-27T19:54:00Z">
          <w:pPr>
            <w:pStyle w:val="Heading5"/>
          </w:pPr>
        </w:pPrChange>
      </w:pPr>
    </w:p>
    <w:p w14:paraId="17C38941" w14:textId="5FE7E162" w:rsidR="00FB4E73" w:rsidRDefault="00FB4E73" w:rsidP="00FB4E73">
      <w:pPr>
        <w:rPr>
          <w:ins w:id="1437" w:author="rkbansal" w:date="2019-12-27T19:50:00Z"/>
          <w:rFonts w:ascii="Cambria" w:hAnsi="Cambria"/>
          <w:color w:val="222635"/>
          <w:sz w:val="29"/>
          <w:szCs w:val="29"/>
          <w:shd w:val="clear" w:color="auto" w:fill="FFFFFF"/>
        </w:rPr>
      </w:pPr>
      <w:ins w:id="1438" w:author="rkbansal" w:date="2019-12-27T19:50:00Z">
        <w:r>
          <w:rPr>
            <w:rStyle w:val="Strong"/>
            <w:rFonts w:ascii="Cambria" w:hAnsi="Cambria"/>
            <w:color w:val="222635"/>
            <w:sz w:val="29"/>
            <w:szCs w:val="29"/>
            <w:shd w:val="clear" w:color="auto" w:fill="FFFFFF"/>
          </w:rPr>
          <w:t>Step 3:</w:t>
        </w:r>
        <w:r>
          <w:rPr>
            <w:rFonts w:ascii="Cambria" w:hAnsi="Cambria"/>
            <w:color w:val="222635"/>
            <w:sz w:val="29"/>
            <w:szCs w:val="29"/>
            <w:shd w:val="clear" w:color="auto" w:fill="FFFFFF"/>
          </w:rPr>
          <w:t xml:space="preserve"> Now we will create a </w:t>
        </w:r>
      </w:ins>
      <w:ins w:id="1439" w:author="rkbansal" w:date="2020-02-17T22:12:00Z">
        <w:r w:rsidR="003E3FE2">
          <w:rPr>
            <w:rFonts w:ascii="Cambria" w:hAnsi="Cambria"/>
            <w:color w:val="222635"/>
            <w:sz w:val="29"/>
            <w:szCs w:val="29"/>
            <w:shd w:val="clear" w:color="auto" w:fill="FFFFFF"/>
          </w:rPr>
          <w:t>UserDetailsServiceImpl</w:t>
        </w:r>
      </w:ins>
      <w:ins w:id="1440" w:author="rkbansal" w:date="2019-12-27T19:50:00Z">
        <w:r>
          <w:rPr>
            <w:rFonts w:ascii="Cambria" w:hAnsi="Cambria"/>
            <w:color w:val="222635"/>
            <w:sz w:val="29"/>
            <w:szCs w:val="29"/>
            <w:shd w:val="clear" w:color="auto" w:fill="FFFFFF"/>
          </w:rPr>
          <w:t xml:space="preserve"> where we autowire our Interface so Spring can Inject actual implementation during runtime. Then, we call that implementation to call the EmployeeService REST API.</w:t>
        </w:r>
      </w:ins>
    </w:p>
    <w:p w14:paraId="78549E40" w14:textId="4FEA4711" w:rsidR="00FB4E73" w:rsidRDefault="003E3FE2" w:rsidP="00FB4E73">
      <w:pPr>
        <w:rPr>
          <w:ins w:id="1441" w:author="rkbansal" w:date="2019-12-27T19:51:00Z"/>
        </w:rPr>
      </w:pPr>
      <w:ins w:id="1442" w:author="rkbansal" w:date="2020-02-17T22:11:00Z">
        <w:r>
          <w:rPr>
            <w:noProof/>
          </w:rPr>
          <w:drawing>
            <wp:inline distT="0" distB="0" distL="0" distR="0" wp14:anchorId="69B52F24" wp14:editId="66DE5B5B">
              <wp:extent cx="8277225" cy="56864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277225" cy="5686425"/>
                      </a:xfrm>
                      <a:prstGeom prst="rect">
                        <a:avLst/>
                      </a:prstGeom>
                    </pic:spPr>
                  </pic:pic>
                </a:graphicData>
              </a:graphic>
            </wp:inline>
          </w:drawing>
        </w:r>
      </w:ins>
    </w:p>
    <w:p w14:paraId="763B575B" w14:textId="17D2B666" w:rsidR="00FB4E73" w:rsidRDefault="00FB4E73" w:rsidP="00FB4E73">
      <w:pPr>
        <w:rPr>
          <w:ins w:id="1443" w:author="rkbansal" w:date="2019-12-27T19:52:00Z"/>
          <w:rStyle w:val="Strong"/>
          <w:rFonts w:ascii="Cambria" w:hAnsi="Cambria"/>
          <w:color w:val="222635"/>
          <w:sz w:val="29"/>
          <w:szCs w:val="29"/>
          <w:shd w:val="clear" w:color="auto" w:fill="FFFFFF"/>
        </w:rPr>
      </w:pPr>
      <w:ins w:id="1444" w:author="rkbansal" w:date="2019-12-27T19:51:00Z">
        <w:r>
          <w:rPr>
            <w:rStyle w:val="Strong"/>
            <w:rFonts w:ascii="Cambria" w:hAnsi="Cambria"/>
            <w:color w:val="222635"/>
            <w:sz w:val="29"/>
            <w:szCs w:val="29"/>
            <w:shd w:val="clear" w:color="auto" w:fill="FFFFFF"/>
          </w:rPr>
          <w:t>Step 4:</w:t>
        </w:r>
        <w:r>
          <w:rPr>
            <w:rFonts w:ascii="Cambria" w:hAnsi="Cambria"/>
            <w:color w:val="222635"/>
            <w:sz w:val="29"/>
            <w:szCs w:val="29"/>
            <w:shd w:val="clear" w:color="auto" w:fill="FFFFFF"/>
          </w:rPr>
          <w:t> At last, we need to tell our project that we will use Feign client, so scan its annotation. For this, we need to add the </w:t>
        </w:r>
        <w:r>
          <w:rPr>
            <w:rStyle w:val="HTMLCode"/>
            <w:rFonts w:ascii="Consolas" w:eastAsiaTheme="majorEastAsia" w:hAnsi="Consolas"/>
            <w:color w:val="C7254E"/>
            <w:sz w:val="26"/>
            <w:szCs w:val="26"/>
            <w:shd w:val="clear" w:color="auto" w:fill="F9F2F4"/>
          </w:rPr>
          <w:t>@EnableFeignClients</w:t>
        </w:r>
        <w:r>
          <w:rPr>
            <w:rFonts w:ascii="Cambria" w:hAnsi="Cambria"/>
            <w:color w:val="222635"/>
            <w:sz w:val="29"/>
            <w:szCs w:val="29"/>
            <w:shd w:val="clear" w:color="auto" w:fill="FFFFFF"/>
          </w:rPr>
          <w:t> annotation on top of </w:t>
        </w:r>
      </w:ins>
      <w:ins w:id="1445" w:author="rkbansal" w:date="2020-02-17T22:14:00Z">
        <w:r w:rsidR="00B67511">
          <w:rPr>
            <w:rFonts w:ascii="Cambria" w:hAnsi="Cambria"/>
            <w:color w:val="222635"/>
            <w:sz w:val="29"/>
            <w:szCs w:val="29"/>
            <w:shd w:val="clear" w:color="auto" w:fill="FFFFFF"/>
          </w:rPr>
          <w:t>AuthServiceApplication</w:t>
        </w:r>
      </w:ins>
      <w:ins w:id="1446" w:author="rkbansal" w:date="2019-12-27T19:51:00Z">
        <w:r>
          <w:rPr>
            <w:rStyle w:val="Strong"/>
            <w:rFonts w:ascii="Cambria" w:hAnsi="Cambria"/>
            <w:color w:val="222635"/>
            <w:sz w:val="29"/>
            <w:szCs w:val="29"/>
            <w:shd w:val="clear" w:color="auto" w:fill="FFFFFF"/>
          </w:rPr>
          <w:t>.</w:t>
        </w:r>
      </w:ins>
    </w:p>
    <w:p w14:paraId="1786EDF9" w14:textId="4688E002" w:rsidR="00FB4E73" w:rsidRPr="00FB4E73" w:rsidRDefault="008C04A0">
      <w:pPr>
        <w:rPr>
          <w:ins w:id="1447" w:author="rkbansal" w:date="2019-12-27T19:49:00Z"/>
          <w:rPrChange w:id="1448" w:author="rkbansal" w:date="2019-12-27T19:50:00Z">
            <w:rPr>
              <w:ins w:id="1449" w:author="rkbansal" w:date="2019-12-27T19:49:00Z"/>
              <w:rFonts w:ascii="Consolas" w:hAnsi="Consolas"/>
              <w:color w:val="000000"/>
              <w:sz w:val="23"/>
              <w:szCs w:val="23"/>
            </w:rPr>
          </w:rPrChange>
        </w:rPr>
        <w:pPrChange w:id="1450" w:author="rkbansal" w:date="2019-12-27T19:50: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ins w:id="1451" w:author="rkbansal" w:date="2020-02-17T22:13:00Z">
        <w:r>
          <w:rPr>
            <w:noProof/>
          </w:rPr>
          <w:lastRenderedPageBreak/>
          <w:drawing>
            <wp:inline distT="0" distB="0" distL="0" distR="0" wp14:anchorId="0C06976E" wp14:editId="73EBFD3F">
              <wp:extent cx="6467475" cy="22764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67475" cy="2276475"/>
                      </a:xfrm>
                      <a:prstGeom prst="rect">
                        <a:avLst/>
                      </a:prstGeom>
                    </pic:spPr>
                  </pic:pic>
                </a:graphicData>
              </a:graphic>
            </wp:inline>
          </w:drawing>
        </w:r>
      </w:ins>
    </w:p>
    <w:p w14:paraId="4D81A74A" w14:textId="77777777" w:rsidR="00D02FC8" w:rsidRDefault="00D02FC8" w:rsidP="00D02FC8">
      <w:pPr>
        <w:pStyle w:val="NormalWeb"/>
        <w:shd w:val="clear" w:color="auto" w:fill="FFFFFF"/>
        <w:spacing w:before="75" w:beforeAutospacing="0" w:after="225" w:afterAutospacing="0"/>
        <w:rPr>
          <w:ins w:id="1452" w:author="rkbansal" w:date="2019-12-27T19:53:00Z"/>
          <w:rFonts w:ascii="Cambria" w:hAnsi="Cambria"/>
          <w:color w:val="222635"/>
          <w:sz w:val="29"/>
          <w:szCs w:val="29"/>
        </w:rPr>
      </w:pPr>
      <w:ins w:id="1453" w:author="rkbansal" w:date="2019-12-27T19:53:00Z">
        <w:r>
          <w:rPr>
            <w:rFonts w:ascii="Cambria" w:hAnsi="Cambria"/>
            <w:color w:val="222635"/>
            <w:sz w:val="29"/>
            <w:szCs w:val="29"/>
          </w:rPr>
          <w:t>Now we are all set to use Feign client.</w:t>
        </w:r>
      </w:ins>
    </w:p>
    <w:p w14:paraId="01FB8E3D" w14:textId="77777777" w:rsidR="00D02FC8" w:rsidRPr="006C1C8C" w:rsidRDefault="00D02FC8">
      <w:pPr>
        <w:rPr>
          <w:ins w:id="1454" w:author="rkbansal" w:date="2019-12-27T19:53:00Z"/>
          <w:b/>
          <w:bCs/>
          <w:rPrChange w:id="1455" w:author="rkbansal" w:date="2019-12-27T19:53:00Z">
            <w:rPr>
              <w:ins w:id="1456" w:author="rkbansal" w:date="2019-12-27T19:53:00Z"/>
            </w:rPr>
          </w:rPrChange>
        </w:rPr>
        <w:pPrChange w:id="1457" w:author="rkbansal" w:date="2019-12-27T19:53:00Z">
          <w:pPr>
            <w:pStyle w:val="Heading2"/>
            <w:shd w:val="clear" w:color="auto" w:fill="FFFFFF"/>
            <w:spacing w:before="300" w:after="75"/>
          </w:pPr>
        </w:pPrChange>
      </w:pPr>
      <w:ins w:id="1458" w:author="rkbansal" w:date="2019-12-27T19:53:00Z">
        <w:r w:rsidRPr="006C1C8C">
          <w:rPr>
            <w:b/>
            <w:bCs/>
            <w:rPrChange w:id="1459" w:author="rkbansal" w:date="2019-12-27T19:53:00Z">
              <w:rPr/>
            </w:rPrChange>
          </w:rPr>
          <w:t>Testing Time</w:t>
        </w:r>
      </w:ins>
    </w:p>
    <w:p w14:paraId="2A8C7129" w14:textId="77777777" w:rsidR="00D02FC8" w:rsidRDefault="00D02FC8" w:rsidP="00D02FC8">
      <w:pPr>
        <w:pStyle w:val="NormalWeb"/>
        <w:shd w:val="clear" w:color="auto" w:fill="FFFFFF"/>
        <w:spacing w:before="75" w:beforeAutospacing="0" w:after="225" w:afterAutospacing="0"/>
        <w:rPr>
          <w:ins w:id="1460" w:author="rkbansal" w:date="2019-12-27T19:53:00Z"/>
          <w:rFonts w:ascii="Cambria" w:hAnsi="Cambria"/>
          <w:color w:val="222635"/>
          <w:sz w:val="29"/>
          <w:szCs w:val="29"/>
        </w:rPr>
      </w:pPr>
      <w:ins w:id="1461" w:author="rkbansal" w:date="2019-12-27T19:53:00Z">
        <w:r>
          <w:rPr>
            <w:rFonts w:ascii="Cambria" w:hAnsi="Cambria"/>
            <w:color w:val="222635"/>
            <w:sz w:val="29"/>
            <w:szCs w:val="29"/>
          </w:rPr>
          <w:t>Start the following microservices in order:</w:t>
        </w:r>
      </w:ins>
    </w:p>
    <w:p w14:paraId="68DDF1CF" w14:textId="6020EF5B" w:rsidR="00D02FC8" w:rsidRDefault="00344EF5" w:rsidP="00D02FC8">
      <w:pPr>
        <w:numPr>
          <w:ilvl w:val="0"/>
          <w:numId w:val="72"/>
        </w:numPr>
        <w:shd w:val="clear" w:color="auto" w:fill="FFFFFF"/>
        <w:spacing w:before="100" w:beforeAutospacing="1" w:after="100" w:afterAutospacing="1" w:line="240" w:lineRule="auto"/>
        <w:rPr>
          <w:ins w:id="1462" w:author="rkbansal" w:date="2019-12-27T19:53:00Z"/>
          <w:rFonts w:ascii="Cambria" w:hAnsi="Cambria"/>
          <w:color w:val="222635"/>
          <w:sz w:val="29"/>
          <w:szCs w:val="29"/>
        </w:rPr>
      </w:pPr>
      <w:ins w:id="1463" w:author="rkbansal" w:date="2020-02-17T22:13:00Z">
        <w:r>
          <w:rPr>
            <w:rFonts w:ascii="Cambria" w:hAnsi="Cambria"/>
            <w:color w:val="222635"/>
            <w:sz w:val="29"/>
            <w:szCs w:val="29"/>
          </w:rPr>
          <w:t>UserMgmtService</w:t>
        </w:r>
      </w:ins>
    </w:p>
    <w:p w14:paraId="259280B8" w14:textId="2EF87301" w:rsidR="00D02FC8" w:rsidRDefault="00D02FC8" w:rsidP="00D02FC8">
      <w:pPr>
        <w:numPr>
          <w:ilvl w:val="0"/>
          <w:numId w:val="72"/>
        </w:numPr>
        <w:shd w:val="clear" w:color="auto" w:fill="FFFFFF"/>
        <w:spacing w:before="100" w:beforeAutospacing="1" w:after="100" w:afterAutospacing="1" w:line="240" w:lineRule="auto"/>
        <w:rPr>
          <w:ins w:id="1464" w:author="rkbansal" w:date="2019-12-27T19:53:00Z"/>
          <w:rFonts w:ascii="Cambria" w:hAnsi="Cambria"/>
          <w:color w:val="222635"/>
          <w:sz w:val="29"/>
          <w:szCs w:val="29"/>
        </w:rPr>
      </w:pPr>
      <w:ins w:id="1465" w:author="rkbansal" w:date="2019-12-27T19:53:00Z">
        <w:r>
          <w:rPr>
            <w:rFonts w:ascii="Cambria" w:hAnsi="Cambria"/>
            <w:color w:val="222635"/>
            <w:sz w:val="29"/>
            <w:szCs w:val="29"/>
          </w:rPr>
          <w:t>EurekaServer</w:t>
        </w:r>
      </w:ins>
    </w:p>
    <w:p w14:paraId="0060E99D" w14:textId="39C0950F" w:rsidR="00D02FC8" w:rsidRDefault="00344EF5" w:rsidP="00D02FC8">
      <w:pPr>
        <w:numPr>
          <w:ilvl w:val="0"/>
          <w:numId w:val="72"/>
        </w:numPr>
        <w:shd w:val="clear" w:color="auto" w:fill="FFFFFF"/>
        <w:spacing w:before="100" w:beforeAutospacing="1" w:after="100" w:afterAutospacing="1" w:line="240" w:lineRule="auto"/>
        <w:rPr>
          <w:ins w:id="1466" w:author="rkbansal" w:date="2019-12-27T19:53:00Z"/>
          <w:rFonts w:ascii="Cambria" w:hAnsi="Cambria"/>
          <w:color w:val="222635"/>
          <w:sz w:val="29"/>
          <w:szCs w:val="29"/>
        </w:rPr>
      </w:pPr>
      <w:ins w:id="1467" w:author="rkbansal" w:date="2020-02-17T22:13:00Z">
        <w:r>
          <w:rPr>
            <w:rFonts w:ascii="Cambria" w:hAnsi="Cambria"/>
            <w:color w:val="222635"/>
            <w:sz w:val="29"/>
            <w:szCs w:val="29"/>
          </w:rPr>
          <w:t>AuthService</w:t>
        </w:r>
      </w:ins>
    </w:p>
    <w:p w14:paraId="08F59FC4" w14:textId="2FE3E402" w:rsidR="00D02FC8" w:rsidRDefault="00344EF5" w:rsidP="00D02FC8">
      <w:pPr>
        <w:pStyle w:val="NormalWeb"/>
        <w:shd w:val="clear" w:color="auto" w:fill="FFFFFF"/>
        <w:spacing w:before="75" w:beforeAutospacing="0" w:after="225" w:afterAutospacing="0"/>
        <w:rPr>
          <w:ins w:id="1468" w:author="rkbansal" w:date="2019-12-27T19:53:00Z"/>
          <w:rFonts w:ascii="Cambria" w:hAnsi="Cambria"/>
          <w:color w:val="222635"/>
          <w:sz w:val="29"/>
          <w:szCs w:val="29"/>
        </w:rPr>
      </w:pPr>
      <w:ins w:id="1469" w:author="rkbansal" w:date="2020-02-17T22:14:00Z">
        <w:r>
          <w:rPr>
            <w:rFonts w:ascii="Cambria" w:hAnsi="Cambria"/>
            <w:color w:val="222635"/>
            <w:sz w:val="29"/>
            <w:szCs w:val="29"/>
          </w:rPr>
          <w:t>Now</w:t>
        </w:r>
      </w:ins>
      <w:ins w:id="1470" w:author="rkbansal" w:date="2019-12-27T19:53:00Z">
        <w:r w:rsidR="00D02FC8">
          <w:rPr>
            <w:rFonts w:ascii="Cambria" w:hAnsi="Cambria"/>
            <w:color w:val="222635"/>
            <w:sz w:val="29"/>
            <w:szCs w:val="29"/>
          </w:rPr>
          <w:t xml:space="preserve"> the URL  </w:t>
        </w:r>
        <w:r w:rsidR="00D02FC8">
          <w:rPr>
            <w:rFonts w:ascii="Cambria" w:hAnsi="Cambria"/>
            <w:color w:val="222635"/>
            <w:sz w:val="29"/>
            <w:szCs w:val="29"/>
          </w:rPr>
          <w:fldChar w:fldCharType="begin"/>
        </w:r>
        <w:r w:rsidR="00D02FC8">
          <w:rPr>
            <w:rFonts w:ascii="Cambria" w:hAnsi="Cambria"/>
            <w:color w:val="222635"/>
            <w:sz w:val="29"/>
            <w:szCs w:val="29"/>
          </w:rPr>
          <w:instrText xml:space="preserve"> HYPERLINK "http://localhost:8081/dashboard/feign/peers" \t "_blank" </w:instrText>
        </w:r>
        <w:r w:rsidR="00D02FC8">
          <w:rPr>
            <w:rFonts w:ascii="Cambria" w:hAnsi="Cambria"/>
            <w:color w:val="222635"/>
            <w:sz w:val="29"/>
            <w:szCs w:val="29"/>
          </w:rPr>
          <w:fldChar w:fldCharType="separate"/>
        </w:r>
        <w:r w:rsidR="00D02FC8">
          <w:rPr>
            <w:rStyle w:val="Hyperlink"/>
            <w:rFonts w:ascii="Cambria" w:eastAsiaTheme="majorEastAsia" w:hAnsi="Cambria"/>
            <w:color w:val="29A8FF"/>
            <w:sz w:val="29"/>
            <w:szCs w:val="29"/>
          </w:rPr>
          <w:t>http://localhost:8081/dashboard/feign/peers</w:t>
        </w:r>
        <w:r w:rsidR="00D02FC8">
          <w:rPr>
            <w:rFonts w:ascii="Cambria" w:hAnsi="Cambria"/>
            <w:color w:val="222635"/>
            <w:sz w:val="29"/>
            <w:szCs w:val="29"/>
          </w:rPr>
          <w:fldChar w:fldCharType="end"/>
        </w:r>
        <w:r w:rsidR="00D02FC8">
          <w:rPr>
            <w:rFonts w:ascii="Cambria" w:hAnsi="Cambria"/>
            <w:color w:val="222635"/>
            <w:sz w:val="29"/>
            <w:szCs w:val="29"/>
          </w:rPr>
          <w:t> in the browser.</w:t>
        </w:r>
      </w:ins>
    </w:p>
    <w:p w14:paraId="7D044BF2" w14:textId="571B573C" w:rsidR="00423757" w:rsidRPr="00FB4E73" w:rsidDel="00FB4E73" w:rsidRDefault="00423757">
      <w:pPr>
        <w:pStyle w:val="Heading5"/>
        <w:rPr>
          <w:del w:id="1471" w:author="rkbansal" w:date="2019-12-27T19:43:00Z"/>
          <w:b/>
          <w:bCs/>
          <w:rPrChange w:id="1472" w:author="rkbansal" w:date="2019-12-27T19:48:00Z">
            <w:rPr>
              <w:del w:id="1473" w:author="rkbansal" w:date="2019-12-27T19:43:00Z"/>
              <w:rFonts w:ascii="Consolas" w:hAnsi="Consolas"/>
              <w:color w:val="000000"/>
              <w:sz w:val="23"/>
              <w:szCs w:val="23"/>
            </w:rPr>
          </w:rPrChange>
        </w:rPr>
        <w:pPrChange w:id="147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75" w:author="rkbansal" w:date="2019-12-27T19:43:00Z">
        <w:r w:rsidRPr="00FB4E73" w:rsidDel="00FB4E73">
          <w:rPr>
            <w:rStyle w:val="hl-attribute"/>
            <w:b/>
            <w:bCs/>
            <w:rPrChange w:id="1476" w:author="rkbansal" w:date="2019-12-27T19:48:00Z">
              <w:rPr>
                <w:rStyle w:val="hl-attribute"/>
                <w:rFonts w:ascii="Consolas" w:hAnsi="Consolas"/>
                <w:color w:val="7F007F"/>
                <w:sz w:val="23"/>
                <w:szCs w:val="23"/>
              </w:rPr>
            </w:rPrChange>
          </w:rPr>
          <w:delText>feign</w:delText>
        </w:r>
        <w:r w:rsidRPr="00FB4E73" w:rsidDel="00FB4E73">
          <w:rPr>
            <w:b/>
            <w:bCs/>
            <w:rPrChange w:id="1477" w:author="rkbansal" w:date="2019-12-27T19:48:00Z">
              <w:rPr>
                <w:rFonts w:ascii="Consolas" w:hAnsi="Consolas"/>
                <w:color w:val="000000"/>
                <w:sz w:val="23"/>
                <w:szCs w:val="23"/>
              </w:rPr>
            </w:rPrChange>
          </w:rPr>
          <w:delText>:</w:delText>
        </w:r>
      </w:del>
    </w:p>
    <w:p w14:paraId="28E27A34" w14:textId="0C3FE384" w:rsidR="00423757" w:rsidRPr="00FB4E73" w:rsidDel="00FB4E73" w:rsidRDefault="00423757">
      <w:pPr>
        <w:pStyle w:val="Heading5"/>
        <w:rPr>
          <w:del w:id="1478" w:author="rkbansal" w:date="2019-12-27T19:43:00Z"/>
          <w:b/>
          <w:bCs/>
          <w:rPrChange w:id="1479" w:author="rkbansal" w:date="2019-12-27T19:48:00Z">
            <w:rPr>
              <w:del w:id="1480" w:author="rkbansal" w:date="2019-12-27T19:43:00Z"/>
              <w:rFonts w:ascii="Consolas" w:hAnsi="Consolas"/>
              <w:color w:val="000000"/>
              <w:sz w:val="23"/>
              <w:szCs w:val="23"/>
            </w:rPr>
          </w:rPrChange>
        </w:rPr>
        <w:pPrChange w:id="148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82" w:author="rkbansal" w:date="2019-12-27T19:43:00Z">
        <w:r w:rsidRPr="00FB4E73" w:rsidDel="00FB4E73">
          <w:rPr>
            <w:rStyle w:val="hl-attribute"/>
            <w:b/>
            <w:bCs/>
            <w:rPrChange w:id="1483" w:author="rkbansal" w:date="2019-12-27T19:48:00Z">
              <w:rPr>
                <w:rStyle w:val="hl-attribute"/>
                <w:rFonts w:ascii="Consolas" w:hAnsi="Consolas"/>
                <w:color w:val="7F007F"/>
                <w:sz w:val="23"/>
                <w:szCs w:val="23"/>
              </w:rPr>
            </w:rPrChange>
          </w:rPr>
          <w:delText xml:space="preserve">  hystrix</w:delText>
        </w:r>
        <w:r w:rsidRPr="00FB4E73" w:rsidDel="00FB4E73">
          <w:rPr>
            <w:b/>
            <w:bCs/>
            <w:rPrChange w:id="1484" w:author="rkbansal" w:date="2019-12-27T19:48:00Z">
              <w:rPr>
                <w:rFonts w:ascii="Consolas" w:hAnsi="Consolas"/>
                <w:color w:val="000000"/>
                <w:sz w:val="23"/>
                <w:szCs w:val="23"/>
              </w:rPr>
            </w:rPrChange>
          </w:rPr>
          <w:delText>:</w:delText>
        </w:r>
      </w:del>
    </w:p>
    <w:p w14:paraId="1376D6F7" w14:textId="73A3331F" w:rsidR="00423757" w:rsidRPr="00FB4E73" w:rsidDel="00FB4E73" w:rsidRDefault="00423757">
      <w:pPr>
        <w:pStyle w:val="Heading5"/>
        <w:rPr>
          <w:del w:id="1485" w:author="rkbansal" w:date="2019-12-27T19:43:00Z"/>
          <w:b/>
          <w:bCs/>
          <w:rPrChange w:id="1486" w:author="rkbansal" w:date="2019-12-27T19:48:00Z">
            <w:rPr>
              <w:del w:id="1487" w:author="rkbansal" w:date="2019-12-27T19:43:00Z"/>
              <w:rFonts w:ascii="Consolas" w:hAnsi="Consolas"/>
              <w:color w:val="000000"/>
              <w:sz w:val="23"/>
              <w:szCs w:val="23"/>
            </w:rPr>
          </w:rPrChange>
        </w:rPr>
        <w:pPrChange w:id="1488"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89" w:author="rkbansal" w:date="2019-12-27T19:43:00Z">
        <w:r w:rsidRPr="00FB4E73" w:rsidDel="00FB4E73">
          <w:rPr>
            <w:rStyle w:val="hl-attribute"/>
            <w:b/>
            <w:bCs/>
            <w:rPrChange w:id="1490" w:author="rkbansal" w:date="2019-12-27T19:48:00Z">
              <w:rPr>
                <w:rStyle w:val="hl-attribute"/>
                <w:rFonts w:ascii="Consolas" w:hAnsi="Consolas"/>
                <w:color w:val="7F007F"/>
                <w:sz w:val="23"/>
                <w:szCs w:val="23"/>
              </w:rPr>
            </w:rPrChange>
          </w:rPr>
          <w:delText xml:space="preserve">    enabled</w:delText>
        </w:r>
        <w:r w:rsidRPr="00FB4E73" w:rsidDel="00FB4E73">
          <w:rPr>
            <w:b/>
            <w:bCs/>
            <w:rPrChange w:id="1491" w:author="rkbansal" w:date="2019-12-27T19:48:00Z">
              <w:rPr>
                <w:rFonts w:ascii="Consolas" w:hAnsi="Consolas"/>
                <w:color w:val="000000"/>
                <w:sz w:val="23"/>
                <w:szCs w:val="23"/>
              </w:rPr>
            </w:rPrChange>
          </w:rPr>
          <w:delText xml:space="preserve">: </w:delText>
        </w:r>
        <w:r w:rsidRPr="00FB4E73" w:rsidDel="00FB4E73">
          <w:rPr>
            <w:rStyle w:val="hl-keyword"/>
            <w:b/>
            <w:bCs/>
            <w:rPrChange w:id="1492" w:author="rkbansal" w:date="2019-12-27T19:48:00Z">
              <w:rPr>
                <w:rStyle w:val="hl-keyword"/>
                <w:rFonts w:ascii="Consolas" w:hAnsi="Consolas"/>
                <w:b/>
                <w:bCs/>
                <w:color w:val="7F0055"/>
                <w:sz w:val="23"/>
                <w:szCs w:val="23"/>
              </w:rPr>
            </w:rPrChange>
          </w:rPr>
          <w:delText>false</w:delText>
        </w:r>
      </w:del>
    </w:p>
    <w:p w14:paraId="51216C70" w14:textId="56ED0F51" w:rsidR="00423757" w:rsidRPr="00FB4E73" w:rsidDel="00FB4E73" w:rsidRDefault="00423757">
      <w:pPr>
        <w:pStyle w:val="Heading5"/>
        <w:rPr>
          <w:del w:id="1493" w:author="rkbansal" w:date="2019-12-27T19:43:00Z"/>
          <w:b/>
          <w:bCs/>
          <w:rPrChange w:id="1494" w:author="rkbansal" w:date="2019-12-27T19:48:00Z">
            <w:rPr>
              <w:del w:id="1495" w:author="rkbansal" w:date="2019-12-27T19:43:00Z"/>
              <w:rFonts w:ascii="Consolas" w:hAnsi="Consolas"/>
              <w:color w:val="000000"/>
              <w:sz w:val="23"/>
              <w:szCs w:val="23"/>
            </w:rPr>
          </w:rPrChange>
        </w:rPr>
        <w:pPrChange w:id="149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p>
    <w:p w14:paraId="0A49F30F" w14:textId="1EB02995" w:rsidR="00423757" w:rsidRPr="00FB4E73" w:rsidDel="00FB4E73" w:rsidRDefault="00423757">
      <w:pPr>
        <w:pStyle w:val="Heading5"/>
        <w:rPr>
          <w:del w:id="1497" w:author="rkbansal" w:date="2019-12-27T19:43:00Z"/>
          <w:b/>
          <w:bCs/>
          <w:rPrChange w:id="1498" w:author="rkbansal" w:date="2019-12-27T19:48:00Z">
            <w:rPr>
              <w:del w:id="1499" w:author="rkbansal" w:date="2019-12-27T19:43:00Z"/>
              <w:rFonts w:ascii="Consolas" w:hAnsi="Consolas"/>
              <w:color w:val="000000"/>
              <w:sz w:val="23"/>
              <w:szCs w:val="23"/>
            </w:rPr>
          </w:rPrChange>
        </w:rPr>
        <w:pPrChange w:id="150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01" w:author="rkbansal" w:date="2019-12-27T19:43:00Z">
        <w:r w:rsidRPr="00FB4E73" w:rsidDel="00FB4E73">
          <w:rPr>
            <w:rStyle w:val="hl-comment"/>
            <w:b/>
            <w:bCs/>
            <w:rPrChange w:id="1502" w:author="rkbansal" w:date="2019-12-27T19:48:00Z">
              <w:rPr>
                <w:rStyle w:val="hl-comment"/>
                <w:rFonts w:ascii="Consolas" w:hAnsi="Consolas"/>
                <w:i/>
                <w:iCs/>
                <w:color w:val="3F5F5F"/>
                <w:sz w:val="23"/>
                <w:szCs w:val="23"/>
              </w:rPr>
            </w:rPrChange>
          </w:rPr>
          <w:delText># To set thread isolation to SEMAPHORE</w:delText>
        </w:r>
      </w:del>
    </w:p>
    <w:p w14:paraId="51FE4F47" w14:textId="7D55874D" w:rsidR="00423757" w:rsidRPr="00FB4E73" w:rsidDel="00FB4E73" w:rsidRDefault="00423757">
      <w:pPr>
        <w:pStyle w:val="Heading5"/>
        <w:rPr>
          <w:del w:id="1503" w:author="rkbansal" w:date="2019-12-27T19:43:00Z"/>
          <w:b/>
          <w:bCs/>
          <w:rPrChange w:id="1504" w:author="rkbansal" w:date="2019-12-27T19:48:00Z">
            <w:rPr>
              <w:del w:id="1505" w:author="rkbansal" w:date="2019-12-27T19:43:00Z"/>
              <w:rFonts w:ascii="Consolas" w:hAnsi="Consolas"/>
              <w:color w:val="000000"/>
              <w:sz w:val="23"/>
              <w:szCs w:val="23"/>
            </w:rPr>
          </w:rPrChange>
        </w:rPr>
        <w:pPrChange w:id="150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07" w:author="rkbansal" w:date="2019-12-27T19:43:00Z">
        <w:r w:rsidRPr="00FB4E73" w:rsidDel="00FB4E73">
          <w:rPr>
            <w:rStyle w:val="hl-attribute"/>
            <w:b/>
            <w:bCs/>
            <w:rPrChange w:id="1508" w:author="rkbansal" w:date="2019-12-27T19:48:00Z">
              <w:rPr>
                <w:rStyle w:val="hl-attribute"/>
                <w:rFonts w:ascii="Consolas" w:hAnsi="Consolas"/>
                <w:color w:val="7F007F"/>
                <w:sz w:val="23"/>
                <w:szCs w:val="23"/>
              </w:rPr>
            </w:rPrChange>
          </w:rPr>
          <w:delText>hystrix</w:delText>
        </w:r>
        <w:r w:rsidRPr="00FB4E73" w:rsidDel="00FB4E73">
          <w:rPr>
            <w:b/>
            <w:bCs/>
            <w:rPrChange w:id="1509" w:author="rkbansal" w:date="2019-12-27T19:48:00Z">
              <w:rPr>
                <w:rFonts w:ascii="Consolas" w:hAnsi="Consolas"/>
                <w:color w:val="000000"/>
                <w:sz w:val="23"/>
                <w:szCs w:val="23"/>
              </w:rPr>
            </w:rPrChange>
          </w:rPr>
          <w:delText>:</w:delText>
        </w:r>
      </w:del>
    </w:p>
    <w:p w14:paraId="243445EA" w14:textId="14569785" w:rsidR="00423757" w:rsidRPr="00FB4E73" w:rsidDel="00FB4E73" w:rsidRDefault="00423757">
      <w:pPr>
        <w:pStyle w:val="Heading5"/>
        <w:rPr>
          <w:del w:id="1510" w:author="rkbansal" w:date="2019-12-27T19:43:00Z"/>
          <w:b/>
          <w:bCs/>
          <w:rPrChange w:id="1511" w:author="rkbansal" w:date="2019-12-27T19:48:00Z">
            <w:rPr>
              <w:del w:id="1512" w:author="rkbansal" w:date="2019-12-27T19:43:00Z"/>
              <w:rFonts w:ascii="Consolas" w:hAnsi="Consolas"/>
              <w:color w:val="000000"/>
              <w:sz w:val="23"/>
              <w:szCs w:val="23"/>
            </w:rPr>
          </w:rPrChange>
        </w:rPr>
        <w:pPrChange w:id="1513"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14" w:author="rkbansal" w:date="2019-12-27T19:43:00Z">
        <w:r w:rsidRPr="00FB4E73" w:rsidDel="00FB4E73">
          <w:rPr>
            <w:rStyle w:val="hl-attribute"/>
            <w:b/>
            <w:bCs/>
            <w:rPrChange w:id="1515" w:author="rkbansal" w:date="2019-12-27T19:48:00Z">
              <w:rPr>
                <w:rStyle w:val="hl-attribute"/>
                <w:rFonts w:ascii="Consolas" w:hAnsi="Consolas"/>
                <w:color w:val="7F007F"/>
                <w:sz w:val="23"/>
                <w:szCs w:val="23"/>
              </w:rPr>
            </w:rPrChange>
          </w:rPr>
          <w:delText xml:space="preserve">  command</w:delText>
        </w:r>
        <w:r w:rsidRPr="00FB4E73" w:rsidDel="00FB4E73">
          <w:rPr>
            <w:b/>
            <w:bCs/>
            <w:rPrChange w:id="1516" w:author="rkbansal" w:date="2019-12-27T19:48:00Z">
              <w:rPr>
                <w:rFonts w:ascii="Consolas" w:hAnsi="Consolas"/>
                <w:color w:val="000000"/>
                <w:sz w:val="23"/>
                <w:szCs w:val="23"/>
              </w:rPr>
            </w:rPrChange>
          </w:rPr>
          <w:delText>:</w:delText>
        </w:r>
      </w:del>
    </w:p>
    <w:p w14:paraId="046AE3CC" w14:textId="2CC5A16C" w:rsidR="00423757" w:rsidRPr="00FB4E73" w:rsidDel="00FB4E73" w:rsidRDefault="00423757">
      <w:pPr>
        <w:pStyle w:val="Heading5"/>
        <w:rPr>
          <w:del w:id="1517" w:author="rkbansal" w:date="2019-12-27T19:43:00Z"/>
          <w:b/>
          <w:bCs/>
          <w:rPrChange w:id="1518" w:author="rkbansal" w:date="2019-12-27T19:48:00Z">
            <w:rPr>
              <w:del w:id="1519" w:author="rkbansal" w:date="2019-12-27T19:43:00Z"/>
              <w:rFonts w:ascii="Consolas" w:hAnsi="Consolas"/>
              <w:color w:val="000000"/>
              <w:sz w:val="23"/>
              <w:szCs w:val="23"/>
            </w:rPr>
          </w:rPrChange>
        </w:rPr>
        <w:pPrChange w:id="152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21" w:author="rkbansal" w:date="2019-12-27T19:43:00Z">
        <w:r w:rsidRPr="00FB4E73" w:rsidDel="00FB4E73">
          <w:rPr>
            <w:rStyle w:val="hl-attribute"/>
            <w:b/>
            <w:bCs/>
            <w:rPrChange w:id="1522" w:author="rkbansal" w:date="2019-12-27T19:48:00Z">
              <w:rPr>
                <w:rStyle w:val="hl-attribute"/>
                <w:rFonts w:ascii="Consolas" w:hAnsi="Consolas"/>
                <w:color w:val="7F007F"/>
                <w:sz w:val="23"/>
                <w:szCs w:val="23"/>
              </w:rPr>
            </w:rPrChange>
          </w:rPr>
          <w:delText xml:space="preserve">    default</w:delText>
        </w:r>
        <w:r w:rsidRPr="00FB4E73" w:rsidDel="00FB4E73">
          <w:rPr>
            <w:b/>
            <w:bCs/>
            <w:rPrChange w:id="1523" w:author="rkbansal" w:date="2019-12-27T19:48:00Z">
              <w:rPr>
                <w:rFonts w:ascii="Consolas" w:hAnsi="Consolas"/>
                <w:color w:val="000000"/>
                <w:sz w:val="23"/>
                <w:szCs w:val="23"/>
              </w:rPr>
            </w:rPrChange>
          </w:rPr>
          <w:delText>:</w:delText>
        </w:r>
      </w:del>
    </w:p>
    <w:p w14:paraId="13B1CF05" w14:textId="32751685" w:rsidR="00423757" w:rsidRPr="00FB4E73" w:rsidDel="00FB4E73" w:rsidRDefault="00423757">
      <w:pPr>
        <w:pStyle w:val="Heading5"/>
        <w:rPr>
          <w:del w:id="1524" w:author="rkbansal" w:date="2019-12-27T19:43:00Z"/>
          <w:b/>
          <w:bCs/>
          <w:rPrChange w:id="1525" w:author="rkbansal" w:date="2019-12-27T19:48:00Z">
            <w:rPr>
              <w:del w:id="1526" w:author="rkbansal" w:date="2019-12-27T19:43:00Z"/>
              <w:rFonts w:ascii="Consolas" w:hAnsi="Consolas"/>
              <w:color w:val="000000"/>
              <w:sz w:val="23"/>
              <w:szCs w:val="23"/>
            </w:rPr>
          </w:rPrChange>
        </w:rPr>
        <w:pPrChange w:id="1527"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28" w:author="rkbansal" w:date="2019-12-27T19:43:00Z">
        <w:r w:rsidRPr="00FB4E73" w:rsidDel="00FB4E73">
          <w:rPr>
            <w:rStyle w:val="hl-attribute"/>
            <w:b/>
            <w:bCs/>
            <w:rPrChange w:id="1529" w:author="rkbansal" w:date="2019-12-27T19:48:00Z">
              <w:rPr>
                <w:rStyle w:val="hl-attribute"/>
                <w:rFonts w:ascii="Consolas" w:hAnsi="Consolas"/>
                <w:color w:val="7F007F"/>
                <w:sz w:val="23"/>
                <w:szCs w:val="23"/>
              </w:rPr>
            </w:rPrChange>
          </w:rPr>
          <w:delText xml:space="preserve">      execution</w:delText>
        </w:r>
        <w:r w:rsidRPr="00FB4E73" w:rsidDel="00FB4E73">
          <w:rPr>
            <w:b/>
            <w:bCs/>
            <w:rPrChange w:id="1530" w:author="rkbansal" w:date="2019-12-27T19:48:00Z">
              <w:rPr>
                <w:rFonts w:ascii="Consolas" w:hAnsi="Consolas"/>
                <w:color w:val="000000"/>
                <w:sz w:val="23"/>
                <w:szCs w:val="23"/>
              </w:rPr>
            </w:rPrChange>
          </w:rPr>
          <w:delText>:</w:delText>
        </w:r>
      </w:del>
    </w:p>
    <w:p w14:paraId="275FB85A" w14:textId="003F51E7" w:rsidR="00423757" w:rsidRPr="00FB4E73" w:rsidDel="00FB4E73" w:rsidRDefault="00423757">
      <w:pPr>
        <w:pStyle w:val="Heading5"/>
        <w:rPr>
          <w:del w:id="1531" w:author="rkbansal" w:date="2019-12-27T19:43:00Z"/>
          <w:b/>
          <w:bCs/>
          <w:rPrChange w:id="1532" w:author="rkbansal" w:date="2019-12-27T19:48:00Z">
            <w:rPr>
              <w:del w:id="1533" w:author="rkbansal" w:date="2019-12-27T19:43:00Z"/>
              <w:rFonts w:ascii="Consolas" w:hAnsi="Consolas"/>
              <w:color w:val="000000"/>
              <w:sz w:val="23"/>
              <w:szCs w:val="23"/>
            </w:rPr>
          </w:rPrChange>
        </w:rPr>
        <w:pPrChange w:id="153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35" w:author="rkbansal" w:date="2019-12-27T19:43:00Z">
        <w:r w:rsidRPr="00FB4E73" w:rsidDel="00FB4E73">
          <w:rPr>
            <w:rStyle w:val="hl-attribute"/>
            <w:b/>
            <w:bCs/>
            <w:rPrChange w:id="1536" w:author="rkbansal" w:date="2019-12-27T19:48:00Z">
              <w:rPr>
                <w:rStyle w:val="hl-attribute"/>
                <w:rFonts w:ascii="Consolas" w:hAnsi="Consolas"/>
                <w:color w:val="7F007F"/>
                <w:sz w:val="23"/>
                <w:szCs w:val="23"/>
              </w:rPr>
            </w:rPrChange>
          </w:rPr>
          <w:delText xml:space="preserve">        isolation</w:delText>
        </w:r>
        <w:r w:rsidRPr="00FB4E73" w:rsidDel="00FB4E73">
          <w:rPr>
            <w:b/>
            <w:bCs/>
            <w:rPrChange w:id="1537" w:author="rkbansal" w:date="2019-12-27T19:48:00Z">
              <w:rPr>
                <w:rFonts w:ascii="Consolas" w:hAnsi="Consolas"/>
                <w:color w:val="000000"/>
                <w:sz w:val="23"/>
                <w:szCs w:val="23"/>
              </w:rPr>
            </w:rPrChange>
          </w:rPr>
          <w:delText>:</w:delText>
        </w:r>
      </w:del>
    </w:p>
    <w:p w14:paraId="36F22C69" w14:textId="27E9629D" w:rsidR="00423757" w:rsidRPr="00FB4E73" w:rsidDel="00FB4E73" w:rsidRDefault="00423757">
      <w:pPr>
        <w:pStyle w:val="Heading5"/>
        <w:rPr>
          <w:del w:id="1538" w:author="rkbansal" w:date="2019-12-27T19:43:00Z"/>
          <w:b/>
          <w:bCs/>
          <w:rPrChange w:id="1539" w:author="rkbansal" w:date="2019-12-27T19:48:00Z">
            <w:rPr>
              <w:del w:id="1540" w:author="rkbansal" w:date="2019-12-27T19:43:00Z"/>
              <w:rFonts w:ascii="Consolas" w:hAnsi="Consolas"/>
              <w:color w:val="000000"/>
              <w:sz w:val="23"/>
              <w:szCs w:val="23"/>
            </w:rPr>
          </w:rPrChange>
        </w:rPr>
        <w:pPrChange w:id="154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42" w:author="rkbansal" w:date="2019-12-27T19:43:00Z">
        <w:r w:rsidRPr="00FB4E73" w:rsidDel="00FB4E73">
          <w:rPr>
            <w:rStyle w:val="hl-attribute"/>
            <w:b/>
            <w:bCs/>
            <w:rPrChange w:id="1543" w:author="rkbansal" w:date="2019-12-27T19:48:00Z">
              <w:rPr>
                <w:rStyle w:val="hl-attribute"/>
                <w:rFonts w:ascii="Consolas" w:hAnsi="Consolas"/>
                <w:color w:val="7F007F"/>
                <w:sz w:val="23"/>
                <w:szCs w:val="23"/>
              </w:rPr>
            </w:rPrChange>
          </w:rPr>
          <w:delText xml:space="preserve">          strategy</w:delText>
        </w:r>
        <w:r w:rsidRPr="00FB4E73" w:rsidDel="00FB4E73">
          <w:rPr>
            <w:b/>
            <w:bCs/>
            <w:rPrChange w:id="1544" w:author="rkbansal" w:date="2019-12-27T19:48:00Z">
              <w:rPr>
                <w:rFonts w:ascii="Consolas" w:hAnsi="Consolas"/>
                <w:color w:val="000000"/>
                <w:sz w:val="23"/>
                <w:szCs w:val="23"/>
              </w:rPr>
            </w:rPrChange>
          </w:rPr>
          <w:delText>: SEMAPHORE</w:delText>
        </w:r>
        <w:bookmarkStart w:id="1545" w:name="_creating_feign_clients_manually"/>
        <w:bookmarkEnd w:id="1545"/>
      </w:del>
    </w:p>
    <w:p w14:paraId="0D0C0733" w14:textId="1D9C67CD" w:rsidR="00803BB9" w:rsidRPr="00FB4E73" w:rsidDel="00FB4E73" w:rsidRDefault="00803BB9">
      <w:pPr>
        <w:pStyle w:val="Heading5"/>
        <w:rPr>
          <w:del w:id="1546" w:author="rkbansal" w:date="2019-12-27T19:43:00Z"/>
          <w:rStyle w:val="Strong"/>
          <w:rPrChange w:id="1547" w:author="rkbansal" w:date="2019-12-27T19:48:00Z">
            <w:rPr>
              <w:del w:id="1548" w:author="rkbansal" w:date="2019-12-27T19:43:00Z"/>
              <w:rStyle w:val="Strong"/>
              <w:rFonts w:ascii="Courier New" w:hAnsi="Courier New" w:cs="Lucida Sans Unicode"/>
              <w:i/>
              <w:iCs/>
              <w:spacing w:val="-3"/>
              <w:sz w:val="20"/>
              <w:szCs w:val="20"/>
              <w:lang w:eastAsia="en-IN"/>
            </w:rPr>
          </w:rPrChange>
        </w:rPr>
        <w:pPrChange w:id="1549" w:author="rkbansal" w:date="2019-12-27T19:48:00Z">
          <w:pPr>
            <w:shd w:val="clear" w:color="auto" w:fill="FFFFFF"/>
            <w:spacing w:after="240" w:line="240" w:lineRule="auto"/>
            <w:ind w:firstLine="714"/>
            <w:jc w:val="both"/>
          </w:pPr>
        </w:pPrChange>
      </w:pPr>
      <w:del w:id="1550" w:author="rkbansal" w:date="2019-12-27T19:43:00Z">
        <w:r w:rsidRPr="00FB4E73" w:rsidDel="00FB4E73">
          <w:rPr>
            <w:rStyle w:val="Strong"/>
            <w:rPrChange w:id="1551" w:author="rkbansal" w:date="2019-12-27T19:48:00Z">
              <w:rPr>
                <w:rStyle w:val="Strong"/>
                <w:rFonts w:cs="Lucida Sans Unicode"/>
                <w:i/>
                <w:iCs/>
                <w:spacing w:val="-3"/>
              </w:rPr>
            </w:rPrChange>
          </w:rPr>
          <w:br w:type="page"/>
        </w:r>
      </w:del>
    </w:p>
    <w:p w14:paraId="14AA1376" w14:textId="77777777" w:rsidR="00423757" w:rsidRPr="00FB4E73" w:rsidRDefault="00423757">
      <w:pPr>
        <w:rPr>
          <w:rStyle w:val="Strong"/>
          <w:rPrChange w:id="1552" w:author="rkbansal" w:date="2019-12-27T19:48:00Z">
            <w:rPr>
              <w:rStyle w:val="Strong"/>
              <w:rFonts w:eastAsia="Times New Roman" w:cs="Times New Roman"/>
              <w:b w:val="0"/>
              <w:bCs w:val="0"/>
              <w:spacing w:val="-1"/>
              <w:lang w:eastAsia="en-IN"/>
            </w:rPr>
          </w:rPrChange>
        </w:rPr>
        <w:pPrChange w:id="1553" w:author="rkbansal" w:date="2019-12-27T19:48:00Z">
          <w:pPr>
            <w:shd w:val="clear" w:color="auto" w:fill="FFFFFF"/>
            <w:spacing w:after="240" w:line="240" w:lineRule="auto"/>
            <w:ind w:firstLine="714"/>
            <w:jc w:val="both"/>
          </w:pPr>
        </w:pPrChange>
      </w:pPr>
    </w:p>
    <w:p w14:paraId="523B34AE" w14:textId="4FC56914" w:rsidR="00803BB9" w:rsidRDefault="00803BB9">
      <w:pPr>
        <w:pStyle w:val="Heading4"/>
        <w:rPr>
          <w:rStyle w:val="Strong"/>
          <w:rFonts w:ascii="Georgia" w:eastAsiaTheme="minorHAnsi" w:hAnsi="Georgia" w:cs="Lucida Sans Unicode"/>
          <w:i w:val="0"/>
          <w:iCs w:val="0"/>
          <w:color w:val="auto"/>
          <w:spacing w:val="-3"/>
        </w:rPr>
      </w:pPr>
      <w:r>
        <w:rPr>
          <w:rStyle w:val="Strong"/>
          <w:rFonts w:ascii="Georgia" w:hAnsi="Georgia" w:cs="Lucida Sans Unicode"/>
          <w:i w:val="0"/>
          <w:iCs w:val="0"/>
          <w:spacing w:val="-3"/>
        </w:rPr>
        <w:t>Load Balancer (Using Ribbon Approach)</w:t>
      </w:r>
    </w:p>
    <w:p w14:paraId="0111890C" w14:textId="77777777" w:rsidR="00803BB9" w:rsidRPr="0020321C" w:rsidRDefault="00803BB9">
      <w:pPr>
        <w:shd w:val="clear" w:color="auto" w:fill="FFFFFF"/>
        <w:spacing w:after="240"/>
        <w:jc w:val="both"/>
        <w:rPr>
          <w:rFonts w:eastAsia="Times New Roman" w:cs="Times New Roman"/>
          <w:i/>
          <w:iCs/>
          <w:spacing w:val="-1"/>
          <w:lang w:eastAsia="en-IN"/>
        </w:rPr>
      </w:pPr>
      <w:r w:rsidRPr="0020321C">
        <w:rPr>
          <w:rFonts w:eastAsia="Times New Roman" w:cs="Times New Roman"/>
          <w:i/>
          <w:iCs/>
          <w:spacing w:val="-1"/>
          <w:lang w:eastAsia="en-IN"/>
        </w:rPr>
        <w:t>What if more than one instance of a service running on different ports. So, we need to balance the requests among all the instances of a service.</w:t>
      </w:r>
    </w:p>
    <w:p w14:paraId="18C335C7" w14:textId="11E13E2C" w:rsidR="00803BB9" w:rsidRDefault="00803BB9" w:rsidP="00423757">
      <w:pPr>
        <w:shd w:val="clear" w:color="auto" w:fill="FFFFFF"/>
        <w:spacing w:after="240" w:line="240" w:lineRule="auto"/>
        <w:jc w:val="both"/>
        <w:rPr>
          <w:ins w:id="1554" w:author="Rajiv Bansal" w:date="2019-08-04T11:27:00Z"/>
          <w:rFonts w:eastAsia="Times New Roman" w:cs="Times New Roman"/>
          <w:i/>
          <w:iCs/>
          <w:spacing w:val="-1"/>
          <w:lang w:eastAsia="en-IN"/>
        </w:rPr>
      </w:pPr>
      <w:r w:rsidRPr="00EF7B0C">
        <w:rPr>
          <w:rFonts w:eastAsia="Times New Roman" w:cs="Times New Roman"/>
          <w:i/>
          <w:iCs/>
          <w:spacing w:val="-1"/>
          <w:lang w:eastAsia="en-IN"/>
        </w:rPr>
        <w:t>When using ‘Ribbon’ approach (default), requests will be distributed equally among them.</w:t>
      </w:r>
    </w:p>
    <w:p w14:paraId="162831EB" w14:textId="77777777" w:rsidR="00423757" w:rsidRDefault="00423757" w:rsidP="00423757">
      <w:pPr>
        <w:pStyle w:val="NormalWeb"/>
        <w:shd w:val="clear" w:color="auto" w:fill="FFFFFF"/>
        <w:spacing w:before="150" w:beforeAutospacing="0" w:after="240" w:afterAutospacing="0"/>
        <w:rPr>
          <w:ins w:id="1555" w:author="Rajiv Bansal" w:date="2019-08-04T11:27:00Z"/>
          <w:rFonts w:ascii="Segoe UI" w:hAnsi="Segoe UI" w:cs="Segoe UI"/>
          <w:color w:val="000000"/>
        </w:rPr>
      </w:pPr>
      <w:ins w:id="1556" w:author="Rajiv Bansal" w:date="2019-08-04T11:27:00Z">
        <w:r>
          <w:rPr>
            <w:rFonts w:ascii="Segoe UI" w:hAnsi="Segoe UI" w:cs="Segoe UI"/>
            <w:color w:val="000000"/>
          </w:rPr>
          <w:t>In this Spring cloud tutorial, learn to use </w:t>
        </w:r>
        <w:r>
          <w:rPr>
            <w:rStyle w:val="Strong"/>
            <w:rFonts w:ascii="Segoe UI" w:eastAsiaTheme="majorEastAsia" w:hAnsi="Segoe UI" w:cs="Segoe UI"/>
            <w:color w:val="000000"/>
          </w:rPr>
          <w:t>client side load balancing using Netflix Ribbon</w:t>
        </w:r>
        <w:r>
          <w:rPr>
            <w:rFonts w:ascii="Segoe UI" w:hAnsi="Segoe UI" w:cs="Segoe UI"/>
            <w:color w:val="000000"/>
          </w:rPr>
          <w:t> in spring boot/cloud projects. Learn to build microservice based applications which use </w:t>
        </w:r>
        <w:r>
          <w:rPr>
            <w:rStyle w:val="Strong"/>
            <w:rFonts w:ascii="Segoe UI" w:eastAsiaTheme="majorEastAsia" w:hAnsi="Segoe UI" w:cs="Segoe UI"/>
            <w:color w:val="000000"/>
          </w:rPr>
          <w:t>ribbon</w:t>
        </w:r>
        <w:r>
          <w:rPr>
            <w:rFonts w:ascii="Segoe UI" w:hAnsi="Segoe UI" w:cs="Segoe UI"/>
            <w:color w:val="000000"/>
          </w:rPr>
          <w:t> as client side load balancer and </w:t>
        </w:r>
        <w:r>
          <w:rPr>
            <w:rStyle w:val="Strong"/>
            <w:rFonts w:ascii="Segoe UI" w:eastAsiaTheme="majorEastAsia" w:hAnsi="Segoe UI" w:cs="Segoe UI"/>
            <w:color w:val="000000"/>
          </w:rPr>
          <w:t>eureka</w:t>
        </w:r>
        <w:r>
          <w:rPr>
            <w:rFonts w:ascii="Segoe UI" w:hAnsi="Segoe UI" w:cs="Segoe UI"/>
            <w:color w:val="000000"/>
          </w:rPr>
          <w:t> as registry service. Learn how we can dynamically add new instances of microservices under the load balancer.</w:t>
        </w:r>
      </w:ins>
    </w:p>
    <w:p w14:paraId="1F0FC377"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57" w:author="Rajiv Bansal" w:date="2019-08-04T11:27:00Z"/>
          <w:rFonts w:ascii="inherit" w:hAnsi="inherit"/>
          <w:color w:val="000000"/>
          <w:sz w:val="22"/>
          <w:szCs w:val="22"/>
        </w:rPr>
      </w:pPr>
      <w:ins w:id="1558" w:author="Rajiv Bansal" w:date="2019-08-04T11:27:00Z">
        <w:r>
          <w:rPr>
            <w:rFonts w:ascii="inherit" w:hAnsi="inherit"/>
            <w:color w:val="000000"/>
            <w:sz w:val="22"/>
            <w:szCs w:val="22"/>
          </w:rPr>
          <w:t>Table of Contents</w:t>
        </w:r>
      </w:ins>
    </w:p>
    <w:p w14:paraId="3ACA5D76"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59" w:author="Rajiv Bansal" w:date="2019-08-04T11:27:00Z"/>
          <w:rFonts w:ascii="inherit" w:hAnsi="inherit"/>
          <w:color w:val="000000"/>
          <w:sz w:val="22"/>
          <w:szCs w:val="22"/>
        </w:rPr>
      </w:pPr>
    </w:p>
    <w:p w14:paraId="0070384F"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0" w:author="Rajiv Bansal" w:date="2019-08-04T11:27:00Z"/>
          <w:rFonts w:ascii="inherit" w:hAnsi="inherit"/>
          <w:color w:val="000000"/>
          <w:sz w:val="22"/>
          <w:szCs w:val="22"/>
        </w:rPr>
      </w:pPr>
      <w:ins w:id="1561" w:author="Rajiv Bansal" w:date="2019-08-04T11:27:00Z">
        <w:r>
          <w:rPr>
            <w:rFonts w:ascii="inherit" w:hAnsi="inherit"/>
            <w:color w:val="000000"/>
            <w:sz w:val="22"/>
            <w:szCs w:val="22"/>
          </w:rPr>
          <w:t xml:space="preserve">1.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"server-side-lb"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Traditional server side load balancing</w:t>
        </w:r>
        <w:r>
          <w:rPr>
            <w:rFonts w:ascii="inherit" w:hAnsi="inherit"/>
            <w:color w:val="000000"/>
            <w:sz w:val="22"/>
            <w:szCs w:val="22"/>
          </w:rPr>
          <w:fldChar w:fldCharType="end"/>
        </w:r>
      </w:ins>
    </w:p>
    <w:p w14:paraId="6C2CEA44"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2" w:author="Rajiv Bansal" w:date="2019-08-04T11:27:00Z"/>
          <w:rFonts w:ascii="inherit" w:hAnsi="inherit"/>
          <w:color w:val="000000"/>
          <w:sz w:val="22"/>
          <w:szCs w:val="22"/>
        </w:rPr>
      </w:pPr>
      <w:ins w:id="1563" w:author="Rajiv Bansal" w:date="2019-08-04T11:27:00Z">
        <w:r>
          <w:rPr>
            <w:rFonts w:ascii="inherit" w:hAnsi="inherit"/>
            <w:color w:val="000000"/>
            <w:sz w:val="22"/>
            <w:szCs w:val="22"/>
          </w:rPr>
          <w:t xml:space="preserve">2.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"client-side-lb"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Client side load balancing</w:t>
        </w:r>
        <w:r>
          <w:rPr>
            <w:rFonts w:ascii="inherit" w:hAnsi="inherit"/>
            <w:color w:val="000000"/>
            <w:sz w:val="22"/>
            <w:szCs w:val="22"/>
          </w:rPr>
          <w:fldChar w:fldCharType="end"/>
        </w:r>
      </w:ins>
    </w:p>
    <w:p w14:paraId="12241C0E"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4" w:author="Rajiv Bansal" w:date="2019-08-04T11:27:00Z"/>
          <w:rFonts w:ascii="inherit" w:hAnsi="inherit"/>
          <w:color w:val="000000"/>
          <w:sz w:val="22"/>
          <w:szCs w:val="22"/>
        </w:rPr>
      </w:pPr>
      <w:ins w:id="1565" w:author="Rajiv Bansal" w:date="2019-08-04T11:27:00Z">
        <w:r>
          <w:rPr>
            <w:rFonts w:ascii="inherit" w:hAnsi="inherit"/>
            <w:color w:val="000000"/>
            <w:sz w:val="22"/>
            <w:szCs w:val="22"/>
          </w:rPr>
          <w:t xml:space="preserve">3.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"ribbon"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 Client side load balancer</w:t>
        </w:r>
        <w:r>
          <w:rPr>
            <w:rFonts w:ascii="inherit" w:hAnsi="inherit"/>
            <w:color w:val="000000"/>
            <w:sz w:val="22"/>
            <w:szCs w:val="22"/>
          </w:rPr>
          <w:fldChar w:fldCharType="end"/>
        </w:r>
      </w:ins>
    </w:p>
    <w:p w14:paraId="0E5512F1"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6" w:author="Rajiv Bansal" w:date="2019-08-04T11:27:00Z"/>
          <w:rFonts w:ascii="inherit" w:hAnsi="inherit"/>
          <w:color w:val="000000"/>
          <w:sz w:val="22"/>
          <w:szCs w:val="22"/>
        </w:rPr>
      </w:pPr>
      <w:ins w:id="1567" w:author="Rajiv Bansal" w:date="2019-08-04T11:27:00Z">
        <w:r>
          <w:rPr>
            <w:rFonts w:ascii="inherit" w:hAnsi="inherit"/>
            <w:color w:val="000000"/>
            <w:sz w:val="22"/>
            <w:szCs w:val="22"/>
          </w:rPr>
          <w:t xml:space="preserve">4.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example</w:t>
        </w:r>
        <w:r>
          <w:rPr>
            <w:rFonts w:ascii="inherit" w:hAnsi="inherit"/>
            <w:color w:val="000000"/>
            <w:sz w:val="22"/>
            <w:szCs w:val="22"/>
          </w:rPr>
          <w:fldChar w:fldCharType="end"/>
        </w:r>
      </w:ins>
    </w:p>
    <w:p w14:paraId="70C45075"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8" w:author="Rajiv Bansal" w:date="2019-08-04T11:27:00Z"/>
          <w:rFonts w:ascii="inherit" w:hAnsi="inherit"/>
          <w:color w:val="000000"/>
          <w:sz w:val="22"/>
          <w:szCs w:val="22"/>
        </w:rPr>
      </w:pPr>
      <w:ins w:id="1569" w:author="Rajiv Bansal" w:date="2019-08-04T11:27:00Z">
        <w:r>
          <w:rPr>
            <w:rFonts w:ascii="inherit" w:hAnsi="inherit"/>
            <w:color w:val="000000"/>
            <w:sz w:val="22"/>
            <w:szCs w:val="22"/>
          </w:rPr>
          <w:t xml:space="preserve">5.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"testing"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the application</w:t>
        </w:r>
        <w:r>
          <w:rPr>
            <w:rFonts w:ascii="inherit" w:hAnsi="inherit"/>
            <w:color w:val="000000"/>
            <w:sz w:val="22"/>
            <w:szCs w:val="22"/>
          </w:rPr>
          <w:fldChar w:fldCharType="end"/>
        </w:r>
      </w:ins>
    </w:p>
    <w:p w14:paraId="364F9F73"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70" w:author="Rajiv Bansal" w:date="2019-08-04T11:27:00Z"/>
          <w:rFonts w:ascii="inherit" w:hAnsi="inherit"/>
          <w:color w:val="000000"/>
          <w:sz w:val="22"/>
          <w:szCs w:val="22"/>
        </w:rPr>
      </w:pPr>
      <w:ins w:id="1571" w:author="Rajiv Bansal" w:date="2019-08-04T11:27:00Z">
        <w:r>
          <w:rPr>
            <w:rFonts w:ascii="inherit" w:hAnsi="inherit"/>
            <w:color w:val="000000"/>
            <w:sz w:val="22"/>
            <w:szCs w:val="22"/>
          </w:rPr>
          <w:t xml:space="preserve">6.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27A4DDDD" w14:textId="77777777" w:rsidR="00423757" w:rsidRDefault="00423757">
      <w:pPr>
        <w:pStyle w:val="Heading5"/>
        <w:rPr>
          <w:ins w:id="1572" w:author="Rajiv Bansal" w:date="2019-08-04T11:27:00Z"/>
          <w:rFonts w:ascii="Segoe UI" w:hAnsi="Segoe UI" w:cs="Segoe UI"/>
          <w:color w:val="000000"/>
          <w:sz w:val="36"/>
          <w:szCs w:val="36"/>
        </w:rPr>
        <w:pPrChange w:id="1573" w:author="Rajiv Bansal" w:date="2019-08-04T11:28:00Z">
          <w:pPr>
            <w:pStyle w:val="Heading2"/>
            <w:pBdr>
              <w:bottom w:val="single" w:sz="6" w:space="4" w:color="EAECEF"/>
            </w:pBdr>
            <w:shd w:val="clear" w:color="auto" w:fill="FFFFFF"/>
            <w:spacing w:before="450" w:after="240"/>
          </w:pPr>
        </w:pPrChange>
      </w:pPr>
      <w:ins w:id="1574" w:author="Rajiv Bansal" w:date="2019-08-04T11:27:00Z">
        <w:r>
          <w:rPr>
            <w:rFonts w:ascii="Segoe UI" w:hAnsi="Segoe UI" w:cs="Segoe UI"/>
            <w:color w:val="000000"/>
          </w:rPr>
          <w:t>1. Traditional server side load balancing</w:t>
        </w:r>
      </w:ins>
    </w:p>
    <w:p w14:paraId="7AE02E04" w14:textId="77777777" w:rsidR="00423757" w:rsidRDefault="00423757">
      <w:pPr>
        <w:pStyle w:val="NormalWeb"/>
        <w:shd w:val="clear" w:color="auto" w:fill="FFFFFF"/>
        <w:spacing w:before="150" w:beforeAutospacing="0" w:after="240" w:afterAutospacing="0"/>
        <w:rPr>
          <w:ins w:id="1575" w:author="Rajiv Bansal" w:date="2019-08-04T11:27:00Z"/>
          <w:rFonts w:ascii="Segoe UI" w:hAnsi="Segoe UI" w:cs="Segoe UI"/>
          <w:color w:val="000000"/>
        </w:rPr>
      </w:pPr>
      <w:ins w:id="1576" w:author="Rajiv Bansal" w:date="2019-08-04T11:27:00Z">
        <w:r>
          <w:rPr>
            <w:rFonts w:ascii="Segoe UI" w:hAnsi="Segoe UI" w:cs="Segoe UI"/>
            <w:color w:val="000000"/>
          </w:rPr>
          <w:t>Server side load balancing is involved in monolithic applications where we have limited number of application instances behind the load load balancer. We deploy our war/ear files into multiple server instances which are basically a pool of server having the same application deployed and we put a load balancer in front of it.</w:t>
        </w:r>
      </w:ins>
    </w:p>
    <w:p w14:paraId="05523B47" w14:textId="77777777" w:rsidR="00423757" w:rsidRDefault="00423757">
      <w:pPr>
        <w:pStyle w:val="NormalWeb"/>
        <w:shd w:val="clear" w:color="auto" w:fill="FFFFFF"/>
        <w:spacing w:before="150" w:beforeAutospacing="0" w:after="240" w:afterAutospacing="0"/>
        <w:rPr>
          <w:ins w:id="1577" w:author="Rajiv Bansal" w:date="2019-08-04T11:27:00Z"/>
          <w:rFonts w:ascii="Segoe UI" w:hAnsi="Segoe UI" w:cs="Segoe UI"/>
          <w:color w:val="000000"/>
        </w:rPr>
      </w:pPr>
      <w:ins w:id="1578" w:author="Rajiv Bansal" w:date="2019-08-04T11:27:00Z">
        <w:r>
          <w:rPr>
            <w:rFonts w:ascii="Segoe UI" w:hAnsi="Segoe UI" w:cs="Segoe UI"/>
            <w:color w:val="000000"/>
          </w:rPr>
          <w:t>Load balancer has a public IP and DNS. The client makes a request using that public IP/DNS. Load balancer decides to which internal application server request will be forwarded to. It mainly use round robin or sticky session algorithm. We call it server side load balancing.</w:t>
        </w:r>
      </w:ins>
    </w:p>
    <w:p w14:paraId="3EB8D4F4" w14:textId="77777777" w:rsidR="00423757" w:rsidRDefault="00423757">
      <w:pPr>
        <w:pStyle w:val="Heading7"/>
        <w:rPr>
          <w:ins w:id="1579" w:author="Rajiv Bansal" w:date="2019-08-04T11:27:00Z"/>
          <w:rFonts w:ascii="Segoe UI" w:hAnsi="Segoe UI" w:cs="Segoe UI"/>
          <w:color w:val="000000"/>
          <w:sz w:val="29"/>
          <w:szCs w:val="29"/>
        </w:rPr>
        <w:pPrChange w:id="1580" w:author="Rajiv Bansal" w:date="2019-08-04T11:28:00Z">
          <w:pPr>
            <w:pStyle w:val="Heading4"/>
            <w:shd w:val="clear" w:color="auto" w:fill="FFFFFF"/>
            <w:spacing w:before="360" w:after="240"/>
          </w:pPr>
        </w:pPrChange>
      </w:pPr>
      <w:ins w:id="1581" w:author="Rajiv Bansal" w:date="2019-08-04T11:27:00Z">
        <w:r>
          <w:rPr>
            <w:rFonts w:ascii="Segoe UI" w:hAnsi="Segoe UI" w:cs="Segoe UI"/>
            <w:color w:val="000000"/>
            <w:sz w:val="29"/>
            <w:szCs w:val="29"/>
          </w:rPr>
          <w:t>1.1. Problems in microservices architecture</w:t>
        </w:r>
      </w:ins>
    </w:p>
    <w:p w14:paraId="53CE7D64" w14:textId="77777777" w:rsidR="00423757" w:rsidRDefault="00423757" w:rsidP="00423757">
      <w:pPr>
        <w:pStyle w:val="NormalWeb"/>
        <w:shd w:val="clear" w:color="auto" w:fill="FFFFFF"/>
        <w:spacing w:before="150" w:beforeAutospacing="0" w:after="240" w:afterAutospacing="0"/>
        <w:rPr>
          <w:ins w:id="1582" w:author="Rajiv Bansal" w:date="2019-08-04T11:27:00Z"/>
          <w:rFonts w:ascii="Segoe UI" w:hAnsi="Segoe UI" w:cs="Segoe UI"/>
          <w:color w:val="000000"/>
        </w:rPr>
      </w:pPr>
      <w:ins w:id="1583" w:author="Rajiv Bansal" w:date="2019-08-04T11:27:00Z">
        <w:r>
          <w:rPr>
            <w:rFonts w:ascii="Segoe UI" w:hAnsi="Segoe UI" w:cs="Segoe UI"/>
            <w:color w:val="000000"/>
          </w:rPr>
          <w:t>Mostly server side load balancing is a manual effort and we need to add/remove instances manually to the load balancer to work. So ideally we are loosing the today’s on demand scalability to auto-discover and configure when any new instances will be spinned of.</w:t>
        </w:r>
      </w:ins>
    </w:p>
    <w:p w14:paraId="33AD3C9F" w14:textId="77777777" w:rsidR="00423757" w:rsidRDefault="00423757" w:rsidP="00423757">
      <w:pPr>
        <w:pStyle w:val="NormalWeb"/>
        <w:shd w:val="clear" w:color="auto" w:fill="FFFFFF"/>
        <w:spacing w:before="150" w:beforeAutospacing="0" w:after="240" w:afterAutospacing="0"/>
        <w:rPr>
          <w:ins w:id="1584" w:author="Rajiv Bansal" w:date="2019-08-04T11:27:00Z"/>
          <w:rFonts w:ascii="Segoe UI" w:hAnsi="Segoe UI" w:cs="Segoe UI"/>
          <w:color w:val="000000"/>
        </w:rPr>
      </w:pPr>
      <w:ins w:id="1585" w:author="Rajiv Bansal" w:date="2019-08-04T11:27:00Z">
        <w:r>
          <w:rPr>
            <w:rFonts w:ascii="Segoe UI" w:hAnsi="Segoe UI" w:cs="Segoe UI"/>
            <w:color w:val="000000"/>
          </w:rPr>
          <w:t>Another problem is to have a fail-over policy to provide the client a seamless experience. Finally we need a separate server to host the load balancer instance which has the impact on cost and maintenance.</w:t>
        </w:r>
      </w:ins>
    </w:p>
    <w:p w14:paraId="17FB6AB1" w14:textId="77777777" w:rsidR="00423757" w:rsidRDefault="00423757">
      <w:pPr>
        <w:pStyle w:val="Heading5"/>
        <w:rPr>
          <w:ins w:id="1586" w:author="Rajiv Bansal" w:date="2019-08-04T11:27:00Z"/>
          <w:rFonts w:ascii="Segoe UI" w:hAnsi="Segoe UI" w:cs="Segoe UI"/>
          <w:color w:val="000000"/>
        </w:rPr>
        <w:pPrChange w:id="1587" w:author="Rajiv Bansal" w:date="2019-08-04T11:28:00Z">
          <w:pPr>
            <w:pStyle w:val="Heading2"/>
            <w:pBdr>
              <w:bottom w:val="single" w:sz="6" w:space="4" w:color="EAECEF"/>
            </w:pBdr>
            <w:shd w:val="clear" w:color="auto" w:fill="FFFFFF"/>
            <w:spacing w:before="450" w:after="240"/>
          </w:pPr>
        </w:pPrChange>
      </w:pPr>
      <w:ins w:id="1588" w:author="Rajiv Bansal" w:date="2019-08-04T11:27:00Z">
        <w:r>
          <w:rPr>
            <w:rFonts w:ascii="Segoe UI" w:hAnsi="Segoe UI" w:cs="Segoe UI"/>
            <w:color w:val="000000"/>
          </w:rPr>
          <w:t>2. Client side load balancing</w:t>
        </w:r>
      </w:ins>
    </w:p>
    <w:p w14:paraId="2338D45B" w14:textId="77777777" w:rsidR="00423757" w:rsidRDefault="00423757" w:rsidP="00423757">
      <w:pPr>
        <w:pStyle w:val="NormalWeb"/>
        <w:shd w:val="clear" w:color="auto" w:fill="FFFFFF"/>
        <w:spacing w:before="150" w:beforeAutospacing="0" w:after="240" w:afterAutospacing="0"/>
        <w:rPr>
          <w:ins w:id="1589" w:author="Rajiv Bansal" w:date="2019-08-04T11:27:00Z"/>
          <w:rFonts w:ascii="Segoe UI" w:hAnsi="Segoe UI" w:cs="Segoe UI"/>
          <w:color w:val="000000"/>
        </w:rPr>
      </w:pPr>
      <w:ins w:id="1590" w:author="Rajiv Bansal" w:date="2019-08-04T11:27:00Z">
        <w:r>
          <w:rPr>
            <w:rFonts w:ascii="Segoe UI" w:hAnsi="Segoe UI" w:cs="Segoe UI"/>
            <w:color w:val="000000"/>
          </w:rPr>
          <w:t>To overcome the problems of traditional load balancing, client side load balancing came into picture. They reside in the application as inbuilt component and bundled along with the application, so we don’t have to deploy them in separate servers.</w:t>
        </w:r>
      </w:ins>
    </w:p>
    <w:p w14:paraId="5637688B" w14:textId="77777777" w:rsidR="00423757" w:rsidRDefault="00423757" w:rsidP="00423757">
      <w:pPr>
        <w:pStyle w:val="NormalWeb"/>
        <w:shd w:val="clear" w:color="auto" w:fill="FFFFFF"/>
        <w:spacing w:before="150" w:beforeAutospacing="0" w:after="240" w:afterAutospacing="0"/>
        <w:rPr>
          <w:ins w:id="1591" w:author="Rajiv Bansal" w:date="2019-08-04T11:27:00Z"/>
          <w:rFonts w:ascii="Segoe UI" w:hAnsi="Segoe UI" w:cs="Segoe UI"/>
          <w:color w:val="000000"/>
        </w:rPr>
      </w:pPr>
      <w:ins w:id="1592" w:author="Rajiv Bansal" w:date="2019-08-04T11:27:00Z">
        <w:r>
          <w:rPr>
            <w:rFonts w:ascii="Segoe UI" w:hAnsi="Segoe UI" w:cs="Segoe UI"/>
            <w:color w:val="000000"/>
          </w:rPr>
          <w:t>Now let’s visualize the big picture. In microservice architecture, we will have to develop many microservices and each microservice may have multiple instances in the ecosystem. To overcome this complexity we have already one popular solution to use </w:t>
        </w:r>
        <w:r>
          <w:rPr>
            <w:rStyle w:val="Strong"/>
            <w:rFonts w:ascii="Segoe UI" w:eastAsiaTheme="majorEastAsia" w:hAnsi="Segoe UI" w:cs="Segoe UI"/>
            <w:color w:val="000000"/>
          </w:rPr>
          <w:t>service discovery pattern</w:t>
        </w:r>
        <w:r>
          <w:rPr>
            <w:rFonts w:ascii="Segoe UI" w:hAnsi="Segoe UI" w:cs="Segoe UI"/>
            <w:color w:val="000000"/>
          </w:rPr>
          <w:t>. In spring boot applications, we have couple of options in the service discovery space such as eureka, consoul, zookeeper etc.</w:t>
        </w:r>
      </w:ins>
    </w:p>
    <w:p w14:paraId="26B29342" w14:textId="77777777" w:rsidR="00423757" w:rsidRDefault="00423757" w:rsidP="00423757">
      <w:pPr>
        <w:pStyle w:val="NormalWeb"/>
        <w:shd w:val="clear" w:color="auto" w:fill="FFFFFF"/>
        <w:spacing w:before="150" w:beforeAutospacing="0" w:after="240" w:afterAutospacing="0"/>
        <w:rPr>
          <w:ins w:id="1593" w:author="Rajiv Bansal" w:date="2019-08-04T11:27:00Z"/>
          <w:rFonts w:ascii="Segoe UI" w:hAnsi="Segoe UI" w:cs="Segoe UI"/>
          <w:color w:val="000000"/>
        </w:rPr>
      </w:pPr>
      <w:ins w:id="1594" w:author="Rajiv Bansal" w:date="2019-08-04T11:27:00Z">
        <w:r>
          <w:rPr>
            <w:rFonts w:ascii="Segoe UI" w:hAnsi="Segoe UI" w:cs="Segoe UI"/>
            <w:color w:val="000000"/>
          </w:rPr>
          <w:t>Now if one microservice wants to communicate with another microservice, it generally looks up the service registry using discovery client and Eureka server returns all the instances of that target microservice to the caller service. Then it is the responsibility of the caller service to choose which instance to send request.</w:t>
        </w:r>
      </w:ins>
    </w:p>
    <w:p w14:paraId="2BC820FF" w14:textId="77777777" w:rsidR="00423757" w:rsidRDefault="00423757" w:rsidP="00423757">
      <w:pPr>
        <w:pStyle w:val="NormalWeb"/>
        <w:shd w:val="clear" w:color="auto" w:fill="FFFFFF"/>
        <w:spacing w:before="150" w:beforeAutospacing="0" w:after="240" w:afterAutospacing="0"/>
        <w:rPr>
          <w:ins w:id="1595" w:author="Rajiv Bansal" w:date="2019-08-04T11:27:00Z"/>
          <w:rFonts w:ascii="Segoe UI" w:hAnsi="Segoe UI" w:cs="Segoe UI"/>
          <w:color w:val="000000"/>
        </w:rPr>
      </w:pPr>
      <w:ins w:id="1596" w:author="Rajiv Bansal" w:date="2019-08-04T11:27:00Z">
        <w:r>
          <w:rPr>
            <w:rFonts w:ascii="Segoe UI" w:hAnsi="Segoe UI" w:cs="Segoe UI"/>
            <w:color w:val="000000"/>
          </w:rPr>
          <w:t>Here the client side load balancing comes into picture and automatically handles the complexities around this situation and delegates to proper instance in load balanced fashion. Note that we can specify the load balancing algorithm to use.</w:t>
        </w:r>
      </w:ins>
    </w:p>
    <w:p w14:paraId="37A69E32" w14:textId="77777777" w:rsidR="00423757" w:rsidRDefault="00423757">
      <w:pPr>
        <w:pStyle w:val="Heading5"/>
        <w:rPr>
          <w:ins w:id="1597" w:author="Rajiv Bansal" w:date="2019-08-04T11:27:00Z"/>
          <w:rFonts w:ascii="Segoe UI" w:hAnsi="Segoe UI" w:cs="Segoe UI"/>
          <w:color w:val="000000"/>
        </w:rPr>
        <w:pPrChange w:id="1598" w:author="Rajiv Bansal" w:date="2019-08-04T11:28:00Z">
          <w:pPr>
            <w:pStyle w:val="Heading2"/>
            <w:pBdr>
              <w:bottom w:val="single" w:sz="6" w:space="4" w:color="EAECEF"/>
            </w:pBdr>
            <w:shd w:val="clear" w:color="auto" w:fill="FFFFFF"/>
            <w:spacing w:before="450" w:after="240"/>
          </w:pPr>
        </w:pPrChange>
      </w:pPr>
      <w:ins w:id="1599" w:author="Rajiv Bansal" w:date="2019-08-04T11:27:00Z">
        <w:r>
          <w:rPr>
            <w:rFonts w:ascii="Segoe UI" w:hAnsi="Segoe UI" w:cs="Segoe UI"/>
            <w:color w:val="000000"/>
          </w:rPr>
          <w:lastRenderedPageBreak/>
          <w:t>3. Netflix ribbon – Client side load balancer</w:t>
        </w:r>
      </w:ins>
    </w:p>
    <w:p w14:paraId="0E0FA98D" w14:textId="77777777" w:rsidR="00423757" w:rsidRDefault="00423757" w:rsidP="00423757">
      <w:pPr>
        <w:pStyle w:val="NormalWeb"/>
        <w:shd w:val="clear" w:color="auto" w:fill="FFFFFF"/>
        <w:spacing w:before="150" w:beforeAutospacing="0" w:after="240" w:afterAutospacing="0"/>
        <w:rPr>
          <w:ins w:id="1600" w:author="Rajiv Bansal" w:date="2019-08-04T11:27:00Z"/>
          <w:rFonts w:ascii="Segoe UI" w:hAnsi="Segoe UI" w:cs="Segoe UI"/>
          <w:color w:val="000000"/>
        </w:rPr>
      </w:pPr>
      <w:ins w:id="1601" w:author="Rajiv Bansal" w:date="2019-08-04T11:27:00Z">
        <w:r>
          <w:rPr>
            <w:rFonts w:ascii="Segoe UI" w:hAnsi="Segoe UI" w:cs="Segoe UI"/>
            <w:color w:val="000000"/>
          </w:rPr>
          <w:t>Netflix ribbon from Spring Cloud family provides such facility to set up client side load balancing along with the service registry component. Spring boot has very nice way of configuring ribbon client side load balancer with minimal effort. It provides the following features</w:t>
        </w:r>
      </w:ins>
    </w:p>
    <w:p w14:paraId="09E84158" w14:textId="77777777" w:rsidR="00423757" w:rsidRDefault="00423757" w:rsidP="00423757">
      <w:pPr>
        <w:numPr>
          <w:ilvl w:val="0"/>
          <w:numId w:val="50"/>
        </w:numPr>
        <w:shd w:val="clear" w:color="auto" w:fill="FFFFFF"/>
        <w:spacing w:before="60" w:after="100" w:afterAutospacing="1" w:line="240" w:lineRule="auto"/>
        <w:ind w:left="600"/>
        <w:rPr>
          <w:ins w:id="1602" w:author="Rajiv Bansal" w:date="2019-08-04T11:27:00Z"/>
          <w:rFonts w:ascii="Segoe UI" w:hAnsi="Segoe UI" w:cs="Segoe UI"/>
          <w:color w:val="000000"/>
        </w:rPr>
      </w:pPr>
      <w:ins w:id="1603" w:author="Rajiv Bansal" w:date="2019-08-04T11:27:00Z">
        <w:r>
          <w:rPr>
            <w:rFonts w:ascii="Segoe UI" w:hAnsi="Segoe UI" w:cs="Segoe UI"/>
            <w:color w:val="000000"/>
          </w:rPr>
          <w:t>Load balancing</w:t>
        </w:r>
      </w:ins>
    </w:p>
    <w:p w14:paraId="2E1F8C82" w14:textId="77777777" w:rsidR="00423757" w:rsidRDefault="00423757" w:rsidP="00423757">
      <w:pPr>
        <w:numPr>
          <w:ilvl w:val="0"/>
          <w:numId w:val="50"/>
        </w:numPr>
        <w:shd w:val="clear" w:color="auto" w:fill="FFFFFF"/>
        <w:spacing w:before="60" w:after="100" w:afterAutospacing="1" w:line="240" w:lineRule="auto"/>
        <w:ind w:left="600"/>
        <w:rPr>
          <w:ins w:id="1604" w:author="Rajiv Bansal" w:date="2019-08-04T11:27:00Z"/>
          <w:rFonts w:ascii="Segoe UI" w:hAnsi="Segoe UI" w:cs="Segoe UI"/>
          <w:color w:val="000000"/>
        </w:rPr>
      </w:pPr>
      <w:ins w:id="1605" w:author="Rajiv Bansal" w:date="2019-08-04T11:27:00Z">
        <w:r>
          <w:rPr>
            <w:rFonts w:ascii="Segoe UI" w:hAnsi="Segoe UI" w:cs="Segoe UI"/>
            <w:color w:val="000000"/>
          </w:rPr>
          <w:t>Fault tolerance</w:t>
        </w:r>
      </w:ins>
    </w:p>
    <w:p w14:paraId="0B5E3245" w14:textId="77777777" w:rsidR="00423757" w:rsidRDefault="00423757" w:rsidP="00423757">
      <w:pPr>
        <w:numPr>
          <w:ilvl w:val="0"/>
          <w:numId w:val="50"/>
        </w:numPr>
        <w:shd w:val="clear" w:color="auto" w:fill="FFFFFF"/>
        <w:spacing w:before="60" w:after="100" w:afterAutospacing="1" w:line="240" w:lineRule="auto"/>
        <w:ind w:left="600"/>
        <w:rPr>
          <w:ins w:id="1606" w:author="Rajiv Bansal" w:date="2019-08-04T11:27:00Z"/>
          <w:rFonts w:ascii="Segoe UI" w:hAnsi="Segoe UI" w:cs="Segoe UI"/>
          <w:color w:val="000000"/>
        </w:rPr>
      </w:pPr>
      <w:ins w:id="1607" w:author="Rajiv Bansal" w:date="2019-08-04T11:27:00Z">
        <w:r>
          <w:rPr>
            <w:rFonts w:ascii="Segoe UI" w:hAnsi="Segoe UI" w:cs="Segoe UI"/>
            <w:color w:val="000000"/>
          </w:rPr>
          <w:t>Multiple protocol (HTTP, TCP, UDP) support in an asynchronous and reactive model</w:t>
        </w:r>
      </w:ins>
    </w:p>
    <w:p w14:paraId="37BB28C7" w14:textId="77777777" w:rsidR="00423757" w:rsidRDefault="00423757" w:rsidP="00423757">
      <w:pPr>
        <w:numPr>
          <w:ilvl w:val="0"/>
          <w:numId w:val="50"/>
        </w:numPr>
        <w:shd w:val="clear" w:color="auto" w:fill="FFFFFF"/>
        <w:spacing w:before="60" w:after="100" w:afterAutospacing="1" w:line="240" w:lineRule="auto"/>
        <w:ind w:left="600"/>
        <w:rPr>
          <w:ins w:id="1608" w:author="Rajiv Bansal" w:date="2019-08-04T11:27:00Z"/>
          <w:rFonts w:ascii="Segoe UI" w:hAnsi="Segoe UI" w:cs="Segoe UI"/>
          <w:color w:val="000000"/>
        </w:rPr>
      </w:pPr>
      <w:ins w:id="1609" w:author="Rajiv Bansal" w:date="2019-08-04T11:27:00Z">
        <w:r>
          <w:rPr>
            <w:rFonts w:ascii="Segoe UI" w:hAnsi="Segoe UI" w:cs="Segoe UI"/>
            <w:color w:val="000000"/>
          </w:rPr>
          <w:t>Caching and batching</w:t>
        </w:r>
      </w:ins>
    </w:p>
    <w:p w14:paraId="22183E79" w14:textId="77777777" w:rsidR="00423757" w:rsidRDefault="00423757" w:rsidP="00423757">
      <w:pPr>
        <w:pStyle w:val="NormalWeb"/>
        <w:shd w:val="clear" w:color="auto" w:fill="FFFFFF"/>
        <w:spacing w:before="150" w:beforeAutospacing="0" w:after="240" w:afterAutospacing="0"/>
        <w:rPr>
          <w:ins w:id="1610" w:author="Rajiv Bansal" w:date="2019-08-04T11:27:00Z"/>
          <w:rFonts w:ascii="Segoe UI" w:hAnsi="Segoe UI" w:cs="Segoe UI"/>
          <w:color w:val="000000"/>
        </w:rPr>
      </w:pPr>
      <w:ins w:id="1611" w:author="Rajiv Bansal" w:date="2019-08-04T11:27:00Z">
        <w:r>
          <w:rPr>
            <w:rFonts w:ascii="Segoe UI" w:hAnsi="Segoe UI" w:cs="Segoe UI"/>
            <w:color w:val="000000"/>
          </w:rPr>
          <w:t>To get ribbon binaries, go to </w:t>
        </w:r>
        <w:r>
          <w:rPr>
            <w:rFonts w:ascii="Segoe UI" w:hAnsi="Segoe UI" w:cs="Segoe UI"/>
            <w:color w:val="000000"/>
          </w:rPr>
          <w:fldChar w:fldCharType="begin"/>
        </w:r>
        <w:r>
          <w:rPr>
            <w:rFonts w:ascii="Segoe UI" w:hAnsi="Segoe UI" w:cs="Segoe UI"/>
            <w:color w:val="000000"/>
          </w:rPr>
          <w:instrText xml:space="preserve"> HYPERLINK "https://search.maven.org/" \l "search%7Cga%7C1%7Cribbon" </w:instrText>
        </w:r>
        <w:r>
          <w:rPr>
            <w:rFonts w:ascii="Segoe UI" w:hAnsi="Segoe UI" w:cs="Segoe UI"/>
            <w:color w:val="000000"/>
          </w:rPr>
          <w:fldChar w:fldCharType="separate"/>
        </w:r>
        <w:r>
          <w:rPr>
            <w:rStyle w:val="Hyperlink"/>
            <w:rFonts w:ascii="Segoe UI" w:eastAsiaTheme="majorEastAsia" w:hAnsi="Segoe UI" w:cs="Segoe UI"/>
            <w:color w:val="0366D6"/>
          </w:rPr>
          <w:t>maven central</w:t>
        </w:r>
        <w:r>
          <w:rPr>
            <w:rFonts w:ascii="Segoe UI" w:hAnsi="Segoe UI" w:cs="Segoe UI"/>
            <w:color w:val="000000"/>
          </w:rPr>
          <w:fldChar w:fldCharType="end"/>
        </w:r>
        <w:r>
          <w:rPr>
            <w:rFonts w:ascii="Segoe UI" w:hAnsi="Segoe UI" w:cs="Segoe UI"/>
            <w:color w:val="000000"/>
          </w:rPr>
          <w:t>. Here is an example to add dependency in Maven:</w:t>
        </w:r>
      </w:ins>
    </w:p>
    <w:tbl>
      <w:tblPr>
        <w:tblW w:w="15525" w:type="dxa"/>
        <w:tblCellMar>
          <w:left w:w="0" w:type="dxa"/>
          <w:right w:w="0" w:type="dxa"/>
        </w:tblCellMar>
        <w:tblLook w:val="04A0" w:firstRow="1" w:lastRow="0" w:firstColumn="1" w:lastColumn="0" w:noHBand="0" w:noVBand="1"/>
      </w:tblPr>
      <w:tblGrid>
        <w:gridCol w:w="15525"/>
      </w:tblGrid>
      <w:tr w:rsidR="00423757" w14:paraId="7AA5AA7A" w14:textId="77777777" w:rsidTr="00423757">
        <w:trPr>
          <w:ins w:id="1612" w:author="Rajiv Bansal" w:date="2019-08-04T11:27:00Z"/>
        </w:trPr>
        <w:tc>
          <w:tcPr>
            <w:tcW w:w="0" w:type="auto"/>
            <w:tcBorders>
              <w:top w:val="nil"/>
              <w:left w:val="nil"/>
              <w:bottom w:val="nil"/>
              <w:right w:val="nil"/>
            </w:tcBorders>
            <w:vAlign w:val="center"/>
            <w:hideMark/>
          </w:tcPr>
          <w:p w14:paraId="17217C2E" w14:textId="77777777" w:rsidR="00423757" w:rsidRDefault="00423757">
            <w:pPr>
              <w:jc w:val="center"/>
              <w:rPr>
                <w:ins w:id="1613" w:author="Rajiv Bansal" w:date="2019-08-04T11:27:00Z"/>
              </w:rPr>
            </w:pPr>
            <w:ins w:id="1614" w:author="Rajiv Bansal" w:date="2019-08-04T11:27:00Z">
              <w:r>
                <w:t>pom.xml</w:t>
              </w:r>
            </w:ins>
          </w:p>
        </w:tc>
      </w:tr>
      <w:tr w:rsidR="00423757" w14:paraId="3867CCA5" w14:textId="77777777" w:rsidTr="00423757">
        <w:trPr>
          <w:ins w:id="1615" w:author="Rajiv Bansal" w:date="2019-08-04T11:27:00Z"/>
        </w:trPr>
        <w:tc>
          <w:tcPr>
            <w:tcW w:w="15495" w:type="dxa"/>
            <w:vAlign w:val="center"/>
            <w:hideMark/>
          </w:tcPr>
          <w:p w14:paraId="408A0C3F" w14:textId="77777777" w:rsidR="00423757" w:rsidRDefault="00423757" w:rsidP="00423757">
            <w:pPr>
              <w:rPr>
                <w:ins w:id="1616" w:author="Rajiv Bansal" w:date="2019-08-04T11:27:00Z"/>
              </w:rPr>
            </w:pPr>
            <w:ins w:id="1617" w:author="Rajiv Bansal" w:date="2019-08-04T11:27:00Z">
              <w:r>
                <w:rPr>
                  <w:rStyle w:val="HTMLCode"/>
                  <w:rFonts w:eastAsiaTheme="minorHAnsi"/>
                </w:rPr>
                <w:t>&lt;dependency&gt;</w:t>
              </w:r>
            </w:ins>
          </w:p>
          <w:p w14:paraId="0B04A588" w14:textId="77777777" w:rsidR="00423757" w:rsidRDefault="00423757" w:rsidP="00423757">
            <w:pPr>
              <w:rPr>
                <w:ins w:id="1618" w:author="Rajiv Bansal" w:date="2019-08-04T11:27:00Z"/>
              </w:rPr>
            </w:pPr>
            <w:ins w:id="1619" w:author="Rajiv Bansal" w:date="2019-08-04T11:27:00Z">
              <w:r>
                <w:rPr>
                  <w:rStyle w:val="HTMLCode"/>
                  <w:rFonts w:eastAsiaTheme="minorHAnsi"/>
                  <w:color w:val="FF0779"/>
                </w:rPr>
                <w:t>    </w:t>
              </w:r>
              <w:r>
                <w:rPr>
                  <w:rStyle w:val="HTMLCode"/>
                  <w:rFonts w:eastAsiaTheme="minorHAnsi"/>
                </w:rPr>
                <w:t>&lt;groupId&gt;com.netflix.ribbon&lt;/groupId&gt;</w:t>
              </w:r>
            </w:ins>
          </w:p>
          <w:p w14:paraId="4C4F0150" w14:textId="77777777" w:rsidR="00423757" w:rsidRDefault="00423757" w:rsidP="00423757">
            <w:pPr>
              <w:rPr>
                <w:ins w:id="1620" w:author="Rajiv Bansal" w:date="2019-08-04T11:27:00Z"/>
              </w:rPr>
            </w:pPr>
            <w:ins w:id="1621" w:author="Rajiv Bansal" w:date="2019-08-04T11:27:00Z">
              <w:r>
                <w:rPr>
                  <w:rStyle w:val="HTMLCode"/>
                  <w:rFonts w:eastAsiaTheme="minorHAnsi"/>
                  <w:color w:val="FF0779"/>
                </w:rPr>
                <w:t>    </w:t>
              </w:r>
              <w:r>
                <w:rPr>
                  <w:rStyle w:val="HTMLCode"/>
                  <w:rFonts w:eastAsiaTheme="minorHAnsi"/>
                </w:rPr>
                <w:t>&lt;artifactId&gt;ribbon&lt;/artifactId&gt;</w:t>
              </w:r>
            </w:ins>
          </w:p>
          <w:p w14:paraId="0DF228AA" w14:textId="77777777" w:rsidR="00423757" w:rsidRDefault="00423757" w:rsidP="00423757">
            <w:pPr>
              <w:rPr>
                <w:ins w:id="1622" w:author="Rajiv Bansal" w:date="2019-08-04T11:27:00Z"/>
              </w:rPr>
            </w:pPr>
            <w:ins w:id="1623" w:author="Rajiv Bansal" w:date="2019-08-04T11:27:00Z">
              <w:r>
                <w:rPr>
                  <w:rStyle w:val="HTMLCode"/>
                  <w:rFonts w:eastAsiaTheme="minorHAnsi"/>
                  <w:color w:val="FF0779"/>
                </w:rPr>
                <w:t>    </w:t>
              </w:r>
              <w:r>
                <w:rPr>
                  <w:rStyle w:val="HTMLCode"/>
                  <w:rFonts w:eastAsiaTheme="minorHAnsi"/>
                </w:rPr>
                <w:t>&lt;version&gt;2.2.2&lt;/version&gt;</w:t>
              </w:r>
            </w:ins>
          </w:p>
          <w:p w14:paraId="1E0EC9FE" w14:textId="77777777" w:rsidR="00423757" w:rsidRDefault="00423757" w:rsidP="00423757">
            <w:pPr>
              <w:rPr>
                <w:ins w:id="1624" w:author="Rajiv Bansal" w:date="2019-08-04T11:27:00Z"/>
              </w:rPr>
            </w:pPr>
            <w:ins w:id="1625" w:author="Rajiv Bansal" w:date="2019-08-04T11:27:00Z">
              <w:r>
                <w:rPr>
                  <w:rStyle w:val="HTMLCode"/>
                  <w:rFonts w:eastAsiaTheme="minorHAnsi"/>
                </w:rPr>
                <w:t>&lt;/dependency&gt;</w:t>
              </w:r>
            </w:ins>
          </w:p>
        </w:tc>
      </w:tr>
    </w:tbl>
    <w:p w14:paraId="0122B8B3" w14:textId="77777777" w:rsidR="00423757" w:rsidRDefault="00423757">
      <w:pPr>
        <w:pStyle w:val="Heading5"/>
        <w:rPr>
          <w:ins w:id="1626" w:author="Rajiv Bansal" w:date="2019-08-04T11:27:00Z"/>
          <w:rFonts w:ascii="Segoe UI" w:hAnsi="Segoe UI" w:cs="Segoe UI"/>
          <w:color w:val="000000"/>
          <w:sz w:val="36"/>
          <w:szCs w:val="36"/>
        </w:rPr>
        <w:pPrChange w:id="1627" w:author="Rajiv Bansal" w:date="2019-08-04T11:28:00Z">
          <w:pPr>
            <w:pStyle w:val="Heading2"/>
            <w:pBdr>
              <w:bottom w:val="single" w:sz="6" w:space="4" w:color="EAECEF"/>
            </w:pBdr>
            <w:shd w:val="clear" w:color="auto" w:fill="FFFFFF"/>
            <w:spacing w:before="450" w:after="240"/>
          </w:pPr>
        </w:pPrChange>
      </w:pPr>
      <w:ins w:id="1628" w:author="Rajiv Bansal" w:date="2019-08-04T11:27:00Z">
        <w:r>
          <w:rPr>
            <w:rFonts w:ascii="Segoe UI" w:hAnsi="Segoe UI" w:cs="Segoe UI"/>
            <w:color w:val="000000"/>
          </w:rPr>
          <w:t>4. Netflix ribbon example</w:t>
        </w:r>
      </w:ins>
    </w:p>
    <w:p w14:paraId="2C146DF1" w14:textId="77777777" w:rsidR="00423757" w:rsidRDefault="00423757">
      <w:pPr>
        <w:pStyle w:val="Heading7"/>
        <w:rPr>
          <w:ins w:id="1629" w:author="Rajiv Bansal" w:date="2019-08-04T11:27:00Z"/>
          <w:rFonts w:ascii="Segoe UI" w:hAnsi="Segoe UI" w:cs="Segoe UI"/>
          <w:color w:val="000000"/>
          <w:sz w:val="29"/>
          <w:szCs w:val="29"/>
        </w:rPr>
        <w:pPrChange w:id="1630" w:author="Rajiv Bansal" w:date="2019-08-04T11:28:00Z">
          <w:pPr>
            <w:pStyle w:val="Heading4"/>
            <w:shd w:val="clear" w:color="auto" w:fill="FFFFFF"/>
            <w:spacing w:before="360" w:after="240"/>
          </w:pPr>
        </w:pPrChange>
      </w:pPr>
      <w:ins w:id="1631" w:author="Rajiv Bansal" w:date="2019-08-04T11:27:00Z">
        <w:r>
          <w:rPr>
            <w:rFonts w:ascii="Segoe UI" w:hAnsi="Segoe UI" w:cs="Segoe UI"/>
            <w:color w:val="000000"/>
            <w:sz w:val="29"/>
            <w:szCs w:val="29"/>
          </w:rPr>
          <w:t>4.1. Technology stack</w:t>
        </w:r>
      </w:ins>
    </w:p>
    <w:p w14:paraId="26CA71E6" w14:textId="77777777" w:rsidR="00423757" w:rsidRDefault="00423757">
      <w:pPr>
        <w:numPr>
          <w:ilvl w:val="0"/>
          <w:numId w:val="51"/>
        </w:numPr>
        <w:shd w:val="clear" w:color="auto" w:fill="FFFFFF"/>
        <w:spacing w:before="60" w:after="100" w:afterAutospacing="1" w:line="240" w:lineRule="auto"/>
        <w:ind w:left="600"/>
        <w:rPr>
          <w:ins w:id="1632" w:author="Rajiv Bansal" w:date="2019-08-04T11:27:00Z"/>
          <w:rFonts w:ascii="Segoe UI" w:hAnsi="Segoe UI" w:cs="Segoe UI"/>
          <w:color w:val="000000"/>
        </w:rPr>
      </w:pPr>
      <w:ins w:id="1633" w:author="Rajiv Bansal" w:date="2019-08-04T11:27:00Z">
        <w:r>
          <w:rPr>
            <w:rFonts w:ascii="Segoe UI" w:hAnsi="Segoe UI" w:cs="Segoe UI"/>
            <w:color w:val="000000"/>
          </w:rPr>
          <w:t>Java, Eclipse, Maven as Development Environment</w:t>
        </w:r>
      </w:ins>
    </w:p>
    <w:p w14:paraId="3F803E23" w14:textId="77777777" w:rsidR="00423757" w:rsidRDefault="00423757">
      <w:pPr>
        <w:numPr>
          <w:ilvl w:val="0"/>
          <w:numId w:val="51"/>
        </w:numPr>
        <w:shd w:val="clear" w:color="auto" w:fill="FFFFFF"/>
        <w:spacing w:before="60" w:after="100" w:afterAutospacing="1" w:line="240" w:lineRule="auto"/>
        <w:ind w:left="600"/>
        <w:rPr>
          <w:ins w:id="1634" w:author="Rajiv Bansal" w:date="2019-08-04T11:27:00Z"/>
          <w:rFonts w:ascii="Segoe UI" w:hAnsi="Segoe UI" w:cs="Segoe UI"/>
          <w:color w:val="000000"/>
        </w:rPr>
      </w:pPr>
      <w:ins w:id="1635" w:author="Rajiv Bansal" w:date="2019-08-04T11:27:00Z">
        <w:r>
          <w:rPr>
            <w:rFonts w:ascii="Segoe UI" w:hAnsi="Segoe UI" w:cs="Segoe UI"/>
            <w:color w:val="000000"/>
          </w:rPr>
          <w:t>Spring-boot and Cloud as application framework</w:t>
        </w:r>
      </w:ins>
    </w:p>
    <w:p w14:paraId="35DCA20A" w14:textId="77777777" w:rsidR="00423757" w:rsidRDefault="00423757">
      <w:pPr>
        <w:numPr>
          <w:ilvl w:val="0"/>
          <w:numId w:val="51"/>
        </w:numPr>
        <w:shd w:val="clear" w:color="auto" w:fill="FFFFFF"/>
        <w:spacing w:before="60" w:after="100" w:afterAutospacing="1" w:line="240" w:lineRule="auto"/>
        <w:ind w:left="600"/>
        <w:rPr>
          <w:ins w:id="1636" w:author="Rajiv Bansal" w:date="2019-08-04T11:27:00Z"/>
          <w:rFonts w:ascii="Segoe UI" w:hAnsi="Segoe UI" w:cs="Segoe UI"/>
          <w:color w:val="000000"/>
        </w:rPr>
      </w:pPr>
      <w:ins w:id="1637" w:author="Rajiv Bansal" w:date="2019-08-04T11:27:00Z">
        <w:r>
          <w:rPr>
            <w:rFonts w:ascii="Segoe UI" w:hAnsi="Segoe UI" w:cs="Segoe UI"/>
            <w:color w:val="000000"/>
          </w:rPr>
          <w:t>Eureka as Service registry Server</w:t>
        </w:r>
      </w:ins>
    </w:p>
    <w:p w14:paraId="6C412934" w14:textId="77777777" w:rsidR="00423757" w:rsidRDefault="00423757">
      <w:pPr>
        <w:numPr>
          <w:ilvl w:val="0"/>
          <w:numId w:val="51"/>
        </w:numPr>
        <w:shd w:val="clear" w:color="auto" w:fill="FFFFFF"/>
        <w:spacing w:before="60" w:after="100" w:afterAutospacing="1" w:line="240" w:lineRule="auto"/>
        <w:ind w:left="600"/>
        <w:rPr>
          <w:ins w:id="1638" w:author="Rajiv Bansal" w:date="2019-08-04T11:27:00Z"/>
          <w:rFonts w:ascii="Segoe UI" w:hAnsi="Segoe UI" w:cs="Segoe UI"/>
          <w:color w:val="000000"/>
        </w:rPr>
      </w:pPr>
      <w:ins w:id="1639" w:author="Rajiv Bansal" w:date="2019-08-04T11:27:00Z">
        <w:r>
          <w:rPr>
            <w:rFonts w:ascii="Segoe UI" w:hAnsi="Segoe UI" w:cs="Segoe UI"/>
            <w:color w:val="000000"/>
          </w:rPr>
          <w:t>Ribbon as Client Side Load balancer</w:t>
        </w:r>
      </w:ins>
    </w:p>
    <w:p w14:paraId="1AD6AC59" w14:textId="77777777" w:rsidR="00423757" w:rsidRDefault="00423757">
      <w:pPr>
        <w:pStyle w:val="NormalWeb"/>
        <w:shd w:val="clear" w:color="auto" w:fill="FFFFFF"/>
        <w:spacing w:before="150" w:beforeAutospacing="0" w:after="240" w:afterAutospacing="0"/>
        <w:rPr>
          <w:ins w:id="1640" w:author="Rajiv Bansal" w:date="2019-08-04T11:27:00Z"/>
          <w:rFonts w:ascii="Segoe UI" w:hAnsi="Segoe UI" w:cs="Segoe UI"/>
          <w:color w:val="000000"/>
        </w:rPr>
      </w:pPr>
      <w:ins w:id="1641" w:author="Rajiv Bansal" w:date="2019-08-04T11:27:00Z">
        <w:r>
          <w:rPr>
            <w:rFonts w:ascii="Segoe UI" w:hAnsi="Segoe UI" w:cs="Segoe UI"/>
            <w:color w:val="000000"/>
          </w:rPr>
          <w:t>We will create the following components and see how the whole eco system coordinates in distributed environment.</w:t>
        </w:r>
      </w:ins>
    </w:p>
    <w:p w14:paraId="389EA0EF" w14:textId="77777777" w:rsidR="00423757" w:rsidRDefault="00423757">
      <w:pPr>
        <w:numPr>
          <w:ilvl w:val="0"/>
          <w:numId w:val="52"/>
        </w:numPr>
        <w:shd w:val="clear" w:color="auto" w:fill="FFFFFF"/>
        <w:spacing w:before="60" w:after="100" w:afterAutospacing="1" w:line="240" w:lineRule="auto"/>
        <w:ind w:left="600"/>
        <w:rPr>
          <w:ins w:id="1642" w:author="Rajiv Bansal" w:date="2019-08-04T11:27:00Z"/>
          <w:rFonts w:ascii="Segoe UI" w:hAnsi="Segoe UI" w:cs="Segoe UI"/>
          <w:color w:val="000000"/>
        </w:rPr>
      </w:pPr>
      <w:ins w:id="1643" w:author="Rajiv Bansal" w:date="2019-08-04T11:27:00Z">
        <w:r>
          <w:rPr>
            <w:rFonts w:ascii="Segoe UI" w:hAnsi="Segoe UI" w:cs="Segoe UI"/>
            <w:color w:val="000000"/>
          </w:rPr>
          <w:t>Two microservices using Spring boot. One needs to invoke another as per business requirement</w:t>
        </w:r>
      </w:ins>
    </w:p>
    <w:p w14:paraId="3890B90E" w14:textId="77777777" w:rsidR="00423757" w:rsidRDefault="00423757">
      <w:pPr>
        <w:numPr>
          <w:ilvl w:val="0"/>
          <w:numId w:val="52"/>
        </w:numPr>
        <w:shd w:val="clear" w:color="auto" w:fill="FFFFFF"/>
        <w:spacing w:before="60" w:after="100" w:afterAutospacing="1" w:line="240" w:lineRule="auto"/>
        <w:ind w:left="600"/>
        <w:rPr>
          <w:ins w:id="1644" w:author="Rajiv Bansal" w:date="2019-08-04T11:27:00Z"/>
          <w:rFonts w:ascii="Segoe UI" w:hAnsi="Segoe UI" w:cs="Segoe UI"/>
          <w:color w:val="000000"/>
        </w:rPr>
      </w:pPr>
      <w:ins w:id="1645" w:author="Rajiv Bansal" w:date="2019-08-04T11:27:00Z">
        <w:r>
          <w:rPr>
            <w:rFonts w:ascii="Segoe UI" w:hAnsi="Segoe UI" w:cs="Segoe UI"/>
            <w:color w:val="000000"/>
          </w:rPr>
          <w:t>Eureka service registry server</w:t>
        </w:r>
      </w:ins>
    </w:p>
    <w:p w14:paraId="23182BD3" w14:textId="77777777" w:rsidR="00423757" w:rsidRDefault="00423757">
      <w:pPr>
        <w:numPr>
          <w:ilvl w:val="0"/>
          <w:numId w:val="52"/>
        </w:numPr>
        <w:shd w:val="clear" w:color="auto" w:fill="FFFFFF"/>
        <w:spacing w:before="60" w:after="100" w:afterAutospacing="1" w:line="240" w:lineRule="auto"/>
        <w:ind w:left="600"/>
        <w:rPr>
          <w:ins w:id="1646" w:author="Rajiv Bansal" w:date="2019-08-04T11:27:00Z"/>
          <w:rFonts w:ascii="Segoe UI" w:hAnsi="Segoe UI" w:cs="Segoe UI"/>
          <w:color w:val="000000"/>
        </w:rPr>
      </w:pPr>
      <w:ins w:id="1647" w:author="Rajiv Bansal" w:date="2019-08-04T11:27:00Z">
        <w:r>
          <w:rPr>
            <w:rFonts w:ascii="Segoe UI" w:hAnsi="Segoe UI" w:cs="Segoe UI"/>
            <w:color w:val="000000"/>
          </w:rPr>
          <w:t>Ribbon in the invoking microservice to call the other service in load balanced fashion WITH service discovery</w:t>
        </w:r>
      </w:ins>
    </w:p>
    <w:p w14:paraId="7155FA0B" w14:textId="77777777" w:rsidR="00423757" w:rsidRDefault="00423757">
      <w:pPr>
        <w:numPr>
          <w:ilvl w:val="0"/>
          <w:numId w:val="52"/>
        </w:numPr>
        <w:shd w:val="clear" w:color="auto" w:fill="FFFFFF"/>
        <w:spacing w:before="60" w:after="100" w:afterAutospacing="1" w:line="240" w:lineRule="auto"/>
        <w:ind w:left="600"/>
        <w:rPr>
          <w:ins w:id="1648" w:author="Rajiv Bansal" w:date="2019-08-04T11:27:00Z"/>
          <w:rFonts w:ascii="Segoe UI" w:hAnsi="Segoe UI" w:cs="Segoe UI"/>
          <w:color w:val="000000"/>
        </w:rPr>
      </w:pPr>
      <w:ins w:id="1649" w:author="Rajiv Bansal" w:date="2019-08-04T11:27:00Z">
        <w:r>
          <w:rPr>
            <w:rFonts w:ascii="Segoe UI" w:hAnsi="Segoe UI" w:cs="Segoe UI"/>
            <w:color w:val="000000"/>
          </w:rPr>
          <w:t>Invoking service in load balanced manner WITHOUT service discovery</w:t>
        </w:r>
      </w:ins>
    </w:p>
    <w:p w14:paraId="0A666146" w14:textId="77777777" w:rsidR="00423757" w:rsidRDefault="00423757">
      <w:pPr>
        <w:pStyle w:val="Heading7"/>
        <w:rPr>
          <w:ins w:id="1650" w:author="Rajiv Bansal" w:date="2019-08-04T11:27:00Z"/>
          <w:rFonts w:ascii="Segoe UI" w:hAnsi="Segoe UI" w:cs="Segoe UI"/>
          <w:color w:val="000000"/>
          <w:sz w:val="29"/>
          <w:szCs w:val="29"/>
        </w:rPr>
        <w:pPrChange w:id="1651" w:author="Rajiv Bansal" w:date="2019-08-04T11:28:00Z">
          <w:pPr>
            <w:pStyle w:val="Heading4"/>
            <w:shd w:val="clear" w:color="auto" w:fill="FFFFFF"/>
            <w:spacing w:before="360" w:after="240"/>
          </w:pPr>
        </w:pPrChange>
      </w:pPr>
      <w:ins w:id="1652" w:author="Rajiv Bansal" w:date="2019-08-04T11:27:00Z">
        <w:r>
          <w:rPr>
            <w:rFonts w:ascii="Segoe UI" w:hAnsi="Segoe UI" w:cs="Segoe UI"/>
            <w:color w:val="000000"/>
            <w:sz w:val="29"/>
            <w:szCs w:val="29"/>
          </w:rPr>
          <w:t>4.2. Create backend microservice</w:t>
        </w:r>
      </w:ins>
    </w:p>
    <w:p w14:paraId="14AE75DA" w14:textId="77777777" w:rsidR="00423757" w:rsidRDefault="00423757">
      <w:pPr>
        <w:pStyle w:val="NormalWeb"/>
        <w:shd w:val="clear" w:color="auto" w:fill="FFFFFF"/>
        <w:spacing w:before="150" w:beforeAutospacing="0" w:after="240" w:afterAutospacing="0"/>
        <w:rPr>
          <w:ins w:id="1653" w:author="Rajiv Bansal" w:date="2019-08-04T11:27:00Z"/>
          <w:rFonts w:ascii="Segoe UI" w:hAnsi="Segoe UI" w:cs="Segoe UI"/>
          <w:color w:val="000000"/>
        </w:rPr>
      </w:pPr>
      <w:ins w:id="1654" w:author="Rajiv Bansal" w:date="2019-08-04T11:27:00Z">
        <w:r>
          <w:rPr>
            <w:rFonts w:ascii="Segoe UI" w:hAnsi="Segoe UI" w:cs="Segoe UI"/>
            <w:color w:val="000000"/>
          </w:rPr>
          <w:t>We will create a simple microservice using Spring boot and will expose oe simple REST endpoint. Create one simple spring boot project named </w:t>
        </w:r>
        <w:r>
          <w:rPr>
            <w:rStyle w:val="HTMLCode"/>
            <w:rFonts w:ascii="Consolas" w:hAnsi="Consolas"/>
            <w:color w:val="FF0779"/>
            <w:sz w:val="21"/>
            <w:szCs w:val="21"/>
          </w:rPr>
          <w:t>ribbon-server</w:t>
        </w:r>
        <w:r>
          <w:rPr>
            <w:rFonts w:ascii="Segoe UI" w:hAnsi="Segoe UI" w:cs="Segoe UI"/>
            <w:color w:val="000000"/>
          </w:rPr>
          <w:t> with </w:t>
        </w:r>
        <w:r>
          <w:rPr>
            <w:rStyle w:val="Strong"/>
            <w:rFonts w:ascii="Segoe UI" w:eastAsiaTheme="majorEastAsia" w:hAnsi="Segoe UI" w:cs="Segoe UI"/>
            <w:color w:val="000000"/>
          </w:rPr>
          <w:t>spring-boot-web</w:t>
        </w:r>
        <w:r>
          <w:rPr>
            <w:rFonts w:ascii="Segoe UI" w:hAnsi="Segoe UI" w:cs="Segoe UI"/>
            <w:color w:val="000000"/>
          </w:rPr>
          <w:t> and </w:t>
        </w:r>
        <w:r>
          <w:rPr>
            <w:rStyle w:val="Strong"/>
            <w:rFonts w:ascii="Segoe UI" w:eastAsiaTheme="majorEastAsia" w:hAnsi="Segoe UI" w:cs="Segoe UI"/>
            <w:color w:val="000000"/>
          </w:rPr>
          <w:t>service discovery client</w:t>
        </w:r>
        <w:r>
          <w:rPr>
            <w:rFonts w:ascii="Segoe UI" w:hAnsi="Segoe UI" w:cs="Segoe UI"/>
            <w:color w:val="000000"/>
          </w:rPr>
          <w:t> dependency for hosting this in web server and expose one Rest Controller to test.</w:t>
        </w:r>
      </w:ins>
    </w:p>
    <w:p w14:paraId="03EBE140" w14:textId="77777777" w:rsidR="00423757" w:rsidRDefault="00423757">
      <w:pPr>
        <w:pStyle w:val="NormalWeb"/>
        <w:shd w:val="clear" w:color="auto" w:fill="FFFFFF"/>
        <w:spacing w:before="150" w:beforeAutospacing="0" w:after="240" w:afterAutospacing="0"/>
        <w:rPr>
          <w:ins w:id="1655" w:author="Rajiv Bansal" w:date="2019-08-04T11:27:00Z"/>
          <w:rFonts w:ascii="Segoe UI" w:hAnsi="Segoe UI" w:cs="Segoe UI"/>
          <w:color w:val="000000"/>
        </w:rPr>
      </w:pPr>
      <w:ins w:id="1656" w:author="Rajiv Bansal" w:date="2019-08-04T11:27:00Z">
        <w:r>
          <w:rPr>
            <w:rFonts w:ascii="Segoe UI" w:hAnsi="Segoe UI" w:cs="Segoe UI"/>
            <w:color w:val="000000"/>
          </w:rPr>
          <w:t>To do this we need to go to </w:t>
        </w:r>
        <w:r>
          <w:rPr>
            <w:rStyle w:val="Emphasis"/>
            <w:rFonts w:ascii="Segoe UI" w:hAnsi="Segoe UI" w:cs="Segoe UI"/>
            <w:color w:val="000000"/>
          </w:rPr>
          <w:t>https://start.spring.io/</w:t>
        </w:r>
        <w:r>
          <w:rPr>
            <w:rFonts w:ascii="Segoe UI" w:hAnsi="Segoe UI" w:cs="Segoe UI"/>
            <w:color w:val="000000"/>
          </w:rPr>
          <w:t> and give the maven coordinates and select dependencies. Download the zip file containing the skeleton project. Then we need to import that in eclipse once unzipped in suitable folder.</w:t>
        </w:r>
      </w:ins>
    </w:p>
    <w:p w14:paraId="0B2CF872" w14:textId="1D538C51" w:rsidR="00423757" w:rsidRDefault="00423757">
      <w:pPr>
        <w:rPr>
          <w:ins w:id="1657" w:author="Rajiv Bansal" w:date="2019-08-04T11:27:00Z"/>
          <w:rFonts w:ascii="Times New Roman" w:hAnsi="Times New Roman" w:cs="Times New Roman"/>
        </w:rPr>
      </w:pPr>
      <w:ins w:id="1658" w:author="Rajiv Bansal" w:date="2019-08-04T11:27:00Z">
        <w:r>
          <w:rPr>
            <w:noProof/>
          </w:rPr>
          <w:drawing>
            <wp:inline distT="0" distB="0" distL="0" distR="0" wp14:anchorId="412727A1" wp14:editId="3AA3146E">
              <wp:extent cx="8864600" cy="4098290"/>
              <wp:effectExtent l="0" t="0" r="0" b="0"/>
              <wp:docPr id="201" name="Picture 201" descr="https://cdn1.howtodoinjava.com/wp-content/uploads/2018/10/Rib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dn1.howtodoinjava.com/wp-content/uploads/2018/10/Ribbo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864600" cy="4098290"/>
                      </a:xfrm>
                      <a:prstGeom prst="rect">
                        <a:avLst/>
                      </a:prstGeom>
                      <a:noFill/>
                      <a:ln>
                        <a:noFill/>
                      </a:ln>
                    </pic:spPr>
                  </pic:pic>
                </a:graphicData>
              </a:graphic>
            </wp:inline>
          </w:drawing>
        </w:r>
        <w:r>
          <w:t>Project generated from Spring Initializer</w:t>
        </w:r>
      </w:ins>
    </w:p>
    <w:p w14:paraId="5743D6A0" w14:textId="77777777" w:rsidR="00423757" w:rsidRDefault="00423757">
      <w:pPr>
        <w:pStyle w:val="Heading9"/>
        <w:rPr>
          <w:ins w:id="1659" w:author="Rajiv Bansal" w:date="2019-08-04T11:27:00Z"/>
          <w:rFonts w:ascii="Segoe UI" w:hAnsi="Segoe UI" w:cs="Segoe UI"/>
          <w:color w:val="000000"/>
        </w:rPr>
        <w:pPrChange w:id="1660" w:author="Rajiv Bansal" w:date="2019-08-04T11:28:00Z">
          <w:pPr>
            <w:pStyle w:val="Heading6"/>
            <w:shd w:val="clear" w:color="auto" w:fill="FFFFFF"/>
            <w:spacing w:before="360" w:after="240"/>
          </w:pPr>
        </w:pPrChange>
      </w:pPr>
      <w:ins w:id="1661" w:author="Rajiv Bansal" w:date="2019-08-04T11:27:00Z">
        <w:r>
          <w:rPr>
            <w:rFonts w:ascii="Segoe UI" w:hAnsi="Segoe UI" w:cs="Segoe UI"/>
            <w:color w:val="000000"/>
            <w:sz w:val="24"/>
            <w:szCs w:val="24"/>
          </w:rPr>
          <w:t>4.2.1. Create rest endpoint</w:t>
        </w:r>
      </w:ins>
    </w:p>
    <w:p w14:paraId="608D8E37" w14:textId="77777777" w:rsidR="00423757" w:rsidRDefault="00423757">
      <w:pPr>
        <w:pStyle w:val="NormalWeb"/>
        <w:shd w:val="clear" w:color="auto" w:fill="FFFFFF"/>
        <w:spacing w:before="150" w:beforeAutospacing="0" w:after="240" w:afterAutospacing="0"/>
        <w:rPr>
          <w:ins w:id="1662" w:author="Rajiv Bansal" w:date="2019-08-04T11:27:00Z"/>
          <w:rFonts w:ascii="Segoe UI" w:hAnsi="Segoe UI" w:cs="Segoe UI"/>
          <w:color w:val="000000"/>
        </w:rPr>
      </w:pPr>
      <w:ins w:id="1663" w:author="Rajiv Bansal" w:date="2019-08-04T11:27:00Z">
        <w:r>
          <w:rPr>
            <w:rFonts w:ascii="Segoe UI" w:hAnsi="Segoe UI" w:cs="Segoe UI"/>
            <w:color w:val="000000"/>
          </w:rPr>
          <w:t>Write one Rest Controller and expose one Rest Endpoint as below.</w:t>
        </w:r>
      </w:ins>
    </w:p>
    <w:tbl>
      <w:tblPr>
        <w:tblW w:w="15525" w:type="dxa"/>
        <w:tblCellMar>
          <w:left w:w="0" w:type="dxa"/>
          <w:right w:w="0" w:type="dxa"/>
        </w:tblCellMar>
        <w:tblLook w:val="04A0" w:firstRow="1" w:lastRow="0" w:firstColumn="1" w:lastColumn="0" w:noHBand="0" w:noVBand="1"/>
      </w:tblPr>
      <w:tblGrid>
        <w:gridCol w:w="15525"/>
      </w:tblGrid>
      <w:tr w:rsidR="00423757" w14:paraId="5A47D446" w14:textId="77777777" w:rsidTr="00423757">
        <w:trPr>
          <w:ins w:id="1664" w:author="Rajiv Bansal" w:date="2019-08-04T11:27:00Z"/>
        </w:trPr>
        <w:tc>
          <w:tcPr>
            <w:tcW w:w="0" w:type="auto"/>
            <w:tcBorders>
              <w:top w:val="nil"/>
              <w:left w:val="nil"/>
              <w:bottom w:val="nil"/>
              <w:right w:val="nil"/>
            </w:tcBorders>
            <w:vAlign w:val="center"/>
            <w:hideMark/>
          </w:tcPr>
          <w:p w14:paraId="3195C8DF" w14:textId="77777777" w:rsidR="00423757" w:rsidRDefault="00423757">
            <w:pPr>
              <w:jc w:val="center"/>
              <w:rPr>
                <w:ins w:id="1665" w:author="Rajiv Bansal" w:date="2019-08-04T11:27:00Z"/>
              </w:rPr>
            </w:pPr>
            <w:ins w:id="1666" w:author="Rajiv Bansal" w:date="2019-08-04T11:27:00Z">
              <w:r>
                <w:t>MyRestController.java</w:t>
              </w:r>
            </w:ins>
          </w:p>
        </w:tc>
      </w:tr>
      <w:tr w:rsidR="00423757" w14:paraId="7A05F5C2" w14:textId="77777777" w:rsidTr="00423757">
        <w:trPr>
          <w:ins w:id="1667" w:author="Rajiv Bansal" w:date="2019-08-04T11:27:00Z"/>
        </w:trPr>
        <w:tc>
          <w:tcPr>
            <w:tcW w:w="15495" w:type="dxa"/>
            <w:vAlign w:val="center"/>
            <w:hideMark/>
          </w:tcPr>
          <w:p w14:paraId="10A7634A" w14:textId="77777777" w:rsidR="00423757" w:rsidRDefault="00423757">
            <w:pPr>
              <w:rPr>
                <w:ins w:id="1668" w:author="Rajiv Bansal" w:date="2019-08-04T11:27:00Z"/>
              </w:rPr>
            </w:pPr>
            <w:ins w:id="1669" w:author="Rajiv Bansal" w:date="2019-08-04T11:27:00Z">
              <w:r>
                <w:rPr>
                  <w:rStyle w:val="HTMLCode"/>
                  <w:rFonts w:eastAsiaTheme="minorHAnsi"/>
                </w:rPr>
                <w:lastRenderedPageBreak/>
                <w:t>package</w:t>
              </w:r>
              <w:r>
                <w:t> </w:t>
              </w:r>
              <w:r>
                <w:rPr>
                  <w:rStyle w:val="HTMLCode"/>
                  <w:rFonts w:eastAsiaTheme="minorHAnsi"/>
                </w:rPr>
                <w:t>com.example.ribbonserver;</w:t>
              </w:r>
            </w:ins>
          </w:p>
          <w:p w14:paraId="0098C9E8" w14:textId="77777777" w:rsidR="00423757" w:rsidRDefault="00423757">
            <w:pPr>
              <w:rPr>
                <w:ins w:id="1670" w:author="Rajiv Bansal" w:date="2019-08-04T11:27:00Z"/>
              </w:rPr>
            </w:pPr>
            <w:ins w:id="1671" w:author="Rajiv Bansal" w:date="2019-08-04T11:27:00Z">
              <w:r>
                <w:t> </w:t>
              </w:r>
            </w:ins>
          </w:p>
          <w:p w14:paraId="0086695B" w14:textId="77777777" w:rsidR="00423757" w:rsidRDefault="00423757">
            <w:pPr>
              <w:rPr>
                <w:ins w:id="1672" w:author="Rajiv Bansal" w:date="2019-08-04T11:27:00Z"/>
              </w:rPr>
            </w:pPr>
            <w:ins w:id="1673" w:author="Rajiv Bansal" w:date="2019-08-04T11:27:00Z">
              <w:r>
                <w:rPr>
                  <w:rStyle w:val="HTMLCode"/>
                  <w:rFonts w:eastAsiaTheme="minorHAnsi"/>
                </w:rPr>
                <w:t>import</w:t>
              </w:r>
              <w:r>
                <w:t> </w:t>
              </w:r>
              <w:r>
                <w:rPr>
                  <w:rStyle w:val="HTMLCode"/>
                  <w:rFonts w:eastAsiaTheme="minorHAnsi"/>
                </w:rPr>
                <w:t>org.springframework.beans.factory.annotation.Autowired;</w:t>
              </w:r>
            </w:ins>
          </w:p>
          <w:p w14:paraId="3F8471A5" w14:textId="77777777" w:rsidR="00423757" w:rsidRDefault="00423757">
            <w:pPr>
              <w:rPr>
                <w:ins w:id="1674" w:author="Rajiv Bansal" w:date="2019-08-04T11:27:00Z"/>
              </w:rPr>
            </w:pPr>
            <w:ins w:id="1675" w:author="Rajiv Bansal" w:date="2019-08-04T11:27:00Z">
              <w:r>
                <w:rPr>
                  <w:rStyle w:val="HTMLCode"/>
                  <w:rFonts w:eastAsiaTheme="minorHAnsi"/>
                </w:rPr>
                <w:t>import</w:t>
              </w:r>
              <w:r>
                <w:t> </w:t>
              </w:r>
              <w:r>
                <w:rPr>
                  <w:rStyle w:val="HTMLCode"/>
                  <w:rFonts w:eastAsiaTheme="minorHAnsi"/>
                </w:rPr>
                <w:t>org.springframework.core.env.Environment;</w:t>
              </w:r>
            </w:ins>
          </w:p>
          <w:p w14:paraId="5708A503" w14:textId="77777777" w:rsidR="00423757" w:rsidRDefault="00423757">
            <w:pPr>
              <w:rPr>
                <w:ins w:id="1676" w:author="Rajiv Bansal" w:date="2019-08-04T11:27:00Z"/>
              </w:rPr>
            </w:pPr>
            <w:ins w:id="1677" w:author="Rajiv Bansal" w:date="2019-08-04T11:27:00Z">
              <w:r>
                <w:rPr>
                  <w:rStyle w:val="HTMLCode"/>
                  <w:rFonts w:eastAsiaTheme="minorHAnsi"/>
                </w:rPr>
                <w:t>import</w:t>
              </w:r>
              <w:r>
                <w:t> </w:t>
              </w:r>
              <w:r>
                <w:rPr>
                  <w:rStyle w:val="HTMLCode"/>
                  <w:rFonts w:eastAsiaTheme="minorHAnsi"/>
                </w:rPr>
                <w:t>org.springframework.web.bind.annotation.GetMapping;</w:t>
              </w:r>
            </w:ins>
          </w:p>
          <w:p w14:paraId="01AF3C0F" w14:textId="77777777" w:rsidR="00423757" w:rsidRDefault="00423757">
            <w:pPr>
              <w:rPr>
                <w:ins w:id="1678" w:author="Rajiv Bansal" w:date="2019-08-04T11:27:00Z"/>
              </w:rPr>
            </w:pPr>
            <w:ins w:id="1679" w:author="Rajiv Bansal" w:date="2019-08-04T11:27:00Z">
              <w:r>
                <w:rPr>
                  <w:rStyle w:val="HTMLCode"/>
                  <w:rFonts w:eastAsiaTheme="minorHAnsi"/>
                </w:rPr>
                <w:t>import</w:t>
              </w:r>
              <w:r>
                <w:t> </w:t>
              </w:r>
              <w:r>
                <w:rPr>
                  <w:rStyle w:val="HTMLCode"/>
                  <w:rFonts w:eastAsiaTheme="minorHAnsi"/>
                </w:rPr>
                <w:t>org.springframework.web.bind.annotation.RestController;</w:t>
              </w:r>
            </w:ins>
          </w:p>
          <w:p w14:paraId="3A9FC85E" w14:textId="77777777" w:rsidR="00423757" w:rsidRDefault="00423757">
            <w:pPr>
              <w:rPr>
                <w:ins w:id="1680" w:author="Rajiv Bansal" w:date="2019-08-04T11:27:00Z"/>
              </w:rPr>
            </w:pPr>
            <w:ins w:id="1681" w:author="Rajiv Bansal" w:date="2019-08-04T11:27:00Z">
              <w:r>
                <w:t> </w:t>
              </w:r>
            </w:ins>
          </w:p>
          <w:p w14:paraId="1ED68B7B" w14:textId="77777777" w:rsidR="00423757" w:rsidRDefault="00423757">
            <w:pPr>
              <w:rPr>
                <w:ins w:id="1682" w:author="Rajiv Bansal" w:date="2019-08-04T11:27:00Z"/>
              </w:rPr>
            </w:pPr>
            <w:ins w:id="1683" w:author="Rajiv Bansal" w:date="2019-08-04T11:27:00Z">
              <w:r>
                <w:rPr>
                  <w:rStyle w:val="HTMLCode"/>
                  <w:rFonts w:eastAsiaTheme="minorHAnsi"/>
                </w:rPr>
                <w:t>@RestController</w:t>
              </w:r>
            </w:ins>
          </w:p>
          <w:p w14:paraId="27B1A32F" w14:textId="77777777" w:rsidR="00423757" w:rsidRDefault="00423757">
            <w:pPr>
              <w:rPr>
                <w:ins w:id="1684" w:author="Rajiv Bansal" w:date="2019-08-04T11:27:00Z"/>
              </w:rPr>
            </w:pPr>
            <w:ins w:id="1685"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MyRestController {</w:t>
              </w:r>
            </w:ins>
          </w:p>
          <w:p w14:paraId="64CE1013" w14:textId="77777777" w:rsidR="00423757" w:rsidRDefault="00423757">
            <w:pPr>
              <w:rPr>
                <w:ins w:id="1686" w:author="Rajiv Bansal" w:date="2019-08-04T11:27:00Z"/>
              </w:rPr>
            </w:pPr>
            <w:ins w:id="1687" w:author="Rajiv Bansal" w:date="2019-08-04T11:27:00Z">
              <w:r>
                <w:t> </w:t>
              </w:r>
            </w:ins>
          </w:p>
          <w:p w14:paraId="504B861D" w14:textId="77777777" w:rsidR="00423757" w:rsidRDefault="00423757">
            <w:pPr>
              <w:rPr>
                <w:ins w:id="1688" w:author="Rajiv Bansal" w:date="2019-08-04T11:27:00Z"/>
              </w:rPr>
            </w:pPr>
            <w:ins w:id="1689" w:author="Rajiv Bansal" w:date="2019-08-04T11:27:00Z">
              <w:r>
                <w:rPr>
                  <w:rStyle w:val="HTMLCode"/>
                  <w:rFonts w:eastAsiaTheme="minorHAnsi"/>
                  <w:color w:val="FF0779"/>
                </w:rPr>
                <w:t>    </w:t>
              </w:r>
              <w:r>
                <w:rPr>
                  <w:rStyle w:val="HTMLCode"/>
                  <w:rFonts w:eastAsiaTheme="minorHAnsi"/>
                </w:rPr>
                <w:t>@Autowired</w:t>
              </w:r>
            </w:ins>
          </w:p>
          <w:p w14:paraId="7C64DEDF" w14:textId="77777777" w:rsidR="00423757" w:rsidRDefault="00423757">
            <w:pPr>
              <w:rPr>
                <w:ins w:id="1690" w:author="Rajiv Bansal" w:date="2019-08-04T11:27:00Z"/>
              </w:rPr>
            </w:pPr>
            <w:ins w:id="1691" w:author="Rajiv Bansal" w:date="2019-08-04T11:27:00Z">
              <w:r>
                <w:rPr>
                  <w:rStyle w:val="HTMLCode"/>
                  <w:rFonts w:eastAsiaTheme="minorHAnsi"/>
                  <w:color w:val="FF0779"/>
                </w:rPr>
                <w:t>    </w:t>
              </w:r>
              <w:r>
                <w:rPr>
                  <w:rStyle w:val="HTMLCode"/>
                  <w:rFonts w:eastAsiaTheme="minorHAnsi"/>
                </w:rPr>
                <w:t>Environment environment;</w:t>
              </w:r>
            </w:ins>
          </w:p>
          <w:p w14:paraId="44C71722" w14:textId="77777777" w:rsidR="00423757" w:rsidRDefault="00423757">
            <w:pPr>
              <w:rPr>
                <w:ins w:id="1692" w:author="Rajiv Bansal" w:date="2019-08-04T11:27:00Z"/>
              </w:rPr>
            </w:pPr>
            <w:ins w:id="1693" w:author="Rajiv Bansal" w:date="2019-08-04T11:27:00Z">
              <w:r>
                <w:t> </w:t>
              </w:r>
            </w:ins>
          </w:p>
          <w:p w14:paraId="24CF5296" w14:textId="77777777" w:rsidR="00423757" w:rsidRDefault="00423757">
            <w:pPr>
              <w:rPr>
                <w:ins w:id="1694" w:author="Rajiv Bansal" w:date="2019-08-04T11:27:00Z"/>
              </w:rPr>
            </w:pPr>
            <w:ins w:id="1695" w:author="Rajiv Bansal" w:date="2019-08-04T11:27:00Z">
              <w:r>
                <w:rPr>
                  <w:rStyle w:val="HTMLCode"/>
                  <w:rFonts w:eastAsiaTheme="minorHAnsi"/>
                  <w:color w:val="FF0779"/>
                </w:rPr>
                <w:t>    </w:t>
              </w:r>
              <w:r>
                <w:rPr>
                  <w:rStyle w:val="HTMLCode"/>
                  <w:rFonts w:eastAsiaTheme="minorHAnsi"/>
                </w:rPr>
                <w:t>@GetMapping("/")</w:t>
              </w:r>
            </w:ins>
          </w:p>
          <w:p w14:paraId="40A01929" w14:textId="77777777" w:rsidR="00423757" w:rsidRDefault="00423757">
            <w:pPr>
              <w:rPr>
                <w:ins w:id="1696" w:author="Rajiv Bansal" w:date="2019-08-04T11:27:00Z"/>
              </w:rPr>
            </w:pPr>
            <w:ins w:id="1697"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health() {</w:t>
              </w:r>
            </w:ins>
          </w:p>
          <w:p w14:paraId="58F21D79" w14:textId="77777777" w:rsidR="00423757" w:rsidRDefault="00423757">
            <w:pPr>
              <w:rPr>
                <w:ins w:id="1698" w:author="Rajiv Bansal" w:date="2019-08-04T11:27:00Z"/>
              </w:rPr>
            </w:pPr>
            <w:ins w:id="1699"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"I am Ok";</w:t>
              </w:r>
            </w:ins>
          </w:p>
          <w:p w14:paraId="5B619428" w14:textId="77777777" w:rsidR="00423757" w:rsidRDefault="00423757">
            <w:pPr>
              <w:rPr>
                <w:ins w:id="1700" w:author="Rajiv Bansal" w:date="2019-08-04T11:27:00Z"/>
              </w:rPr>
            </w:pPr>
            <w:ins w:id="1701" w:author="Rajiv Bansal" w:date="2019-08-04T11:27:00Z">
              <w:r>
                <w:rPr>
                  <w:rStyle w:val="HTMLCode"/>
                  <w:rFonts w:eastAsiaTheme="minorHAnsi"/>
                  <w:color w:val="FF0779"/>
                </w:rPr>
                <w:t>    </w:t>
              </w:r>
              <w:r>
                <w:rPr>
                  <w:rStyle w:val="HTMLCode"/>
                  <w:rFonts w:eastAsiaTheme="minorHAnsi"/>
                </w:rPr>
                <w:t>}</w:t>
              </w:r>
            </w:ins>
          </w:p>
          <w:p w14:paraId="497D9D45" w14:textId="77777777" w:rsidR="00423757" w:rsidRDefault="00423757">
            <w:pPr>
              <w:rPr>
                <w:ins w:id="1702" w:author="Rajiv Bansal" w:date="2019-08-04T11:27:00Z"/>
              </w:rPr>
            </w:pPr>
            <w:ins w:id="1703" w:author="Rajiv Bansal" w:date="2019-08-04T11:27:00Z">
              <w:r>
                <w:t> </w:t>
              </w:r>
            </w:ins>
          </w:p>
          <w:p w14:paraId="730738A1" w14:textId="77777777" w:rsidR="00423757" w:rsidRDefault="00423757">
            <w:pPr>
              <w:rPr>
                <w:ins w:id="1704" w:author="Rajiv Bansal" w:date="2019-08-04T11:27:00Z"/>
              </w:rPr>
            </w:pPr>
            <w:ins w:id="1705" w:author="Rajiv Bansal" w:date="2019-08-04T11:27:00Z">
              <w:r>
                <w:rPr>
                  <w:rStyle w:val="HTMLCode"/>
                  <w:rFonts w:eastAsiaTheme="minorHAnsi"/>
                  <w:color w:val="FF0779"/>
                </w:rPr>
                <w:t>    </w:t>
              </w:r>
              <w:r>
                <w:rPr>
                  <w:rStyle w:val="HTMLCode"/>
                  <w:rFonts w:eastAsiaTheme="minorHAnsi"/>
                </w:rPr>
                <w:t>@GetMapping("/backend")</w:t>
              </w:r>
            </w:ins>
          </w:p>
          <w:p w14:paraId="77146D26" w14:textId="77777777" w:rsidR="00423757" w:rsidRDefault="00423757">
            <w:pPr>
              <w:rPr>
                <w:ins w:id="1706" w:author="Rajiv Bansal" w:date="2019-08-04T11:27:00Z"/>
              </w:rPr>
            </w:pPr>
            <w:ins w:id="1707"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backend() {</w:t>
              </w:r>
            </w:ins>
          </w:p>
          <w:p w14:paraId="65AC43F6" w14:textId="77777777" w:rsidR="00423757" w:rsidRDefault="00423757">
            <w:pPr>
              <w:rPr>
                <w:ins w:id="1708" w:author="Rajiv Bansal" w:date="2019-08-04T11:27:00Z"/>
              </w:rPr>
            </w:pPr>
            <w:ins w:id="1709" w:author="Rajiv Bansal" w:date="2019-08-04T11:27:00Z">
              <w:r>
                <w:rPr>
                  <w:rStyle w:val="HTMLCode"/>
                  <w:rFonts w:eastAsiaTheme="minorHAnsi"/>
                  <w:color w:val="FF0779"/>
                </w:rPr>
                <w:t>        </w:t>
              </w:r>
              <w:r>
                <w:rPr>
                  <w:rStyle w:val="HTMLCode"/>
                  <w:rFonts w:eastAsiaTheme="minorHAnsi"/>
                </w:rPr>
                <w:t>System.out.println("Inside MyRestController::backend...");</w:t>
              </w:r>
            </w:ins>
          </w:p>
          <w:p w14:paraId="1CB829A2" w14:textId="77777777" w:rsidR="00423757" w:rsidRDefault="00423757">
            <w:pPr>
              <w:rPr>
                <w:ins w:id="1710" w:author="Rajiv Bansal" w:date="2019-08-04T11:27:00Z"/>
              </w:rPr>
            </w:pPr>
            <w:ins w:id="1711" w:author="Rajiv Bansal" w:date="2019-08-04T11:27:00Z">
              <w:r>
                <w:t> </w:t>
              </w:r>
            </w:ins>
          </w:p>
          <w:p w14:paraId="6021E997" w14:textId="77777777" w:rsidR="00423757" w:rsidRDefault="00423757">
            <w:pPr>
              <w:rPr>
                <w:ins w:id="1712" w:author="Rajiv Bansal" w:date="2019-08-04T11:27:00Z"/>
              </w:rPr>
            </w:pPr>
            <w:ins w:id="1713" w:author="Rajiv Bansal" w:date="2019-08-04T11:27:00Z">
              <w:r>
                <w:rPr>
                  <w:rStyle w:val="HTMLCode"/>
                  <w:rFonts w:eastAsiaTheme="minorHAnsi"/>
                  <w:color w:val="FF0779"/>
                </w:rPr>
                <w:t>        </w:t>
              </w:r>
              <w:r>
                <w:rPr>
                  <w:rStyle w:val="HTMLCode"/>
                  <w:rFonts w:eastAsiaTheme="minorHAnsi"/>
                </w:rPr>
                <w:t>String serverPort = environment.getProperty("local.server.port");</w:t>
              </w:r>
            </w:ins>
          </w:p>
          <w:p w14:paraId="100B3979" w14:textId="77777777" w:rsidR="00423757" w:rsidRDefault="00423757">
            <w:pPr>
              <w:rPr>
                <w:ins w:id="1714" w:author="Rajiv Bansal" w:date="2019-08-04T11:27:00Z"/>
              </w:rPr>
            </w:pPr>
            <w:ins w:id="1715" w:author="Rajiv Bansal" w:date="2019-08-04T11:27:00Z">
              <w:r>
                <w:t> </w:t>
              </w:r>
            </w:ins>
          </w:p>
          <w:p w14:paraId="19A894DA" w14:textId="77777777" w:rsidR="00423757" w:rsidRDefault="00423757">
            <w:pPr>
              <w:rPr>
                <w:ins w:id="1716" w:author="Rajiv Bansal" w:date="2019-08-04T11:27:00Z"/>
              </w:rPr>
            </w:pPr>
            <w:ins w:id="1717" w:author="Rajiv Bansal" w:date="2019-08-04T11:27:00Z">
              <w:r>
                <w:rPr>
                  <w:rStyle w:val="HTMLCode"/>
                  <w:rFonts w:eastAsiaTheme="minorHAnsi"/>
                  <w:color w:val="FF0779"/>
                </w:rPr>
                <w:t>        </w:t>
              </w:r>
              <w:r>
                <w:rPr>
                  <w:rStyle w:val="HTMLCode"/>
                  <w:rFonts w:eastAsiaTheme="minorHAnsi"/>
                </w:rPr>
                <w:t>System.out.println("Port : "</w:t>
              </w:r>
              <w:r>
                <w:t> </w:t>
              </w:r>
              <w:r>
                <w:rPr>
                  <w:rStyle w:val="HTMLCode"/>
                  <w:rFonts w:eastAsiaTheme="minorHAnsi"/>
                </w:rPr>
                <w:t>+ serverPort);</w:t>
              </w:r>
            </w:ins>
          </w:p>
          <w:p w14:paraId="73632404" w14:textId="77777777" w:rsidR="00423757" w:rsidRDefault="00423757">
            <w:pPr>
              <w:rPr>
                <w:ins w:id="1718" w:author="Rajiv Bansal" w:date="2019-08-04T11:27:00Z"/>
              </w:rPr>
            </w:pPr>
            <w:ins w:id="1719" w:author="Rajiv Bansal" w:date="2019-08-04T11:27:00Z">
              <w:r>
                <w:t> </w:t>
              </w:r>
            </w:ins>
          </w:p>
          <w:p w14:paraId="3D69AFD4" w14:textId="77777777" w:rsidR="00423757" w:rsidRDefault="00423757">
            <w:pPr>
              <w:rPr>
                <w:ins w:id="1720" w:author="Rajiv Bansal" w:date="2019-08-04T11:27:00Z"/>
              </w:rPr>
            </w:pPr>
            <w:ins w:id="1721"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"Hello form Backend!!! "</w:t>
              </w:r>
              <w:r>
                <w:t> </w:t>
              </w:r>
              <w:r>
                <w:rPr>
                  <w:rStyle w:val="HTMLCode"/>
                  <w:rFonts w:eastAsiaTheme="minorHAnsi"/>
                </w:rPr>
                <w:t>+ " Host : localhost "</w:t>
              </w:r>
              <w:r>
                <w:t> </w:t>
              </w:r>
              <w:r>
                <w:rPr>
                  <w:rStyle w:val="HTMLCode"/>
                  <w:rFonts w:eastAsiaTheme="minorHAnsi"/>
                </w:rPr>
                <w:t>+ " :: Port : "</w:t>
              </w:r>
              <w:r>
                <w:t> </w:t>
              </w:r>
              <w:r>
                <w:rPr>
                  <w:rStyle w:val="HTMLCode"/>
                  <w:rFonts w:eastAsiaTheme="minorHAnsi"/>
                </w:rPr>
                <w:t>+ serverPort;</w:t>
              </w:r>
            </w:ins>
          </w:p>
          <w:p w14:paraId="1A8B33F5" w14:textId="77777777" w:rsidR="00423757" w:rsidRDefault="00423757">
            <w:pPr>
              <w:rPr>
                <w:ins w:id="1722" w:author="Rajiv Bansal" w:date="2019-08-04T11:27:00Z"/>
              </w:rPr>
            </w:pPr>
            <w:ins w:id="1723" w:author="Rajiv Bansal" w:date="2019-08-04T11:27:00Z">
              <w:r>
                <w:rPr>
                  <w:rStyle w:val="HTMLCode"/>
                  <w:rFonts w:eastAsiaTheme="minorHAnsi"/>
                  <w:color w:val="FF0779"/>
                </w:rPr>
                <w:t>    </w:t>
              </w:r>
              <w:r>
                <w:rPr>
                  <w:rStyle w:val="HTMLCode"/>
                  <w:rFonts w:eastAsiaTheme="minorHAnsi"/>
                </w:rPr>
                <w:t>}</w:t>
              </w:r>
            </w:ins>
          </w:p>
          <w:p w14:paraId="6954EC9B" w14:textId="77777777" w:rsidR="00423757" w:rsidRDefault="00423757">
            <w:pPr>
              <w:rPr>
                <w:ins w:id="1724" w:author="Rajiv Bansal" w:date="2019-08-04T11:27:00Z"/>
              </w:rPr>
            </w:pPr>
            <w:ins w:id="1725" w:author="Rajiv Bansal" w:date="2019-08-04T11:27:00Z">
              <w:r>
                <w:rPr>
                  <w:rStyle w:val="HTMLCode"/>
                  <w:rFonts w:eastAsiaTheme="minorHAnsi"/>
                </w:rPr>
                <w:t>}</w:t>
              </w:r>
            </w:ins>
          </w:p>
        </w:tc>
      </w:tr>
    </w:tbl>
    <w:p w14:paraId="51B2128E" w14:textId="77777777" w:rsidR="00423757" w:rsidRDefault="00423757">
      <w:pPr>
        <w:pStyle w:val="Heading9"/>
        <w:rPr>
          <w:ins w:id="1726" w:author="Rajiv Bansal" w:date="2019-08-04T11:27:00Z"/>
          <w:rFonts w:ascii="Segoe UI" w:hAnsi="Segoe UI" w:cs="Segoe UI"/>
          <w:color w:val="000000"/>
        </w:rPr>
        <w:pPrChange w:id="1727" w:author="Rajiv Bansal" w:date="2019-08-04T11:28:00Z">
          <w:pPr>
            <w:pStyle w:val="Heading6"/>
            <w:shd w:val="clear" w:color="auto" w:fill="FFFFFF"/>
            <w:spacing w:before="360" w:after="240"/>
          </w:pPr>
        </w:pPrChange>
      </w:pPr>
      <w:ins w:id="1728" w:author="Rajiv Bansal" w:date="2019-08-04T11:27:00Z">
        <w:r>
          <w:rPr>
            <w:rFonts w:ascii="Segoe UI" w:hAnsi="Segoe UI" w:cs="Segoe UI"/>
            <w:color w:val="000000"/>
            <w:sz w:val="24"/>
            <w:szCs w:val="24"/>
          </w:rPr>
          <w:t>4.2.2 Enable discovery client</w:t>
        </w:r>
      </w:ins>
    </w:p>
    <w:p w14:paraId="377EADD3" w14:textId="77777777" w:rsidR="00423757" w:rsidRDefault="00423757">
      <w:pPr>
        <w:pStyle w:val="NormalWeb"/>
        <w:shd w:val="clear" w:color="auto" w:fill="FFFFFF"/>
        <w:spacing w:before="150" w:beforeAutospacing="0" w:after="240" w:afterAutospacing="0"/>
        <w:rPr>
          <w:ins w:id="1729" w:author="Rajiv Bansal" w:date="2019-08-04T11:27:00Z"/>
          <w:rFonts w:ascii="Segoe UI" w:hAnsi="Segoe UI" w:cs="Segoe UI"/>
          <w:color w:val="000000"/>
        </w:rPr>
      </w:pPr>
      <w:ins w:id="1730" w:author="Rajiv Bansal" w:date="2019-08-04T11:27:00Z">
        <w:r>
          <w:rPr>
            <w:rFonts w:ascii="Segoe UI" w:hAnsi="Segoe UI" w:cs="Segoe UI"/>
            <w:color w:val="000000"/>
          </w:rPr>
          <w:t>Register this service to eureka to do that we need to add </w:t>
        </w:r>
        <w:r>
          <w:rPr>
            <w:rStyle w:val="Strong"/>
            <w:rFonts w:ascii="Segoe UI" w:eastAsiaTheme="majorEastAsia" w:hAnsi="Segoe UI" w:cs="Segoe UI"/>
            <w:color w:val="000000"/>
          </w:rPr>
          <w:t>@EnableDiscoveryClient</w:t>
        </w:r>
        <w:r>
          <w:rPr>
            <w:rFonts w:ascii="Segoe UI" w:hAnsi="Segoe UI" w:cs="Segoe UI"/>
            <w:color w:val="000000"/>
          </w:rPr>
          <w:t> in the application class. Also we need to add below entries in the application propererty file.</w:t>
        </w:r>
      </w:ins>
    </w:p>
    <w:tbl>
      <w:tblPr>
        <w:tblW w:w="15525" w:type="dxa"/>
        <w:tblCellMar>
          <w:left w:w="0" w:type="dxa"/>
          <w:right w:w="0" w:type="dxa"/>
        </w:tblCellMar>
        <w:tblLook w:val="04A0" w:firstRow="1" w:lastRow="0" w:firstColumn="1" w:lastColumn="0" w:noHBand="0" w:noVBand="1"/>
      </w:tblPr>
      <w:tblGrid>
        <w:gridCol w:w="15525"/>
      </w:tblGrid>
      <w:tr w:rsidR="00423757" w14:paraId="3CF8DAF5" w14:textId="77777777" w:rsidTr="00423757">
        <w:trPr>
          <w:ins w:id="1731" w:author="Rajiv Bansal" w:date="2019-08-04T11:27:00Z"/>
        </w:trPr>
        <w:tc>
          <w:tcPr>
            <w:tcW w:w="0" w:type="auto"/>
            <w:tcBorders>
              <w:top w:val="nil"/>
              <w:left w:val="nil"/>
              <w:bottom w:val="nil"/>
              <w:right w:val="nil"/>
            </w:tcBorders>
            <w:vAlign w:val="center"/>
            <w:hideMark/>
          </w:tcPr>
          <w:p w14:paraId="11DF4222" w14:textId="77777777" w:rsidR="00423757" w:rsidRDefault="00423757">
            <w:pPr>
              <w:jc w:val="center"/>
              <w:rPr>
                <w:ins w:id="1732" w:author="Rajiv Bansal" w:date="2019-08-04T11:27:00Z"/>
              </w:rPr>
            </w:pPr>
            <w:ins w:id="1733" w:author="Rajiv Bansal" w:date="2019-08-04T11:27:00Z">
              <w:r>
                <w:t>RibbonServerApplication.java</w:t>
              </w:r>
            </w:ins>
          </w:p>
        </w:tc>
      </w:tr>
      <w:tr w:rsidR="00423757" w14:paraId="09A58CBB" w14:textId="77777777" w:rsidTr="00423757">
        <w:trPr>
          <w:ins w:id="1734" w:author="Rajiv Bansal" w:date="2019-08-04T11:27:00Z"/>
        </w:trPr>
        <w:tc>
          <w:tcPr>
            <w:tcW w:w="15495" w:type="dxa"/>
            <w:vAlign w:val="center"/>
            <w:hideMark/>
          </w:tcPr>
          <w:p w14:paraId="31F4C338" w14:textId="77777777" w:rsidR="00423757" w:rsidRDefault="00423757">
            <w:pPr>
              <w:rPr>
                <w:ins w:id="1735" w:author="Rajiv Bansal" w:date="2019-08-04T11:27:00Z"/>
              </w:rPr>
            </w:pPr>
            <w:ins w:id="1736" w:author="Rajiv Bansal" w:date="2019-08-04T11:27:00Z">
              <w:r>
                <w:rPr>
                  <w:rStyle w:val="HTMLCode"/>
                  <w:rFonts w:eastAsiaTheme="minorHAnsi"/>
                </w:rPr>
                <w:t>package</w:t>
              </w:r>
              <w:r>
                <w:t> </w:t>
              </w:r>
              <w:r>
                <w:rPr>
                  <w:rStyle w:val="HTMLCode"/>
                  <w:rFonts w:eastAsiaTheme="minorHAnsi"/>
                </w:rPr>
                <w:t>com.example.ribbonserver;</w:t>
              </w:r>
            </w:ins>
          </w:p>
          <w:p w14:paraId="15F2097F" w14:textId="77777777" w:rsidR="00423757" w:rsidRDefault="00423757">
            <w:pPr>
              <w:rPr>
                <w:ins w:id="1737" w:author="Rajiv Bansal" w:date="2019-08-04T11:27:00Z"/>
              </w:rPr>
            </w:pPr>
            <w:ins w:id="1738" w:author="Rajiv Bansal" w:date="2019-08-04T11:27:00Z">
              <w:r>
                <w:t> </w:t>
              </w:r>
            </w:ins>
          </w:p>
          <w:p w14:paraId="016311ED" w14:textId="77777777" w:rsidR="00423757" w:rsidRDefault="00423757">
            <w:pPr>
              <w:rPr>
                <w:ins w:id="1739" w:author="Rajiv Bansal" w:date="2019-08-04T11:27:00Z"/>
              </w:rPr>
            </w:pPr>
            <w:ins w:id="1740" w:author="Rajiv Bansal" w:date="2019-08-04T11:27:00Z">
              <w:r>
                <w:rPr>
                  <w:rStyle w:val="HTMLCode"/>
                  <w:rFonts w:eastAsiaTheme="minorHAnsi"/>
                </w:rPr>
                <w:t>import</w:t>
              </w:r>
              <w:r>
                <w:t> </w:t>
              </w:r>
              <w:r>
                <w:rPr>
                  <w:rStyle w:val="HTMLCode"/>
                  <w:rFonts w:eastAsiaTheme="minorHAnsi"/>
                </w:rPr>
                <w:t>org.springframework.boot.SpringApplication;</w:t>
              </w:r>
            </w:ins>
          </w:p>
          <w:p w14:paraId="50B35AD5" w14:textId="77777777" w:rsidR="00423757" w:rsidRDefault="00423757">
            <w:pPr>
              <w:rPr>
                <w:ins w:id="1741" w:author="Rajiv Bansal" w:date="2019-08-04T11:27:00Z"/>
              </w:rPr>
            </w:pPr>
            <w:ins w:id="1742"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BB07DE4" w14:textId="77777777" w:rsidR="00423757" w:rsidRDefault="00423757">
            <w:pPr>
              <w:rPr>
                <w:ins w:id="1743" w:author="Rajiv Bansal" w:date="2019-08-04T11:27:00Z"/>
              </w:rPr>
            </w:pPr>
            <w:ins w:id="1744"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0CDA50F9" w14:textId="77777777" w:rsidR="00423757" w:rsidRDefault="00423757">
            <w:pPr>
              <w:rPr>
                <w:ins w:id="1745" w:author="Rajiv Bansal" w:date="2019-08-04T11:27:00Z"/>
              </w:rPr>
            </w:pPr>
            <w:ins w:id="1746" w:author="Rajiv Bansal" w:date="2019-08-04T11:27:00Z">
              <w:r>
                <w:t> </w:t>
              </w:r>
            </w:ins>
          </w:p>
          <w:p w14:paraId="2E611C53" w14:textId="77777777" w:rsidR="00423757" w:rsidRDefault="00423757">
            <w:pPr>
              <w:rPr>
                <w:ins w:id="1747" w:author="Rajiv Bansal" w:date="2019-08-04T11:27:00Z"/>
              </w:rPr>
            </w:pPr>
            <w:ins w:id="1748" w:author="Rajiv Bansal" w:date="2019-08-04T11:27:00Z">
              <w:r>
                <w:rPr>
                  <w:rStyle w:val="HTMLCode"/>
                  <w:rFonts w:eastAsiaTheme="minorHAnsi"/>
                </w:rPr>
                <w:t>@SpringBootApplication</w:t>
              </w:r>
            </w:ins>
          </w:p>
          <w:p w14:paraId="5E887B03" w14:textId="77777777" w:rsidR="00423757" w:rsidRDefault="00423757">
            <w:pPr>
              <w:rPr>
                <w:ins w:id="1749" w:author="Rajiv Bansal" w:date="2019-08-04T11:27:00Z"/>
              </w:rPr>
            </w:pPr>
            <w:ins w:id="1750" w:author="Rajiv Bansal" w:date="2019-08-04T11:27:00Z">
              <w:r>
                <w:rPr>
                  <w:rStyle w:val="HTMLCode"/>
                  <w:rFonts w:eastAsiaTheme="minorHAnsi"/>
                </w:rPr>
                <w:t>@EnableDiscoveryClient</w:t>
              </w:r>
            </w:ins>
          </w:p>
          <w:p w14:paraId="34E3FA48" w14:textId="77777777" w:rsidR="00423757" w:rsidRDefault="00423757">
            <w:pPr>
              <w:rPr>
                <w:ins w:id="1751" w:author="Rajiv Bansal" w:date="2019-08-04T11:27:00Z"/>
              </w:rPr>
            </w:pPr>
            <w:ins w:id="1752"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RibbonServerApplication {</w:t>
              </w:r>
            </w:ins>
          </w:p>
          <w:p w14:paraId="29056DFB" w14:textId="77777777" w:rsidR="00423757" w:rsidRDefault="00423757">
            <w:pPr>
              <w:rPr>
                <w:ins w:id="1753" w:author="Rajiv Bansal" w:date="2019-08-04T11:27:00Z"/>
              </w:rPr>
            </w:pPr>
            <w:ins w:id="1754" w:author="Rajiv Bansal" w:date="2019-08-04T11:27:00Z">
              <w:r>
                <w:t> </w:t>
              </w:r>
            </w:ins>
          </w:p>
          <w:p w14:paraId="5058F725" w14:textId="77777777" w:rsidR="00423757" w:rsidRDefault="00423757">
            <w:pPr>
              <w:rPr>
                <w:ins w:id="1755" w:author="Rajiv Bansal" w:date="2019-08-04T11:27:00Z"/>
              </w:rPr>
            </w:pPr>
            <w:ins w:id="175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000E32CB" w14:textId="77777777" w:rsidR="00423757" w:rsidRDefault="00423757">
            <w:pPr>
              <w:rPr>
                <w:ins w:id="1757" w:author="Rajiv Bansal" w:date="2019-08-04T11:27:00Z"/>
              </w:rPr>
            </w:pPr>
            <w:ins w:id="1758" w:author="Rajiv Bansal" w:date="2019-08-04T11:27:00Z">
              <w:r>
                <w:rPr>
                  <w:rStyle w:val="HTMLCode"/>
                  <w:rFonts w:eastAsiaTheme="minorHAnsi"/>
                  <w:color w:val="FF0779"/>
                </w:rPr>
                <w:t>        </w:t>
              </w:r>
              <w:r>
                <w:rPr>
                  <w:rStyle w:val="HTMLCode"/>
                  <w:rFonts w:eastAsiaTheme="minorHAnsi"/>
                </w:rPr>
                <w:t>SpringApplication.run(RibbonServerApplication.class, args);</w:t>
              </w:r>
            </w:ins>
          </w:p>
          <w:p w14:paraId="3BBF3BE3" w14:textId="77777777" w:rsidR="00423757" w:rsidRDefault="00423757">
            <w:pPr>
              <w:rPr>
                <w:ins w:id="1759" w:author="Rajiv Bansal" w:date="2019-08-04T11:27:00Z"/>
              </w:rPr>
            </w:pPr>
            <w:ins w:id="1760" w:author="Rajiv Bansal" w:date="2019-08-04T11:27:00Z">
              <w:r>
                <w:rPr>
                  <w:rStyle w:val="HTMLCode"/>
                  <w:rFonts w:eastAsiaTheme="minorHAnsi"/>
                  <w:color w:val="FF0779"/>
                </w:rPr>
                <w:t>    </w:t>
              </w:r>
              <w:r>
                <w:rPr>
                  <w:rStyle w:val="HTMLCode"/>
                  <w:rFonts w:eastAsiaTheme="minorHAnsi"/>
                </w:rPr>
                <w:t>}</w:t>
              </w:r>
            </w:ins>
          </w:p>
          <w:p w14:paraId="32693867" w14:textId="77777777" w:rsidR="00423757" w:rsidRDefault="00423757">
            <w:pPr>
              <w:rPr>
                <w:ins w:id="1761" w:author="Rajiv Bansal" w:date="2019-08-04T11:27:00Z"/>
              </w:rPr>
            </w:pPr>
            <w:ins w:id="1762" w:author="Rajiv Bansal" w:date="2019-08-04T11:27:00Z">
              <w:r>
                <w:rPr>
                  <w:rStyle w:val="HTMLCode"/>
                  <w:rFonts w:eastAsiaTheme="minorHAnsi"/>
                </w:rPr>
                <w:t>}</w:t>
              </w:r>
            </w:ins>
          </w:p>
        </w:tc>
      </w:tr>
      <w:tr w:rsidR="00423757" w14:paraId="43CE8DA7" w14:textId="77777777" w:rsidTr="00423757">
        <w:trPr>
          <w:ins w:id="1763" w:author="Rajiv Bansal" w:date="2019-08-04T11:27:00Z"/>
        </w:trPr>
        <w:tc>
          <w:tcPr>
            <w:tcW w:w="0" w:type="auto"/>
            <w:tcBorders>
              <w:top w:val="nil"/>
              <w:left w:val="nil"/>
              <w:bottom w:val="nil"/>
              <w:right w:val="nil"/>
            </w:tcBorders>
            <w:vAlign w:val="center"/>
            <w:hideMark/>
          </w:tcPr>
          <w:p w14:paraId="2F149616" w14:textId="77777777" w:rsidR="00423757" w:rsidRDefault="00423757">
            <w:pPr>
              <w:jc w:val="center"/>
              <w:rPr>
                <w:ins w:id="1764" w:author="Rajiv Bansal" w:date="2019-08-04T11:27:00Z"/>
              </w:rPr>
            </w:pPr>
            <w:ins w:id="1765" w:author="Rajiv Bansal" w:date="2019-08-04T11:27:00Z">
              <w:r>
                <w:t>application.properties</w:t>
              </w:r>
            </w:ins>
          </w:p>
        </w:tc>
      </w:tr>
      <w:tr w:rsidR="00423757" w14:paraId="01DED13A" w14:textId="77777777" w:rsidTr="00423757">
        <w:trPr>
          <w:ins w:id="1766" w:author="Rajiv Bansal" w:date="2019-08-04T11:27:00Z"/>
        </w:trPr>
        <w:tc>
          <w:tcPr>
            <w:tcW w:w="15495" w:type="dxa"/>
            <w:vAlign w:val="center"/>
            <w:hideMark/>
          </w:tcPr>
          <w:p w14:paraId="661D1A54" w14:textId="77777777" w:rsidR="00423757" w:rsidRDefault="00423757">
            <w:pPr>
              <w:rPr>
                <w:ins w:id="1767" w:author="Rajiv Bansal" w:date="2019-08-04T11:27:00Z"/>
              </w:rPr>
            </w:pPr>
            <w:ins w:id="1768" w:author="Rajiv Bansal" w:date="2019-08-04T11:27:00Z">
              <w:r>
                <w:rPr>
                  <w:rStyle w:val="HTMLCode"/>
                  <w:rFonts w:eastAsiaTheme="minorHAnsi"/>
                </w:rPr>
                <w:t>spring.application.name=server</w:t>
              </w:r>
            </w:ins>
          </w:p>
          <w:p w14:paraId="0588007B" w14:textId="77777777" w:rsidR="00423757" w:rsidRDefault="00423757">
            <w:pPr>
              <w:rPr>
                <w:ins w:id="1769" w:author="Rajiv Bansal" w:date="2019-08-04T11:27:00Z"/>
              </w:rPr>
            </w:pPr>
            <w:ins w:id="1770" w:author="Rajiv Bansal" w:date="2019-08-04T11:27:00Z">
              <w:r>
                <w:rPr>
                  <w:rStyle w:val="HTMLCode"/>
                  <w:rFonts w:eastAsiaTheme="minorHAnsi"/>
                </w:rPr>
                <w:t>server.port = 9090</w:t>
              </w:r>
            </w:ins>
          </w:p>
          <w:p w14:paraId="4D871ABE" w14:textId="77777777" w:rsidR="00423757" w:rsidRDefault="00423757">
            <w:pPr>
              <w:rPr>
                <w:ins w:id="1771" w:author="Rajiv Bansal" w:date="2019-08-04T11:27:00Z"/>
              </w:rPr>
            </w:pPr>
            <w:ins w:id="1772" w:author="Rajiv Bansal" w:date="2019-08-04T11:27:00Z">
              <w:r>
                <w:lastRenderedPageBreak/>
                <w:t> </w:t>
              </w:r>
            </w:ins>
          </w:p>
          <w:p w14:paraId="5319BD5E" w14:textId="77777777" w:rsidR="00423757" w:rsidRDefault="00423757">
            <w:pPr>
              <w:rPr>
                <w:ins w:id="1773" w:author="Rajiv Bansal" w:date="2019-08-04T11:27:00Z"/>
              </w:rPr>
            </w:pPr>
            <w:ins w:id="1774" w:author="Rajiv Bansal" w:date="2019-08-04T11:27:00Z">
              <w:r>
                <w:rPr>
                  <w:rStyle w:val="HTMLCode"/>
                  <w:rFonts w:eastAsiaTheme="minorHAnsi"/>
                </w:rPr>
                <w:t>eureka.client.serviceUrl.defaultZone= http://${registry.host:localhost}:${registry.port:8761}/eureka/</w:t>
              </w:r>
            </w:ins>
          </w:p>
          <w:p w14:paraId="1D82B0E4" w14:textId="77777777" w:rsidR="00423757" w:rsidRDefault="00423757">
            <w:pPr>
              <w:rPr>
                <w:ins w:id="1775" w:author="Rajiv Bansal" w:date="2019-08-04T11:27:00Z"/>
              </w:rPr>
            </w:pPr>
            <w:ins w:id="1776" w:author="Rajiv Bansal" w:date="2019-08-04T11:27:00Z">
              <w:r>
                <w:rPr>
                  <w:rStyle w:val="HTMLCode"/>
                  <w:rFonts w:eastAsiaTheme="minorHAnsi"/>
                </w:rPr>
                <w:t>eureka.client.healthcheck.enabled= true</w:t>
              </w:r>
            </w:ins>
          </w:p>
          <w:p w14:paraId="39C8EA54" w14:textId="77777777" w:rsidR="00423757" w:rsidRDefault="00423757">
            <w:pPr>
              <w:rPr>
                <w:ins w:id="1777" w:author="Rajiv Bansal" w:date="2019-08-04T11:27:00Z"/>
              </w:rPr>
            </w:pPr>
            <w:ins w:id="1778" w:author="Rajiv Bansal" w:date="2019-08-04T11:27:00Z">
              <w:r>
                <w:rPr>
                  <w:rStyle w:val="HTMLCode"/>
                  <w:rFonts w:eastAsiaTheme="minorHAnsi"/>
                </w:rPr>
                <w:t>eureka.instance.leaseRenewalIntervalInSeconds= 1</w:t>
              </w:r>
            </w:ins>
          </w:p>
          <w:p w14:paraId="6BD267A3" w14:textId="77777777" w:rsidR="00423757" w:rsidRDefault="00423757">
            <w:pPr>
              <w:rPr>
                <w:ins w:id="1779" w:author="Rajiv Bansal" w:date="2019-08-04T11:27:00Z"/>
              </w:rPr>
            </w:pPr>
            <w:ins w:id="1780" w:author="Rajiv Bansal" w:date="2019-08-04T11:27:00Z">
              <w:r>
                <w:rPr>
                  <w:rStyle w:val="HTMLCode"/>
                  <w:rFonts w:eastAsiaTheme="minorHAnsi"/>
                </w:rPr>
                <w:t>eureka.instance.leaseExpirationDurationInSeconds= 2</w:t>
              </w:r>
            </w:ins>
          </w:p>
        </w:tc>
      </w:tr>
    </w:tbl>
    <w:p w14:paraId="5C0D5F08" w14:textId="77777777" w:rsidR="00423757" w:rsidRDefault="00423757">
      <w:pPr>
        <w:pStyle w:val="Heading7"/>
        <w:rPr>
          <w:ins w:id="1781" w:author="Rajiv Bansal" w:date="2019-08-04T11:27:00Z"/>
          <w:rFonts w:ascii="Segoe UI" w:hAnsi="Segoe UI" w:cs="Segoe UI"/>
          <w:color w:val="000000"/>
          <w:sz w:val="29"/>
          <w:szCs w:val="29"/>
        </w:rPr>
        <w:pPrChange w:id="1782" w:author="Rajiv Bansal" w:date="2019-08-04T11:28:00Z">
          <w:pPr>
            <w:pStyle w:val="Heading4"/>
            <w:shd w:val="clear" w:color="auto" w:fill="FFFFFF"/>
            <w:spacing w:before="360" w:after="240"/>
          </w:pPr>
        </w:pPrChange>
      </w:pPr>
      <w:ins w:id="1783" w:author="Rajiv Bansal" w:date="2019-08-04T11:27:00Z">
        <w:r>
          <w:rPr>
            <w:rFonts w:ascii="Segoe UI" w:hAnsi="Segoe UI" w:cs="Segoe UI"/>
            <w:color w:val="000000"/>
            <w:sz w:val="29"/>
            <w:szCs w:val="29"/>
          </w:rPr>
          <w:lastRenderedPageBreak/>
          <w:t>4.3. Eureka service regstry server</w:t>
        </w:r>
      </w:ins>
    </w:p>
    <w:p w14:paraId="0803A242" w14:textId="77777777" w:rsidR="00423757" w:rsidRDefault="00423757">
      <w:pPr>
        <w:pStyle w:val="NormalWeb"/>
        <w:shd w:val="clear" w:color="auto" w:fill="FFFFFF"/>
        <w:spacing w:before="150" w:beforeAutospacing="0" w:after="240" w:afterAutospacing="0"/>
        <w:rPr>
          <w:ins w:id="1784" w:author="Rajiv Bansal" w:date="2019-08-04T11:27:00Z"/>
          <w:rFonts w:ascii="Segoe UI" w:hAnsi="Segoe UI" w:cs="Segoe UI"/>
          <w:color w:val="000000"/>
        </w:rPr>
      </w:pPr>
      <w:ins w:id="1785" w:author="Rajiv Bansal" w:date="2019-08-04T11:27:00Z">
        <w:r>
          <w:rPr>
            <w:rFonts w:ascii="Segoe UI" w:hAnsi="Segoe UI" w:cs="Segoe UI"/>
            <w:color w:val="000000"/>
          </w:rPr>
          <w:t>Create the service discovery server. This is also very easy. Just we need to create a spring boot project as above with Eureka Server as dependency and do the below configurations.</w:t>
        </w:r>
      </w:ins>
    </w:p>
    <w:p w14:paraId="0E747B1F" w14:textId="77777777" w:rsidR="00423757" w:rsidRDefault="00423757">
      <w:pPr>
        <w:pStyle w:val="Heading9"/>
        <w:rPr>
          <w:ins w:id="1786" w:author="Rajiv Bansal" w:date="2019-08-04T11:27:00Z"/>
          <w:rFonts w:ascii="Segoe UI" w:hAnsi="Segoe UI" w:cs="Segoe UI"/>
          <w:color w:val="000000"/>
        </w:rPr>
        <w:pPrChange w:id="1787" w:author="Rajiv Bansal" w:date="2019-08-04T11:28:00Z">
          <w:pPr>
            <w:pStyle w:val="Heading6"/>
            <w:shd w:val="clear" w:color="auto" w:fill="FFFFFF"/>
            <w:spacing w:before="360" w:after="240"/>
          </w:pPr>
        </w:pPrChange>
      </w:pPr>
      <w:ins w:id="1788" w:author="Rajiv Bansal" w:date="2019-08-04T11:27:00Z">
        <w:r>
          <w:rPr>
            <w:rFonts w:ascii="Segoe UI" w:hAnsi="Segoe UI" w:cs="Segoe UI"/>
            <w:color w:val="000000"/>
            <w:sz w:val="24"/>
            <w:szCs w:val="24"/>
          </w:rPr>
          <w:t>4.3.1. Eureka server configuration</w:t>
        </w:r>
      </w:ins>
    </w:p>
    <w:p w14:paraId="25A41022" w14:textId="77777777" w:rsidR="00423757" w:rsidRDefault="00423757">
      <w:pPr>
        <w:pStyle w:val="NormalWeb"/>
        <w:shd w:val="clear" w:color="auto" w:fill="FFFFFF"/>
        <w:spacing w:before="150" w:beforeAutospacing="0" w:after="240" w:afterAutospacing="0"/>
        <w:rPr>
          <w:ins w:id="1789" w:author="Rajiv Bansal" w:date="2019-08-04T11:27:00Z"/>
          <w:rFonts w:ascii="Segoe UI" w:hAnsi="Segoe UI" w:cs="Segoe UI"/>
          <w:color w:val="000000"/>
        </w:rPr>
      </w:pPr>
      <w:ins w:id="1790" w:author="Rajiv Bansal" w:date="2019-08-04T11:27:00Z">
        <w:r>
          <w:rPr>
            <w:rFonts w:ascii="Segoe UI" w:hAnsi="Segoe UI" w:cs="Segoe UI"/>
            <w:color w:val="000000"/>
          </w:rPr>
          <w:t>Once the spring boot service is ready and imported in eclipse, add </w:t>
        </w:r>
        <w:r>
          <w:rPr>
            <w:rStyle w:val="Strong"/>
            <w:rFonts w:ascii="Segoe UI" w:eastAsiaTheme="majorEastAsia" w:hAnsi="Segoe UI" w:cs="Segoe UI"/>
            <w:color w:val="000000"/>
          </w:rPr>
          <w:t>@EnableEurekaServer</w:t>
        </w:r>
        <w:r>
          <w:rPr>
            <w:rFonts w:ascii="Segoe UI" w:hAnsi="Segoe UI" w:cs="Segoe UI"/>
            <w:color w:val="000000"/>
          </w:rPr>
          <w:t> annotation in the spring boot application class and also add the below configuration in application properties file.</w:t>
        </w:r>
      </w:ins>
    </w:p>
    <w:tbl>
      <w:tblPr>
        <w:tblW w:w="15525" w:type="dxa"/>
        <w:tblCellMar>
          <w:left w:w="0" w:type="dxa"/>
          <w:right w:w="0" w:type="dxa"/>
        </w:tblCellMar>
        <w:tblLook w:val="04A0" w:firstRow="1" w:lastRow="0" w:firstColumn="1" w:lastColumn="0" w:noHBand="0" w:noVBand="1"/>
      </w:tblPr>
      <w:tblGrid>
        <w:gridCol w:w="15525"/>
      </w:tblGrid>
      <w:tr w:rsidR="00423757" w14:paraId="33267D06" w14:textId="77777777" w:rsidTr="00423757">
        <w:trPr>
          <w:ins w:id="1791" w:author="Rajiv Bansal" w:date="2019-08-04T11:27:00Z"/>
        </w:trPr>
        <w:tc>
          <w:tcPr>
            <w:tcW w:w="0" w:type="auto"/>
            <w:tcBorders>
              <w:top w:val="nil"/>
              <w:left w:val="nil"/>
              <w:bottom w:val="nil"/>
              <w:right w:val="nil"/>
            </w:tcBorders>
            <w:vAlign w:val="center"/>
            <w:hideMark/>
          </w:tcPr>
          <w:p w14:paraId="220BA0DA" w14:textId="77777777" w:rsidR="00423757" w:rsidRDefault="00423757">
            <w:pPr>
              <w:jc w:val="center"/>
              <w:rPr>
                <w:ins w:id="1792" w:author="Rajiv Bansal" w:date="2019-08-04T11:27:00Z"/>
              </w:rPr>
            </w:pPr>
            <w:ins w:id="1793" w:author="Rajiv Bansal" w:date="2019-08-04T11:27:00Z">
              <w:r>
                <w:t>RibbonEurekaServerApplication.java</w:t>
              </w:r>
            </w:ins>
          </w:p>
        </w:tc>
      </w:tr>
      <w:tr w:rsidR="00423757" w14:paraId="11689C58" w14:textId="77777777" w:rsidTr="00423757">
        <w:trPr>
          <w:ins w:id="1794" w:author="Rajiv Bansal" w:date="2019-08-04T11:27:00Z"/>
        </w:trPr>
        <w:tc>
          <w:tcPr>
            <w:tcW w:w="15495" w:type="dxa"/>
            <w:vAlign w:val="center"/>
            <w:hideMark/>
          </w:tcPr>
          <w:p w14:paraId="66972100" w14:textId="77777777" w:rsidR="00423757" w:rsidRDefault="00423757">
            <w:pPr>
              <w:rPr>
                <w:ins w:id="1795" w:author="Rajiv Bansal" w:date="2019-08-04T11:27:00Z"/>
              </w:rPr>
            </w:pPr>
            <w:ins w:id="1796" w:author="Rajiv Bansal" w:date="2019-08-04T11:27:00Z">
              <w:r>
                <w:rPr>
                  <w:rStyle w:val="HTMLCode"/>
                  <w:rFonts w:eastAsiaTheme="minorHAnsi"/>
                </w:rPr>
                <w:t>package</w:t>
              </w:r>
              <w:r>
                <w:t> </w:t>
              </w:r>
              <w:r>
                <w:rPr>
                  <w:rStyle w:val="HTMLCode"/>
                  <w:rFonts w:eastAsiaTheme="minorHAnsi"/>
                </w:rPr>
                <w:t>com.example.ribboneurekaserver;</w:t>
              </w:r>
            </w:ins>
          </w:p>
          <w:p w14:paraId="4ED9E453" w14:textId="77777777" w:rsidR="00423757" w:rsidRDefault="00423757">
            <w:pPr>
              <w:rPr>
                <w:ins w:id="1797" w:author="Rajiv Bansal" w:date="2019-08-04T11:27:00Z"/>
              </w:rPr>
            </w:pPr>
            <w:ins w:id="1798" w:author="Rajiv Bansal" w:date="2019-08-04T11:27:00Z">
              <w:r>
                <w:t> </w:t>
              </w:r>
            </w:ins>
          </w:p>
          <w:p w14:paraId="18193080" w14:textId="77777777" w:rsidR="00423757" w:rsidRDefault="00423757">
            <w:pPr>
              <w:rPr>
                <w:ins w:id="1799" w:author="Rajiv Bansal" w:date="2019-08-04T11:27:00Z"/>
              </w:rPr>
            </w:pPr>
            <w:ins w:id="1800" w:author="Rajiv Bansal" w:date="2019-08-04T11:27:00Z">
              <w:r>
                <w:rPr>
                  <w:rStyle w:val="HTMLCode"/>
                  <w:rFonts w:eastAsiaTheme="minorHAnsi"/>
                </w:rPr>
                <w:t>import</w:t>
              </w:r>
              <w:r>
                <w:t> </w:t>
              </w:r>
              <w:r>
                <w:rPr>
                  <w:rStyle w:val="HTMLCode"/>
                  <w:rFonts w:eastAsiaTheme="minorHAnsi"/>
                </w:rPr>
                <w:t>org.springframework.boot.SpringApplication;</w:t>
              </w:r>
            </w:ins>
          </w:p>
          <w:p w14:paraId="19666B01" w14:textId="77777777" w:rsidR="00423757" w:rsidRDefault="00423757">
            <w:pPr>
              <w:rPr>
                <w:ins w:id="1801" w:author="Rajiv Bansal" w:date="2019-08-04T11:27:00Z"/>
              </w:rPr>
            </w:pPr>
            <w:ins w:id="1802"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923CA4D" w14:textId="77777777" w:rsidR="00423757" w:rsidRDefault="00423757">
            <w:pPr>
              <w:rPr>
                <w:ins w:id="1803" w:author="Rajiv Bansal" w:date="2019-08-04T11:27:00Z"/>
              </w:rPr>
            </w:pPr>
            <w:ins w:id="1804" w:author="Rajiv Bansal" w:date="2019-08-04T11:27:00Z">
              <w:r>
                <w:rPr>
                  <w:rStyle w:val="HTMLCode"/>
                  <w:rFonts w:eastAsiaTheme="minorHAnsi"/>
                </w:rPr>
                <w:t>import</w:t>
              </w:r>
              <w:r>
                <w:t> </w:t>
              </w:r>
              <w:r>
                <w:rPr>
                  <w:rStyle w:val="HTMLCode"/>
                  <w:rFonts w:eastAsiaTheme="minorHAnsi"/>
                </w:rPr>
                <w:t>org.springframework.cloud.netflix.eureka.server.EnableEurekaServer;</w:t>
              </w:r>
            </w:ins>
          </w:p>
          <w:p w14:paraId="3D14A3A5" w14:textId="77777777" w:rsidR="00423757" w:rsidRDefault="00423757">
            <w:pPr>
              <w:rPr>
                <w:ins w:id="1805" w:author="Rajiv Bansal" w:date="2019-08-04T11:27:00Z"/>
              </w:rPr>
            </w:pPr>
            <w:ins w:id="1806" w:author="Rajiv Bansal" w:date="2019-08-04T11:27:00Z">
              <w:r>
                <w:t> </w:t>
              </w:r>
            </w:ins>
          </w:p>
          <w:p w14:paraId="5BD6C935" w14:textId="77777777" w:rsidR="00423757" w:rsidRDefault="00423757">
            <w:pPr>
              <w:rPr>
                <w:ins w:id="1807" w:author="Rajiv Bansal" w:date="2019-08-04T11:27:00Z"/>
              </w:rPr>
            </w:pPr>
            <w:ins w:id="1808" w:author="Rajiv Bansal" w:date="2019-08-04T11:27:00Z">
              <w:r>
                <w:rPr>
                  <w:rStyle w:val="HTMLCode"/>
                  <w:rFonts w:eastAsiaTheme="minorHAnsi"/>
                </w:rPr>
                <w:t>@SpringBootApplication</w:t>
              </w:r>
            </w:ins>
          </w:p>
          <w:p w14:paraId="59F1CF0B" w14:textId="77777777" w:rsidR="00423757" w:rsidRDefault="00423757">
            <w:pPr>
              <w:rPr>
                <w:ins w:id="1809" w:author="Rajiv Bansal" w:date="2019-08-04T11:27:00Z"/>
              </w:rPr>
            </w:pPr>
            <w:ins w:id="1810" w:author="Rajiv Bansal" w:date="2019-08-04T11:27:00Z">
              <w:r>
                <w:rPr>
                  <w:rStyle w:val="HTMLCode"/>
                  <w:rFonts w:eastAsiaTheme="minorHAnsi"/>
                </w:rPr>
                <w:t>@EnableEurekaServer</w:t>
              </w:r>
            </w:ins>
          </w:p>
          <w:p w14:paraId="2CA0BC34" w14:textId="77777777" w:rsidR="00423757" w:rsidRDefault="00423757">
            <w:pPr>
              <w:rPr>
                <w:ins w:id="1811" w:author="Rajiv Bansal" w:date="2019-08-04T11:27:00Z"/>
              </w:rPr>
            </w:pPr>
            <w:ins w:id="1812"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RibbonEurekaServerApplication {</w:t>
              </w:r>
            </w:ins>
          </w:p>
          <w:p w14:paraId="2D60DD40" w14:textId="77777777" w:rsidR="00423757" w:rsidRDefault="00423757">
            <w:pPr>
              <w:rPr>
                <w:ins w:id="1813" w:author="Rajiv Bansal" w:date="2019-08-04T11:27:00Z"/>
              </w:rPr>
            </w:pPr>
            <w:ins w:id="1814" w:author="Rajiv Bansal" w:date="2019-08-04T11:27:00Z">
              <w:r>
                <w:t> </w:t>
              </w:r>
            </w:ins>
          </w:p>
          <w:p w14:paraId="7814A93A" w14:textId="77777777" w:rsidR="00423757" w:rsidRDefault="00423757">
            <w:pPr>
              <w:rPr>
                <w:ins w:id="1815" w:author="Rajiv Bansal" w:date="2019-08-04T11:27:00Z"/>
              </w:rPr>
            </w:pPr>
            <w:ins w:id="181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4BAD1320" w14:textId="77777777" w:rsidR="00423757" w:rsidRDefault="00423757">
            <w:pPr>
              <w:rPr>
                <w:ins w:id="1817" w:author="Rajiv Bansal" w:date="2019-08-04T11:27:00Z"/>
              </w:rPr>
            </w:pPr>
            <w:ins w:id="1818" w:author="Rajiv Bansal" w:date="2019-08-04T11:27:00Z">
              <w:r>
                <w:rPr>
                  <w:rStyle w:val="HTMLCode"/>
                  <w:rFonts w:eastAsiaTheme="minorHAnsi"/>
                  <w:color w:val="FF0779"/>
                </w:rPr>
                <w:t>        </w:t>
              </w:r>
              <w:r>
                <w:rPr>
                  <w:rStyle w:val="HTMLCode"/>
                  <w:rFonts w:eastAsiaTheme="minorHAnsi"/>
                </w:rPr>
                <w:t>SpringApplication.run(RibbonEurekaServerApplication.class, args);</w:t>
              </w:r>
            </w:ins>
          </w:p>
          <w:p w14:paraId="49C3929C" w14:textId="77777777" w:rsidR="00423757" w:rsidRDefault="00423757">
            <w:pPr>
              <w:rPr>
                <w:ins w:id="1819" w:author="Rajiv Bansal" w:date="2019-08-04T11:27:00Z"/>
              </w:rPr>
            </w:pPr>
            <w:ins w:id="1820" w:author="Rajiv Bansal" w:date="2019-08-04T11:27:00Z">
              <w:r>
                <w:rPr>
                  <w:rStyle w:val="HTMLCode"/>
                  <w:rFonts w:eastAsiaTheme="minorHAnsi"/>
                  <w:color w:val="FF0779"/>
                </w:rPr>
                <w:t>    </w:t>
              </w:r>
              <w:r>
                <w:rPr>
                  <w:rStyle w:val="HTMLCode"/>
                  <w:rFonts w:eastAsiaTheme="minorHAnsi"/>
                </w:rPr>
                <w:t>}</w:t>
              </w:r>
            </w:ins>
          </w:p>
          <w:p w14:paraId="6EDC384C" w14:textId="77777777" w:rsidR="00423757" w:rsidRDefault="00423757">
            <w:pPr>
              <w:rPr>
                <w:ins w:id="1821" w:author="Rajiv Bansal" w:date="2019-08-04T11:27:00Z"/>
              </w:rPr>
            </w:pPr>
            <w:ins w:id="1822" w:author="Rajiv Bansal" w:date="2019-08-04T11:27:00Z">
              <w:r>
                <w:rPr>
                  <w:rStyle w:val="HTMLCode"/>
                  <w:rFonts w:eastAsiaTheme="minorHAnsi"/>
                </w:rPr>
                <w:t>}</w:t>
              </w:r>
            </w:ins>
          </w:p>
        </w:tc>
      </w:tr>
      <w:tr w:rsidR="00423757" w14:paraId="1865B8FB" w14:textId="77777777" w:rsidTr="00423757">
        <w:trPr>
          <w:ins w:id="1823" w:author="Rajiv Bansal" w:date="2019-08-04T11:27:00Z"/>
        </w:trPr>
        <w:tc>
          <w:tcPr>
            <w:tcW w:w="0" w:type="auto"/>
            <w:tcBorders>
              <w:top w:val="nil"/>
              <w:left w:val="nil"/>
              <w:bottom w:val="nil"/>
              <w:right w:val="nil"/>
            </w:tcBorders>
            <w:vAlign w:val="center"/>
            <w:hideMark/>
          </w:tcPr>
          <w:p w14:paraId="7542A2A0" w14:textId="77777777" w:rsidR="00423757" w:rsidRDefault="00423757">
            <w:pPr>
              <w:jc w:val="center"/>
              <w:rPr>
                <w:ins w:id="1824" w:author="Rajiv Bansal" w:date="2019-08-04T11:27:00Z"/>
              </w:rPr>
            </w:pPr>
            <w:ins w:id="1825" w:author="Rajiv Bansal" w:date="2019-08-04T11:27:00Z">
              <w:r>
                <w:t>application.properties</w:t>
              </w:r>
            </w:ins>
          </w:p>
        </w:tc>
      </w:tr>
      <w:tr w:rsidR="00423757" w14:paraId="473331C4" w14:textId="77777777" w:rsidTr="00423757">
        <w:trPr>
          <w:ins w:id="1826" w:author="Rajiv Bansal" w:date="2019-08-04T11:27:00Z"/>
        </w:trPr>
        <w:tc>
          <w:tcPr>
            <w:tcW w:w="15495" w:type="dxa"/>
            <w:vAlign w:val="center"/>
            <w:hideMark/>
          </w:tcPr>
          <w:p w14:paraId="11763B8B" w14:textId="77777777" w:rsidR="00423757" w:rsidRDefault="00423757">
            <w:pPr>
              <w:rPr>
                <w:ins w:id="1827" w:author="Rajiv Bansal" w:date="2019-08-04T11:27:00Z"/>
              </w:rPr>
            </w:pPr>
            <w:ins w:id="1828" w:author="Rajiv Bansal" w:date="2019-08-04T11:27:00Z">
              <w:r>
                <w:rPr>
                  <w:rStyle w:val="HTMLCode"/>
                  <w:rFonts w:eastAsiaTheme="minorHAnsi"/>
                </w:rPr>
                <w:t>spring.application.name= ${springboot.app.name:eureka-serviceregistry}</w:t>
              </w:r>
            </w:ins>
          </w:p>
          <w:p w14:paraId="7FD70C79" w14:textId="77777777" w:rsidR="00423757" w:rsidRDefault="00423757">
            <w:pPr>
              <w:rPr>
                <w:ins w:id="1829" w:author="Rajiv Bansal" w:date="2019-08-04T11:27:00Z"/>
              </w:rPr>
            </w:pPr>
            <w:ins w:id="1830" w:author="Rajiv Bansal" w:date="2019-08-04T11:27:00Z">
              <w:r>
                <w:rPr>
                  <w:rStyle w:val="HTMLCode"/>
                  <w:rFonts w:eastAsiaTheme="minorHAnsi"/>
                </w:rPr>
                <w:t>server.port = ${server-port:8761}</w:t>
              </w:r>
            </w:ins>
          </w:p>
          <w:p w14:paraId="78067B02" w14:textId="77777777" w:rsidR="00423757" w:rsidRDefault="00423757">
            <w:pPr>
              <w:rPr>
                <w:ins w:id="1831" w:author="Rajiv Bansal" w:date="2019-08-04T11:27:00Z"/>
              </w:rPr>
            </w:pPr>
            <w:ins w:id="1832" w:author="Rajiv Bansal" w:date="2019-08-04T11:27:00Z">
              <w:r>
                <w:rPr>
                  <w:rStyle w:val="HTMLCode"/>
                  <w:rFonts w:eastAsiaTheme="minorHAnsi"/>
                </w:rPr>
                <w:t>eureka.instance.hostname= ${springboot.app.name:eureka-serviceregistry}</w:t>
              </w:r>
            </w:ins>
          </w:p>
          <w:p w14:paraId="2BAA0213" w14:textId="77777777" w:rsidR="00423757" w:rsidRDefault="00423757">
            <w:pPr>
              <w:rPr>
                <w:ins w:id="1833" w:author="Rajiv Bansal" w:date="2019-08-04T11:27:00Z"/>
              </w:rPr>
            </w:pPr>
            <w:ins w:id="1834" w:author="Rajiv Bansal" w:date="2019-08-04T11:27:00Z">
              <w:r>
                <w:rPr>
                  <w:rStyle w:val="HTMLCode"/>
                  <w:rFonts w:eastAsiaTheme="minorHAnsi"/>
                </w:rPr>
                <w:t>eureka.client.registerWithEureka= false</w:t>
              </w:r>
            </w:ins>
          </w:p>
          <w:p w14:paraId="341E609B" w14:textId="77777777" w:rsidR="00423757" w:rsidRDefault="00423757">
            <w:pPr>
              <w:rPr>
                <w:ins w:id="1835" w:author="Rajiv Bansal" w:date="2019-08-04T11:27:00Z"/>
              </w:rPr>
            </w:pPr>
            <w:ins w:id="1836" w:author="Rajiv Bansal" w:date="2019-08-04T11:27:00Z">
              <w:r>
                <w:rPr>
                  <w:rStyle w:val="HTMLCode"/>
                  <w:rFonts w:eastAsiaTheme="minorHAnsi"/>
                </w:rPr>
                <w:t>eureka.client.fetchRegistry= false</w:t>
              </w:r>
            </w:ins>
          </w:p>
          <w:p w14:paraId="0C6CDBA6" w14:textId="77777777" w:rsidR="00423757" w:rsidRDefault="00423757">
            <w:pPr>
              <w:rPr>
                <w:ins w:id="1837" w:author="Rajiv Bansal" w:date="2019-08-04T11:27:00Z"/>
              </w:rPr>
            </w:pPr>
            <w:ins w:id="1838" w:author="Rajiv Bansal" w:date="2019-08-04T11:27:00Z">
              <w:r>
                <w:rPr>
                  <w:rStyle w:val="HTMLCode"/>
                  <w:rFonts w:eastAsiaTheme="minorHAnsi"/>
                </w:rPr>
                <w:t>eureka.client.serviceUrl.defaultZone: http://${registry.host:localhost}:${server.port}/eureka/</w:t>
              </w:r>
            </w:ins>
          </w:p>
        </w:tc>
      </w:tr>
    </w:tbl>
    <w:p w14:paraId="12090A77" w14:textId="77777777" w:rsidR="00423757" w:rsidRDefault="00423757">
      <w:pPr>
        <w:pStyle w:val="Heading7"/>
        <w:rPr>
          <w:ins w:id="1839" w:author="Rajiv Bansal" w:date="2019-08-04T11:27:00Z"/>
          <w:rFonts w:ascii="Segoe UI" w:hAnsi="Segoe UI" w:cs="Segoe UI"/>
          <w:color w:val="000000"/>
          <w:sz w:val="29"/>
          <w:szCs w:val="29"/>
        </w:rPr>
        <w:pPrChange w:id="1840" w:author="Rajiv Bansal" w:date="2019-08-04T11:28:00Z">
          <w:pPr>
            <w:pStyle w:val="Heading4"/>
            <w:shd w:val="clear" w:color="auto" w:fill="FFFFFF"/>
            <w:spacing w:before="360" w:after="240"/>
          </w:pPr>
        </w:pPrChange>
      </w:pPr>
      <w:ins w:id="1841" w:author="Rajiv Bansal" w:date="2019-08-04T11:27:00Z">
        <w:r>
          <w:rPr>
            <w:rFonts w:ascii="Segoe UI" w:hAnsi="Segoe UI" w:cs="Segoe UI"/>
            <w:color w:val="000000"/>
            <w:sz w:val="29"/>
            <w:szCs w:val="29"/>
          </w:rPr>
          <w:t>4.4. Create another microservice</w:t>
        </w:r>
      </w:ins>
    </w:p>
    <w:p w14:paraId="7FE33E09" w14:textId="77777777" w:rsidR="00423757" w:rsidRDefault="00423757">
      <w:pPr>
        <w:pStyle w:val="NormalWeb"/>
        <w:shd w:val="clear" w:color="auto" w:fill="FFFFFF"/>
        <w:spacing w:before="150" w:beforeAutospacing="0" w:after="240" w:afterAutospacing="0"/>
        <w:rPr>
          <w:ins w:id="1842" w:author="Rajiv Bansal" w:date="2019-08-04T11:27:00Z"/>
          <w:rFonts w:ascii="Segoe UI" w:hAnsi="Segoe UI" w:cs="Segoe UI"/>
          <w:color w:val="000000"/>
        </w:rPr>
      </w:pPr>
      <w:ins w:id="1843" w:author="Rajiv Bansal" w:date="2019-08-04T11:27:00Z">
        <w:r>
          <w:rPr>
            <w:rFonts w:ascii="Segoe UI" w:hAnsi="Segoe UI" w:cs="Segoe UI"/>
            <w:color w:val="000000"/>
          </w:rPr>
          <w:t>Follow previous section to create another service named </w:t>
        </w:r>
        <w:r>
          <w:rPr>
            <w:rStyle w:val="HTMLCode"/>
            <w:rFonts w:ascii="Consolas" w:hAnsi="Consolas"/>
            <w:color w:val="FF0779"/>
            <w:sz w:val="21"/>
            <w:szCs w:val="21"/>
          </w:rPr>
          <w:t>ribbon-client</w:t>
        </w:r>
        <w:r>
          <w:rPr>
            <w:rFonts w:ascii="Segoe UI" w:hAnsi="Segoe UI" w:cs="Segoe UI"/>
            <w:color w:val="000000"/>
          </w:rPr>
          <w:t> with added depedency </w:t>
        </w:r>
        <w:r>
          <w:rPr>
            <w:rStyle w:val="HTMLCode"/>
            <w:rFonts w:ascii="Consolas" w:hAnsi="Consolas"/>
            <w:color w:val="FF0779"/>
            <w:sz w:val="21"/>
            <w:szCs w:val="21"/>
          </w:rPr>
          <w:t>spring-cloud-starter-netflix-ribbon</w:t>
        </w:r>
        <w:r>
          <w:rPr>
            <w:rFonts w:ascii="Segoe UI" w:hAnsi="Segoe UI" w:cs="Segoe UI"/>
            <w:color w:val="000000"/>
          </w:rPr>
          <w:t>. Once downloaded, import the project in eclipse and do the following configurations.</w:t>
        </w:r>
      </w:ins>
    </w:p>
    <w:p w14:paraId="4BCFD20F" w14:textId="77777777" w:rsidR="00423757" w:rsidRDefault="00423757">
      <w:pPr>
        <w:pStyle w:val="Heading9"/>
        <w:rPr>
          <w:ins w:id="1844" w:author="Rajiv Bansal" w:date="2019-08-04T11:27:00Z"/>
          <w:rFonts w:ascii="Segoe UI" w:hAnsi="Segoe UI" w:cs="Segoe UI"/>
          <w:color w:val="000000"/>
        </w:rPr>
        <w:pPrChange w:id="1845" w:author="Rajiv Bansal" w:date="2019-08-04T11:28:00Z">
          <w:pPr>
            <w:pStyle w:val="Heading6"/>
            <w:shd w:val="clear" w:color="auto" w:fill="FFFFFF"/>
            <w:spacing w:before="360" w:after="240"/>
          </w:pPr>
        </w:pPrChange>
      </w:pPr>
      <w:ins w:id="1846" w:author="Rajiv Bansal" w:date="2019-08-04T11:27:00Z">
        <w:r>
          <w:rPr>
            <w:rFonts w:ascii="Segoe UI" w:hAnsi="Segoe UI" w:cs="Segoe UI"/>
            <w:color w:val="000000"/>
            <w:sz w:val="24"/>
            <w:szCs w:val="24"/>
          </w:rPr>
          <w:t>4.4.1. Ribbon configuration</w:t>
        </w:r>
      </w:ins>
    </w:p>
    <w:p w14:paraId="7EBA6DC6" w14:textId="77777777" w:rsidR="00423757" w:rsidRDefault="00423757" w:rsidP="00423757">
      <w:pPr>
        <w:pStyle w:val="NormalWeb"/>
        <w:shd w:val="clear" w:color="auto" w:fill="FFFFFF"/>
        <w:spacing w:before="150" w:beforeAutospacing="0" w:after="240" w:afterAutospacing="0"/>
        <w:rPr>
          <w:ins w:id="1847" w:author="Rajiv Bansal" w:date="2019-08-04T11:27:00Z"/>
          <w:rFonts w:ascii="Segoe UI" w:hAnsi="Segoe UI" w:cs="Segoe UI"/>
          <w:color w:val="000000"/>
        </w:rPr>
      </w:pPr>
      <w:ins w:id="1848" w:author="Rajiv Bansal" w:date="2019-08-04T11:27:00Z">
        <w:r>
          <w:rPr>
            <w:rFonts w:ascii="Segoe UI" w:hAnsi="Segoe UI" w:cs="Segoe UI"/>
            <w:color w:val="000000"/>
          </w:rPr>
          <w:t>In the application class, add two annotations </w:t>
        </w:r>
        <w:r>
          <w:rPr>
            <w:rStyle w:val="Strong"/>
            <w:rFonts w:ascii="Segoe UI" w:eastAsiaTheme="majorEastAsia" w:hAnsi="Segoe UI" w:cs="Segoe UI"/>
            <w:color w:val="000000"/>
          </w:rPr>
          <w:t>@RibbonClient</w:t>
        </w:r>
        <w:r>
          <w:rPr>
            <w:rFonts w:ascii="Segoe UI" w:hAnsi="Segoe UI" w:cs="Segoe UI"/>
            <w:color w:val="000000"/>
          </w:rPr>
          <w:t> and </w:t>
        </w:r>
        <w:r>
          <w:rPr>
            <w:rStyle w:val="Strong"/>
            <w:rFonts w:ascii="Segoe UI" w:eastAsiaTheme="majorEastAsia" w:hAnsi="Segoe UI" w:cs="Segoe UI"/>
            <w:color w:val="000000"/>
          </w:rPr>
          <w:t>@EnableDiscoveryClient</w:t>
        </w:r>
        <w:r>
          <w:rPr>
            <w:rFonts w:ascii="Segoe UI" w:hAnsi="Segoe UI" w:cs="Segoe UI"/>
            <w:color w:val="000000"/>
          </w:rPr>
          <w:t> to enable ribbon and Eureka client for service registry.</w:t>
        </w:r>
      </w:ins>
    </w:p>
    <w:tbl>
      <w:tblPr>
        <w:tblW w:w="15525" w:type="dxa"/>
        <w:tblCellMar>
          <w:left w:w="0" w:type="dxa"/>
          <w:right w:w="0" w:type="dxa"/>
        </w:tblCellMar>
        <w:tblLook w:val="04A0" w:firstRow="1" w:lastRow="0" w:firstColumn="1" w:lastColumn="0" w:noHBand="0" w:noVBand="1"/>
      </w:tblPr>
      <w:tblGrid>
        <w:gridCol w:w="15525"/>
      </w:tblGrid>
      <w:tr w:rsidR="00423757" w14:paraId="46320CD1" w14:textId="77777777" w:rsidTr="00423757">
        <w:trPr>
          <w:ins w:id="1849" w:author="Rajiv Bansal" w:date="2019-08-04T11:27:00Z"/>
        </w:trPr>
        <w:tc>
          <w:tcPr>
            <w:tcW w:w="0" w:type="auto"/>
            <w:tcBorders>
              <w:top w:val="nil"/>
              <w:left w:val="nil"/>
              <w:bottom w:val="nil"/>
              <w:right w:val="nil"/>
            </w:tcBorders>
            <w:vAlign w:val="center"/>
            <w:hideMark/>
          </w:tcPr>
          <w:p w14:paraId="51124D73" w14:textId="77777777" w:rsidR="00423757" w:rsidRDefault="00423757">
            <w:pPr>
              <w:jc w:val="center"/>
              <w:rPr>
                <w:ins w:id="1850" w:author="Rajiv Bansal" w:date="2019-08-04T11:27:00Z"/>
              </w:rPr>
            </w:pPr>
            <w:ins w:id="1851" w:author="Rajiv Bansal" w:date="2019-08-04T11:27:00Z">
              <w:r>
                <w:t>RibbonClientApplication.java</w:t>
              </w:r>
            </w:ins>
          </w:p>
        </w:tc>
      </w:tr>
      <w:tr w:rsidR="00423757" w14:paraId="0FF73B93" w14:textId="77777777" w:rsidTr="00423757">
        <w:trPr>
          <w:ins w:id="1852" w:author="Rajiv Bansal" w:date="2019-08-04T11:27:00Z"/>
        </w:trPr>
        <w:tc>
          <w:tcPr>
            <w:tcW w:w="15495" w:type="dxa"/>
            <w:vAlign w:val="center"/>
            <w:hideMark/>
          </w:tcPr>
          <w:p w14:paraId="0922982E" w14:textId="77777777" w:rsidR="00423757" w:rsidRDefault="00423757" w:rsidP="00423757">
            <w:pPr>
              <w:rPr>
                <w:ins w:id="1853" w:author="Rajiv Bansal" w:date="2019-08-04T11:27:00Z"/>
              </w:rPr>
            </w:pPr>
            <w:ins w:id="1854" w:author="Rajiv Bansal" w:date="2019-08-04T11:27:00Z">
              <w:r>
                <w:rPr>
                  <w:rStyle w:val="HTMLCode"/>
                  <w:rFonts w:eastAsiaTheme="minorHAnsi"/>
                </w:rPr>
                <w:t>package</w:t>
              </w:r>
              <w:r>
                <w:t> </w:t>
              </w:r>
              <w:r>
                <w:rPr>
                  <w:rStyle w:val="HTMLCode"/>
                  <w:rFonts w:eastAsiaTheme="minorHAnsi"/>
                </w:rPr>
                <w:t>com.example.ribbonclient;</w:t>
              </w:r>
            </w:ins>
          </w:p>
          <w:p w14:paraId="0F34BF8E" w14:textId="77777777" w:rsidR="00423757" w:rsidRDefault="00423757" w:rsidP="00423757">
            <w:pPr>
              <w:rPr>
                <w:ins w:id="1855" w:author="Rajiv Bansal" w:date="2019-08-04T11:27:00Z"/>
              </w:rPr>
            </w:pPr>
            <w:ins w:id="1856" w:author="Rajiv Bansal" w:date="2019-08-04T11:27:00Z">
              <w:r>
                <w:t> </w:t>
              </w:r>
            </w:ins>
          </w:p>
          <w:p w14:paraId="75A56FD1" w14:textId="77777777" w:rsidR="00423757" w:rsidRDefault="00423757" w:rsidP="00423757">
            <w:pPr>
              <w:rPr>
                <w:ins w:id="1857" w:author="Rajiv Bansal" w:date="2019-08-04T11:27:00Z"/>
              </w:rPr>
            </w:pPr>
            <w:ins w:id="1858" w:author="Rajiv Bansal" w:date="2019-08-04T11:27:00Z">
              <w:r>
                <w:rPr>
                  <w:rStyle w:val="HTMLCode"/>
                  <w:rFonts w:eastAsiaTheme="minorHAnsi"/>
                </w:rPr>
                <w:t>import</w:t>
              </w:r>
              <w:r>
                <w:t> </w:t>
              </w:r>
              <w:r>
                <w:rPr>
                  <w:rStyle w:val="HTMLCode"/>
                  <w:rFonts w:eastAsiaTheme="minorHAnsi"/>
                </w:rPr>
                <w:t>org.springframework.boot.SpringApplication;</w:t>
              </w:r>
            </w:ins>
          </w:p>
          <w:p w14:paraId="66BF9ED5" w14:textId="77777777" w:rsidR="00423757" w:rsidRDefault="00423757" w:rsidP="00423757">
            <w:pPr>
              <w:rPr>
                <w:ins w:id="1859" w:author="Rajiv Bansal" w:date="2019-08-04T11:27:00Z"/>
              </w:rPr>
            </w:pPr>
            <w:ins w:id="1860"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603D3F99" w14:textId="77777777" w:rsidR="00423757" w:rsidRDefault="00423757" w:rsidP="00423757">
            <w:pPr>
              <w:rPr>
                <w:ins w:id="1861" w:author="Rajiv Bansal" w:date="2019-08-04T11:27:00Z"/>
              </w:rPr>
            </w:pPr>
            <w:ins w:id="1862"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28BDB1D7" w14:textId="77777777" w:rsidR="00423757" w:rsidRDefault="00423757" w:rsidP="00423757">
            <w:pPr>
              <w:rPr>
                <w:ins w:id="1863" w:author="Rajiv Bansal" w:date="2019-08-04T11:27:00Z"/>
              </w:rPr>
            </w:pPr>
            <w:ins w:id="1864" w:author="Rajiv Bansal" w:date="2019-08-04T11:27:00Z">
              <w:r>
                <w:rPr>
                  <w:rStyle w:val="HTMLCode"/>
                  <w:rFonts w:eastAsiaTheme="minorHAnsi"/>
                </w:rPr>
                <w:t>import</w:t>
              </w:r>
              <w:r>
                <w:t> </w:t>
              </w:r>
              <w:r>
                <w:rPr>
                  <w:rStyle w:val="HTMLCode"/>
                  <w:rFonts w:eastAsiaTheme="minorHAnsi"/>
                </w:rPr>
                <w:t>org.springframework.cloud.netflix.ribbon.RibbonClient;</w:t>
              </w:r>
            </w:ins>
          </w:p>
          <w:p w14:paraId="105C561B" w14:textId="77777777" w:rsidR="00423757" w:rsidRDefault="00423757" w:rsidP="00423757">
            <w:pPr>
              <w:rPr>
                <w:ins w:id="1865" w:author="Rajiv Bansal" w:date="2019-08-04T11:27:00Z"/>
              </w:rPr>
            </w:pPr>
            <w:ins w:id="1866" w:author="Rajiv Bansal" w:date="2019-08-04T11:27:00Z">
              <w:r>
                <w:t> </w:t>
              </w:r>
            </w:ins>
          </w:p>
          <w:p w14:paraId="41600AD9" w14:textId="77777777" w:rsidR="00423757" w:rsidRDefault="00423757" w:rsidP="00423757">
            <w:pPr>
              <w:rPr>
                <w:ins w:id="1867" w:author="Rajiv Bansal" w:date="2019-08-04T11:27:00Z"/>
              </w:rPr>
            </w:pPr>
            <w:ins w:id="1868" w:author="Rajiv Bansal" w:date="2019-08-04T11:27:00Z">
              <w:r>
                <w:rPr>
                  <w:rStyle w:val="HTMLCode"/>
                  <w:rFonts w:eastAsiaTheme="minorHAnsi"/>
                </w:rPr>
                <w:t>@EnableDiscoveryClient</w:t>
              </w:r>
            </w:ins>
          </w:p>
          <w:p w14:paraId="1C8CF3C9" w14:textId="77777777" w:rsidR="00423757" w:rsidRDefault="00423757" w:rsidP="00423757">
            <w:pPr>
              <w:rPr>
                <w:ins w:id="1869" w:author="Rajiv Bansal" w:date="2019-08-04T11:27:00Z"/>
              </w:rPr>
            </w:pPr>
            <w:ins w:id="1870" w:author="Rajiv Bansal" w:date="2019-08-04T11:27:00Z">
              <w:r>
                <w:rPr>
                  <w:rStyle w:val="HTMLCode"/>
                  <w:rFonts w:eastAsiaTheme="minorHAnsi"/>
                </w:rPr>
                <w:t>@SpringBootApplication</w:t>
              </w:r>
            </w:ins>
          </w:p>
          <w:p w14:paraId="66712E66" w14:textId="77777777" w:rsidR="00423757" w:rsidRDefault="00423757" w:rsidP="00423757">
            <w:pPr>
              <w:rPr>
                <w:ins w:id="1871" w:author="Rajiv Bansal" w:date="2019-08-04T11:27:00Z"/>
              </w:rPr>
            </w:pPr>
            <w:ins w:id="1872" w:author="Rajiv Bansal" w:date="2019-08-04T11:27:00Z">
              <w:r>
                <w:rPr>
                  <w:rStyle w:val="HTMLCode"/>
                  <w:rFonts w:eastAsiaTheme="minorHAnsi"/>
                </w:rPr>
                <w:t>@RibbonClient(name = "server", configuration = RibbonConfiguration.class)</w:t>
              </w:r>
            </w:ins>
          </w:p>
          <w:p w14:paraId="1F0DEABB" w14:textId="77777777" w:rsidR="00423757" w:rsidRDefault="00423757" w:rsidP="00423757">
            <w:pPr>
              <w:rPr>
                <w:ins w:id="1873" w:author="Rajiv Bansal" w:date="2019-08-04T11:27:00Z"/>
              </w:rPr>
            </w:pPr>
            <w:ins w:id="1874" w:author="Rajiv Bansal" w:date="2019-08-04T11:27:00Z">
              <w:r>
                <w:rPr>
                  <w:rStyle w:val="HTMLCode"/>
                  <w:rFonts w:eastAsiaTheme="minorHAnsi"/>
                </w:rPr>
                <w:lastRenderedPageBreak/>
                <w:t>public</w:t>
              </w:r>
              <w:r>
                <w:t> </w:t>
              </w:r>
              <w:r>
                <w:rPr>
                  <w:rStyle w:val="HTMLCode"/>
                  <w:rFonts w:eastAsiaTheme="minorHAnsi"/>
                </w:rPr>
                <w:t>class</w:t>
              </w:r>
              <w:r>
                <w:t> </w:t>
              </w:r>
              <w:r>
                <w:rPr>
                  <w:rStyle w:val="HTMLCode"/>
                  <w:rFonts w:eastAsiaTheme="minorHAnsi"/>
                </w:rPr>
                <w:t>RibbonClientApplication {</w:t>
              </w:r>
            </w:ins>
          </w:p>
          <w:p w14:paraId="73F2BC15" w14:textId="77777777" w:rsidR="00423757" w:rsidRDefault="00423757" w:rsidP="00423757">
            <w:pPr>
              <w:rPr>
                <w:ins w:id="1875" w:author="Rajiv Bansal" w:date="2019-08-04T11:27:00Z"/>
              </w:rPr>
            </w:pPr>
            <w:ins w:id="1876" w:author="Rajiv Bansal" w:date="2019-08-04T11:27:00Z">
              <w:r>
                <w:t> </w:t>
              </w:r>
            </w:ins>
          </w:p>
          <w:p w14:paraId="42265BA7" w14:textId="77777777" w:rsidR="00423757" w:rsidRDefault="00423757" w:rsidP="00423757">
            <w:pPr>
              <w:rPr>
                <w:ins w:id="1877" w:author="Rajiv Bansal" w:date="2019-08-04T11:27:00Z"/>
              </w:rPr>
            </w:pPr>
            <w:ins w:id="1878"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5496F068" w14:textId="77777777" w:rsidR="00423757" w:rsidRDefault="00423757" w:rsidP="00423757">
            <w:pPr>
              <w:rPr>
                <w:ins w:id="1879" w:author="Rajiv Bansal" w:date="2019-08-04T11:27:00Z"/>
              </w:rPr>
            </w:pPr>
            <w:ins w:id="1880" w:author="Rajiv Bansal" w:date="2019-08-04T11:27:00Z">
              <w:r>
                <w:rPr>
                  <w:rStyle w:val="HTMLCode"/>
                  <w:rFonts w:eastAsiaTheme="minorHAnsi"/>
                  <w:color w:val="FF0779"/>
                </w:rPr>
                <w:t>        </w:t>
              </w:r>
              <w:r>
                <w:rPr>
                  <w:rStyle w:val="HTMLCode"/>
                  <w:rFonts w:eastAsiaTheme="minorHAnsi"/>
                </w:rPr>
                <w:t>SpringApplication.run(RibbonClientApplication.class, args);</w:t>
              </w:r>
            </w:ins>
          </w:p>
          <w:p w14:paraId="3D919E59" w14:textId="77777777" w:rsidR="00423757" w:rsidRDefault="00423757" w:rsidP="00423757">
            <w:pPr>
              <w:rPr>
                <w:ins w:id="1881" w:author="Rajiv Bansal" w:date="2019-08-04T11:27:00Z"/>
              </w:rPr>
            </w:pPr>
            <w:ins w:id="1882" w:author="Rajiv Bansal" w:date="2019-08-04T11:27:00Z">
              <w:r>
                <w:rPr>
                  <w:rStyle w:val="HTMLCode"/>
                  <w:rFonts w:eastAsiaTheme="minorHAnsi"/>
                  <w:color w:val="FF0779"/>
                </w:rPr>
                <w:t>    </w:t>
              </w:r>
              <w:r>
                <w:rPr>
                  <w:rStyle w:val="HTMLCode"/>
                  <w:rFonts w:eastAsiaTheme="minorHAnsi"/>
                </w:rPr>
                <w:t>}</w:t>
              </w:r>
            </w:ins>
          </w:p>
          <w:p w14:paraId="16748AA3" w14:textId="77777777" w:rsidR="00423757" w:rsidRDefault="00423757" w:rsidP="00423757">
            <w:pPr>
              <w:rPr>
                <w:ins w:id="1883" w:author="Rajiv Bansal" w:date="2019-08-04T11:27:00Z"/>
              </w:rPr>
            </w:pPr>
            <w:ins w:id="1884" w:author="Rajiv Bansal" w:date="2019-08-04T11:27:00Z">
              <w:r>
                <w:rPr>
                  <w:rStyle w:val="HTMLCode"/>
                  <w:rFonts w:eastAsiaTheme="minorHAnsi"/>
                </w:rPr>
                <w:t>}</w:t>
              </w:r>
            </w:ins>
          </w:p>
        </w:tc>
      </w:tr>
    </w:tbl>
    <w:p w14:paraId="1AB53E43" w14:textId="77777777" w:rsidR="00423757" w:rsidRDefault="00423757" w:rsidP="00423757">
      <w:pPr>
        <w:pStyle w:val="NormalWeb"/>
        <w:shd w:val="clear" w:color="auto" w:fill="FFFFFF"/>
        <w:spacing w:before="150" w:beforeAutospacing="0" w:after="240" w:afterAutospacing="0"/>
        <w:rPr>
          <w:ins w:id="1885" w:author="Rajiv Bansal" w:date="2019-08-04T11:27:00Z"/>
          <w:rFonts w:ascii="Segoe UI" w:hAnsi="Segoe UI" w:cs="Segoe UI"/>
          <w:color w:val="000000"/>
        </w:rPr>
      </w:pPr>
      <w:ins w:id="1886" w:author="Rajiv Bansal" w:date="2019-08-04T11:27:00Z">
        <w:r>
          <w:rPr>
            <w:rFonts w:ascii="Segoe UI" w:hAnsi="Segoe UI" w:cs="Segoe UI"/>
            <w:color w:val="000000"/>
          </w:rPr>
          <w:lastRenderedPageBreak/>
          <w:t>In the </w:t>
        </w:r>
        <w:r>
          <w:rPr>
            <w:rStyle w:val="HTMLCode"/>
            <w:rFonts w:ascii="Consolas" w:hAnsi="Consolas"/>
            <w:color w:val="FF0779"/>
            <w:sz w:val="21"/>
            <w:szCs w:val="21"/>
          </w:rPr>
          <w:t>application.properties</w:t>
        </w:r>
        <w:r>
          <w:rPr>
            <w:rFonts w:ascii="Segoe UI" w:hAnsi="Segoe UI" w:cs="Segoe UI"/>
            <w:color w:val="000000"/>
          </w:rPr>
          <w:t>, we need to do the below configurations. Here </w:t>
        </w:r>
        <w:r>
          <w:rPr>
            <w:rStyle w:val="Strong"/>
            <w:rFonts w:ascii="Segoe UI" w:eastAsiaTheme="majorEastAsia" w:hAnsi="Segoe UI" w:cs="Segoe UI"/>
            <w:color w:val="000000"/>
          </w:rPr>
          <w:t>server.ribbon.listOfServers</w:t>
        </w:r>
        <w:r>
          <w:rPr>
            <w:rFonts w:ascii="Segoe UI" w:hAnsi="Segoe UI" w:cs="Segoe UI"/>
            <w:color w:val="000000"/>
          </w:rPr>
          <w:t> is disabled, we can enable this to manually add server to this load balancer. We will check this in the testing section. Other properties are self explanatory.</w:t>
        </w:r>
      </w:ins>
    </w:p>
    <w:tbl>
      <w:tblPr>
        <w:tblW w:w="15525" w:type="dxa"/>
        <w:tblCellMar>
          <w:left w:w="0" w:type="dxa"/>
          <w:right w:w="0" w:type="dxa"/>
        </w:tblCellMar>
        <w:tblLook w:val="04A0" w:firstRow="1" w:lastRow="0" w:firstColumn="1" w:lastColumn="0" w:noHBand="0" w:noVBand="1"/>
      </w:tblPr>
      <w:tblGrid>
        <w:gridCol w:w="15525"/>
      </w:tblGrid>
      <w:tr w:rsidR="00423757" w14:paraId="5CAD0DCB" w14:textId="77777777" w:rsidTr="00423757">
        <w:trPr>
          <w:ins w:id="1887" w:author="Rajiv Bansal" w:date="2019-08-04T11:27:00Z"/>
        </w:trPr>
        <w:tc>
          <w:tcPr>
            <w:tcW w:w="0" w:type="auto"/>
            <w:tcBorders>
              <w:top w:val="nil"/>
              <w:left w:val="nil"/>
              <w:bottom w:val="nil"/>
              <w:right w:val="nil"/>
            </w:tcBorders>
            <w:vAlign w:val="center"/>
            <w:hideMark/>
          </w:tcPr>
          <w:p w14:paraId="36224B3C" w14:textId="77777777" w:rsidR="00423757" w:rsidRDefault="00423757">
            <w:pPr>
              <w:jc w:val="center"/>
              <w:rPr>
                <w:ins w:id="1888" w:author="Rajiv Bansal" w:date="2019-08-04T11:27:00Z"/>
              </w:rPr>
            </w:pPr>
            <w:ins w:id="1889" w:author="Rajiv Bansal" w:date="2019-08-04T11:27:00Z">
              <w:r>
                <w:t>application.properties</w:t>
              </w:r>
            </w:ins>
          </w:p>
        </w:tc>
      </w:tr>
      <w:tr w:rsidR="00423757" w14:paraId="3CCC43D6" w14:textId="77777777" w:rsidTr="00423757">
        <w:trPr>
          <w:ins w:id="1890" w:author="Rajiv Bansal" w:date="2019-08-04T11:27:00Z"/>
        </w:trPr>
        <w:tc>
          <w:tcPr>
            <w:tcW w:w="15495" w:type="dxa"/>
            <w:vAlign w:val="center"/>
            <w:hideMark/>
          </w:tcPr>
          <w:p w14:paraId="75F70C25" w14:textId="77777777" w:rsidR="00423757" w:rsidRDefault="00423757" w:rsidP="00423757">
            <w:pPr>
              <w:rPr>
                <w:ins w:id="1891" w:author="Rajiv Bansal" w:date="2019-08-04T11:27:00Z"/>
              </w:rPr>
            </w:pPr>
            <w:ins w:id="1892" w:author="Rajiv Bansal" w:date="2019-08-04T11:27:00Z">
              <w:r>
                <w:rPr>
                  <w:rStyle w:val="HTMLCode"/>
                  <w:rFonts w:eastAsiaTheme="minorHAnsi"/>
                </w:rPr>
                <w:t>spring.application.name=client</w:t>
              </w:r>
            </w:ins>
          </w:p>
          <w:p w14:paraId="2199DAC2" w14:textId="77777777" w:rsidR="00423757" w:rsidRDefault="00423757" w:rsidP="00423757">
            <w:pPr>
              <w:rPr>
                <w:ins w:id="1893" w:author="Rajiv Bansal" w:date="2019-08-04T11:27:00Z"/>
              </w:rPr>
            </w:pPr>
            <w:ins w:id="1894" w:author="Rajiv Bansal" w:date="2019-08-04T11:27:00Z">
              <w:r>
                <w:rPr>
                  <w:rStyle w:val="HTMLCode"/>
                  <w:rFonts w:eastAsiaTheme="minorHAnsi"/>
                </w:rPr>
                <w:t>server.port=8888</w:t>
              </w:r>
            </w:ins>
          </w:p>
          <w:p w14:paraId="266A0CEF" w14:textId="77777777" w:rsidR="00423757" w:rsidRDefault="00423757" w:rsidP="00423757">
            <w:pPr>
              <w:rPr>
                <w:ins w:id="1895" w:author="Rajiv Bansal" w:date="2019-08-04T11:27:00Z"/>
              </w:rPr>
            </w:pPr>
            <w:ins w:id="1896" w:author="Rajiv Bansal" w:date="2019-08-04T11:27:00Z">
              <w:r>
                <w:t> </w:t>
              </w:r>
            </w:ins>
          </w:p>
          <w:p w14:paraId="4D7EF91A" w14:textId="77777777" w:rsidR="00423757" w:rsidRDefault="00423757" w:rsidP="00423757">
            <w:pPr>
              <w:rPr>
                <w:ins w:id="1897" w:author="Rajiv Bansal" w:date="2019-08-04T11:27:00Z"/>
              </w:rPr>
            </w:pPr>
            <w:ins w:id="1898" w:author="Rajiv Bansal" w:date="2019-08-04T11:27:00Z">
              <w:r>
                <w:rPr>
                  <w:rStyle w:val="HTMLCode"/>
                  <w:rFonts w:eastAsiaTheme="minorHAnsi"/>
                </w:rPr>
                <w:t>eureka.client.serviceUrl.defaultZone= http://${registry.host:localhost}:${registry.port:8761}/eureka/</w:t>
              </w:r>
            </w:ins>
          </w:p>
          <w:p w14:paraId="1B2730D7" w14:textId="77777777" w:rsidR="00423757" w:rsidRDefault="00423757" w:rsidP="00423757">
            <w:pPr>
              <w:rPr>
                <w:ins w:id="1899" w:author="Rajiv Bansal" w:date="2019-08-04T11:27:00Z"/>
              </w:rPr>
            </w:pPr>
            <w:ins w:id="1900" w:author="Rajiv Bansal" w:date="2019-08-04T11:27:00Z">
              <w:r>
                <w:rPr>
                  <w:rStyle w:val="HTMLCode"/>
                  <w:rFonts w:eastAsiaTheme="minorHAnsi"/>
                </w:rPr>
                <w:t>eureka.client.healthcheck.enabled= true</w:t>
              </w:r>
            </w:ins>
          </w:p>
          <w:p w14:paraId="49896C24" w14:textId="77777777" w:rsidR="00423757" w:rsidRDefault="00423757" w:rsidP="00423757">
            <w:pPr>
              <w:rPr>
                <w:ins w:id="1901" w:author="Rajiv Bansal" w:date="2019-08-04T11:27:00Z"/>
              </w:rPr>
            </w:pPr>
            <w:ins w:id="1902" w:author="Rajiv Bansal" w:date="2019-08-04T11:27:00Z">
              <w:r>
                <w:rPr>
                  <w:rStyle w:val="HTMLCode"/>
                  <w:rFonts w:eastAsiaTheme="minorHAnsi"/>
                </w:rPr>
                <w:t>eureka.instance.leaseRenewalIntervalInSeconds= 1</w:t>
              </w:r>
            </w:ins>
          </w:p>
          <w:p w14:paraId="38067838" w14:textId="77777777" w:rsidR="00423757" w:rsidRDefault="00423757" w:rsidP="00423757">
            <w:pPr>
              <w:rPr>
                <w:ins w:id="1903" w:author="Rajiv Bansal" w:date="2019-08-04T11:27:00Z"/>
              </w:rPr>
            </w:pPr>
            <w:ins w:id="1904" w:author="Rajiv Bansal" w:date="2019-08-04T11:27:00Z">
              <w:r>
                <w:rPr>
                  <w:rStyle w:val="HTMLCode"/>
                  <w:rFonts w:eastAsiaTheme="minorHAnsi"/>
                </w:rPr>
                <w:t>eureka.instance.leaseExpirationDurationInSeconds= 2</w:t>
              </w:r>
            </w:ins>
          </w:p>
          <w:p w14:paraId="6B3EDFB2" w14:textId="77777777" w:rsidR="00423757" w:rsidRDefault="00423757" w:rsidP="00423757">
            <w:pPr>
              <w:rPr>
                <w:ins w:id="1905" w:author="Rajiv Bansal" w:date="2019-08-04T11:27:00Z"/>
              </w:rPr>
            </w:pPr>
            <w:ins w:id="1906" w:author="Rajiv Bansal" w:date="2019-08-04T11:27:00Z">
              <w:r>
                <w:t> </w:t>
              </w:r>
            </w:ins>
          </w:p>
          <w:p w14:paraId="6618AA52" w14:textId="77777777" w:rsidR="00423757" w:rsidRDefault="00423757" w:rsidP="00423757">
            <w:pPr>
              <w:rPr>
                <w:ins w:id="1907" w:author="Rajiv Bansal" w:date="2019-08-04T11:27:00Z"/>
              </w:rPr>
            </w:pPr>
            <w:ins w:id="1908" w:author="Rajiv Bansal" w:date="2019-08-04T11:27:00Z">
              <w:r>
                <w:rPr>
                  <w:rStyle w:val="HTMLCode"/>
                  <w:rFonts w:eastAsiaTheme="minorHAnsi"/>
                </w:rPr>
                <w:t>server.ribbon.eureka.enabled=true</w:t>
              </w:r>
            </w:ins>
          </w:p>
          <w:p w14:paraId="5B4AF2F7" w14:textId="77777777" w:rsidR="00423757" w:rsidRDefault="00423757" w:rsidP="00423757">
            <w:pPr>
              <w:rPr>
                <w:ins w:id="1909" w:author="Rajiv Bansal" w:date="2019-08-04T11:27:00Z"/>
              </w:rPr>
            </w:pPr>
            <w:ins w:id="1910" w:author="Rajiv Bansal" w:date="2019-08-04T11:27:00Z">
              <w:r>
                <w:rPr>
                  <w:rStyle w:val="HTMLCode"/>
                  <w:rFonts w:eastAsiaTheme="minorHAnsi"/>
                </w:rPr>
                <w:t>#server.ribbon.listOfServers=localhost:9090,localhost:9091,localhost:9092</w:t>
              </w:r>
            </w:ins>
          </w:p>
          <w:p w14:paraId="6557CC23" w14:textId="77777777" w:rsidR="00423757" w:rsidRDefault="00423757" w:rsidP="00423757">
            <w:pPr>
              <w:rPr>
                <w:ins w:id="1911" w:author="Rajiv Bansal" w:date="2019-08-04T11:27:00Z"/>
              </w:rPr>
            </w:pPr>
            <w:ins w:id="1912" w:author="Rajiv Bansal" w:date="2019-08-04T11:27:00Z">
              <w:r>
                <w:rPr>
                  <w:rStyle w:val="HTMLCode"/>
                  <w:rFonts w:eastAsiaTheme="minorHAnsi"/>
                </w:rPr>
                <w:t>server.ribbon.ServerListRefreshInterval=1000</w:t>
              </w:r>
            </w:ins>
          </w:p>
          <w:p w14:paraId="743F55D2" w14:textId="77777777" w:rsidR="00423757" w:rsidRDefault="00423757" w:rsidP="00423757">
            <w:pPr>
              <w:rPr>
                <w:ins w:id="1913" w:author="Rajiv Bansal" w:date="2019-08-04T11:27:00Z"/>
              </w:rPr>
            </w:pPr>
            <w:ins w:id="1914" w:author="Rajiv Bansal" w:date="2019-08-04T11:27:00Z">
              <w:r>
                <w:rPr>
                  <w:rStyle w:val="HTMLCode"/>
                  <w:rFonts w:eastAsiaTheme="minorHAnsi"/>
                </w:rPr>
                <w:t>#logging.level.root=TRACE</w:t>
              </w:r>
            </w:ins>
          </w:p>
        </w:tc>
      </w:tr>
    </w:tbl>
    <w:p w14:paraId="03534DF9" w14:textId="77777777" w:rsidR="00423757" w:rsidRDefault="00423757" w:rsidP="00423757">
      <w:pPr>
        <w:pStyle w:val="NormalWeb"/>
        <w:shd w:val="clear" w:color="auto" w:fill="FFFFFF"/>
        <w:spacing w:before="150" w:beforeAutospacing="0" w:after="240" w:afterAutospacing="0"/>
        <w:rPr>
          <w:ins w:id="1915" w:author="Rajiv Bansal" w:date="2019-08-04T11:27:00Z"/>
          <w:rFonts w:ascii="Segoe UI" w:hAnsi="Segoe UI" w:cs="Segoe UI"/>
          <w:color w:val="000000"/>
        </w:rPr>
      </w:pPr>
      <w:ins w:id="1916" w:author="Rajiv Bansal" w:date="2019-08-04T11:27:00Z">
        <w:r>
          <w:rPr>
            <w:rFonts w:ascii="Segoe UI" w:hAnsi="Segoe UI" w:cs="Segoe UI"/>
            <w:color w:val="000000"/>
          </w:rPr>
          <w:t>Now we need to create one more configuration class for ribbon to mention the </w:t>
        </w:r>
        <w:r>
          <w:rPr>
            <w:rStyle w:val="Strong"/>
            <w:rFonts w:ascii="Segoe UI" w:eastAsiaTheme="majorEastAsia" w:hAnsi="Segoe UI" w:cs="Segoe UI"/>
            <w:color w:val="000000"/>
          </w:rPr>
          <w:t>load balancing algorithm and health check</w:t>
        </w:r>
        <w:r>
          <w:rPr>
            <w:rFonts w:ascii="Segoe UI" w:hAnsi="Segoe UI" w:cs="Segoe UI"/>
            <w:color w:val="000000"/>
          </w:rPr>
          <w:t>. We will now use the default once provided by Ribbon, but in this class we can very well override those and add ours custom logic.</w:t>
        </w:r>
      </w:ins>
    </w:p>
    <w:tbl>
      <w:tblPr>
        <w:tblW w:w="15525" w:type="dxa"/>
        <w:tblCellMar>
          <w:left w:w="0" w:type="dxa"/>
          <w:right w:w="0" w:type="dxa"/>
        </w:tblCellMar>
        <w:tblLook w:val="04A0" w:firstRow="1" w:lastRow="0" w:firstColumn="1" w:lastColumn="0" w:noHBand="0" w:noVBand="1"/>
      </w:tblPr>
      <w:tblGrid>
        <w:gridCol w:w="15525"/>
      </w:tblGrid>
      <w:tr w:rsidR="00423757" w14:paraId="7A55B43E" w14:textId="77777777" w:rsidTr="00423757">
        <w:trPr>
          <w:ins w:id="1917" w:author="Rajiv Bansal" w:date="2019-08-04T11:27:00Z"/>
        </w:trPr>
        <w:tc>
          <w:tcPr>
            <w:tcW w:w="0" w:type="auto"/>
            <w:tcBorders>
              <w:top w:val="nil"/>
              <w:left w:val="nil"/>
              <w:bottom w:val="nil"/>
              <w:right w:val="nil"/>
            </w:tcBorders>
            <w:vAlign w:val="center"/>
            <w:hideMark/>
          </w:tcPr>
          <w:p w14:paraId="2DE30C25" w14:textId="77777777" w:rsidR="00423757" w:rsidRDefault="00423757">
            <w:pPr>
              <w:jc w:val="center"/>
              <w:rPr>
                <w:ins w:id="1918" w:author="Rajiv Bansal" w:date="2019-08-04T11:27:00Z"/>
              </w:rPr>
            </w:pPr>
            <w:ins w:id="1919" w:author="Rajiv Bansal" w:date="2019-08-04T11:27:00Z">
              <w:r>
                <w:t>RibbonConfiguration.java</w:t>
              </w:r>
            </w:ins>
          </w:p>
        </w:tc>
      </w:tr>
      <w:tr w:rsidR="00423757" w14:paraId="3F783CB0" w14:textId="77777777" w:rsidTr="00423757">
        <w:trPr>
          <w:ins w:id="1920" w:author="Rajiv Bansal" w:date="2019-08-04T11:27:00Z"/>
        </w:trPr>
        <w:tc>
          <w:tcPr>
            <w:tcW w:w="15495" w:type="dxa"/>
            <w:vAlign w:val="center"/>
            <w:hideMark/>
          </w:tcPr>
          <w:p w14:paraId="44F0A655" w14:textId="77777777" w:rsidR="00423757" w:rsidRDefault="00423757" w:rsidP="00423757">
            <w:pPr>
              <w:rPr>
                <w:ins w:id="1921" w:author="Rajiv Bansal" w:date="2019-08-04T11:27:00Z"/>
              </w:rPr>
            </w:pPr>
            <w:ins w:id="1922" w:author="Rajiv Bansal" w:date="2019-08-04T11:27:00Z">
              <w:r>
                <w:rPr>
                  <w:rStyle w:val="HTMLCode"/>
                  <w:rFonts w:eastAsiaTheme="minorHAnsi"/>
                </w:rPr>
                <w:t>package</w:t>
              </w:r>
              <w:r>
                <w:t> </w:t>
              </w:r>
              <w:r>
                <w:rPr>
                  <w:rStyle w:val="HTMLCode"/>
                  <w:rFonts w:eastAsiaTheme="minorHAnsi"/>
                </w:rPr>
                <w:t>com.example.ribbonclient;</w:t>
              </w:r>
            </w:ins>
          </w:p>
          <w:p w14:paraId="5F29F5CD" w14:textId="77777777" w:rsidR="00423757" w:rsidRDefault="00423757" w:rsidP="00423757">
            <w:pPr>
              <w:rPr>
                <w:ins w:id="1923" w:author="Rajiv Bansal" w:date="2019-08-04T11:27:00Z"/>
              </w:rPr>
            </w:pPr>
            <w:ins w:id="1924" w:author="Rajiv Bansal" w:date="2019-08-04T11:27:00Z">
              <w:r>
                <w:rPr>
                  <w:rStyle w:val="HTMLCode"/>
                  <w:rFonts w:eastAsiaTheme="minorHAnsi"/>
                </w:rPr>
                <w:t>import</w:t>
              </w:r>
              <w:r>
                <w:t> </w:t>
              </w:r>
              <w:r>
                <w:rPr>
                  <w:rStyle w:val="HTMLCode"/>
                  <w:rFonts w:eastAsiaTheme="minorHAnsi"/>
                </w:rPr>
                <w:t>com.netflix.client.config.IClientConfig;</w:t>
              </w:r>
            </w:ins>
          </w:p>
          <w:p w14:paraId="67C79B07" w14:textId="77777777" w:rsidR="00423757" w:rsidRDefault="00423757" w:rsidP="00423757">
            <w:pPr>
              <w:rPr>
                <w:ins w:id="1925" w:author="Rajiv Bansal" w:date="2019-08-04T11:27:00Z"/>
              </w:rPr>
            </w:pPr>
            <w:ins w:id="1926" w:author="Rajiv Bansal" w:date="2019-08-04T11:27:00Z">
              <w:r>
                <w:rPr>
                  <w:rStyle w:val="HTMLCode"/>
                  <w:rFonts w:eastAsiaTheme="minorHAnsi"/>
                </w:rPr>
                <w:t>import</w:t>
              </w:r>
              <w:r>
                <w:t> </w:t>
              </w:r>
              <w:r>
                <w:rPr>
                  <w:rStyle w:val="HTMLCode"/>
                  <w:rFonts w:eastAsiaTheme="minorHAnsi"/>
                </w:rPr>
                <w:t>com.netflix.loadbalancer.AvailabilityFilteringRule;</w:t>
              </w:r>
            </w:ins>
          </w:p>
          <w:p w14:paraId="6F934869" w14:textId="77777777" w:rsidR="00423757" w:rsidRDefault="00423757" w:rsidP="00423757">
            <w:pPr>
              <w:rPr>
                <w:ins w:id="1927" w:author="Rajiv Bansal" w:date="2019-08-04T11:27:00Z"/>
              </w:rPr>
            </w:pPr>
            <w:ins w:id="1928" w:author="Rajiv Bansal" w:date="2019-08-04T11:27:00Z">
              <w:r>
                <w:rPr>
                  <w:rStyle w:val="HTMLCode"/>
                  <w:rFonts w:eastAsiaTheme="minorHAnsi"/>
                </w:rPr>
                <w:t>import</w:t>
              </w:r>
              <w:r>
                <w:t> </w:t>
              </w:r>
              <w:r>
                <w:rPr>
                  <w:rStyle w:val="HTMLCode"/>
                  <w:rFonts w:eastAsiaTheme="minorHAnsi"/>
                </w:rPr>
                <w:t>com.netflix.loadbalancer.IPing;</w:t>
              </w:r>
            </w:ins>
          </w:p>
          <w:p w14:paraId="004DE16E" w14:textId="77777777" w:rsidR="00423757" w:rsidRDefault="00423757" w:rsidP="00423757">
            <w:pPr>
              <w:rPr>
                <w:ins w:id="1929" w:author="Rajiv Bansal" w:date="2019-08-04T11:27:00Z"/>
              </w:rPr>
            </w:pPr>
            <w:ins w:id="1930" w:author="Rajiv Bansal" w:date="2019-08-04T11:27:00Z">
              <w:r>
                <w:rPr>
                  <w:rStyle w:val="HTMLCode"/>
                  <w:rFonts w:eastAsiaTheme="minorHAnsi"/>
                </w:rPr>
                <w:t>import</w:t>
              </w:r>
              <w:r>
                <w:t> </w:t>
              </w:r>
              <w:r>
                <w:rPr>
                  <w:rStyle w:val="HTMLCode"/>
                  <w:rFonts w:eastAsiaTheme="minorHAnsi"/>
                </w:rPr>
                <w:t>com.netflix.loadbalancer.IRule;</w:t>
              </w:r>
            </w:ins>
          </w:p>
          <w:p w14:paraId="46CDE10C" w14:textId="77777777" w:rsidR="00423757" w:rsidRDefault="00423757" w:rsidP="00423757">
            <w:pPr>
              <w:rPr>
                <w:ins w:id="1931" w:author="Rajiv Bansal" w:date="2019-08-04T11:27:00Z"/>
              </w:rPr>
            </w:pPr>
            <w:ins w:id="1932" w:author="Rajiv Bansal" w:date="2019-08-04T11:27:00Z">
              <w:r>
                <w:rPr>
                  <w:rStyle w:val="HTMLCode"/>
                  <w:rFonts w:eastAsiaTheme="minorHAnsi"/>
                </w:rPr>
                <w:t>import</w:t>
              </w:r>
              <w:r>
                <w:t> </w:t>
              </w:r>
              <w:r>
                <w:rPr>
                  <w:rStyle w:val="HTMLCode"/>
                  <w:rFonts w:eastAsiaTheme="minorHAnsi"/>
                </w:rPr>
                <w:t>com.netflix.loadbalancer.PingUrl;</w:t>
              </w:r>
            </w:ins>
          </w:p>
          <w:p w14:paraId="633F6A04" w14:textId="77777777" w:rsidR="00423757" w:rsidRDefault="00423757" w:rsidP="00423757">
            <w:pPr>
              <w:rPr>
                <w:ins w:id="1933" w:author="Rajiv Bansal" w:date="2019-08-04T11:27:00Z"/>
              </w:rPr>
            </w:pPr>
            <w:ins w:id="1934" w:author="Rajiv Bansal" w:date="2019-08-04T11:27:00Z">
              <w:r>
                <w:rPr>
                  <w:rStyle w:val="HTMLCode"/>
                  <w:rFonts w:eastAsiaTheme="minorHAnsi"/>
                </w:rPr>
                <w:t>import</w:t>
              </w:r>
              <w:r>
                <w:t> </w:t>
              </w:r>
              <w:r>
                <w:rPr>
                  <w:rStyle w:val="HTMLCode"/>
                  <w:rFonts w:eastAsiaTheme="minorHAnsi"/>
                </w:rPr>
                <w:t>org.springframework.beans.factory.annotation.Autowired;</w:t>
              </w:r>
            </w:ins>
          </w:p>
          <w:p w14:paraId="12D30FD2" w14:textId="77777777" w:rsidR="00423757" w:rsidRDefault="00423757" w:rsidP="00423757">
            <w:pPr>
              <w:rPr>
                <w:ins w:id="1935" w:author="Rajiv Bansal" w:date="2019-08-04T11:27:00Z"/>
              </w:rPr>
            </w:pPr>
            <w:ins w:id="1936" w:author="Rajiv Bansal" w:date="2019-08-04T11:27:00Z">
              <w:r>
                <w:rPr>
                  <w:rStyle w:val="HTMLCode"/>
                  <w:rFonts w:eastAsiaTheme="minorHAnsi"/>
                </w:rPr>
                <w:t>import</w:t>
              </w:r>
              <w:r>
                <w:t> </w:t>
              </w:r>
              <w:r>
                <w:rPr>
                  <w:rStyle w:val="HTMLCode"/>
                  <w:rFonts w:eastAsiaTheme="minorHAnsi"/>
                </w:rPr>
                <w:t>org.springframework.context.annotation.Bean;</w:t>
              </w:r>
            </w:ins>
          </w:p>
          <w:p w14:paraId="4612A223" w14:textId="77777777" w:rsidR="00423757" w:rsidRDefault="00423757" w:rsidP="00423757">
            <w:pPr>
              <w:rPr>
                <w:ins w:id="1937" w:author="Rajiv Bansal" w:date="2019-08-04T11:27:00Z"/>
              </w:rPr>
            </w:pPr>
            <w:ins w:id="1938" w:author="Rajiv Bansal" w:date="2019-08-04T11:27:00Z">
              <w:r>
                <w:rPr>
                  <w:rStyle w:val="HTMLCode"/>
                  <w:rFonts w:eastAsiaTheme="minorHAnsi"/>
                </w:rPr>
                <w:t>import</w:t>
              </w:r>
              <w:r>
                <w:t> </w:t>
              </w:r>
              <w:r>
                <w:rPr>
                  <w:rStyle w:val="HTMLCode"/>
                  <w:rFonts w:eastAsiaTheme="minorHAnsi"/>
                </w:rPr>
                <w:t>org.springframework.context.annotation.Configuration;</w:t>
              </w:r>
            </w:ins>
          </w:p>
          <w:p w14:paraId="53E2F10E" w14:textId="77777777" w:rsidR="00423757" w:rsidRDefault="00423757" w:rsidP="00423757">
            <w:pPr>
              <w:rPr>
                <w:ins w:id="1939" w:author="Rajiv Bansal" w:date="2019-08-04T11:27:00Z"/>
              </w:rPr>
            </w:pPr>
            <w:ins w:id="1940" w:author="Rajiv Bansal" w:date="2019-08-04T11:27:00Z">
              <w:r>
                <w:t> </w:t>
              </w:r>
            </w:ins>
          </w:p>
          <w:p w14:paraId="444685D8" w14:textId="77777777" w:rsidR="00423757" w:rsidRDefault="00423757" w:rsidP="00423757">
            <w:pPr>
              <w:rPr>
                <w:ins w:id="1941" w:author="Rajiv Bansal" w:date="2019-08-04T11:27:00Z"/>
              </w:rPr>
            </w:pPr>
            <w:ins w:id="1942"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RibbonConfiguration {</w:t>
              </w:r>
            </w:ins>
          </w:p>
          <w:p w14:paraId="60898E8D" w14:textId="77777777" w:rsidR="00423757" w:rsidRDefault="00423757" w:rsidP="00423757">
            <w:pPr>
              <w:rPr>
                <w:ins w:id="1943" w:author="Rajiv Bansal" w:date="2019-08-04T11:27:00Z"/>
              </w:rPr>
            </w:pPr>
            <w:ins w:id="1944" w:author="Rajiv Bansal" w:date="2019-08-04T11:27:00Z">
              <w:r>
                <w:t> </w:t>
              </w:r>
            </w:ins>
          </w:p>
          <w:p w14:paraId="182EA452" w14:textId="77777777" w:rsidR="00423757" w:rsidRDefault="00423757" w:rsidP="00423757">
            <w:pPr>
              <w:rPr>
                <w:ins w:id="1945" w:author="Rajiv Bansal" w:date="2019-08-04T11:27:00Z"/>
              </w:rPr>
            </w:pPr>
            <w:ins w:id="1946" w:author="Rajiv Bansal" w:date="2019-08-04T11:27:00Z">
              <w:r>
                <w:rPr>
                  <w:rStyle w:val="HTMLCode"/>
                  <w:rFonts w:eastAsiaTheme="minorHAnsi"/>
                  <w:color w:val="FF0779"/>
                </w:rPr>
                <w:t>    </w:t>
              </w:r>
              <w:r>
                <w:rPr>
                  <w:rStyle w:val="HTMLCode"/>
                  <w:rFonts w:eastAsiaTheme="minorHAnsi"/>
                </w:rPr>
                <w:t>@Autowired</w:t>
              </w:r>
            </w:ins>
          </w:p>
          <w:p w14:paraId="5062A33F" w14:textId="77777777" w:rsidR="00423757" w:rsidRDefault="00423757" w:rsidP="00423757">
            <w:pPr>
              <w:rPr>
                <w:ins w:id="1947" w:author="Rajiv Bansal" w:date="2019-08-04T11:27:00Z"/>
              </w:rPr>
            </w:pPr>
            <w:ins w:id="1948" w:author="Rajiv Bansal" w:date="2019-08-04T11:27:00Z">
              <w:r>
                <w:rPr>
                  <w:rStyle w:val="HTMLCode"/>
                  <w:rFonts w:eastAsiaTheme="minorHAnsi"/>
                  <w:color w:val="FF0779"/>
                </w:rPr>
                <w:t>    </w:t>
              </w:r>
              <w:r>
                <w:rPr>
                  <w:rStyle w:val="HTMLCode"/>
                  <w:rFonts w:eastAsiaTheme="minorHAnsi"/>
                </w:rPr>
                <w:t>IClientConfig config;</w:t>
              </w:r>
            </w:ins>
          </w:p>
          <w:p w14:paraId="731D9055" w14:textId="77777777" w:rsidR="00423757" w:rsidRDefault="00423757" w:rsidP="00423757">
            <w:pPr>
              <w:rPr>
                <w:ins w:id="1949" w:author="Rajiv Bansal" w:date="2019-08-04T11:27:00Z"/>
              </w:rPr>
            </w:pPr>
            <w:ins w:id="1950" w:author="Rajiv Bansal" w:date="2019-08-04T11:27:00Z">
              <w:r>
                <w:t> </w:t>
              </w:r>
            </w:ins>
          </w:p>
          <w:p w14:paraId="50371506" w14:textId="77777777" w:rsidR="00423757" w:rsidRDefault="00423757" w:rsidP="00423757">
            <w:pPr>
              <w:rPr>
                <w:ins w:id="1951" w:author="Rajiv Bansal" w:date="2019-08-04T11:27:00Z"/>
              </w:rPr>
            </w:pPr>
            <w:ins w:id="1952" w:author="Rajiv Bansal" w:date="2019-08-04T11:27:00Z">
              <w:r>
                <w:rPr>
                  <w:rStyle w:val="HTMLCode"/>
                  <w:rFonts w:eastAsiaTheme="minorHAnsi"/>
                  <w:color w:val="FF0779"/>
                </w:rPr>
                <w:t>    </w:t>
              </w:r>
              <w:r>
                <w:rPr>
                  <w:rStyle w:val="HTMLCode"/>
                  <w:rFonts w:eastAsiaTheme="minorHAnsi"/>
                </w:rPr>
                <w:t>@Bean</w:t>
              </w:r>
            </w:ins>
          </w:p>
          <w:p w14:paraId="6C2E62AA" w14:textId="77777777" w:rsidR="00423757" w:rsidRDefault="00423757" w:rsidP="00423757">
            <w:pPr>
              <w:rPr>
                <w:ins w:id="1953" w:author="Rajiv Bansal" w:date="2019-08-04T11:27:00Z"/>
              </w:rPr>
            </w:pPr>
            <w:ins w:id="1954"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IPing ribbonPing(IClientConfig config) {</w:t>
              </w:r>
            </w:ins>
          </w:p>
          <w:p w14:paraId="4A8C0BA5" w14:textId="77777777" w:rsidR="00423757" w:rsidRDefault="00423757" w:rsidP="00423757">
            <w:pPr>
              <w:rPr>
                <w:ins w:id="1955" w:author="Rajiv Bansal" w:date="2019-08-04T11:27:00Z"/>
              </w:rPr>
            </w:pPr>
            <w:ins w:id="1956"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PingUrl();</w:t>
              </w:r>
            </w:ins>
          </w:p>
          <w:p w14:paraId="79A78464" w14:textId="77777777" w:rsidR="00423757" w:rsidRDefault="00423757" w:rsidP="00423757">
            <w:pPr>
              <w:rPr>
                <w:ins w:id="1957" w:author="Rajiv Bansal" w:date="2019-08-04T11:27:00Z"/>
              </w:rPr>
            </w:pPr>
            <w:ins w:id="1958" w:author="Rajiv Bansal" w:date="2019-08-04T11:27:00Z">
              <w:r>
                <w:rPr>
                  <w:rStyle w:val="HTMLCode"/>
                  <w:rFonts w:eastAsiaTheme="minorHAnsi"/>
                  <w:color w:val="FF0779"/>
                </w:rPr>
                <w:t>    </w:t>
              </w:r>
              <w:r>
                <w:rPr>
                  <w:rStyle w:val="HTMLCode"/>
                  <w:rFonts w:eastAsiaTheme="minorHAnsi"/>
                </w:rPr>
                <w:t>}</w:t>
              </w:r>
            </w:ins>
          </w:p>
          <w:p w14:paraId="2A8EED29" w14:textId="77777777" w:rsidR="00423757" w:rsidRDefault="00423757" w:rsidP="00423757">
            <w:pPr>
              <w:rPr>
                <w:ins w:id="1959" w:author="Rajiv Bansal" w:date="2019-08-04T11:27:00Z"/>
              </w:rPr>
            </w:pPr>
            <w:ins w:id="1960" w:author="Rajiv Bansal" w:date="2019-08-04T11:27:00Z">
              <w:r>
                <w:t> </w:t>
              </w:r>
            </w:ins>
          </w:p>
          <w:p w14:paraId="482D090C" w14:textId="77777777" w:rsidR="00423757" w:rsidRDefault="00423757" w:rsidP="00423757">
            <w:pPr>
              <w:rPr>
                <w:ins w:id="1961" w:author="Rajiv Bansal" w:date="2019-08-04T11:27:00Z"/>
              </w:rPr>
            </w:pPr>
            <w:ins w:id="1962" w:author="Rajiv Bansal" w:date="2019-08-04T11:27:00Z">
              <w:r>
                <w:rPr>
                  <w:rStyle w:val="HTMLCode"/>
                  <w:rFonts w:eastAsiaTheme="minorHAnsi"/>
                  <w:color w:val="FF0779"/>
                </w:rPr>
                <w:t>    </w:t>
              </w:r>
              <w:r>
                <w:rPr>
                  <w:rStyle w:val="HTMLCode"/>
                  <w:rFonts w:eastAsiaTheme="minorHAnsi"/>
                </w:rPr>
                <w:t>@Bean</w:t>
              </w:r>
            </w:ins>
          </w:p>
          <w:p w14:paraId="02C0F252" w14:textId="77777777" w:rsidR="00423757" w:rsidRDefault="00423757" w:rsidP="00423757">
            <w:pPr>
              <w:rPr>
                <w:ins w:id="1963" w:author="Rajiv Bansal" w:date="2019-08-04T11:27:00Z"/>
              </w:rPr>
            </w:pPr>
            <w:ins w:id="1964"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IRule ribbonRule(IClientConfig config) {</w:t>
              </w:r>
            </w:ins>
          </w:p>
          <w:p w14:paraId="3F1CE8EA" w14:textId="77777777" w:rsidR="00423757" w:rsidRDefault="00423757" w:rsidP="00423757">
            <w:pPr>
              <w:rPr>
                <w:ins w:id="1965" w:author="Rajiv Bansal" w:date="2019-08-04T11:27:00Z"/>
              </w:rPr>
            </w:pPr>
            <w:ins w:id="1966"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AvailabilityFilteringRule();</w:t>
              </w:r>
            </w:ins>
          </w:p>
          <w:p w14:paraId="53202A88" w14:textId="77777777" w:rsidR="00423757" w:rsidRDefault="00423757" w:rsidP="00423757">
            <w:pPr>
              <w:rPr>
                <w:ins w:id="1967" w:author="Rajiv Bansal" w:date="2019-08-04T11:27:00Z"/>
              </w:rPr>
            </w:pPr>
            <w:ins w:id="1968" w:author="Rajiv Bansal" w:date="2019-08-04T11:27:00Z">
              <w:r>
                <w:rPr>
                  <w:rStyle w:val="HTMLCode"/>
                  <w:rFonts w:eastAsiaTheme="minorHAnsi"/>
                  <w:color w:val="FF0779"/>
                </w:rPr>
                <w:t>    </w:t>
              </w:r>
              <w:r>
                <w:rPr>
                  <w:rStyle w:val="HTMLCode"/>
                  <w:rFonts w:eastAsiaTheme="minorHAnsi"/>
                </w:rPr>
                <w:t>}</w:t>
              </w:r>
            </w:ins>
          </w:p>
          <w:p w14:paraId="140C85DD" w14:textId="77777777" w:rsidR="00423757" w:rsidRDefault="00423757" w:rsidP="00423757">
            <w:pPr>
              <w:rPr>
                <w:ins w:id="1969" w:author="Rajiv Bansal" w:date="2019-08-04T11:27:00Z"/>
              </w:rPr>
            </w:pPr>
            <w:ins w:id="1970" w:author="Rajiv Bansal" w:date="2019-08-04T11:27:00Z">
              <w:r>
                <w:rPr>
                  <w:rStyle w:val="HTMLCode"/>
                  <w:rFonts w:eastAsiaTheme="minorHAnsi"/>
                </w:rPr>
                <w:t>}</w:t>
              </w:r>
            </w:ins>
          </w:p>
        </w:tc>
      </w:tr>
    </w:tbl>
    <w:p w14:paraId="02BCF7C5" w14:textId="77777777" w:rsidR="00423757" w:rsidRDefault="00423757">
      <w:pPr>
        <w:pStyle w:val="Heading5"/>
        <w:rPr>
          <w:ins w:id="1971" w:author="Rajiv Bansal" w:date="2019-08-04T11:27:00Z"/>
          <w:rFonts w:ascii="Segoe UI" w:hAnsi="Segoe UI" w:cs="Segoe UI"/>
          <w:color w:val="000000"/>
          <w:sz w:val="36"/>
          <w:szCs w:val="36"/>
        </w:rPr>
        <w:pPrChange w:id="1972" w:author="Rajiv Bansal" w:date="2019-08-04T11:29:00Z">
          <w:pPr>
            <w:pStyle w:val="Heading2"/>
            <w:pBdr>
              <w:bottom w:val="single" w:sz="6" w:space="4" w:color="EAECEF"/>
            </w:pBdr>
            <w:shd w:val="clear" w:color="auto" w:fill="FFFFFF"/>
            <w:spacing w:before="450" w:after="240"/>
          </w:pPr>
        </w:pPrChange>
      </w:pPr>
      <w:ins w:id="1973" w:author="Rajiv Bansal" w:date="2019-08-04T11:27:00Z">
        <w:r>
          <w:rPr>
            <w:rFonts w:ascii="Segoe UI" w:hAnsi="Segoe UI" w:cs="Segoe UI"/>
            <w:color w:val="000000"/>
          </w:rPr>
          <w:lastRenderedPageBreak/>
          <w:t>5. Test the application</w:t>
        </w:r>
      </w:ins>
    </w:p>
    <w:p w14:paraId="2679ED27" w14:textId="77777777" w:rsidR="00423757" w:rsidRDefault="00423757">
      <w:pPr>
        <w:pStyle w:val="Heading7"/>
        <w:rPr>
          <w:ins w:id="1974" w:author="Rajiv Bansal" w:date="2019-08-04T11:27:00Z"/>
          <w:rFonts w:ascii="Segoe UI" w:hAnsi="Segoe UI" w:cs="Segoe UI"/>
          <w:color w:val="000000"/>
          <w:sz w:val="29"/>
          <w:szCs w:val="29"/>
        </w:rPr>
        <w:pPrChange w:id="1975" w:author="Rajiv Bansal" w:date="2019-08-04T11:29:00Z">
          <w:pPr>
            <w:pStyle w:val="Heading4"/>
            <w:shd w:val="clear" w:color="auto" w:fill="FFFFFF"/>
            <w:spacing w:before="360" w:after="240"/>
          </w:pPr>
        </w:pPrChange>
      </w:pPr>
      <w:ins w:id="1976" w:author="Rajiv Bansal" w:date="2019-08-04T11:27:00Z">
        <w:r>
          <w:rPr>
            <w:rFonts w:ascii="Segoe UI" w:hAnsi="Segoe UI" w:cs="Segoe UI"/>
            <w:color w:val="000000"/>
            <w:sz w:val="29"/>
            <w:szCs w:val="29"/>
          </w:rPr>
          <w:t>5.1. Start components</w:t>
        </w:r>
      </w:ins>
    </w:p>
    <w:p w14:paraId="2E8BA792" w14:textId="77777777" w:rsidR="00423757" w:rsidRDefault="00423757">
      <w:pPr>
        <w:pStyle w:val="NormalWeb"/>
        <w:shd w:val="clear" w:color="auto" w:fill="FFFFFF"/>
        <w:spacing w:before="150" w:beforeAutospacing="0" w:after="240" w:afterAutospacing="0"/>
        <w:rPr>
          <w:ins w:id="1977" w:author="Rajiv Bansal" w:date="2019-08-04T11:27:00Z"/>
          <w:rFonts w:ascii="Segoe UI" w:hAnsi="Segoe UI" w:cs="Segoe UI"/>
          <w:color w:val="000000"/>
        </w:rPr>
      </w:pPr>
      <w:ins w:id="1978" w:author="Rajiv Bansal" w:date="2019-08-04T11:27:00Z">
        <w:r>
          <w:rPr>
            <w:rFonts w:ascii="Segoe UI" w:hAnsi="Segoe UI" w:cs="Segoe UI"/>
            <w:color w:val="000000"/>
          </w:rPr>
          <w:t>Do the final build use command </w:t>
        </w:r>
        <w:r>
          <w:rPr>
            <w:rStyle w:val="HTMLCode"/>
            <w:rFonts w:ascii="Consolas" w:hAnsi="Consolas"/>
            <w:color w:val="FF0779"/>
            <w:sz w:val="21"/>
            <w:szCs w:val="21"/>
          </w:rPr>
          <w:t>mvn clean install</w:t>
        </w:r>
        <w:r>
          <w:rPr>
            <w:rFonts w:ascii="Segoe UI" w:hAnsi="Segoe UI" w:cs="Segoe UI"/>
            <w:color w:val="000000"/>
          </w:rPr>
          <w:t> and check if the build is successful. If there is any error you need to fix those to proceed. Once we have successful build for all the maven projects, we will start the services one by one.</w:t>
        </w:r>
      </w:ins>
    </w:p>
    <w:p w14:paraId="3EA85193" w14:textId="77777777" w:rsidR="00423757" w:rsidRDefault="00423757">
      <w:pPr>
        <w:pStyle w:val="NormalWeb"/>
        <w:shd w:val="clear" w:color="auto" w:fill="FFFFFF"/>
        <w:spacing w:before="150" w:beforeAutospacing="0" w:after="240" w:afterAutospacing="0"/>
        <w:rPr>
          <w:ins w:id="1979" w:author="Rajiv Bansal" w:date="2019-08-04T11:27:00Z"/>
          <w:rFonts w:ascii="Segoe UI" w:hAnsi="Segoe UI" w:cs="Segoe UI"/>
          <w:color w:val="000000"/>
        </w:rPr>
      </w:pPr>
      <w:ins w:id="1980" w:author="Rajiv Bansal" w:date="2019-08-04T11:27:00Z">
        <w:r>
          <w:rPr>
            <w:rFonts w:ascii="Segoe UI" w:hAnsi="Segoe UI" w:cs="Segoe UI"/>
            <w:color w:val="000000"/>
          </w:rPr>
          <w:t>Eureka first, then the back-end micro service and finally the frontend micro service.</w:t>
        </w:r>
      </w:ins>
    </w:p>
    <w:p w14:paraId="5A4E3D75" w14:textId="77777777" w:rsidR="00423757" w:rsidRDefault="00423757">
      <w:pPr>
        <w:pStyle w:val="NormalWeb"/>
        <w:shd w:val="clear" w:color="auto" w:fill="FFFFFF"/>
        <w:spacing w:before="150" w:beforeAutospacing="0" w:after="240" w:afterAutospacing="0"/>
        <w:rPr>
          <w:ins w:id="1981" w:author="Rajiv Bansal" w:date="2019-08-04T11:27:00Z"/>
          <w:rFonts w:ascii="Segoe UI" w:hAnsi="Segoe UI" w:cs="Segoe UI"/>
          <w:color w:val="000000"/>
        </w:rPr>
      </w:pPr>
      <w:ins w:id="1982" w:author="Rajiv Bansal" w:date="2019-08-04T11:27:00Z">
        <w:r>
          <w:rPr>
            <w:rFonts w:ascii="Segoe UI" w:hAnsi="Segoe UI" w:cs="Segoe UI"/>
            <w:color w:val="000000"/>
          </w:rPr>
          <w:t>To start each microservice, we will use </w:t>
        </w:r>
        <w:r>
          <w:rPr>
            <w:rStyle w:val="HTMLCode"/>
            <w:rFonts w:ascii="Consolas" w:hAnsi="Consolas"/>
            <w:color w:val="FF0779"/>
            <w:sz w:val="21"/>
            <w:szCs w:val="21"/>
          </w:rPr>
          <w:t>'java -jar -Dserver.port=XXXX target/YYYYY.jar'</w:t>
        </w:r>
        <w:r>
          <w:rPr>
            <w:rFonts w:ascii="Segoe UI" w:hAnsi="Segoe UI" w:cs="Segoe UI"/>
            <w:color w:val="000000"/>
          </w:rPr>
          <w:t> command.</w:t>
        </w:r>
      </w:ins>
    </w:p>
    <w:p w14:paraId="06988F2B" w14:textId="77777777" w:rsidR="00423757" w:rsidRDefault="00423757">
      <w:pPr>
        <w:pStyle w:val="Heading7"/>
        <w:rPr>
          <w:ins w:id="1983" w:author="Rajiv Bansal" w:date="2019-08-04T11:27:00Z"/>
          <w:rFonts w:ascii="Segoe UI" w:hAnsi="Segoe UI" w:cs="Segoe UI"/>
          <w:color w:val="000000"/>
          <w:sz w:val="29"/>
          <w:szCs w:val="29"/>
        </w:rPr>
        <w:pPrChange w:id="1984" w:author="Rajiv Bansal" w:date="2019-08-04T11:29:00Z">
          <w:pPr>
            <w:pStyle w:val="Heading4"/>
            <w:shd w:val="clear" w:color="auto" w:fill="FFFFFF"/>
            <w:spacing w:before="360" w:after="240"/>
          </w:pPr>
        </w:pPrChange>
      </w:pPr>
      <w:ins w:id="1985" w:author="Rajiv Bansal" w:date="2019-08-04T11:27:00Z">
        <w:r>
          <w:rPr>
            <w:rFonts w:ascii="Segoe UI" w:hAnsi="Segoe UI" w:cs="Segoe UI"/>
            <w:color w:val="000000"/>
            <w:sz w:val="29"/>
            <w:szCs w:val="29"/>
          </w:rPr>
          <w:t>5.2. Deploy multiple instances of backend microservice</w:t>
        </w:r>
      </w:ins>
    </w:p>
    <w:p w14:paraId="25B91A0C" w14:textId="77777777" w:rsidR="00423757" w:rsidRDefault="00423757">
      <w:pPr>
        <w:pStyle w:val="NormalWeb"/>
        <w:shd w:val="clear" w:color="auto" w:fill="FFFFFF"/>
        <w:spacing w:before="150" w:beforeAutospacing="0" w:after="240" w:afterAutospacing="0"/>
        <w:rPr>
          <w:ins w:id="1986" w:author="Rajiv Bansal" w:date="2019-08-04T11:27:00Z"/>
          <w:rFonts w:ascii="Segoe UI" w:hAnsi="Segoe UI" w:cs="Segoe UI"/>
          <w:color w:val="000000"/>
        </w:rPr>
      </w:pPr>
      <w:ins w:id="1987" w:author="Rajiv Bansal" w:date="2019-08-04T11:27:00Z">
        <w:r>
          <w:rPr>
            <w:rFonts w:ascii="Segoe UI" w:hAnsi="Segoe UI" w:cs="Segoe UI"/>
            <w:color w:val="000000"/>
          </w:rPr>
          <w:t>To do that we need to use different port for this, to start service in a specific port we need to pass the port in this way.</w:t>
        </w:r>
        <w:r>
          <w:rPr>
            <w:rFonts w:ascii="Segoe UI" w:hAnsi="Segoe UI" w:cs="Segoe UI"/>
            <w:color w:val="000000"/>
          </w:rPr>
          <w:br/>
        </w:r>
        <w:r>
          <w:rPr>
            <w:rStyle w:val="HTMLCode"/>
            <w:rFonts w:ascii="Consolas" w:hAnsi="Consolas"/>
            <w:color w:val="FF0779"/>
            <w:sz w:val="21"/>
            <w:szCs w:val="21"/>
          </w:rPr>
          <w:t>java -jar -Dserver.port=XXXX target/YYYYY.jar</w:t>
        </w:r>
        <w:r>
          <w:rPr>
            <w:rFonts w:ascii="Segoe UI" w:hAnsi="Segoe UI" w:cs="Segoe UI"/>
            <w:color w:val="000000"/>
          </w:rPr>
          <w:t>. We will create 3 instances of this service in ports 9090, 9091 and 9092 ports.</w:t>
        </w:r>
      </w:ins>
    </w:p>
    <w:p w14:paraId="49290564" w14:textId="77777777" w:rsidR="00423757" w:rsidRDefault="00423757">
      <w:pPr>
        <w:pStyle w:val="Heading7"/>
        <w:rPr>
          <w:ins w:id="1988" w:author="Rajiv Bansal" w:date="2019-08-04T11:27:00Z"/>
          <w:rFonts w:ascii="Segoe UI" w:hAnsi="Segoe UI" w:cs="Segoe UI"/>
          <w:color w:val="000000"/>
          <w:sz w:val="29"/>
          <w:szCs w:val="29"/>
        </w:rPr>
        <w:pPrChange w:id="1989" w:author="Rajiv Bansal" w:date="2019-08-04T11:29:00Z">
          <w:pPr>
            <w:pStyle w:val="Heading4"/>
            <w:shd w:val="clear" w:color="auto" w:fill="FFFFFF"/>
            <w:spacing w:before="360" w:after="240"/>
          </w:pPr>
        </w:pPrChange>
      </w:pPr>
      <w:ins w:id="1990" w:author="Rajiv Bansal" w:date="2019-08-04T11:27:00Z">
        <w:r>
          <w:rPr>
            <w:rFonts w:ascii="Segoe UI" w:hAnsi="Segoe UI" w:cs="Segoe UI"/>
            <w:color w:val="000000"/>
            <w:sz w:val="29"/>
            <w:szCs w:val="29"/>
          </w:rPr>
          <w:t>5.3. Verify eureka server</w:t>
        </w:r>
      </w:ins>
    </w:p>
    <w:p w14:paraId="45C0AEA9" w14:textId="77777777" w:rsidR="00423757" w:rsidRDefault="00423757">
      <w:pPr>
        <w:pStyle w:val="NormalWeb"/>
        <w:shd w:val="clear" w:color="auto" w:fill="FFFFFF"/>
        <w:spacing w:before="150" w:beforeAutospacing="0" w:after="240" w:afterAutospacing="0"/>
        <w:rPr>
          <w:ins w:id="1991" w:author="Rajiv Bansal" w:date="2019-08-04T11:27:00Z"/>
          <w:rFonts w:ascii="Segoe UI" w:hAnsi="Segoe UI" w:cs="Segoe UI"/>
          <w:color w:val="000000"/>
        </w:rPr>
      </w:pPr>
      <w:ins w:id="1992" w:author="Rajiv Bansal" w:date="2019-08-04T11:27:00Z">
        <w:r>
          <w:rPr>
            <w:rFonts w:ascii="Segoe UI" w:hAnsi="Segoe UI" w:cs="Segoe UI"/>
            <w:color w:val="000000"/>
          </w:rPr>
          <w:t>Now go to </w:t>
        </w:r>
        <w:r>
          <w:rPr>
            <w:rStyle w:val="HTMLCode"/>
            <w:rFonts w:ascii="Consolas" w:hAnsi="Consolas"/>
            <w:color w:val="FF0779"/>
            <w:sz w:val="21"/>
            <w:szCs w:val="21"/>
          </w:rPr>
          <w:t>http://localhost:8761/</w:t>
        </w:r>
        <w:r>
          <w:rPr>
            <w:rFonts w:ascii="Segoe UI" w:hAnsi="Segoe UI" w:cs="Segoe UI"/>
            <w:color w:val="000000"/>
          </w:rPr>
          <w:t> in browser and check that eureka server is running with all microservices are registed with desired number of instances.</w:t>
        </w:r>
      </w:ins>
    </w:p>
    <w:p w14:paraId="0BF9615D" w14:textId="77777777" w:rsidR="00423757" w:rsidRDefault="00423757">
      <w:pPr>
        <w:pStyle w:val="Heading7"/>
        <w:rPr>
          <w:ins w:id="1993" w:author="Rajiv Bansal" w:date="2019-08-04T11:27:00Z"/>
          <w:rFonts w:ascii="Segoe UI" w:hAnsi="Segoe UI" w:cs="Segoe UI"/>
          <w:color w:val="000000"/>
          <w:sz w:val="29"/>
          <w:szCs w:val="29"/>
        </w:rPr>
        <w:pPrChange w:id="1994" w:author="Rajiv Bansal" w:date="2019-08-04T11:29:00Z">
          <w:pPr>
            <w:pStyle w:val="Heading4"/>
            <w:shd w:val="clear" w:color="auto" w:fill="FFFFFF"/>
            <w:spacing w:before="360" w:after="240"/>
          </w:pPr>
        </w:pPrChange>
      </w:pPr>
      <w:ins w:id="1995" w:author="Rajiv Bansal" w:date="2019-08-04T11:27:00Z">
        <w:r>
          <w:rPr>
            <w:rFonts w:ascii="Segoe UI" w:hAnsi="Segoe UI" w:cs="Segoe UI"/>
            <w:color w:val="000000"/>
            <w:sz w:val="29"/>
            <w:szCs w:val="29"/>
          </w:rPr>
          <w:t>5.4. Check if client side load balancing is working</w:t>
        </w:r>
      </w:ins>
    </w:p>
    <w:p w14:paraId="7918E9B3" w14:textId="77777777" w:rsidR="00423757" w:rsidRDefault="00423757">
      <w:pPr>
        <w:pStyle w:val="NormalWeb"/>
        <w:shd w:val="clear" w:color="auto" w:fill="FFFFFF"/>
        <w:spacing w:before="150" w:beforeAutospacing="0" w:after="240" w:afterAutospacing="0"/>
        <w:rPr>
          <w:ins w:id="1996" w:author="Rajiv Bansal" w:date="2019-08-04T11:27:00Z"/>
          <w:rFonts w:ascii="Segoe UI" w:hAnsi="Segoe UI" w:cs="Segoe UI"/>
          <w:color w:val="000000"/>
        </w:rPr>
      </w:pPr>
      <w:ins w:id="1997" w:author="Rajiv Bansal" w:date="2019-08-04T11:27:00Z">
        <w:r>
          <w:rPr>
            <w:rFonts w:ascii="Segoe UI" w:hAnsi="Segoe UI" w:cs="Segoe UI"/>
            <w:color w:val="000000"/>
          </w:rPr>
          <w:t>In the frontend microservice, we are calling the backend microservice using </w:t>
        </w:r>
        <w:r>
          <w:rPr>
            <w:rStyle w:val="Strong"/>
            <w:rFonts w:ascii="Segoe UI" w:eastAsiaTheme="majorEastAsia" w:hAnsi="Segoe UI" w:cs="Segoe UI"/>
            <w:color w:val="000000"/>
          </w:rPr>
          <w:t>RestTemplate</w:t>
        </w:r>
        <w:r>
          <w:rPr>
            <w:rFonts w:ascii="Segoe UI" w:hAnsi="Segoe UI" w:cs="Segoe UI"/>
            <w:color w:val="000000"/>
          </w:rPr>
          <w:t>. Rest tempate is enabled as client side load balancer using </w:t>
        </w:r>
        <w:r>
          <w:rPr>
            <w:rStyle w:val="Strong"/>
            <w:rFonts w:ascii="Segoe UI" w:eastAsiaTheme="majorEastAsia" w:hAnsi="Segoe UI" w:cs="Segoe UI"/>
            <w:color w:val="000000"/>
          </w:rPr>
          <w:t>@LoadBalanced</w:t>
        </w:r>
        <w:r>
          <w:rPr>
            <w:rFonts w:ascii="Segoe UI" w:hAnsi="Segoe UI" w:cs="Segoe UI"/>
            <w:color w:val="000000"/>
          </w:rPr>
          <w:t> annotation.</w:t>
        </w:r>
      </w:ins>
    </w:p>
    <w:p w14:paraId="4BCA6BB7" w14:textId="77777777" w:rsidR="00423757" w:rsidRDefault="00423757">
      <w:pPr>
        <w:pStyle w:val="NormalWeb"/>
        <w:shd w:val="clear" w:color="auto" w:fill="FFFFFF"/>
        <w:spacing w:before="150" w:beforeAutospacing="0" w:after="240" w:afterAutospacing="0"/>
        <w:rPr>
          <w:ins w:id="1998" w:author="Rajiv Bansal" w:date="2019-08-04T11:27:00Z"/>
          <w:rFonts w:ascii="Segoe UI" w:hAnsi="Segoe UI" w:cs="Segoe UI"/>
          <w:color w:val="000000"/>
        </w:rPr>
      </w:pPr>
      <w:ins w:id="1999" w:author="Rajiv Bansal" w:date="2019-08-04T11:27:00Z">
        <w:r>
          <w:rPr>
            <w:rFonts w:ascii="Segoe UI" w:hAnsi="Segoe UI" w:cs="Segoe UI"/>
            <w:color w:val="000000"/>
          </w:rPr>
          <w:t>Now go to browser and open the client microservice rest endpoint </w:t>
        </w:r>
        <w:r>
          <w:rPr>
            <w:rStyle w:val="HTMLCode"/>
            <w:rFonts w:ascii="Consolas" w:hAnsi="Consolas"/>
            <w:color w:val="FF0779"/>
            <w:sz w:val="21"/>
            <w:szCs w:val="21"/>
          </w:rPr>
          <w:t>http://localhost:8888/client/frontend</w:t>
        </w:r>
        <w:r>
          <w:rPr>
            <w:rFonts w:ascii="Segoe UI" w:hAnsi="Segoe UI" w:cs="Segoe UI"/>
            <w:color w:val="000000"/>
          </w:rPr>
          <w:t> and see that response is coming from any one of the backend instance.</w:t>
        </w:r>
      </w:ins>
    </w:p>
    <w:p w14:paraId="2F9336B4" w14:textId="77777777" w:rsidR="00423757" w:rsidRDefault="00423757">
      <w:pPr>
        <w:pStyle w:val="NormalWeb"/>
        <w:shd w:val="clear" w:color="auto" w:fill="FFFFFF"/>
        <w:spacing w:before="150" w:beforeAutospacing="0" w:after="240" w:afterAutospacing="0"/>
        <w:rPr>
          <w:ins w:id="2000" w:author="Rajiv Bansal" w:date="2019-08-04T11:27:00Z"/>
          <w:rFonts w:ascii="Segoe UI" w:hAnsi="Segoe UI" w:cs="Segoe UI"/>
          <w:color w:val="000000"/>
        </w:rPr>
      </w:pPr>
      <w:ins w:id="2001" w:author="Rajiv Bansal" w:date="2019-08-04T11:27:00Z">
        <w:r>
          <w:rPr>
            <w:rFonts w:ascii="Segoe UI" w:hAnsi="Segoe UI" w:cs="Segoe UI"/>
            <w:color w:val="000000"/>
          </w:rPr>
          <w:t>To understand this backend server is returning it’s running port and we are displaying that in client microservice response as well. Try refreshing this url couple of times and notice that the port of backend server keeps changing, that means client side load balancing is working. Now try to add more instance of backend server and check that is also registered in eureka server and eventually considered in ribbon, as once that will be registered in eureka and ribbon automatically ribbon will send request to the new instances as well.</w:t>
        </w:r>
      </w:ins>
    </w:p>
    <w:p w14:paraId="3DA66E75" w14:textId="77777777" w:rsidR="00423757" w:rsidRDefault="00423757">
      <w:pPr>
        <w:pStyle w:val="Heading7"/>
        <w:rPr>
          <w:ins w:id="2002" w:author="Rajiv Bansal" w:date="2019-08-04T11:27:00Z"/>
          <w:rFonts w:ascii="Segoe UI" w:hAnsi="Segoe UI" w:cs="Segoe UI"/>
          <w:color w:val="000000"/>
          <w:sz w:val="29"/>
          <w:szCs w:val="29"/>
        </w:rPr>
        <w:pPrChange w:id="2003" w:author="Rajiv Bansal" w:date="2019-08-04T11:29:00Z">
          <w:pPr>
            <w:pStyle w:val="Heading4"/>
            <w:shd w:val="clear" w:color="auto" w:fill="FFFFFF"/>
            <w:spacing w:before="360" w:after="240"/>
          </w:pPr>
        </w:pPrChange>
      </w:pPr>
      <w:ins w:id="2004" w:author="Rajiv Bansal" w:date="2019-08-04T11:27:00Z">
        <w:r>
          <w:rPr>
            <w:rFonts w:ascii="Segoe UI" w:hAnsi="Segoe UI" w:cs="Segoe UI"/>
            <w:color w:val="000000"/>
            <w:sz w:val="29"/>
            <w:szCs w:val="29"/>
          </w:rPr>
          <w:t>5.5. Test with hard code backends without service discovery</w:t>
        </w:r>
      </w:ins>
    </w:p>
    <w:p w14:paraId="34E85AE4" w14:textId="77777777" w:rsidR="00423757" w:rsidRDefault="00423757" w:rsidP="00423757">
      <w:pPr>
        <w:pStyle w:val="NormalWeb"/>
        <w:shd w:val="clear" w:color="auto" w:fill="FFFFFF"/>
        <w:spacing w:before="150" w:beforeAutospacing="0" w:after="240" w:afterAutospacing="0"/>
        <w:rPr>
          <w:ins w:id="2005" w:author="Rajiv Bansal" w:date="2019-08-04T11:27:00Z"/>
          <w:rFonts w:ascii="Segoe UI" w:hAnsi="Segoe UI" w:cs="Segoe UI"/>
          <w:color w:val="000000"/>
        </w:rPr>
      </w:pPr>
      <w:ins w:id="2006" w:author="Rajiv Bansal" w:date="2019-08-04T11:27:00Z">
        <w:r>
          <w:rPr>
            <w:rFonts w:ascii="Segoe UI" w:hAnsi="Segoe UI" w:cs="Segoe UI"/>
            <w:color w:val="000000"/>
          </w:rPr>
          <w:t>Go the frontend microservice </w:t>
        </w:r>
        <w:r>
          <w:rPr>
            <w:rStyle w:val="HTMLCode"/>
            <w:rFonts w:ascii="Consolas" w:hAnsi="Consolas"/>
            <w:color w:val="FF0779"/>
            <w:sz w:val="21"/>
            <w:szCs w:val="21"/>
          </w:rPr>
          <w:t>application.properties</w:t>
        </w:r>
        <w:r>
          <w:rPr>
            <w:rFonts w:ascii="Segoe UI" w:hAnsi="Segoe UI" w:cs="Segoe UI"/>
            <w:color w:val="000000"/>
          </w:rPr>
          <w:t> file and enable this.</w:t>
        </w:r>
      </w:ins>
    </w:p>
    <w:tbl>
      <w:tblPr>
        <w:tblW w:w="15525" w:type="dxa"/>
        <w:tblCellMar>
          <w:left w:w="0" w:type="dxa"/>
          <w:right w:w="0" w:type="dxa"/>
        </w:tblCellMar>
        <w:tblLook w:val="04A0" w:firstRow="1" w:lastRow="0" w:firstColumn="1" w:lastColumn="0" w:noHBand="0" w:noVBand="1"/>
      </w:tblPr>
      <w:tblGrid>
        <w:gridCol w:w="15525"/>
      </w:tblGrid>
      <w:tr w:rsidR="00423757" w14:paraId="307CF240" w14:textId="77777777" w:rsidTr="00423757">
        <w:trPr>
          <w:ins w:id="2007" w:author="Rajiv Bansal" w:date="2019-08-04T11:27:00Z"/>
        </w:trPr>
        <w:tc>
          <w:tcPr>
            <w:tcW w:w="0" w:type="auto"/>
            <w:tcBorders>
              <w:top w:val="nil"/>
              <w:left w:val="nil"/>
              <w:bottom w:val="nil"/>
              <w:right w:val="nil"/>
            </w:tcBorders>
            <w:vAlign w:val="center"/>
            <w:hideMark/>
          </w:tcPr>
          <w:p w14:paraId="50F3B53E" w14:textId="77777777" w:rsidR="00423757" w:rsidRDefault="00423757">
            <w:pPr>
              <w:jc w:val="center"/>
              <w:rPr>
                <w:ins w:id="2008" w:author="Rajiv Bansal" w:date="2019-08-04T11:27:00Z"/>
              </w:rPr>
            </w:pPr>
            <w:ins w:id="2009" w:author="Rajiv Bansal" w:date="2019-08-04T11:27:00Z">
              <w:r>
                <w:t>application.properties</w:t>
              </w:r>
            </w:ins>
          </w:p>
        </w:tc>
      </w:tr>
      <w:tr w:rsidR="00423757" w14:paraId="7ABB414A" w14:textId="77777777" w:rsidTr="00423757">
        <w:trPr>
          <w:ins w:id="2010" w:author="Rajiv Bansal" w:date="2019-08-04T11:27:00Z"/>
        </w:trPr>
        <w:tc>
          <w:tcPr>
            <w:tcW w:w="15495" w:type="dxa"/>
            <w:vAlign w:val="center"/>
            <w:hideMark/>
          </w:tcPr>
          <w:p w14:paraId="44665C37" w14:textId="77777777" w:rsidR="00423757" w:rsidRDefault="00423757" w:rsidP="00423757">
            <w:pPr>
              <w:rPr>
                <w:ins w:id="2011" w:author="Rajiv Bansal" w:date="2019-08-04T11:27:00Z"/>
              </w:rPr>
            </w:pPr>
            <w:ins w:id="2012" w:author="Rajiv Bansal" w:date="2019-08-04T11:27:00Z">
              <w:r>
                <w:rPr>
                  <w:rStyle w:val="HTMLCode"/>
                  <w:rFonts w:eastAsiaTheme="minorHAnsi"/>
                </w:rPr>
                <w:t>server.ribbon.listOfServers=localhost:9090,localhost:9091,localhost:9092</w:t>
              </w:r>
            </w:ins>
          </w:p>
          <w:p w14:paraId="25EC7117" w14:textId="77777777" w:rsidR="00423757" w:rsidRDefault="00423757" w:rsidP="00423757">
            <w:pPr>
              <w:rPr>
                <w:ins w:id="2013" w:author="Rajiv Bansal" w:date="2019-08-04T11:27:00Z"/>
              </w:rPr>
            </w:pPr>
            <w:ins w:id="2014" w:author="Rajiv Bansal" w:date="2019-08-04T11:27:00Z">
              <w:r>
                <w:rPr>
                  <w:rStyle w:val="HTMLCode"/>
                  <w:rFonts w:eastAsiaTheme="minorHAnsi"/>
                </w:rPr>
                <w:t>server.ribbon.eureka.enabled=false</w:t>
              </w:r>
            </w:ins>
          </w:p>
        </w:tc>
      </w:tr>
    </w:tbl>
    <w:p w14:paraId="7CC4AE16" w14:textId="77777777" w:rsidR="00423757" w:rsidRDefault="00423757" w:rsidP="00423757">
      <w:pPr>
        <w:pStyle w:val="NormalWeb"/>
        <w:shd w:val="clear" w:color="auto" w:fill="FFFFFF"/>
        <w:spacing w:before="150" w:beforeAutospacing="0" w:after="240" w:afterAutospacing="0"/>
        <w:rPr>
          <w:ins w:id="2015" w:author="Rajiv Bansal" w:date="2019-08-04T11:27:00Z"/>
          <w:rFonts w:ascii="Segoe UI" w:hAnsi="Segoe UI" w:cs="Segoe UI"/>
          <w:color w:val="000000"/>
        </w:rPr>
      </w:pPr>
      <w:ins w:id="2016" w:author="Rajiv Bansal" w:date="2019-08-04T11:27:00Z">
        <w:r>
          <w:rPr>
            <w:rFonts w:ascii="Segoe UI" w:hAnsi="Segoe UI" w:cs="Segoe UI"/>
            <w:color w:val="000000"/>
          </w:rPr>
          <w:t>Now test the client url. You will get response from the registered instances only. Now if you start new instance of backend microservice in different port, Ribbon will not send request to the new instance until we register that manually in the ribbon.</w:t>
        </w:r>
      </w:ins>
    </w:p>
    <w:p w14:paraId="20578C16" w14:textId="77777777" w:rsidR="00423757" w:rsidRDefault="00423757" w:rsidP="00423757">
      <w:pPr>
        <w:pStyle w:val="NormalWeb"/>
        <w:shd w:val="clear" w:color="auto" w:fill="FFFFFF"/>
        <w:spacing w:before="150" w:beforeAutospacing="0" w:after="240" w:afterAutospacing="0"/>
        <w:rPr>
          <w:ins w:id="2017" w:author="Rajiv Bansal" w:date="2019-08-04T11:27:00Z"/>
          <w:rFonts w:ascii="Segoe UI" w:hAnsi="Segoe UI" w:cs="Segoe UI"/>
          <w:color w:val="000000"/>
        </w:rPr>
      </w:pPr>
      <w:ins w:id="2018" w:author="Rajiv Bansal" w:date="2019-08-04T11:27:00Z">
        <w:r>
          <w:rPr>
            <w:rFonts w:ascii="Segoe UI" w:hAnsi="Segoe UI" w:cs="Segoe UI"/>
            <w:color w:val="000000"/>
          </w:rPr>
          <w:t>If you have difficulty in testing this, I will suggest too remove all the eureka related configurations from all the applications and also stop the eureka server. Hope you will not face any difficulty in testing this as well.</w:t>
        </w:r>
      </w:ins>
    </w:p>
    <w:p w14:paraId="091AD8BB" w14:textId="77777777" w:rsidR="00423757" w:rsidRDefault="00423757">
      <w:pPr>
        <w:shd w:val="clear" w:color="auto" w:fill="FFFFFF"/>
        <w:spacing w:after="240" w:line="240" w:lineRule="auto"/>
        <w:jc w:val="both"/>
        <w:rPr>
          <w:rFonts w:eastAsia="Times New Roman" w:cs="Times New Roman"/>
          <w:i/>
          <w:iCs/>
          <w:spacing w:val="-1"/>
          <w:lang w:eastAsia="en-IN"/>
        </w:rPr>
      </w:pPr>
    </w:p>
    <w:p w14:paraId="635CFAE2" w14:textId="77777777" w:rsidR="00803BB9" w:rsidRPr="00803BB9" w:rsidRDefault="00803BB9"/>
    <w:p w14:paraId="18C24E49" w14:textId="77777777" w:rsidR="00803BB9" w:rsidRDefault="00803BB9">
      <w:pPr>
        <w:rPr>
          <w:rStyle w:val="Strong"/>
          <w:rFonts w:eastAsiaTheme="majorEastAsia" w:cs="Lucida Sans Unicode"/>
          <w:color w:val="2F5496" w:themeColor="accent1" w:themeShade="BF"/>
          <w:spacing w:val="-3"/>
        </w:rPr>
      </w:pPr>
      <w:r>
        <w:rPr>
          <w:rStyle w:val="Strong"/>
          <w:rFonts w:cs="Lucida Sans Unicode"/>
          <w:i/>
          <w:iCs/>
          <w:spacing w:val="-3"/>
        </w:rPr>
        <w:br w:type="page"/>
      </w:r>
    </w:p>
    <w:p w14:paraId="0AB384B2" w14:textId="7FDE8792" w:rsidR="0097459B" w:rsidRPr="00A33159" w:rsidDel="00305C1D" w:rsidRDefault="000423CC">
      <w:pPr>
        <w:pStyle w:val="Heading4"/>
        <w:rPr>
          <w:del w:id="2019" w:author="Rajiv Bansal" w:date="2019-08-04T14:23:00Z"/>
          <w:rStyle w:val="Strong"/>
          <w:rFonts w:ascii="Georgia" w:eastAsiaTheme="minorHAnsi" w:hAnsi="Georgia" w:cs="Lucida Sans Unicode"/>
          <w:i w:val="0"/>
          <w:iCs w:val="0"/>
          <w:color w:val="auto"/>
          <w:spacing w:val="-3"/>
        </w:rPr>
      </w:pPr>
      <w:del w:id="2020" w:author="Rajiv Bansal" w:date="2019-08-04T14:23:00Z">
        <w:r w:rsidRPr="00A33159" w:rsidDel="00305C1D">
          <w:rPr>
            <w:rStyle w:val="Strong"/>
            <w:rFonts w:ascii="Georgia" w:hAnsi="Georgia" w:cs="Lucida Sans Unicode"/>
            <w:i w:val="0"/>
            <w:iCs w:val="0"/>
            <w:spacing w:val="-3"/>
          </w:rPr>
          <w:lastRenderedPageBreak/>
          <w:delText>Zuul (Netflix)</w:delText>
        </w:r>
        <w:r w:rsidDel="00305C1D">
          <w:rPr>
            <w:rStyle w:val="Strong"/>
            <w:rFonts w:ascii="Georgia" w:hAnsi="Georgia" w:cs="Lucida Sans Unicode"/>
            <w:i w:val="0"/>
            <w:iCs w:val="0"/>
            <w:spacing w:val="-3"/>
          </w:rPr>
          <w:delText xml:space="preserve"> - </w:delText>
        </w:r>
        <w:r w:rsidR="0097459B" w:rsidRPr="00A33159" w:rsidDel="00305C1D">
          <w:rPr>
            <w:rStyle w:val="Strong"/>
            <w:rFonts w:ascii="Georgia" w:hAnsi="Georgia" w:cs="Lucida Sans Unicode"/>
            <w:i w:val="0"/>
            <w:iCs w:val="0"/>
            <w:spacing w:val="-3"/>
          </w:rPr>
          <w:delText>Gateway to client applications</w:delText>
        </w:r>
      </w:del>
    </w:p>
    <w:p w14:paraId="5C06F090" w14:textId="2B7649D5" w:rsidR="00745615" w:rsidRPr="00B04648" w:rsidDel="00305C1D" w:rsidRDefault="007E56B8">
      <w:pPr>
        <w:shd w:val="clear" w:color="auto" w:fill="FFFFFF"/>
        <w:spacing w:after="240"/>
        <w:ind w:left="360"/>
        <w:jc w:val="both"/>
        <w:rPr>
          <w:del w:id="2021" w:author="Rajiv Bansal" w:date="2019-08-04T14:23:00Z"/>
          <w:spacing w:val="-1"/>
          <w:shd w:val="clear" w:color="auto" w:fill="FFFFFF"/>
        </w:rPr>
      </w:pPr>
      <w:del w:id="2022" w:author="Rajiv Bansal" w:date="2019-08-04T14:23:00Z">
        <w:r w:rsidRPr="00B04648" w:rsidDel="00305C1D">
          <w:rPr>
            <w:spacing w:val="-1"/>
            <w:shd w:val="clear" w:color="auto" w:fill="FFFFFF"/>
          </w:rPr>
          <w:delText xml:space="preserve">A gateway is a single-entry point into the system, used to handle requests by routing them to the corresponding </w:delText>
        </w:r>
        <w:r w:rsidR="00F23709" w:rsidRPr="00B04648" w:rsidDel="00305C1D">
          <w:rPr>
            <w:spacing w:val="-1"/>
            <w:shd w:val="clear" w:color="auto" w:fill="FFFFFF"/>
          </w:rPr>
          <w:delText>micro</w:delText>
        </w:r>
        <w:r w:rsidRPr="00B04648" w:rsidDel="00305C1D">
          <w:rPr>
            <w:spacing w:val="-1"/>
            <w:shd w:val="clear" w:color="auto" w:fill="FFFFFF"/>
          </w:rPr>
          <w:delText>service. It can also be used for authentication, monitoring, and more.</w:delText>
        </w:r>
      </w:del>
    </w:p>
    <w:p w14:paraId="72CFF624" w14:textId="1EC7DC13" w:rsidR="00A20252" w:rsidRPr="00A20252" w:rsidDel="00305C1D" w:rsidRDefault="00A20252">
      <w:pPr>
        <w:shd w:val="clear" w:color="auto" w:fill="FFFFFF"/>
        <w:spacing w:before="435" w:after="0" w:line="240" w:lineRule="auto"/>
        <w:ind w:left="360"/>
        <w:jc w:val="both"/>
        <w:rPr>
          <w:del w:id="2023" w:author="Rajiv Bansal" w:date="2019-08-04T14:23:00Z"/>
          <w:rFonts w:eastAsia="Times New Roman" w:cs="Times New Roman"/>
          <w:spacing w:val="-1"/>
          <w:lang w:eastAsia="en-IN"/>
        </w:rPr>
      </w:pPr>
      <w:del w:id="2024" w:author="Rajiv Bansal" w:date="2019-08-04T14:23:00Z">
        <w:r w:rsidRPr="00926747" w:rsidDel="00305C1D">
          <w:rPr>
            <w:rFonts w:eastAsia="Times New Roman" w:cs="Times New Roman"/>
            <w:b/>
            <w:i/>
            <w:spacing w:val="-1"/>
            <w:lang w:eastAsia="en-IN"/>
          </w:rPr>
          <w:delText>Why it is required</w:delText>
        </w:r>
        <w:r w:rsidRPr="00A20252" w:rsidDel="00305C1D">
          <w:rPr>
            <w:rFonts w:eastAsia="Times New Roman" w:cs="Times New Roman"/>
            <w:b/>
            <w:spacing w:val="-1"/>
            <w:lang w:eastAsia="en-IN"/>
          </w:rPr>
          <w:delText xml:space="preserve">: </w:delText>
        </w:r>
        <w:r w:rsidRPr="00A20252" w:rsidDel="00305C1D">
          <w:rPr>
            <w:rFonts w:eastAsia="Times New Roman" w:cs="Times New Roman"/>
            <w:spacing w:val="-1"/>
            <w:lang w:eastAsia="en-IN"/>
          </w:rPr>
          <w:delText>And as we spin more instances of services, each with a different port numbers, So, now the question is: </w:delText>
        </w:r>
        <w:r w:rsidRPr="00A20252" w:rsidDel="00305C1D">
          <w:rPr>
            <w:rFonts w:eastAsia="Times New Roman" w:cs="Times New Roman"/>
            <w:i/>
            <w:iCs/>
            <w:spacing w:val="-1"/>
            <w:lang w:eastAsia="en-IN"/>
          </w:rPr>
          <w:delText>How can we call the services from the browser and distribute the requests among their instances running at different ports?</w:delText>
        </w:r>
      </w:del>
    </w:p>
    <w:p w14:paraId="2F22B86B" w14:textId="1ED7A543" w:rsidR="00A20252" w:rsidDel="00305C1D" w:rsidRDefault="00A20252">
      <w:pPr>
        <w:shd w:val="clear" w:color="auto" w:fill="FFFFFF"/>
        <w:spacing w:before="435" w:after="0" w:line="240" w:lineRule="auto"/>
        <w:ind w:firstLine="360"/>
        <w:jc w:val="both"/>
        <w:rPr>
          <w:del w:id="2025" w:author="Rajiv Bansal" w:date="2019-08-04T14:23:00Z"/>
          <w:rFonts w:eastAsia="Times New Roman" w:cs="Times New Roman"/>
          <w:spacing w:val="-1"/>
          <w:lang w:eastAsia="en-IN"/>
        </w:rPr>
      </w:pPr>
      <w:del w:id="2026" w:author="Rajiv Bansal" w:date="2019-08-04T14:23:00Z">
        <w:r w:rsidRPr="00A20252" w:rsidDel="00305C1D">
          <w:rPr>
            <w:rFonts w:eastAsia="Times New Roman" w:cs="Times New Roman"/>
            <w:spacing w:val="-1"/>
            <w:lang w:eastAsia="en-IN"/>
          </w:rPr>
          <w:delText>Well, a common solution is to use a Gateway.</w:delText>
        </w:r>
      </w:del>
    </w:p>
    <w:p w14:paraId="2B40DE6B" w14:textId="51EBB183" w:rsidR="008A22AA" w:rsidDel="00305C1D" w:rsidRDefault="008A22AA">
      <w:pPr>
        <w:rPr>
          <w:del w:id="2027" w:author="Rajiv Bansal" w:date="2019-08-04T14:23:00Z"/>
          <w:rStyle w:val="Strong"/>
          <w:rFonts w:cs="Lucida Sans Unicode"/>
          <w:spacing w:val="-3"/>
        </w:rPr>
      </w:pPr>
    </w:p>
    <w:p w14:paraId="78DBBB4B" w14:textId="2CC70009" w:rsidR="00F2201F" w:rsidRPr="00412979" w:rsidDel="00305C1D" w:rsidRDefault="00F2201F">
      <w:pPr>
        <w:ind w:firstLine="360"/>
        <w:rPr>
          <w:del w:id="2028" w:author="Rajiv Bansal" w:date="2019-08-04T14:23:00Z"/>
          <w:i/>
          <w:iCs/>
        </w:rPr>
      </w:pPr>
      <w:del w:id="2029" w:author="Rajiv Bansal" w:date="2019-08-04T14:23:00Z">
        <w:r w:rsidRPr="00412979" w:rsidDel="00305C1D">
          <w:rPr>
            <w:rStyle w:val="Strong"/>
            <w:rFonts w:cs="Lucida Sans Unicode"/>
            <w:spacing w:val="-3"/>
          </w:rPr>
          <w:delText>What’s Zuul?</w:delText>
        </w:r>
      </w:del>
    </w:p>
    <w:p w14:paraId="20AD2961" w14:textId="3CEC54C8" w:rsidR="00F2201F" w:rsidRPr="00F2201F" w:rsidDel="00305C1D" w:rsidRDefault="00F2201F">
      <w:pPr>
        <w:pStyle w:val="graf"/>
        <w:shd w:val="clear" w:color="auto" w:fill="FFFFFF"/>
        <w:spacing w:before="90" w:beforeAutospacing="0" w:after="0" w:afterAutospacing="0"/>
        <w:ind w:firstLine="360"/>
        <w:jc w:val="both"/>
        <w:rPr>
          <w:del w:id="2030" w:author="Rajiv Bansal" w:date="2019-08-04T14:23:00Z"/>
          <w:rFonts w:ascii="Georgia" w:hAnsi="Georgia"/>
          <w:spacing w:val="-1"/>
        </w:rPr>
      </w:pPr>
      <w:del w:id="2031" w:author="Rajiv Bansal" w:date="2019-08-04T14:23:00Z">
        <w:r w:rsidRPr="00F2201F" w:rsidDel="00305C1D">
          <w:rPr>
            <w:rFonts w:ascii="Georgia" w:hAnsi="Georgia"/>
            <w:spacing w:val="-1"/>
          </w:rPr>
          <w:delText>It’s a proxy, gateway, an intermediate layer between the users and your services.</w:delText>
        </w:r>
      </w:del>
    </w:p>
    <w:p w14:paraId="2E192EE7" w14:textId="51A289D7" w:rsidR="00F2201F" w:rsidRPr="00F2201F" w:rsidDel="00305C1D" w:rsidRDefault="00F2201F">
      <w:pPr>
        <w:pStyle w:val="graf"/>
        <w:shd w:val="clear" w:color="auto" w:fill="FFFFFF"/>
        <w:spacing w:before="435" w:beforeAutospacing="0" w:after="0" w:afterAutospacing="0"/>
        <w:ind w:left="360"/>
        <w:jc w:val="both"/>
        <w:rPr>
          <w:del w:id="2032" w:author="Rajiv Bansal" w:date="2019-08-04T14:23:00Z"/>
          <w:rFonts w:ascii="Georgia" w:hAnsi="Georgia"/>
          <w:spacing w:val="-1"/>
        </w:rPr>
      </w:pPr>
      <w:del w:id="2033" w:author="Rajiv Bansal" w:date="2019-08-04T14:23:00Z">
        <w:r w:rsidRPr="00F2201F" w:rsidDel="00305C1D">
          <w:rPr>
            <w:rFonts w:ascii="Georgia" w:hAnsi="Georgia"/>
            <w:spacing w:val="-1"/>
          </w:rPr>
          <w:delText>Eureka server solved the problem of giving names to services instead of hardcoding their IP addresses.</w:delText>
        </w:r>
      </w:del>
    </w:p>
    <w:p w14:paraId="17292465" w14:textId="08169B34" w:rsidR="00F2201F" w:rsidRPr="00F2201F" w:rsidDel="00305C1D" w:rsidRDefault="00F2201F">
      <w:pPr>
        <w:pStyle w:val="graf"/>
        <w:shd w:val="clear" w:color="auto" w:fill="FFFFFF"/>
        <w:spacing w:before="435" w:beforeAutospacing="0" w:after="0" w:afterAutospacing="0"/>
        <w:ind w:left="360"/>
        <w:jc w:val="both"/>
        <w:rPr>
          <w:del w:id="2034" w:author="Rajiv Bansal" w:date="2019-08-04T14:23:00Z"/>
          <w:rFonts w:ascii="Georgia" w:hAnsi="Georgia"/>
          <w:spacing w:val="-1"/>
        </w:rPr>
      </w:pPr>
      <w:del w:id="2035" w:author="Rajiv Bansal" w:date="2019-08-04T14:23:00Z">
        <w:r w:rsidRPr="00F2201F" w:rsidDel="00305C1D">
          <w:rPr>
            <w:rFonts w:ascii="Georgia" w:hAnsi="Georgia"/>
            <w:spacing w:val="-1"/>
          </w:rPr>
          <w:delText>But, still, we may have more than one service (instances) running on different ports. So, Zuul …</w:delText>
        </w:r>
      </w:del>
    </w:p>
    <w:p w14:paraId="2065ED51" w14:textId="51CD8541"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36" w:author="Rajiv Bansal" w:date="2019-08-04T14:23:00Z"/>
          <w:rFonts w:ascii="Georgia" w:hAnsi="Georgia" w:cs="Segoe UI"/>
          <w:spacing w:val="-1"/>
        </w:rPr>
        <w:pPrChange w:id="2037"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38" w:author="Rajiv Bansal" w:date="2019-08-04T14:23:00Z">
        <w:r w:rsidRPr="00F2201F" w:rsidDel="00305C1D">
          <w:rPr>
            <w:rFonts w:ascii="Georgia" w:hAnsi="Georgia" w:cs="Segoe UI"/>
            <w:spacing w:val="-1"/>
          </w:rPr>
          <w:delText>Maps between a prefix path, say</w:delText>
        </w:r>
        <w:r w:rsidRPr="00F2201F" w:rsidDel="00305C1D">
          <w:rPr>
            <w:rStyle w:val="HTMLCode"/>
            <w:rFonts w:ascii="Georgia" w:eastAsiaTheme="majorEastAsia" w:hAnsi="Georgia"/>
            <w:spacing w:val="-1"/>
            <w:sz w:val="24"/>
            <w:szCs w:val="24"/>
          </w:rPr>
          <w:delText>/gallery/**</w:delText>
        </w:r>
        <w:r w:rsidRPr="00F2201F" w:rsidDel="00305C1D">
          <w:rPr>
            <w:rFonts w:ascii="Georgia" w:hAnsi="Georgia" w:cs="Segoe UI"/>
            <w:spacing w:val="-1"/>
          </w:rPr>
          <w:delText> and a service </w:delText>
        </w:r>
        <w:r w:rsidRPr="00F2201F" w:rsidDel="00305C1D">
          <w:rPr>
            <w:rStyle w:val="HTMLCode"/>
            <w:rFonts w:ascii="Georgia" w:eastAsiaTheme="majorEastAsia" w:hAnsi="Georgia"/>
            <w:spacing w:val="-1"/>
            <w:sz w:val="24"/>
            <w:szCs w:val="24"/>
          </w:rPr>
          <w:delText>gallery-service</w:delText>
        </w:r>
        <w:r w:rsidRPr="00F2201F" w:rsidDel="00305C1D">
          <w:rPr>
            <w:rFonts w:ascii="Georgia" w:hAnsi="Georgia" w:cs="Segoe UI"/>
            <w:spacing w:val="-1"/>
          </w:rPr>
          <w:delText>. It uses Eureka server to route the requested service.</w:delText>
        </w:r>
      </w:del>
    </w:p>
    <w:p w14:paraId="014DFFDE" w14:textId="4174DA36" w:rsidR="00F2201F" w:rsidRPr="00F2201F" w:rsidDel="00305C1D" w:rsidRDefault="00F2201F">
      <w:pPr>
        <w:pStyle w:val="graf"/>
        <w:numPr>
          <w:ilvl w:val="0"/>
          <w:numId w:val="17"/>
        </w:numPr>
        <w:shd w:val="clear" w:color="auto" w:fill="FFFFFF"/>
        <w:tabs>
          <w:tab w:val="clear" w:pos="1080"/>
          <w:tab w:val="num" w:pos="360"/>
        </w:tabs>
        <w:spacing w:after="210" w:afterAutospacing="0"/>
        <w:ind w:left="360"/>
        <w:jc w:val="both"/>
        <w:rPr>
          <w:del w:id="2039" w:author="Rajiv Bansal" w:date="2019-08-04T14:23:00Z"/>
          <w:rFonts w:ascii="Georgia" w:hAnsi="Georgia" w:cs="Segoe UI"/>
          <w:spacing w:val="-1"/>
        </w:rPr>
        <w:pPrChange w:id="2040" w:author="Rajiv Bansal" w:date="2019-08-04T11:29:00Z">
          <w:pPr>
            <w:pStyle w:val="graf"/>
            <w:numPr>
              <w:numId w:val="17"/>
            </w:numPr>
            <w:shd w:val="clear" w:color="auto" w:fill="FFFFFF"/>
            <w:tabs>
              <w:tab w:val="num" w:pos="360"/>
              <w:tab w:val="num" w:pos="1080"/>
            </w:tabs>
            <w:spacing w:after="210" w:afterAutospacing="0"/>
            <w:ind w:left="360" w:hanging="360"/>
            <w:jc w:val="both"/>
          </w:pPr>
        </w:pPrChange>
      </w:pPr>
      <w:del w:id="2041" w:author="Rajiv Bansal" w:date="2019-08-04T14:23:00Z">
        <w:r w:rsidRPr="00F2201F" w:rsidDel="00305C1D">
          <w:rPr>
            <w:rFonts w:ascii="Georgia" w:hAnsi="Georgia" w:cs="Segoe UI"/>
            <w:spacing w:val="-1"/>
          </w:rPr>
          <w:delText>It load</w:delText>
        </w:r>
        <w:r w:rsidDel="00305C1D">
          <w:rPr>
            <w:rFonts w:ascii="Georgia" w:hAnsi="Georgia" w:cs="Segoe UI"/>
            <w:spacing w:val="-1"/>
          </w:rPr>
          <w:delText>s</w:delText>
        </w:r>
        <w:r w:rsidRPr="00F2201F" w:rsidDel="00305C1D">
          <w:rPr>
            <w:rFonts w:ascii="Georgia" w:hAnsi="Georgia" w:cs="Segoe UI"/>
            <w:spacing w:val="-1"/>
          </w:rPr>
          <w:delText xml:space="preserve"> balances (using Ribbon) between instances of a service running on different ports.</w:delText>
        </w:r>
      </w:del>
    </w:p>
    <w:p w14:paraId="285D870C" w14:textId="445908EF"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42" w:author="Rajiv Bansal" w:date="2019-08-04T14:23:00Z"/>
          <w:rFonts w:ascii="Georgia" w:hAnsi="Georgia" w:cs="Segoe UI"/>
          <w:spacing w:val="-1"/>
        </w:rPr>
        <w:pPrChange w:id="2043"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44" w:author="Rajiv Bansal" w:date="2019-08-04T14:23:00Z">
        <w:r w:rsidRPr="00F2201F" w:rsidDel="00305C1D">
          <w:rPr>
            <w:rStyle w:val="Emphasis"/>
            <w:rFonts w:ascii="Georgia" w:hAnsi="Georgia" w:cs="Segoe UI"/>
            <w:spacing w:val="-1"/>
          </w:rPr>
          <w:delText>What else?</w:delText>
        </w:r>
        <w:r w:rsidRPr="00F2201F" w:rsidDel="00305C1D">
          <w:rPr>
            <w:rFonts w:ascii="Georgia" w:hAnsi="Georgia" w:cs="Segoe UI"/>
            <w:spacing w:val="-1"/>
          </w:rPr>
          <w:delText> We can filter requests, add authentication, etc.</w:delText>
        </w:r>
      </w:del>
    </w:p>
    <w:p w14:paraId="638E52F8" w14:textId="26B888B3" w:rsidR="00A20252" w:rsidRPr="00A20252" w:rsidDel="00305C1D" w:rsidRDefault="00A20252">
      <w:pPr>
        <w:shd w:val="clear" w:color="auto" w:fill="FFFFFF"/>
        <w:spacing w:after="240"/>
        <w:jc w:val="both"/>
        <w:rPr>
          <w:del w:id="2045" w:author="Rajiv Bansal" w:date="2019-08-04T14:23:00Z"/>
          <w:spacing w:val="-1"/>
          <w:shd w:val="clear" w:color="auto" w:fill="FFFFFF"/>
        </w:rPr>
      </w:pPr>
    </w:p>
    <w:p w14:paraId="3F84061E" w14:textId="7DC48ED1" w:rsidR="00A20252" w:rsidDel="00305C1D" w:rsidRDefault="00A20252">
      <w:pPr>
        <w:shd w:val="clear" w:color="auto" w:fill="FFFFFF"/>
        <w:spacing w:after="240"/>
        <w:ind w:left="360"/>
        <w:jc w:val="both"/>
        <w:rPr>
          <w:del w:id="2046" w:author="Rajiv Bansal" w:date="2019-08-04T14:23:00Z"/>
          <w:rStyle w:val="Emphasis"/>
          <w:color w:val="FF0000"/>
          <w:spacing w:val="-1"/>
          <w:shd w:val="clear" w:color="auto" w:fill="FFFFFF"/>
        </w:rPr>
      </w:pPr>
      <w:del w:id="2047" w:author="Rajiv Bansal" w:date="2019-08-04T14:23:00Z">
        <w:r w:rsidRPr="00A20252" w:rsidDel="00305C1D">
          <w:rPr>
            <w:color w:val="FF0000"/>
            <w:spacing w:val="-1"/>
            <w:shd w:val="clear" w:color="auto" w:fill="FFFFFF"/>
          </w:rPr>
          <w:delText>NOTE: When calling any microservice from the browser, we can’t call it by its name as we do when we call one microservice from another microservice</w:delText>
        </w:r>
        <w:r w:rsidRPr="00A20252" w:rsidDel="00305C1D">
          <w:rPr>
            <w:rFonts w:ascii="Times New Roman" w:hAnsi="Times New Roman" w:cs="Times New Roman"/>
            <w:color w:val="FF0000"/>
            <w:spacing w:val="-1"/>
            <w:shd w:val="clear" w:color="auto" w:fill="FFFFFF"/>
          </w:rPr>
          <w:delText> </w:delText>
        </w:r>
        <w:r w:rsidRPr="00A20252" w:rsidDel="00305C1D">
          <w:rPr>
            <w:color w:val="FF0000"/>
            <w:spacing w:val="-1"/>
            <w:shd w:val="clear" w:color="auto" w:fill="FFFFFF"/>
          </w:rPr>
          <w:delText>—</w:delText>
        </w:r>
        <w:r w:rsidRPr="00A20252" w:rsidDel="00305C1D">
          <w:rPr>
            <w:rStyle w:val="Emphasis"/>
            <w:rFonts w:ascii="Times New Roman" w:hAnsi="Times New Roman" w:cs="Times New Roman"/>
            <w:color w:val="FF0000"/>
            <w:spacing w:val="-1"/>
            <w:shd w:val="clear" w:color="auto" w:fill="FFFFFF"/>
          </w:rPr>
          <w:delText> </w:delText>
        </w:r>
        <w:r w:rsidRPr="00A20252" w:rsidDel="00305C1D">
          <w:rPr>
            <w:rStyle w:val="Emphasis"/>
            <w:color w:val="FF0000"/>
            <w:spacing w:val="-1"/>
            <w:shd w:val="clear" w:color="auto" w:fill="FFFFFF"/>
          </w:rPr>
          <w:delText>This is used internally between services.</w:delText>
        </w:r>
      </w:del>
    </w:p>
    <w:p w14:paraId="4F099D26" w14:textId="78EAF607" w:rsidR="00F1373B" w:rsidDel="00305C1D" w:rsidRDefault="00F1373B">
      <w:pPr>
        <w:ind w:firstLine="360"/>
        <w:rPr>
          <w:del w:id="2048" w:author="Rajiv Bansal" w:date="2019-08-04T14:23:00Z"/>
          <w:rStyle w:val="Strong"/>
          <w:rFonts w:cs="Lucida Sans Unicode"/>
          <w:spacing w:val="-3"/>
        </w:rPr>
      </w:pPr>
      <w:del w:id="2049" w:author="Rajiv Bansal" w:date="2019-08-04T14:23:00Z">
        <w:r w:rsidRPr="00F1373B" w:rsidDel="00305C1D">
          <w:rPr>
            <w:rStyle w:val="Strong"/>
            <w:rFonts w:cs="Lucida Sans Unicode"/>
            <w:spacing w:val="-3"/>
          </w:rPr>
          <w:delText>Where Zuul fits in microservices ecosystem?</w:delText>
        </w:r>
      </w:del>
    </w:p>
    <w:p w14:paraId="3413EAD4" w14:textId="71D7BD44" w:rsidR="00B00D3C" w:rsidRPr="005E7C67" w:rsidDel="00305C1D" w:rsidRDefault="00B00D3C">
      <w:pPr>
        <w:shd w:val="clear" w:color="auto" w:fill="FFFFFF"/>
        <w:spacing w:after="240" w:line="240" w:lineRule="auto"/>
        <w:ind w:left="360"/>
        <w:jc w:val="both"/>
        <w:rPr>
          <w:del w:id="2050" w:author="Rajiv Bansal" w:date="2019-08-04T14:23:00Z"/>
          <w:rFonts w:eastAsia="Times New Roman" w:cs="Segoe UI"/>
          <w:b/>
          <w:bCs/>
          <w:color w:val="000000"/>
          <w:lang w:eastAsia="en-IN"/>
        </w:rPr>
      </w:pPr>
      <w:del w:id="2051" w:author="Rajiv Bansal" w:date="2019-08-04T14:23:00Z">
        <w:r w:rsidRPr="005E7C67" w:rsidDel="00305C1D">
          <w:rPr>
            <w:rFonts w:eastAsia="Times New Roman" w:cs="Segoe UI"/>
            <w:color w:val="000000"/>
            <w:lang w:eastAsia="en-IN"/>
          </w:rPr>
          <w:delText>A common problem, when building microservices, is to provide a unique gateway to the client applications of your system. And to solve this problem, Netflix (a major adopter of microservices) created and open-sourced its </w:delText>
        </w:r>
        <w:r w:rsidRPr="005E7C67" w:rsidDel="00305C1D">
          <w:rPr>
            <w:rFonts w:eastAsia="Times New Roman"/>
            <w:b/>
            <w:bCs/>
            <w:lang w:eastAsia="en-IN"/>
          </w:rPr>
          <w:delText>Zuul proxy server</w:delText>
        </w:r>
        <w:r w:rsidRPr="005E7C67" w:rsidDel="00305C1D">
          <w:rPr>
            <w:rFonts w:eastAsia="Times New Roman" w:cs="Segoe UI"/>
            <w:color w:val="000000"/>
            <w:lang w:eastAsia="en-IN"/>
          </w:rPr>
          <w:delText> and later Spring under Pivotal has adapted this in its </w:delText>
        </w:r>
        <w:r w:rsidRPr="005E7C67" w:rsidDel="00305C1D">
          <w:rPr>
            <w:rFonts w:eastAsia="Times New Roman"/>
            <w:b/>
            <w:bCs/>
            <w:lang w:eastAsia="en-IN"/>
          </w:rPr>
          <w:delText>spring cloud stack</w:delText>
        </w:r>
        <w:r w:rsidRPr="005E7C67" w:rsidDel="00305C1D">
          <w:rPr>
            <w:rFonts w:eastAsia="Times New Roman" w:cs="Segoe UI"/>
            <w:color w:val="000000"/>
            <w:lang w:eastAsia="en-IN"/>
          </w:rPr>
          <w:delText> and enabled us to use zuul easily and effectively with just few simple steps.</w:delText>
        </w:r>
      </w:del>
    </w:p>
    <w:p w14:paraId="6AB32278" w14:textId="7C84BD0E" w:rsidR="00F1373B" w:rsidRPr="00A20252" w:rsidDel="00305C1D" w:rsidRDefault="00F1373B">
      <w:pPr>
        <w:shd w:val="clear" w:color="auto" w:fill="FFFFFF"/>
        <w:spacing w:after="240"/>
        <w:ind w:left="360"/>
        <w:jc w:val="both"/>
        <w:rPr>
          <w:del w:id="2052" w:author="Rajiv Bansal" w:date="2019-08-04T14:23:00Z"/>
          <w:rStyle w:val="Emphasis"/>
          <w:color w:val="FF0000"/>
          <w:spacing w:val="-1"/>
          <w:shd w:val="clear" w:color="auto" w:fill="FFFFFF"/>
        </w:rPr>
      </w:pPr>
    </w:p>
    <w:p w14:paraId="04B71376" w14:textId="2D28101C" w:rsidR="00B305A1" w:rsidDel="00305C1D" w:rsidRDefault="00B35D45">
      <w:pPr>
        <w:pStyle w:val="NormalWeb"/>
        <w:shd w:val="clear" w:color="auto" w:fill="FFFFFF"/>
        <w:spacing w:before="150" w:beforeAutospacing="0" w:after="240" w:afterAutospacing="0"/>
        <w:rPr>
          <w:del w:id="2053" w:author="Rajiv Bansal" w:date="2019-08-04T14:23:00Z"/>
          <w:rFonts w:ascii="Segoe UI" w:hAnsi="Segoe UI" w:cs="Segoe UI"/>
          <w:color w:val="000000"/>
        </w:rPr>
      </w:pPr>
      <w:del w:id="2054" w:author="Rajiv Bansal" w:date="2019-08-04T14:23:00Z">
        <w:r w:rsidDel="00305C1D">
          <w:rPr>
            <w:rStyle w:val="Heading4Char"/>
            <w:rFonts w:ascii="Georgia" w:hAnsi="Georgia" w:cs="Lucida Sans Unicode"/>
            <w:i w:val="0"/>
            <w:iCs w:val="0"/>
            <w:spacing w:val="-3"/>
          </w:rPr>
          <w:br w:type="page"/>
        </w:r>
        <w:r w:rsidR="00B305A1" w:rsidDel="00305C1D">
          <w:rPr>
            <w:rFonts w:ascii="Segoe UI" w:hAnsi="Segoe UI" w:cs="Segoe UI"/>
            <w:color w:val="000000"/>
          </w:rPr>
          <w:delTex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delText>
        </w:r>
      </w:del>
    </w:p>
    <w:p w14:paraId="7E724093" w14:textId="60E8D299" w:rsidR="00B305A1" w:rsidDel="00305C1D" w:rsidRDefault="00B305A1">
      <w:pPr>
        <w:rPr>
          <w:del w:id="2055" w:author="Rajiv Bansal" w:date="2019-08-04T14:23:00Z"/>
          <w:rFonts w:ascii="Times New Roman" w:hAnsi="Times New Roman" w:cs="Times New Roman"/>
        </w:rPr>
      </w:pPr>
      <w:del w:id="2056" w:author="Rajiv Bansal" w:date="2019-08-04T14:23:00Z">
        <w:r w:rsidDel="00305C1D">
          <w:rPr>
            <w:noProof/>
          </w:rPr>
          <w:drawing>
            <wp:inline distT="0" distB="0" distL="0" distR="0" wp14:anchorId="2C027F9F" wp14:editId="1C4B7C38">
              <wp:extent cx="5731510" cy="2765425"/>
              <wp:effectExtent l="0" t="0" r="2540" b="0"/>
              <wp:docPr id="23" name="Picture 2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rsidDel="00305C1D">
          <w:delText>A microservice ecosystem with Zuul gateway at the front</w:delText>
        </w:r>
      </w:del>
    </w:p>
    <w:p w14:paraId="002435C7" w14:textId="6EED48DC" w:rsidR="00B305A1" w:rsidDel="00305C1D" w:rsidRDefault="00B305A1">
      <w:pPr>
        <w:pStyle w:val="Heading6"/>
        <w:rPr>
          <w:del w:id="2057" w:author="Rajiv Bansal" w:date="2019-08-04T14:23:00Z"/>
        </w:rPr>
      </w:pPr>
      <w:del w:id="2058" w:author="Rajiv Bansal" w:date="2019-08-04T14:23:00Z">
        <w:r w:rsidDel="00305C1D">
          <w:delText>Zuul Components</w:delText>
        </w:r>
      </w:del>
    </w:p>
    <w:p w14:paraId="082FB5D7" w14:textId="6189CB42" w:rsidR="00B305A1" w:rsidDel="00305C1D" w:rsidRDefault="00B305A1">
      <w:pPr>
        <w:pStyle w:val="NormalWeb"/>
        <w:shd w:val="clear" w:color="auto" w:fill="FFFFFF"/>
        <w:spacing w:before="150" w:beforeAutospacing="0" w:after="240" w:afterAutospacing="0"/>
        <w:rPr>
          <w:del w:id="2059" w:author="Rajiv Bansal" w:date="2019-08-04T14:23:00Z"/>
          <w:rFonts w:ascii="Segoe UI" w:hAnsi="Segoe UI" w:cs="Segoe UI"/>
          <w:color w:val="000000"/>
        </w:rPr>
      </w:pPr>
      <w:del w:id="2060" w:author="Rajiv Bansal" w:date="2019-08-04T14:23:00Z">
        <w:r w:rsidDel="00305C1D">
          <w:rPr>
            <w:rFonts w:ascii="Segoe UI" w:hAnsi="Segoe UI" w:cs="Segoe UI"/>
            <w:color w:val="000000"/>
          </w:rPr>
          <w:delText>Zuul has mainly four types of filters that enable us to intercept the traffic in different timeline of the request processing for any particular transaction. We can add any number of filters for a particular url pattern.</w:delText>
        </w:r>
      </w:del>
    </w:p>
    <w:p w14:paraId="295FA278" w14:textId="75694743" w:rsidR="00B305A1" w:rsidDel="00305C1D" w:rsidRDefault="00B305A1">
      <w:pPr>
        <w:numPr>
          <w:ilvl w:val="0"/>
          <w:numId w:val="32"/>
        </w:numPr>
        <w:shd w:val="clear" w:color="auto" w:fill="FFFFFF"/>
        <w:spacing w:before="60" w:after="100" w:afterAutospacing="1" w:line="240" w:lineRule="auto"/>
        <w:ind w:left="600"/>
        <w:rPr>
          <w:del w:id="2061" w:author="Rajiv Bansal" w:date="2019-08-04T14:23:00Z"/>
          <w:rFonts w:ascii="Segoe UI" w:hAnsi="Segoe UI" w:cs="Segoe UI"/>
          <w:color w:val="000000"/>
        </w:rPr>
      </w:pPr>
      <w:del w:id="2062" w:author="Rajiv Bansal" w:date="2019-08-04T14:23:00Z">
        <w:r w:rsidDel="00305C1D">
          <w:rPr>
            <w:rStyle w:val="Strong"/>
            <w:rFonts w:ascii="Segoe UI" w:hAnsi="Segoe UI" w:cs="Segoe UI"/>
            <w:color w:val="000000"/>
          </w:rPr>
          <w:delText>pre filters</w:delText>
        </w:r>
        <w:r w:rsidDel="00305C1D">
          <w:rPr>
            <w:rFonts w:ascii="Segoe UI" w:hAnsi="Segoe UI" w:cs="Segoe UI"/>
            <w:color w:val="000000"/>
          </w:rPr>
          <w:delText> – are invoked before the request is routed.</w:delText>
        </w:r>
      </w:del>
    </w:p>
    <w:p w14:paraId="54E8A1A3" w14:textId="49B0431D" w:rsidR="00B305A1" w:rsidDel="00305C1D" w:rsidRDefault="00B305A1">
      <w:pPr>
        <w:numPr>
          <w:ilvl w:val="0"/>
          <w:numId w:val="32"/>
        </w:numPr>
        <w:shd w:val="clear" w:color="auto" w:fill="FFFFFF"/>
        <w:spacing w:before="60" w:after="100" w:afterAutospacing="1" w:line="240" w:lineRule="auto"/>
        <w:ind w:left="600"/>
        <w:rPr>
          <w:del w:id="2063" w:author="Rajiv Bansal" w:date="2019-08-04T14:23:00Z"/>
          <w:rFonts w:ascii="Segoe UI" w:hAnsi="Segoe UI" w:cs="Segoe UI"/>
          <w:color w:val="000000"/>
        </w:rPr>
      </w:pPr>
      <w:del w:id="2064" w:author="Rajiv Bansal" w:date="2019-08-04T14:23:00Z">
        <w:r w:rsidDel="00305C1D">
          <w:rPr>
            <w:rStyle w:val="Strong"/>
            <w:rFonts w:ascii="Segoe UI" w:hAnsi="Segoe UI" w:cs="Segoe UI"/>
            <w:color w:val="000000"/>
          </w:rPr>
          <w:delText>post filters</w:delText>
        </w:r>
        <w:r w:rsidDel="00305C1D">
          <w:rPr>
            <w:rFonts w:ascii="Segoe UI" w:hAnsi="Segoe UI" w:cs="Segoe UI"/>
            <w:color w:val="000000"/>
          </w:rPr>
          <w:delText> – are invoked after the request has been routed.</w:delText>
        </w:r>
      </w:del>
    </w:p>
    <w:p w14:paraId="7B8DC2D0" w14:textId="1BB10F0A" w:rsidR="00B305A1" w:rsidDel="00305C1D" w:rsidRDefault="00B305A1">
      <w:pPr>
        <w:numPr>
          <w:ilvl w:val="0"/>
          <w:numId w:val="32"/>
        </w:numPr>
        <w:shd w:val="clear" w:color="auto" w:fill="FFFFFF"/>
        <w:spacing w:before="60" w:after="100" w:afterAutospacing="1" w:line="240" w:lineRule="auto"/>
        <w:ind w:left="600"/>
        <w:rPr>
          <w:del w:id="2065" w:author="Rajiv Bansal" w:date="2019-08-04T14:23:00Z"/>
          <w:rFonts w:ascii="Segoe UI" w:hAnsi="Segoe UI" w:cs="Segoe UI"/>
          <w:color w:val="000000"/>
        </w:rPr>
      </w:pPr>
      <w:del w:id="2066" w:author="Rajiv Bansal" w:date="2019-08-04T14:23:00Z">
        <w:r w:rsidDel="00305C1D">
          <w:rPr>
            <w:rStyle w:val="Strong"/>
            <w:rFonts w:ascii="Segoe UI" w:hAnsi="Segoe UI" w:cs="Segoe UI"/>
            <w:color w:val="000000"/>
          </w:rPr>
          <w:delText>route filters</w:delText>
        </w:r>
        <w:r w:rsidDel="00305C1D">
          <w:rPr>
            <w:rFonts w:ascii="Segoe UI" w:hAnsi="Segoe UI" w:cs="Segoe UI"/>
            <w:color w:val="000000"/>
          </w:rPr>
          <w:delText> – are used to route the request.</w:delText>
        </w:r>
      </w:del>
    </w:p>
    <w:p w14:paraId="0877B0EF" w14:textId="694D16A4" w:rsidR="00B305A1" w:rsidDel="00305C1D" w:rsidRDefault="00B305A1">
      <w:pPr>
        <w:numPr>
          <w:ilvl w:val="0"/>
          <w:numId w:val="32"/>
        </w:numPr>
        <w:shd w:val="clear" w:color="auto" w:fill="FFFFFF"/>
        <w:spacing w:before="60" w:after="100" w:afterAutospacing="1" w:line="240" w:lineRule="auto"/>
        <w:ind w:left="600"/>
        <w:rPr>
          <w:del w:id="2067" w:author="Rajiv Bansal" w:date="2019-08-04T14:23:00Z"/>
          <w:rFonts w:ascii="Segoe UI" w:hAnsi="Segoe UI" w:cs="Segoe UI"/>
          <w:color w:val="000000"/>
        </w:rPr>
      </w:pPr>
      <w:del w:id="2068" w:author="Rajiv Bansal" w:date="2019-08-04T14:23:00Z">
        <w:r w:rsidDel="00305C1D">
          <w:rPr>
            <w:rStyle w:val="Strong"/>
            <w:rFonts w:ascii="Segoe UI" w:hAnsi="Segoe UI" w:cs="Segoe UI"/>
            <w:color w:val="000000"/>
          </w:rPr>
          <w:delText>error filters</w:delText>
        </w:r>
        <w:r w:rsidDel="00305C1D">
          <w:rPr>
            <w:rFonts w:ascii="Segoe UI" w:hAnsi="Segoe UI" w:cs="Segoe UI"/>
            <w:color w:val="000000"/>
          </w:rPr>
          <w:delText> – are invoked when an error occurs while handling the request.</w:delText>
        </w:r>
      </w:del>
    </w:p>
    <w:p w14:paraId="72CB6E9A" w14:textId="07B64DAE" w:rsidR="00B305A1" w:rsidDel="00305C1D" w:rsidRDefault="00B305A1">
      <w:pPr>
        <w:spacing w:after="0"/>
        <w:rPr>
          <w:del w:id="2069" w:author="Rajiv Bansal" w:date="2019-08-04T14:23:00Z"/>
          <w:rFonts w:ascii="Times New Roman" w:hAnsi="Times New Roman" w:cs="Times New Roman"/>
        </w:rPr>
      </w:pPr>
      <w:del w:id="2070" w:author="Rajiv Bansal" w:date="2019-08-04T14:23:00Z">
        <w:r w:rsidDel="00305C1D">
          <w:rPr>
            <w:noProof/>
          </w:rPr>
          <w:drawing>
            <wp:inline distT="0" distB="0" distL="0" distR="0" wp14:anchorId="76E6B7B9" wp14:editId="5A3867E0">
              <wp:extent cx="5731510" cy="3346450"/>
              <wp:effectExtent l="0" t="0" r="2540" b="6350"/>
              <wp:docPr id="22" name="Picture 22"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rsidDel="00305C1D">
          <w:delText>Request Processing flow inside Zuul with different filters</w:delText>
        </w:r>
      </w:del>
    </w:p>
    <w:p w14:paraId="015F097A" w14:textId="544E7592" w:rsidR="00B305A1" w:rsidRPr="00F27221" w:rsidDel="00305C1D" w:rsidRDefault="00B305A1">
      <w:pPr>
        <w:pStyle w:val="Heading6"/>
        <w:rPr>
          <w:del w:id="2071" w:author="Rajiv Bansal" w:date="2019-08-04T14:23:00Z"/>
          <w:b/>
          <w:bCs/>
        </w:rPr>
      </w:pPr>
      <w:del w:id="2072" w:author="Rajiv Bansal" w:date="2019-08-04T14:23:00Z">
        <w:r w:rsidRPr="00F27221" w:rsidDel="00305C1D">
          <w:rPr>
            <w:b/>
            <w:bCs/>
          </w:rPr>
          <w:delText>Overview of netflix zuul example</w:delText>
        </w:r>
      </w:del>
    </w:p>
    <w:p w14:paraId="35FB46CB" w14:textId="009559BB" w:rsidR="00B305A1" w:rsidDel="00305C1D" w:rsidRDefault="00B305A1">
      <w:pPr>
        <w:pStyle w:val="NormalWeb"/>
        <w:shd w:val="clear" w:color="auto" w:fill="FFFFFF"/>
        <w:spacing w:before="150" w:beforeAutospacing="0" w:after="240" w:afterAutospacing="0"/>
        <w:rPr>
          <w:del w:id="2073" w:author="Rajiv Bansal" w:date="2019-08-04T14:23:00Z"/>
          <w:rFonts w:ascii="Segoe UI" w:hAnsi="Segoe UI" w:cs="Segoe UI"/>
          <w:color w:val="000000"/>
        </w:rPr>
      </w:pPr>
      <w:del w:id="2074" w:author="Rajiv Bansal" w:date="2019-08-04T14:23:00Z">
        <w:r w:rsidDel="00305C1D">
          <w:rPr>
            <w:rFonts w:ascii="Segoe UI" w:hAnsi="Segoe UI" w:cs="Segoe UI"/>
            <w:color w:val="000000"/>
          </w:rPr>
          <w:delText>Now let’s make our hands dirty by creating a simple yet meaningful ecosystem using Zuul proxy. We will create below artifacts to demonstrate the whole thing:</w:delText>
        </w:r>
      </w:del>
    </w:p>
    <w:p w14:paraId="03D79971" w14:textId="1943969D" w:rsidR="00B305A1" w:rsidDel="00305C1D" w:rsidRDefault="00B305A1">
      <w:pPr>
        <w:numPr>
          <w:ilvl w:val="0"/>
          <w:numId w:val="33"/>
        </w:numPr>
        <w:shd w:val="clear" w:color="auto" w:fill="FFFFFF"/>
        <w:spacing w:before="60" w:after="100" w:afterAutospacing="1" w:line="240" w:lineRule="auto"/>
        <w:ind w:left="600"/>
        <w:rPr>
          <w:del w:id="2075" w:author="Rajiv Bansal" w:date="2019-08-04T14:23:00Z"/>
          <w:rFonts w:ascii="Segoe UI" w:hAnsi="Segoe UI" w:cs="Segoe UI"/>
          <w:color w:val="000000"/>
        </w:rPr>
      </w:pPr>
      <w:del w:id="2076" w:author="Rajiv Bansal" w:date="2019-08-04T14:23:00Z">
        <w:r w:rsidDel="00305C1D">
          <w:rPr>
            <w:rStyle w:val="Strong"/>
            <w:rFonts w:ascii="Segoe UI" w:hAnsi="Segoe UI" w:cs="Segoe UI"/>
            <w:color w:val="000000"/>
          </w:rPr>
          <w:delText>Student Microservice</w:delText>
        </w:r>
        <w:r w:rsidDel="00305C1D">
          <w:rPr>
            <w:rFonts w:ascii="Segoe UI" w:hAnsi="Segoe UI" w:cs="Segoe UI"/>
            <w:color w:val="000000"/>
          </w:rPr>
          <w:delText> – a spring boot based microservice which will just expose a single url to enable some search functionality. For simplicity we will just return hardcoded values, but in real world we can connect to anywhere from this service to get the data.</w:delText>
        </w:r>
      </w:del>
    </w:p>
    <w:p w14:paraId="01262BC4" w14:textId="09C18696" w:rsidR="00B305A1" w:rsidDel="00305C1D" w:rsidRDefault="00B305A1">
      <w:pPr>
        <w:numPr>
          <w:ilvl w:val="0"/>
          <w:numId w:val="33"/>
        </w:numPr>
        <w:shd w:val="clear" w:color="auto" w:fill="FFFFFF"/>
        <w:spacing w:before="60" w:after="100" w:afterAutospacing="1" w:line="240" w:lineRule="auto"/>
        <w:ind w:left="600"/>
        <w:rPr>
          <w:del w:id="2077" w:author="Rajiv Bansal" w:date="2019-08-04T14:23:00Z"/>
          <w:rFonts w:ascii="Segoe UI" w:hAnsi="Segoe UI" w:cs="Segoe UI"/>
          <w:color w:val="000000"/>
        </w:rPr>
      </w:pPr>
      <w:del w:id="2078" w:author="Rajiv Bansal" w:date="2019-08-04T14:23:00Z">
        <w:r w:rsidDel="00305C1D">
          <w:rPr>
            <w:rStyle w:val="Strong"/>
            <w:rFonts w:ascii="Segoe UI" w:hAnsi="Segoe UI" w:cs="Segoe UI"/>
            <w:color w:val="000000"/>
          </w:rPr>
          <w:delText>Zuul gateway service proxy</w:delText>
        </w:r>
        <w:r w:rsidDel="00305C1D">
          <w:rPr>
            <w:rFonts w:ascii="Segoe UI" w:hAnsi="Segoe UI" w:cs="Segoe UI"/>
            <w:color w:val="000000"/>
          </w:rPr>
          <w:delTex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delText>
        </w:r>
      </w:del>
    </w:p>
    <w:p w14:paraId="3069BC05" w14:textId="34AC9211" w:rsidR="00B305A1" w:rsidDel="00305C1D" w:rsidRDefault="00B305A1">
      <w:pPr>
        <w:pStyle w:val="NormalWeb"/>
        <w:shd w:val="clear" w:color="auto" w:fill="FFFFFF"/>
        <w:spacing w:before="150" w:beforeAutospacing="0" w:after="240" w:afterAutospacing="0"/>
        <w:ind w:left="600"/>
        <w:rPr>
          <w:del w:id="2079" w:author="Rajiv Bansal" w:date="2019-08-04T14:23:00Z"/>
          <w:rFonts w:ascii="Segoe UI" w:hAnsi="Segoe UI" w:cs="Segoe UI"/>
          <w:color w:val="000000"/>
        </w:rPr>
      </w:pPr>
      <w:del w:id="2080" w:author="Rajiv Bansal" w:date="2019-08-04T14:23:00Z">
        <w:r w:rsidDel="00305C1D">
          <w:rPr>
            <w:rFonts w:ascii="Segoe UI" w:hAnsi="Segoe UI" w:cs="Segoe UI"/>
            <w:color w:val="000000"/>
          </w:rPr>
          <w:delText>Some of the common responsibility of gateway service are –</w:delText>
        </w:r>
      </w:del>
    </w:p>
    <w:p w14:paraId="635EE009" w14:textId="2579C510" w:rsidR="00B305A1" w:rsidDel="00305C1D" w:rsidRDefault="00B305A1">
      <w:pPr>
        <w:numPr>
          <w:ilvl w:val="1"/>
          <w:numId w:val="34"/>
        </w:numPr>
        <w:shd w:val="clear" w:color="auto" w:fill="FFFFFF"/>
        <w:spacing w:before="60" w:after="100" w:afterAutospacing="1" w:line="240" w:lineRule="auto"/>
        <w:ind w:left="1200"/>
        <w:rPr>
          <w:del w:id="2081" w:author="Rajiv Bansal" w:date="2019-08-04T14:23:00Z"/>
          <w:rFonts w:ascii="Segoe UI" w:hAnsi="Segoe UI" w:cs="Segoe UI"/>
          <w:color w:val="000000"/>
        </w:rPr>
      </w:pPr>
      <w:del w:id="2082" w:author="Rajiv Bansal" w:date="2019-08-04T14:23:00Z">
        <w:r w:rsidDel="00305C1D">
          <w:rPr>
            <w:rFonts w:ascii="Segoe UI" w:hAnsi="Segoe UI" w:cs="Segoe UI"/>
            <w:color w:val="000000"/>
          </w:rPr>
          <w:delText>Apply </w:delText>
        </w:r>
        <w:r w:rsidDel="00305C1D">
          <w:rPr>
            <w:rStyle w:val="Strong"/>
            <w:rFonts w:ascii="Segoe UI" w:hAnsi="Segoe UI" w:cs="Segoe UI"/>
            <w:color w:val="000000"/>
          </w:rPr>
          <w:delText>microservice authentication and security</w:delText>
        </w:r>
        <w:r w:rsidDel="00305C1D">
          <w:rPr>
            <w:rFonts w:ascii="Segoe UI" w:hAnsi="Segoe UI" w:cs="Segoe UI"/>
            <w:color w:val="000000"/>
          </w:rPr>
          <w:delText> in the gateway layer to protect the actual services</w:delText>
        </w:r>
      </w:del>
    </w:p>
    <w:p w14:paraId="49C5A4E7" w14:textId="296B7723" w:rsidR="00B305A1" w:rsidDel="00305C1D" w:rsidRDefault="00B305A1">
      <w:pPr>
        <w:numPr>
          <w:ilvl w:val="1"/>
          <w:numId w:val="34"/>
        </w:numPr>
        <w:shd w:val="clear" w:color="auto" w:fill="FFFFFF"/>
        <w:spacing w:before="60" w:after="100" w:afterAutospacing="1" w:line="240" w:lineRule="auto"/>
        <w:ind w:left="1200"/>
        <w:rPr>
          <w:del w:id="2083" w:author="Rajiv Bansal" w:date="2019-08-04T14:23:00Z"/>
          <w:rFonts w:ascii="Segoe UI" w:hAnsi="Segoe UI" w:cs="Segoe UI"/>
          <w:color w:val="000000"/>
        </w:rPr>
      </w:pPr>
      <w:del w:id="2084"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microservices insights and monitoring</w:delText>
        </w:r>
        <w:r w:rsidDel="00305C1D">
          <w:rPr>
            <w:rFonts w:ascii="Segoe UI" w:hAnsi="Segoe UI" w:cs="Segoe UI"/>
            <w:color w:val="000000"/>
          </w:rPr>
          <w:delText> of all the traffic that are going in to the ecosystem by enabling some logging to get meaningful data and statistics at the edge in order to give us an accurate view of production.</w:delText>
        </w:r>
      </w:del>
    </w:p>
    <w:p w14:paraId="3E541C2B" w14:textId="54D7BFBF" w:rsidR="00B305A1" w:rsidDel="00305C1D" w:rsidRDefault="00B305A1">
      <w:pPr>
        <w:numPr>
          <w:ilvl w:val="1"/>
          <w:numId w:val="34"/>
        </w:numPr>
        <w:shd w:val="clear" w:color="auto" w:fill="FFFFFF"/>
        <w:spacing w:before="60" w:after="100" w:afterAutospacing="1" w:line="240" w:lineRule="auto"/>
        <w:ind w:left="1200"/>
        <w:rPr>
          <w:del w:id="2085" w:author="Rajiv Bansal" w:date="2019-08-04T14:23:00Z"/>
          <w:rFonts w:ascii="Segoe UI" w:hAnsi="Segoe UI" w:cs="Segoe UI"/>
          <w:color w:val="000000"/>
        </w:rPr>
      </w:pPr>
      <w:del w:id="2086" w:author="Rajiv Bansal" w:date="2019-08-04T14:23:00Z">
        <w:r w:rsidDel="00305C1D">
          <w:rPr>
            <w:rStyle w:val="Strong"/>
            <w:rFonts w:ascii="Segoe UI" w:hAnsi="Segoe UI" w:cs="Segoe UI"/>
            <w:color w:val="000000"/>
          </w:rPr>
          <w:delText>Dynamic Routing</w:delText>
        </w:r>
        <w:r w:rsidDel="00305C1D">
          <w:rPr>
            <w:rFonts w:ascii="Segoe UI" w:hAnsi="Segoe UI" w:cs="Segoe UI"/>
            <w:color w:val="000000"/>
          </w:rPr>
          <w:delText> can route requests to different backend clusters as needed.</w:delText>
        </w:r>
      </w:del>
    </w:p>
    <w:p w14:paraId="3BC966D4" w14:textId="20B6F3D1" w:rsidR="00B305A1" w:rsidDel="00305C1D" w:rsidRDefault="00B305A1">
      <w:pPr>
        <w:numPr>
          <w:ilvl w:val="1"/>
          <w:numId w:val="34"/>
        </w:numPr>
        <w:shd w:val="clear" w:color="auto" w:fill="FFFFFF"/>
        <w:spacing w:before="60" w:after="100" w:afterAutospacing="1" w:line="240" w:lineRule="auto"/>
        <w:ind w:left="1200"/>
        <w:rPr>
          <w:del w:id="2087" w:author="Rajiv Bansal" w:date="2019-08-04T14:23:00Z"/>
          <w:rFonts w:ascii="Segoe UI" w:hAnsi="Segoe UI" w:cs="Segoe UI"/>
          <w:color w:val="000000"/>
        </w:rPr>
      </w:pPr>
      <w:del w:id="2088"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runtime stress testing</w:delText>
        </w:r>
        <w:r w:rsidDel="00305C1D">
          <w:rPr>
            <w:rFonts w:ascii="Segoe UI" w:hAnsi="Segoe UI" w:cs="Segoe UI"/>
            <w:color w:val="000000"/>
          </w:rPr>
          <w:delText> by gradually increasing the traffic to a new cluster in order to gauge performance in many scenarios e.g. cluster has new H/W and network setup or that has new version of production code deployed.</w:delText>
        </w:r>
      </w:del>
    </w:p>
    <w:p w14:paraId="387A9840" w14:textId="5D83C374" w:rsidR="00B305A1" w:rsidDel="00305C1D" w:rsidRDefault="00B305A1">
      <w:pPr>
        <w:numPr>
          <w:ilvl w:val="1"/>
          <w:numId w:val="34"/>
        </w:numPr>
        <w:shd w:val="clear" w:color="auto" w:fill="FFFFFF"/>
        <w:spacing w:before="60" w:after="100" w:afterAutospacing="1" w:line="240" w:lineRule="auto"/>
        <w:ind w:left="1200"/>
        <w:rPr>
          <w:del w:id="2089" w:author="Rajiv Bansal" w:date="2019-08-04T14:23:00Z"/>
          <w:rFonts w:ascii="Segoe UI" w:hAnsi="Segoe UI" w:cs="Segoe UI"/>
          <w:color w:val="000000"/>
        </w:rPr>
      </w:pPr>
      <w:del w:id="2090"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dynamic load shedding</w:delText>
        </w:r>
        <w:r w:rsidDel="00305C1D">
          <w:rPr>
            <w:rFonts w:ascii="Segoe UI" w:hAnsi="Segoe UI" w:cs="Segoe UI"/>
            <w:color w:val="000000"/>
          </w:rPr>
          <w:delText> i.e. allocating capacity for each type of request and dropping requests that go over the limit.</w:delText>
        </w:r>
      </w:del>
    </w:p>
    <w:p w14:paraId="522FA2CB" w14:textId="7CC014CD" w:rsidR="00B305A1" w:rsidDel="00305C1D" w:rsidRDefault="00B305A1">
      <w:pPr>
        <w:numPr>
          <w:ilvl w:val="1"/>
          <w:numId w:val="34"/>
        </w:numPr>
        <w:shd w:val="clear" w:color="auto" w:fill="FFFFFF"/>
        <w:spacing w:before="60" w:after="100" w:afterAutospacing="1" w:line="240" w:lineRule="auto"/>
        <w:ind w:left="1200"/>
        <w:rPr>
          <w:del w:id="2091" w:author="Rajiv Bansal" w:date="2019-08-04T14:23:00Z"/>
          <w:rFonts w:ascii="Segoe UI" w:hAnsi="Segoe UI" w:cs="Segoe UI"/>
          <w:color w:val="000000"/>
        </w:rPr>
      </w:pPr>
      <w:del w:id="2092" w:author="Rajiv Bansal" w:date="2019-08-04T14:23:00Z">
        <w:r w:rsidDel="00305C1D">
          <w:rPr>
            <w:rFonts w:ascii="Segoe UI" w:hAnsi="Segoe UI" w:cs="Segoe UI"/>
            <w:color w:val="000000"/>
          </w:rPr>
          <w:delText>We can apply </w:delText>
        </w:r>
        <w:r w:rsidDel="00305C1D">
          <w:rPr>
            <w:rStyle w:val="Strong"/>
            <w:rFonts w:ascii="Segoe UI" w:hAnsi="Segoe UI" w:cs="Segoe UI"/>
            <w:color w:val="000000"/>
          </w:rPr>
          <w:delText>static response handling</w:delText>
        </w:r>
        <w:r w:rsidDel="00305C1D">
          <w:rPr>
            <w:rFonts w:ascii="Segoe UI" w:hAnsi="Segoe UI" w:cs="Segoe UI"/>
            <w:color w:val="000000"/>
          </w:rPr>
          <w:delText> i.e. building some responses directly at the edge instead of forwarding them to an internal cluster for processing.</w:delText>
        </w:r>
      </w:del>
    </w:p>
    <w:p w14:paraId="088533E5" w14:textId="2537073C" w:rsidR="00B305A1" w:rsidDel="00305C1D" w:rsidRDefault="00B305A1">
      <w:pPr>
        <w:pStyle w:val="Heading6"/>
        <w:rPr>
          <w:del w:id="2093" w:author="Rajiv Bansal" w:date="2019-08-04T14:23:00Z"/>
        </w:rPr>
      </w:pPr>
      <w:del w:id="2094" w:author="Rajiv Bansal" w:date="2019-08-04T14:23:00Z">
        <w:r w:rsidDel="00305C1D">
          <w:delText>Tech Stack and Runtime</w:delText>
        </w:r>
      </w:del>
    </w:p>
    <w:p w14:paraId="79248C1D" w14:textId="3DCBC203" w:rsidR="00B305A1" w:rsidDel="00305C1D" w:rsidRDefault="00B305A1">
      <w:pPr>
        <w:numPr>
          <w:ilvl w:val="0"/>
          <w:numId w:val="35"/>
        </w:numPr>
        <w:shd w:val="clear" w:color="auto" w:fill="FFFFFF"/>
        <w:spacing w:before="60" w:after="100" w:afterAutospacing="1" w:line="240" w:lineRule="auto"/>
        <w:ind w:left="600"/>
        <w:rPr>
          <w:del w:id="2095" w:author="Rajiv Bansal" w:date="2019-08-04T14:23:00Z"/>
          <w:rFonts w:ascii="Segoe UI" w:hAnsi="Segoe UI" w:cs="Segoe UI"/>
          <w:color w:val="000000"/>
        </w:rPr>
      </w:pPr>
      <w:del w:id="2096" w:author="Rajiv Bansal" w:date="2019-08-04T14:23:00Z">
        <w:r w:rsidDel="00305C1D">
          <w:rPr>
            <w:rFonts w:ascii="Segoe UI" w:hAnsi="Segoe UI" w:cs="Segoe UI"/>
            <w:color w:val="000000"/>
          </w:rPr>
          <w:delText>Java 1.8 and Eclipse IDE as development environment</w:delText>
        </w:r>
      </w:del>
    </w:p>
    <w:p w14:paraId="0A203005" w14:textId="1A5CE04E" w:rsidR="00B305A1" w:rsidDel="00305C1D" w:rsidRDefault="00B305A1">
      <w:pPr>
        <w:numPr>
          <w:ilvl w:val="0"/>
          <w:numId w:val="35"/>
        </w:numPr>
        <w:shd w:val="clear" w:color="auto" w:fill="FFFFFF"/>
        <w:spacing w:before="60" w:after="100" w:afterAutospacing="1" w:line="240" w:lineRule="auto"/>
        <w:ind w:left="600"/>
        <w:rPr>
          <w:del w:id="2097" w:author="Rajiv Bansal" w:date="2019-08-04T14:23:00Z"/>
          <w:rFonts w:ascii="Segoe UI" w:hAnsi="Segoe UI" w:cs="Segoe UI"/>
          <w:color w:val="000000"/>
        </w:rPr>
      </w:pPr>
      <w:del w:id="2098" w:author="Rajiv Bansal" w:date="2019-08-04T14:23:00Z">
        <w:r w:rsidDel="00305C1D">
          <w:rPr>
            <w:rFonts w:ascii="Segoe UI" w:hAnsi="Segoe UI" w:cs="Segoe UI"/>
            <w:color w:val="000000"/>
          </w:rPr>
          <w:delText>Spring cloud Zuul as Gateway proxy provider</w:delText>
        </w:r>
      </w:del>
    </w:p>
    <w:p w14:paraId="0FDEF07C" w14:textId="20BE690C" w:rsidR="00B305A1" w:rsidDel="00305C1D" w:rsidRDefault="00B305A1">
      <w:pPr>
        <w:numPr>
          <w:ilvl w:val="0"/>
          <w:numId w:val="35"/>
        </w:numPr>
        <w:shd w:val="clear" w:color="auto" w:fill="FFFFFF"/>
        <w:spacing w:before="60" w:after="100" w:afterAutospacing="1" w:line="240" w:lineRule="auto"/>
        <w:ind w:left="600"/>
        <w:rPr>
          <w:del w:id="2099" w:author="Rajiv Bansal" w:date="2019-08-04T14:23:00Z"/>
          <w:rFonts w:ascii="Segoe UI" w:hAnsi="Segoe UI" w:cs="Segoe UI"/>
          <w:color w:val="000000"/>
        </w:rPr>
      </w:pPr>
      <w:del w:id="2100" w:author="Rajiv Bansal" w:date="2019-08-04T14:23:00Z">
        <w:r w:rsidDel="00305C1D">
          <w:rPr>
            <w:rFonts w:ascii="Segoe UI" w:hAnsi="Segoe UI" w:cs="Segoe UI"/>
            <w:color w:val="000000"/>
          </w:rPr>
          <w:delText>Spring boot as application framework</w:delText>
        </w:r>
      </w:del>
    </w:p>
    <w:p w14:paraId="76BC6F27" w14:textId="3387B0FA" w:rsidR="00B305A1" w:rsidDel="00305C1D" w:rsidRDefault="00B305A1">
      <w:pPr>
        <w:numPr>
          <w:ilvl w:val="0"/>
          <w:numId w:val="35"/>
        </w:numPr>
        <w:shd w:val="clear" w:color="auto" w:fill="FFFFFF"/>
        <w:spacing w:before="60" w:after="100" w:afterAutospacing="1" w:line="240" w:lineRule="auto"/>
        <w:ind w:left="600"/>
        <w:rPr>
          <w:del w:id="2101" w:author="Rajiv Bansal" w:date="2019-08-04T14:23:00Z"/>
          <w:rFonts w:ascii="Segoe UI" w:hAnsi="Segoe UI" w:cs="Segoe UI"/>
          <w:color w:val="000000"/>
        </w:rPr>
      </w:pPr>
      <w:del w:id="2102" w:author="Rajiv Bansal" w:date="2019-08-04T14:23:00Z">
        <w:r w:rsidDel="00305C1D">
          <w:rPr>
            <w:rFonts w:ascii="Segoe UI" w:hAnsi="Segoe UI" w:cs="Segoe UI"/>
            <w:color w:val="000000"/>
          </w:rPr>
          <w:delText>Spring Rest for exposing microservice as REST</w:delText>
        </w:r>
      </w:del>
    </w:p>
    <w:p w14:paraId="36012E85" w14:textId="659E5263" w:rsidR="00B305A1" w:rsidDel="00305C1D" w:rsidRDefault="00B305A1">
      <w:pPr>
        <w:numPr>
          <w:ilvl w:val="0"/>
          <w:numId w:val="35"/>
        </w:numPr>
        <w:shd w:val="clear" w:color="auto" w:fill="FFFFFF"/>
        <w:spacing w:before="60" w:after="100" w:afterAutospacing="1" w:line="240" w:lineRule="auto"/>
        <w:ind w:left="600"/>
        <w:rPr>
          <w:del w:id="2103" w:author="Rajiv Bansal" w:date="2019-08-04T14:23:00Z"/>
          <w:rFonts w:ascii="Segoe UI" w:hAnsi="Segoe UI" w:cs="Segoe UI"/>
          <w:color w:val="000000"/>
        </w:rPr>
      </w:pPr>
      <w:del w:id="2104" w:author="Rajiv Bansal" w:date="2019-08-04T14:23:00Z">
        <w:r w:rsidDel="00305C1D">
          <w:rPr>
            <w:rFonts w:ascii="Segoe UI" w:hAnsi="Segoe UI" w:cs="Segoe UI"/>
            <w:color w:val="000000"/>
          </w:rPr>
          <w:delText>Maven as build tool</w:delText>
        </w:r>
      </w:del>
    </w:p>
    <w:p w14:paraId="666267D3" w14:textId="6A5D21E2" w:rsidR="00B305A1" w:rsidRPr="00F27221" w:rsidDel="00305C1D" w:rsidRDefault="00B305A1">
      <w:pPr>
        <w:pStyle w:val="Heading6"/>
        <w:rPr>
          <w:del w:id="2105" w:author="Rajiv Bansal" w:date="2019-08-04T14:23:00Z"/>
          <w:b/>
          <w:bCs/>
        </w:rPr>
      </w:pPr>
      <w:del w:id="2106" w:author="Rajiv Bansal" w:date="2019-08-04T14:23:00Z">
        <w:r w:rsidRPr="00F27221" w:rsidDel="00305C1D">
          <w:rPr>
            <w:b/>
            <w:bCs/>
          </w:rPr>
          <w:delText>Create Student Microservice</w:delText>
        </w:r>
      </w:del>
    </w:p>
    <w:p w14:paraId="6835FCBD" w14:textId="63CC3035" w:rsidR="00B305A1" w:rsidDel="00305C1D" w:rsidRDefault="00B305A1">
      <w:pPr>
        <w:pStyle w:val="NormalWeb"/>
        <w:shd w:val="clear" w:color="auto" w:fill="FFFFFF"/>
        <w:spacing w:before="150" w:beforeAutospacing="0" w:after="240" w:afterAutospacing="0"/>
        <w:rPr>
          <w:del w:id="2107" w:author="Rajiv Bansal" w:date="2019-08-04T14:23:00Z"/>
          <w:rFonts w:ascii="Segoe UI" w:hAnsi="Segoe UI" w:cs="Segoe UI"/>
          <w:color w:val="000000"/>
        </w:rPr>
      </w:pPr>
      <w:del w:id="2108" w:author="Rajiv Bansal" w:date="2019-08-04T14:23:00Z">
        <w:r w:rsidDel="00305C1D">
          <w:rPr>
            <w:rFonts w:ascii="Segoe UI" w:hAnsi="Segoe UI" w:cs="Segoe UI"/>
            <w:color w:val="000000"/>
          </w:rPr>
          <w:delText>Follow these steps to develop student microservice which will expose couple of REST endpoints which would be later accessed via zuul proxy. We will look into the zuul part later, let’s now create the student service first.</w:delText>
        </w:r>
      </w:del>
    </w:p>
    <w:p w14:paraId="7A2DDEDC" w14:textId="75F451AF" w:rsidR="00B305A1" w:rsidDel="00305C1D" w:rsidRDefault="00B305A1">
      <w:pPr>
        <w:pStyle w:val="Heading6"/>
        <w:rPr>
          <w:del w:id="2109" w:author="Rajiv Bansal" w:date="2019-08-04T14:23:00Z"/>
        </w:rPr>
        <w:pPrChange w:id="2110" w:author="Rajiv Bansal" w:date="2019-08-04T11:29:00Z">
          <w:pPr>
            <w:pStyle w:val="Heading7"/>
          </w:pPr>
        </w:pPrChange>
      </w:pPr>
      <w:del w:id="2111" w:author="Rajiv Bansal" w:date="2019-08-04T14:23:00Z">
        <w:r w:rsidDel="00305C1D">
          <w:delText>4.1. Create Spring Boot Project</w:delText>
        </w:r>
      </w:del>
    </w:p>
    <w:p w14:paraId="4CCB95F5" w14:textId="1756EF40" w:rsidR="00B305A1" w:rsidDel="00305C1D" w:rsidRDefault="00B305A1">
      <w:pPr>
        <w:pStyle w:val="NormalWeb"/>
        <w:shd w:val="clear" w:color="auto" w:fill="FFFFFF"/>
        <w:spacing w:before="150" w:beforeAutospacing="0" w:after="240" w:afterAutospacing="0"/>
        <w:rPr>
          <w:del w:id="2112" w:author="Rajiv Bansal" w:date="2019-08-04T14:23:00Z"/>
          <w:rFonts w:ascii="Segoe UI" w:hAnsi="Segoe UI" w:cs="Segoe UI"/>
          <w:color w:val="000000"/>
        </w:rPr>
      </w:pPr>
      <w:del w:id="2113"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dependencies i.e.</w:delText>
        </w:r>
        <w:r w:rsidDel="00305C1D">
          <w:rPr>
            <w:rStyle w:val="HTMLCode"/>
            <w:rFonts w:ascii="Consolas" w:hAnsi="Consolas"/>
            <w:color w:val="FF0779"/>
            <w:sz w:val="21"/>
            <w:szCs w:val="21"/>
          </w:rPr>
          <w:delText>Web</w:delText>
        </w:r>
        <w:r w:rsidDel="00305C1D">
          <w:rPr>
            <w:rFonts w:ascii="Segoe UI" w:hAnsi="Segoe UI" w:cs="Segoe UI"/>
            <w:color w:val="000000"/>
          </w:rPr>
          <w:delText> and </w:delText>
        </w:r>
        <w:r w:rsidDel="00305C1D">
          <w:rPr>
            <w:rStyle w:val="HTMLCode"/>
            <w:rFonts w:ascii="Consolas" w:hAnsi="Consolas"/>
            <w:color w:val="FF0779"/>
            <w:sz w:val="21"/>
            <w:szCs w:val="21"/>
          </w:rPr>
          <w:delText>Rest Repositories</w:delText>
        </w:r>
        <w:r w:rsidDel="00305C1D">
          <w:rPr>
            <w:rFonts w:ascii="Segoe UI" w:hAnsi="Segoe UI" w:cs="Segoe UI"/>
            <w:color w:val="000000"/>
          </w:rPr>
          <w:delText>. Give other maven GAV coordinates and download the project.</w:delText>
        </w:r>
      </w:del>
    </w:p>
    <w:p w14:paraId="3944B18B" w14:textId="6B86DB22" w:rsidR="00B305A1" w:rsidDel="00305C1D" w:rsidRDefault="00B305A1">
      <w:pPr>
        <w:rPr>
          <w:del w:id="2114" w:author="Rajiv Bansal" w:date="2019-08-04T14:23:00Z"/>
          <w:rFonts w:ascii="Times New Roman" w:hAnsi="Times New Roman" w:cs="Times New Roman"/>
        </w:rPr>
      </w:pPr>
      <w:del w:id="2115" w:author="Rajiv Bansal" w:date="2019-08-04T14:23:00Z">
        <w:r w:rsidDel="00305C1D">
          <w:rPr>
            <w:noProof/>
          </w:rPr>
          <w:drawing>
            <wp:inline distT="0" distB="0" distL="0" distR="0" wp14:anchorId="0C23208F" wp14:editId="4DF9D241">
              <wp:extent cx="5731510" cy="2975610"/>
              <wp:effectExtent l="0" t="0" r="2540" b="0"/>
              <wp:docPr id="21" name="Picture 21"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rsidDel="00305C1D">
          <w:delText>Student service maven project generation</w:delText>
        </w:r>
      </w:del>
    </w:p>
    <w:p w14:paraId="1B5BFDA9" w14:textId="047357E8" w:rsidR="00B305A1" w:rsidDel="00305C1D" w:rsidRDefault="00B305A1">
      <w:pPr>
        <w:pStyle w:val="NormalWeb"/>
        <w:shd w:val="clear" w:color="auto" w:fill="FFFFFF"/>
        <w:spacing w:before="150" w:beforeAutospacing="0" w:after="240" w:afterAutospacing="0"/>
        <w:rPr>
          <w:del w:id="2116" w:author="Rajiv Bansal" w:date="2019-08-04T14:23:00Z"/>
          <w:rFonts w:ascii="Segoe UI" w:hAnsi="Segoe UI" w:cs="Segoe UI"/>
          <w:color w:val="000000"/>
        </w:rPr>
      </w:pPr>
      <w:del w:id="2117" w:author="Rajiv Bansal" w:date="2019-08-04T14:23:00Z">
        <w:r w:rsidDel="00305C1D">
          <w:rPr>
            <w:rFonts w:ascii="Segoe UI" w:hAnsi="Segoe UI" w:cs="Segoe UI"/>
            <w:color w:val="000000"/>
          </w:rPr>
          <w:delText>Unzip and import the project into Eclipse as </w:delText>
        </w:r>
        <w:r w:rsidDel="00305C1D">
          <w:rPr>
            <w:rStyle w:val="HTMLCode"/>
            <w:rFonts w:ascii="Consolas" w:hAnsi="Consolas"/>
            <w:color w:val="FF0779"/>
            <w:sz w:val="21"/>
            <w:szCs w:val="21"/>
          </w:rPr>
          <w:delText>existing maven project</w:delText>
        </w:r>
        <w:r w:rsidDel="00305C1D">
          <w:rPr>
            <w:rFonts w:ascii="Segoe UI" w:hAnsi="Segoe UI" w:cs="Segoe UI"/>
            <w:color w:val="000000"/>
          </w:rPr>
          <w:delTex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331EFFE8" w14:textId="15E22DE5" w:rsidR="00B305A1" w:rsidDel="00305C1D" w:rsidRDefault="00B305A1">
      <w:pPr>
        <w:pStyle w:val="Heading6"/>
        <w:rPr>
          <w:del w:id="2118" w:author="Rajiv Bansal" w:date="2019-08-04T14:23:00Z"/>
        </w:rPr>
        <w:pPrChange w:id="2119" w:author="Rajiv Bansal" w:date="2019-08-04T11:29:00Z">
          <w:pPr>
            <w:pStyle w:val="Heading7"/>
          </w:pPr>
        </w:pPrChange>
      </w:pPr>
      <w:del w:id="2120" w:author="Rajiv Bansal" w:date="2019-08-04T14:23:00Z">
        <w:r w:rsidDel="00305C1D">
          <w:delText>4.2. Add few REST Endpoint</w:delText>
        </w:r>
      </w:del>
    </w:p>
    <w:p w14:paraId="474C3402" w14:textId="791EB03E" w:rsidR="00B305A1" w:rsidDel="00305C1D" w:rsidRDefault="00B305A1">
      <w:pPr>
        <w:pStyle w:val="NormalWeb"/>
        <w:shd w:val="clear" w:color="auto" w:fill="FFFFFF"/>
        <w:spacing w:before="150" w:beforeAutospacing="0" w:after="240" w:afterAutospacing="0"/>
        <w:rPr>
          <w:del w:id="2121" w:author="Rajiv Bansal" w:date="2019-08-04T14:23:00Z"/>
          <w:rFonts w:ascii="Segoe UI" w:hAnsi="Segoe UI" w:cs="Segoe UI"/>
          <w:color w:val="000000"/>
        </w:rPr>
      </w:pPr>
      <w:del w:id="2122" w:author="Rajiv Bansal" w:date="2019-08-04T14:23:00Z">
        <w:r w:rsidDel="00305C1D">
          <w:rPr>
            <w:rFonts w:ascii="Segoe UI" w:hAnsi="Segoe UI" w:cs="Segoe UI"/>
            <w:color w:val="000000"/>
          </w:rPr>
          <w:delText>We will now just add few REST endpoints to this service for testing the proxy later. To do that we need to add one REST controller by adding annotation </w:delText>
        </w:r>
        <w:r w:rsidDel="00305C1D">
          <w:rPr>
            <w:rStyle w:val="HTMLCode"/>
            <w:rFonts w:ascii="Consolas" w:hAnsi="Consolas"/>
            <w:color w:val="FF0779"/>
            <w:sz w:val="21"/>
            <w:szCs w:val="21"/>
          </w:rPr>
          <w:delText>@RestController</w:delText>
        </w:r>
        <w:r w:rsidDel="00305C1D">
          <w:rPr>
            <w:rFonts w:ascii="Segoe UI" w:hAnsi="Segoe UI" w:cs="Segoe UI"/>
            <w:color w:val="000000"/>
          </w:rPr>
          <w:delText>. For simplicity, we will add one model class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51740A91" w14:textId="4EF5C965" w:rsidR="00B305A1" w:rsidDel="00305C1D" w:rsidRDefault="00B305A1">
      <w:pPr>
        <w:pStyle w:val="NormalWeb"/>
        <w:shd w:val="clear" w:color="auto" w:fill="FFFFFF"/>
        <w:spacing w:before="150" w:beforeAutospacing="0" w:after="240" w:afterAutospacing="0"/>
        <w:rPr>
          <w:del w:id="2123" w:author="Rajiv Bansal" w:date="2019-08-04T14:23:00Z"/>
          <w:rFonts w:ascii="Segoe UI" w:hAnsi="Segoe UI" w:cs="Segoe UI"/>
          <w:color w:val="000000"/>
        </w:rPr>
      </w:pPr>
      <w:del w:id="2124" w:author="Rajiv Bansal" w:date="2019-08-04T14:23:00Z">
        <w:r w:rsidDel="00305C1D">
          <w:rPr>
            <w:rFonts w:ascii="Segoe UI" w:hAnsi="Segoe UI" w:cs="Segoe UI"/>
            <w:color w:val="000000"/>
          </w:rPr>
          <w:delText>After all changes, the class will look like below.</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45A519C" w14:textId="03793278" w:rsidTr="00B305A1">
        <w:trPr>
          <w:del w:id="2125" w:author="Rajiv Bansal" w:date="2019-08-04T14:23:00Z"/>
        </w:trPr>
        <w:tc>
          <w:tcPr>
            <w:tcW w:w="15495" w:type="dxa"/>
            <w:vAlign w:val="center"/>
            <w:hideMark/>
          </w:tcPr>
          <w:p w14:paraId="6BC62E58" w14:textId="0B4476D9" w:rsidR="00B305A1" w:rsidDel="00305C1D" w:rsidRDefault="00B305A1">
            <w:pPr>
              <w:rPr>
                <w:del w:id="2126" w:author="Rajiv Bansal" w:date="2019-08-04T14:23:00Z"/>
                <w:rFonts w:ascii="Times New Roman" w:hAnsi="Times New Roman" w:cs="Times New Roman"/>
              </w:rPr>
            </w:pPr>
            <w:del w:id="2127"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com.example.springboostudentservice;</w:delText>
              </w:r>
            </w:del>
          </w:p>
          <w:p w14:paraId="2CECE5B9" w14:textId="21EF1131" w:rsidR="00B305A1" w:rsidDel="00305C1D" w:rsidRDefault="00B305A1">
            <w:pPr>
              <w:rPr>
                <w:del w:id="2128" w:author="Rajiv Bansal" w:date="2019-08-04T14:23:00Z"/>
              </w:rPr>
            </w:pPr>
            <w:del w:id="2129" w:author="Rajiv Bansal" w:date="2019-08-04T14:23:00Z">
              <w:r w:rsidDel="00305C1D">
                <w:delText> </w:delText>
              </w:r>
            </w:del>
          </w:p>
          <w:p w14:paraId="1735B883" w14:textId="25097B84" w:rsidR="00B305A1" w:rsidDel="00305C1D" w:rsidRDefault="00B305A1">
            <w:pPr>
              <w:rPr>
                <w:del w:id="2130" w:author="Rajiv Bansal" w:date="2019-08-04T14:23:00Z"/>
              </w:rPr>
            </w:pPr>
            <w:del w:id="213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java.util.Date;</w:delText>
              </w:r>
            </w:del>
          </w:p>
          <w:p w14:paraId="02F425F4" w14:textId="1D93B061" w:rsidR="00B305A1" w:rsidDel="00305C1D" w:rsidRDefault="00B305A1">
            <w:pPr>
              <w:rPr>
                <w:del w:id="2132" w:author="Rajiv Bansal" w:date="2019-08-04T14:23:00Z"/>
              </w:rPr>
            </w:pPr>
            <w:del w:id="213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B60A322" w14:textId="2E45DF07" w:rsidR="00B305A1" w:rsidDel="00305C1D" w:rsidRDefault="00B305A1">
            <w:pPr>
              <w:rPr>
                <w:del w:id="2134" w:author="Rajiv Bansal" w:date="2019-08-04T14:23:00Z"/>
              </w:rPr>
            </w:pPr>
            <w:del w:id="213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755F309C" w14:textId="0F3AC49A" w:rsidR="00B305A1" w:rsidDel="00305C1D" w:rsidRDefault="00B305A1">
            <w:pPr>
              <w:rPr>
                <w:del w:id="2136" w:author="Rajiv Bansal" w:date="2019-08-04T14:23:00Z"/>
              </w:rPr>
            </w:pPr>
            <w:del w:id="213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org.springframework.web.bind.annotation.PathVariable;</w:delText>
              </w:r>
            </w:del>
          </w:p>
          <w:p w14:paraId="5FD8B8BF" w14:textId="7FD23FD2" w:rsidR="00B305A1" w:rsidDel="00305C1D" w:rsidRDefault="00B305A1">
            <w:pPr>
              <w:rPr>
                <w:del w:id="2138" w:author="Rajiv Bansal" w:date="2019-08-04T14:23:00Z"/>
              </w:rPr>
            </w:pPr>
            <w:del w:id="213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org.springframework.web.bind.annotation.RequestMapping;</w:delText>
              </w:r>
            </w:del>
          </w:p>
          <w:p w14:paraId="18345CC4" w14:textId="3A708E30" w:rsidR="00B305A1" w:rsidDel="00305C1D" w:rsidRDefault="00B305A1">
            <w:pPr>
              <w:rPr>
                <w:del w:id="2140" w:author="Rajiv Bansal" w:date="2019-08-04T14:23:00Z"/>
              </w:rPr>
            </w:pPr>
            <w:del w:id="214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org.springframework.web.bind.annotation.RestController;</w:delText>
              </w:r>
            </w:del>
          </w:p>
          <w:p w14:paraId="2BD79BD4" w14:textId="555CD350" w:rsidR="00B305A1" w:rsidDel="00305C1D" w:rsidRDefault="00B305A1">
            <w:pPr>
              <w:rPr>
                <w:del w:id="2142" w:author="Rajiv Bansal" w:date="2019-08-04T14:23:00Z"/>
              </w:rPr>
            </w:pPr>
            <w:del w:id="2143" w:author="Rajiv Bansal" w:date="2019-08-04T14:23:00Z">
              <w:r w:rsidDel="00305C1D">
                <w:delText> </w:delText>
              </w:r>
            </w:del>
          </w:p>
          <w:p w14:paraId="0981D894" w14:textId="1F34467D" w:rsidR="00B305A1" w:rsidDel="00305C1D" w:rsidRDefault="00B305A1">
            <w:pPr>
              <w:rPr>
                <w:del w:id="2144" w:author="Rajiv Bansal" w:date="2019-08-04T14:23:00Z"/>
              </w:rPr>
            </w:pPr>
            <w:del w:id="2145" w:author="Rajiv Bansal" w:date="2019-08-04T14:23:00Z">
              <w:r w:rsidDel="00305C1D">
                <w:rPr>
                  <w:rStyle w:val="HTMLCode"/>
                  <w:rFonts w:eastAsiaTheme="minorHAnsi"/>
                </w:rPr>
                <w:delText>@RestController</w:delText>
              </w:r>
            </w:del>
          </w:p>
          <w:p w14:paraId="555E60F5" w14:textId="724BD0F2" w:rsidR="00B305A1" w:rsidDel="00305C1D" w:rsidRDefault="00B305A1">
            <w:pPr>
              <w:rPr>
                <w:del w:id="2146" w:author="Rajiv Bansal" w:date="2019-08-04T14:23:00Z"/>
              </w:rPr>
            </w:pPr>
            <w:del w:id="2147" w:author="Rajiv Bansal" w:date="2019-08-04T14:23:00Z">
              <w:r w:rsidDel="00305C1D">
                <w:rPr>
                  <w:rStyle w:val="HTMLCode"/>
                  <w:rFonts w:eastAsiaTheme="minorHAnsi"/>
                </w:rPr>
                <w:delText>@SpringBootApplication</w:delText>
              </w:r>
            </w:del>
          </w:p>
          <w:p w14:paraId="20BA83E0" w14:textId="29F7FAB8" w:rsidR="00B305A1" w:rsidDel="00305C1D" w:rsidRDefault="00B305A1">
            <w:pPr>
              <w:rPr>
                <w:del w:id="2148" w:author="Rajiv Bansal" w:date="2019-08-04T14:23:00Z"/>
              </w:rPr>
            </w:pPr>
            <w:del w:id="2149"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SpringBootStudentServiceApplication</w:delText>
              </w:r>
            </w:del>
          </w:p>
          <w:p w14:paraId="2E61FF4B" w14:textId="04DEBFDD" w:rsidR="00B305A1" w:rsidDel="00305C1D" w:rsidRDefault="00B305A1">
            <w:pPr>
              <w:rPr>
                <w:del w:id="2150" w:author="Rajiv Bansal" w:date="2019-08-04T14:23:00Z"/>
              </w:rPr>
            </w:pPr>
            <w:del w:id="2151" w:author="Rajiv Bansal" w:date="2019-08-04T14:23:00Z">
              <w:r w:rsidDel="00305C1D">
                <w:rPr>
                  <w:rStyle w:val="HTMLCode"/>
                  <w:rFonts w:eastAsiaTheme="minorHAnsi"/>
                </w:rPr>
                <w:delText>{</w:delText>
              </w:r>
            </w:del>
          </w:p>
          <w:p w14:paraId="008BAEB3" w14:textId="00C1D877" w:rsidR="00B305A1" w:rsidDel="00305C1D" w:rsidRDefault="00B305A1">
            <w:pPr>
              <w:rPr>
                <w:del w:id="2152" w:author="Rajiv Bansal" w:date="2019-08-04T14:23:00Z"/>
              </w:rPr>
            </w:pPr>
            <w:del w:id="2153" w:author="Rajiv Bansal" w:date="2019-08-04T14:23:00Z">
              <w:r w:rsidDel="00305C1D">
                <w:rPr>
                  <w:rStyle w:val="HTMLCode"/>
                  <w:rFonts w:eastAsiaTheme="minorHAnsi"/>
                  <w:color w:val="FF0779"/>
                </w:rPr>
                <w:delText>    </w:delText>
              </w:r>
              <w:r w:rsidDel="00305C1D">
                <w:rPr>
                  <w:rStyle w:val="HTMLCode"/>
                  <w:rFonts w:eastAsiaTheme="minorHAnsi"/>
                </w:rPr>
                <w:delText>@RequestMapping(value = "/echoStudentName/{name}")</w:delText>
              </w:r>
            </w:del>
          </w:p>
          <w:p w14:paraId="09B9C353" w14:textId="19B3823B" w:rsidR="00B305A1" w:rsidDel="00305C1D" w:rsidRDefault="00B305A1">
            <w:pPr>
              <w:rPr>
                <w:del w:id="2154" w:author="Rajiv Bansal" w:date="2019-08-04T14:23:00Z"/>
              </w:rPr>
            </w:pPr>
            <w:del w:id="215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echoStudentName(@PathVariable(name = "name") String name)</w:delText>
              </w:r>
            </w:del>
          </w:p>
          <w:p w14:paraId="368706C5" w14:textId="2014F875" w:rsidR="00B305A1" w:rsidDel="00305C1D" w:rsidRDefault="00B305A1">
            <w:pPr>
              <w:rPr>
                <w:del w:id="2156" w:author="Rajiv Bansal" w:date="2019-08-04T14:23:00Z"/>
              </w:rPr>
            </w:pPr>
            <w:del w:id="215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51B7AB5" w14:textId="44CCC3D6" w:rsidR="00B305A1" w:rsidDel="00305C1D" w:rsidRDefault="00B305A1">
            <w:pPr>
              <w:rPr>
                <w:del w:id="2158" w:author="Rajiv Bansal" w:date="2019-08-04T14:23:00Z"/>
              </w:rPr>
            </w:pPr>
            <w:del w:id="215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"hello  &lt;strong style=\"color: red;\"&gt;"</w:delText>
              </w:r>
              <w:r w:rsidDel="00305C1D">
                <w:delText> </w:delText>
              </w:r>
              <w:r w:rsidDel="00305C1D">
                <w:rPr>
                  <w:rStyle w:val="HTMLCode"/>
                  <w:rFonts w:eastAsiaTheme="minorHAnsi"/>
                </w:rPr>
                <w:delText>+ name + " &lt;/strong&gt; Responsed on : "</w:delText>
              </w:r>
              <w:r w:rsidDel="00305C1D">
                <w:delText> </w:delText>
              </w:r>
              <w:r w:rsidDel="00305C1D">
                <w:rPr>
                  <w:rStyle w:val="HTMLCode"/>
                  <w:rFonts w:eastAsiaTheme="minorHAnsi"/>
                </w:rPr>
                <w:delText>+ new</w:delText>
              </w:r>
              <w:r w:rsidDel="00305C1D">
                <w:delText> </w:delText>
              </w:r>
              <w:r w:rsidDel="00305C1D">
                <w:rPr>
                  <w:rStyle w:val="HTMLCode"/>
                  <w:rFonts w:eastAsiaTheme="minorHAnsi"/>
                </w:rPr>
                <w:delText>Date();</w:delText>
              </w:r>
            </w:del>
          </w:p>
          <w:p w14:paraId="3A3F70AF" w14:textId="2BF07EE4" w:rsidR="00B305A1" w:rsidDel="00305C1D" w:rsidRDefault="00B305A1">
            <w:pPr>
              <w:rPr>
                <w:del w:id="2160" w:author="Rajiv Bansal" w:date="2019-08-04T14:23:00Z"/>
              </w:rPr>
            </w:pPr>
            <w:del w:id="216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ED2B807" w14:textId="026A0DCB" w:rsidR="00B305A1" w:rsidDel="00305C1D" w:rsidRDefault="00B305A1">
            <w:pPr>
              <w:rPr>
                <w:del w:id="2162" w:author="Rajiv Bansal" w:date="2019-08-04T14:23:00Z"/>
              </w:rPr>
            </w:pPr>
            <w:del w:id="2163" w:author="Rajiv Bansal" w:date="2019-08-04T14:23:00Z">
              <w:r w:rsidDel="00305C1D">
                <w:delText> </w:delText>
              </w:r>
            </w:del>
          </w:p>
          <w:p w14:paraId="64EA9ED6" w14:textId="788F196A" w:rsidR="00B305A1" w:rsidDel="00305C1D" w:rsidRDefault="00B305A1">
            <w:pPr>
              <w:rPr>
                <w:del w:id="2164" w:author="Rajiv Bansal" w:date="2019-08-04T14:23:00Z"/>
              </w:rPr>
            </w:pPr>
            <w:del w:id="2165" w:author="Rajiv Bansal" w:date="2019-08-04T14:23:00Z">
              <w:r w:rsidDel="00305C1D">
                <w:rPr>
                  <w:rStyle w:val="HTMLCode"/>
                  <w:rFonts w:eastAsiaTheme="minorHAnsi"/>
                  <w:color w:val="FF0779"/>
                </w:rPr>
                <w:delText>    </w:delText>
              </w:r>
              <w:r w:rsidDel="00305C1D">
                <w:rPr>
                  <w:rStyle w:val="HTMLCode"/>
                  <w:rFonts w:eastAsiaTheme="minorHAnsi"/>
                </w:rPr>
                <w:delText>@RequestMapping(value = "/getStudentDetails/{name}")</w:delText>
              </w:r>
            </w:del>
          </w:p>
          <w:p w14:paraId="17DC5DB9" w14:textId="43FC995D" w:rsidR="00B305A1" w:rsidDel="00305C1D" w:rsidRDefault="00B305A1">
            <w:pPr>
              <w:rPr>
                <w:del w:id="2166" w:author="Rajiv Bansal" w:date="2019-08-04T14:23:00Z"/>
              </w:rPr>
            </w:pPr>
            <w:del w:id="216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 getStudentDetails(@PathVariable(name = "name") String name)</w:delText>
              </w:r>
            </w:del>
          </w:p>
          <w:p w14:paraId="7C043DD9" w14:textId="7CC6A5E9" w:rsidR="00B305A1" w:rsidDel="00305C1D" w:rsidRDefault="00B305A1">
            <w:pPr>
              <w:rPr>
                <w:del w:id="2168" w:author="Rajiv Bansal" w:date="2019-08-04T14:23:00Z"/>
              </w:rPr>
            </w:pPr>
            <w:del w:id="216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9C59E26" w14:textId="6297126E" w:rsidR="00B305A1" w:rsidDel="00305C1D" w:rsidRDefault="00B305A1">
            <w:pPr>
              <w:rPr>
                <w:del w:id="2170" w:author="Rajiv Bansal" w:date="2019-08-04T14:23:00Z"/>
              </w:rPr>
            </w:pPr>
            <w:del w:id="217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Student(name, "Pune", "MCA");</w:delText>
              </w:r>
            </w:del>
          </w:p>
          <w:p w14:paraId="3D50FC6F" w14:textId="7C983D40" w:rsidR="00B305A1" w:rsidDel="00305C1D" w:rsidRDefault="00B305A1">
            <w:pPr>
              <w:rPr>
                <w:del w:id="2172" w:author="Rajiv Bansal" w:date="2019-08-04T14:23:00Z"/>
              </w:rPr>
            </w:pPr>
            <w:del w:id="217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6F105FD" w14:textId="05D59058" w:rsidR="00B305A1" w:rsidDel="00305C1D" w:rsidRDefault="00B305A1">
            <w:pPr>
              <w:rPr>
                <w:del w:id="2174" w:author="Rajiv Bansal" w:date="2019-08-04T14:23:00Z"/>
              </w:rPr>
            </w:pPr>
            <w:del w:id="2175" w:author="Rajiv Bansal" w:date="2019-08-04T14:23:00Z">
              <w:r w:rsidDel="00305C1D">
                <w:delText> </w:delText>
              </w:r>
            </w:del>
          </w:p>
          <w:p w14:paraId="477FA8AE" w14:textId="42EA4E8D" w:rsidR="00B305A1" w:rsidDel="00305C1D" w:rsidRDefault="00B305A1">
            <w:pPr>
              <w:rPr>
                <w:del w:id="2176" w:author="Rajiv Bansal" w:date="2019-08-04T14:23:00Z"/>
              </w:rPr>
            </w:pPr>
            <w:del w:id="217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w:delText>
              </w:r>
            </w:del>
          </w:p>
          <w:p w14:paraId="0776F906" w14:textId="3B1353DA" w:rsidR="00B305A1" w:rsidDel="00305C1D" w:rsidRDefault="00B305A1">
            <w:pPr>
              <w:rPr>
                <w:del w:id="2178" w:author="Rajiv Bansal" w:date="2019-08-04T14:23:00Z"/>
              </w:rPr>
            </w:pPr>
            <w:del w:id="217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A3C1E89" w14:textId="24866CF0" w:rsidR="00B305A1" w:rsidDel="00305C1D" w:rsidRDefault="00B305A1">
            <w:pPr>
              <w:rPr>
                <w:del w:id="2180" w:author="Rajiv Bansal" w:date="2019-08-04T14:23:00Z"/>
              </w:rPr>
            </w:pPr>
            <w:del w:id="2181"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SpringApplication.run(SpringBootStudentServiceApplication.class, args);</w:delText>
              </w:r>
            </w:del>
          </w:p>
          <w:p w14:paraId="6F6C7949" w14:textId="413209AD" w:rsidR="00B305A1" w:rsidDel="00305C1D" w:rsidRDefault="00B305A1">
            <w:pPr>
              <w:rPr>
                <w:del w:id="2182" w:author="Rajiv Bansal" w:date="2019-08-04T14:23:00Z"/>
              </w:rPr>
            </w:pPr>
            <w:del w:id="218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F75C7C0" w14:textId="1374FAC2" w:rsidR="00B305A1" w:rsidDel="00305C1D" w:rsidRDefault="00B305A1">
            <w:pPr>
              <w:rPr>
                <w:del w:id="2184" w:author="Rajiv Bansal" w:date="2019-08-04T14:23:00Z"/>
              </w:rPr>
            </w:pPr>
            <w:del w:id="2185" w:author="Rajiv Bansal" w:date="2019-08-04T14:23:00Z">
              <w:r w:rsidDel="00305C1D">
                <w:rPr>
                  <w:rStyle w:val="HTMLCode"/>
                  <w:rFonts w:eastAsiaTheme="minorHAnsi"/>
                </w:rPr>
                <w:delText>}</w:delText>
              </w:r>
            </w:del>
          </w:p>
          <w:p w14:paraId="547CEFAF" w14:textId="5511E84E" w:rsidR="00B305A1" w:rsidDel="00305C1D" w:rsidRDefault="00B305A1">
            <w:pPr>
              <w:rPr>
                <w:del w:id="2186" w:author="Rajiv Bansal" w:date="2019-08-04T14:23:00Z"/>
              </w:rPr>
            </w:pPr>
            <w:del w:id="2187" w:author="Rajiv Bansal" w:date="2019-08-04T14:23:00Z">
              <w:r w:rsidDel="00305C1D">
                <w:delText> </w:delText>
              </w:r>
            </w:del>
          </w:p>
          <w:p w14:paraId="5803EBBB" w14:textId="79D79AD8" w:rsidR="00B305A1" w:rsidDel="00305C1D" w:rsidRDefault="00B305A1">
            <w:pPr>
              <w:rPr>
                <w:del w:id="2188" w:author="Rajiv Bansal" w:date="2019-08-04T14:23:00Z"/>
              </w:rPr>
            </w:pPr>
            <w:del w:id="2189" w:author="Rajiv Bansal" w:date="2019-08-04T14:23:00Z">
              <w:r w:rsidDel="00305C1D">
                <w:rPr>
                  <w:rStyle w:val="HTMLCode"/>
                  <w:rFonts w:eastAsiaTheme="minorHAnsi"/>
                </w:rPr>
                <w:delText>class</w:delText>
              </w:r>
              <w:r w:rsidDel="00305C1D">
                <w:delText> </w:delText>
              </w:r>
              <w:r w:rsidDel="00305C1D">
                <w:rPr>
                  <w:rStyle w:val="HTMLCode"/>
                  <w:rFonts w:eastAsiaTheme="minorHAnsi"/>
                </w:rPr>
                <w:delText>Student</w:delText>
              </w:r>
            </w:del>
          </w:p>
          <w:p w14:paraId="29775900" w14:textId="73C085F4" w:rsidR="00B305A1" w:rsidDel="00305C1D" w:rsidRDefault="00B305A1">
            <w:pPr>
              <w:rPr>
                <w:del w:id="2190" w:author="Rajiv Bansal" w:date="2019-08-04T14:23:00Z"/>
              </w:rPr>
            </w:pPr>
            <w:del w:id="2191" w:author="Rajiv Bansal" w:date="2019-08-04T14:23:00Z">
              <w:r w:rsidDel="00305C1D">
                <w:rPr>
                  <w:rStyle w:val="HTMLCode"/>
                  <w:rFonts w:eastAsiaTheme="minorHAnsi"/>
                </w:rPr>
                <w:delText>{</w:delText>
              </w:r>
            </w:del>
          </w:p>
          <w:p w14:paraId="629E1656" w14:textId="1B5B6C23" w:rsidR="00B305A1" w:rsidDel="00305C1D" w:rsidRDefault="00B305A1">
            <w:pPr>
              <w:rPr>
                <w:del w:id="2192" w:author="Rajiv Bansal" w:date="2019-08-04T14:23:00Z"/>
              </w:rPr>
            </w:pPr>
            <w:del w:id="2193" w:author="Rajiv Bansal" w:date="2019-08-04T14:23:00Z">
              <w:r w:rsidDel="00305C1D">
                <w:rPr>
                  <w:rStyle w:val="HTMLCode"/>
                  <w:rFonts w:eastAsiaTheme="minorHAnsi"/>
                  <w:color w:val="FF0779"/>
                </w:rPr>
                <w:delText>    </w:delText>
              </w:r>
              <w:r w:rsidDel="00305C1D">
                <w:rPr>
                  <w:rStyle w:val="HTMLCode"/>
                  <w:rFonts w:eastAsiaTheme="minorHAnsi"/>
                </w:rPr>
                <w:delText>String name;</w:delText>
              </w:r>
            </w:del>
          </w:p>
          <w:p w14:paraId="65CBCA11" w14:textId="14B409F3" w:rsidR="00B305A1" w:rsidDel="00305C1D" w:rsidRDefault="00B305A1">
            <w:pPr>
              <w:rPr>
                <w:del w:id="2194" w:author="Rajiv Bansal" w:date="2019-08-04T14:23:00Z"/>
              </w:rPr>
            </w:pPr>
            <w:del w:id="2195" w:author="Rajiv Bansal" w:date="2019-08-04T14:23:00Z">
              <w:r w:rsidDel="00305C1D">
                <w:rPr>
                  <w:rStyle w:val="HTMLCode"/>
                  <w:rFonts w:eastAsiaTheme="minorHAnsi"/>
                  <w:color w:val="FF0779"/>
                </w:rPr>
                <w:delText>    </w:delText>
              </w:r>
              <w:r w:rsidDel="00305C1D">
                <w:rPr>
                  <w:rStyle w:val="HTMLCode"/>
                  <w:rFonts w:eastAsiaTheme="minorHAnsi"/>
                </w:rPr>
                <w:delText>String address;</w:delText>
              </w:r>
            </w:del>
          </w:p>
          <w:p w14:paraId="5613CC6F" w14:textId="24BBE856" w:rsidR="00B305A1" w:rsidDel="00305C1D" w:rsidRDefault="00B305A1">
            <w:pPr>
              <w:rPr>
                <w:del w:id="2196" w:author="Rajiv Bansal" w:date="2019-08-04T14:23:00Z"/>
              </w:rPr>
            </w:pPr>
            <w:del w:id="2197" w:author="Rajiv Bansal" w:date="2019-08-04T14:23:00Z">
              <w:r w:rsidDel="00305C1D">
                <w:rPr>
                  <w:rStyle w:val="HTMLCode"/>
                  <w:rFonts w:eastAsiaTheme="minorHAnsi"/>
                  <w:color w:val="FF0779"/>
                </w:rPr>
                <w:delText>    </w:delText>
              </w:r>
              <w:r w:rsidDel="00305C1D">
                <w:rPr>
                  <w:rStyle w:val="HTMLCode"/>
                  <w:rFonts w:eastAsiaTheme="minorHAnsi"/>
                </w:rPr>
                <w:delText>String cls;</w:delText>
              </w:r>
            </w:del>
          </w:p>
          <w:p w14:paraId="5096AB7E" w14:textId="6C7468E3" w:rsidR="00B305A1" w:rsidDel="00305C1D" w:rsidRDefault="00B305A1">
            <w:pPr>
              <w:rPr>
                <w:del w:id="2198" w:author="Rajiv Bansal" w:date="2019-08-04T14:23:00Z"/>
              </w:rPr>
            </w:pPr>
            <w:del w:id="2199" w:author="Rajiv Bansal" w:date="2019-08-04T14:23:00Z">
              <w:r w:rsidDel="00305C1D">
                <w:delText> </w:delText>
              </w:r>
            </w:del>
          </w:p>
          <w:p w14:paraId="3F3DF390" w14:textId="5D05B1E0" w:rsidR="00B305A1" w:rsidDel="00305C1D" w:rsidRDefault="00B305A1">
            <w:pPr>
              <w:rPr>
                <w:del w:id="2200" w:author="Rajiv Bansal" w:date="2019-08-04T14:23:00Z"/>
              </w:rPr>
            </w:pPr>
            <w:del w:id="220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Student(String name, String address, String cls) {</w:delText>
              </w:r>
            </w:del>
          </w:p>
          <w:p w14:paraId="46B5BFA4" w14:textId="37895ED3" w:rsidR="00B305A1" w:rsidDel="00305C1D" w:rsidRDefault="00B305A1">
            <w:pPr>
              <w:rPr>
                <w:del w:id="2202" w:author="Rajiv Bansal" w:date="2019-08-04T14:23:00Z"/>
              </w:rPr>
            </w:pPr>
            <w:del w:id="2203" w:author="Rajiv Bansal" w:date="2019-08-04T14:23:00Z">
              <w:r w:rsidDel="00305C1D">
                <w:rPr>
                  <w:rStyle w:val="HTMLCode"/>
                  <w:rFonts w:eastAsiaTheme="minorHAnsi"/>
                  <w:color w:val="FF0779"/>
                </w:rPr>
                <w:delText>        </w:delText>
              </w:r>
              <w:r w:rsidDel="00305C1D">
                <w:rPr>
                  <w:rStyle w:val="HTMLCode"/>
                  <w:rFonts w:eastAsiaTheme="minorHAnsi"/>
                </w:rPr>
                <w:delText>super();</w:delText>
              </w:r>
            </w:del>
          </w:p>
          <w:p w14:paraId="4585D8BC" w14:textId="3D96C997" w:rsidR="00B305A1" w:rsidDel="00305C1D" w:rsidRDefault="00B305A1">
            <w:pPr>
              <w:rPr>
                <w:del w:id="2204" w:author="Rajiv Bansal" w:date="2019-08-04T14:23:00Z"/>
              </w:rPr>
            </w:pPr>
            <w:del w:id="2205" w:author="Rajiv Bansal" w:date="2019-08-04T14:23:00Z">
              <w:r w:rsidDel="00305C1D">
                <w:rPr>
                  <w:rStyle w:val="HTMLCode"/>
                  <w:rFonts w:eastAsiaTheme="minorHAnsi"/>
                  <w:color w:val="FF0779"/>
                </w:rPr>
                <w:delText>        </w:delText>
              </w:r>
              <w:r w:rsidDel="00305C1D">
                <w:rPr>
                  <w:rStyle w:val="HTMLCode"/>
                  <w:rFonts w:eastAsiaTheme="minorHAnsi"/>
                </w:rPr>
                <w:delText>this.name = name;</w:delText>
              </w:r>
            </w:del>
          </w:p>
          <w:p w14:paraId="3AD87C30" w14:textId="695776A1" w:rsidR="00B305A1" w:rsidDel="00305C1D" w:rsidRDefault="00B305A1">
            <w:pPr>
              <w:rPr>
                <w:del w:id="2206" w:author="Rajiv Bansal" w:date="2019-08-04T14:23:00Z"/>
              </w:rPr>
            </w:pPr>
            <w:del w:id="2207" w:author="Rajiv Bansal" w:date="2019-08-04T14:23:00Z">
              <w:r w:rsidDel="00305C1D">
                <w:rPr>
                  <w:rStyle w:val="HTMLCode"/>
                  <w:rFonts w:eastAsiaTheme="minorHAnsi"/>
                  <w:color w:val="FF0779"/>
                </w:rPr>
                <w:delText>        </w:delText>
              </w:r>
              <w:r w:rsidDel="00305C1D">
                <w:rPr>
                  <w:rStyle w:val="HTMLCode"/>
                  <w:rFonts w:eastAsiaTheme="minorHAnsi"/>
                </w:rPr>
                <w:delText>this.address = address;</w:delText>
              </w:r>
            </w:del>
          </w:p>
          <w:p w14:paraId="1E2119C0" w14:textId="25795E01" w:rsidR="00B305A1" w:rsidDel="00305C1D" w:rsidRDefault="00B305A1">
            <w:pPr>
              <w:rPr>
                <w:del w:id="2208" w:author="Rajiv Bansal" w:date="2019-08-04T14:23:00Z"/>
              </w:rPr>
            </w:pPr>
            <w:del w:id="2209" w:author="Rajiv Bansal" w:date="2019-08-04T14:23:00Z">
              <w:r w:rsidDel="00305C1D">
                <w:rPr>
                  <w:rStyle w:val="HTMLCode"/>
                  <w:rFonts w:eastAsiaTheme="minorHAnsi"/>
                  <w:color w:val="FF0779"/>
                </w:rPr>
                <w:delText>        </w:delText>
              </w:r>
              <w:r w:rsidDel="00305C1D">
                <w:rPr>
                  <w:rStyle w:val="HTMLCode"/>
                  <w:rFonts w:eastAsiaTheme="minorHAnsi"/>
                </w:rPr>
                <w:delText>this.cls = cls;</w:delText>
              </w:r>
            </w:del>
          </w:p>
          <w:p w14:paraId="76E5AC32" w14:textId="467BCA82" w:rsidR="00B305A1" w:rsidDel="00305C1D" w:rsidRDefault="00B305A1">
            <w:pPr>
              <w:rPr>
                <w:del w:id="2210" w:author="Rajiv Bansal" w:date="2019-08-04T14:23:00Z"/>
              </w:rPr>
            </w:pPr>
            <w:del w:id="221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40BE503" w14:textId="33D9B7AF" w:rsidR="00B305A1" w:rsidDel="00305C1D" w:rsidRDefault="00B305A1">
            <w:pPr>
              <w:rPr>
                <w:del w:id="2212" w:author="Rajiv Bansal" w:date="2019-08-04T14:23:00Z"/>
              </w:rPr>
            </w:pPr>
            <w:del w:id="2213" w:author="Rajiv Bansal" w:date="2019-08-04T14:23:00Z">
              <w:r w:rsidDel="00305C1D">
                <w:delText> </w:delText>
              </w:r>
            </w:del>
          </w:p>
          <w:p w14:paraId="375D7ED4" w14:textId="24267A4C" w:rsidR="00B305A1" w:rsidDel="00305C1D" w:rsidRDefault="00B305A1">
            <w:pPr>
              <w:rPr>
                <w:del w:id="2214" w:author="Rajiv Bansal" w:date="2019-08-04T14:23:00Z"/>
              </w:rPr>
            </w:pPr>
            <w:del w:id="221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getName() {</w:delText>
              </w:r>
            </w:del>
          </w:p>
          <w:p w14:paraId="18D76395" w14:textId="423A97D0" w:rsidR="00B305A1" w:rsidDel="00305C1D" w:rsidRDefault="00B305A1">
            <w:pPr>
              <w:rPr>
                <w:del w:id="2216" w:author="Rajiv Bansal" w:date="2019-08-04T14:23:00Z"/>
              </w:rPr>
            </w:pPr>
            <w:del w:id="221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name;</w:delText>
              </w:r>
            </w:del>
          </w:p>
          <w:p w14:paraId="1A14196E" w14:textId="5FABD7DB" w:rsidR="00B305A1" w:rsidDel="00305C1D" w:rsidRDefault="00B305A1">
            <w:pPr>
              <w:rPr>
                <w:del w:id="2218" w:author="Rajiv Bansal" w:date="2019-08-04T14:23:00Z"/>
              </w:rPr>
            </w:pPr>
            <w:del w:id="221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02063AF" w14:textId="2887F409" w:rsidR="00B305A1" w:rsidDel="00305C1D" w:rsidRDefault="00B305A1">
            <w:pPr>
              <w:rPr>
                <w:del w:id="2220" w:author="Rajiv Bansal" w:date="2019-08-04T14:23:00Z"/>
              </w:rPr>
            </w:pPr>
            <w:del w:id="2221" w:author="Rajiv Bansal" w:date="2019-08-04T14:23:00Z">
              <w:r w:rsidDel="00305C1D">
                <w:delText> </w:delText>
              </w:r>
            </w:del>
          </w:p>
          <w:p w14:paraId="459CF86E" w14:textId="1365D94B" w:rsidR="00B305A1" w:rsidDel="00305C1D" w:rsidRDefault="00B305A1">
            <w:pPr>
              <w:rPr>
                <w:del w:id="2222" w:author="Rajiv Bansal" w:date="2019-08-04T14:23:00Z"/>
              </w:rPr>
            </w:pPr>
            <w:del w:id="222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getAddress() {</w:delText>
              </w:r>
            </w:del>
          </w:p>
          <w:p w14:paraId="31F37538" w14:textId="3AAE372E" w:rsidR="00B305A1" w:rsidDel="00305C1D" w:rsidRDefault="00B305A1">
            <w:pPr>
              <w:rPr>
                <w:del w:id="2224" w:author="Rajiv Bansal" w:date="2019-08-04T14:23:00Z"/>
              </w:rPr>
            </w:pPr>
            <w:del w:id="222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address;</w:delText>
              </w:r>
            </w:del>
          </w:p>
          <w:p w14:paraId="63E4B657" w14:textId="257D50E6" w:rsidR="00B305A1" w:rsidDel="00305C1D" w:rsidRDefault="00B305A1">
            <w:pPr>
              <w:rPr>
                <w:del w:id="2226" w:author="Rajiv Bansal" w:date="2019-08-04T14:23:00Z"/>
              </w:rPr>
            </w:pPr>
            <w:del w:id="222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8340F01" w14:textId="23CC1C9E" w:rsidR="00B305A1" w:rsidDel="00305C1D" w:rsidRDefault="00B305A1">
            <w:pPr>
              <w:rPr>
                <w:del w:id="2228" w:author="Rajiv Bansal" w:date="2019-08-04T14:23:00Z"/>
              </w:rPr>
            </w:pPr>
            <w:del w:id="2229" w:author="Rajiv Bansal" w:date="2019-08-04T14:23:00Z">
              <w:r w:rsidDel="00305C1D">
                <w:delText> </w:delText>
              </w:r>
            </w:del>
          </w:p>
          <w:p w14:paraId="60308CAD" w14:textId="75F74DAB" w:rsidR="00B305A1" w:rsidDel="00305C1D" w:rsidRDefault="00B305A1">
            <w:pPr>
              <w:rPr>
                <w:del w:id="2230" w:author="Rajiv Bansal" w:date="2019-08-04T14:23:00Z"/>
              </w:rPr>
            </w:pPr>
            <w:del w:id="223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getCls() {</w:delText>
              </w:r>
            </w:del>
          </w:p>
          <w:p w14:paraId="4191B798" w14:textId="3E70038D" w:rsidR="00B305A1" w:rsidDel="00305C1D" w:rsidRDefault="00B305A1">
            <w:pPr>
              <w:rPr>
                <w:del w:id="2232" w:author="Rajiv Bansal" w:date="2019-08-04T14:23:00Z"/>
              </w:rPr>
            </w:pPr>
            <w:del w:id="223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cls;</w:delText>
              </w:r>
            </w:del>
          </w:p>
          <w:p w14:paraId="0E3D0788" w14:textId="792B8484" w:rsidR="00B305A1" w:rsidDel="00305C1D" w:rsidRDefault="00B305A1">
            <w:pPr>
              <w:rPr>
                <w:del w:id="2234" w:author="Rajiv Bansal" w:date="2019-08-04T14:23:00Z"/>
              </w:rPr>
            </w:pPr>
            <w:del w:id="223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656A08E" w14:textId="13DF958E" w:rsidR="00B305A1" w:rsidDel="00305C1D" w:rsidRDefault="00B305A1">
            <w:pPr>
              <w:rPr>
                <w:del w:id="2236" w:author="Rajiv Bansal" w:date="2019-08-04T14:23:00Z"/>
              </w:rPr>
            </w:pPr>
            <w:del w:id="2237" w:author="Rajiv Bansal" w:date="2019-08-04T14:23:00Z">
              <w:r w:rsidDel="00305C1D">
                <w:rPr>
                  <w:rStyle w:val="HTMLCode"/>
                  <w:rFonts w:eastAsiaTheme="minorHAnsi"/>
                </w:rPr>
                <w:delText>}</w:delText>
              </w:r>
            </w:del>
          </w:p>
        </w:tc>
      </w:tr>
    </w:tbl>
    <w:p w14:paraId="27F9A856" w14:textId="40C8F48A" w:rsidR="00B305A1" w:rsidDel="00305C1D" w:rsidRDefault="00B305A1">
      <w:pPr>
        <w:pStyle w:val="Heading6"/>
        <w:rPr>
          <w:del w:id="2238" w:author="Rajiv Bansal" w:date="2019-08-04T14:23:00Z"/>
        </w:rPr>
        <w:pPrChange w:id="2239" w:author="Rajiv Bansal" w:date="2019-08-04T11:29:00Z">
          <w:pPr>
            <w:pStyle w:val="Heading7"/>
          </w:pPr>
        </w:pPrChange>
      </w:pPr>
      <w:del w:id="2240" w:author="Rajiv Bansal" w:date="2019-08-04T14:23:00Z">
        <w:r w:rsidDel="00305C1D">
          <w:delText>4.3. Application Configurations</w:delText>
        </w:r>
      </w:del>
    </w:p>
    <w:p w14:paraId="2FBBBCD7" w14:textId="45DA4299" w:rsidR="00B305A1" w:rsidDel="00305C1D" w:rsidRDefault="00B305A1">
      <w:pPr>
        <w:pStyle w:val="NormalWeb"/>
        <w:shd w:val="clear" w:color="auto" w:fill="FFFFFF"/>
        <w:spacing w:before="150" w:beforeAutospacing="0" w:after="240" w:afterAutospacing="0"/>
        <w:rPr>
          <w:del w:id="2241" w:author="Rajiv Bansal" w:date="2019-08-04T14:23:00Z"/>
          <w:rFonts w:ascii="Segoe UI" w:hAnsi="Segoe UI" w:cs="Segoe UI"/>
          <w:color w:val="000000"/>
        </w:rPr>
      </w:pPr>
      <w:del w:id="2242" w:author="Rajiv Bansal" w:date="2019-08-04T14:23:00Z">
        <w:r w:rsidDel="00305C1D">
          <w:rPr>
            <w:rFonts w:ascii="Segoe UI" w:hAnsi="Segoe UI" w:cs="Segoe UI"/>
            <w:color w:val="000000"/>
          </w:rPr>
          <w:delText>Now open </w:delText>
        </w:r>
        <w:r w:rsidDel="00305C1D">
          <w:rPr>
            <w:rStyle w:val="HTMLCode"/>
            <w:rFonts w:ascii="Consolas" w:hAnsi="Consolas"/>
            <w:color w:val="FF0779"/>
            <w:sz w:val="21"/>
            <w:szCs w:val="21"/>
          </w:rPr>
          <w:delText>application.properties</w:delText>
        </w:r>
        <w:r w:rsidDel="00305C1D">
          <w:rPr>
            <w:rFonts w:ascii="Segoe UI" w:hAnsi="Segoe UI" w:cs="Segoe UI"/>
            <w:color w:val="000000"/>
          </w:rPr>
          <w:delText> file and add those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785506B4" w14:textId="29FC6AD8" w:rsidTr="00B305A1">
        <w:trPr>
          <w:del w:id="2243" w:author="Rajiv Bansal" w:date="2019-08-04T14:23:00Z"/>
        </w:trPr>
        <w:tc>
          <w:tcPr>
            <w:tcW w:w="15495" w:type="dxa"/>
            <w:vAlign w:val="center"/>
            <w:hideMark/>
          </w:tcPr>
          <w:p w14:paraId="50485687" w14:textId="7E9EAAD6" w:rsidR="00B305A1" w:rsidDel="00305C1D" w:rsidRDefault="00B305A1">
            <w:pPr>
              <w:rPr>
                <w:del w:id="2244" w:author="Rajiv Bansal" w:date="2019-08-04T14:23:00Z"/>
                <w:rFonts w:ascii="Times New Roman" w:hAnsi="Times New Roman" w:cs="Times New Roman"/>
              </w:rPr>
            </w:pPr>
            <w:del w:id="2245" w:author="Rajiv Bansal" w:date="2019-08-04T14:23:00Z">
              <w:r w:rsidDel="00305C1D">
                <w:rPr>
                  <w:rStyle w:val="HTMLCode"/>
                  <w:rFonts w:eastAsiaTheme="minorHAnsi"/>
                </w:rPr>
                <w:delText>spring.application.name=student</w:delText>
              </w:r>
            </w:del>
          </w:p>
          <w:p w14:paraId="022C4B65" w14:textId="0D9F0E83" w:rsidR="00B305A1" w:rsidDel="00305C1D" w:rsidRDefault="00B305A1">
            <w:pPr>
              <w:rPr>
                <w:del w:id="2246" w:author="Rajiv Bansal" w:date="2019-08-04T14:23:00Z"/>
              </w:rPr>
            </w:pPr>
            <w:del w:id="2247" w:author="Rajiv Bansal" w:date="2019-08-04T14:23:00Z">
              <w:r w:rsidDel="00305C1D">
                <w:rPr>
                  <w:rStyle w:val="HTMLCode"/>
                  <w:rFonts w:eastAsiaTheme="minorHAnsi"/>
                </w:rPr>
                <w:delText>server.port=8090</w:delText>
              </w:r>
            </w:del>
          </w:p>
        </w:tc>
      </w:tr>
    </w:tbl>
    <w:p w14:paraId="70EF1D41" w14:textId="11002E09" w:rsidR="00B305A1" w:rsidDel="00305C1D" w:rsidRDefault="00B305A1">
      <w:pPr>
        <w:pStyle w:val="NormalWeb"/>
        <w:shd w:val="clear" w:color="auto" w:fill="FFFFFF"/>
        <w:spacing w:before="150" w:beforeAutospacing="0" w:after="240" w:afterAutospacing="0"/>
        <w:rPr>
          <w:del w:id="2248" w:author="Rajiv Bansal" w:date="2019-08-04T14:23:00Z"/>
          <w:rFonts w:ascii="Segoe UI" w:hAnsi="Segoe UI" w:cs="Segoe UI"/>
          <w:color w:val="000000"/>
        </w:rPr>
      </w:pPr>
      <w:del w:id="2249" w:author="Rajiv Bansal" w:date="2019-08-04T14:23:00Z">
        <w:r w:rsidDel="00305C1D">
          <w:rPr>
            <w:rFonts w:ascii="Segoe UI" w:hAnsi="Segoe UI" w:cs="Segoe UI"/>
            <w:color w:val="000000"/>
          </w:rPr>
          <w:delText>Here we are giving one name to this service by property </w:delText>
        </w:r>
        <w:r w:rsidDel="00305C1D">
          <w:rPr>
            <w:rStyle w:val="HTMLCode"/>
            <w:rFonts w:ascii="Consolas" w:hAnsi="Consolas"/>
            <w:color w:val="FF0779"/>
            <w:sz w:val="21"/>
            <w:szCs w:val="21"/>
          </w:rPr>
          <w:delText>spring.application.name=student</w:delText>
        </w:r>
        <w:r w:rsidDel="00305C1D">
          <w:rPr>
            <w:rFonts w:ascii="Segoe UI" w:hAnsi="Segoe UI" w:cs="Segoe UI"/>
            <w:color w:val="000000"/>
          </w:rPr>
          <w:delText> and also we are defining the default port by </w:delText>
        </w:r>
        <w:r w:rsidDel="00305C1D">
          <w:rPr>
            <w:rStyle w:val="HTMLCode"/>
            <w:rFonts w:ascii="Consolas" w:hAnsi="Consolas"/>
            <w:color w:val="FF0779"/>
            <w:sz w:val="21"/>
            <w:szCs w:val="21"/>
          </w:rPr>
          <w:delText>server.port=8090</w:delText>
        </w:r>
        <w:r w:rsidDel="00305C1D">
          <w:rPr>
            <w:rFonts w:ascii="Segoe UI" w:hAnsi="Segoe UI" w:cs="Segoe UI"/>
            <w:color w:val="000000"/>
          </w:rPr>
          <w:delText>. We need to override the default port, as we will have multiple instances of different microservices will run in localhost.</w:delText>
        </w:r>
      </w:del>
    </w:p>
    <w:p w14:paraId="20422CBE" w14:textId="51D84E8D" w:rsidR="00B305A1" w:rsidDel="00305C1D" w:rsidRDefault="00B305A1">
      <w:pPr>
        <w:pStyle w:val="Heading6"/>
        <w:rPr>
          <w:del w:id="2250" w:author="Rajiv Bansal" w:date="2019-08-04T14:23:00Z"/>
        </w:rPr>
        <w:pPrChange w:id="2251" w:author="Rajiv Bansal" w:date="2019-08-04T11:29:00Z">
          <w:pPr>
            <w:pStyle w:val="Heading7"/>
          </w:pPr>
        </w:pPrChange>
      </w:pPr>
      <w:del w:id="2252" w:author="Rajiv Bansal" w:date="2019-08-04T14:23:00Z">
        <w:r w:rsidDel="00305C1D">
          <w:delText>4.4. Verify Student Service</w:delText>
        </w:r>
      </w:del>
    </w:p>
    <w:p w14:paraId="25BB3EAE" w14:textId="21B58F43" w:rsidR="00B305A1" w:rsidDel="00305C1D" w:rsidRDefault="00B305A1">
      <w:pPr>
        <w:pStyle w:val="NormalWeb"/>
        <w:shd w:val="clear" w:color="auto" w:fill="FFFFFF"/>
        <w:spacing w:before="150" w:beforeAutospacing="0" w:after="240" w:afterAutospacing="0"/>
        <w:rPr>
          <w:del w:id="2253" w:author="Rajiv Bansal" w:date="2019-08-04T14:23:00Z"/>
          <w:rFonts w:ascii="Segoe UI" w:hAnsi="Segoe UI" w:cs="Segoe UI"/>
          <w:color w:val="000000"/>
        </w:rPr>
      </w:pPr>
      <w:del w:id="2254" w:author="Rajiv Bansal" w:date="2019-08-04T14:23:00Z">
        <w:r w:rsidDel="00305C1D">
          <w:rPr>
            <w:rFonts w:ascii="Segoe UI" w:hAnsi="Segoe UI" w:cs="Segoe UI"/>
            <w:color w:val="000000"/>
          </w:rPr>
          <w:delText>Finally 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target\spring-boot-zuulgatwayproxy-student-service-0.0.1-SNAPSHOT.jar</w:delText>
        </w:r>
        <w:r w:rsidDel="00305C1D">
          <w:rPr>
            <w:rFonts w:ascii="Segoe UI" w:hAnsi="Segoe UI" w:cs="Segoe UI"/>
            <w:color w:val="000000"/>
          </w:rPr>
          <w:delText>. Now once the server started, go to browser and test whether the endpoints are working.</w:delText>
        </w:r>
      </w:del>
    </w:p>
    <w:p w14:paraId="1B6061E5" w14:textId="3170E93E" w:rsidR="00B305A1" w:rsidDel="00305C1D" w:rsidRDefault="00AB3BB5">
      <w:pPr>
        <w:pStyle w:val="NormalWeb"/>
        <w:shd w:val="clear" w:color="auto" w:fill="FFFFFF"/>
        <w:spacing w:before="150" w:beforeAutospacing="0" w:after="240" w:afterAutospacing="0"/>
        <w:rPr>
          <w:del w:id="2255" w:author="Rajiv Bansal" w:date="2019-08-04T14:23:00Z"/>
          <w:rFonts w:ascii="Segoe UI" w:hAnsi="Segoe UI" w:cs="Segoe UI"/>
          <w:color w:val="000000"/>
        </w:rPr>
      </w:pPr>
      <w:del w:id="2256" w:author="Rajiv Bansal" w:date="2019-08-04T14:23:00Z">
        <w:r w:rsidDel="00305C1D">
          <w:fldChar w:fldCharType="begin"/>
        </w:r>
        <w:r w:rsidDel="00305C1D">
          <w:delInstrText xml:space="preserve"> HYPERLINK "http://localhost:8090/echoStudentName/Sajal" \t "_blank" </w:delInstrText>
        </w:r>
        <w:r w:rsidDel="00305C1D">
          <w:fldChar w:fldCharType="separate"/>
        </w:r>
        <w:r w:rsidR="00B305A1" w:rsidDel="00305C1D">
          <w:rPr>
            <w:rStyle w:val="Hyperlink"/>
            <w:rFonts w:ascii="Segoe UI" w:hAnsi="Segoe UI" w:cs="Segoe UI"/>
            <w:color w:val="0366D6"/>
          </w:rPr>
          <w:delText>http://localhost:8090/echoStudentName/Sajal</w:delText>
        </w:r>
        <w:r w:rsidDel="00305C1D">
          <w:rPr>
            <w:rStyle w:val="Hyperlink"/>
            <w:rFonts w:ascii="Segoe UI" w:hAnsi="Segoe UI" w:cs="Segoe UI"/>
            <w:color w:val="0366D6"/>
          </w:rPr>
          <w:fldChar w:fldCharType="end"/>
        </w:r>
      </w:del>
    </w:p>
    <w:p w14:paraId="5B984902" w14:textId="086B77AC" w:rsidR="00B305A1" w:rsidDel="00305C1D" w:rsidRDefault="00B305A1">
      <w:pPr>
        <w:rPr>
          <w:del w:id="2257" w:author="Rajiv Bansal" w:date="2019-08-04T14:23:00Z"/>
          <w:rFonts w:ascii="Times New Roman" w:hAnsi="Times New Roman" w:cs="Times New Roman"/>
        </w:rPr>
      </w:pPr>
      <w:del w:id="2258" w:author="Rajiv Bansal" w:date="2019-08-04T14:23:00Z">
        <w:r w:rsidDel="00305C1D">
          <w:rPr>
            <w:noProof/>
          </w:rPr>
          <w:drawing>
            <wp:inline distT="0" distB="0" distL="0" distR="0" wp14:anchorId="3AA4B43D" wp14:editId="12E3F918">
              <wp:extent cx="5731510" cy="1818640"/>
              <wp:effectExtent l="0" t="0" r="2540" b="0"/>
              <wp:docPr id="20" name="Picture 20"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rsidDel="00305C1D">
          <w:delText>Browser Output</w:delText>
        </w:r>
      </w:del>
    </w:p>
    <w:p w14:paraId="7C35C21E" w14:textId="1E5D0E7D" w:rsidR="00B305A1" w:rsidDel="00305C1D" w:rsidRDefault="00AB3BB5">
      <w:pPr>
        <w:pStyle w:val="NormalWeb"/>
        <w:shd w:val="clear" w:color="auto" w:fill="FFFFFF"/>
        <w:spacing w:before="150" w:beforeAutospacing="0" w:after="240" w:afterAutospacing="0"/>
        <w:rPr>
          <w:del w:id="2259" w:author="Rajiv Bansal" w:date="2019-08-04T14:23:00Z"/>
          <w:rFonts w:ascii="Segoe UI" w:hAnsi="Segoe UI" w:cs="Segoe UI"/>
          <w:color w:val="000000"/>
        </w:rPr>
      </w:pPr>
      <w:del w:id="2260" w:author="Rajiv Bansal" w:date="2019-08-04T14:23:00Z">
        <w:r w:rsidDel="00305C1D">
          <w:fldChar w:fldCharType="begin"/>
        </w:r>
        <w:r w:rsidDel="00305C1D">
          <w:delInstrText xml:space="preserve"> HYPERLINK "http://localhost:8090/getStudentDetails/Sajal" \t "_blank" </w:delInstrText>
        </w:r>
        <w:r w:rsidDel="00305C1D">
          <w:fldChar w:fldCharType="separate"/>
        </w:r>
        <w:r w:rsidR="00B305A1" w:rsidDel="00305C1D">
          <w:rPr>
            <w:rStyle w:val="Hyperlink"/>
            <w:rFonts w:ascii="Segoe UI" w:hAnsi="Segoe UI" w:cs="Segoe UI"/>
            <w:color w:val="0366D6"/>
          </w:rPr>
          <w:delText>http://localhost:8090/getStudentDetails/Sajal</w:delText>
        </w:r>
        <w:r w:rsidDel="00305C1D">
          <w:rPr>
            <w:rStyle w:val="Hyperlink"/>
            <w:rFonts w:ascii="Segoe UI" w:hAnsi="Segoe UI" w:cs="Segoe UI"/>
            <w:color w:val="0366D6"/>
          </w:rPr>
          <w:fldChar w:fldCharType="end"/>
        </w:r>
      </w:del>
    </w:p>
    <w:p w14:paraId="3564E46C" w14:textId="4F39FB76" w:rsidR="00B305A1" w:rsidDel="00305C1D" w:rsidRDefault="00B305A1">
      <w:pPr>
        <w:rPr>
          <w:del w:id="2261" w:author="Rajiv Bansal" w:date="2019-08-04T14:23:00Z"/>
          <w:rFonts w:ascii="Times New Roman" w:hAnsi="Times New Roman" w:cs="Times New Roman"/>
        </w:rPr>
      </w:pPr>
      <w:del w:id="2262" w:author="Rajiv Bansal" w:date="2019-08-04T14:23:00Z">
        <w:r w:rsidDel="00305C1D">
          <w:rPr>
            <w:noProof/>
          </w:rPr>
          <w:drawing>
            <wp:inline distT="0" distB="0" distL="0" distR="0" wp14:anchorId="5BA35B08" wp14:editId="3214DDD6">
              <wp:extent cx="5731510" cy="1106805"/>
              <wp:effectExtent l="0" t="0" r="2540" b="0"/>
              <wp:docPr id="19" name="Picture 19"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rsidDel="00305C1D">
          <w:delText>Browser Output</w:delText>
        </w:r>
      </w:del>
    </w:p>
    <w:p w14:paraId="7A9BCFE2" w14:textId="466F5EFA" w:rsidR="00B305A1" w:rsidDel="00305C1D" w:rsidRDefault="00B305A1">
      <w:pPr>
        <w:pStyle w:val="NormalWeb"/>
        <w:shd w:val="clear" w:color="auto" w:fill="FFFFFF"/>
        <w:spacing w:before="150" w:beforeAutospacing="0" w:after="240" w:afterAutospacing="0"/>
        <w:rPr>
          <w:del w:id="2263" w:author="Rajiv Bansal" w:date="2019-08-04T14:23:00Z"/>
          <w:rFonts w:ascii="Segoe UI" w:hAnsi="Segoe UI" w:cs="Segoe UI"/>
          <w:color w:val="000000"/>
        </w:rPr>
      </w:pPr>
      <w:del w:id="2264" w:author="Rajiv Bansal" w:date="2019-08-04T14:23:00Z">
        <w:r w:rsidDel="00305C1D">
          <w:rPr>
            <w:rFonts w:ascii="Segoe UI" w:hAnsi="Segoe UI" w:cs="Segoe UI"/>
            <w:color w:val="000000"/>
          </w:rPr>
          <w:delText>Now we will create the actual proxy service using Zuul.</w:delText>
        </w:r>
      </w:del>
    </w:p>
    <w:p w14:paraId="46830A56" w14:textId="1B1B8EF8" w:rsidR="00B305A1" w:rsidDel="00305C1D" w:rsidRDefault="00B305A1">
      <w:pPr>
        <w:pStyle w:val="Heading6"/>
        <w:rPr>
          <w:del w:id="2265" w:author="Rajiv Bansal" w:date="2019-08-04T14:23:00Z"/>
        </w:rPr>
      </w:pPr>
      <w:del w:id="2266" w:author="Rajiv Bansal" w:date="2019-08-04T14:23:00Z">
        <w:r w:rsidDel="00305C1D">
          <w:delText>5. Create Zuul Gateway Service Proxy</w:delText>
        </w:r>
      </w:del>
    </w:p>
    <w:p w14:paraId="2C305B30" w14:textId="688AE024" w:rsidR="00B305A1" w:rsidDel="00305C1D" w:rsidRDefault="00B305A1">
      <w:pPr>
        <w:pStyle w:val="NormalWeb"/>
        <w:shd w:val="clear" w:color="auto" w:fill="FFFFFF"/>
        <w:spacing w:before="150" w:beforeAutospacing="0" w:after="240" w:afterAutospacing="0"/>
        <w:rPr>
          <w:del w:id="2267" w:author="Rajiv Bansal" w:date="2019-08-04T14:23:00Z"/>
          <w:rFonts w:ascii="Segoe UI" w:hAnsi="Segoe UI" w:cs="Segoe UI"/>
          <w:color w:val="000000"/>
        </w:rPr>
      </w:pPr>
      <w:del w:id="2268" w:author="Rajiv Bansal" w:date="2019-08-04T14:23:00Z">
        <w:r w:rsidDel="00305C1D">
          <w:rPr>
            <w:rFonts w:ascii="Segoe UI" w:hAnsi="Segoe UI" w:cs="Segoe UI"/>
            <w:color w:val="000000"/>
          </w:rPr>
          <w:delTex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delText>
        </w:r>
      </w:del>
    </w:p>
    <w:p w14:paraId="56270106" w14:textId="6773553B" w:rsidR="00B305A1" w:rsidDel="00305C1D" w:rsidRDefault="00B305A1">
      <w:pPr>
        <w:pStyle w:val="Heading6"/>
        <w:rPr>
          <w:del w:id="2269" w:author="Rajiv Bansal" w:date="2019-08-04T14:23:00Z"/>
        </w:rPr>
        <w:pPrChange w:id="2270" w:author="Rajiv Bansal" w:date="2019-08-04T11:29:00Z">
          <w:pPr>
            <w:pStyle w:val="Heading7"/>
          </w:pPr>
        </w:pPrChange>
      </w:pPr>
      <w:del w:id="2271" w:author="Rajiv Bansal" w:date="2019-08-04T14:23:00Z">
        <w:r w:rsidDel="00305C1D">
          <w:delText>5.1. Create Spring Boot Project</w:delText>
        </w:r>
      </w:del>
    </w:p>
    <w:p w14:paraId="315F330D" w14:textId="0456F6A8" w:rsidR="00B305A1" w:rsidDel="00305C1D" w:rsidRDefault="00B305A1">
      <w:pPr>
        <w:pStyle w:val="NormalWeb"/>
        <w:shd w:val="clear" w:color="auto" w:fill="FFFFFF"/>
        <w:spacing w:before="150" w:beforeAutospacing="0" w:after="240" w:afterAutospacing="0"/>
        <w:rPr>
          <w:del w:id="2272" w:author="Rajiv Bansal" w:date="2019-08-04T14:23:00Z"/>
          <w:rFonts w:ascii="Segoe UI" w:hAnsi="Segoe UI" w:cs="Segoe UI"/>
          <w:color w:val="000000"/>
        </w:rPr>
      </w:pPr>
      <w:del w:id="2273"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w:delText>
        </w:r>
        <w:r w:rsidDel="00305C1D">
          <w:rPr>
            <w:rStyle w:val="HTMLCode"/>
            <w:rFonts w:ascii="Consolas" w:hAnsi="Consolas"/>
            <w:color w:val="FF0779"/>
            <w:sz w:val="21"/>
            <w:szCs w:val="21"/>
          </w:rPr>
          <w:delText>Zuul </w:delText>
        </w:r>
        <w:r w:rsidDel="00305C1D">
          <w:rPr>
            <w:rFonts w:ascii="Segoe UI" w:hAnsi="Segoe UI" w:cs="Segoe UI"/>
            <w:color w:val="000000"/>
          </w:rPr>
          <w:delText>dependency. Give other maven GAV coordinates and download the project.</w:delText>
        </w:r>
      </w:del>
    </w:p>
    <w:p w14:paraId="2C363478" w14:textId="0585C2F2" w:rsidR="00B305A1" w:rsidDel="00305C1D" w:rsidRDefault="00B305A1">
      <w:pPr>
        <w:rPr>
          <w:del w:id="2274" w:author="Rajiv Bansal" w:date="2019-08-04T14:23:00Z"/>
          <w:rFonts w:ascii="Times New Roman" w:hAnsi="Times New Roman" w:cs="Times New Roman"/>
        </w:rPr>
      </w:pPr>
      <w:del w:id="2275" w:author="Rajiv Bansal" w:date="2019-08-04T14:23:00Z">
        <w:r w:rsidDel="00305C1D">
          <w:rPr>
            <w:noProof/>
          </w:rPr>
          <w:drawing>
            <wp:inline distT="0" distB="0" distL="0" distR="0" wp14:anchorId="24E817B3" wp14:editId="162F938C">
              <wp:extent cx="5731510" cy="2963545"/>
              <wp:effectExtent l="0" t="0" r="2540" b="8255"/>
              <wp:docPr id="16" name="Picture 16"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rsidDel="00305C1D">
          <w:delText>Zuul proxy service maven project generation</w:delText>
        </w:r>
      </w:del>
    </w:p>
    <w:p w14:paraId="3687A2A8" w14:textId="79F6206D" w:rsidR="00B305A1" w:rsidDel="00305C1D" w:rsidRDefault="00B305A1">
      <w:pPr>
        <w:pStyle w:val="NormalWeb"/>
        <w:shd w:val="clear" w:color="auto" w:fill="FFFFFF"/>
        <w:spacing w:before="150" w:beforeAutospacing="0" w:after="240" w:afterAutospacing="0"/>
        <w:rPr>
          <w:del w:id="2276" w:author="Rajiv Bansal" w:date="2019-08-04T14:23:00Z"/>
          <w:rFonts w:ascii="Segoe UI" w:hAnsi="Segoe UI" w:cs="Segoe UI"/>
          <w:color w:val="000000"/>
        </w:rPr>
      </w:pPr>
      <w:del w:id="2277" w:author="Rajiv Bansal" w:date="2019-08-04T14:23:00Z">
        <w:r w:rsidDel="00305C1D">
          <w:rPr>
            <w:rFonts w:ascii="Segoe UI" w:hAnsi="Segoe UI" w:cs="Segoe UI"/>
            <w:color w:val="000000"/>
          </w:rPr>
          <w:delText>Unzip and import the project into Eclipse as existing maven project.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0C77D051" w14:textId="2528A40D" w:rsidR="00B305A1" w:rsidDel="00305C1D" w:rsidRDefault="00B305A1">
      <w:pPr>
        <w:pStyle w:val="Heading6"/>
        <w:rPr>
          <w:del w:id="2278" w:author="Rajiv Bansal" w:date="2019-08-04T14:23:00Z"/>
        </w:rPr>
        <w:pPrChange w:id="2279" w:author="Rajiv Bansal" w:date="2019-08-04T11:29:00Z">
          <w:pPr>
            <w:pStyle w:val="Heading7"/>
          </w:pPr>
        </w:pPrChange>
      </w:pPr>
      <w:del w:id="2280" w:author="Rajiv Bansal" w:date="2019-08-04T14:23:00Z">
        <w:r w:rsidDel="00305C1D">
          <w:delText>5.2. Enable Zuul Service Proxy</w:delText>
        </w:r>
      </w:del>
    </w:p>
    <w:p w14:paraId="6B7F5943" w14:textId="29D84938" w:rsidR="00B305A1" w:rsidDel="00305C1D" w:rsidRDefault="00B305A1">
      <w:pPr>
        <w:pStyle w:val="NormalWeb"/>
        <w:shd w:val="clear" w:color="auto" w:fill="FFFFFF"/>
        <w:spacing w:before="150" w:beforeAutospacing="0" w:after="240" w:afterAutospacing="0"/>
        <w:rPr>
          <w:del w:id="2281" w:author="Rajiv Bansal" w:date="2019-08-04T14:23:00Z"/>
          <w:rFonts w:ascii="Segoe UI" w:hAnsi="Segoe UI" w:cs="Segoe UI"/>
          <w:color w:val="000000"/>
        </w:rPr>
      </w:pPr>
      <w:del w:id="2282" w:author="Rajiv Bansal" w:date="2019-08-04T14:23:00Z">
        <w:r w:rsidDel="00305C1D">
          <w:rPr>
            <w:rFonts w:ascii="Segoe UI" w:hAnsi="Segoe UI" w:cs="Segoe UI"/>
            <w:color w:val="000000"/>
          </w:rPr>
          <w:delText>Now add the </w:delText>
        </w:r>
        <w:r w:rsidDel="00305C1D">
          <w:rPr>
            <w:rStyle w:val="HTMLCode"/>
            <w:rFonts w:ascii="Consolas" w:hAnsi="Consolas"/>
            <w:color w:val="FF0779"/>
            <w:sz w:val="21"/>
            <w:szCs w:val="21"/>
          </w:rPr>
          <w:delText>@EnableZuulProxy</w:delText>
        </w:r>
        <w:r w:rsidDel="00305C1D">
          <w:rPr>
            <w:rFonts w:ascii="Segoe UI" w:hAnsi="Segoe UI" w:cs="Segoe UI"/>
            <w:color w:val="000000"/>
          </w:rPr>
          <w:delText> annotation on Spring boot application class present in </w:delText>
        </w:r>
        <w:r w:rsidDel="00305C1D">
          <w:rPr>
            <w:rStyle w:val="HTMLCode"/>
            <w:rFonts w:ascii="Consolas" w:hAnsi="Consolas"/>
            <w:color w:val="FF0779"/>
            <w:sz w:val="21"/>
            <w:szCs w:val="21"/>
          </w:rPr>
          <w:delText>src</w:delText>
        </w:r>
        <w:r w:rsidDel="00305C1D">
          <w:rPr>
            <w:rFonts w:ascii="Segoe UI" w:hAnsi="Segoe UI" w:cs="Segoe UI"/>
            <w:color w:val="000000"/>
          </w:rPr>
          <w:delText> folder. With this annotation, this artifact will act like a Zuul service proxy and will enable all the features of a API gateway layer as described before. We will then add some filters and route configurations.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A93D760" w14:textId="33128AC1" w:rsidTr="00B305A1">
        <w:trPr>
          <w:del w:id="2283" w:author="Rajiv Bansal" w:date="2019-08-04T14:23:00Z"/>
        </w:trPr>
        <w:tc>
          <w:tcPr>
            <w:tcW w:w="15495" w:type="dxa"/>
            <w:vAlign w:val="center"/>
            <w:hideMark/>
          </w:tcPr>
          <w:p w14:paraId="0F905521" w14:textId="798A9790" w:rsidR="00B305A1" w:rsidDel="00305C1D" w:rsidRDefault="00B305A1">
            <w:pPr>
              <w:rPr>
                <w:del w:id="2284" w:author="Rajiv Bansal" w:date="2019-08-04T14:23:00Z"/>
                <w:rFonts w:ascii="Times New Roman" w:hAnsi="Times New Roman" w:cs="Times New Roman"/>
              </w:rPr>
            </w:pPr>
            <w:del w:id="2285"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w:delText>
              </w:r>
            </w:del>
          </w:p>
          <w:p w14:paraId="2F1E9B25" w14:textId="016407BC" w:rsidR="00B305A1" w:rsidDel="00305C1D" w:rsidRDefault="00B305A1">
            <w:pPr>
              <w:rPr>
                <w:del w:id="2286" w:author="Rajiv Bansal" w:date="2019-08-04T14:23:00Z"/>
              </w:rPr>
            </w:pPr>
            <w:del w:id="2287" w:author="Rajiv Bansal" w:date="2019-08-04T14:23:00Z">
              <w:r w:rsidDel="00305C1D">
                <w:delText> </w:delText>
              </w:r>
            </w:del>
          </w:p>
          <w:p w14:paraId="4432B135" w14:textId="16021507" w:rsidR="00B305A1" w:rsidDel="00305C1D" w:rsidRDefault="00B305A1">
            <w:pPr>
              <w:rPr>
                <w:del w:id="2288" w:author="Rajiv Bansal" w:date="2019-08-04T14:23:00Z"/>
              </w:rPr>
            </w:pPr>
            <w:del w:id="228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7C52521" w14:textId="5012D442" w:rsidR="00B305A1" w:rsidDel="00305C1D" w:rsidRDefault="00B305A1">
            <w:pPr>
              <w:rPr>
                <w:del w:id="2290" w:author="Rajiv Bansal" w:date="2019-08-04T14:23:00Z"/>
              </w:rPr>
            </w:pPr>
            <w:del w:id="229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112E4BE4" w14:textId="7C0F26E4" w:rsidR="00B305A1" w:rsidDel="00305C1D" w:rsidRDefault="00B305A1">
            <w:pPr>
              <w:rPr>
                <w:del w:id="2292" w:author="Rajiv Bansal" w:date="2019-08-04T14:23:00Z"/>
              </w:rPr>
            </w:pPr>
            <w:del w:id="229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org.springframework.cloud.netflix.zuul.EnableZuulProxy;</w:delText>
              </w:r>
            </w:del>
          </w:p>
          <w:p w14:paraId="382228B2" w14:textId="16679260" w:rsidR="00B305A1" w:rsidDel="00305C1D" w:rsidRDefault="00B305A1">
            <w:pPr>
              <w:rPr>
                <w:del w:id="2294" w:author="Rajiv Bansal" w:date="2019-08-04T14:23:00Z"/>
              </w:rPr>
            </w:pPr>
            <w:del w:id="229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org.springframework.context.annotation.Bean;</w:delText>
              </w:r>
            </w:del>
          </w:p>
          <w:p w14:paraId="117FF75A" w14:textId="5A251A6C" w:rsidR="00B305A1" w:rsidDel="00305C1D" w:rsidRDefault="00B305A1">
            <w:pPr>
              <w:rPr>
                <w:del w:id="2296" w:author="Rajiv Bansal" w:date="2019-08-04T14:23:00Z"/>
              </w:rPr>
            </w:pPr>
            <w:del w:id="229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com.example.springbootzuulgatwayproxy.filters.ErrorFilter;</w:delText>
              </w:r>
            </w:del>
          </w:p>
          <w:p w14:paraId="7541047E" w14:textId="4AAA535C" w:rsidR="00B305A1" w:rsidDel="00305C1D" w:rsidRDefault="00B305A1">
            <w:pPr>
              <w:rPr>
                <w:del w:id="2298" w:author="Rajiv Bansal" w:date="2019-08-04T14:23:00Z"/>
              </w:rPr>
            </w:pPr>
            <w:del w:id="229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com.example.springbootzuulgatwayproxy.filters.PostFilter;</w:delText>
              </w:r>
            </w:del>
          </w:p>
          <w:p w14:paraId="5A565CF1" w14:textId="53C05F84" w:rsidR="00B305A1" w:rsidDel="00305C1D" w:rsidRDefault="00B305A1">
            <w:pPr>
              <w:rPr>
                <w:del w:id="2300" w:author="Rajiv Bansal" w:date="2019-08-04T14:23:00Z"/>
              </w:rPr>
            </w:pPr>
            <w:del w:id="230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com.example.springbootzuulgatwayproxy.filters.PreFilter;</w:delText>
              </w:r>
            </w:del>
          </w:p>
          <w:p w14:paraId="3E387D77" w14:textId="4B2AE110" w:rsidR="00B305A1" w:rsidDel="00305C1D" w:rsidRDefault="00B305A1">
            <w:pPr>
              <w:rPr>
                <w:del w:id="2302" w:author="Rajiv Bansal" w:date="2019-08-04T14:23:00Z"/>
              </w:rPr>
            </w:pPr>
            <w:del w:id="230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com.example.springbootzuulgatwayproxy.filters.RouteFilter;</w:delText>
              </w:r>
            </w:del>
          </w:p>
          <w:p w14:paraId="183217FF" w14:textId="3FC2D97A" w:rsidR="00B305A1" w:rsidDel="00305C1D" w:rsidRDefault="00B305A1">
            <w:pPr>
              <w:rPr>
                <w:del w:id="2304" w:author="Rajiv Bansal" w:date="2019-08-04T14:23:00Z"/>
              </w:rPr>
            </w:pPr>
            <w:del w:id="2305" w:author="Rajiv Bansal" w:date="2019-08-04T14:23:00Z">
              <w:r w:rsidDel="00305C1D">
                <w:delText> </w:delText>
              </w:r>
            </w:del>
          </w:p>
          <w:p w14:paraId="54CF5C57" w14:textId="656BF3E4" w:rsidR="00B305A1" w:rsidDel="00305C1D" w:rsidRDefault="00B305A1">
            <w:pPr>
              <w:rPr>
                <w:del w:id="2306" w:author="Rajiv Bansal" w:date="2019-08-04T14:23:00Z"/>
              </w:rPr>
            </w:pPr>
            <w:del w:id="2307" w:author="Rajiv Bansal" w:date="2019-08-04T14:23:00Z">
              <w:r w:rsidDel="00305C1D">
                <w:rPr>
                  <w:rStyle w:val="HTMLCode"/>
                  <w:rFonts w:eastAsiaTheme="minorHAnsi"/>
                </w:rPr>
                <w:delText>@SpringBootApplication</w:delText>
              </w:r>
            </w:del>
          </w:p>
          <w:p w14:paraId="3216531E" w14:textId="228D71AE" w:rsidR="00B305A1" w:rsidDel="00305C1D" w:rsidRDefault="00B305A1">
            <w:pPr>
              <w:rPr>
                <w:del w:id="2308" w:author="Rajiv Bansal" w:date="2019-08-04T14:23:00Z"/>
              </w:rPr>
            </w:pPr>
            <w:del w:id="2309" w:author="Rajiv Bansal" w:date="2019-08-04T14:23:00Z">
              <w:r w:rsidDel="00305C1D">
                <w:rPr>
                  <w:rStyle w:val="HTMLCode"/>
                  <w:rFonts w:eastAsiaTheme="minorHAnsi"/>
                </w:rPr>
                <w:delText>@EnableZuulProxy</w:delText>
              </w:r>
            </w:del>
          </w:p>
          <w:p w14:paraId="1D7F73C0" w14:textId="376ED3DA" w:rsidR="00B305A1" w:rsidDel="00305C1D" w:rsidRDefault="00B305A1">
            <w:pPr>
              <w:rPr>
                <w:del w:id="2310" w:author="Rajiv Bansal" w:date="2019-08-04T14:23:00Z"/>
              </w:rPr>
            </w:pPr>
            <w:del w:id="231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SpringBootZuulgatwayproxyApplication {</w:delText>
              </w:r>
            </w:del>
          </w:p>
          <w:p w14:paraId="3D885C06" w14:textId="00BB8B79" w:rsidR="00B305A1" w:rsidDel="00305C1D" w:rsidRDefault="00B305A1">
            <w:pPr>
              <w:rPr>
                <w:del w:id="2312" w:author="Rajiv Bansal" w:date="2019-08-04T14:23:00Z"/>
              </w:rPr>
            </w:pPr>
            <w:del w:id="2313" w:author="Rajiv Bansal" w:date="2019-08-04T14:23:00Z">
              <w:r w:rsidDel="00305C1D">
                <w:delText> </w:delText>
              </w:r>
            </w:del>
          </w:p>
          <w:p w14:paraId="333F32C3" w14:textId="395A65BA" w:rsidR="00B305A1" w:rsidDel="00305C1D" w:rsidRDefault="00B305A1">
            <w:pPr>
              <w:rPr>
                <w:del w:id="2314" w:author="Rajiv Bansal" w:date="2019-08-04T14:23:00Z"/>
              </w:rPr>
            </w:pPr>
            <w:del w:id="231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 {</w:delText>
              </w:r>
            </w:del>
          </w:p>
          <w:p w14:paraId="1A8B41DA" w14:textId="2FFBDEEF" w:rsidR="00B305A1" w:rsidDel="00305C1D" w:rsidRDefault="00B305A1">
            <w:pPr>
              <w:rPr>
                <w:del w:id="2316" w:author="Rajiv Bansal" w:date="2019-08-04T14:23:00Z"/>
              </w:rPr>
            </w:pPr>
            <w:del w:id="2317"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SpringApplication.run(SpringBootZuulgatwayproxyApplication.class, args);</w:delText>
              </w:r>
            </w:del>
          </w:p>
          <w:p w14:paraId="6B6A07F5" w14:textId="561875EF" w:rsidR="00B305A1" w:rsidDel="00305C1D" w:rsidRDefault="00B305A1">
            <w:pPr>
              <w:rPr>
                <w:del w:id="2318" w:author="Rajiv Bansal" w:date="2019-08-04T14:23:00Z"/>
              </w:rPr>
            </w:pPr>
            <w:del w:id="231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DC031F2" w14:textId="2662F8EB" w:rsidR="00B305A1" w:rsidDel="00305C1D" w:rsidRDefault="00B305A1">
            <w:pPr>
              <w:rPr>
                <w:del w:id="2320" w:author="Rajiv Bansal" w:date="2019-08-04T14:23:00Z"/>
              </w:rPr>
            </w:pPr>
            <w:del w:id="2321" w:author="Rajiv Bansal" w:date="2019-08-04T14:23:00Z">
              <w:r w:rsidDel="00305C1D">
                <w:delText> </w:delText>
              </w:r>
            </w:del>
          </w:p>
          <w:p w14:paraId="3148F924" w14:textId="4C2C2129" w:rsidR="00B305A1" w:rsidDel="00305C1D" w:rsidRDefault="00B305A1">
            <w:pPr>
              <w:rPr>
                <w:del w:id="2322" w:author="Rajiv Bansal" w:date="2019-08-04T14:23:00Z"/>
              </w:rPr>
            </w:pPr>
            <w:del w:id="2323"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578AA6F4" w14:textId="57F22170" w:rsidR="00B305A1" w:rsidDel="00305C1D" w:rsidRDefault="00B305A1">
            <w:pPr>
              <w:rPr>
                <w:del w:id="2324" w:author="Rajiv Bansal" w:date="2019-08-04T14:23:00Z"/>
              </w:rPr>
            </w:pPr>
            <w:del w:id="232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7D33C66A" w14:textId="0069CF37" w:rsidR="00B305A1" w:rsidDel="00305C1D" w:rsidRDefault="00B305A1">
            <w:pPr>
              <w:rPr>
                <w:del w:id="2326" w:author="Rajiv Bansal" w:date="2019-08-04T14:23:00Z"/>
              </w:rPr>
            </w:pPr>
            <w:del w:id="232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464FC04D" w14:textId="793AD09C" w:rsidR="00B305A1" w:rsidDel="00305C1D" w:rsidRDefault="00B305A1">
            <w:pPr>
              <w:rPr>
                <w:del w:id="2328" w:author="Rajiv Bansal" w:date="2019-08-04T14:23:00Z"/>
              </w:rPr>
            </w:pPr>
            <w:del w:id="232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91241C" w14:textId="220ACE66" w:rsidR="00B305A1" w:rsidDel="00305C1D" w:rsidRDefault="00B305A1">
            <w:pPr>
              <w:rPr>
                <w:del w:id="2330" w:author="Rajiv Bansal" w:date="2019-08-04T14:23:00Z"/>
              </w:rPr>
            </w:pPr>
            <w:del w:id="2331"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672333B7" w14:textId="54ABB3A0" w:rsidR="00B305A1" w:rsidDel="00305C1D" w:rsidRDefault="00B305A1">
            <w:pPr>
              <w:rPr>
                <w:del w:id="2332" w:author="Rajiv Bansal" w:date="2019-08-04T14:23:00Z"/>
              </w:rPr>
            </w:pPr>
            <w:del w:id="233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4C83E2E6" w14:textId="1BF24825" w:rsidR="00B305A1" w:rsidDel="00305C1D" w:rsidRDefault="00B305A1">
            <w:pPr>
              <w:rPr>
                <w:del w:id="2334" w:author="Rajiv Bansal" w:date="2019-08-04T14:23:00Z"/>
              </w:rPr>
            </w:pPr>
            <w:del w:id="233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AA46F36" w14:textId="63913E7A" w:rsidR="00B305A1" w:rsidDel="00305C1D" w:rsidRDefault="00B305A1">
            <w:pPr>
              <w:rPr>
                <w:del w:id="2336" w:author="Rajiv Bansal" w:date="2019-08-04T14:23:00Z"/>
              </w:rPr>
            </w:pPr>
            <w:del w:id="233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14B6CC5" w14:textId="51C8797C" w:rsidR="00B305A1" w:rsidDel="00305C1D" w:rsidRDefault="00B305A1">
            <w:pPr>
              <w:rPr>
                <w:del w:id="2338" w:author="Rajiv Bansal" w:date="2019-08-04T14:23:00Z"/>
              </w:rPr>
            </w:pPr>
            <w:del w:id="2339"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59888AD" w14:textId="60B672D6" w:rsidR="00B305A1" w:rsidDel="00305C1D" w:rsidRDefault="00B305A1">
            <w:pPr>
              <w:rPr>
                <w:del w:id="2340" w:author="Rajiv Bansal" w:date="2019-08-04T14:23:00Z"/>
              </w:rPr>
            </w:pPr>
            <w:del w:id="234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17C016CA" w14:textId="577F16B4" w:rsidR="00B305A1" w:rsidDel="00305C1D" w:rsidRDefault="00B305A1">
            <w:pPr>
              <w:rPr>
                <w:del w:id="2342" w:author="Rajiv Bansal" w:date="2019-08-04T14:23:00Z"/>
              </w:rPr>
            </w:pPr>
            <w:del w:id="234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3F36F0DD" w14:textId="4C2A19DF" w:rsidR="00B305A1" w:rsidDel="00305C1D" w:rsidRDefault="00B305A1">
            <w:pPr>
              <w:rPr>
                <w:del w:id="2344" w:author="Rajiv Bansal" w:date="2019-08-04T14:23:00Z"/>
              </w:rPr>
            </w:pPr>
            <w:del w:id="234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9C331F1" w14:textId="7B807F5B" w:rsidR="00B305A1" w:rsidDel="00305C1D" w:rsidRDefault="00B305A1">
            <w:pPr>
              <w:rPr>
                <w:del w:id="2346" w:author="Rajiv Bansal" w:date="2019-08-04T14:23:00Z"/>
              </w:rPr>
            </w:pPr>
            <w:del w:id="2347"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05FB45C" w14:textId="16982831" w:rsidR="00B305A1" w:rsidDel="00305C1D" w:rsidRDefault="00B305A1">
            <w:pPr>
              <w:rPr>
                <w:del w:id="2348" w:author="Rajiv Bansal" w:date="2019-08-04T14:23:00Z"/>
              </w:rPr>
            </w:pPr>
            <w:del w:id="234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4296DDAD" w14:textId="66B3164F" w:rsidR="00B305A1" w:rsidDel="00305C1D" w:rsidRDefault="00B305A1">
            <w:pPr>
              <w:rPr>
                <w:del w:id="2350" w:author="Rajiv Bansal" w:date="2019-08-04T14:23:00Z"/>
              </w:rPr>
            </w:pPr>
            <w:del w:id="235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30C30ECA" w14:textId="0CA976D5" w:rsidR="00B305A1" w:rsidDel="00305C1D" w:rsidRDefault="00B305A1">
            <w:pPr>
              <w:rPr>
                <w:del w:id="2352" w:author="Rajiv Bansal" w:date="2019-08-04T14:23:00Z"/>
              </w:rPr>
            </w:pPr>
            <w:del w:id="235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61B2629" w14:textId="336133F2" w:rsidR="00B305A1" w:rsidDel="00305C1D" w:rsidRDefault="00B305A1">
            <w:pPr>
              <w:rPr>
                <w:del w:id="2354" w:author="Rajiv Bansal" w:date="2019-08-04T14:23:00Z"/>
              </w:rPr>
            </w:pPr>
            <w:del w:id="2355" w:author="Rajiv Bansal" w:date="2019-08-04T14:23:00Z">
              <w:r w:rsidDel="00305C1D">
                <w:rPr>
                  <w:rStyle w:val="HTMLCode"/>
                  <w:rFonts w:eastAsiaTheme="minorHAnsi"/>
                </w:rPr>
                <w:delText>}</w:delText>
              </w:r>
            </w:del>
          </w:p>
        </w:tc>
      </w:tr>
    </w:tbl>
    <w:p w14:paraId="34BA479B" w14:textId="6AA7DD59" w:rsidR="00B305A1" w:rsidDel="00305C1D" w:rsidRDefault="00B305A1">
      <w:pPr>
        <w:pStyle w:val="Heading6"/>
        <w:rPr>
          <w:del w:id="2356" w:author="Rajiv Bansal" w:date="2019-08-04T14:23:00Z"/>
        </w:rPr>
        <w:pPrChange w:id="2357" w:author="Rajiv Bansal" w:date="2019-08-04T11:29:00Z">
          <w:pPr>
            <w:pStyle w:val="Heading7"/>
          </w:pPr>
        </w:pPrChange>
      </w:pPr>
      <w:del w:id="2358" w:author="Rajiv Bansal" w:date="2019-08-04T14:23:00Z">
        <w:r w:rsidDel="00305C1D">
          <w:delText>5.3. Zuul routes configuration</w:delText>
        </w:r>
      </w:del>
    </w:p>
    <w:p w14:paraId="6959D4F5" w14:textId="302D8726" w:rsidR="00B305A1" w:rsidDel="00305C1D" w:rsidRDefault="00B305A1">
      <w:pPr>
        <w:pStyle w:val="NormalWeb"/>
        <w:shd w:val="clear" w:color="auto" w:fill="FFFFFF"/>
        <w:spacing w:before="150" w:beforeAutospacing="0" w:after="240" w:afterAutospacing="0"/>
        <w:rPr>
          <w:del w:id="2359" w:author="Rajiv Bansal" w:date="2019-08-04T14:23:00Z"/>
          <w:rFonts w:ascii="Segoe UI" w:hAnsi="Segoe UI" w:cs="Segoe UI"/>
          <w:color w:val="000000"/>
        </w:rPr>
      </w:pPr>
      <w:del w:id="2360" w:author="Rajiv Bansal" w:date="2019-08-04T14:23:00Z">
        <w:r w:rsidDel="00305C1D">
          <w:rPr>
            <w:rFonts w:ascii="Segoe UI" w:hAnsi="Segoe UI" w:cs="Segoe UI"/>
            <w:color w:val="000000"/>
          </w:rPr>
          <w:delText>Open application.properties and add below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7DC3993" w14:textId="7ABF917B" w:rsidTr="00B305A1">
        <w:trPr>
          <w:del w:id="2361" w:author="Rajiv Bansal" w:date="2019-08-04T14:23:00Z"/>
        </w:trPr>
        <w:tc>
          <w:tcPr>
            <w:tcW w:w="15495" w:type="dxa"/>
            <w:vAlign w:val="center"/>
            <w:hideMark/>
          </w:tcPr>
          <w:p w14:paraId="364B9811" w14:textId="2CF8ED28" w:rsidR="00B305A1" w:rsidDel="00305C1D" w:rsidRDefault="00B305A1">
            <w:pPr>
              <w:rPr>
                <w:del w:id="2362" w:author="Rajiv Bansal" w:date="2019-08-04T14:23:00Z"/>
                <w:rFonts w:ascii="Times New Roman" w:hAnsi="Times New Roman" w:cs="Times New Roman"/>
              </w:rPr>
            </w:pPr>
            <w:del w:id="2363" w:author="Rajiv Bansal" w:date="2019-08-04T14:23:00Z">
              <w:r w:rsidDel="00305C1D">
                <w:rPr>
                  <w:rStyle w:val="HTMLCode"/>
                  <w:rFonts w:eastAsiaTheme="minorHAnsi"/>
                </w:rPr>
                <w:delText>#Zuul routes. Here for</w:delText>
              </w:r>
              <w:r w:rsidDel="00305C1D">
                <w:delText> </w:delText>
              </w:r>
              <w:r w:rsidDel="00305C1D">
                <w:rPr>
                  <w:rStyle w:val="HTMLCode"/>
                  <w:rFonts w:eastAsiaTheme="minorHAnsi"/>
                </w:rPr>
                <w:delText>/student path, we are routing to localhost:8090</w:delText>
              </w:r>
              <w:r w:rsidDel="00305C1D">
                <w:delText> </w:delText>
              </w:r>
              <w:r w:rsidDel="00305C1D">
                <w:rPr>
                  <w:rStyle w:val="HTMLCode"/>
                  <w:rFonts w:eastAsiaTheme="minorHAnsi"/>
                </w:rPr>
                <w:delText>with extra path after that.</w:delText>
              </w:r>
            </w:del>
          </w:p>
          <w:p w14:paraId="0D158E95" w14:textId="381E8AD7" w:rsidR="00B305A1" w:rsidDel="00305C1D" w:rsidRDefault="00B305A1">
            <w:pPr>
              <w:rPr>
                <w:del w:id="2364" w:author="Rajiv Bansal" w:date="2019-08-04T14:23:00Z"/>
              </w:rPr>
            </w:pPr>
            <w:del w:id="2365" w:author="Rajiv Bansal" w:date="2019-08-04T14:23:00Z">
              <w:r w:rsidDel="00305C1D">
                <w:rPr>
                  <w:rStyle w:val="HTMLCode"/>
                  <w:rFonts w:eastAsiaTheme="minorHAnsi"/>
                </w:rPr>
                <w:delText>zuul.routes.student.url=http://localhost:8090</w:delText>
              </w:r>
            </w:del>
          </w:p>
          <w:p w14:paraId="0F0BABC5" w14:textId="3AE77420" w:rsidR="00B305A1" w:rsidDel="00305C1D" w:rsidRDefault="00B305A1">
            <w:pPr>
              <w:rPr>
                <w:del w:id="2366" w:author="Rajiv Bansal" w:date="2019-08-04T14:23:00Z"/>
              </w:rPr>
            </w:pPr>
            <w:del w:id="2367" w:author="Rajiv Bansal" w:date="2019-08-04T14:23:00Z">
              <w:r w:rsidDel="00305C1D">
                <w:delText> </w:delText>
              </w:r>
            </w:del>
          </w:p>
          <w:p w14:paraId="4DC95C8A" w14:textId="64AC2E40" w:rsidR="00B305A1" w:rsidDel="00305C1D" w:rsidRDefault="00B305A1">
            <w:pPr>
              <w:rPr>
                <w:del w:id="2368" w:author="Rajiv Bansal" w:date="2019-08-04T14:23:00Z"/>
              </w:rPr>
            </w:pPr>
            <w:del w:id="2369" w:author="Rajiv Bansal" w:date="2019-08-04T14:23:00Z">
              <w:r w:rsidDel="00305C1D">
                <w:rPr>
                  <w:rStyle w:val="HTMLCode"/>
                  <w:rFonts w:eastAsiaTheme="minorHAnsi"/>
                </w:rPr>
                <w:delText>#Ribbon is auto integrated with Zuul and for</w:delText>
              </w:r>
              <w:r w:rsidDel="00305C1D">
                <w:delText> </w:delText>
              </w:r>
              <w:r w:rsidDel="00305C1D">
                <w:rPr>
                  <w:rStyle w:val="HTMLCode"/>
                  <w:rFonts w:eastAsiaTheme="minorHAnsi"/>
                </w:rPr>
                <w:delText>this</w:delText>
              </w:r>
              <w:r w:rsidDel="00305C1D">
                <w:delText> </w:delText>
              </w:r>
              <w:r w:rsidDel="00305C1D">
                <w:rPr>
                  <w:rStyle w:val="HTMLCode"/>
                  <w:rFonts w:eastAsiaTheme="minorHAnsi"/>
                </w:rPr>
                <w:delText>exercise we are not using that.</w:delText>
              </w:r>
            </w:del>
          </w:p>
          <w:p w14:paraId="40EFE7E9" w14:textId="7D5F07F9" w:rsidR="00B305A1" w:rsidDel="00305C1D" w:rsidRDefault="00B305A1">
            <w:pPr>
              <w:rPr>
                <w:del w:id="2370" w:author="Rajiv Bansal" w:date="2019-08-04T14:23:00Z"/>
              </w:rPr>
            </w:pPr>
            <w:del w:id="2371" w:author="Rajiv Bansal" w:date="2019-08-04T14:23:00Z">
              <w:r w:rsidDel="00305C1D">
                <w:rPr>
                  <w:rStyle w:val="HTMLCode"/>
                  <w:rFonts w:eastAsiaTheme="minorHAnsi"/>
                </w:rPr>
                <w:delText>ribbon.eureka.enabled=false</w:delText>
              </w:r>
            </w:del>
          </w:p>
          <w:p w14:paraId="4EA09DF3" w14:textId="4511D458" w:rsidR="00B305A1" w:rsidDel="00305C1D" w:rsidRDefault="00B305A1">
            <w:pPr>
              <w:rPr>
                <w:del w:id="2372" w:author="Rajiv Bansal" w:date="2019-08-04T14:23:00Z"/>
              </w:rPr>
            </w:pPr>
            <w:del w:id="2373" w:author="Rajiv Bansal" w:date="2019-08-04T14:23:00Z">
              <w:r w:rsidDel="00305C1D">
                <w:delText> </w:delText>
              </w:r>
            </w:del>
          </w:p>
          <w:p w14:paraId="02D857FC" w14:textId="641E117A" w:rsidR="00B305A1" w:rsidDel="00305C1D" w:rsidRDefault="00B305A1">
            <w:pPr>
              <w:rPr>
                <w:del w:id="2374" w:author="Rajiv Bansal" w:date="2019-08-04T14:23:00Z"/>
              </w:rPr>
            </w:pPr>
            <w:del w:id="2375" w:author="Rajiv Bansal" w:date="2019-08-04T14:23:00Z">
              <w:r w:rsidDel="00305C1D">
                <w:rPr>
                  <w:rStyle w:val="HTMLCode"/>
                  <w:rFonts w:eastAsiaTheme="minorHAnsi"/>
                </w:rPr>
                <w:delText>#Will start the gateway server @8080</w:delText>
              </w:r>
            </w:del>
          </w:p>
          <w:p w14:paraId="40B416D1" w14:textId="15DDD84C" w:rsidR="00B305A1" w:rsidDel="00305C1D" w:rsidRDefault="00B305A1">
            <w:pPr>
              <w:rPr>
                <w:del w:id="2376" w:author="Rajiv Bansal" w:date="2019-08-04T14:23:00Z"/>
              </w:rPr>
            </w:pPr>
            <w:del w:id="2377" w:author="Rajiv Bansal" w:date="2019-08-04T14:23:00Z">
              <w:r w:rsidDel="00305C1D">
                <w:rPr>
                  <w:rStyle w:val="HTMLCode"/>
                  <w:rFonts w:eastAsiaTheme="minorHAnsi"/>
                </w:rPr>
                <w:delText>server.port=8080</w:delText>
              </w:r>
            </w:del>
          </w:p>
        </w:tc>
      </w:tr>
    </w:tbl>
    <w:p w14:paraId="3699B197" w14:textId="00DA5DAF" w:rsidR="00B305A1" w:rsidRPr="00F27221" w:rsidDel="00305C1D" w:rsidRDefault="00B305A1">
      <w:pPr>
        <w:pStyle w:val="NormalWeb"/>
        <w:shd w:val="clear" w:color="auto" w:fill="FFFFFF"/>
        <w:spacing w:before="150" w:beforeAutospacing="0" w:after="240" w:afterAutospacing="0"/>
        <w:jc w:val="both"/>
        <w:rPr>
          <w:del w:id="2378" w:author="Rajiv Bansal" w:date="2019-08-04T14:23:00Z"/>
          <w:rFonts w:ascii="Georgia" w:hAnsi="Georgia" w:cs="Segoe UI"/>
          <w:color w:val="000000"/>
        </w:rPr>
      </w:pPr>
      <w:del w:id="2379" w:author="Rajiv Bansal" w:date="2019-08-04T14:23:00Z">
        <w:r w:rsidRPr="00F27221" w:rsidDel="00305C1D">
          <w:rPr>
            <w:rFonts w:ascii="Georgia" w:hAnsi="Georgia" w:cs="Segoe UI"/>
            <w:color w:val="000000"/>
          </w:rPr>
          <w:delText>Here </w:delText>
        </w:r>
        <w:r w:rsidRPr="00F27221" w:rsidDel="00305C1D">
          <w:rPr>
            <w:rStyle w:val="HTMLCode"/>
            <w:rFonts w:ascii="Georgia" w:hAnsi="Georgia"/>
            <w:color w:val="FF0779"/>
            <w:sz w:val="21"/>
            <w:szCs w:val="21"/>
          </w:rPr>
          <w:delText>zuul.routes.student.url</w:delText>
        </w:r>
        <w:r w:rsidRPr="00F27221" w:rsidDel="00305C1D">
          <w:rPr>
            <w:rFonts w:ascii="Georgia" w:hAnsi="Georgia" w:cs="Segoe UI"/>
            <w:color w:val="000000"/>
          </w:rPr>
          <w:delText> will route all traffic to request for </w:delText>
        </w:r>
        <w:r w:rsidRPr="00F27221" w:rsidDel="00305C1D">
          <w:rPr>
            <w:rStyle w:val="HTMLCode"/>
            <w:rFonts w:ascii="Georgia" w:hAnsi="Georgia"/>
            <w:color w:val="FF0779"/>
            <w:sz w:val="21"/>
            <w:szCs w:val="21"/>
          </w:rPr>
          <w:delText>/student</w:delText>
        </w:r>
        <w:r w:rsidRPr="00F27221" w:rsidDel="00305C1D">
          <w:rPr>
            <w:rFonts w:ascii="Georgia" w:hAnsi="Georgia" w:cs="Segoe UI"/>
            <w:color w:val="000000"/>
          </w:rPr>
          <w:delText> to the actual student service server. This way we can add route to other services as well.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ribbon.eureka.enabled</w:delText>
        </w:r>
        <w:r w:rsidRPr="00F27221" w:rsidDel="00305C1D">
          <w:rPr>
            <w:rFonts w:ascii="Georgia" w:hAnsi="Georgia" w:cs="Segoe UI"/>
            <w:color w:val="000000"/>
          </w:rPr>
          <w:delText> is auto integrated with Zuul.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server.port</w:delText>
        </w:r>
        <w:r w:rsidRPr="00F27221" w:rsidDel="00305C1D">
          <w:rPr>
            <w:rFonts w:ascii="Georgia" w:hAnsi="Georgia" w:cs="Segoe UI"/>
            <w:color w:val="000000"/>
          </w:rPr>
          <w:delText> – is needed to override the default port, as we will have multiple instances of different microservices will run in localhost.</w:delText>
        </w:r>
      </w:del>
    </w:p>
    <w:p w14:paraId="413ECAFE" w14:textId="0158069C" w:rsidR="00B305A1" w:rsidRPr="00F27221" w:rsidDel="00305C1D" w:rsidRDefault="00B305A1">
      <w:pPr>
        <w:pStyle w:val="Heading6"/>
        <w:rPr>
          <w:del w:id="2380" w:author="Rajiv Bansal" w:date="2019-08-04T14:23:00Z"/>
          <w:rFonts w:ascii="Georgia" w:hAnsi="Georgia"/>
        </w:rPr>
        <w:pPrChange w:id="2381" w:author="Rajiv Bansal" w:date="2019-08-04T11:29:00Z">
          <w:pPr>
            <w:pStyle w:val="Heading7"/>
          </w:pPr>
        </w:pPrChange>
      </w:pPr>
      <w:del w:id="2382" w:author="Rajiv Bansal" w:date="2019-08-04T14:23:00Z">
        <w:r w:rsidRPr="00F27221" w:rsidDel="00305C1D">
          <w:rPr>
            <w:rFonts w:ascii="Georgia" w:hAnsi="Georgia"/>
          </w:rPr>
          <w:delText>5.4. Add Zuul Filters</w:delText>
        </w:r>
      </w:del>
    </w:p>
    <w:p w14:paraId="20FE43A6" w14:textId="1FE4C648" w:rsidR="00B305A1" w:rsidRPr="00F27221" w:rsidDel="00305C1D" w:rsidRDefault="00B305A1">
      <w:pPr>
        <w:pStyle w:val="NormalWeb"/>
        <w:shd w:val="clear" w:color="auto" w:fill="FFFFFF"/>
        <w:spacing w:before="150" w:beforeAutospacing="0" w:after="240" w:afterAutospacing="0"/>
        <w:jc w:val="both"/>
        <w:rPr>
          <w:del w:id="2383" w:author="Rajiv Bansal" w:date="2019-08-04T14:23:00Z"/>
          <w:rFonts w:ascii="Georgia" w:hAnsi="Georgia" w:cs="Segoe UI"/>
          <w:color w:val="000000"/>
        </w:rPr>
      </w:pPr>
      <w:del w:id="2384" w:author="Rajiv Bansal" w:date="2019-08-04T14:23:00Z">
        <w:r w:rsidRPr="00F27221" w:rsidDel="00305C1D">
          <w:rPr>
            <w:rFonts w:ascii="Georgia" w:hAnsi="Georgia" w:cs="Segoe UI"/>
            <w:color w:val="000000"/>
          </w:rPr>
          <w:delText>We will now add few filters as we have already described, Zuul supports 4 types of filters namely </w:delText>
        </w:r>
        <w:r w:rsidRPr="00F27221" w:rsidDel="00305C1D">
          <w:rPr>
            <w:rStyle w:val="HTMLCode"/>
            <w:rFonts w:ascii="Georgia" w:hAnsi="Georgia"/>
            <w:color w:val="FF0779"/>
            <w:sz w:val="21"/>
            <w:szCs w:val="21"/>
          </w:rPr>
          <w:delText>pre</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post</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route </w:delText>
        </w:r>
        <w:r w:rsidRPr="00F27221" w:rsidDel="00305C1D">
          <w:rPr>
            <w:rFonts w:ascii="Georgia" w:hAnsi="Georgia" w:cs="Segoe UI"/>
            <w:color w:val="000000"/>
          </w:rPr>
          <w:delText>and </w:delText>
        </w:r>
        <w:r w:rsidRPr="00F27221" w:rsidDel="00305C1D">
          <w:rPr>
            <w:rStyle w:val="HTMLCode"/>
            <w:rFonts w:ascii="Georgia" w:hAnsi="Georgia"/>
            <w:color w:val="FF0779"/>
            <w:sz w:val="21"/>
            <w:szCs w:val="21"/>
          </w:rPr>
          <w:delText>error</w:delText>
        </w:r>
        <w:r w:rsidRPr="00F27221" w:rsidDel="00305C1D">
          <w:rPr>
            <w:rFonts w:ascii="Georgia" w:hAnsi="Georgia" w:cs="Segoe UI"/>
            <w:color w:val="000000"/>
          </w:rPr>
          <w:delText>. Here we will create each type of filters.</w:delText>
        </w:r>
      </w:del>
    </w:p>
    <w:p w14:paraId="5575F4D2" w14:textId="0C0F6335" w:rsidR="00B305A1" w:rsidRPr="00F27221" w:rsidDel="00305C1D" w:rsidRDefault="00B305A1">
      <w:pPr>
        <w:pStyle w:val="NormalWeb"/>
        <w:shd w:val="clear" w:color="auto" w:fill="FFFFFF"/>
        <w:spacing w:before="150" w:beforeAutospacing="0" w:after="240" w:afterAutospacing="0"/>
        <w:jc w:val="both"/>
        <w:rPr>
          <w:del w:id="2385" w:author="Rajiv Bansal" w:date="2019-08-04T14:23:00Z"/>
          <w:rFonts w:ascii="Georgia" w:hAnsi="Georgia" w:cs="Segoe UI"/>
          <w:color w:val="000000"/>
        </w:rPr>
      </w:pPr>
      <w:del w:id="2386" w:author="Rajiv Bansal" w:date="2019-08-04T14:23:00Z">
        <w:r w:rsidRPr="00F27221" w:rsidDel="00305C1D">
          <w:rPr>
            <w:rFonts w:ascii="Georgia" w:hAnsi="Georgia" w:cs="Segoe UI"/>
            <w:color w:val="000000"/>
          </w:rPr>
          <w:delText>To write a filter we need to do basically those steps:</w:delText>
        </w:r>
      </w:del>
    </w:p>
    <w:p w14:paraId="293DFB00" w14:textId="2495D745" w:rsidR="00B305A1" w:rsidRPr="00F27221" w:rsidDel="00305C1D" w:rsidRDefault="00B305A1">
      <w:pPr>
        <w:numPr>
          <w:ilvl w:val="0"/>
          <w:numId w:val="36"/>
        </w:numPr>
        <w:shd w:val="clear" w:color="auto" w:fill="FFFFFF"/>
        <w:spacing w:before="60" w:after="100" w:afterAutospacing="1" w:line="240" w:lineRule="auto"/>
        <w:ind w:left="600"/>
        <w:jc w:val="both"/>
        <w:rPr>
          <w:del w:id="2387" w:author="Rajiv Bansal" w:date="2019-08-04T14:23:00Z"/>
          <w:rFonts w:cs="Segoe UI"/>
          <w:color w:val="000000"/>
        </w:rPr>
      </w:pPr>
      <w:del w:id="2388" w:author="Rajiv Bansal" w:date="2019-08-04T14:23:00Z">
        <w:r w:rsidRPr="00F27221" w:rsidDel="00305C1D">
          <w:rPr>
            <w:rFonts w:cs="Segoe UI"/>
            <w:color w:val="000000"/>
          </w:rPr>
          <w:delText>Need to extend </w:delText>
        </w:r>
        <w:r w:rsidRPr="00F27221" w:rsidDel="00305C1D">
          <w:rPr>
            <w:rStyle w:val="HTMLCode"/>
            <w:rFonts w:ascii="Georgia" w:eastAsiaTheme="minorHAnsi" w:hAnsi="Georgia"/>
            <w:color w:val="FF0779"/>
            <w:sz w:val="21"/>
            <w:szCs w:val="21"/>
          </w:rPr>
          <w:delText>com.netflix.zuul.ZuulFilter</w:delText>
        </w:r>
      </w:del>
    </w:p>
    <w:p w14:paraId="49D2F941" w14:textId="0980EFAA" w:rsidR="00B305A1" w:rsidRPr="00F27221" w:rsidDel="00305C1D" w:rsidRDefault="00B305A1">
      <w:pPr>
        <w:numPr>
          <w:ilvl w:val="0"/>
          <w:numId w:val="36"/>
        </w:numPr>
        <w:shd w:val="clear" w:color="auto" w:fill="FFFFFF"/>
        <w:spacing w:before="60" w:after="100" w:afterAutospacing="1" w:line="240" w:lineRule="auto"/>
        <w:ind w:left="600"/>
        <w:jc w:val="both"/>
        <w:rPr>
          <w:del w:id="2389" w:author="Rajiv Bansal" w:date="2019-08-04T14:23:00Z"/>
          <w:rFonts w:cs="Segoe UI"/>
          <w:color w:val="000000"/>
        </w:rPr>
      </w:pPr>
      <w:del w:id="2390" w:author="Rajiv Bansal" w:date="2019-08-04T14:23:00Z">
        <w:r w:rsidRPr="00F27221" w:rsidDel="00305C1D">
          <w:rPr>
            <w:rFonts w:cs="Segoe UI"/>
            <w:color w:val="000000"/>
          </w:rPr>
          <w:delText>Need to override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shouldFilter</w:delText>
        </w:r>
        <w:r w:rsidRPr="00F27221" w:rsidDel="00305C1D">
          <w:rPr>
            <w:rFonts w:cs="Segoe UI"/>
            <w:color w:val="000000"/>
          </w:rPr>
          <w:delText> and </w:delText>
        </w:r>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methods. Here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method can only return any one of four String – </w:delText>
        </w:r>
        <w:r w:rsidRPr="00F27221" w:rsidDel="00305C1D">
          <w:rPr>
            <w:rStyle w:val="HTMLCode"/>
            <w:rFonts w:ascii="Georgia" w:eastAsiaTheme="minorHAnsi" w:hAnsi="Georgia"/>
            <w:color w:val="FF0779"/>
            <w:sz w:val="21"/>
            <w:szCs w:val="21"/>
          </w:rPr>
          <w:delText>pre/post/route/error</w:delText>
        </w:r>
        <w:r w:rsidRPr="00F27221" w:rsidDel="00305C1D">
          <w:rPr>
            <w:rFonts w:cs="Segoe UI"/>
            <w:color w:val="000000"/>
          </w:rPr>
          <w:delText>. Depedending on this value the filter will act like a particular filter.</w:delText>
        </w:r>
      </w:del>
    </w:p>
    <w:p w14:paraId="3DB10CAD" w14:textId="16BDE19F" w:rsidR="00B305A1" w:rsidRPr="00F27221" w:rsidDel="00305C1D" w:rsidRDefault="00B305A1">
      <w:pPr>
        <w:numPr>
          <w:ilvl w:val="0"/>
          <w:numId w:val="36"/>
        </w:numPr>
        <w:shd w:val="clear" w:color="auto" w:fill="FFFFFF"/>
        <w:spacing w:before="60" w:after="100" w:afterAutospacing="1" w:line="240" w:lineRule="auto"/>
        <w:ind w:left="600"/>
        <w:jc w:val="both"/>
        <w:rPr>
          <w:del w:id="2391" w:author="Rajiv Bansal" w:date="2019-08-04T14:23:00Z"/>
          <w:rFonts w:cs="Segoe UI"/>
          <w:color w:val="000000"/>
        </w:rPr>
      </w:pPr>
      <w:del w:id="2392" w:author="Rajiv Bansal" w:date="2019-08-04T14:23:00Z">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 is the place where our filter logic should be placed depending on our requirement.</w:delText>
        </w:r>
      </w:del>
    </w:p>
    <w:p w14:paraId="4C402F6D" w14:textId="369C02A6" w:rsidR="00B305A1" w:rsidRPr="00F27221" w:rsidDel="00305C1D" w:rsidRDefault="00B305A1">
      <w:pPr>
        <w:numPr>
          <w:ilvl w:val="0"/>
          <w:numId w:val="36"/>
        </w:numPr>
        <w:shd w:val="clear" w:color="auto" w:fill="FFFFFF"/>
        <w:spacing w:before="60" w:after="100" w:afterAutospacing="1" w:line="240" w:lineRule="auto"/>
        <w:ind w:left="600"/>
        <w:jc w:val="both"/>
        <w:rPr>
          <w:del w:id="2393" w:author="Rajiv Bansal" w:date="2019-08-04T14:23:00Z"/>
          <w:rFonts w:cs="Segoe UI"/>
          <w:color w:val="000000"/>
        </w:rPr>
      </w:pPr>
      <w:del w:id="2394" w:author="Rajiv Bansal" w:date="2019-08-04T14:23:00Z">
        <w:r w:rsidRPr="00F27221" w:rsidDel="00305C1D">
          <w:rPr>
            <w:rFonts w:cs="Segoe UI"/>
            <w:color w:val="000000"/>
          </w:rPr>
          <w:delText>Also we can add any number of any particular filter based on our need, this case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will come into place to determine the order of that filer at the phase of execution of that type of filter.</w:delText>
        </w:r>
      </w:del>
    </w:p>
    <w:p w14:paraId="5568359F" w14:textId="3AE11436" w:rsidR="00B305A1" w:rsidRPr="00F27221" w:rsidDel="00305C1D" w:rsidRDefault="00B305A1">
      <w:pPr>
        <w:pStyle w:val="NormalWeb"/>
        <w:shd w:val="clear" w:color="auto" w:fill="FFFFFF"/>
        <w:spacing w:before="150" w:beforeAutospacing="0" w:after="240" w:afterAutospacing="0"/>
        <w:jc w:val="both"/>
        <w:rPr>
          <w:del w:id="2395" w:author="Rajiv Bansal" w:date="2019-08-04T14:23:00Z"/>
          <w:rFonts w:ascii="Georgia" w:hAnsi="Georgia" w:cs="Segoe UI"/>
          <w:color w:val="000000"/>
        </w:rPr>
      </w:pPr>
      <w:del w:id="2396" w:author="Rajiv Bansal" w:date="2019-08-04T14:23:00Z">
        <w:r w:rsidRPr="00F27221" w:rsidDel="00305C1D">
          <w:rPr>
            <w:rStyle w:val="Strong"/>
            <w:rFonts w:ascii="Georgia" w:hAnsi="Georgia" w:cs="Segoe UI"/>
            <w:color w:val="000000"/>
          </w:rPr>
          <w:delText>pre filter code</w:delText>
        </w:r>
        <w:r w:rsidRPr="00F27221" w:rsidDel="00305C1D">
          <w:rPr>
            <w:rFonts w:ascii="Georgia" w:hAnsi="Georgia" w:cs="Segoe UI"/>
            <w:color w:val="000000"/>
          </w:rPr>
          <w:delText> – We will add the below pre filter. Currently filters are doing nothing apart from a </w:delText>
        </w:r>
        <w:r w:rsidRPr="00F27221" w:rsidDel="00305C1D">
          <w:rPr>
            <w:rStyle w:val="HTMLCode"/>
            <w:rFonts w:ascii="Georgia" w:hAnsi="Georgia"/>
            <w:color w:val="FF0779"/>
            <w:sz w:val="21"/>
            <w:szCs w:val="21"/>
          </w:rPr>
          <w:delText>println</w:delText>
        </w:r>
        <w:r w:rsidRPr="00F27221" w:rsidDel="00305C1D">
          <w:rPr>
            <w:rFonts w:ascii="Georgia" w:hAnsi="Georgia" w:cs="Segoe UI"/>
            <w:color w:val="000000"/>
          </w:rPr>
          <w:delText> for testing purpose. But actually those are powerful enough to do many important aspects as mentioned before.</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41C7F1D1" w14:textId="7F52DE96" w:rsidTr="00B305A1">
        <w:trPr>
          <w:del w:id="2397" w:author="Rajiv Bansal" w:date="2019-08-04T14:23:00Z"/>
        </w:trPr>
        <w:tc>
          <w:tcPr>
            <w:tcW w:w="15495" w:type="dxa"/>
            <w:vAlign w:val="center"/>
            <w:hideMark/>
          </w:tcPr>
          <w:p w14:paraId="19DE0A7A" w14:textId="320B6FE9" w:rsidR="00B305A1" w:rsidDel="00305C1D" w:rsidRDefault="00B305A1">
            <w:pPr>
              <w:rPr>
                <w:del w:id="2398" w:author="Rajiv Bansal" w:date="2019-08-04T14:23:00Z"/>
                <w:rFonts w:ascii="Times New Roman" w:hAnsi="Times New Roman" w:cs="Times New Roman"/>
              </w:rPr>
            </w:pPr>
            <w:del w:id="2399"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644AB81" w14:textId="1B4BB217" w:rsidR="00B305A1" w:rsidDel="00305C1D" w:rsidRDefault="00B305A1">
            <w:pPr>
              <w:rPr>
                <w:del w:id="2400" w:author="Rajiv Bansal" w:date="2019-08-04T14:23:00Z"/>
              </w:rPr>
            </w:pPr>
            <w:del w:id="2401" w:author="Rajiv Bansal" w:date="2019-08-04T14:23:00Z">
              <w:r w:rsidDel="00305C1D">
                <w:delText> </w:delText>
              </w:r>
            </w:del>
          </w:p>
          <w:p w14:paraId="4374751D" w14:textId="381003DE" w:rsidR="00B305A1" w:rsidDel="00305C1D" w:rsidRDefault="00B305A1">
            <w:pPr>
              <w:rPr>
                <w:del w:id="2402" w:author="Rajiv Bansal" w:date="2019-08-04T14:23:00Z"/>
              </w:rPr>
            </w:pPr>
            <w:del w:id="240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javax.servlet.http.HttpServletRequest;</w:delText>
              </w:r>
            </w:del>
          </w:p>
          <w:p w14:paraId="65BDC01C" w14:textId="2B4CD9FE" w:rsidR="00B305A1" w:rsidDel="00305C1D" w:rsidRDefault="00B305A1">
            <w:pPr>
              <w:rPr>
                <w:del w:id="2404" w:author="Rajiv Bansal" w:date="2019-08-04T14:23:00Z"/>
              </w:rPr>
            </w:pPr>
            <w:del w:id="240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3B7FE590" w14:textId="38899D82" w:rsidR="00B305A1" w:rsidDel="00305C1D" w:rsidRDefault="00B305A1">
            <w:pPr>
              <w:rPr>
                <w:del w:id="2406" w:author="Rajiv Bansal" w:date="2019-08-04T14:23:00Z"/>
              </w:rPr>
            </w:pPr>
            <w:del w:id="240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com.netflix.zuul.context.RequestContext;</w:delText>
              </w:r>
            </w:del>
          </w:p>
          <w:p w14:paraId="349694AA" w14:textId="61A3CC62" w:rsidR="00B305A1" w:rsidDel="00305C1D" w:rsidRDefault="00B305A1">
            <w:pPr>
              <w:rPr>
                <w:del w:id="2408" w:author="Rajiv Bansal" w:date="2019-08-04T14:23:00Z"/>
              </w:rPr>
            </w:pPr>
            <w:del w:id="2409" w:author="Rajiv Bansal" w:date="2019-08-04T14:23:00Z">
              <w:r w:rsidDel="00305C1D">
                <w:delText> </w:delText>
              </w:r>
            </w:del>
          </w:p>
          <w:p w14:paraId="0FD1FEF3" w14:textId="2E3B1068" w:rsidR="00B305A1" w:rsidDel="00305C1D" w:rsidRDefault="00B305A1">
            <w:pPr>
              <w:rPr>
                <w:del w:id="2410" w:author="Rajiv Bansal" w:date="2019-08-04T14:23:00Z"/>
              </w:rPr>
            </w:pPr>
            <w:del w:id="241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PreFilter extends</w:delText>
              </w:r>
              <w:r w:rsidDel="00305C1D">
                <w:delText> </w:delText>
              </w:r>
              <w:r w:rsidDel="00305C1D">
                <w:rPr>
                  <w:rStyle w:val="HTMLCode"/>
                  <w:rFonts w:eastAsiaTheme="minorHAnsi"/>
                </w:rPr>
                <w:delText>ZuulFilter {</w:delText>
              </w:r>
            </w:del>
          </w:p>
          <w:p w14:paraId="062E64CE" w14:textId="0093516F" w:rsidR="00B305A1" w:rsidDel="00305C1D" w:rsidRDefault="00B305A1">
            <w:pPr>
              <w:rPr>
                <w:del w:id="2412" w:author="Rajiv Bansal" w:date="2019-08-04T14:23:00Z"/>
              </w:rPr>
            </w:pPr>
            <w:del w:id="2413" w:author="Rajiv Bansal" w:date="2019-08-04T14:23:00Z">
              <w:r w:rsidDel="00305C1D">
                <w:delText> </w:delText>
              </w:r>
            </w:del>
          </w:p>
          <w:p w14:paraId="3CDDF2FA" w14:textId="3617940A" w:rsidR="00B305A1" w:rsidDel="00305C1D" w:rsidRDefault="00B305A1">
            <w:pPr>
              <w:rPr>
                <w:del w:id="2414" w:author="Rajiv Bansal" w:date="2019-08-04T14:23:00Z"/>
              </w:rPr>
            </w:pPr>
            <w:del w:id="241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29BF26E1" w14:textId="433B246E" w:rsidR="00B305A1" w:rsidDel="00305C1D" w:rsidRDefault="00B305A1">
            <w:pPr>
              <w:rPr>
                <w:del w:id="2416" w:author="Rajiv Bansal" w:date="2019-08-04T14:23:00Z"/>
              </w:rPr>
            </w:pPr>
            <w:del w:id="241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25435936" w14:textId="00BD1221" w:rsidR="00B305A1" w:rsidDel="00305C1D" w:rsidRDefault="00B305A1">
            <w:pPr>
              <w:rPr>
                <w:del w:id="2418" w:author="Rajiv Bansal" w:date="2019-08-04T14:23:00Z"/>
              </w:rPr>
            </w:pPr>
            <w:del w:id="241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"pre";</w:delText>
              </w:r>
            </w:del>
          </w:p>
          <w:p w14:paraId="23C22D6F" w14:textId="7BDF2B11" w:rsidR="00B305A1" w:rsidDel="00305C1D" w:rsidRDefault="00B305A1">
            <w:pPr>
              <w:rPr>
                <w:del w:id="2420" w:author="Rajiv Bansal" w:date="2019-08-04T14:23:00Z"/>
              </w:rPr>
            </w:pPr>
            <w:del w:id="242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B55B35E" w14:textId="57E2E106" w:rsidR="00B305A1" w:rsidDel="00305C1D" w:rsidRDefault="00B305A1">
            <w:pPr>
              <w:rPr>
                <w:del w:id="2422" w:author="Rajiv Bansal" w:date="2019-08-04T14:23:00Z"/>
              </w:rPr>
            </w:pPr>
            <w:del w:id="2423" w:author="Rajiv Bansal" w:date="2019-08-04T14:23:00Z">
              <w:r w:rsidDel="00305C1D">
                <w:delText> </w:delText>
              </w:r>
            </w:del>
          </w:p>
          <w:p w14:paraId="51CF1841" w14:textId="2CC17A99" w:rsidR="00B305A1" w:rsidDel="00305C1D" w:rsidRDefault="00B305A1">
            <w:pPr>
              <w:rPr>
                <w:del w:id="2424" w:author="Rajiv Bansal" w:date="2019-08-04T14:23:00Z"/>
              </w:rPr>
            </w:pPr>
            <w:del w:id="242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0E2603D" w14:textId="01F1E2CC" w:rsidR="00B305A1" w:rsidDel="00305C1D" w:rsidRDefault="00B305A1">
            <w:pPr>
              <w:rPr>
                <w:del w:id="2426" w:author="Rajiv Bansal" w:date="2019-08-04T14:23:00Z"/>
              </w:rPr>
            </w:pPr>
            <w:del w:id="242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5792C9D8" w14:textId="3D955D94" w:rsidR="00B305A1" w:rsidDel="00305C1D" w:rsidRDefault="00B305A1">
            <w:pPr>
              <w:rPr>
                <w:del w:id="2428" w:author="Rajiv Bansal" w:date="2019-08-04T14:23:00Z"/>
              </w:rPr>
            </w:pPr>
            <w:del w:id="242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35563A76" w14:textId="036272FE" w:rsidR="00B305A1" w:rsidDel="00305C1D" w:rsidRDefault="00B305A1">
            <w:pPr>
              <w:rPr>
                <w:del w:id="2430" w:author="Rajiv Bansal" w:date="2019-08-04T14:23:00Z"/>
              </w:rPr>
            </w:pPr>
            <w:del w:id="243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80D9649" w14:textId="6BD95B36" w:rsidR="00B305A1" w:rsidDel="00305C1D" w:rsidRDefault="00B305A1">
            <w:pPr>
              <w:rPr>
                <w:del w:id="2432" w:author="Rajiv Bansal" w:date="2019-08-04T14:23:00Z"/>
              </w:rPr>
            </w:pPr>
            <w:del w:id="2433" w:author="Rajiv Bansal" w:date="2019-08-04T14:23:00Z">
              <w:r w:rsidDel="00305C1D">
                <w:delText> </w:delText>
              </w:r>
            </w:del>
          </w:p>
          <w:p w14:paraId="4C4B4B0E" w14:textId="1EFD949E" w:rsidR="00B305A1" w:rsidDel="00305C1D" w:rsidRDefault="00B305A1">
            <w:pPr>
              <w:rPr>
                <w:del w:id="2434" w:author="Rajiv Bansal" w:date="2019-08-04T14:23:00Z"/>
              </w:rPr>
            </w:pPr>
            <w:del w:id="243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7F8B3E6F" w14:textId="66D635E7" w:rsidR="00B305A1" w:rsidDel="00305C1D" w:rsidRDefault="00B305A1">
            <w:pPr>
              <w:rPr>
                <w:del w:id="2436" w:author="Rajiv Bansal" w:date="2019-08-04T14:23:00Z"/>
              </w:rPr>
            </w:pPr>
            <w:del w:id="243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BE72D2D" w14:textId="27BB182D" w:rsidR="00B305A1" w:rsidDel="00305C1D" w:rsidRDefault="00B305A1">
            <w:pPr>
              <w:rPr>
                <w:del w:id="2438" w:author="Rajiv Bansal" w:date="2019-08-04T14:23:00Z"/>
              </w:rPr>
            </w:pPr>
            <w:del w:id="243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0EBCCCC6" w14:textId="54F9FBED" w:rsidR="00B305A1" w:rsidDel="00305C1D" w:rsidRDefault="00B305A1">
            <w:pPr>
              <w:rPr>
                <w:del w:id="2440" w:author="Rajiv Bansal" w:date="2019-08-04T14:23:00Z"/>
              </w:rPr>
            </w:pPr>
            <w:del w:id="244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088EF5" w14:textId="37A0E847" w:rsidR="00B305A1" w:rsidDel="00305C1D" w:rsidRDefault="00B305A1">
            <w:pPr>
              <w:rPr>
                <w:del w:id="2442" w:author="Rajiv Bansal" w:date="2019-08-04T14:23:00Z"/>
              </w:rPr>
            </w:pPr>
            <w:del w:id="2443" w:author="Rajiv Bansal" w:date="2019-08-04T14:23:00Z">
              <w:r w:rsidDel="00305C1D">
                <w:delText> </w:delText>
              </w:r>
            </w:del>
          </w:p>
          <w:p w14:paraId="6F6154B2" w14:textId="1137DB30" w:rsidR="00B305A1" w:rsidDel="00305C1D" w:rsidRDefault="00B305A1">
            <w:pPr>
              <w:rPr>
                <w:del w:id="2444" w:author="Rajiv Bansal" w:date="2019-08-04T14:23:00Z"/>
              </w:rPr>
            </w:pPr>
            <w:del w:id="244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3FB2F12" w14:textId="749D4203" w:rsidR="00B305A1" w:rsidDel="00305C1D" w:rsidRDefault="00B305A1">
            <w:pPr>
              <w:rPr>
                <w:del w:id="2446" w:author="Rajiv Bansal" w:date="2019-08-04T14:23:00Z"/>
              </w:rPr>
            </w:pPr>
            <w:del w:id="244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5649897F" w14:textId="069A8EF7" w:rsidR="00B305A1" w:rsidDel="00305C1D" w:rsidRDefault="00B305A1">
            <w:pPr>
              <w:rPr>
                <w:del w:id="2448" w:author="Rajiv Bansal" w:date="2019-08-04T14:23:00Z"/>
              </w:rPr>
            </w:pPr>
            <w:del w:id="2449" w:author="Rajiv Bansal" w:date="2019-08-04T14:23:00Z">
              <w:r w:rsidDel="00305C1D">
                <w:rPr>
                  <w:rStyle w:val="HTMLCode"/>
                  <w:rFonts w:eastAsiaTheme="minorHAnsi"/>
                  <w:color w:val="FF0779"/>
                </w:rPr>
                <w:delText>    </w:delText>
              </w:r>
              <w:r w:rsidDel="00305C1D">
                <w:rPr>
                  <w:rStyle w:val="HTMLCode"/>
                  <w:rFonts w:eastAsiaTheme="minorHAnsi"/>
                </w:rPr>
                <w:delText>RequestContext ctx = RequestContext.getCurrentContext();</w:delText>
              </w:r>
            </w:del>
          </w:p>
          <w:p w14:paraId="5E2CC3AC" w14:textId="5C7172FB" w:rsidR="00B305A1" w:rsidDel="00305C1D" w:rsidRDefault="00B305A1">
            <w:pPr>
              <w:rPr>
                <w:del w:id="2450" w:author="Rajiv Bansal" w:date="2019-08-04T14:23:00Z"/>
              </w:rPr>
            </w:pPr>
            <w:del w:id="2451" w:author="Rajiv Bansal" w:date="2019-08-04T14:23:00Z">
              <w:r w:rsidDel="00305C1D">
                <w:rPr>
                  <w:rStyle w:val="HTMLCode"/>
                  <w:rFonts w:eastAsiaTheme="minorHAnsi"/>
                  <w:color w:val="FF0779"/>
                </w:rPr>
                <w:delText>    </w:delText>
              </w:r>
              <w:r w:rsidDel="00305C1D">
                <w:rPr>
                  <w:rStyle w:val="HTMLCode"/>
                  <w:rFonts w:eastAsiaTheme="minorHAnsi"/>
                </w:rPr>
                <w:delText>HttpServletRequest request = ctx.getRequest();</w:delText>
              </w:r>
            </w:del>
          </w:p>
          <w:p w14:paraId="765B84F5" w14:textId="5F044C72" w:rsidR="00B305A1" w:rsidDel="00305C1D" w:rsidRDefault="00B305A1">
            <w:pPr>
              <w:rPr>
                <w:del w:id="2452" w:author="Rajiv Bansal" w:date="2019-08-04T14:23:00Z"/>
              </w:rPr>
            </w:pPr>
            <w:del w:id="2453" w:author="Rajiv Bansal" w:date="2019-08-04T14:23:00Z">
              <w:r w:rsidDel="00305C1D">
                <w:delText> </w:delText>
              </w:r>
            </w:del>
          </w:p>
          <w:p w14:paraId="3008A54A" w14:textId="4CF5B20E" w:rsidR="00B305A1" w:rsidDel="00305C1D" w:rsidRDefault="00B305A1">
            <w:pPr>
              <w:rPr>
                <w:del w:id="2454" w:author="Rajiv Bansal" w:date="2019-08-04T14:23:00Z"/>
              </w:rPr>
            </w:pPr>
            <w:del w:id="2455" w:author="Rajiv Bansal" w:date="2019-08-04T14:23:00Z">
              <w:r w:rsidDel="00305C1D">
                <w:rPr>
                  <w:rStyle w:val="HTMLCode"/>
                  <w:rFonts w:eastAsiaTheme="minorHAnsi"/>
                  <w:color w:val="FF0779"/>
                </w:rPr>
                <w:delText>    </w:delText>
              </w:r>
              <w:r w:rsidDel="00305C1D">
                <w:rPr>
                  <w:rStyle w:val="HTMLCode"/>
                  <w:rFonts w:eastAsiaTheme="minorHAnsi"/>
                </w:rPr>
                <w:delText>System.out.println("Request Method : "</w:delText>
              </w:r>
              <w:r w:rsidDel="00305C1D">
                <w:delText> </w:delText>
              </w:r>
              <w:r w:rsidDel="00305C1D">
                <w:rPr>
                  <w:rStyle w:val="HTMLCode"/>
                  <w:rFonts w:eastAsiaTheme="minorHAnsi"/>
                </w:rPr>
                <w:delText>+ request.getMethod() + " Request URL : "</w:delText>
              </w:r>
              <w:r w:rsidDel="00305C1D">
                <w:delText> </w:delText>
              </w:r>
              <w:r w:rsidDel="00305C1D">
                <w:rPr>
                  <w:rStyle w:val="HTMLCode"/>
                  <w:rFonts w:eastAsiaTheme="minorHAnsi"/>
                </w:rPr>
                <w:delText>+ request.getRequestURL().toString());</w:delText>
              </w:r>
            </w:del>
          </w:p>
          <w:p w14:paraId="56B9CC24" w14:textId="5D646AB2" w:rsidR="00B305A1" w:rsidDel="00305C1D" w:rsidRDefault="00B305A1">
            <w:pPr>
              <w:rPr>
                <w:del w:id="2456" w:author="Rajiv Bansal" w:date="2019-08-04T14:23:00Z"/>
              </w:rPr>
            </w:pPr>
            <w:del w:id="245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30D96D20" w14:textId="6BF82D12" w:rsidR="00B305A1" w:rsidDel="00305C1D" w:rsidRDefault="00B305A1">
            <w:pPr>
              <w:rPr>
                <w:del w:id="2458" w:author="Rajiv Bansal" w:date="2019-08-04T14:23:00Z"/>
              </w:rPr>
            </w:pPr>
            <w:del w:id="245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03C3B9E" w14:textId="55C4F0B3" w:rsidR="00B305A1" w:rsidDel="00305C1D" w:rsidRDefault="00B305A1">
            <w:pPr>
              <w:rPr>
                <w:del w:id="2460" w:author="Rajiv Bansal" w:date="2019-08-04T14:23:00Z"/>
              </w:rPr>
            </w:pPr>
            <w:del w:id="2461" w:author="Rajiv Bansal" w:date="2019-08-04T14:23:00Z">
              <w:r w:rsidDel="00305C1D">
                <w:rPr>
                  <w:rStyle w:val="HTMLCode"/>
                  <w:rFonts w:eastAsiaTheme="minorHAnsi"/>
                </w:rPr>
                <w:delText>}</w:delText>
              </w:r>
            </w:del>
          </w:p>
        </w:tc>
      </w:tr>
    </w:tbl>
    <w:p w14:paraId="2E94BB77" w14:textId="02E960BE" w:rsidR="00B305A1" w:rsidDel="00305C1D" w:rsidRDefault="00B305A1">
      <w:pPr>
        <w:pStyle w:val="NormalWeb"/>
        <w:shd w:val="clear" w:color="auto" w:fill="FFFFFF"/>
        <w:spacing w:before="150" w:beforeAutospacing="0" w:after="240" w:afterAutospacing="0"/>
        <w:rPr>
          <w:del w:id="2462" w:author="Rajiv Bansal" w:date="2019-08-04T14:23:00Z"/>
          <w:rFonts w:ascii="Segoe UI" w:hAnsi="Segoe UI" w:cs="Segoe UI"/>
          <w:color w:val="000000"/>
        </w:rPr>
      </w:pPr>
      <w:del w:id="2463" w:author="Rajiv Bansal" w:date="2019-08-04T14:23:00Z">
        <w:r w:rsidDel="00305C1D">
          <w:rPr>
            <w:rStyle w:val="Strong"/>
            <w:rFonts w:ascii="Segoe UI" w:hAnsi="Segoe UI" w:cs="Segoe UI"/>
            <w:color w:val="000000"/>
          </w:rPr>
          <w:delText>post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29C91138" w14:textId="62CFD42F" w:rsidTr="00B305A1">
        <w:trPr>
          <w:del w:id="2464" w:author="Rajiv Bansal" w:date="2019-08-04T14:23:00Z"/>
        </w:trPr>
        <w:tc>
          <w:tcPr>
            <w:tcW w:w="15495" w:type="dxa"/>
            <w:vAlign w:val="center"/>
            <w:hideMark/>
          </w:tcPr>
          <w:p w14:paraId="1AE88439" w14:textId="20249631" w:rsidR="00B305A1" w:rsidDel="00305C1D" w:rsidRDefault="00B305A1">
            <w:pPr>
              <w:rPr>
                <w:del w:id="2465" w:author="Rajiv Bansal" w:date="2019-08-04T14:23:00Z"/>
                <w:rFonts w:ascii="Times New Roman" w:hAnsi="Times New Roman" w:cs="Times New Roman"/>
              </w:rPr>
            </w:pPr>
            <w:del w:id="2466"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652536D4" w14:textId="15734F37" w:rsidR="00B305A1" w:rsidDel="00305C1D" w:rsidRDefault="00B305A1">
            <w:pPr>
              <w:rPr>
                <w:del w:id="2467" w:author="Rajiv Bansal" w:date="2019-08-04T14:23:00Z"/>
              </w:rPr>
            </w:pPr>
            <w:del w:id="2468" w:author="Rajiv Bansal" w:date="2019-08-04T14:23:00Z">
              <w:r w:rsidDel="00305C1D">
                <w:delText> </w:delText>
              </w:r>
            </w:del>
          </w:p>
          <w:p w14:paraId="5FB53EBA" w14:textId="3EA7ECBF" w:rsidR="00B305A1" w:rsidDel="00305C1D" w:rsidRDefault="00B305A1">
            <w:pPr>
              <w:rPr>
                <w:del w:id="2469" w:author="Rajiv Bansal" w:date="2019-08-04T14:23:00Z"/>
              </w:rPr>
            </w:pPr>
            <w:del w:id="247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47344BFF" w14:textId="5F02F152" w:rsidR="00B305A1" w:rsidDel="00305C1D" w:rsidRDefault="00B305A1">
            <w:pPr>
              <w:rPr>
                <w:del w:id="2471" w:author="Rajiv Bansal" w:date="2019-08-04T14:23:00Z"/>
              </w:rPr>
            </w:pPr>
            <w:del w:id="2472" w:author="Rajiv Bansal" w:date="2019-08-04T14:23:00Z">
              <w:r w:rsidDel="00305C1D">
                <w:delText> </w:delText>
              </w:r>
            </w:del>
          </w:p>
          <w:p w14:paraId="3C545B17" w14:textId="1F13E415" w:rsidR="00B305A1" w:rsidDel="00305C1D" w:rsidRDefault="00B305A1">
            <w:pPr>
              <w:rPr>
                <w:del w:id="2473" w:author="Rajiv Bansal" w:date="2019-08-04T14:23:00Z"/>
              </w:rPr>
            </w:pPr>
            <w:del w:id="247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PostFilter extends</w:delText>
              </w:r>
              <w:r w:rsidDel="00305C1D">
                <w:delText> </w:delText>
              </w:r>
              <w:r w:rsidDel="00305C1D">
                <w:rPr>
                  <w:rStyle w:val="HTMLCode"/>
                  <w:rFonts w:eastAsiaTheme="minorHAnsi"/>
                </w:rPr>
                <w:delText>ZuulFilter {</w:delText>
              </w:r>
            </w:del>
          </w:p>
          <w:p w14:paraId="0B3758F3" w14:textId="7BCF986B" w:rsidR="00B305A1" w:rsidDel="00305C1D" w:rsidRDefault="00B305A1">
            <w:pPr>
              <w:rPr>
                <w:del w:id="2475" w:author="Rajiv Bansal" w:date="2019-08-04T14:23:00Z"/>
              </w:rPr>
            </w:pPr>
            <w:del w:id="2476" w:author="Rajiv Bansal" w:date="2019-08-04T14:23:00Z">
              <w:r w:rsidDel="00305C1D">
                <w:delText> </w:delText>
              </w:r>
            </w:del>
          </w:p>
          <w:p w14:paraId="655C22B7" w14:textId="46F19FF2" w:rsidR="00B305A1" w:rsidDel="00305C1D" w:rsidRDefault="00B305A1">
            <w:pPr>
              <w:rPr>
                <w:del w:id="2477" w:author="Rajiv Bansal" w:date="2019-08-04T14:23:00Z"/>
              </w:rPr>
            </w:pPr>
            <w:del w:id="247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AACA86A" w14:textId="56097667" w:rsidR="00B305A1" w:rsidDel="00305C1D" w:rsidRDefault="00B305A1">
            <w:pPr>
              <w:rPr>
                <w:del w:id="2479" w:author="Rajiv Bansal" w:date="2019-08-04T14:23:00Z"/>
              </w:rPr>
            </w:pPr>
            <w:del w:id="248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6CC5AD7E" w14:textId="3C4DFB05" w:rsidR="00B305A1" w:rsidDel="00305C1D" w:rsidRDefault="00B305A1">
            <w:pPr>
              <w:rPr>
                <w:del w:id="2481" w:author="Rajiv Bansal" w:date="2019-08-04T14:23:00Z"/>
              </w:rPr>
            </w:pPr>
            <w:del w:id="248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"post";</w:delText>
              </w:r>
            </w:del>
          </w:p>
          <w:p w14:paraId="769DA372" w14:textId="2ADEC299" w:rsidR="00B305A1" w:rsidDel="00305C1D" w:rsidRDefault="00B305A1">
            <w:pPr>
              <w:rPr>
                <w:del w:id="2483" w:author="Rajiv Bansal" w:date="2019-08-04T14:23:00Z"/>
              </w:rPr>
            </w:pPr>
            <w:del w:id="248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894432E" w14:textId="21F1E77A" w:rsidR="00B305A1" w:rsidDel="00305C1D" w:rsidRDefault="00B305A1">
            <w:pPr>
              <w:rPr>
                <w:del w:id="2485" w:author="Rajiv Bansal" w:date="2019-08-04T14:23:00Z"/>
              </w:rPr>
            </w:pPr>
            <w:del w:id="2486" w:author="Rajiv Bansal" w:date="2019-08-04T14:23:00Z">
              <w:r w:rsidDel="00305C1D">
                <w:delText> </w:delText>
              </w:r>
            </w:del>
          </w:p>
          <w:p w14:paraId="0AE1EB72" w14:textId="2979EA91" w:rsidR="00B305A1" w:rsidDel="00305C1D" w:rsidRDefault="00B305A1">
            <w:pPr>
              <w:rPr>
                <w:del w:id="2487" w:author="Rajiv Bansal" w:date="2019-08-04T14:23:00Z"/>
              </w:rPr>
            </w:pPr>
            <w:del w:id="248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8121C94" w14:textId="57208A7B" w:rsidR="00B305A1" w:rsidDel="00305C1D" w:rsidRDefault="00B305A1">
            <w:pPr>
              <w:rPr>
                <w:del w:id="2489" w:author="Rajiv Bansal" w:date="2019-08-04T14:23:00Z"/>
              </w:rPr>
            </w:pPr>
            <w:del w:id="249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09DF1B08" w14:textId="64C2CDE9" w:rsidR="00B305A1" w:rsidDel="00305C1D" w:rsidRDefault="00B305A1">
            <w:pPr>
              <w:rPr>
                <w:del w:id="2491" w:author="Rajiv Bansal" w:date="2019-08-04T14:23:00Z"/>
              </w:rPr>
            </w:pPr>
            <w:del w:id="249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4F1CBD66" w14:textId="0CDD9410" w:rsidR="00B305A1" w:rsidDel="00305C1D" w:rsidRDefault="00B305A1">
            <w:pPr>
              <w:rPr>
                <w:del w:id="2493" w:author="Rajiv Bansal" w:date="2019-08-04T14:23:00Z"/>
              </w:rPr>
            </w:pPr>
            <w:del w:id="249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C9AD470" w14:textId="48ACBB62" w:rsidR="00B305A1" w:rsidDel="00305C1D" w:rsidRDefault="00B305A1">
            <w:pPr>
              <w:rPr>
                <w:del w:id="2495" w:author="Rajiv Bansal" w:date="2019-08-04T14:23:00Z"/>
              </w:rPr>
            </w:pPr>
            <w:del w:id="2496" w:author="Rajiv Bansal" w:date="2019-08-04T14:23:00Z">
              <w:r w:rsidDel="00305C1D">
                <w:delText> </w:delText>
              </w:r>
            </w:del>
          </w:p>
          <w:p w14:paraId="7AD4931E" w14:textId="4B26CE11" w:rsidR="00B305A1" w:rsidDel="00305C1D" w:rsidRDefault="00B305A1">
            <w:pPr>
              <w:rPr>
                <w:del w:id="2497" w:author="Rajiv Bansal" w:date="2019-08-04T14:23:00Z"/>
              </w:rPr>
            </w:pPr>
            <w:del w:id="249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81CDC36" w14:textId="115EF2D4" w:rsidR="00B305A1" w:rsidDel="00305C1D" w:rsidRDefault="00B305A1">
            <w:pPr>
              <w:rPr>
                <w:del w:id="2499" w:author="Rajiv Bansal" w:date="2019-08-04T14:23:00Z"/>
              </w:rPr>
            </w:pPr>
            <w:del w:id="250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638D644" w14:textId="48B2EE27" w:rsidR="00B305A1" w:rsidDel="00305C1D" w:rsidRDefault="00B305A1">
            <w:pPr>
              <w:rPr>
                <w:del w:id="2501" w:author="Rajiv Bansal" w:date="2019-08-04T14:23:00Z"/>
              </w:rPr>
            </w:pPr>
            <w:del w:id="250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1D80AF98" w14:textId="1E37C7C4" w:rsidR="00B305A1" w:rsidDel="00305C1D" w:rsidRDefault="00B305A1">
            <w:pPr>
              <w:rPr>
                <w:del w:id="2503" w:author="Rajiv Bansal" w:date="2019-08-04T14:23:00Z"/>
              </w:rPr>
            </w:pPr>
            <w:del w:id="250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CDD193B" w14:textId="1D66791F" w:rsidR="00B305A1" w:rsidDel="00305C1D" w:rsidRDefault="00B305A1">
            <w:pPr>
              <w:rPr>
                <w:del w:id="2505" w:author="Rajiv Bansal" w:date="2019-08-04T14:23:00Z"/>
              </w:rPr>
            </w:pPr>
            <w:del w:id="2506" w:author="Rajiv Bansal" w:date="2019-08-04T14:23:00Z">
              <w:r w:rsidDel="00305C1D">
                <w:delText> </w:delText>
              </w:r>
            </w:del>
          </w:p>
          <w:p w14:paraId="791DE36B" w14:textId="7A100A4D" w:rsidR="00B305A1" w:rsidDel="00305C1D" w:rsidRDefault="00B305A1">
            <w:pPr>
              <w:rPr>
                <w:del w:id="2507" w:author="Rajiv Bansal" w:date="2019-08-04T14:23:00Z"/>
              </w:rPr>
            </w:pPr>
            <w:del w:id="250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AA6ACC" w14:textId="2666E503" w:rsidR="00B305A1" w:rsidDel="00305C1D" w:rsidRDefault="00B305A1">
            <w:pPr>
              <w:rPr>
                <w:del w:id="2509" w:author="Rajiv Bansal" w:date="2019-08-04T14:23:00Z"/>
              </w:rPr>
            </w:pPr>
            <w:del w:id="251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6CFCF61" w14:textId="530A972B" w:rsidR="00B305A1" w:rsidDel="00305C1D" w:rsidRDefault="00B305A1">
            <w:pPr>
              <w:rPr>
                <w:del w:id="2511" w:author="Rajiv Bansal" w:date="2019-08-04T14:23:00Z"/>
              </w:rPr>
            </w:pPr>
            <w:del w:id="2512"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Response Filter");</w:delText>
              </w:r>
            </w:del>
          </w:p>
          <w:p w14:paraId="2D5389B7" w14:textId="7CF7240F" w:rsidR="00B305A1" w:rsidDel="00305C1D" w:rsidRDefault="00B305A1">
            <w:pPr>
              <w:rPr>
                <w:del w:id="2513" w:author="Rajiv Bansal" w:date="2019-08-04T14:23:00Z"/>
              </w:rPr>
            </w:pPr>
            <w:del w:id="2514" w:author="Rajiv Bansal" w:date="2019-08-04T14:23:00Z">
              <w:r w:rsidDel="00305C1D">
                <w:delText> </w:delText>
              </w:r>
            </w:del>
          </w:p>
          <w:p w14:paraId="78D70446" w14:textId="46F416AF" w:rsidR="00B305A1" w:rsidDel="00305C1D" w:rsidRDefault="00B305A1">
            <w:pPr>
              <w:rPr>
                <w:del w:id="2515" w:author="Rajiv Bansal" w:date="2019-08-04T14:23:00Z"/>
              </w:rPr>
            </w:pPr>
            <w:del w:id="251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6BCBE69D" w14:textId="0B4C5F1D" w:rsidR="00B305A1" w:rsidDel="00305C1D" w:rsidRDefault="00B305A1">
            <w:pPr>
              <w:rPr>
                <w:del w:id="2517" w:author="Rajiv Bansal" w:date="2019-08-04T14:23:00Z"/>
              </w:rPr>
            </w:pPr>
            <w:del w:id="251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085B188A" w14:textId="1B428AB4" w:rsidR="00B305A1" w:rsidDel="00305C1D" w:rsidRDefault="00B305A1">
            <w:pPr>
              <w:rPr>
                <w:del w:id="2519" w:author="Rajiv Bansal" w:date="2019-08-04T14:23:00Z"/>
              </w:rPr>
            </w:pPr>
            <w:del w:id="2520" w:author="Rajiv Bansal" w:date="2019-08-04T14:23:00Z">
              <w:r w:rsidDel="00305C1D">
                <w:rPr>
                  <w:rStyle w:val="HTMLCode"/>
                  <w:rFonts w:eastAsiaTheme="minorHAnsi"/>
                </w:rPr>
                <w:delText>}</w:delText>
              </w:r>
            </w:del>
          </w:p>
        </w:tc>
      </w:tr>
    </w:tbl>
    <w:p w14:paraId="21A655D5" w14:textId="19E13D6B" w:rsidR="00B305A1" w:rsidDel="00305C1D" w:rsidRDefault="00B305A1">
      <w:pPr>
        <w:pStyle w:val="NormalWeb"/>
        <w:shd w:val="clear" w:color="auto" w:fill="FFFFFF"/>
        <w:spacing w:before="150" w:beforeAutospacing="0" w:after="240" w:afterAutospacing="0"/>
        <w:rPr>
          <w:del w:id="2521" w:author="Rajiv Bansal" w:date="2019-08-04T14:23:00Z"/>
          <w:rFonts w:ascii="Segoe UI" w:hAnsi="Segoe UI" w:cs="Segoe UI"/>
          <w:color w:val="000000"/>
        </w:rPr>
      </w:pPr>
      <w:del w:id="2522" w:author="Rajiv Bansal" w:date="2019-08-04T14:23:00Z">
        <w:r w:rsidDel="00305C1D">
          <w:rPr>
            <w:rStyle w:val="Strong"/>
            <w:rFonts w:ascii="Segoe UI" w:hAnsi="Segoe UI" w:cs="Segoe UI"/>
            <w:color w:val="000000"/>
          </w:rPr>
          <w:delText>route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08388C3" w14:textId="24BC0C10" w:rsidTr="00B305A1">
        <w:trPr>
          <w:del w:id="2523" w:author="Rajiv Bansal" w:date="2019-08-04T14:23:00Z"/>
        </w:trPr>
        <w:tc>
          <w:tcPr>
            <w:tcW w:w="15495" w:type="dxa"/>
            <w:vAlign w:val="center"/>
            <w:hideMark/>
          </w:tcPr>
          <w:p w14:paraId="0537809C" w14:textId="7ED19597" w:rsidR="00B305A1" w:rsidDel="00305C1D" w:rsidRDefault="00B305A1">
            <w:pPr>
              <w:rPr>
                <w:del w:id="2524" w:author="Rajiv Bansal" w:date="2019-08-04T14:23:00Z"/>
                <w:rFonts w:ascii="Times New Roman" w:hAnsi="Times New Roman" w:cs="Times New Roman"/>
              </w:rPr>
            </w:pPr>
            <w:del w:id="2525"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3D4D84F0" w14:textId="3A4D2192" w:rsidR="00B305A1" w:rsidDel="00305C1D" w:rsidRDefault="00B305A1">
            <w:pPr>
              <w:rPr>
                <w:del w:id="2526" w:author="Rajiv Bansal" w:date="2019-08-04T14:23:00Z"/>
              </w:rPr>
            </w:pPr>
            <w:del w:id="2527" w:author="Rajiv Bansal" w:date="2019-08-04T14:23:00Z">
              <w:r w:rsidDel="00305C1D">
                <w:delText> </w:delText>
              </w:r>
            </w:del>
          </w:p>
          <w:p w14:paraId="61F1C1BA" w14:textId="468FE99D" w:rsidR="00B305A1" w:rsidDel="00305C1D" w:rsidRDefault="00B305A1">
            <w:pPr>
              <w:rPr>
                <w:del w:id="2528" w:author="Rajiv Bansal" w:date="2019-08-04T14:23:00Z"/>
              </w:rPr>
            </w:pPr>
            <w:del w:id="252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2A1F4E9" w14:textId="5957E32D" w:rsidR="00B305A1" w:rsidDel="00305C1D" w:rsidRDefault="00B305A1">
            <w:pPr>
              <w:rPr>
                <w:del w:id="2530" w:author="Rajiv Bansal" w:date="2019-08-04T14:23:00Z"/>
              </w:rPr>
            </w:pPr>
            <w:del w:id="2531" w:author="Rajiv Bansal" w:date="2019-08-04T14:23:00Z">
              <w:r w:rsidDel="00305C1D">
                <w:delText> </w:delText>
              </w:r>
            </w:del>
          </w:p>
          <w:p w14:paraId="6A3D372E" w14:textId="39C3BF6E" w:rsidR="00B305A1" w:rsidDel="00305C1D" w:rsidRDefault="00B305A1">
            <w:pPr>
              <w:rPr>
                <w:del w:id="2532" w:author="Rajiv Bansal" w:date="2019-08-04T14:23:00Z"/>
              </w:rPr>
            </w:pPr>
            <w:del w:id="2533"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RouteFilter extends</w:delText>
              </w:r>
              <w:r w:rsidDel="00305C1D">
                <w:delText> </w:delText>
              </w:r>
              <w:r w:rsidDel="00305C1D">
                <w:rPr>
                  <w:rStyle w:val="HTMLCode"/>
                  <w:rFonts w:eastAsiaTheme="minorHAnsi"/>
                </w:rPr>
                <w:delText>ZuulFilter {</w:delText>
              </w:r>
            </w:del>
          </w:p>
          <w:p w14:paraId="497AC3D1" w14:textId="2C53E29B" w:rsidR="00B305A1" w:rsidDel="00305C1D" w:rsidRDefault="00B305A1">
            <w:pPr>
              <w:rPr>
                <w:del w:id="2534" w:author="Rajiv Bansal" w:date="2019-08-04T14:23:00Z"/>
              </w:rPr>
            </w:pPr>
            <w:del w:id="2535" w:author="Rajiv Bansal" w:date="2019-08-04T14:23:00Z">
              <w:r w:rsidDel="00305C1D">
                <w:delText> </w:delText>
              </w:r>
            </w:del>
          </w:p>
          <w:p w14:paraId="05B6F62E" w14:textId="75B57F71" w:rsidR="00B305A1" w:rsidDel="00305C1D" w:rsidRDefault="00B305A1">
            <w:pPr>
              <w:rPr>
                <w:del w:id="2536" w:author="Rajiv Bansal" w:date="2019-08-04T14:23:00Z"/>
              </w:rPr>
            </w:pPr>
            <w:del w:id="253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70F009A" w14:textId="47531DA6" w:rsidR="00B305A1" w:rsidDel="00305C1D" w:rsidRDefault="00B305A1">
            <w:pPr>
              <w:rPr>
                <w:del w:id="2538" w:author="Rajiv Bansal" w:date="2019-08-04T14:23:00Z"/>
              </w:rPr>
            </w:pPr>
            <w:del w:id="253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7596EF21" w14:textId="3A491719" w:rsidR="00B305A1" w:rsidDel="00305C1D" w:rsidRDefault="00B305A1">
            <w:pPr>
              <w:rPr>
                <w:del w:id="2540" w:author="Rajiv Bansal" w:date="2019-08-04T14:23:00Z"/>
              </w:rPr>
            </w:pPr>
            <w:del w:id="254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"route";</w:delText>
              </w:r>
            </w:del>
          </w:p>
          <w:p w14:paraId="3A60C75D" w14:textId="66C17CE6" w:rsidR="00B305A1" w:rsidDel="00305C1D" w:rsidRDefault="00B305A1">
            <w:pPr>
              <w:rPr>
                <w:del w:id="2542" w:author="Rajiv Bansal" w:date="2019-08-04T14:23:00Z"/>
              </w:rPr>
            </w:pPr>
            <w:del w:id="254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DCD16B9" w14:textId="108B8688" w:rsidR="00B305A1" w:rsidDel="00305C1D" w:rsidRDefault="00B305A1">
            <w:pPr>
              <w:rPr>
                <w:del w:id="2544" w:author="Rajiv Bansal" w:date="2019-08-04T14:23:00Z"/>
              </w:rPr>
            </w:pPr>
            <w:del w:id="2545" w:author="Rajiv Bansal" w:date="2019-08-04T14:23:00Z">
              <w:r w:rsidDel="00305C1D">
                <w:delText> </w:delText>
              </w:r>
            </w:del>
          </w:p>
          <w:p w14:paraId="2FED8C2D" w14:textId="2D69E59C" w:rsidR="00B305A1" w:rsidDel="00305C1D" w:rsidRDefault="00B305A1">
            <w:pPr>
              <w:rPr>
                <w:del w:id="2546" w:author="Rajiv Bansal" w:date="2019-08-04T14:23:00Z"/>
              </w:rPr>
            </w:pPr>
            <w:del w:id="254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7277370" w14:textId="64583078" w:rsidR="00B305A1" w:rsidDel="00305C1D" w:rsidRDefault="00B305A1">
            <w:pPr>
              <w:rPr>
                <w:del w:id="2548" w:author="Rajiv Bansal" w:date="2019-08-04T14:23:00Z"/>
              </w:rPr>
            </w:pPr>
            <w:del w:id="254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4F846867" w14:textId="6BBC15BC" w:rsidR="00B305A1" w:rsidDel="00305C1D" w:rsidRDefault="00B305A1">
            <w:pPr>
              <w:rPr>
                <w:del w:id="2550" w:author="Rajiv Bansal" w:date="2019-08-04T14:23:00Z"/>
              </w:rPr>
            </w:pPr>
            <w:del w:id="255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25A613A8" w14:textId="0E897EA0" w:rsidR="00B305A1" w:rsidDel="00305C1D" w:rsidRDefault="00B305A1">
            <w:pPr>
              <w:rPr>
                <w:del w:id="2552" w:author="Rajiv Bansal" w:date="2019-08-04T14:23:00Z"/>
              </w:rPr>
            </w:pPr>
            <w:del w:id="255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F4CDE82" w14:textId="5A746635" w:rsidR="00B305A1" w:rsidDel="00305C1D" w:rsidRDefault="00B305A1">
            <w:pPr>
              <w:rPr>
                <w:del w:id="2554" w:author="Rajiv Bansal" w:date="2019-08-04T14:23:00Z"/>
              </w:rPr>
            </w:pPr>
            <w:del w:id="2555" w:author="Rajiv Bansal" w:date="2019-08-04T14:23:00Z">
              <w:r w:rsidDel="00305C1D">
                <w:delText> </w:delText>
              </w:r>
            </w:del>
          </w:p>
          <w:p w14:paraId="73011031" w14:textId="3DCA8204" w:rsidR="00B305A1" w:rsidDel="00305C1D" w:rsidRDefault="00B305A1">
            <w:pPr>
              <w:rPr>
                <w:del w:id="2556" w:author="Rajiv Bansal" w:date="2019-08-04T14:23:00Z"/>
              </w:rPr>
            </w:pPr>
            <w:del w:id="255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D72875" w14:textId="6B77E850" w:rsidR="00B305A1" w:rsidDel="00305C1D" w:rsidRDefault="00B305A1">
            <w:pPr>
              <w:rPr>
                <w:del w:id="2558" w:author="Rajiv Bansal" w:date="2019-08-04T14:23:00Z"/>
              </w:rPr>
            </w:pPr>
            <w:del w:id="255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B37BF55" w14:textId="4E19F506" w:rsidR="00B305A1" w:rsidDel="00305C1D" w:rsidRDefault="00B305A1">
            <w:pPr>
              <w:rPr>
                <w:del w:id="2560" w:author="Rajiv Bansal" w:date="2019-08-04T14:23:00Z"/>
              </w:rPr>
            </w:pPr>
            <w:del w:id="256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24B40DE0" w14:textId="0ADE36FB" w:rsidR="00B305A1" w:rsidDel="00305C1D" w:rsidRDefault="00B305A1">
            <w:pPr>
              <w:rPr>
                <w:del w:id="2562" w:author="Rajiv Bansal" w:date="2019-08-04T14:23:00Z"/>
              </w:rPr>
            </w:pPr>
            <w:del w:id="256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A8516BB" w14:textId="564D07ED" w:rsidR="00B305A1" w:rsidDel="00305C1D" w:rsidRDefault="00B305A1">
            <w:pPr>
              <w:rPr>
                <w:del w:id="2564" w:author="Rajiv Bansal" w:date="2019-08-04T14:23:00Z"/>
              </w:rPr>
            </w:pPr>
            <w:del w:id="2565" w:author="Rajiv Bansal" w:date="2019-08-04T14:23:00Z">
              <w:r w:rsidDel="00305C1D">
                <w:delText> </w:delText>
              </w:r>
            </w:del>
          </w:p>
          <w:p w14:paraId="4EC5BAEE" w14:textId="1CD8A849" w:rsidR="00B305A1" w:rsidDel="00305C1D" w:rsidRDefault="00B305A1">
            <w:pPr>
              <w:rPr>
                <w:del w:id="2566" w:author="Rajiv Bansal" w:date="2019-08-04T14:23:00Z"/>
              </w:rPr>
            </w:pPr>
            <w:del w:id="256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2A122BE" w14:textId="1A0F6BA2" w:rsidR="00B305A1" w:rsidDel="00305C1D" w:rsidRDefault="00B305A1">
            <w:pPr>
              <w:rPr>
                <w:del w:id="2568" w:author="Rajiv Bansal" w:date="2019-08-04T14:23:00Z"/>
              </w:rPr>
            </w:pPr>
            <w:del w:id="256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ABE842D" w14:textId="0FE1F3C3" w:rsidR="00B305A1" w:rsidDel="00305C1D" w:rsidRDefault="00B305A1">
            <w:pPr>
              <w:rPr>
                <w:del w:id="2570" w:author="Rajiv Bansal" w:date="2019-08-04T14:23:00Z"/>
              </w:rPr>
            </w:pPr>
            <w:del w:id="2571"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09E1922F" w14:textId="5609AF26" w:rsidR="00B305A1" w:rsidDel="00305C1D" w:rsidRDefault="00B305A1">
            <w:pPr>
              <w:rPr>
                <w:del w:id="2572" w:author="Rajiv Bansal" w:date="2019-08-04T14:23:00Z"/>
              </w:rPr>
            </w:pPr>
            <w:del w:id="257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2DB1D4C4" w14:textId="293630DF" w:rsidR="00B305A1" w:rsidDel="00305C1D" w:rsidRDefault="00B305A1">
            <w:pPr>
              <w:rPr>
                <w:del w:id="2574" w:author="Rajiv Bansal" w:date="2019-08-04T14:23:00Z"/>
              </w:rPr>
            </w:pPr>
            <w:del w:id="257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A3C25D1" w14:textId="0363BFA7" w:rsidR="00B305A1" w:rsidDel="00305C1D" w:rsidRDefault="00B305A1">
            <w:pPr>
              <w:rPr>
                <w:del w:id="2576" w:author="Rajiv Bansal" w:date="2019-08-04T14:23:00Z"/>
              </w:rPr>
            </w:pPr>
            <w:del w:id="2577" w:author="Rajiv Bansal" w:date="2019-08-04T14:23:00Z">
              <w:r w:rsidDel="00305C1D">
                <w:rPr>
                  <w:rStyle w:val="HTMLCode"/>
                  <w:rFonts w:eastAsiaTheme="minorHAnsi"/>
                </w:rPr>
                <w:delText>}</w:delText>
              </w:r>
            </w:del>
          </w:p>
        </w:tc>
      </w:tr>
    </w:tbl>
    <w:p w14:paraId="21225F68" w14:textId="4FF070DA" w:rsidR="00B305A1" w:rsidDel="00305C1D" w:rsidRDefault="00B305A1">
      <w:pPr>
        <w:pStyle w:val="NormalWeb"/>
        <w:shd w:val="clear" w:color="auto" w:fill="FFFFFF"/>
        <w:spacing w:before="150" w:beforeAutospacing="0" w:after="240" w:afterAutospacing="0"/>
        <w:rPr>
          <w:del w:id="2578" w:author="Rajiv Bansal" w:date="2019-08-04T14:23:00Z"/>
          <w:rFonts w:ascii="Segoe UI" w:hAnsi="Segoe UI" w:cs="Segoe UI"/>
          <w:color w:val="000000"/>
        </w:rPr>
      </w:pPr>
      <w:del w:id="2579" w:author="Rajiv Bansal" w:date="2019-08-04T14:23:00Z">
        <w:r w:rsidDel="00305C1D">
          <w:rPr>
            <w:rStyle w:val="Strong"/>
            <w:rFonts w:ascii="Segoe UI" w:hAnsi="Segoe UI" w:cs="Segoe UI"/>
            <w:color w:val="000000"/>
          </w:rPr>
          <w:delText>Error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2D0FD09" w14:textId="33BFD391" w:rsidTr="00B305A1">
        <w:trPr>
          <w:del w:id="2580" w:author="Rajiv Bansal" w:date="2019-08-04T14:23:00Z"/>
        </w:trPr>
        <w:tc>
          <w:tcPr>
            <w:tcW w:w="15495" w:type="dxa"/>
            <w:vAlign w:val="center"/>
            <w:hideMark/>
          </w:tcPr>
          <w:p w14:paraId="3EB2E5F5" w14:textId="0FE6F9FA" w:rsidR="00B305A1" w:rsidDel="00305C1D" w:rsidRDefault="00B305A1">
            <w:pPr>
              <w:rPr>
                <w:del w:id="2581" w:author="Rajiv Bansal" w:date="2019-08-04T14:23:00Z"/>
                <w:rFonts w:ascii="Times New Roman" w:hAnsi="Times New Roman" w:cs="Times New Roman"/>
              </w:rPr>
            </w:pPr>
            <w:del w:id="2582"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02CC549" w14:textId="38DB6B59" w:rsidR="00B305A1" w:rsidDel="00305C1D" w:rsidRDefault="00B305A1">
            <w:pPr>
              <w:rPr>
                <w:del w:id="2583" w:author="Rajiv Bansal" w:date="2019-08-04T14:23:00Z"/>
              </w:rPr>
            </w:pPr>
            <w:del w:id="2584" w:author="Rajiv Bansal" w:date="2019-08-04T14:23:00Z">
              <w:r w:rsidDel="00305C1D">
                <w:delText> </w:delText>
              </w:r>
            </w:del>
          </w:p>
          <w:p w14:paraId="00998732" w14:textId="4A556102" w:rsidR="00B305A1" w:rsidDel="00305C1D" w:rsidRDefault="00B305A1">
            <w:pPr>
              <w:rPr>
                <w:del w:id="2585" w:author="Rajiv Bansal" w:date="2019-08-04T14:23:00Z"/>
              </w:rPr>
            </w:pPr>
            <w:del w:id="258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CE43E71" w14:textId="27953EF4" w:rsidR="00B305A1" w:rsidDel="00305C1D" w:rsidRDefault="00B305A1">
            <w:pPr>
              <w:rPr>
                <w:del w:id="2587" w:author="Rajiv Bansal" w:date="2019-08-04T14:23:00Z"/>
              </w:rPr>
            </w:pPr>
            <w:del w:id="2588" w:author="Rajiv Bansal" w:date="2019-08-04T14:23:00Z">
              <w:r w:rsidDel="00305C1D">
                <w:delText> </w:delText>
              </w:r>
            </w:del>
          </w:p>
          <w:p w14:paraId="7B3C2E25" w14:textId="63079684" w:rsidR="00B305A1" w:rsidDel="00305C1D" w:rsidRDefault="00B305A1">
            <w:pPr>
              <w:rPr>
                <w:del w:id="2589" w:author="Rajiv Bansal" w:date="2019-08-04T14:23:00Z"/>
              </w:rPr>
            </w:pPr>
            <w:del w:id="259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ErrorFilter extends</w:delText>
              </w:r>
              <w:r w:rsidDel="00305C1D">
                <w:delText> </w:delText>
              </w:r>
              <w:r w:rsidDel="00305C1D">
                <w:rPr>
                  <w:rStyle w:val="HTMLCode"/>
                  <w:rFonts w:eastAsiaTheme="minorHAnsi"/>
                </w:rPr>
                <w:delText>ZuulFilter {</w:delText>
              </w:r>
            </w:del>
          </w:p>
          <w:p w14:paraId="4EC33684" w14:textId="161F5812" w:rsidR="00B305A1" w:rsidDel="00305C1D" w:rsidRDefault="00B305A1">
            <w:pPr>
              <w:rPr>
                <w:del w:id="2591" w:author="Rajiv Bansal" w:date="2019-08-04T14:23:00Z"/>
              </w:rPr>
            </w:pPr>
            <w:del w:id="2592" w:author="Rajiv Bansal" w:date="2019-08-04T14:23:00Z">
              <w:r w:rsidDel="00305C1D">
                <w:delText> </w:delText>
              </w:r>
            </w:del>
          </w:p>
          <w:p w14:paraId="320F4BEF" w14:textId="56256B8E" w:rsidR="00B305A1" w:rsidDel="00305C1D" w:rsidRDefault="00B305A1">
            <w:pPr>
              <w:rPr>
                <w:del w:id="2593" w:author="Rajiv Bansal" w:date="2019-08-04T14:23:00Z"/>
              </w:rPr>
            </w:pPr>
            <w:del w:id="259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FE0CB78" w14:textId="4FBD0104" w:rsidR="00B305A1" w:rsidDel="00305C1D" w:rsidRDefault="00B305A1">
            <w:pPr>
              <w:rPr>
                <w:del w:id="2595" w:author="Rajiv Bansal" w:date="2019-08-04T14:23:00Z"/>
              </w:rPr>
            </w:pPr>
            <w:del w:id="259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3DEA848C" w14:textId="7CA7B18E" w:rsidR="00B305A1" w:rsidDel="00305C1D" w:rsidRDefault="00B305A1">
            <w:pPr>
              <w:rPr>
                <w:del w:id="2597" w:author="Rajiv Bansal" w:date="2019-08-04T14:23:00Z"/>
              </w:rPr>
            </w:pPr>
            <w:del w:id="259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"error";</w:delText>
              </w:r>
            </w:del>
          </w:p>
          <w:p w14:paraId="68EBD369" w14:textId="0DC79B82" w:rsidR="00B305A1" w:rsidDel="00305C1D" w:rsidRDefault="00B305A1">
            <w:pPr>
              <w:rPr>
                <w:del w:id="2599" w:author="Rajiv Bansal" w:date="2019-08-04T14:23:00Z"/>
              </w:rPr>
            </w:pPr>
            <w:del w:id="260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A1A5A35" w14:textId="13861507" w:rsidR="00B305A1" w:rsidDel="00305C1D" w:rsidRDefault="00B305A1">
            <w:pPr>
              <w:rPr>
                <w:del w:id="2601" w:author="Rajiv Bansal" w:date="2019-08-04T14:23:00Z"/>
              </w:rPr>
            </w:pPr>
            <w:del w:id="2602" w:author="Rajiv Bansal" w:date="2019-08-04T14:23:00Z">
              <w:r w:rsidDel="00305C1D">
                <w:delText> </w:delText>
              </w:r>
            </w:del>
          </w:p>
          <w:p w14:paraId="20036EC9" w14:textId="314D4336" w:rsidR="00B305A1" w:rsidDel="00305C1D" w:rsidRDefault="00B305A1">
            <w:pPr>
              <w:rPr>
                <w:del w:id="2603" w:author="Rajiv Bansal" w:date="2019-08-04T14:23:00Z"/>
              </w:rPr>
            </w:pPr>
            <w:del w:id="260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3EBDCC18" w14:textId="6CA2992F" w:rsidR="00B305A1" w:rsidDel="00305C1D" w:rsidRDefault="00B305A1">
            <w:pPr>
              <w:rPr>
                <w:del w:id="2605" w:author="Rajiv Bansal" w:date="2019-08-04T14:23:00Z"/>
              </w:rPr>
            </w:pPr>
            <w:del w:id="260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124B7B9B" w14:textId="3F526AE9" w:rsidR="00B305A1" w:rsidDel="00305C1D" w:rsidRDefault="00B305A1">
            <w:pPr>
              <w:rPr>
                <w:del w:id="2607" w:author="Rajiv Bansal" w:date="2019-08-04T14:23:00Z"/>
              </w:rPr>
            </w:pPr>
            <w:del w:id="260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74D19656" w14:textId="27BA6B9B" w:rsidR="00B305A1" w:rsidDel="00305C1D" w:rsidRDefault="00B305A1">
            <w:pPr>
              <w:rPr>
                <w:del w:id="2609" w:author="Rajiv Bansal" w:date="2019-08-04T14:23:00Z"/>
              </w:rPr>
            </w:pPr>
            <w:del w:id="261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78167D1" w14:textId="77AE3F8E" w:rsidR="00B305A1" w:rsidDel="00305C1D" w:rsidRDefault="00B305A1">
            <w:pPr>
              <w:rPr>
                <w:del w:id="2611" w:author="Rajiv Bansal" w:date="2019-08-04T14:23:00Z"/>
              </w:rPr>
            </w:pPr>
            <w:del w:id="2612" w:author="Rajiv Bansal" w:date="2019-08-04T14:23:00Z">
              <w:r w:rsidDel="00305C1D">
                <w:delText> </w:delText>
              </w:r>
            </w:del>
          </w:p>
          <w:p w14:paraId="2A787918" w14:textId="2469B965" w:rsidR="00B305A1" w:rsidDel="00305C1D" w:rsidRDefault="00B305A1">
            <w:pPr>
              <w:rPr>
                <w:del w:id="2613" w:author="Rajiv Bansal" w:date="2019-08-04T14:23:00Z"/>
              </w:rPr>
            </w:pPr>
            <w:del w:id="261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6ACA6216" w14:textId="100F5BBA" w:rsidR="00B305A1" w:rsidDel="00305C1D" w:rsidRDefault="00B305A1">
            <w:pPr>
              <w:rPr>
                <w:del w:id="2615" w:author="Rajiv Bansal" w:date="2019-08-04T14:23:00Z"/>
              </w:rPr>
            </w:pPr>
            <w:del w:id="261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121D40F" w14:textId="466C0C89" w:rsidR="00B305A1" w:rsidDel="00305C1D" w:rsidRDefault="00B305A1">
            <w:pPr>
              <w:rPr>
                <w:del w:id="2617" w:author="Rajiv Bansal" w:date="2019-08-04T14:23:00Z"/>
              </w:rPr>
            </w:pPr>
            <w:del w:id="261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39D13D35" w14:textId="314931ED" w:rsidR="00B305A1" w:rsidDel="00305C1D" w:rsidRDefault="00B305A1">
            <w:pPr>
              <w:rPr>
                <w:del w:id="2619" w:author="Rajiv Bansal" w:date="2019-08-04T14:23:00Z"/>
              </w:rPr>
            </w:pPr>
            <w:del w:id="262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B25FA8A" w14:textId="7423CBA2" w:rsidR="00B305A1" w:rsidDel="00305C1D" w:rsidRDefault="00B305A1">
            <w:pPr>
              <w:rPr>
                <w:del w:id="2621" w:author="Rajiv Bansal" w:date="2019-08-04T14:23:00Z"/>
              </w:rPr>
            </w:pPr>
            <w:del w:id="2622" w:author="Rajiv Bansal" w:date="2019-08-04T14:23:00Z">
              <w:r w:rsidDel="00305C1D">
                <w:delText> </w:delText>
              </w:r>
            </w:del>
          </w:p>
          <w:p w14:paraId="6B094344" w14:textId="0598C04C" w:rsidR="00B305A1" w:rsidDel="00305C1D" w:rsidRDefault="00B305A1">
            <w:pPr>
              <w:rPr>
                <w:del w:id="2623" w:author="Rajiv Bansal" w:date="2019-08-04T14:23:00Z"/>
              </w:rPr>
            </w:pPr>
            <w:del w:id="262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D667E50" w14:textId="1E7097ED" w:rsidR="00B305A1" w:rsidDel="00305C1D" w:rsidRDefault="00B305A1">
            <w:pPr>
              <w:rPr>
                <w:del w:id="2625" w:author="Rajiv Bansal" w:date="2019-08-04T14:23:00Z"/>
              </w:rPr>
            </w:pPr>
            <w:del w:id="262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008B195" w14:textId="7B359902" w:rsidR="00B305A1" w:rsidDel="00305C1D" w:rsidRDefault="00B305A1">
            <w:pPr>
              <w:rPr>
                <w:del w:id="2627" w:author="Rajiv Bansal" w:date="2019-08-04T14:23:00Z"/>
              </w:rPr>
            </w:pPr>
            <w:del w:id="2628"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289177E6" w14:textId="5AB10350" w:rsidR="00B305A1" w:rsidDel="00305C1D" w:rsidRDefault="00B305A1">
            <w:pPr>
              <w:rPr>
                <w:del w:id="2629" w:author="Rajiv Bansal" w:date="2019-08-04T14:23:00Z"/>
              </w:rPr>
            </w:pPr>
            <w:del w:id="2630" w:author="Rajiv Bansal" w:date="2019-08-04T14:23:00Z">
              <w:r w:rsidDel="00305C1D">
                <w:delText> </w:delText>
              </w:r>
            </w:del>
          </w:p>
          <w:p w14:paraId="6FB17311" w14:textId="33580C2E" w:rsidR="00B305A1" w:rsidDel="00305C1D" w:rsidRDefault="00B305A1">
            <w:pPr>
              <w:rPr>
                <w:del w:id="2631" w:author="Rajiv Bansal" w:date="2019-08-04T14:23:00Z"/>
              </w:rPr>
            </w:pPr>
            <w:del w:id="263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05983C14" w14:textId="37367B2D" w:rsidR="00B305A1" w:rsidDel="00305C1D" w:rsidRDefault="00B305A1">
            <w:pPr>
              <w:rPr>
                <w:del w:id="2633" w:author="Rajiv Bansal" w:date="2019-08-04T14:23:00Z"/>
              </w:rPr>
            </w:pPr>
            <w:del w:id="263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C458A22" w14:textId="32C7BD8F" w:rsidR="00B305A1" w:rsidDel="00305C1D" w:rsidRDefault="00B305A1">
            <w:pPr>
              <w:rPr>
                <w:del w:id="2635" w:author="Rajiv Bansal" w:date="2019-08-04T14:23:00Z"/>
              </w:rPr>
            </w:pPr>
            <w:del w:id="2636" w:author="Rajiv Bansal" w:date="2019-08-04T14:23:00Z">
              <w:r w:rsidDel="00305C1D">
                <w:rPr>
                  <w:rStyle w:val="HTMLCode"/>
                  <w:rFonts w:eastAsiaTheme="minorHAnsi"/>
                </w:rPr>
                <w:delText>}</w:delText>
              </w:r>
            </w:del>
          </w:p>
        </w:tc>
      </w:tr>
    </w:tbl>
    <w:p w14:paraId="3688356F" w14:textId="45BE6C1E" w:rsidR="00B305A1" w:rsidDel="00305C1D" w:rsidRDefault="00B305A1">
      <w:pPr>
        <w:pStyle w:val="Heading6"/>
        <w:rPr>
          <w:del w:id="2637" w:author="Rajiv Bansal" w:date="2019-08-04T14:23:00Z"/>
        </w:rPr>
        <w:pPrChange w:id="2638" w:author="Rajiv Bansal" w:date="2019-08-04T11:29:00Z">
          <w:pPr>
            <w:pStyle w:val="Heading7"/>
          </w:pPr>
        </w:pPrChange>
      </w:pPr>
      <w:del w:id="2639" w:author="Rajiv Bansal" w:date="2019-08-04T14:23:00Z">
        <w:r w:rsidDel="00305C1D">
          <w:delText>5.5. Register zuul filters</w:delText>
        </w:r>
      </w:del>
    </w:p>
    <w:p w14:paraId="2276C422" w14:textId="62644A80" w:rsidR="00B305A1" w:rsidDel="00305C1D" w:rsidRDefault="00B305A1">
      <w:pPr>
        <w:pStyle w:val="NormalWeb"/>
        <w:shd w:val="clear" w:color="auto" w:fill="FFFFFF"/>
        <w:spacing w:before="150" w:beforeAutospacing="0" w:after="240" w:afterAutospacing="0"/>
        <w:rPr>
          <w:del w:id="2640" w:author="Rajiv Bansal" w:date="2019-08-04T14:23:00Z"/>
          <w:rFonts w:ascii="Segoe UI" w:hAnsi="Segoe UI" w:cs="Segoe UI"/>
          <w:color w:val="000000"/>
        </w:rPr>
      </w:pPr>
      <w:del w:id="2641" w:author="Rajiv Bansal" w:date="2019-08-04T14:23:00Z">
        <w:r w:rsidDel="00305C1D">
          <w:rPr>
            <w:rFonts w:ascii="Segoe UI" w:hAnsi="Segoe UI" w:cs="Segoe UI"/>
            <w:color w:val="000000"/>
          </w:rPr>
          <w:delText>Create the bean definition of these filters to be auto-registered and enabled.</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582DAAD" w14:textId="4D38866B" w:rsidTr="00B305A1">
        <w:trPr>
          <w:del w:id="2642" w:author="Rajiv Bansal" w:date="2019-08-04T14:23:00Z"/>
        </w:trPr>
        <w:tc>
          <w:tcPr>
            <w:tcW w:w="15495" w:type="dxa"/>
            <w:vAlign w:val="center"/>
            <w:hideMark/>
          </w:tcPr>
          <w:p w14:paraId="414F19E7" w14:textId="391BD3F7" w:rsidR="00B305A1" w:rsidDel="00305C1D" w:rsidRDefault="00B305A1">
            <w:pPr>
              <w:rPr>
                <w:del w:id="2643" w:author="Rajiv Bansal" w:date="2019-08-04T14:23:00Z"/>
                <w:rFonts w:ascii="Times New Roman" w:hAnsi="Times New Roman" w:cs="Times New Roman"/>
              </w:rPr>
            </w:pPr>
            <w:del w:id="2644" w:author="Rajiv Bansal" w:date="2019-08-04T14:23:00Z">
              <w:r w:rsidDel="00305C1D">
                <w:rPr>
                  <w:rStyle w:val="HTMLCode"/>
                  <w:rFonts w:eastAsiaTheme="minorHAnsi"/>
                </w:rPr>
                <w:delText>@Bean</w:delText>
              </w:r>
            </w:del>
          </w:p>
          <w:p w14:paraId="12A18CAF" w14:textId="28F39CD0" w:rsidR="00B305A1" w:rsidDel="00305C1D" w:rsidRDefault="00B305A1">
            <w:pPr>
              <w:rPr>
                <w:del w:id="2645" w:author="Rajiv Bansal" w:date="2019-08-04T14:23:00Z"/>
              </w:rPr>
            </w:pPr>
            <w:del w:id="2646"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5A9EE047" w14:textId="54439749" w:rsidR="00B305A1" w:rsidDel="00305C1D" w:rsidRDefault="00B305A1">
            <w:pPr>
              <w:rPr>
                <w:del w:id="2647" w:author="Rajiv Bansal" w:date="2019-08-04T14:23:00Z"/>
              </w:rPr>
            </w:pPr>
            <w:del w:id="264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1C0EE14E" w14:textId="329B13DB" w:rsidR="00B305A1" w:rsidDel="00305C1D" w:rsidRDefault="00B305A1">
            <w:pPr>
              <w:rPr>
                <w:del w:id="2649" w:author="Rajiv Bansal" w:date="2019-08-04T14:23:00Z"/>
              </w:rPr>
            </w:pPr>
            <w:del w:id="2650" w:author="Rajiv Bansal" w:date="2019-08-04T14:23:00Z">
              <w:r w:rsidDel="00305C1D">
                <w:rPr>
                  <w:rStyle w:val="HTMLCode"/>
                  <w:rFonts w:eastAsiaTheme="minorHAnsi"/>
                </w:rPr>
                <w:delText>}</w:delText>
              </w:r>
            </w:del>
          </w:p>
          <w:p w14:paraId="01E63B31" w14:textId="249C8A3C" w:rsidR="00B305A1" w:rsidDel="00305C1D" w:rsidRDefault="00B305A1">
            <w:pPr>
              <w:rPr>
                <w:del w:id="2651" w:author="Rajiv Bansal" w:date="2019-08-04T14:23:00Z"/>
              </w:rPr>
            </w:pPr>
            <w:del w:id="2652" w:author="Rajiv Bansal" w:date="2019-08-04T14:23:00Z">
              <w:r w:rsidDel="00305C1D">
                <w:rPr>
                  <w:rStyle w:val="HTMLCode"/>
                  <w:rFonts w:eastAsiaTheme="minorHAnsi"/>
                </w:rPr>
                <w:delText>@Bean</w:delText>
              </w:r>
            </w:del>
          </w:p>
          <w:p w14:paraId="78796FB5" w14:textId="00049701" w:rsidR="00B305A1" w:rsidDel="00305C1D" w:rsidRDefault="00B305A1">
            <w:pPr>
              <w:rPr>
                <w:del w:id="2653" w:author="Rajiv Bansal" w:date="2019-08-04T14:23:00Z"/>
              </w:rPr>
            </w:pPr>
            <w:del w:id="265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65BF79B3" w14:textId="40DF4635" w:rsidR="00B305A1" w:rsidDel="00305C1D" w:rsidRDefault="00B305A1">
            <w:pPr>
              <w:rPr>
                <w:del w:id="2655" w:author="Rajiv Bansal" w:date="2019-08-04T14:23:00Z"/>
              </w:rPr>
            </w:pPr>
            <w:del w:id="265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DACBE09" w14:textId="048EA3FE" w:rsidR="00B305A1" w:rsidDel="00305C1D" w:rsidRDefault="00B305A1">
            <w:pPr>
              <w:rPr>
                <w:del w:id="2657" w:author="Rajiv Bansal" w:date="2019-08-04T14:23:00Z"/>
              </w:rPr>
            </w:pPr>
            <w:del w:id="2658" w:author="Rajiv Bansal" w:date="2019-08-04T14:23:00Z">
              <w:r w:rsidDel="00305C1D">
                <w:rPr>
                  <w:rStyle w:val="HTMLCode"/>
                  <w:rFonts w:eastAsiaTheme="minorHAnsi"/>
                </w:rPr>
                <w:delText>}</w:delText>
              </w:r>
            </w:del>
          </w:p>
          <w:p w14:paraId="670362B1" w14:textId="071D6FB1" w:rsidR="00B305A1" w:rsidDel="00305C1D" w:rsidRDefault="00B305A1">
            <w:pPr>
              <w:rPr>
                <w:del w:id="2659" w:author="Rajiv Bansal" w:date="2019-08-04T14:23:00Z"/>
              </w:rPr>
            </w:pPr>
            <w:del w:id="2660" w:author="Rajiv Bansal" w:date="2019-08-04T14:23:00Z">
              <w:r w:rsidDel="00305C1D">
                <w:rPr>
                  <w:rStyle w:val="HTMLCode"/>
                  <w:rFonts w:eastAsiaTheme="minorHAnsi"/>
                </w:rPr>
                <w:delText>@Bean</w:delText>
              </w:r>
            </w:del>
          </w:p>
          <w:p w14:paraId="07EE1139" w14:textId="6FC46B56" w:rsidR="00B305A1" w:rsidDel="00305C1D" w:rsidRDefault="00B305A1">
            <w:pPr>
              <w:rPr>
                <w:del w:id="2661" w:author="Rajiv Bansal" w:date="2019-08-04T14:23:00Z"/>
              </w:rPr>
            </w:pPr>
            <w:del w:id="266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531760EB" w14:textId="4520D988" w:rsidR="00B305A1" w:rsidDel="00305C1D" w:rsidRDefault="00B305A1">
            <w:pPr>
              <w:rPr>
                <w:del w:id="2663" w:author="Rajiv Bansal" w:date="2019-08-04T14:23:00Z"/>
              </w:rPr>
            </w:pPr>
            <w:del w:id="266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42EDED77" w14:textId="53D00836" w:rsidR="00B305A1" w:rsidDel="00305C1D" w:rsidRDefault="00B305A1">
            <w:pPr>
              <w:rPr>
                <w:del w:id="2665" w:author="Rajiv Bansal" w:date="2019-08-04T14:23:00Z"/>
              </w:rPr>
            </w:pPr>
            <w:del w:id="2666" w:author="Rajiv Bansal" w:date="2019-08-04T14:23:00Z">
              <w:r w:rsidDel="00305C1D">
                <w:rPr>
                  <w:rStyle w:val="HTMLCode"/>
                  <w:rFonts w:eastAsiaTheme="minorHAnsi"/>
                </w:rPr>
                <w:delText>}</w:delText>
              </w:r>
            </w:del>
          </w:p>
          <w:p w14:paraId="3CBBBCC1" w14:textId="6C02D50D" w:rsidR="00B305A1" w:rsidDel="00305C1D" w:rsidRDefault="00B305A1">
            <w:pPr>
              <w:rPr>
                <w:del w:id="2667" w:author="Rajiv Bansal" w:date="2019-08-04T14:23:00Z"/>
              </w:rPr>
            </w:pPr>
            <w:del w:id="2668" w:author="Rajiv Bansal" w:date="2019-08-04T14:23:00Z">
              <w:r w:rsidDel="00305C1D">
                <w:rPr>
                  <w:rStyle w:val="HTMLCode"/>
                  <w:rFonts w:eastAsiaTheme="minorHAnsi"/>
                </w:rPr>
                <w:delText>@Bean</w:delText>
              </w:r>
            </w:del>
          </w:p>
          <w:p w14:paraId="09451FBE" w14:textId="105F6777" w:rsidR="00B305A1" w:rsidDel="00305C1D" w:rsidRDefault="00B305A1">
            <w:pPr>
              <w:rPr>
                <w:del w:id="2669" w:author="Rajiv Bansal" w:date="2019-08-04T14:23:00Z"/>
              </w:rPr>
            </w:pPr>
            <w:del w:id="267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3BDF7784" w14:textId="09F44622" w:rsidR="00B305A1" w:rsidDel="00305C1D" w:rsidRDefault="00B305A1">
            <w:pPr>
              <w:rPr>
                <w:del w:id="2671" w:author="Rajiv Bansal" w:date="2019-08-04T14:23:00Z"/>
              </w:rPr>
            </w:pPr>
            <w:del w:id="267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06F8E556" w14:textId="7846BFC9" w:rsidR="00B305A1" w:rsidDel="00305C1D" w:rsidRDefault="00B305A1">
            <w:pPr>
              <w:rPr>
                <w:del w:id="2673" w:author="Rajiv Bansal" w:date="2019-08-04T14:23:00Z"/>
              </w:rPr>
            </w:pPr>
            <w:del w:id="2674" w:author="Rajiv Bansal" w:date="2019-08-04T14:23:00Z">
              <w:r w:rsidDel="00305C1D">
                <w:rPr>
                  <w:rStyle w:val="HTMLCode"/>
                  <w:rFonts w:eastAsiaTheme="minorHAnsi"/>
                </w:rPr>
                <w:delText>}</w:delText>
              </w:r>
            </w:del>
          </w:p>
        </w:tc>
      </w:tr>
    </w:tbl>
    <w:p w14:paraId="580BEECC" w14:textId="25F743F6" w:rsidR="00B305A1" w:rsidRPr="00F27221" w:rsidDel="00305C1D" w:rsidRDefault="00B305A1">
      <w:pPr>
        <w:pStyle w:val="Heading6"/>
        <w:rPr>
          <w:del w:id="2675" w:author="Rajiv Bansal" w:date="2019-08-04T14:23:00Z"/>
          <w:b/>
          <w:bCs/>
          <w:sz w:val="36"/>
          <w:szCs w:val="36"/>
        </w:rPr>
      </w:pPr>
      <w:del w:id="2676" w:author="Rajiv Bansal" w:date="2019-08-04T14:23:00Z">
        <w:r w:rsidRPr="00F27221" w:rsidDel="00305C1D">
          <w:rPr>
            <w:b/>
            <w:bCs/>
          </w:rPr>
          <w:delText>6. Netflix zuul example demo</w:delText>
        </w:r>
      </w:del>
    </w:p>
    <w:p w14:paraId="5CD4DAAE" w14:textId="68B35B5E" w:rsidR="00B305A1" w:rsidDel="00305C1D" w:rsidRDefault="00B305A1">
      <w:pPr>
        <w:pStyle w:val="NormalWeb"/>
        <w:shd w:val="clear" w:color="auto" w:fill="FFFFFF"/>
        <w:spacing w:before="150" w:beforeAutospacing="0" w:after="240" w:afterAutospacing="0"/>
        <w:rPr>
          <w:del w:id="2677" w:author="Rajiv Bansal" w:date="2019-08-04T14:23:00Z"/>
          <w:rFonts w:ascii="Segoe UI" w:hAnsi="Segoe UI" w:cs="Segoe UI"/>
          <w:color w:val="000000"/>
        </w:rPr>
      </w:pPr>
      <w:del w:id="2678" w:author="Rajiv Bansal" w:date="2019-08-04T14:23:00Z">
        <w:r w:rsidDel="00305C1D">
          <w:rPr>
            <w:rFonts w:ascii="Segoe UI" w:hAnsi="Segoe UI" w:cs="Segoe UI"/>
            <w:color w:val="000000"/>
          </w:rPr>
          <w:delText>So we have enabled Zuul, added required configurations and developed Filters. So new we can do the basic testing to understand the whole thing.</w:delText>
        </w:r>
      </w:del>
    </w:p>
    <w:p w14:paraId="6CD6257E" w14:textId="25AD2780" w:rsidR="00B305A1" w:rsidDel="00305C1D" w:rsidRDefault="00B305A1">
      <w:pPr>
        <w:pStyle w:val="NormalWeb"/>
        <w:shd w:val="clear" w:color="auto" w:fill="FFFFFF"/>
        <w:spacing w:before="150" w:beforeAutospacing="0" w:after="240" w:afterAutospacing="0"/>
        <w:rPr>
          <w:del w:id="2679" w:author="Rajiv Bansal" w:date="2019-08-04T14:23:00Z"/>
          <w:rFonts w:ascii="Segoe UI" w:hAnsi="Segoe UI" w:cs="Segoe UI"/>
          <w:color w:val="000000"/>
        </w:rPr>
      </w:pPr>
      <w:del w:id="2680" w:author="Rajiv Bansal" w:date="2019-08-04T14:23:00Z">
        <w:r w:rsidDel="00305C1D">
          <w:rPr>
            <w:rFonts w:ascii="Segoe UI" w:hAnsi="Segoe UI" w:cs="Segoe UI"/>
            <w:color w:val="000000"/>
          </w:rPr>
          <w:delText>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target\spring-boot-zuulgatwayproxy-0.0.1-SNAPSHOT.jar</w:delText>
        </w:r>
        <w:r w:rsidDel="00305C1D">
          <w:rPr>
            <w:rFonts w:ascii="Segoe UI" w:hAnsi="Segoe UI" w:cs="Segoe UI"/>
            <w:color w:val="000000"/>
          </w:rPr>
          <w:delText>. Now once the server started, go to browser and test whether the endpoints are working by accessing the student service bu it’s name i.e.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6E693C45" w14:textId="58B00C06" w:rsidR="00B305A1" w:rsidDel="00305C1D" w:rsidRDefault="00AB3BB5">
      <w:pPr>
        <w:pStyle w:val="NormalWeb"/>
        <w:shd w:val="clear" w:color="auto" w:fill="FFFFFF"/>
        <w:spacing w:before="150" w:beforeAutospacing="0" w:after="240" w:afterAutospacing="0"/>
        <w:rPr>
          <w:del w:id="2681" w:author="Rajiv Bansal" w:date="2019-08-04T14:23:00Z"/>
          <w:rFonts w:ascii="Segoe UI" w:hAnsi="Segoe UI" w:cs="Segoe UI"/>
          <w:color w:val="000000"/>
        </w:rPr>
      </w:pPr>
      <w:del w:id="2682" w:author="Rajiv Bansal" w:date="2019-08-04T14:23:00Z">
        <w:r w:rsidDel="00305C1D">
          <w:fldChar w:fldCharType="begin"/>
        </w:r>
        <w:r w:rsidDel="00305C1D">
          <w:delInstrText xml:space="preserve"> HYPERLINK "http://localhost:8080/student/getStudentDetails/Sajal" </w:delInstrText>
        </w:r>
        <w:r w:rsidDel="00305C1D">
          <w:fldChar w:fldCharType="separate"/>
        </w:r>
        <w:r w:rsidR="00B305A1" w:rsidDel="00305C1D">
          <w:rPr>
            <w:rStyle w:val="Hyperlink"/>
            <w:rFonts w:ascii="Segoe UI" w:hAnsi="Segoe UI" w:cs="Segoe UI"/>
            <w:color w:val="0366D6"/>
          </w:rPr>
          <w:delText>http://localhost:8080/student/getStudentDetails/Sajal</w:delText>
        </w:r>
        <w:r w:rsidDel="00305C1D">
          <w:rPr>
            <w:rStyle w:val="Hyperlink"/>
            <w:rFonts w:ascii="Segoe UI" w:hAnsi="Segoe UI" w:cs="Segoe UI"/>
            <w:color w:val="0366D6"/>
          </w:rPr>
          <w:fldChar w:fldCharType="end"/>
        </w:r>
      </w:del>
    </w:p>
    <w:p w14:paraId="563A19AD" w14:textId="5B2E56E6" w:rsidR="00B305A1" w:rsidDel="00305C1D" w:rsidRDefault="00B305A1">
      <w:pPr>
        <w:rPr>
          <w:del w:id="2683" w:author="Rajiv Bansal" w:date="2019-08-04T14:23:00Z"/>
          <w:rFonts w:ascii="Times New Roman" w:hAnsi="Times New Roman" w:cs="Times New Roman"/>
        </w:rPr>
      </w:pPr>
      <w:del w:id="2684" w:author="Rajiv Bansal" w:date="2019-08-04T14:23:00Z">
        <w:r w:rsidDel="00305C1D">
          <w:rPr>
            <w:noProof/>
          </w:rPr>
          <w:drawing>
            <wp:inline distT="0" distB="0" distL="0" distR="0" wp14:anchorId="76E2070A" wp14:editId="2BC018A5">
              <wp:extent cx="5731510" cy="1407795"/>
              <wp:effectExtent l="0" t="0" r="2540" b="1905"/>
              <wp:docPr id="10" name="Picture 1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rsidDel="00305C1D">
          <w:delText>Proxy service output</w:delText>
        </w:r>
      </w:del>
    </w:p>
    <w:p w14:paraId="0DF7F05F" w14:textId="5659B271" w:rsidR="00B305A1" w:rsidDel="00305C1D" w:rsidRDefault="00AB3BB5">
      <w:pPr>
        <w:pStyle w:val="NormalWeb"/>
        <w:shd w:val="clear" w:color="auto" w:fill="FFFFFF"/>
        <w:spacing w:before="150" w:beforeAutospacing="0" w:after="240" w:afterAutospacing="0"/>
        <w:rPr>
          <w:del w:id="2685" w:author="Rajiv Bansal" w:date="2019-08-04T14:23:00Z"/>
          <w:rFonts w:ascii="Segoe UI" w:hAnsi="Segoe UI" w:cs="Segoe UI"/>
          <w:color w:val="000000"/>
        </w:rPr>
      </w:pPr>
      <w:del w:id="2686" w:author="Rajiv Bansal" w:date="2019-08-04T14:23:00Z">
        <w:r w:rsidDel="00305C1D">
          <w:fldChar w:fldCharType="begin"/>
        </w:r>
        <w:r w:rsidDel="00305C1D">
          <w:delInstrText xml:space="preserve"> HYPERLINK "http://localhost:8080/student/echoStudentName/Sajal" </w:delInstrText>
        </w:r>
        <w:r w:rsidDel="00305C1D">
          <w:fldChar w:fldCharType="separate"/>
        </w:r>
        <w:r w:rsidR="00B305A1" w:rsidDel="00305C1D">
          <w:rPr>
            <w:rStyle w:val="Hyperlink"/>
            <w:rFonts w:ascii="Segoe UI" w:hAnsi="Segoe UI" w:cs="Segoe UI"/>
            <w:color w:val="0366D6"/>
          </w:rPr>
          <w:delText>http://localhost:8080/student/echoStudentName/Sajal</w:delText>
        </w:r>
        <w:r w:rsidDel="00305C1D">
          <w:rPr>
            <w:rStyle w:val="Hyperlink"/>
            <w:rFonts w:ascii="Segoe UI" w:hAnsi="Segoe UI" w:cs="Segoe UI"/>
            <w:color w:val="0366D6"/>
          </w:rPr>
          <w:fldChar w:fldCharType="end"/>
        </w:r>
      </w:del>
    </w:p>
    <w:p w14:paraId="7BCD1CE9" w14:textId="081A0701" w:rsidR="00B305A1" w:rsidDel="00305C1D" w:rsidRDefault="00B305A1">
      <w:pPr>
        <w:rPr>
          <w:del w:id="2687" w:author="Rajiv Bansal" w:date="2019-08-04T14:23:00Z"/>
          <w:rFonts w:ascii="Times New Roman" w:hAnsi="Times New Roman" w:cs="Times New Roman"/>
        </w:rPr>
      </w:pPr>
      <w:del w:id="2688" w:author="Rajiv Bansal" w:date="2019-08-04T14:23:00Z">
        <w:r w:rsidDel="00305C1D">
          <w:rPr>
            <w:noProof/>
          </w:rPr>
          <w:drawing>
            <wp:inline distT="0" distB="0" distL="0" distR="0" wp14:anchorId="583502BE" wp14:editId="4F4E2303">
              <wp:extent cx="5731510" cy="1794510"/>
              <wp:effectExtent l="0" t="0" r="2540" b="0"/>
              <wp:docPr id="9" name="Picture 9"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rsidDel="00305C1D">
          <w:delText>Proxy service output</w:delText>
        </w:r>
      </w:del>
    </w:p>
    <w:p w14:paraId="33046094" w14:textId="2146F932" w:rsidR="00A562C9" w:rsidDel="00305C1D" w:rsidRDefault="00A562C9">
      <w:pPr>
        <w:rPr>
          <w:del w:id="2689" w:author="Rajiv Bansal" w:date="2019-08-04T14:23:00Z"/>
          <w:rStyle w:val="Strong"/>
          <w:rFonts w:eastAsiaTheme="majorEastAsia" w:cs="Lucida Sans Unicode"/>
          <w:color w:val="2F5496" w:themeColor="accent1" w:themeShade="BF"/>
          <w:spacing w:val="-3"/>
        </w:rPr>
      </w:pPr>
      <w:del w:id="2690" w:author="Rajiv Bansal" w:date="2019-08-04T14:23:00Z">
        <w:r w:rsidDel="00305C1D">
          <w:rPr>
            <w:rStyle w:val="Strong"/>
            <w:rFonts w:eastAsiaTheme="majorEastAsia" w:cs="Lucida Sans Unicode"/>
            <w:color w:val="2F5496" w:themeColor="accent1" w:themeShade="BF"/>
            <w:spacing w:val="-3"/>
          </w:rPr>
          <w:br w:type="page"/>
        </w:r>
      </w:del>
    </w:p>
    <w:p w14:paraId="5DF81984" w14:textId="2A3A1FE6" w:rsidR="003C7F00" w:rsidRPr="00981572" w:rsidDel="00BC5527" w:rsidRDefault="00981572">
      <w:pPr>
        <w:pStyle w:val="Heading4"/>
        <w:rPr>
          <w:del w:id="2691" w:author="Rajiv Bansal" w:date="2019-08-04T14:20:00Z"/>
          <w:rStyle w:val="Strong"/>
          <w:rFonts w:ascii="Georgia" w:eastAsiaTheme="minorHAnsi" w:hAnsi="Georgia" w:cs="Lucida Sans Unicode"/>
          <w:i w:val="0"/>
          <w:iCs w:val="0"/>
          <w:color w:val="auto"/>
          <w:spacing w:val="-3"/>
        </w:rPr>
      </w:pPr>
      <w:del w:id="2692" w:author="Rajiv Bansal" w:date="2019-08-04T14:20:00Z">
        <w:r w:rsidRPr="00981572" w:rsidDel="00BC5527">
          <w:rPr>
            <w:rStyle w:val="Strong"/>
            <w:rFonts w:ascii="Georgia" w:hAnsi="Georgia" w:cs="Lucida Sans Unicode"/>
            <w:i w:val="0"/>
            <w:iCs w:val="0"/>
            <w:spacing w:val="-3"/>
          </w:rPr>
          <w:delText xml:space="preserve">Zipkin and Sleuth </w:delText>
        </w:r>
        <w:r w:rsidDel="00BC5527">
          <w:rPr>
            <w:rStyle w:val="Strong"/>
            <w:rFonts w:ascii="Georgia" w:hAnsi="Georgia" w:cs="Lucida Sans Unicode"/>
            <w:i w:val="0"/>
            <w:iCs w:val="0"/>
            <w:spacing w:val="-3"/>
          </w:rPr>
          <w:delText xml:space="preserve"> -- </w:delText>
        </w:r>
        <w:r w:rsidR="003C7F00" w:rsidRPr="00981572" w:rsidDel="00BC5527">
          <w:rPr>
            <w:rStyle w:val="Strong"/>
            <w:rFonts w:ascii="Georgia" w:hAnsi="Georgia" w:cs="Lucida Sans Unicode"/>
            <w:i w:val="0"/>
            <w:iCs w:val="0"/>
            <w:spacing w:val="-3"/>
          </w:rPr>
          <w:delText>Distributed log tracing</w:delText>
        </w:r>
      </w:del>
    </w:p>
    <w:p w14:paraId="396D2000" w14:textId="78A35212" w:rsidR="00532C52" w:rsidRPr="00532C52" w:rsidDel="00BC5527" w:rsidRDefault="00AB3BB5">
      <w:pPr>
        <w:shd w:val="clear" w:color="auto" w:fill="FFFFFF"/>
        <w:spacing w:after="240" w:line="240" w:lineRule="auto"/>
        <w:jc w:val="both"/>
        <w:rPr>
          <w:del w:id="2693" w:author="Rajiv Bansal" w:date="2019-08-04T14:20:00Z"/>
          <w:rFonts w:eastAsia="Times New Roman" w:cs="Segoe UI"/>
          <w:color w:val="000000"/>
          <w:lang w:eastAsia="en-IN"/>
        </w:rPr>
      </w:pPr>
      <w:del w:id="2694" w:author="Rajiv Bansal" w:date="2019-08-04T14:20:00Z">
        <w:r w:rsidDel="00BC5527">
          <w:fldChar w:fldCharType="begin"/>
        </w:r>
        <w:r w:rsidDel="00BC5527">
          <w:delInstrText xml:space="preserve"> HYPERLINK "http://zipkin.io/" \t "_blank" </w:delInstrText>
        </w:r>
        <w:r w:rsidDel="00BC5527">
          <w:fldChar w:fldCharType="separate"/>
        </w:r>
        <w:r w:rsidR="00532C52" w:rsidRPr="00532C52" w:rsidDel="00BC5527">
          <w:rPr>
            <w:rFonts w:eastAsia="Times New Roman" w:cs="Segoe UI"/>
            <w:color w:val="0366D6"/>
            <w:lang w:eastAsia="en-IN"/>
          </w:rPr>
          <w:delText>Zipkin</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very efficient tool for </w:delText>
        </w:r>
        <w:r w:rsidR="00532C52" w:rsidRPr="00532C52" w:rsidDel="00BC5527">
          <w:rPr>
            <w:rFonts w:eastAsia="Times New Roman" w:cs="Segoe UI"/>
            <w:b/>
            <w:bCs/>
            <w:color w:val="000000"/>
            <w:lang w:eastAsia="en-IN"/>
          </w:rPr>
          <w:delText>distributed tracing</w:delText>
        </w:r>
        <w:r w:rsidR="00532C52" w:rsidRPr="00532C52" w:rsidDel="00BC5527">
          <w:rPr>
            <w:rFonts w:eastAsia="Times New Roman" w:cs="Segoe UI"/>
            <w:color w:val="000000"/>
            <w:lang w:eastAsia="en-IN"/>
          </w:rPr>
          <w:delText> in </w:delText>
        </w:r>
        <w:r w:rsidDel="00BC5527">
          <w:fldChar w:fldCharType="begin"/>
        </w:r>
        <w:r w:rsidDel="00BC5527">
          <w:delInstrText xml:space="preserve"> HYPERLINK "https://howtodoinjava.com/microservices/microservices-definition-principles-benefits/" \t "_blank" </w:delInstrText>
        </w:r>
        <w:r w:rsidDel="00BC5527">
          <w:fldChar w:fldCharType="separate"/>
        </w:r>
        <w:r w:rsidR="00532C52" w:rsidRPr="00532C52" w:rsidDel="00BC5527">
          <w:rPr>
            <w:rFonts w:eastAsia="Times New Roman" w:cs="Segoe UI"/>
            <w:color w:val="0366D6"/>
            <w:lang w:eastAsia="en-IN"/>
          </w:rPr>
          <w:delText>microservices</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delText>
        </w:r>
      </w:del>
    </w:p>
    <w:p w14:paraId="2A71702D" w14:textId="5839A896" w:rsidR="00532C52" w:rsidRPr="00532C52" w:rsidDel="00BC5527" w:rsidRDefault="00532C52">
      <w:pPr>
        <w:shd w:val="clear" w:color="auto" w:fill="FFFFFF"/>
        <w:spacing w:before="150" w:after="240" w:line="240" w:lineRule="auto"/>
        <w:jc w:val="both"/>
        <w:rPr>
          <w:del w:id="2695" w:author="Rajiv Bansal" w:date="2019-08-04T14:20:00Z"/>
          <w:rFonts w:eastAsia="Times New Roman" w:cs="Segoe UI"/>
          <w:color w:val="000000"/>
          <w:lang w:eastAsia="en-IN"/>
        </w:rPr>
      </w:pPr>
      <w:del w:id="2696" w:author="Rajiv Bansal" w:date="2019-08-04T14:20:00Z">
        <w:r w:rsidRPr="00532C52" w:rsidDel="00BC5527">
          <w:rPr>
            <w:rFonts w:eastAsia="Times New Roman" w:cs="Segoe UI"/>
            <w:color w:val="000000"/>
            <w:lang w:eastAsia="en-IN"/>
          </w:rPr>
          <w:delTex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delText>
        </w:r>
      </w:del>
    </w:p>
    <w:p w14:paraId="5CE92F75" w14:textId="0A80AF8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97" w:author="Rajiv Bansal" w:date="2019-08-04T14:20:00Z"/>
          <w:rFonts w:eastAsia="Times New Roman" w:cs="Courier New"/>
          <w:color w:val="000000"/>
          <w:lang w:eastAsia="en-IN"/>
        </w:rPr>
      </w:pPr>
      <w:del w:id="2698" w:author="Rajiv Bansal" w:date="2019-08-04T14:20:00Z">
        <w:r w:rsidRPr="00532C52" w:rsidDel="00BC5527">
          <w:rPr>
            <w:rFonts w:eastAsia="Times New Roman" w:cs="Courier New"/>
            <w:color w:val="000000"/>
            <w:lang w:eastAsia="en-IN"/>
          </w:rPr>
          <w:delText>Table of Contents</w:delText>
        </w:r>
      </w:del>
    </w:p>
    <w:p w14:paraId="78CE95C9" w14:textId="05D9CE7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99" w:author="Rajiv Bansal" w:date="2019-08-04T14:20:00Z"/>
          <w:rFonts w:eastAsia="Times New Roman" w:cs="Courier New"/>
          <w:color w:val="000000"/>
          <w:lang w:eastAsia="en-IN"/>
        </w:rPr>
      </w:pPr>
    </w:p>
    <w:p w14:paraId="28552AA5" w14:textId="5651A0DD"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0" w:author="Rajiv Bansal" w:date="2019-08-04T14:20:00Z"/>
          <w:rFonts w:eastAsia="Times New Roman" w:cs="Courier New"/>
          <w:color w:val="000000"/>
          <w:lang w:eastAsia="en-IN"/>
        </w:rPr>
      </w:pPr>
      <w:del w:id="2701" w:author="Rajiv Bansal" w:date="2019-08-04T14:20:00Z">
        <w:r w:rsidDel="00BC5527">
          <w:fldChar w:fldCharType="begin"/>
        </w:r>
        <w:r w:rsidDel="00BC5527">
          <w:delInstrText xml:space="preserve"> HYPERLINK "https://howtodoinjava.com/spring-cloud/spring-cloud-zipkin-sleuth-tutorial/" \l "zipkin" </w:delInstrText>
        </w:r>
        <w:r w:rsidDel="00BC5527">
          <w:fldChar w:fldCharType="separate"/>
        </w:r>
        <w:r w:rsidR="00532C52" w:rsidRPr="00532C52" w:rsidDel="00BC5527">
          <w:rPr>
            <w:rFonts w:eastAsia="Times New Roman" w:cs="Courier New"/>
            <w:color w:val="0366D6"/>
            <w:lang w:eastAsia="en-IN"/>
          </w:rPr>
          <w:delText>Zipkin</w:delText>
        </w:r>
        <w:r w:rsidDel="00BC5527">
          <w:rPr>
            <w:rFonts w:eastAsia="Times New Roman" w:cs="Courier New"/>
            <w:color w:val="0366D6"/>
            <w:lang w:eastAsia="en-IN"/>
          </w:rPr>
          <w:fldChar w:fldCharType="end"/>
        </w:r>
      </w:del>
    </w:p>
    <w:p w14:paraId="6651C1B3" w14:textId="38E530A6"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2" w:author="Rajiv Bansal" w:date="2019-08-04T14:20:00Z"/>
          <w:rFonts w:eastAsia="Times New Roman" w:cs="Courier New"/>
          <w:color w:val="000000"/>
          <w:lang w:eastAsia="en-IN"/>
        </w:rPr>
      </w:pPr>
      <w:del w:id="2703" w:author="Rajiv Bansal" w:date="2019-08-04T14:20:00Z">
        <w:r w:rsidDel="00BC5527">
          <w:fldChar w:fldCharType="begin"/>
        </w:r>
        <w:r w:rsidDel="00BC5527">
          <w:delInstrText xml:space="preserve"> HYPERLINK "https://howtodoinjava.com/spring-cloud/spring-cloud-zipkin-sleuth-tutorial/" \l "sleuth" </w:delInstrText>
        </w:r>
        <w:r w:rsidDel="00BC5527">
          <w:fldChar w:fldCharType="separate"/>
        </w:r>
        <w:r w:rsidR="00532C52" w:rsidRPr="00532C52" w:rsidDel="00BC5527">
          <w:rPr>
            <w:rFonts w:eastAsia="Times New Roman" w:cs="Courier New"/>
            <w:color w:val="0366D6"/>
            <w:lang w:eastAsia="en-IN"/>
          </w:rPr>
          <w:delText>Sleuth</w:delText>
        </w:r>
        <w:r w:rsidDel="00BC5527">
          <w:rPr>
            <w:rFonts w:eastAsia="Times New Roman" w:cs="Courier New"/>
            <w:color w:val="0366D6"/>
            <w:lang w:eastAsia="en-IN"/>
          </w:rPr>
          <w:fldChar w:fldCharType="end"/>
        </w:r>
      </w:del>
    </w:p>
    <w:p w14:paraId="6980CDFC" w14:textId="44BA5B85"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4" w:author="Rajiv Bansal" w:date="2019-08-04T14:20:00Z"/>
          <w:rFonts w:eastAsia="Times New Roman" w:cs="Courier New"/>
          <w:color w:val="000000"/>
          <w:lang w:eastAsia="en-IN"/>
        </w:rPr>
      </w:pPr>
      <w:del w:id="2705" w:author="Rajiv Bansal" w:date="2019-08-04T14:20:00Z">
        <w:r w:rsidDel="00BC5527">
          <w:fldChar w:fldCharType="begin"/>
        </w:r>
        <w:r w:rsidDel="00BC5527">
          <w:delInstrText xml:space="preserve"> HYPERLINK "https://howtodoinjava.com/spring-cloud/spring-cloud-zipkin-sleuth-tutorial/" \l "integration" </w:delInstrText>
        </w:r>
        <w:r w:rsidDel="00BC5527">
          <w:fldChar w:fldCharType="separate"/>
        </w:r>
        <w:r w:rsidR="00532C52" w:rsidRPr="00532C52" w:rsidDel="00BC5527">
          <w:rPr>
            <w:rFonts w:eastAsia="Times New Roman" w:cs="Courier New"/>
            <w:color w:val="0366D6"/>
            <w:lang w:eastAsia="en-IN"/>
          </w:rPr>
          <w:delText>Zipkin and Sleuth Integration Example</w:delText>
        </w:r>
        <w:r w:rsidDel="00BC5527">
          <w:rPr>
            <w:rFonts w:eastAsia="Times New Roman" w:cs="Courier New"/>
            <w:color w:val="0366D6"/>
            <w:lang w:eastAsia="en-IN"/>
          </w:rPr>
          <w:fldChar w:fldCharType="end"/>
        </w:r>
      </w:del>
    </w:p>
    <w:p w14:paraId="0D6B3436" w14:textId="68D7C99A"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6" w:author="Rajiv Bansal" w:date="2019-08-04T14:20:00Z"/>
          <w:rFonts w:eastAsia="Times New Roman" w:cs="Courier New"/>
          <w:color w:val="000000"/>
          <w:lang w:eastAsia="en-IN"/>
        </w:rPr>
      </w:pPr>
      <w:del w:id="2707" w:author="Rajiv Bansal" w:date="2019-08-04T14:20:00Z">
        <w:r w:rsidDel="00BC5527">
          <w:fldChar w:fldCharType="begin"/>
        </w:r>
        <w:r w:rsidDel="00BC5527">
          <w:delInstrText xml:space="preserve"> HYPERLINK "https://howtodoinjava.com/spring-cloud/spring-cloud-zipkin-sleuth-tutorial/" \l "demo" </w:delInstrText>
        </w:r>
        <w:r w:rsidDel="00BC5527">
          <w:fldChar w:fldCharType="separate"/>
        </w:r>
        <w:r w:rsidR="00532C52" w:rsidRPr="00532C52" w:rsidDel="00BC5527">
          <w:rPr>
            <w:rFonts w:eastAsia="Times New Roman" w:cs="Courier New"/>
            <w:color w:val="0366D6"/>
            <w:lang w:eastAsia="en-IN"/>
          </w:rPr>
          <w:delText>Demo</w:delText>
        </w:r>
        <w:r w:rsidDel="00BC5527">
          <w:rPr>
            <w:rFonts w:eastAsia="Times New Roman" w:cs="Courier New"/>
            <w:color w:val="0366D6"/>
            <w:lang w:eastAsia="en-IN"/>
          </w:rPr>
          <w:fldChar w:fldCharType="end"/>
        </w:r>
      </w:del>
    </w:p>
    <w:p w14:paraId="64BEB22A" w14:textId="1CCB5D30"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8" w:author="Rajiv Bansal" w:date="2019-08-04T14:20:00Z"/>
          <w:rFonts w:eastAsia="Times New Roman" w:cs="Courier New"/>
          <w:color w:val="000000"/>
          <w:lang w:eastAsia="en-IN"/>
        </w:rPr>
      </w:pPr>
      <w:del w:id="2709" w:author="Rajiv Bansal" w:date="2019-08-04T14:20:00Z">
        <w:r w:rsidDel="00BC5527">
          <w:fldChar w:fldCharType="begin"/>
        </w:r>
        <w:r w:rsidDel="00BC5527">
          <w:delInstrText xml:space="preserve"> HYPERLINK "https://howtodoinjava.com/spring-cloud/spring-cloud-zipkin-sleuth-tutorial/" \l "summary" </w:delInstrText>
        </w:r>
        <w:r w:rsidDel="00BC5527">
          <w:fldChar w:fldCharType="separate"/>
        </w:r>
        <w:r w:rsidR="00532C52" w:rsidRPr="00532C52" w:rsidDel="00BC5527">
          <w:rPr>
            <w:rFonts w:eastAsia="Times New Roman" w:cs="Courier New"/>
            <w:color w:val="0366D6"/>
            <w:lang w:eastAsia="en-IN"/>
          </w:rPr>
          <w:delText>Summary</w:delText>
        </w:r>
        <w:r w:rsidDel="00BC5527">
          <w:rPr>
            <w:rFonts w:eastAsia="Times New Roman" w:cs="Courier New"/>
            <w:color w:val="0366D6"/>
            <w:lang w:eastAsia="en-IN"/>
          </w:rPr>
          <w:fldChar w:fldCharType="end"/>
        </w:r>
      </w:del>
    </w:p>
    <w:p w14:paraId="02C5D818" w14:textId="06E483B4" w:rsidR="00532C52" w:rsidRPr="001A78D6" w:rsidDel="00BC5527" w:rsidRDefault="00532C52">
      <w:pPr>
        <w:pStyle w:val="Heading6"/>
        <w:rPr>
          <w:del w:id="2710" w:author="Rajiv Bansal" w:date="2019-08-04T14:20:00Z"/>
          <w:rFonts w:ascii="Georgia" w:eastAsia="Times New Roman" w:hAnsi="Georgia"/>
          <w:b/>
          <w:bCs/>
          <w:lang w:eastAsia="en-IN"/>
        </w:rPr>
      </w:pPr>
      <w:del w:id="2711" w:author="Rajiv Bansal" w:date="2019-08-04T14:20:00Z">
        <w:r w:rsidRPr="001A78D6" w:rsidDel="00BC5527">
          <w:rPr>
            <w:rFonts w:ascii="Georgia" w:eastAsia="Times New Roman" w:hAnsi="Georgia"/>
            <w:b/>
            <w:bCs/>
            <w:lang w:eastAsia="en-IN"/>
          </w:rPr>
          <w:delText>Zipkin</w:delText>
        </w:r>
      </w:del>
    </w:p>
    <w:p w14:paraId="7AFFB43B" w14:textId="3CF8EC64" w:rsidR="00532C52" w:rsidRPr="00532C52" w:rsidDel="00BC5527" w:rsidRDefault="00532C52">
      <w:pPr>
        <w:shd w:val="clear" w:color="auto" w:fill="FFFFFF"/>
        <w:spacing w:before="150" w:after="240" w:line="240" w:lineRule="auto"/>
        <w:jc w:val="both"/>
        <w:rPr>
          <w:del w:id="2712" w:author="Rajiv Bansal" w:date="2019-08-04T14:20:00Z"/>
          <w:rFonts w:eastAsia="Times New Roman" w:cs="Segoe UI"/>
          <w:color w:val="000000"/>
          <w:lang w:eastAsia="en-IN"/>
        </w:rPr>
      </w:pPr>
      <w:del w:id="2713" w:author="Rajiv Bansal" w:date="2019-08-04T14:20:00Z">
        <w:r w:rsidRPr="00532C52" w:rsidDel="00BC5527">
          <w:rPr>
            <w:rFonts w:eastAsia="Times New Roman" w:cs="Segoe UI"/>
            <w:color w:val="000000"/>
            <w:lang w:eastAsia="en-IN"/>
          </w:rPr>
          <w:delText>Zipkin was originally developed at Twitter, based on a concept of a Google paper that described Google’s internally-built distributed app debugger – </w:delText>
        </w:r>
        <w:r w:rsidR="00AB3BB5" w:rsidDel="00BC5527">
          <w:fldChar w:fldCharType="begin"/>
        </w:r>
        <w:r w:rsidR="00AB3BB5" w:rsidDel="00BC5527">
          <w:delInstrText xml:space="preserve"> HYPERLINK "http://research.google.com/pubs/pub36356.html" </w:delInstrText>
        </w:r>
        <w:r w:rsidR="00AB3BB5" w:rsidDel="00BC5527">
          <w:fldChar w:fldCharType="separate"/>
        </w:r>
        <w:r w:rsidRPr="00532C52" w:rsidDel="00BC5527">
          <w:rPr>
            <w:rFonts w:eastAsia="Times New Roman" w:cs="Segoe UI"/>
            <w:color w:val="0366D6"/>
            <w:lang w:eastAsia="en-IN"/>
          </w:rPr>
          <w:delText>dapper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It manages both the collection and lookup of this data. To use Zipkin, applications are instrumented to report timing data to it.</w:delText>
        </w:r>
      </w:del>
    </w:p>
    <w:p w14:paraId="3EB23F63" w14:textId="3CDBA8C8" w:rsidR="00532C52" w:rsidRPr="00532C52" w:rsidDel="00BC5527" w:rsidRDefault="00532C52">
      <w:pPr>
        <w:shd w:val="clear" w:color="auto" w:fill="FFFFFF"/>
        <w:spacing w:before="150" w:after="240" w:line="240" w:lineRule="auto"/>
        <w:jc w:val="both"/>
        <w:rPr>
          <w:del w:id="2714" w:author="Rajiv Bansal" w:date="2019-08-04T14:20:00Z"/>
          <w:rFonts w:eastAsia="Times New Roman" w:cs="Segoe UI"/>
          <w:color w:val="000000"/>
          <w:lang w:eastAsia="en-IN"/>
        </w:rPr>
      </w:pPr>
      <w:del w:id="2715" w:author="Rajiv Bansal" w:date="2019-08-04T14:20:00Z">
        <w:r w:rsidRPr="00532C52" w:rsidDel="00BC5527">
          <w:rPr>
            <w:rFonts w:eastAsia="Times New Roman" w:cs="Segoe UI"/>
            <w:color w:val="000000"/>
            <w:lang w:eastAsia="en-IN"/>
          </w:rPr>
          <w:delTex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delText>
        </w:r>
      </w:del>
    </w:p>
    <w:p w14:paraId="57367E6C" w14:textId="05E83338" w:rsidR="00532C52" w:rsidRPr="00532C52" w:rsidDel="00BC5527" w:rsidRDefault="00532C52">
      <w:pPr>
        <w:shd w:val="clear" w:color="auto" w:fill="FFFFFF"/>
        <w:spacing w:before="150" w:after="240" w:line="240" w:lineRule="auto"/>
        <w:rPr>
          <w:del w:id="2716" w:author="Rajiv Bansal" w:date="2019-08-04T14:20:00Z"/>
          <w:rFonts w:eastAsia="Times New Roman" w:cs="Segoe UI"/>
          <w:color w:val="000000"/>
          <w:lang w:eastAsia="en-IN"/>
        </w:rPr>
      </w:pPr>
      <w:del w:id="2717" w:author="Rajiv Bansal" w:date="2019-08-04T14:20:00Z">
        <w:r w:rsidRPr="00532C52" w:rsidDel="00BC5527">
          <w:rPr>
            <w:rFonts w:eastAsia="Times New Roman" w:cs="Segoe UI"/>
            <w:color w:val="000000"/>
            <w:lang w:eastAsia="en-IN"/>
          </w:rPr>
          <w:delText>Internally it has 4 modules –</w:delText>
        </w:r>
      </w:del>
    </w:p>
    <w:p w14:paraId="609CDDAF" w14:textId="6AEE8AF0" w:rsidR="00532C52" w:rsidRPr="00532C52" w:rsidDel="00BC5527" w:rsidRDefault="00532C52">
      <w:pPr>
        <w:numPr>
          <w:ilvl w:val="0"/>
          <w:numId w:val="30"/>
        </w:numPr>
        <w:shd w:val="clear" w:color="auto" w:fill="FFFFFF"/>
        <w:spacing w:before="60" w:after="100" w:afterAutospacing="1" w:line="240" w:lineRule="auto"/>
        <w:ind w:left="600"/>
        <w:jc w:val="both"/>
        <w:rPr>
          <w:del w:id="2718" w:author="Rajiv Bansal" w:date="2019-08-04T14:20:00Z"/>
          <w:rFonts w:eastAsia="Times New Roman" w:cs="Segoe UI"/>
          <w:color w:val="000000"/>
          <w:lang w:eastAsia="en-IN"/>
        </w:rPr>
      </w:pPr>
      <w:del w:id="2719" w:author="Rajiv Bansal" w:date="2019-08-04T14:20:00Z">
        <w:r w:rsidRPr="00532C52" w:rsidDel="00BC5527">
          <w:rPr>
            <w:rFonts w:eastAsia="Times New Roman" w:cs="Segoe UI"/>
            <w:b/>
            <w:bCs/>
            <w:color w:val="000000"/>
            <w:lang w:eastAsia="en-IN"/>
          </w:rPr>
          <w:delText>Collector</w:delText>
        </w:r>
        <w:r w:rsidRPr="00532C52" w:rsidDel="00BC5527">
          <w:rPr>
            <w:rFonts w:eastAsia="Times New Roman" w:cs="Segoe UI"/>
            <w:color w:val="000000"/>
            <w:lang w:eastAsia="en-IN"/>
          </w:rPr>
          <w:delText> – Once any component sends the trace data arrives to Zipkin collector daemon, it is validated, stored, and indexed for lookups by the Zipkin collector.</w:delText>
        </w:r>
      </w:del>
    </w:p>
    <w:p w14:paraId="7CF1645A" w14:textId="07ED2E63" w:rsidR="00532C52" w:rsidRPr="00532C52" w:rsidDel="00BC5527" w:rsidRDefault="00532C52">
      <w:pPr>
        <w:numPr>
          <w:ilvl w:val="0"/>
          <w:numId w:val="30"/>
        </w:numPr>
        <w:shd w:val="clear" w:color="auto" w:fill="FFFFFF"/>
        <w:spacing w:before="60" w:after="100" w:afterAutospacing="1" w:line="240" w:lineRule="auto"/>
        <w:ind w:left="600"/>
        <w:jc w:val="both"/>
        <w:rPr>
          <w:del w:id="2720" w:author="Rajiv Bansal" w:date="2019-08-04T14:20:00Z"/>
          <w:rFonts w:eastAsia="Times New Roman" w:cs="Segoe UI"/>
          <w:color w:val="000000"/>
          <w:lang w:eastAsia="en-IN"/>
        </w:rPr>
      </w:pPr>
      <w:del w:id="2721" w:author="Rajiv Bansal" w:date="2019-08-04T14:20:00Z">
        <w:r w:rsidRPr="00532C52" w:rsidDel="00BC5527">
          <w:rPr>
            <w:rFonts w:eastAsia="Times New Roman" w:cs="Segoe UI"/>
            <w:b/>
            <w:bCs/>
            <w:color w:val="000000"/>
            <w:lang w:eastAsia="en-IN"/>
          </w:rPr>
          <w:delText>Storage</w:delText>
        </w:r>
        <w:r w:rsidRPr="00532C52" w:rsidDel="00BC5527">
          <w:rPr>
            <w:rFonts w:eastAsia="Times New Roman" w:cs="Segoe UI"/>
            <w:color w:val="000000"/>
            <w:lang w:eastAsia="en-IN"/>
          </w:rPr>
          <w:delText> – This module store and index the lookup data in backend. </w:delText>
        </w:r>
        <w:r w:rsidR="00AB3BB5" w:rsidDel="00BC5527">
          <w:fldChar w:fldCharType="begin"/>
        </w:r>
        <w:r w:rsidR="00AB3BB5" w:rsidDel="00BC5527">
          <w:delInstrText xml:space="preserve"> HYPERLINK "https://cassandra.apache.org/" \t "_blank" </w:delInstrText>
        </w:r>
        <w:r w:rsidR="00AB3BB5" w:rsidDel="00BC5527">
          <w:fldChar w:fldCharType="separate"/>
        </w:r>
        <w:r w:rsidRPr="00532C52" w:rsidDel="00BC5527">
          <w:rPr>
            <w:rFonts w:eastAsia="Times New Roman" w:cs="Segoe UI"/>
            <w:color w:val="0366D6"/>
            <w:lang w:eastAsia="en-IN"/>
          </w:rPr>
          <w:delText>Cassandra</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delText>
        </w:r>
        <w:r w:rsidR="00AB3BB5" w:rsidDel="00BC5527">
          <w:fldChar w:fldCharType="begin"/>
        </w:r>
        <w:r w:rsidR="00AB3BB5" w:rsidDel="00BC5527">
          <w:delInstrText xml:space="preserve"> HYPERLINK "https://www.elastic.co/" \t "_blank" </w:delInstrText>
        </w:r>
        <w:r w:rsidR="00AB3BB5" w:rsidDel="00BC5527">
          <w:fldChar w:fldCharType="separate"/>
        </w:r>
        <w:r w:rsidRPr="00532C52" w:rsidDel="00BC5527">
          <w:rPr>
            <w:rFonts w:eastAsia="Times New Roman" w:cs="Segoe UI"/>
            <w:color w:val="0366D6"/>
            <w:lang w:eastAsia="en-IN"/>
          </w:rPr>
          <w:delText>Elasticsearch</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w:delText>
        </w:r>
        <w:r w:rsidR="00AB3BB5" w:rsidDel="00BC5527">
          <w:fldChar w:fldCharType="begin"/>
        </w:r>
        <w:r w:rsidR="00AB3BB5" w:rsidDel="00BC5527">
          <w:delInstrText xml:space="preserve"> HYPERLINK "https://howtodoinjava.com/mysql/how-to-installuninstallexecute-mysql-as-windows-service/" </w:delInstrText>
        </w:r>
        <w:r w:rsidR="00AB3BB5" w:rsidDel="00BC5527">
          <w:fldChar w:fldCharType="separate"/>
        </w:r>
        <w:r w:rsidRPr="00532C52" w:rsidDel="00BC5527">
          <w:rPr>
            <w:rFonts w:eastAsia="Times New Roman" w:cs="Segoe UI"/>
            <w:color w:val="0366D6"/>
            <w:lang w:eastAsia="en-IN"/>
          </w:rPr>
          <w:delText>MySQL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are supported.</w:delText>
        </w:r>
      </w:del>
    </w:p>
    <w:p w14:paraId="53A3D278" w14:textId="1D1790F4" w:rsidR="00532C52" w:rsidRPr="00532C52" w:rsidDel="00BC5527" w:rsidRDefault="00532C52">
      <w:pPr>
        <w:numPr>
          <w:ilvl w:val="0"/>
          <w:numId w:val="30"/>
        </w:numPr>
        <w:shd w:val="clear" w:color="auto" w:fill="FFFFFF"/>
        <w:spacing w:before="60" w:after="100" w:afterAutospacing="1" w:line="240" w:lineRule="auto"/>
        <w:ind w:left="600"/>
        <w:rPr>
          <w:del w:id="2722" w:author="Rajiv Bansal" w:date="2019-08-04T14:20:00Z"/>
          <w:rFonts w:eastAsia="Times New Roman" w:cs="Segoe UI"/>
          <w:color w:val="000000"/>
          <w:lang w:eastAsia="en-IN"/>
        </w:rPr>
      </w:pPr>
      <w:del w:id="2723" w:author="Rajiv Bansal" w:date="2019-08-04T14:20:00Z">
        <w:r w:rsidRPr="00532C52" w:rsidDel="00BC5527">
          <w:rPr>
            <w:rFonts w:eastAsia="Times New Roman" w:cs="Segoe UI"/>
            <w:b/>
            <w:bCs/>
            <w:color w:val="000000"/>
            <w:lang w:eastAsia="en-IN"/>
          </w:rPr>
          <w:delText>Search</w:delText>
        </w:r>
        <w:r w:rsidRPr="00532C52" w:rsidDel="00BC5527">
          <w:rPr>
            <w:rFonts w:eastAsia="Times New Roman" w:cs="Segoe UI"/>
            <w:color w:val="000000"/>
            <w:lang w:eastAsia="en-IN"/>
          </w:rPr>
          <w:delText> – This module provides a simple JSON API for finding and retrieving traces stored in backend. The primary consumer of this API is the Web UI.</w:delText>
        </w:r>
      </w:del>
    </w:p>
    <w:p w14:paraId="4ECE3683" w14:textId="7D1640AC" w:rsidR="00532C52" w:rsidRPr="00532C52" w:rsidDel="00BC5527" w:rsidRDefault="00532C52">
      <w:pPr>
        <w:numPr>
          <w:ilvl w:val="0"/>
          <w:numId w:val="30"/>
        </w:numPr>
        <w:shd w:val="clear" w:color="auto" w:fill="FFFFFF"/>
        <w:spacing w:before="60" w:after="100" w:afterAutospacing="1" w:line="240" w:lineRule="auto"/>
        <w:ind w:left="600"/>
        <w:rPr>
          <w:del w:id="2724" w:author="Rajiv Bansal" w:date="2019-08-04T14:20:00Z"/>
          <w:rFonts w:eastAsia="Times New Roman" w:cs="Segoe UI"/>
          <w:color w:val="000000"/>
          <w:lang w:eastAsia="en-IN"/>
        </w:rPr>
      </w:pPr>
      <w:del w:id="2725" w:author="Rajiv Bansal" w:date="2019-08-04T14:20:00Z">
        <w:r w:rsidRPr="00532C52" w:rsidDel="00BC5527">
          <w:rPr>
            <w:rFonts w:eastAsia="Times New Roman" w:cs="Segoe UI"/>
            <w:b/>
            <w:bCs/>
            <w:color w:val="000000"/>
            <w:lang w:eastAsia="en-IN"/>
          </w:rPr>
          <w:delText>Web UI</w:delText>
        </w:r>
        <w:r w:rsidRPr="00532C52" w:rsidDel="00BC5527">
          <w:rPr>
            <w:rFonts w:eastAsia="Times New Roman" w:cs="Segoe UI"/>
            <w:color w:val="000000"/>
            <w:lang w:eastAsia="en-IN"/>
          </w:rPr>
          <w:delText> – A very nice UI interface for viewing traces.</w:delText>
        </w:r>
      </w:del>
    </w:p>
    <w:p w14:paraId="580E0F2A" w14:textId="1CB866EE" w:rsidR="00532C52" w:rsidRPr="001A78D6" w:rsidDel="00BC5527" w:rsidRDefault="00532C52">
      <w:pPr>
        <w:pStyle w:val="Heading7"/>
        <w:rPr>
          <w:del w:id="2726" w:author="Rajiv Bansal" w:date="2019-08-04T14:20:00Z"/>
          <w:rFonts w:ascii="Georgia" w:eastAsia="Times New Roman" w:hAnsi="Georgia"/>
          <w:lang w:eastAsia="en-IN"/>
        </w:rPr>
      </w:pPr>
      <w:del w:id="2727" w:author="Rajiv Bansal" w:date="2019-08-04T14:20:00Z">
        <w:r w:rsidRPr="001A78D6" w:rsidDel="00BC5527">
          <w:rPr>
            <w:rFonts w:ascii="Georgia" w:eastAsia="Times New Roman" w:hAnsi="Georgia"/>
            <w:lang w:eastAsia="en-IN"/>
          </w:rPr>
          <w:delText>How to install Zipkin</w:delText>
        </w:r>
      </w:del>
    </w:p>
    <w:p w14:paraId="2E68945A" w14:textId="1585A68B" w:rsidR="00532C52" w:rsidRPr="00532C52" w:rsidDel="00BC5527" w:rsidRDefault="00532C52">
      <w:pPr>
        <w:shd w:val="clear" w:color="auto" w:fill="FFFFFF"/>
        <w:spacing w:before="150" w:after="240" w:line="240" w:lineRule="auto"/>
        <w:jc w:val="both"/>
        <w:rPr>
          <w:del w:id="2728" w:author="Rajiv Bansal" w:date="2019-08-04T14:20:00Z"/>
          <w:rFonts w:eastAsia="Times New Roman" w:cs="Segoe UI"/>
          <w:color w:val="000000"/>
          <w:lang w:eastAsia="en-IN"/>
        </w:rPr>
      </w:pPr>
      <w:del w:id="2729" w:author="Rajiv Bansal" w:date="2019-08-04T14:20:00Z">
        <w:r w:rsidRPr="00532C52" w:rsidDel="00BC5527">
          <w:rPr>
            <w:rFonts w:eastAsia="Times New Roman" w:cs="Segoe UI"/>
            <w:color w:val="000000"/>
            <w:lang w:eastAsia="en-IN"/>
          </w:rPr>
          <w:delText>Detailed installation steps can be found for different operating system including </w:delText>
        </w:r>
        <w:r w:rsidR="00AB3BB5" w:rsidDel="00BC5527">
          <w:fldChar w:fldCharType="begin"/>
        </w:r>
        <w:r w:rsidR="00AB3BB5" w:rsidDel="00BC5527">
          <w:delInstrText xml:space="preserve"> HYPERLINK "https://howtodoinjava.com/cloud/docker-hello-world-example/" </w:delInstrText>
        </w:r>
        <w:r w:rsidR="00AB3BB5" w:rsidDel="00BC5527">
          <w:fldChar w:fldCharType="separate"/>
        </w:r>
        <w:r w:rsidRPr="00532C52" w:rsidDel="00BC5527">
          <w:rPr>
            <w:rFonts w:eastAsia="Times New Roman" w:cs="Segoe UI"/>
            <w:color w:val="0366D6"/>
            <w:lang w:eastAsia="en-IN"/>
          </w:rPr>
          <w:delText>Docker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image at </w:delText>
        </w:r>
        <w:r w:rsidRPr="00532C52" w:rsidDel="00BC5527">
          <w:rPr>
            <w:rFonts w:eastAsia="Times New Roman" w:cs="Segoe UI"/>
            <w:color w:val="000000"/>
            <w:lang w:eastAsia="en-IN"/>
          </w:rPr>
          <w:fldChar w:fldCharType="begin"/>
        </w:r>
        <w:r w:rsidRPr="00532C52" w:rsidDel="00BC5527">
          <w:rPr>
            <w:rFonts w:eastAsia="Times New Roman" w:cs="Segoe UI"/>
            <w:color w:val="000000"/>
            <w:lang w:eastAsia="en-IN"/>
          </w:rPr>
          <w:delInstrText xml:space="preserve"> HYPERLINK "http://zipkin.io/pages/quickstart.html" \t "_blank" </w:delInstrText>
        </w:r>
        <w:r w:rsidRPr="00532C52" w:rsidDel="00BC5527">
          <w:rPr>
            <w:rFonts w:eastAsia="Times New Roman" w:cs="Segoe UI"/>
            <w:color w:val="000000"/>
            <w:lang w:eastAsia="en-IN"/>
          </w:rPr>
          <w:fldChar w:fldCharType="separate"/>
        </w:r>
        <w:r w:rsidRPr="00532C52" w:rsidDel="00BC5527">
          <w:rPr>
            <w:rFonts w:eastAsia="Times New Roman" w:cs="Segoe UI"/>
            <w:color w:val="0366D6"/>
            <w:lang w:eastAsia="en-IN"/>
          </w:rPr>
          <w:delText>quickstart page</w:delText>
        </w:r>
        <w:r w:rsidRPr="00532C52" w:rsidDel="00BC5527">
          <w:rPr>
            <w:rFonts w:eastAsia="Times New Roman" w:cs="Segoe UI"/>
            <w:color w:val="000000"/>
            <w:lang w:eastAsia="en-IN"/>
          </w:rPr>
          <w:fldChar w:fldCharType="end"/>
        </w:r>
        <w:r w:rsidRPr="00532C52" w:rsidDel="00BC5527">
          <w:rPr>
            <w:rFonts w:eastAsia="Times New Roman" w:cs="Segoe UI"/>
            <w:color w:val="000000"/>
            <w:lang w:eastAsia="en-IN"/>
          </w:rPr>
          <w:delText>. For windows installation, just download the latest Zipkin server from </w:delText>
        </w:r>
        <w:r w:rsidR="00AB3BB5" w:rsidDel="00BC5527">
          <w:fldChar w:fldCharType="begin"/>
        </w:r>
        <w:r w:rsidR="00AB3BB5" w:rsidDel="00BC5527">
          <w:delInstrText xml:space="preserve"> HYPERLINK "https://search.maven.org/remote_content?g=io.zipkin.java&amp;a=zipkin-server&amp;v=LATEST&amp;c=exec" \t "_blank" </w:delInstrText>
        </w:r>
        <w:r w:rsidR="00AB3BB5" w:rsidDel="00BC5527">
          <w:fldChar w:fldCharType="separate"/>
        </w:r>
        <w:r w:rsidRPr="00532C52" w:rsidDel="00BC5527">
          <w:rPr>
            <w:rFonts w:eastAsia="Times New Roman" w:cs="Segoe UI"/>
            <w:color w:val="0366D6"/>
            <w:lang w:eastAsia="en-IN"/>
          </w:rPr>
          <w:delText>maven repository</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run the </w:delText>
        </w:r>
        <w:r w:rsidR="00AB3BB5" w:rsidDel="00BC5527">
          <w:fldChar w:fldCharType="begin"/>
        </w:r>
        <w:r w:rsidR="00AB3BB5" w:rsidDel="00BC5527">
          <w:delInstrText xml:space="preserve"> HYPERLINK "https://howtodoinjava.com/maven/maven-shade-plugin-create-uberfat-jar-example/" </w:delInstrText>
        </w:r>
        <w:r w:rsidR="00AB3BB5" w:rsidDel="00BC5527">
          <w:fldChar w:fldCharType="separate"/>
        </w:r>
        <w:r w:rsidRPr="00532C52" w:rsidDel="00BC5527">
          <w:rPr>
            <w:rFonts w:eastAsia="Times New Roman" w:cs="Segoe UI"/>
            <w:color w:val="0366D6"/>
            <w:lang w:eastAsia="en-IN"/>
          </w:rPr>
          <w:delText>executable jar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file using below command.</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6C24BEF8" w14:textId="184797DB" w:rsidTr="00B305A1">
        <w:trPr>
          <w:del w:id="2730" w:author="Rajiv Bansal" w:date="2019-08-04T14:20:00Z"/>
        </w:trPr>
        <w:tc>
          <w:tcPr>
            <w:tcW w:w="15495" w:type="dxa"/>
            <w:vAlign w:val="center"/>
            <w:hideMark/>
          </w:tcPr>
          <w:p w14:paraId="7D100F37" w14:textId="5E37A87C" w:rsidR="00532C52" w:rsidRPr="00532C52" w:rsidDel="00BC5527" w:rsidRDefault="00532C52">
            <w:pPr>
              <w:spacing w:after="0" w:line="240" w:lineRule="auto"/>
              <w:rPr>
                <w:del w:id="2731" w:author="Rajiv Bansal" w:date="2019-08-04T14:20:00Z"/>
                <w:rFonts w:eastAsia="Times New Roman" w:cs="Times New Roman"/>
                <w:lang w:eastAsia="en-IN"/>
              </w:rPr>
            </w:pPr>
            <w:del w:id="2732" w:author="Rajiv Bansal" w:date="2019-08-04T14:20:00Z">
              <w:r w:rsidRPr="00532C52" w:rsidDel="00BC5527">
                <w:rPr>
                  <w:rFonts w:eastAsia="Times New Roman" w:cs="Courier New"/>
                  <w:sz w:val="20"/>
                  <w:szCs w:val="20"/>
                  <w:lang w:eastAsia="en-IN"/>
                </w:rPr>
                <w:delText>java -jar zipkin-server-1.30.3-exec.jar</w:delText>
              </w:r>
            </w:del>
          </w:p>
        </w:tc>
      </w:tr>
    </w:tbl>
    <w:p w14:paraId="58BF1206" w14:textId="71037210" w:rsidR="00532C52" w:rsidRPr="00532C52" w:rsidDel="00BC5527" w:rsidRDefault="00532C52">
      <w:pPr>
        <w:shd w:val="clear" w:color="auto" w:fill="FFFFFF"/>
        <w:spacing w:before="150" w:after="240" w:line="240" w:lineRule="auto"/>
        <w:jc w:val="both"/>
        <w:rPr>
          <w:del w:id="2733" w:author="Rajiv Bansal" w:date="2019-08-04T14:20:00Z"/>
          <w:rFonts w:eastAsia="Times New Roman" w:cs="Segoe UI"/>
          <w:color w:val="000000"/>
          <w:lang w:eastAsia="en-IN"/>
        </w:rPr>
      </w:pPr>
      <w:del w:id="2734" w:author="Rajiv Bansal" w:date="2019-08-04T14:20:00Z">
        <w:r w:rsidRPr="00532C52" w:rsidDel="00BC5527">
          <w:rPr>
            <w:rFonts w:eastAsia="Times New Roman" w:cs="Segoe UI"/>
            <w:color w:val="000000"/>
            <w:lang w:eastAsia="en-IN"/>
          </w:rPr>
          <w:delText>Once Zipkin is started, we can see the Web UI at </w:delText>
        </w:r>
        <w:r w:rsidR="00AB3BB5" w:rsidDel="00BC5527">
          <w:fldChar w:fldCharType="begin"/>
        </w:r>
        <w:r w:rsidR="00AB3BB5" w:rsidDel="00BC5527">
          <w:delInstrText xml:space="preserve"> HYPERLINK "http://localhost:9411/zipkin/" \t "_blank" </w:delInstrText>
        </w:r>
        <w:r w:rsidR="00AB3BB5" w:rsidDel="00BC5527">
          <w:fldChar w:fldCharType="separate"/>
        </w:r>
        <w:r w:rsidRPr="00532C52" w:rsidDel="00BC5527">
          <w:rPr>
            <w:rFonts w:eastAsia="Times New Roman" w:cs="Segoe UI"/>
            <w:color w:val="0366D6"/>
            <w:lang w:eastAsia="en-IN"/>
          </w:rPr>
          <w:delText>http://localhost:9411/zipkin/</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w:delText>
        </w:r>
      </w:del>
    </w:p>
    <w:p w14:paraId="3523599B" w14:textId="7518506F" w:rsidR="00532C52" w:rsidRPr="00532C52" w:rsidDel="00BC5527" w:rsidRDefault="00532C52">
      <w:pPr>
        <w:shd w:val="clear" w:color="auto" w:fill="FFFFFF"/>
        <w:spacing w:before="150" w:after="240" w:line="240" w:lineRule="auto"/>
        <w:jc w:val="both"/>
        <w:rPr>
          <w:del w:id="2735" w:author="Rajiv Bansal" w:date="2019-08-04T14:20:00Z"/>
          <w:rFonts w:eastAsia="Times New Roman" w:cs="Segoe UI"/>
          <w:color w:val="000000"/>
          <w:lang w:eastAsia="en-IN"/>
        </w:rPr>
      </w:pPr>
      <w:del w:id="2736" w:author="Rajiv Bansal" w:date="2019-08-04T14:20:00Z">
        <w:r w:rsidRPr="00532C52" w:rsidDel="00BC5527">
          <w:rPr>
            <w:rFonts w:eastAsia="Times New Roman" w:cs="Segoe UI"/>
            <w:color w:val="000000"/>
            <w:lang w:eastAsia="en-IN"/>
          </w:rPr>
          <w:delText>Above command will start the Zipkin server with default configuration. For advanced configuration, we can configure many other things like storage, collector listeners etc.</w:delText>
        </w:r>
      </w:del>
    </w:p>
    <w:p w14:paraId="28315897" w14:textId="0B2FB977" w:rsidR="00532C52" w:rsidRPr="00532C52" w:rsidDel="00BC5527" w:rsidRDefault="00532C52">
      <w:pPr>
        <w:shd w:val="clear" w:color="auto" w:fill="FFFFFF"/>
        <w:spacing w:before="150" w:after="240" w:line="240" w:lineRule="auto"/>
        <w:rPr>
          <w:del w:id="2737" w:author="Rajiv Bansal" w:date="2019-08-04T14:20:00Z"/>
          <w:rFonts w:eastAsia="Times New Roman" w:cs="Segoe UI"/>
          <w:color w:val="000000"/>
          <w:lang w:eastAsia="en-IN"/>
        </w:rPr>
      </w:pPr>
      <w:del w:id="2738" w:author="Rajiv Bansal" w:date="2019-08-04T14:20:00Z">
        <w:r w:rsidRPr="00532C52" w:rsidDel="00BC5527">
          <w:rPr>
            <w:rFonts w:eastAsia="Times New Roman" w:cs="Segoe UI"/>
            <w:color w:val="000000"/>
            <w:lang w:eastAsia="en-IN"/>
          </w:rPr>
          <w:delText>To </w:delText>
        </w:r>
        <w:r w:rsidRPr="00532C52" w:rsidDel="00BC5527">
          <w:rPr>
            <w:rFonts w:eastAsia="Times New Roman" w:cs="Segoe UI"/>
            <w:b/>
            <w:bCs/>
            <w:color w:val="000000"/>
            <w:lang w:eastAsia="en-IN"/>
          </w:rPr>
          <w:delText>install Zipkin in spring boot application</w:delText>
        </w:r>
        <w:r w:rsidRPr="00532C52" w:rsidDel="00BC5527">
          <w:rPr>
            <w:rFonts w:eastAsia="Times New Roman" w:cs="Segoe UI"/>
            <w:color w:val="000000"/>
            <w:lang w:eastAsia="en-IN"/>
          </w:rPr>
          <w:delText>, we need to add Zipkin starter dependency in spring boot project.</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79DE72DC" w14:textId="6FCF22D7" w:rsidTr="00B305A1">
        <w:trPr>
          <w:del w:id="2739" w:author="Rajiv Bansal" w:date="2019-08-04T14:20:00Z"/>
        </w:trPr>
        <w:tc>
          <w:tcPr>
            <w:tcW w:w="15495" w:type="dxa"/>
            <w:vAlign w:val="center"/>
            <w:hideMark/>
          </w:tcPr>
          <w:p w14:paraId="08206510" w14:textId="069F6FE6" w:rsidR="00532C52" w:rsidRPr="00750FCE" w:rsidDel="00BC5527" w:rsidRDefault="00532C52">
            <w:pPr>
              <w:spacing w:after="0" w:line="240" w:lineRule="auto"/>
              <w:rPr>
                <w:del w:id="2740" w:author="Rajiv Bansal" w:date="2019-08-04T14:20:00Z"/>
                <w:rFonts w:ascii="Times New Roman" w:eastAsia="Times New Roman" w:hAnsi="Times New Roman" w:cs="Times New Roman"/>
                <w:lang w:eastAsia="en-IN"/>
              </w:rPr>
            </w:pPr>
            <w:del w:id="2741" w:author="Rajiv Bansal" w:date="2019-08-04T14:20:00Z">
              <w:r w:rsidRPr="00750FCE" w:rsidDel="00BC5527">
                <w:rPr>
                  <w:rFonts w:ascii="Courier New" w:eastAsia="Times New Roman" w:hAnsi="Courier New" w:cs="Courier New"/>
                  <w:sz w:val="20"/>
                  <w:szCs w:val="20"/>
                  <w:lang w:eastAsia="en-IN"/>
                </w:rPr>
                <w:delText>&lt;dependency&gt;</w:delText>
              </w:r>
            </w:del>
          </w:p>
          <w:p w14:paraId="5DD1BFDF" w14:textId="4F215B37" w:rsidR="00532C52" w:rsidRPr="00750FCE" w:rsidDel="00BC5527" w:rsidRDefault="00532C52">
            <w:pPr>
              <w:spacing w:after="0" w:line="240" w:lineRule="auto"/>
              <w:rPr>
                <w:del w:id="2742" w:author="Rajiv Bansal" w:date="2019-08-04T14:20:00Z"/>
                <w:rFonts w:ascii="Times New Roman" w:eastAsia="Times New Roman" w:hAnsi="Times New Roman" w:cs="Times New Roman"/>
                <w:lang w:eastAsia="en-IN"/>
              </w:rPr>
            </w:pPr>
            <w:del w:id="274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&lt;groupId&gt;org.springframework.cloud&lt;/groupId&gt;</w:delText>
              </w:r>
            </w:del>
          </w:p>
          <w:p w14:paraId="52BABC88" w14:textId="646CC8D1" w:rsidR="00532C52" w:rsidRPr="00750FCE" w:rsidDel="00BC5527" w:rsidRDefault="00532C52">
            <w:pPr>
              <w:spacing w:after="0" w:line="240" w:lineRule="auto"/>
              <w:rPr>
                <w:del w:id="2744" w:author="Rajiv Bansal" w:date="2019-08-04T14:20:00Z"/>
                <w:rFonts w:ascii="Times New Roman" w:eastAsia="Times New Roman" w:hAnsi="Times New Roman" w:cs="Times New Roman"/>
                <w:lang w:eastAsia="en-IN"/>
              </w:rPr>
            </w:pPr>
            <w:del w:id="274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&lt;artifactId&gt;spring-cloud-starter-zipkin&lt;/artifactId&gt;</w:delText>
              </w:r>
            </w:del>
          </w:p>
          <w:p w14:paraId="60DF842C" w14:textId="6A2A320E" w:rsidR="00532C52" w:rsidRPr="00750FCE" w:rsidDel="00BC5527" w:rsidRDefault="00532C52">
            <w:pPr>
              <w:spacing w:after="0" w:line="240" w:lineRule="auto"/>
              <w:rPr>
                <w:del w:id="2746" w:author="Rajiv Bansal" w:date="2019-08-04T14:20:00Z"/>
                <w:rFonts w:ascii="Times New Roman" w:eastAsia="Times New Roman" w:hAnsi="Times New Roman" w:cs="Times New Roman"/>
                <w:lang w:eastAsia="en-IN"/>
              </w:rPr>
            </w:pPr>
            <w:del w:id="2747" w:author="Rajiv Bansal" w:date="2019-08-04T14:20:00Z">
              <w:r w:rsidRPr="00750FCE" w:rsidDel="00BC5527">
                <w:rPr>
                  <w:rFonts w:ascii="Courier New" w:eastAsia="Times New Roman" w:hAnsi="Courier New" w:cs="Courier New"/>
                  <w:sz w:val="20"/>
                  <w:szCs w:val="20"/>
                  <w:lang w:eastAsia="en-IN"/>
                </w:rPr>
                <w:delText>&lt;/dependency&gt;</w:delText>
              </w:r>
            </w:del>
          </w:p>
        </w:tc>
      </w:tr>
    </w:tbl>
    <w:p w14:paraId="65E94AD2" w14:textId="455AE965" w:rsidR="00532C52" w:rsidRPr="001A78D6" w:rsidDel="00BC5527" w:rsidRDefault="00532C52">
      <w:pPr>
        <w:pStyle w:val="Heading6"/>
        <w:rPr>
          <w:del w:id="2748" w:author="Rajiv Bansal" w:date="2019-08-04T14:20:00Z"/>
          <w:rFonts w:ascii="Georgia" w:eastAsia="Times New Roman" w:hAnsi="Georgia"/>
          <w:b/>
          <w:bCs/>
          <w:lang w:eastAsia="en-IN"/>
        </w:rPr>
      </w:pPr>
      <w:del w:id="2749" w:author="Rajiv Bansal" w:date="2019-08-04T14:20:00Z">
        <w:r w:rsidRPr="001A78D6" w:rsidDel="00BC5527">
          <w:rPr>
            <w:rFonts w:ascii="Georgia" w:eastAsia="Times New Roman" w:hAnsi="Georgia"/>
            <w:b/>
            <w:bCs/>
            <w:lang w:eastAsia="en-IN"/>
          </w:rPr>
          <w:delText>Sleuth</w:delText>
        </w:r>
      </w:del>
    </w:p>
    <w:p w14:paraId="41E83F84" w14:textId="13677840" w:rsidR="00532C52" w:rsidRPr="00532C52" w:rsidDel="00BC5527" w:rsidRDefault="00AB3BB5">
      <w:pPr>
        <w:shd w:val="clear" w:color="auto" w:fill="FFFFFF"/>
        <w:spacing w:before="150" w:after="240" w:line="240" w:lineRule="auto"/>
        <w:jc w:val="both"/>
        <w:rPr>
          <w:del w:id="2750" w:author="Rajiv Bansal" w:date="2019-08-04T14:20:00Z"/>
          <w:rFonts w:eastAsia="Times New Roman" w:cs="Segoe UI"/>
          <w:color w:val="000000"/>
          <w:lang w:eastAsia="en-IN"/>
        </w:rPr>
      </w:pPr>
      <w:del w:id="2751" w:author="Rajiv Bansal" w:date="2019-08-04T14:20:00Z">
        <w:r w:rsidDel="00BC5527">
          <w:fldChar w:fldCharType="begin"/>
        </w:r>
        <w:r w:rsidDel="00BC5527">
          <w:delInstrText xml:space="preserve"> HYPERLINK "https://cloud.spring.io/spring-cloud-sleuth/" \t "_blank" </w:delInstrText>
        </w:r>
        <w:r w:rsidDel="00BC5527">
          <w:fldChar w:fldCharType="separate"/>
        </w:r>
        <w:r w:rsidR="00532C52" w:rsidRPr="00532C52" w:rsidDel="00BC5527">
          <w:rPr>
            <w:rFonts w:eastAsia="Times New Roman" w:cs="Segoe UI"/>
            <w:color w:val="0366D6"/>
            <w:lang w:eastAsia="en-IN"/>
          </w:rPr>
          <w:delText>Sleuth</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a tool from Spring cloud family. It is used to generate the </w:delText>
        </w:r>
        <w:r w:rsidR="00532C52" w:rsidRPr="00532C52" w:rsidDel="00BC5527">
          <w:rPr>
            <w:rFonts w:eastAsia="Times New Roman" w:cs="Segoe UI"/>
            <w:i/>
            <w:iCs/>
            <w:color w:val="000000"/>
            <w:lang w:eastAsia="en-IN"/>
          </w:rPr>
          <w:delText>trace id</w:delText>
        </w:r>
        <w:r w:rsidR="00532C52" w:rsidRPr="00532C52" w:rsidDel="00BC5527">
          <w:rPr>
            <w:rFonts w:eastAsia="Times New Roman" w:cs="Segoe UI"/>
            <w:color w:val="000000"/>
            <w:lang w:eastAsia="en-IN"/>
          </w:rPr>
          <w:delText>, </w:delText>
        </w:r>
        <w:r w:rsidR="00532C52" w:rsidRPr="00532C52" w:rsidDel="00BC5527">
          <w:rPr>
            <w:rFonts w:eastAsia="Times New Roman" w:cs="Segoe UI"/>
            <w:i/>
            <w:iCs/>
            <w:color w:val="000000"/>
            <w:lang w:eastAsia="en-IN"/>
          </w:rPr>
          <w:delText>span id</w:delText>
        </w:r>
        <w:r w:rsidR="00532C52" w:rsidRPr="00532C52" w:rsidDel="00BC5527">
          <w:rPr>
            <w:rFonts w:eastAsia="Times New Roman" w:cs="Segoe UI"/>
            <w:color w:val="000000"/>
            <w:lang w:eastAsia="en-IN"/>
          </w:rPr>
          <w:delText> and add these information to the service calls in the headers and MDC, so that It can be used by tools like Zipkin and </w:delText>
        </w:r>
        <w:r w:rsidDel="00BC5527">
          <w:fldChar w:fldCharType="begin"/>
        </w:r>
        <w:r w:rsidDel="00BC5527">
          <w:delInstrText xml:space="preserve"> HYPERLINK "https://howtodoinjava.com/microservices/elk-stack-tutorial-example/" </w:delInstrText>
        </w:r>
        <w:r w:rsidDel="00BC5527">
          <w:fldChar w:fldCharType="separate"/>
        </w:r>
        <w:r w:rsidR="00532C52" w:rsidRPr="00532C52" w:rsidDel="00BC5527">
          <w:rPr>
            <w:rFonts w:eastAsia="Times New Roman" w:cs="Segoe UI"/>
            <w:color w:val="0366D6"/>
            <w:lang w:eastAsia="en-IN"/>
          </w:rPr>
          <w:delText>ELK</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etc. to store, index and process log files. As it is from spring cloud family, once added to the </w:delText>
        </w:r>
        <w:r w:rsidR="00532C52" w:rsidRPr="00532C52" w:rsidDel="00BC5527">
          <w:rPr>
            <w:rFonts w:eastAsia="Times New Roman" w:cs="Courier New"/>
            <w:color w:val="FF0779"/>
            <w:sz w:val="21"/>
            <w:szCs w:val="21"/>
            <w:lang w:eastAsia="en-IN"/>
          </w:rPr>
          <w:delText>CLASSPATH</w:delText>
        </w:r>
        <w:r w:rsidR="00532C52" w:rsidRPr="00532C52" w:rsidDel="00BC5527">
          <w:rPr>
            <w:rFonts w:eastAsia="Times New Roman" w:cs="Segoe UI"/>
            <w:color w:val="000000"/>
            <w:lang w:eastAsia="en-IN"/>
          </w:rPr>
          <w:delText>, it automatically integrated to the common communication channels like –</w:delText>
        </w:r>
      </w:del>
    </w:p>
    <w:p w14:paraId="05D99402" w14:textId="0D522746" w:rsidR="00532C52" w:rsidRPr="00532C52" w:rsidDel="00BC5527" w:rsidRDefault="00532C52">
      <w:pPr>
        <w:numPr>
          <w:ilvl w:val="0"/>
          <w:numId w:val="31"/>
        </w:numPr>
        <w:shd w:val="clear" w:color="auto" w:fill="FFFFFF"/>
        <w:spacing w:before="60" w:after="100" w:afterAutospacing="1" w:line="240" w:lineRule="auto"/>
        <w:ind w:left="600"/>
        <w:jc w:val="both"/>
        <w:rPr>
          <w:del w:id="2752" w:author="Rajiv Bansal" w:date="2019-08-04T14:20:00Z"/>
          <w:rFonts w:eastAsia="Times New Roman" w:cs="Segoe UI"/>
          <w:color w:val="000000"/>
          <w:lang w:eastAsia="en-IN"/>
        </w:rPr>
      </w:pPr>
      <w:del w:id="2753" w:author="Rajiv Bansal" w:date="2019-08-04T14:20:00Z">
        <w:r w:rsidRPr="00532C52" w:rsidDel="00BC5527">
          <w:rPr>
            <w:rFonts w:eastAsia="Times New Roman" w:cs="Segoe UI"/>
            <w:color w:val="000000"/>
            <w:lang w:eastAsia="en-IN"/>
          </w:rPr>
          <w:delText>requests made with the </w:delText>
        </w:r>
        <w:r w:rsidR="00AB3BB5" w:rsidDel="00BC5527">
          <w:fldChar w:fldCharType="begin"/>
        </w:r>
        <w:r w:rsidR="00AB3BB5" w:rsidDel="00BC5527">
          <w:delInstrText xml:space="preserve"> HYPERLINK "https://howtodoinjava.com/spring/spring-restful/spring-restful-client-resttemplate-example/" </w:delInstrText>
        </w:r>
        <w:r w:rsidR="00AB3BB5" w:rsidDel="00BC5527">
          <w:fldChar w:fldCharType="separate"/>
        </w:r>
        <w:r w:rsidRPr="00532C52" w:rsidDel="00BC5527">
          <w:rPr>
            <w:rFonts w:eastAsia="Times New Roman" w:cs="Segoe UI"/>
            <w:color w:val="0366D6"/>
            <w:lang w:eastAsia="en-IN"/>
          </w:rPr>
          <w:delText>RestTemplate</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etc.</w:delText>
        </w:r>
      </w:del>
    </w:p>
    <w:p w14:paraId="070FB72B" w14:textId="77D52CFA" w:rsidR="00532C52" w:rsidRPr="00532C52" w:rsidDel="00BC5527" w:rsidRDefault="00532C52">
      <w:pPr>
        <w:numPr>
          <w:ilvl w:val="0"/>
          <w:numId w:val="31"/>
        </w:numPr>
        <w:shd w:val="clear" w:color="auto" w:fill="FFFFFF"/>
        <w:spacing w:before="60" w:after="100" w:afterAutospacing="1" w:line="240" w:lineRule="auto"/>
        <w:ind w:left="600"/>
        <w:jc w:val="both"/>
        <w:rPr>
          <w:del w:id="2754" w:author="Rajiv Bansal" w:date="2019-08-04T14:20:00Z"/>
          <w:rFonts w:eastAsia="Times New Roman" w:cs="Segoe UI"/>
          <w:color w:val="000000"/>
          <w:lang w:eastAsia="en-IN"/>
        </w:rPr>
      </w:pPr>
      <w:del w:id="2755" w:author="Rajiv Bansal" w:date="2019-08-04T14:20:00Z">
        <w:r w:rsidRPr="00532C52" w:rsidDel="00BC5527">
          <w:rPr>
            <w:rFonts w:eastAsia="Times New Roman" w:cs="Segoe UI"/>
            <w:color w:val="000000"/>
            <w:lang w:eastAsia="en-IN"/>
          </w:rPr>
          <w:delText>requests that pass through a </w:delText>
        </w:r>
        <w:r w:rsidR="00AB3BB5" w:rsidDel="00BC5527">
          <w:fldChar w:fldCharType="begin"/>
        </w:r>
        <w:r w:rsidR="00AB3BB5" w:rsidDel="00BC5527">
          <w:delInstrText xml:space="preserve"> HYPERLINK "https://howtodoinjava.com/spring/spring-cloud/spring-cloud-api-gateway-zuul/" </w:delInstrText>
        </w:r>
        <w:r w:rsidR="00AB3BB5" w:rsidDel="00BC5527">
          <w:fldChar w:fldCharType="separate"/>
        </w:r>
        <w:r w:rsidRPr="00532C52" w:rsidDel="00BC5527">
          <w:rPr>
            <w:rFonts w:eastAsia="Times New Roman" w:cs="Segoe UI"/>
            <w:color w:val="0366D6"/>
            <w:lang w:eastAsia="en-IN"/>
          </w:rPr>
          <w:delText>Netflix Zuul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micro proxy</w:delText>
        </w:r>
      </w:del>
    </w:p>
    <w:p w14:paraId="00F2A712" w14:textId="2AF94598" w:rsidR="00532C52" w:rsidRPr="00532C52" w:rsidDel="00BC5527" w:rsidRDefault="00532C52">
      <w:pPr>
        <w:numPr>
          <w:ilvl w:val="0"/>
          <w:numId w:val="31"/>
        </w:numPr>
        <w:shd w:val="clear" w:color="auto" w:fill="FFFFFF"/>
        <w:spacing w:before="60" w:after="100" w:afterAutospacing="1" w:line="240" w:lineRule="auto"/>
        <w:ind w:left="600"/>
        <w:jc w:val="both"/>
        <w:rPr>
          <w:del w:id="2756" w:author="Rajiv Bansal" w:date="2019-08-04T14:20:00Z"/>
          <w:rFonts w:eastAsia="Times New Roman" w:cs="Segoe UI"/>
          <w:color w:val="000000"/>
          <w:lang w:eastAsia="en-IN"/>
        </w:rPr>
      </w:pPr>
      <w:del w:id="2757" w:author="Rajiv Bansal" w:date="2019-08-04T14:20:00Z">
        <w:r w:rsidRPr="00532C52" w:rsidDel="00BC5527">
          <w:rPr>
            <w:rFonts w:eastAsia="Times New Roman" w:cs="Segoe UI"/>
            <w:color w:val="000000"/>
            <w:lang w:eastAsia="en-IN"/>
          </w:rPr>
          <w:delText>HTTP headers received at </w:delText>
        </w:r>
        <w:r w:rsidR="00AB3BB5" w:rsidDel="00BC5527">
          <w:fldChar w:fldCharType="begin"/>
        </w:r>
        <w:r w:rsidR="00AB3BB5" w:rsidDel="00BC5527">
          <w:delInstrText xml:space="preserve"> HYPERLINK "https://howtodoinjava.com/spring-mvc-tutorial/" </w:delInstrText>
        </w:r>
        <w:r w:rsidR="00AB3BB5" w:rsidDel="00BC5527">
          <w:fldChar w:fldCharType="separate"/>
        </w:r>
        <w:r w:rsidRPr="00532C52" w:rsidDel="00BC5527">
          <w:rPr>
            <w:rFonts w:eastAsia="Times New Roman" w:cs="Segoe UI"/>
            <w:color w:val="0366D6"/>
            <w:lang w:eastAsia="en-IN"/>
          </w:rPr>
          <w:delText>Spring MVC</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controllers</w:delText>
        </w:r>
      </w:del>
    </w:p>
    <w:p w14:paraId="780004B9" w14:textId="658D394A" w:rsidR="00532C52" w:rsidRPr="00532C52" w:rsidDel="00BC5527" w:rsidRDefault="00532C52">
      <w:pPr>
        <w:numPr>
          <w:ilvl w:val="0"/>
          <w:numId w:val="31"/>
        </w:numPr>
        <w:shd w:val="clear" w:color="auto" w:fill="FFFFFF"/>
        <w:spacing w:before="60" w:after="100" w:afterAutospacing="1" w:line="240" w:lineRule="auto"/>
        <w:ind w:left="600"/>
        <w:jc w:val="both"/>
        <w:rPr>
          <w:del w:id="2758" w:author="Rajiv Bansal" w:date="2019-08-04T14:20:00Z"/>
          <w:rFonts w:eastAsia="Times New Roman" w:cs="Segoe UI"/>
          <w:color w:val="000000"/>
          <w:lang w:eastAsia="en-IN"/>
        </w:rPr>
      </w:pPr>
      <w:del w:id="2759" w:author="Rajiv Bansal" w:date="2019-08-04T14:20:00Z">
        <w:r w:rsidRPr="00532C52" w:rsidDel="00BC5527">
          <w:rPr>
            <w:rFonts w:eastAsia="Times New Roman" w:cs="Segoe UI"/>
            <w:color w:val="000000"/>
            <w:lang w:eastAsia="en-IN"/>
          </w:rPr>
          <w:delText>requests over messaging technologies like Apache Kafka or RabbitMQ etc.</w:delText>
        </w:r>
      </w:del>
    </w:p>
    <w:p w14:paraId="33C22D56" w14:textId="1475CED3" w:rsidR="00532C52" w:rsidRPr="00532C52" w:rsidDel="00BC5527" w:rsidRDefault="00532C52">
      <w:pPr>
        <w:shd w:val="clear" w:color="auto" w:fill="FFFFFF"/>
        <w:spacing w:before="150" w:after="240" w:line="240" w:lineRule="auto"/>
        <w:jc w:val="both"/>
        <w:rPr>
          <w:del w:id="2760" w:author="Rajiv Bansal" w:date="2019-08-04T14:20:00Z"/>
          <w:rFonts w:eastAsia="Times New Roman" w:cs="Segoe UI"/>
          <w:color w:val="000000"/>
          <w:lang w:eastAsia="en-IN"/>
        </w:rPr>
      </w:pPr>
      <w:del w:id="2761" w:author="Rajiv Bansal" w:date="2019-08-04T14:20:00Z">
        <w:r w:rsidRPr="00532C52" w:rsidDel="00BC5527">
          <w:rPr>
            <w:rFonts w:eastAsia="Times New Roman" w:cs="Segoe UI"/>
            <w:color w:val="000000"/>
            <w:lang w:eastAsia="en-IN"/>
          </w:rPr>
          <w:delText>Using Sleuth is very easy. We just need to add it’s started pom in the spring boot project. It will add the Sleuth to project and so in its runtime.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532C52" w:rsidDel="00BC5527" w14:paraId="1C326722" w14:textId="007DFBFD" w:rsidTr="00B305A1">
        <w:trPr>
          <w:del w:id="2762" w:author="Rajiv Bansal" w:date="2019-08-04T14:20:00Z"/>
        </w:trPr>
        <w:tc>
          <w:tcPr>
            <w:tcW w:w="15495" w:type="dxa"/>
            <w:vAlign w:val="center"/>
            <w:hideMark/>
          </w:tcPr>
          <w:p w14:paraId="3B52127C" w14:textId="4C816DEA" w:rsidR="00532C52" w:rsidRPr="00532C52" w:rsidDel="00BC5527" w:rsidRDefault="00532C52">
            <w:pPr>
              <w:spacing w:after="0" w:line="240" w:lineRule="auto"/>
              <w:rPr>
                <w:del w:id="2763" w:author="Rajiv Bansal" w:date="2019-08-04T14:20:00Z"/>
                <w:rFonts w:eastAsia="Times New Roman" w:cs="Times New Roman"/>
                <w:lang w:eastAsia="en-IN"/>
              </w:rPr>
            </w:pPr>
            <w:del w:id="2764" w:author="Rajiv Bansal" w:date="2019-08-04T14:20:00Z">
              <w:r w:rsidRPr="00532C52" w:rsidDel="00BC5527">
                <w:rPr>
                  <w:rFonts w:eastAsia="Times New Roman" w:cs="Courier New"/>
                  <w:sz w:val="20"/>
                  <w:szCs w:val="20"/>
                  <w:lang w:eastAsia="en-IN"/>
                </w:rPr>
                <w:delText>&lt;dependency&gt;</w:delText>
              </w:r>
            </w:del>
          </w:p>
          <w:p w14:paraId="569BFB82" w14:textId="0DE3740A" w:rsidR="00532C52" w:rsidRPr="00532C52" w:rsidDel="00BC5527" w:rsidRDefault="00532C52">
            <w:pPr>
              <w:spacing w:after="0" w:line="240" w:lineRule="auto"/>
              <w:rPr>
                <w:del w:id="2765" w:author="Rajiv Bansal" w:date="2019-08-04T14:20:00Z"/>
                <w:rFonts w:eastAsia="Times New Roman" w:cs="Times New Roman"/>
                <w:lang w:eastAsia="en-IN"/>
              </w:rPr>
            </w:pPr>
            <w:del w:id="2766"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&lt;groupId&gt;org.springframework.cloud&lt;/groupId&gt;</w:delText>
              </w:r>
            </w:del>
          </w:p>
          <w:p w14:paraId="390C899C" w14:textId="23FB4EAE" w:rsidR="00532C52" w:rsidRPr="00532C52" w:rsidDel="00BC5527" w:rsidRDefault="00532C52">
            <w:pPr>
              <w:spacing w:after="0" w:line="240" w:lineRule="auto"/>
              <w:rPr>
                <w:del w:id="2767" w:author="Rajiv Bansal" w:date="2019-08-04T14:20:00Z"/>
                <w:rFonts w:eastAsia="Times New Roman" w:cs="Times New Roman"/>
                <w:lang w:eastAsia="en-IN"/>
              </w:rPr>
            </w:pPr>
            <w:del w:id="2768"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&lt;artifactId&gt;spring-cloud-starter-sleuth&lt;/artifactId&gt;</w:delText>
              </w:r>
            </w:del>
          </w:p>
          <w:p w14:paraId="31080847" w14:textId="38F3EAA8" w:rsidR="00532C52" w:rsidRPr="00532C52" w:rsidDel="00BC5527" w:rsidRDefault="00532C52">
            <w:pPr>
              <w:spacing w:after="0" w:line="240" w:lineRule="auto"/>
              <w:rPr>
                <w:del w:id="2769" w:author="Rajiv Bansal" w:date="2019-08-04T14:20:00Z"/>
                <w:rFonts w:eastAsia="Times New Roman" w:cs="Times New Roman"/>
                <w:lang w:eastAsia="en-IN"/>
              </w:rPr>
            </w:pPr>
            <w:del w:id="2770" w:author="Rajiv Bansal" w:date="2019-08-04T14:20:00Z">
              <w:r w:rsidRPr="00532C52" w:rsidDel="00BC5527">
                <w:rPr>
                  <w:rFonts w:eastAsia="Times New Roman" w:cs="Courier New"/>
                  <w:sz w:val="20"/>
                  <w:szCs w:val="20"/>
                  <w:lang w:eastAsia="en-IN"/>
                </w:rPr>
                <w:delText>&lt;/dependency&gt;</w:delText>
              </w:r>
            </w:del>
          </w:p>
        </w:tc>
      </w:tr>
    </w:tbl>
    <w:p w14:paraId="54AB46F0" w14:textId="3DD81E3E" w:rsidR="00532C52" w:rsidRPr="00532C52" w:rsidDel="00BC5527" w:rsidRDefault="00532C52">
      <w:pPr>
        <w:shd w:val="clear" w:color="auto" w:fill="FFFFFF"/>
        <w:spacing w:before="150" w:after="240" w:line="240" w:lineRule="auto"/>
        <w:jc w:val="both"/>
        <w:rPr>
          <w:del w:id="2771" w:author="Rajiv Bansal" w:date="2019-08-04T14:20:00Z"/>
          <w:rFonts w:eastAsia="Times New Roman" w:cs="Segoe UI"/>
          <w:color w:val="000000"/>
          <w:lang w:eastAsia="en-IN"/>
        </w:rPr>
      </w:pPr>
      <w:del w:id="2772" w:author="Rajiv Bansal" w:date="2019-08-04T14:20:00Z">
        <w:r w:rsidRPr="00532C52" w:rsidDel="00BC5527">
          <w:rPr>
            <w:rFonts w:eastAsia="Times New Roman" w:cs="Segoe UI"/>
            <w:color w:val="000000"/>
            <w:lang w:eastAsia="en-IN"/>
          </w:rPr>
          <w:delText>So far we have integrated Zipkin and Sleuth to microservices and ran Zipkin server. Let’s see how to utilize this setup.</w:delText>
        </w:r>
      </w:del>
    </w:p>
    <w:p w14:paraId="49CD38E2" w14:textId="3C758AE3" w:rsidR="00532C52" w:rsidRPr="001A78D6" w:rsidDel="00BC5527" w:rsidRDefault="00532C52">
      <w:pPr>
        <w:pStyle w:val="Heading6"/>
        <w:rPr>
          <w:del w:id="2773" w:author="Rajiv Bansal" w:date="2019-08-04T14:20:00Z"/>
          <w:rFonts w:ascii="Georgia" w:eastAsia="Times New Roman" w:hAnsi="Georgia"/>
          <w:b/>
          <w:bCs/>
          <w:lang w:eastAsia="en-IN"/>
        </w:rPr>
      </w:pPr>
      <w:del w:id="2774" w:author="Rajiv Bansal" w:date="2019-08-04T14:20:00Z">
        <w:r w:rsidRPr="001A78D6" w:rsidDel="00BC5527">
          <w:rPr>
            <w:rFonts w:ascii="Georgia" w:eastAsia="Times New Roman" w:hAnsi="Georgia"/>
            <w:b/>
            <w:bCs/>
            <w:lang w:eastAsia="en-IN"/>
          </w:rPr>
          <w:delText>Zipkin and Sleuth Integration Example</w:delText>
        </w:r>
      </w:del>
    </w:p>
    <w:p w14:paraId="610C0BD1" w14:textId="7C268153" w:rsidR="00532C52" w:rsidRPr="00532C52" w:rsidDel="00BC5527" w:rsidRDefault="00532C52">
      <w:pPr>
        <w:shd w:val="clear" w:color="auto" w:fill="FFFFFF"/>
        <w:spacing w:before="150" w:after="240" w:line="240" w:lineRule="auto"/>
        <w:jc w:val="both"/>
        <w:rPr>
          <w:del w:id="2775" w:author="Rajiv Bansal" w:date="2019-08-04T14:20:00Z"/>
          <w:rFonts w:eastAsia="Times New Roman" w:cs="Segoe UI"/>
          <w:color w:val="000000"/>
          <w:lang w:eastAsia="en-IN"/>
        </w:rPr>
      </w:pPr>
      <w:del w:id="2776" w:author="Rajiv Bansal" w:date="2019-08-04T14:20:00Z">
        <w:r w:rsidRPr="00532C52" w:rsidDel="00BC5527">
          <w:rPr>
            <w:rFonts w:eastAsia="Times New Roman" w:cs="Segoe UI"/>
            <w:color w:val="000000"/>
            <w:lang w:eastAsia="en-IN"/>
          </w:rPr>
          <w:delTex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delText>
        </w:r>
      </w:del>
    </w:p>
    <w:p w14:paraId="262E4956" w14:textId="75CDA82C" w:rsidR="00532C52" w:rsidRPr="00532C52" w:rsidDel="00BC5527" w:rsidRDefault="00532C52">
      <w:pPr>
        <w:shd w:val="clear" w:color="auto" w:fill="FFFFFF"/>
        <w:spacing w:before="150" w:after="240" w:line="240" w:lineRule="auto"/>
        <w:jc w:val="both"/>
        <w:rPr>
          <w:del w:id="2777" w:author="Rajiv Bansal" w:date="2019-08-04T14:20:00Z"/>
          <w:rFonts w:eastAsia="Times New Roman" w:cs="Segoe UI"/>
          <w:color w:val="000000"/>
          <w:lang w:eastAsia="en-IN"/>
        </w:rPr>
      </w:pPr>
      <w:del w:id="2778" w:author="Rajiv Bansal" w:date="2019-08-04T14:20:00Z">
        <w:r w:rsidRPr="00532C52" w:rsidDel="00BC5527">
          <w:rPr>
            <w:rFonts w:eastAsia="Times New Roman" w:cs="Segoe UI"/>
            <w:color w:val="000000"/>
            <w:lang w:eastAsia="en-IN"/>
          </w:rPr>
          <w:delTex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delText>
        </w:r>
      </w:del>
    </w:p>
    <w:p w14:paraId="58C03E1C" w14:textId="6A28E953" w:rsidR="00532C52" w:rsidRPr="00750FCE" w:rsidDel="00BC5527" w:rsidRDefault="00532C52">
      <w:pPr>
        <w:spacing w:after="0" w:line="240" w:lineRule="auto"/>
        <w:rPr>
          <w:del w:id="2779" w:author="Rajiv Bansal" w:date="2019-08-04T14:20:00Z"/>
          <w:rFonts w:ascii="Times New Roman" w:eastAsia="Times New Roman" w:hAnsi="Times New Roman" w:cs="Times New Roman"/>
          <w:lang w:eastAsia="en-IN"/>
        </w:rPr>
      </w:pPr>
      <w:del w:id="2780" w:author="Rajiv Bansal" w:date="2019-08-04T14:20:00Z">
        <w:r w:rsidRPr="00750FCE" w:rsidDel="00BC5527">
          <w:rPr>
            <w:rFonts w:ascii="Times New Roman" w:eastAsia="Times New Roman" w:hAnsi="Times New Roman" w:cs="Times New Roman"/>
            <w:noProof/>
            <w:lang w:eastAsia="en-IN"/>
          </w:rPr>
          <w:drawing>
            <wp:inline distT="0" distB="0" distL="0" distR="0" wp14:anchorId="3AB6A337" wp14:editId="0BA05A5D">
              <wp:extent cx="5731510" cy="3597910"/>
              <wp:effectExtent l="0" t="0" r="2540" b="2540"/>
              <wp:docPr id="18" name="Picture 18"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sidDel="00BC5527">
          <w:rPr>
            <w:rFonts w:ascii="Times New Roman" w:eastAsia="Times New Roman" w:hAnsi="Times New Roman" w:cs="Times New Roman"/>
            <w:lang w:eastAsia="en-IN"/>
          </w:rPr>
          <w:delText>Microservices Interactions</w:delText>
        </w:r>
      </w:del>
    </w:p>
    <w:p w14:paraId="621B9827" w14:textId="1B678069" w:rsidR="00532C52" w:rsidRPr="00FB7BE3" w:rsidDel="00BC5527" w:rsidRDefault="00532C52">
      <w:pPr>
        <w:pStyle w:val="Heading6"/>
        <w:rPr>
          <w:del w:id="2781" w:author="Rajiv Bansal" w:date="2019-08-04T14:20:00Z"/>
          <w:rFonts w:ascii="Georgia" w:eastAsia="Times New Roman" w:hAnsi="Georgia"/>
          <w:lang w:eastAsia="en-IN"/>
        </w:rPr>
        <w:pPrChange w:id="2782" w:author="Rajiv Bansal" w:date="2019-08-04T11:29:00Z">
          <w:pPr>
            <w:pStyle w:val="Heading7"/>
          </w:pPr>
        </w:pPrChange>
      </w:pPr>
      <w:del w:id="2783" w:author="Rajiv Bansal" w:date="2019-08-04T14:20:00Z">
        <w:r w:rsidRPr="00FB7BE3" w:rsidDel="00BC5527">
          <w:rPr>
            <w:rFonts w:ascii="Georgia" w:eastAsia="Times New Roman" w:hAnsi="Georgia"/>
            <w:lang w:eastAsia="en-IN"/>
          </w:rPr>
          <w:delText>Create Microservice</w:delText>
        </w:r>
      </w:del>
    </w:p>
    <w:p w14:paraId="57A90428" w14:textId="42C594E1" w:rsidR="00532C52" w:rsidRPr="00532C52" w:rsidDel="00BC5527" w:rsidRDefault="00532C52">
      <w:pPr>
        <w:shd w:val="clear" w:color="auto" w:fill="FFFFFF"/>
        <w:spacing w:before="150" w:after="240" w:line="240" w:lineRule="auto"/>
        <w:jc w:val="both"/>
        <w:rPr>
          <w:del w:id="2784" w:author="Rajiv Bansal" w:date="2019-08-04T14:20:00Z"/>
          <w:rFonts w:eastAsia="Times New Roman" w:cs="Segoe UI"/>
          <w:color w:val="000000"/>
          <w:lang w:eastAsia="en-IN"/>
        </w:rPr>
      </w:pPr>
      <w:del w:id="2785" w:author="Rajiv Bansal" w:date="2019-08-04T14:20:00Z">
        <w:r w:rsidRPr="00532C52" w:rsidDel="00BC5527">
          <w:rPr>
            <w:rFonts w:eastAsia="Times New Roman" w:cs="Segoe UI"/>
            <w:color w:val="000000"/>
            <w:lang w:eastAsia="en-IN"/>
          </w:rPr>
          <w:delText>All the four services will have the same configuration, only difference is the service invocation details where the endpoint changes. Let’s </w:delText>
        </w:r>
        <w:r w:rsidR="00AB3BB5" w:rsidDel="00BC5527">
          <w:fldChar w:fldCharType="begin"/>
        </w:r>
        <w:r w:rsidR="00AB3BB5" w:rsidDel="00BC5527">
          <w:delInstrText xml:space="preserve"> HYPERLINK "https://howtodoinjava.com/spring/spring-boot/spring-boot-tutorial-with-hello-world-example/" </w:delInstrText>
        </w:r>
        <w:r w:rsidR="00AB3BB5" w:rsidDel="00BC5527">
          <w:fldChar w:fldCharType="separate"/>
        </w:r>
        <w:r w:rsidRPr="00532C52" w:rsidDel="00BC5527">
          <w:rPr>
            <w:rFonts w:eastAsia="Times New Roman" w:cs="Segoe UI"/>
            <w:color w:val="0366D6"/>
            <w:lang w:eastAsia="en-IN"/>
          </w:rPr>
          <w:delText>create Spring boot applications</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with </w:delText>
        </w:r>
        <w:r w:rsidRPr="00532C52" w:rsidDel="00BC5527">
          <w:rPr>
            <w:rFonts w:eastAsia="Times New Roman" w:cs="Segoe UI"/>
            <w:i/>
            <w:iCs/>
            <w:color w:val="000000"/>
            <w:lang w:eastAsia="en-IN"/>
          </w:rPr>
          <w:delText>Web</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Rest Repository</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Zipkin</w:delText>
        </w:r>
        <w:r w:rsidRPr="00532C52" w:rsidDel="00BC5527">
          <w:rPr>
            <w:rFonts w:eastAsia="Times New Roman" w:cs="Segoe UI"/>
            <w:color w:val="000000"/>
            <w:lang w:eastAsia="en-IN"/>
          </w:rPr>
          <w:delText> and </w:delText>
        </w:r>
        <w:r w:rsidRPr="00532C52" w:rsidDel="00BC5527">
          <w:rPr>
            <w:rFonts w:eastAsia="Times New Roman" w:cs="Segoe UI"/>
            <w:i/>
            <w:iCs/>
            <w:color w:val="000000"/>
            <w:lang w:eastAsia="en-IN"/>
          </w:rPr>
          <w:delText>Sleuth</w:delText>
        </w:r>
        <w:r w:rsidRPr="00532C52" w:rsidDel="00BC5527">
          <w:rPr>
            <w:rFonts w:eastAsia="Times New Roman" w:cs="Segoe UI"/>
            <w:color w:val="000000"/>
            <w:lang w:eastAsia="en-IN"/>
          </w:rPr>
          <w:delText> dependencies.</w:delText>
        </w:r>
      </w:del>
    </w:p>
    <w:p w14:paraId="0A115344" w14:textId="3DB97007" w:rsidR="00532C52" w:rsidRPr="00532C52" w:rsidDel="00BC5527" w:rsidRDefault="00532C52">
      <w:pPr>
        <w:shd w:val="clear" w:color="auto" w:fill="FFFFFF"/>
        <w:spacing w:before="150" w:after="240" w:line="240" w:lineRule="auto"/>
        <w:jc w:val="both"/>
        <w:rPr>
          <w:del w:id="2786" w:author="Rajiv Bansal" w:date="2019-08-04T14:20:00Z"/>
          <w:rFonts w:eastAsia="Times New Roman" w:cs="Segoe UI"/>
          <w:color w:val="000000"/>
          <w:lang w:eastAsia="en-IN"/>
        </w:rPr>
      </w:pPr>
      <w:del w:id="2787" w:author="Rajiv Bansal" w:date="2019-08-04T14:20:00Z">
        <w:r w:rsidRPr="00532C52" w:rsidDel="00BC5527">
          <w:rPr>
            <w:rFonts w:eastAsia="Times New Roman" w:cs="Segoe UI"/>
            <w:color w:val="000000"/>
            <w:lang w:eastAsia="en-IN"/>
          </w:rPr>
          <w:delText>I have packaged those services inside a parent project so that those four services can be build together to save time. You can proceed with individual set up if you wish to. Also I have added useful windows scripts so start/stop all the services with a single command.</w:delText>
        </w:r>
      </w:del>
    </w:p>
    <w:p w14:paraId="55B41E49" w14:textId="5B3B7663" w:rsidR="00532C52" w:rsidRPr="00532C52" w:rsidDel="00BC5527" w:rsidRDefault="00532C52">
      <w:pPr>
        <w:shd w:val="clear" w:color="auto" w:fill="FFFFFF"/>
        <w:spacing w:before="150" w:after="240" w:line="240" w:lineRule="auto"/>
        <w:rPr>
          <w:del w:id="2788" w:author="Rajiv Bansal" w:date="2019-08-04T14:20:00Z"/>
          <w:rFonts w:eastAsia="Times New Roman" w:cs="Segoe UI"/>
          <w:color w:val="000000"/>
          <w:lang w:eastAsia="en-IN"/>
        </w:rPr>
      </w:pPr>
      <w:del w:id="2789" w:author="Rajiv Bansal" w:date="2019-08-04T14:20:00Z">
        <w:r w:rsidRPr="00532C52" w:rsidDel="00BC5527">
          <w:rPr>
            <w:rFonts w:eastAsia="Times New Roman" w:cs="Segoe UI"/>
            <w:color w:val="000000"/>
            <w:lang w:eastAsia="en-IN"/>
          </w:rPr>
          <w:delText>This is one sample rest controller which exposes one endpoint and also invokes one downstream service using rest template.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43DB396F" w14:textId="5A5888E9" w:rsidTr="00B305A1">
        <w:trPr>
          <w:del w:id="2790" w:author="Rajiv Bansal" w:date="2019-08-04T14:20:00Z"/>
        </w:trPr>
        <w:tc>
          <w:tcPr>
            <w:tcW w:w="15495" w:type="dxa"/>
            <w:vAlign w:val="center"/>
            <w:hideMark/>
          </w:tcPr>
          <w:p w14:paraId="79FAB467" w14:textId="5FF492B0" w:rsidR="00532C52" w:rsidRPr="00750FCE" w:rsidDel="00BC5527" w:rsidRDefault="00532C52">
            <w:pPr>
              <w:spacing w:after="0" w:line="240" w:lineRule="auto"/>
              <w:rPr>
                <w:del w:id="2791" w:author="Rajiv Bansal" w:date="2019-08-04T14:20:00Z"/>
                <w:rFonts w:ascii="Times New Roman" w:eastAsia="Times New Roman" w:hAnsi="Times New Roman" w:cs="Times New Roman"/>
                <w:lang w:eastAsia="en-IN"/>
              </w:rPr>
            </w:pPr>
            <w:del w:id="2792" w:author="Rajiv Bansal" w:date="2019-08-04T14:20:00Z">
              <w:r w:rsidRPr="00750FCE" w:rsidDel="00BC5527">
                <w:rPr>
                  <w:rFonts w:ascii="Courier New" w:eastAsia="Times New Roman" w:hAnsi="Courier New" w:cs="Courier New"/>
                  <w:sz w:val="20"/>
                  <w:szCs w:val="20"/>
                  <w:lang w:eastAsia="en-IN"/>
                </w:rPr>
                <w:delText>package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com.example.zipkinservice1;</w:delText>
              </w:r>
            </w:del>
          </w:p>
          <w:p w14:paraId="21E7C41D" w14:textId="20E76D00" w:rsidR="00532C52" w:rsidRPr="00750FCE" w:rsidDel="00BC5527" w:rsidRDefault="00532C52">
            <w:pPr>
              <w:spacing w:after="0" w:line="240" w:lineRule="auto"/>
              <w:rPr>
                <w:del w:id="2793" w:author="Rajiv Bansal" w:date="2019-08-04T14:20:00Z"/>
                <w:rFonts w:ascii="Times New Roman" w:eastAsia="Times New Roman" w:hAnsi="Times New Roman" w:cs="Times New Roman"/>
                <w:lang w:eastAsia="en-IN"/>
              </w:rPr>
            </w:pPr>
            <w:del w:id="2794" w:author="Rajiv Bansal" w:date="2019-08-04T14:20:00Z">
              <w:r w:rsidRPr="00750FCE" w:rsidDel="00BC5527">
                <w:rPr>
                  <w:rFonts w:ascii="Times New Roman" w:eastAsia="Times New Roman" w:hAnsi="Times New Roman" w:cs="Times New Roman"/>
                  <w:lang w:eastAsia="en-IN"/>
                </w:rPr>
                <w:delText> </w:delText>
              </w:r>
            </w:del>
          </w:p>
          <w:p w14:paraId="535B4734" w14:textId="16031222" w:rsidR="00532C52" w:rsidRPr="00750FCE" w:rsidDel="00BC5527" w:rsidRDefault="00532C52">
            <w:pPr>
              <w:spacing w:after="0" w:line="240" w:lineRule="auto"/>
              <w:rPr>
                <w:del w:id="2795" w:author="Rajiv Bansal" w:date="2019-08-04T14:20:00Z"/>
                <w:rFonts w:ascii="Times New Roman" w:eastAsia="Times New Roman" w:hAnsi="Times New Roman" w:cs="Times New Roman"/>
                <w:lang w:eastAsia="en-IN"/>
              </w:rPr>
            </w:pPr>
            <w:del w:id="279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org.apache.log4j.Logger;</w:delText>
              </w:r>
            </w:del>
          </w:p>
          <w:p w14:paraId="6FC77858" w14:textId="2D00D831" w:rsidR="00532C52" w:rsidRPr="00750FCE" w:rsidDel="00BC5527" w:rsidRDefault="00532C52">
            <w:pPr>
              <w:spacing w:after="0" w:line="240" w:lineRule="auto"/>
              <w:rPr>
                <w:del w:id="2797" w:author="Rajiv Bansal" w:date="2019-08-04T14:20:00Z"/>
                <w:rFonts w:ascii="Times New Roman" w:eastAsia="Times New Roman" w:hAnsi="Times New Roman" w:cs="Times New Roman"/>
                <w:lang w:eastAsia="en-IN"/>
              </w:rPr>
            </w:pPr>
            <w:del w:id="279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org.springframework.beans.factory.annotation.Autowired;</w:delText>
              </w:r>
            </w:del>
          </w:p>
          <w:p w14:paraId="5260BBBB" w14:textId="1E04AB72" w:rsidR="00532C52" w:rsidRPr="00750FCE" w:rsidDel="00BC5527" w:rsidRDefault="00532C52">
            <w:pPr>
              <w:spacing w:after="0" w:line="240" w:lineRule="auto"/>
              <w:rPr>
                <w:del w:id="2799" w:author="Rajiv Bansal" w:date="2019-08-04T14:20:00Z"/>
                <w:rFonts w:ascii="Times New Roman" w:eastAsia="Times New Roman" w:hAnsi="Times New Roman" w:cs="Times New Roman"/>
                <w:lang w:eastAsia="en-IN"/>
              </w:rPr>
            </w:pPr>
            <w:del w:id="280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org.springframework.boot.SpringApplication;</w:delText>
              </w:r>
            </w:del>
          </w:p>
          <w:p w14:paraId="640EE733" w14:textId="11D04076" w:rsidR="00532C52" w:rsidRPr="00750FCE" w:rsidDel="00BC5527" w:rsidRDefault="00532C52">
            <w:pPr>
              <w:spacing w:after="0" w:line="240" w:lineRule="auto"/>
              <w:rPr>
                <w:del w:id="2801" w:author="Rajiv Bansal" w:date="2019-08-04T14:20:00Z"/>
                <w:rFonts w:ascii="Times New Roman" w:eastAsia="Times New Roman" w:hAnsi="Times New Roman" w:cs="Times New Roman"/>
                <w:lang w:eastAsia="en-IN"/>
              </w:rPr>
            </w:pPr>
            <w:del w:id="280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org.springframework.boot.autoconfigure.SpringBootApplication;</w:delText>
              </w:r>
            </w:del>
          </w:p>
          <w:p w14:paraId="2AC86971" w14:textId="4230797F" w:rsidR="00532C52" w:rsidRPr="00750FCE" w:rsidDel="00BC5527" w:rsidRDefault="00532C52">
            <w:pPr>
              <w:spacing w:after="0" w:line="240" w:lineRule="auto"/>
              <w:rPr>
                <w:del w:id="2803" w:author="Rajiv Bansal" w:date="2019-08-04T14:20:00Z"/>
                <w:rFonts w:ascii="Times New Roman" w:eastAsia="Times New Roman" w:hAnsi="Times New Roman" w:cs="Times New Roman"/>
                <w:lang w:eastAsia="en-IN"/>
              </w:rPr>
            </w:pPr>
            <w:del w:id="280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org.springframework.cloud.sleuth.sampler.AlwaysSampler;</w:delText>
              </w:r>
            </w:del>
          </w:p>
          <w:p w14:paraId="6581ECB0" w14:textId="5FE1009A" w:rsidR="00532C52" w:rsidRPr="00750FCE" w:rsidDel="00BC5527" w:rsidRDefault="00532C52">
            <w:pPr>
              <w:spacing w:after="0" w:line="240" w:lineRule="auto"/>
              <w:rPr>
                <w:del w:id="2805" w:author="Rajiv Bansal" w:date="2019-08-04T14:20:00Z"/>
                <w:rFonts w:ascii="Times New Roman" w:eastAsia="Times New Roman" w:hAnsi="Times New Roman" w:cs="Times New Roman"/>
                <w:lang w:eastAsia="en-IN"/>
              </w:rPr>
            </w:pPr>
            <w:del w:id="280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org.springframework.context.annotation.Bean;</w:delText>
              </w:r>
            </w:del>
          </w:p>
          <w:p w14:paraId="44621792" w14:textId="00C1EF10" w:rsidR="00532C52" w:rsidRPr="00750FCE" w:rsidDel="00BC5527" w:rsidRDefault="00532C52">
            <w:pPr>
              <w:spacing w:after="0" w:line="240" w:lineRule="auto"/>
              <w:rPr>
                <w:del w:id="2807" w:author="Rajiv Bansal" w:date="2019-08-04T14:20:00Z"/>
                <w:rFonts w:ascii="Times New Roman" w:eastAsia="Times New Roman" w:hAnsi="Times New Roman" w:cs="Times New Roman"/>
                <w:lang w:eastAsia="en-IN"/>
              </w:rPr>
            </w:pPr>
            <w:del w:id="280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org.springframework.core.ParameterizedTypeReference;</w:delText>
              </w:r>
            </w:del>
          </w:p>
          <w:p w14:paraId="022F0AA5" w14:textId="223577C2" w:rsidR="00532C52" w:rsidRPr="00750FCE" w:rsidDel="00BC5527" w:rsidRDefault="00532C52">
            <w:pPr>
              <w:spacing w:after="0" w:line="240" w:lineRule="auto"/>
              <w:rPr>
                <w:del w:id="2809" w:author="Rajiv Bansal" w:date="2019-08-04T14:20:00Z"/>
                <w:rFonts w:ascii="Times New Roman" w:eastAsia="Times New Roman" w:hAnsi="Times New Roman" w:cs="Times New Roman"/>
                <w:lang w:eastAsia="en-IN"/>
              </w:rPr>
            </w:pPr>
            <w:del w:id="281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org.springframework.http.HttpMethod;</w:delText>
              </w:r>
            </w:del>
          </w:p>
          <w:p w14:paraId="61B7FDCF" w14:textId="4EBA2614" w:rsidR="00532C52" w:rsidRPr="00750FCE" w:rsidDel="00BC5527" w:rsidRDefault="00532C52">
            <w:pPr>
              <w:spacing w:after="0" w:line="240" w:lineRule="auto"/>
              <w:rPr>
                <w:del w:id="2811" w:author="Rajiv Bansal" w:date="2019-08-04T14:20:00Z"/>
                <w:rFonts w:ascii="Times New Roman" w:eastAsia="Times New Roman" w:hAnsi="Times New Roman" w:cs="Times New Roman"/>
                <w:lang w:eastAsia="en-IN"/>
              </w:rPr>
            </w:pPr>
            <w:del w:id="281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org.springframework.web.bind.annotation.GetMapping;</w:delText>
              </w:r>
            </w:del>
          </w:p>
          <w:p w14:paraId="6A90CBEF" w14:textId="236C3447" w:rsidR="00532C52" w:rsidRPr="00750FCE" w:rsidDel="00BC5527" w:rsidRDefault="00532C52">
            <w:pPr>
              <w:spacing w:after="0" w:line="240" w:lineRule="auto"/>
              <w:rPr>
                <w:del w:id="2813" w:author="Rajiv Bansal" w:date="2019-08-04T14:20:00Z"/>
                <w:rFonts w:ascii="Times New Roman" w:eastAsia="Times New Roman" w:hAnsi="Times New Roman" w:cs="Times New Roman"/>
                <w:lang w:eastAsia="en-IN"/>
              </w:rPr>
            </w:pPr>
            <w:del w:id="281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org.springframework.web.bind.annotation.RestController;</w:delText>
              </w:r>
            </w:del>
          </w:p>
          <w:p w14:paraId="4FEC8995" w14:textId="62D15E95" w:rsidR="00532C52" w:rsidRPr="00750FCE" w:rsidDel="00BC5527" w:rsidRDefault="00532C52">
            <w:pPr>
              <w:spacing w:after="0" w:line="240" w:lineRule="auto"/>
              <w:rPr>
                <w:del w:id="2815" w:author="Rajiv Bansal" w:date="2019-08-04T14:20:00Z"/>
                <w:rFonts w:ascii="Times New Roman" w:eastAsia="Times New Roman" w:hAnsi="Times New Roman" w:cs="Times New Roman"/>
                <w:lang w:eastAsia="en-IN"/>
              </w:rPr>
            </w:pPr>
            <w:del w:id="281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org.springframework.web.client.RestTemplate;</w:delText>
              </w:r>
            </w:del>
          </w:p>
          <w:p w14:paraId="4066F956" w14:textId="7CF9C589" w:rsidR="00532C52" w:rsidRPr="00750FCE" w:rsidDel="00BC5527" w:rsidRDefault="00532C52">
            <w:pPr>
              <w:spacing w:after="0" w:line="240" w:lineRule="auto"/>
              <w:rPr>
                <w:del w:id="2817" w:author="Rajiv Bansal" w:date="2019-08-04T14:20:00Z"/>
                <w:rFonts w:ascii="Times New Roman" w:eastAsia="Times New Roman" w:hAnsi="Times New Roman" w:cs="Times New Roman"/>
                <w:lang w:eastAsia="en-IN"/>
              </w:rPr>
            </w:pPr>
            <w:del w:id="2818" w:author="Rajiv Bansal" w:date="2019-08-04T14:20:00Z">
              <w:r w:rsidRPr="00750FCE" w:rsidDel="00BC5527">
                <w:rPr>
                  <w:rFonts w:ascii="Times New Roman" w:eastAsia="Times New Roman" w:hAnsi="Times New Roman" w:cs="Times New Roman"/>
                  <w:lang w:eastAsia="en-IN"/>
                </w:rPr>
                <w:delText> </w:delText>
              </w:r>
            </w:del>
          </w:p>
          <w:p w14:paraId="49783AC6" w14:textId="704D6D57" w:rsidR="00532C52" w:rsidRPr="00750FCE" w:rsidDel="00BC5527" w:rsidRDefault="00532C52">
            <w:pPr>
              <w:spacing w:after="0" w:line="240" w:lineRule="auto"/>
              <w:rPr>
                <w:del w:id="2819" w:author="Rajiv Bansal" w:date="2019-08-04T14:20:00Z"/>
                <w:rFonts w:ascii="Times New Roman" w:eastAsia="Times New Roman" w:hAnsi="Times New Roman" w:cs="Times New Roman"/>
                <w:lang w:eastAsia="en-IN"/>
              </w:rPr>
            </w:pPr>
            <w:del w:id="2820" w:author="Rajiv Bansal" w:date="2019-08-04T14:20:00Z">
              <w:r w:rsidRPr="00750FCE" w:rsidDel="00BC5527">
                <w:rPr>
                  <w:rFonts w:ascii="Courier New" w:eastAsia="Times New Roman" w:hAnsi="Courier New" w:cs="Courier New"/>
                  <w:sz w:val="20"/>
                  <w:szCs w:val="20"/>
                  <w:lang w:eastAsia="en-IN"/>
                </w:rPr>
                <w:delText>@SpringBootApplication</w:delText>
              </w:r>
            </w:del>
          </w:p>
          <w:p w14:paraId="2473924D" w14:textId="1E465AE3" w:rsidR="00532C52" w:rsidRPr="00750FCE" w:rsidDel="00BC5527" w:rsidRDefault="00532C52">
            <w:pPr>
              <w:spacing w:after="0" w:line="240" w:lineRule="auto"/>
              <w:rPr>
                <w:del w:id="2821" w:author="Rajiv Bansal" w:date="2019-08-04T14:20:00Z"/>
                <w:rFonts w:ascii="Times New Roman" w:eastAsia="Times New Roman" w:hAnsi="Times New Roman" w:cs="Times New Roman"/>
                <w:lang w:eastAsia="en-IN"/>
              </w:rPr>
            </w:pPr>
            <w:del w:id="2822" w:author="Rajiv Bansal" w:date="2019-08-04T14:20:00Z">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ZipkinService1Application {</w:delText>
              </w:r>
            </w:del>
          </w:p>
          <w:p w14:paraId="00C05BAF" w14:textId="4AD33CBE" w:rsidR="00532C52" w:rsidRPr="00750FCE" w:rsidDel="00BC5527" w:rsidRDefault="00532C52">
            <w:pPr>
              <w:spacing w:after="0" w:line="240" w:lineRule="auto"/>
              <w:rPr>
                <w:del w:id="2823" w:author="Rajiv Bansal" w:date="2019-08-04T14:20:00Z"/>
                <w:rFonts w:ascii="Times New Roman" w:eastAsia="Times New Roman" w:hAnsi="Times New Roman" w:cs="Times New Roman"/>
                <w:lang w:eastAsia="en-IN"/>
              </w:rPr>
            </w:pPr>
            <w:del w:id="2824" w:author="Rajiv Bansal" w:date="2019-08-04T14:20:00Z">
              <w:r w:rsidRPr="00750FCE" w:rsidDel="00BC5527">
                <w:rPr>
                  <w:rFonts w:ascii="Times New Roman" w:eastAsia="Times New Roman" w:hAnsi="Times New Roman" w:cs="Times New Roman"/>
                  <w:lang w:eastAsia="en-IN"/>
                </w:rPr>
                <w:delText> </w:delText>
              </w:r>
            </w:del>
          </w:p>
          <w:p w14:paraId="6E89F587" w14:textId="51C3A951" w:rsidR="00532C52" w:rsidRPr="00750FCE" w:rsidDel="00BC5527" w:rsidRDefault="00532C52">
            <w:pPr>
              <w:spacing w:after="0" w:line="240" w:lineRule="auto"/>
              <w:rPr>
                <w:del w:id="2825" w:author="Rajiv Bansal" w:date="2019-08-04T14:20:00Z"/>
                <w:rFonts w:ascii="Times New Roman" w:eastAsia="Times New Roman" w:hAnsi="Times New Roman" w:cs="Times New Roman"/>
                <w:lang w:eastAsia="en-IN"/>
              </w:rPr>
            </w:pPr>
            <w:del w:id="282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void</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main(String[] args) {</w:delText>
              </w:r>
            </w:del>
          </w:p>
          <w:p w14:paraId="3D9D3BA6" w14:textId="556FE387" w:rsidR="00532C52" w:rsidRPr="00750FCE" w:rsidDel="00BC5527" w:rsidRDefault="00532C52">
            <w:pPr>
              <w:spacing w:after="0" w:line="240" w:lineRule="auto"/>
              <w:rPr>
                <w:del w:id="2827" w:author="Rajiv Bansal" w:date="2019-08-04T14:20:00Z"/>
                <w:rFonts w:ascii="Times New Roman" w:eastAsia="Times New Roman" w:hAnsi="Times New Roman" w:cs="Times New Roman"/>
                <w:lang w:eastAsia="en-IN"/>
              </w:rPr>
            </w:pPr>
            <w:del w:id="282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SpringApplication.run(ZipkinService1Application.class, args);</w:delText>
              </w:r>
            </w:del>
          </w:p>
          <w:p w14:paraId="54061B35" w14:textId="7E57AE85" w:rsidR="00532C52" w:rsidRPr="00750FCE" w:rsidDel="00BC5527" w:rsidRDefault="00532C52">
            <w:pPr>
              <w:spacing w:after="0" w:line="240" w:lineRule="auto"/>
              <w:rPr>
                <w:del w:id="2829" w:author="Rajiv Bansal" w:date="2019-08-04T14:20:00Z"/>
                <w:rFonts w:ascii="Times New Roman" w:eastAsia="Times New Roman" w:hAnsi="Times New Roman" w:cs="Times New Roman"/>
                <w:lang w:eastAsia="en-IN"/>
              </w:rPr>
            </w:pPr>
            <w:del w:id="283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94E9A2C" w14:textId="1762EEF7" w:rsidR="00532C52" w:rsidRPr="00750FCE" w:rsidDel="00BC5527" w:rsidRDefault="00532C52">
            <w:pPr>
              <w:spacing w:after="0" w:line="240" w:lineRule="auto"/>
              <w:rPr>
                <w:del w:id="2831" w:author="Rajiv Bansal" w:date="2019-08-04T14:20:00Z"/>
                <w:rFonts w:ascii="Times New Roman" w:eastAsia="Times New Roman" w:hAnsi="Times New Roman" w:cs="Times New Roman"/>
                <w:lang w:eastAsia="en-IN"/>
              </w:rPr>
            </w:pPr>
            <w:del w:id="2832" w:author="Rajiv Bansal" w:date="2019-08-04T14:20:00Z">
              <w:r w:rsidRPr="00750FCE" w:rsidDel="00BC5527">
                <w:rPr>
                  <w:rFonts w:ascii="Courier New" w:eastAsia="Times New Roman" w:hAnsi="Courier New" w:cs="Courier New"/>
                  <w:sz w:val="20"/>
                  <w:szCs w:val="20"/>
                  <w:lang w:eastAsia="en-IN"/>
                </w:rPr>
                <w:delText>}</w:delText>
              </w:r>
            </w:del>
          </w:p>
          <w:p w14:paraId="277D3C43" w14:textId="58A519E9" w:rsidR="00532C52" w:rsidRPr="00750FCE" w:rsidDel="00BC5527" w:rsidRDefault="00532C52">
            <w:pPr>
              <w:spacing w:after="0" w:line="240" w:lineRule="auto"/>
              <w:rPr>
                <w:del w:id="2833" w:author="Rajiv Bansal" w:date="2019-08-04T14:20:00Z"/>
                <w:rFonts w:ascii="Times New Roman" w:eastAsia="Times New Roman" w:hAnsi="Times New Roman" w:cs="Times New Roman"/>
                <w:lang w:eastAsia="en-IN"/>
              </w:rPr>
            </w:pPr>
            <w:del w:id="2834" w:author="Rajiv Bansal" w:date="2019-08-04T14:20:00Z">
              <w:r w:rsidRPr="00750FCE" w:rsidDel="00BC5527">
                <w:rPr>
                  <w:rFonts w:ascii="Times New Roman" w:eastAsia="Times New Roman" w:hAnsi="Times New Roman" w:cs="Times New Roman"/>
                  <w:lang w:eastAsia="en-IN"/>
                </w:rPr>
                <w:delText> </w:delText>
              </w:r>
            </w:del>
          </w:p>
          <w:p w14:paraId="0A7DAB9D" w14:textId="3AE2EAF7" w:rsidR="00532C52" w:rsidRPr="00750FCE" w:rsidDel="00BC5527" w:rsidRDefault="00532C52">
            <w:pPr>
              <w:spacing w:after="0" w:line="240" w:lineRule="auto"/>
              <w:rPr>
                <w:del w:id="2835" w:author="Rajiv Bansal" w:date="2019-08-04T14:20:00Z"/>
                <w:rFonts w:ascii="Times New Roman" w:eastAsia="Times New Roman" w:hAnsi="Times New Roman" w:cs="Times New Roman"/>
                <w:lang w:eastAsia="en-IN"/>
              </w:rPr>
            </w:pPr>
            <w:del w:id="2836" w:author="Rajiv Bansal" w:date="2019-08-04T14:20:00Z">
              <w:r w:rsidRPr="00750FCE" w:rsidDel="00BC5527">
                <w:rPr>
                  <w:rFonts w:ascii="Courier New" w:eastAsia="Times New Roman" w:hAnsi="Courier New" w:cs="Courier New"/>
                  <w:sz w:val="20"/>
                  <w:szCs w:val="20"/>
                  <w:lang w:eastAsia="en-IN"/>
                </w:rPr>
                <w:delText>@RestController</w:delText>
              </w:r>
            </w:del>
          </w:p>
          <w:p w14:paraId="122D4E46" w14:textId="0D2FE488" w:rsidR="00532C52" w:rsidRPr="00750FCE" w:rsidDel="00BC5527" w:rsidRDefault="00532C52">
            <w:pPr>
              <w:spacing w:after="0" w:line="240" w:lineRule="auto"/>
              <w:rPr>
                <w:del w:id="2837" w:author="Rajiv Bansal" w:date="2019-08-04T14:20:00Z"/>
                <w:rFonts w:ascii="Times New Roman" w:eastAsia="Times New Roman" w:hAnsi="Times New Roman" w:cs="Times New Roman"/>
                <w:lang w:eastAsia="en-IN"/>
              </w:rPr>
            </w:pPr>
            <w:del w:id="2838" w:author="Rajiv Bansal" w:date="2019-08-04T14:20:00Z">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ZipkinController{</w:delText>
              </w:r>
            </w:del>
          </w:p>
          <w:p w14:paraId="6F209BA8" w14:textId="2B3D9531" w:rsidR="00532C52" w:rsidRPr="00750FCE" w:rsidDel="00BC5527" w:rsidRDefault="00532C52">
            <w:pPr>
              <w:spacing w:after="0" w:line="240" w:lineRule="auto"/>
              <w:rPr>
                <w:del w:id="2839" w:author="Rajiv Bansal" w:date="2019-08-04T14:20:00Z"/>
                <w:rFonts w:ascii="Times New Roman" w:eastAsia="Times New Roman" w:hAnsi="Times New Roman" w:cs="Times New Roman"/>
                <w:lang w:eastAsia="en-IN"/>
              </w:rPr>
            </w:pPr>
            <w:del w:id="284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1008021" w14:textId="511D3523" w:rsidR="00532C52" w:rsidRPr="00750FCE" w:rsidDel="00BC5527" w:rsidRDefault="00532C52">
            <w:pPr>
              <w:spacing w:after="0" w:line="240" w:lineRule="auto"/>
              <w:rPr>
                <w:del w:id="2841" w:author="Rajiv Bansal" w:date="2019-08-04T14:20:00Z"/>
                <w:rFonts w:ascii="Times New Roman" w:eastAsia="Times New Roman" w:hAnsi="Times New Roman" w:cs="Times New Roman"/>
                <w:lang w:eastAsia="en-IN"/>
              </w:rPr>
            </w:pPr>
            <w:del w:id="284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@Autowired</w:delText>
              </w:r>
            </w:del>
          </w:p>
          <w:p w14:paraId="1B4054D2" w14:textId="34B72D8A" w:rsidR="00532C52" w:rsidRPr="00750FCE" w:rsidDel="00BC5527" w:rsidRDefault="00532C52">
            <w:pPr>
              <w:spacing w:after="0" w:line="240" w:lineRule="auto"/>
              <w:rPr>
                <w:del w:id="2843" w:author="Rajiv Bansal" w:date="2019-08-04T14:20:00Z"/>
                <w:rFonts w:ascii="Times New Roman" w:eastAsia="Times New Roman" w:hAnsi="Times New Roman" w:cs="Times New Roman"/>
                <w:lang w:eastAsia="en-IN"/>
              </w:rPr>
            </w:pPr>
            <w:del w:id="284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RestTemplate restTemplate;</w:delText>
              </w:r>
            </w:del>
          </w:p>
          <w:p w14:paraId="0E02C62C" w14:textId="23AEFF8B" w:rsidR="00532C52" w:rsidRPr="00750FCE" w:rsidDel="00BC5527" w:rsidRDefault="00532C52">
            <w:pPr>
              <w:spacing w:after="0" w:line="240" w:lineRule="auto"/>
              <w:rPr>
                <w:del w:id="2845" w:author="Rajiv Bansal" w:date="2019-08-04T14:20:00Z"/>
                <w:rFonts w:ascii="Times New Roman" w:eastAsia="Times New Roman" w:hAnsi="Times New Roman" w:cs="Times New Roman"/>
                <w:lang w:eastAsia="en-IN"/>
              </w:rPr>
            </w:pPr>
            <w:del w:id="2846" w:author="Rajiv Bansal" w:date="2019-08-04T14:20:00Z">
              <w:r w:rsidRPr="00750FCE" w:rsidDel="00BC5527">
                <w:rPr>
                  <w:rFonts w:ascii="Times New Roman" w:eastAsia="Times New Roman" w:hAnsi="Times New Roman" w:cs="Times New Roman"/>
                  <w:lang w:eastAsia="en-IN"/>
                </w:rPr>
                <w:delText> </w:delText>
              </w:r>
            </w:del>
          </w:p>
          <w:p w14:paraId="1B793D36" w14:textId="61C7D024" w:rsidR="00532C52" w:rsidRPr="00750FCE" w:rsidDel="00BC5527" w:rsidRDefault="00532C52">
            <w:pPr>
              <w:spacing w:after="0" w:line="240" w:lineRule="auto"/>
              <w:rPr>
                <w:del w:id="2847" w:author="Rajiv Bansal" w:date="2019-08-04T14:20:00Z"/>
                <w:rFonts w:ascii="Times New Roman" w:eastAsia="Times New Roman" w:hAnsi="Times New Roman" w:cs="Times New Roman"/>
                <w:lang w:eastAsia="en-IN"/>
              </w:rPr>
            </w:pPr>
            <w:del w:id="284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152DEF13" w14:textId="3A7130FC" w:rsidR="00532C52" w:rsidRPr="00750FCE" w:rsidDel="00BC5527" w:rsidRDefault="00532C52">
            <w:pPr>
              <w:spacing w:after="0" w:line="240" w:lineRule="auto"/>
              <w:rPr>
                <w:del w:id="2849" w:author="Rajiv Bansal" w:date="2019-08-04T14:20:00Z"/>
                <w:rFonts w:ascii="Times New Roman" w:eastAsia="Times New Roman" w:hAnsi="Times New Roman" w:cs="Times New Roman"/>
                <w:lang w:eastAsia="en-IN"/>
              </w:rPr>
            </w:pPr>
            <w:del w:id="285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 getRestTemplate() {</w:delText>
              </w:r>
            </w:del>
          </w:p>
          <w:p w14:paraId="1E39770F" w14:textId="4A431F10" w:rsidR="00532C52" w:rsidRPr="00750FCE" w:rsidDel="00BC5527" w:rsidRDefault="00532C52">
            <w:pPr>
              <w:spacing w:after="0" w:line="240" w:lineRule="auto"/>
              <w:rPr>
                <w:del w:id="2851" w:author="Rajiv Bansal" w:date="2019-08-04T14:20:00Z"/>
                <w:rFonts w:ascii="Times New Roman" w:eastAsia="Times New Roman" w:hAnsi="Times New Roman" w:cs="Times New Roman"/>
                <w:lang w:eastAsia="en-IN"/>
              </w:rPr>
            </w:pPr>
            <w:del w:id="285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w:delText>
              </w:r>
            </w:del>
          </w:p>
          <w:p w14:paraId="1D99350C" w14:textId="0F87FD41" w:rsidR="00532C52" w:rsidRPr="00750FCE" w:rsidDel="00BC5527" w:rsidRDefault="00532C52">
            <w:pPr>
              <w:spacing w:after="0" w:line="240" w:lineRule="auto"/>
              <w:rPr>
                <w:del w:id="2853" w:author="Rajiv Bansal" w:date="2019-08-04T14:20:00Z"/>
                <w:rFonts w:ascii="Times New Roman" w:eastAsia="Times New Roman" w:hAnsi="Times New Roman" w:cs="Times New Roman"/>
                <w:lang w:eastAsia="en-IN"/>
              </w:rPr>
            </w:pPr>
            <w:del w:id="285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1994C27C" w14:textId="22244F2D" w:rsidR="00532C52" w:rsidRPr="00750FCE" w:rsidDel="00BC5527" w:rsidRDefault="00532C52">
            <w:pPr>
              <w:spacing w:after="0" w:line="240" w:lineRule="auto"/>
              <w:rPr>
                <w:del w:id="2855" w:author="Rajiv Bansal" w:date="2019-08-04T14:20:00Z"/>
                <w:rFonts w:ascii="Times New Roman" w:eastAsia="Times New Roman" w:hAnsi="Times New Roman" w:cs="Times New Roman"/>
                <w:lang w:eastAsia="en-IN"/>
              </w:rPr>
            </w:pPr>
            <w:del w:id="2856" w:author="Rajiv Bansal" w:date="2019-08-04T14:20:00Z">
              <w:r w:rsidRPr="00750FCE" w:rsidDel="00BC5527">
                <w:rPr>
                  <w:rFonts w:ascii="Times New Roman" w:eastAsia="Times New Roman" w:hAnsi="Times New Roman" w:cs="Times New Roman"/>
                  <w:lang w:eastAsia="en-IN"/>
                </w:rPr>
                <w:delText> </w:delText>
              </w:r>
            </w:del>
          </w:p>
          <w:p w14:paraId="7AF5E091" w14:textId="1DCB1CED" w:rsidR="00532C52" w:rsidRPr="00750FCE" w:rsidDel="00BC5527" w:rsidRDefault="00532C52">
            <w:pPr>
              <w:spacing w:after="0" w:line="240" w:lineRule="auto"/>
              <w:rPr>
                <w:del w:id="2857" w:author="Rajiv Bansal" w:date="2019-08-04T14:20:00Z"/>
                <w:rFonts w:ascii="Times New Roman" w:eastAsia="Times New Roman" w:hAnsi="Times New Roman" w:cs="Times New Roman"/>
                <w:lang w:eastAsia="en-IN"/>
              </w:rPr>
            </w:pPr>
            <w:del w:id="285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45B50C7E" w14:textId="6AF4FC06" w:rsidR="00532C52" w:rsidRPr="00750FCE" w:rsidDel="00BC5527" w:rsidRDefault="00532C52">
            <w:pPr>
              <w:spacing w:after="0" w:line="240" w:lineRule="auto"/>
              <w:rPr>
                <w:del w:id="2859" w:author="Rajiv Bansal" w:date="2019-08-04T14:20:00Z"/>
                <w:rFonts w:ascii="Times New Roman" w:eastAsia="Times New Roman" w:hAnsi="Times New Roman" w:cs="Times New Roman"/>
                <w:lang w:eastAsia="en-IN"/>
              </w:rPr>
            </w:pPr>
            <w:del w:id="286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 alwaysSampler() {</w:delText>
              </w:r>
            </w:del>
          </w:p>
          <w:p w14:paraId="4DAD1451" w14:textId="652779E7" w:rsidR="00532C52" w:rsidRPr="00750FCE" w:rsidDel="00BC5527" w:rsidRDefault="00532C52">
            <w:pPr>
              <w:spacing w:after="0" w:line="240" w:lineRule="auto"/>
              <w:rPr>
                <w:del w:id="2861" w:author="Rajiv Bansal" w:date="2019-08-04T14:20:00Z"/>
                <w:rFonts w:ascii="Times New Roman" w:eastAsia="Times New Roman" w:hAnsi="Times New Roman" w:cs="Times New Roman"/>
                <w:lang w:eastAsia="en-IN"/>
              </w:rPr>
            </w:pPr>
            <w:del w:id="286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w:delText>
              </w:r>
            </w:del>
          </w:p>
          <w:p w14:paraId="03F13967" w14:textId="2F566687" w:rsidR="00532C52" w:rsidRPr="00750FCE" w:rsidDel="00BC5527" w:rsidRDefault="00532C52">
            <w:pPr>
              <w:spacing w:after="0" w:line="240" w:lineRule="auto"/>
              <w:rPr>
                <w:del w:id="2863" w:author="Rajiv Bansal" w:date="2019-08-04T14:20:00Z"/>
                <w:rFonts w:ascii="Times New Roman" w:eastAsia="Times New Roman" w:hAnsi="Times New Roman" w:cs="Times New Roman"/>
                <w:lang w:eastAsia="en-IN"/>
              </w:rPr>
            </w:pPr>
            <w:del w:id="286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833CCF4" w14:textId="693E7896" w:rsidR="00532C52" w:rsidRPr="00750FCE" w:rsidDel="00BC5527" w:rsidRDefault="00532C52">
            <w:pPr>
              <w:spacing w:after="0" w:line="240" w:lineRule="auto"/>
              <w:rPr>
                <w:del w:id="2865" w:author="Rajiv Bansal" w:date="2019-08-04T14:20:00Z"/>
                <w:rFonts w:ascii="Times New Roman" w:eastAsia="Times New Roman" w:hAnsi="Times New Roman" w:cs="Times New Roman"/>
                <w:lang w:eastAsia="en-IN"/>
              </w:rPr>
            </w:pPr>
            <w:del w:id="2866" w:author="Rajiv Bansal" w:date="2019-08-04T14:20:00Z">
              <w:r w:rsidRPr="00750FCE" w:rsidDel="00BC5527">
                <w:rPr>
                  <w:rFonts w:ascii="Times New Roman" w:eastAsia="Times New Roman" w:hAnsi="Times New Roman" w:cs="Times New Roman"/>
                  <w:lang w:eastAsia="en-IN"/>
                </w:rPr>
                <w:delText> </w:delText>
              </w:r>
            </w:del>
          </w:p>
          <w:p w14:paraId="564A90BE" w14:textId="232C8998" w:rsidR="00532C52" w:rsidRPr="00750FCE" w:rsidDel="00BC5527" w:rsidRDefault="00532C52">
            <w:pPr>
              <w:spacing w:after="0" w:line="240" w:lineRule="auto"/>
              <w:rPr>
                <w:del w:id="2867" w:author="Rajiv Bansal" w:date="2019-08-04T14:20:00Z"/>
                <w:rFonts w:ascii="Times New Roman" w:eastAsia="Times New Roman" w:hAnsi="Times New Roman" w:cs="Times New Roman"/>
                <w:lang w:eastAsia="en-IN"/>
              </w:rPr>
            </w:pPr>
            <w:del w:id="286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private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final</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Logger LOG = Logger.getLogger(ZipkinController.class.getName());</w:delText>
              </w:r>
            </w:del>
          </w:p>
          <w:p w14:paraId="059FBCA4" w14:textId="4ABAA82A" w:rsidR="00532C52" w:rsidRPr="00750FCE" w:rsidDel="00BC5527" w:rsidRDefault="00532C52">
            <w:pPr>
              <w:spacing w:after="0" w:line="240" w:lineRule="auto"/>
              <w:rPr>
                <w:del w:id="2869" w:author="Rajiv Bansal" w:date="2019-08-04T14:20:00Z"/>
                <w:rFonts w:ascii="Times New Roman" w:eastAsia="Times New Roman" w:hAnsi="Times New Roman" w:cs="Times New Roman"/>
                <w:lang w:eastAsia="en-IN"/>
              </w:rPr>
            </w:pPr>
            <w:del w:id="287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C149D78" w14:textId="00342029" w:rsidR="00532C52" w:rsidRPr="00750FCE" w:rsidDel="00BC5527" w:rsidRDefault="00532C52">
            <w:pPr>
              <w:spacing w:after="0" w:line="240" w:lineRule="auto"/>
              <w:rPr>
                <w:del w:id="2871" w:author="Rajiv Bansal" w:date="2019-08-04T14:20:00Z"/>
                <w:rFonts w:ascii="Times New Roman" w:eastAsia="Times New Roman" w:hAnsi="Times New Roman" w:cs="Times New Roman"/>
                <w:lang w:eastAsia="en-IN"/>
              </w:rPr>
            </w:pPr>
            <w:del w:id="287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@GetMapping(value="/zipkin")</w:delText>
              </w:r>
            </w:del>
          </w:p>
          <w:p w14:paraId="1DE9DFC9" w14:textId="591560F8" w:rsidR="00532C52" w:rsidRPr="00750FCE" w:rsidDel="00BC5527" w:rsidRDefault="00532C52">
            <w:pPr>
              <w:spacing w:after="0" w:line="240" w:lineRule="auto"/>
              <w:rPr>
                <w:del w:id="2873" w:author="Rajiv Bansal" w:date="2019-08-04T14:20:00Z"/>
                <w:rFonts w:ascii="Times New Roman" w:eastAsia="Times New Roman" w:hAnsi="Times New Roman" w:cs="Times New Roman"/>
                <w:lang w:eastAsia="en-IN"/>
              </w:rPr>
            </w:pPr>
            <w:del w:id="287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String zipkinService1()</w:delText>
              </w:r>
            </w:del>
          </w:p>
          <w:p w14:paraId="303AD7AB" w14:textId="0DEAA7D1" w:rsidR="00532C52" w:rsidRPr="00750FCE" w:rsidDel="00BC5527" w:rsidRDefault="00532C52">
            <w:pPr>
              <w:spacing w:after="0" w:line="240" w:lineRule="auto"/>
              <w:rPr>
                <w:del w:id="2875" w:author="Rajiv Bansal" w:date="2019-08-04T14:20:00Z"/>
                <w:rFonts w:ascii="Times New Roman" w:eastAsia="Times New Roman" w:hAnsi="Times New Roman" w:cs="Times New Roman"/>
                <w:lang w:eastAsia="en-IN"/>
              </w:rPr>
            </w:pPr>
            <w:del w:id="287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C70970F" w14:textId="2C80DD7E" w:rsidR="00532C52" w:rsidRPr="00750FCE" w:rsidDel="00BC5527" w:rsidRDefault="00532C52">
            <w:pPr>
              <w:spacing w:after="0" w:line="240" w:lineRule="auto"/>
              <w:rPr>
                <w:del w:id="2877" w:author="Rajiv Bansal" w:date="2019-08-04T14:20:00Z"/>
                <w:rFonts w:ascii="Times New Roman" w:eastAsia="Times New Roman" w:hAnsi="Times New Roman" w:cs="Times New Roman"/>
                <w:lang w:eastAsia="en-IN"/>
              </w:rPr>
            </w:pPr>
            <w:del w:id="287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LOG.info("Inside zipkinService 1..");</w:delText>
              </w:r>
            </w:del>
          </w:p>
          <w:p w14:paraId="665FEF6A" w14:textId="3A7E0040" w:rsidR="00532C52" w:rsidRPr="00750FCE" w:rsidDel="00BC5527" w:rsidRDefault="00532C52">
            <w:pPr>
              <w:spacing w:after="0" w:line="240" w:lineRule="auto"/>
              <w:rPr>
                <w:del w:id="2879" w:author="Rajiv Bansal" w:date="2019-08-04T14:20:00Z"/>
                <w:rFonts w:ascii="Times New Roman" w:eastAsia="Times New Roman" w:hAnsi="Times New Roman" w:cs="Times New Roman"/>
                <w:lang w:eastAsia="en-IN"/>
              </w:rPr>
            </w:pPr>
            <w:del w:id="288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0970B4F7" w14:textId="13F86889" w:rsidR="00532C52" w:rsidRPr="00750FCE" w:rsidDel="00BC5527" w:rsidRDefault="00532C52">
            <w:pPr>
              <w:spacing w:after="0" w:line="240" w:lineRule="auto"/>
              <w:rPr>
                <w:del w:id="2881" w:author="Rajiv Bansal" w:date="2019-08-04T14:20:00Z"/>
                <w:rFonts w:ascii="Times New Roman" w:eastAsia="Times New Roman" w:hAnsi="Times New Roman" w:cs="Times New Roman"/>
                <w:lang w:eastAsia="en-IN"/>
              </w:rPr>
            </w:pPr>
            <w:del w:id="288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String response = (String) restTemplate.exchange("</w:delText>
              </w:r>
              <w:r w:rsidR="00AB3BB5" w:rsidDel="00BC5527">
                <w:fldChar w:fldCharType="begin"/>
              </w:r>
              <w:r w:rsidR="00AB3BB5" w:rsidDel="00BC5527">
                <w:delInstrText xml:space="preserve"> HYPERLINK "http://localhost:8082/zipkin2" </w:delInstrText>
              </w:r>
              <w:r w:rsidR="00AB3BB5" w:rsidDel="00BC5527">
                <w:fldChar w:fldCharType="separate"/>
              </w:r>
              <w:r w:rsidRPr="00750FCE" w:rsidDel="00BC5527">
                <w:rPr>
                  <w:rFonts w:ascii="Courier New" w:eastAsia="Times New Roman" w:hAnsi="Courier New" w:cs="Courier New"/>
                  <w:color w:val="0000FF"/>
                  <w:sz w:val="20"/>
                  <w:szCs w:val="20"/>
                  <w:lang w:eastAsia="en-IN"/>
                </w:rPr>
                <w:delText>http://localhost:8082/zipkin2</w:delText>
              </w:r>
              <w:r w:rsidR="00AB3BB5" w:rsidDel="00BC5527">
                <w:rPr>
                  <w:rFonts w:ascii="Courier New" w:eastAsia="Times New Roman" w:hAnsi="Courier New" w:cs="Courier New"/>
                  <w:color w:val="0000FF"/>
                  <w:sz w:val="20"/>
                  <w:szCs w:val="20"/>
                  <w:lang w:eastAsia="en-IN"/>
                </w:rPr>
                <w:fldChar w:fldCharType="end"/>
              </w:r>
              <w:r w:rsidRPr="00750FCE" w:rsidDel="00BC5527">
                <w:rPr>
                  <w:rFonts w:ascii="Courier New" w:eastAsia="Times New Roman" w:hAnsi="Courier New" w:cs="Courier New"/>
                  <w:sz w:val="20"/>
                  <w:szCs w:val="20"/>
                  <w:lang w:eastAsia="en-IN"/>
                </w:rPr>
                <w:delText>",</w:delText>
              </w:r>
            </w:del>
          </w:p>
          <w:p w14:paraId="43DB1A15" w14:textId="55588EF1" w:rsidR="00532C52" w:rsidRPr="00750FCE" w:rsidDel="00BC5527" w:rsidRDefault="00532C52">
            <w:pPr>
              <w:spacing w:after="0" w:line="240" w:lineRule="auto"/>
              <w:rPr>
                <w:del w:id="2883" w:author="Rajiv Bansal" w:date="2019-08-04T14:20:00Z"/>
                <w:rFonts w:ascii="Times New Roman" w:eastAsia="Times New Roman" w:hAnsi="Times New Roman" w:cs="Times New Roman"/>
                <w:lang w:eastAsia="en-IN"/>
              </w:rPr>
            </w:pPr>
            <w:del w:id="288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HttpMethod.GET, null, 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ParameterizedTypeReference&lt;String&gt;() {}).getBody();</w:delText>
              </w:r>
            </w:del>
          </w:p>
          <w:p w14:paraId="478473DE" w14:textId="1D6FC9B8" w:rsidR="00532C52" w:rsidRPr="00750FCE" w:rsidDel="00BC5527" w:rsidRDefault="00532C52">
            <w:pPr>
              <w:spacing w:after="0" w:line="240" w:lineRule="auto"/>
              <w:rPr>
                <w:del w:id="2885" w:author="Rajiv Bansal" w:date="2019-08-04T14:20:00Z"/>
                <w:rFonts w:ascii="Times New Roman" w:eastAsia="Times New Roman" w:hAnsi="Times New Roman" w:cs="Times New Roman"/>
                <w:lang w:eastAsia="en-IN"/>
              </w:rPr>
            </w:pPr>
            <w:del w:id="288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"Hi...";</w:delText>
              </w:r>
            </w:del>
          </w:p>
          <w:p w14:paraId="3F5DD621" w14:textId="027D477D" w:rsidR="00532C52" w:rsidRPr="00750FCE" w:rsidDel="00BC5527" w:rsidRDefault="00532C52">
            <w:pPr>
              <w:spacing w:after="0" w:line="240" w:lineRule="auto"/>
              <w:rPr>
                <w:del w:id="2887" w:author="Rajiv Bansal" w:date="2019-08-04T14:20:00Z"/>
                <w:rFonts w:ascii="Times New Roman" w:eastAsia="Times New Roman" w:hAnsi="Times New Roman" w:cs="Times New Roman"/>
                <w:lang w:eastAsia="en-IN"/>
              </w:rPr>
            </w:pPr>
            <w:del w:id="288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DEC7899" w14:textId="08C72163" w:rsidR="00532C52" w:rsidRPr="00750FCE" w:rsidDel="00BC5527" w:rsidRDefault="00532C52">
            <w:pPr>
              <w:spacing w:after="0" w:line="240" w:lineRule="auto"/>
              <w:rPr>
                <w:del w:id="2889" w:author="Rajiv Bansal" w:date="2019-08-04T14:20:00Z"/>
                <w:rFonts w:ascii="Times New Roman" w:eastAsia="Times New Roman" w:hAnsi="Times New Roman" w:cs="Times New Roman"/>
                <w:lang w:eastAsia="en-IN"/>
              </w:rPr>
            </w:pPr>
            <w:del w:id="2890" w:author="Rajiv Bansal" w:date="2019-08-04T14:20:00Z">
              <w:r w:rsidRPr="00750FCE" w:rsidDel="00BC5527">
                <w:rPr>
                  <w:rFonts w:ascii="Courier New" w:eastAsia="Times New Roman" w:hAnsi="Courier New" w:cs="Courier New"/>
                  <w:sz w:val="20"/>
                  <w:szCs w:val="20"/>
                  <w:lang w:eastAsia="en-IN"/>
                </w:rPr>
                <w:delText>}</w:delText>
              </w:r>
            </w:del>
          </w:p>
        </w:tc>
      </w:tr>
    </w:tbl>
    <w:p w14:paraId="4C372579" w14:textId="5AFA2EFD" w:rsidR="00532C52" w:rsidRPr="00FB7BE3" w:rsidDel="00BC5527" w:rsidRDefault="00532C52">
      <w:pPr>
        <w:pStyle w:val="Heading6"/>
        <w:rPr>
          <w:del w:id="2891" w:author="Rajiv Bansal" w:date="2019-08-04T14:20:00Z"/>
          <w:rFonts w:ascii="Georgia" w:eastAsia="Times New Roman" w:hAnsi="Georgia"/>
          <w:lang w:eastAsia="en-IN"/>
        </w:rPr>
        <w:pPrChange w:id="2892" w:author="Rajiv Bansal" w:date="2019-08-04T11:29:00Z">
          <w:pPr>
            <w:pStyle w:val="Heading7"/>
          </w:pPr>
        </w:pPrChange>
      </w:pPr>
      <w:del w:id="2893" w:author="Rajiv Bansal" w:date="2019-08-04T14:20:00Z">
        <w:r w:rsidRPr="00FB7BE3" w:rsidDel="00BC5527">
          <w:rPr>
            <w:rFonts w:ascii="Georgia" w:eastAsia="Times New Roman" w:hAnsi="Georgia"/>
            <w:lang w:eastAsia="en-IN"/>
          </w:rPr>
          <w:delText>App Configurations</w:delText>
        </w:r>
      </w:del>
    </w:p>
    <w:p w14:paraId="7AA57E1A" w14:textId="6FB29294" w:rsidR="00532C52" w:rsidRPr="00532C52" w:rsidDel="00BC5527" w:rsidRDefault="00532C52" w:rsidP="00532C52">
      <w:pPr>
        <w:shd w:val="clear" w:color="auto" w:fill="FFFFFF"/>
        <w:spacing w:before="150" w:after="240" w:line="240" w:lineRule="auto"/>
        <w:jc w:val="both"/>
        <w:rPr>
          <w:del w:id="2894" w:author="Rajiv Bansal" w:date="2019-08-04T14:20:00Z"/>
          <w:rFonts w:eastAsia="Times New Roman" w:cs="Segoe UI"/>
          <w:color w:val="000000"/>
          <w:lang w:eastAsia="en-IN"/>
        </w:rPr>
      </w:pPr>
      <w:del w:id="2895" w:author="Rajiv Bansal" w:date="2019-08-04T14:20:00Z">
        <w:r w:rsidRPr="00532C52" w:rsidDel="00BC5527">
          <w:rPr>
            <w:rFonts w:eastAsia="Times New Roman" w:cs="Segoe UI"/>
            <w:color w:val="000000"/>
            <w:lang w:eastAsia="en-IN"/>
          </w:rPr>
          <w:delText>As all services will run in a single machine, so we need to run them in different ports. Also to identify in Zipkin, we need to give proper names. So configure application name and port information in </w:delText>
        </w:r>
        <w:r w:rsidRPr="00532C52" w:rsidDel="00BC5527">
          <w:rPr>
            <w:rFonts w:eastAsia="Times New Roman" w:cs="Courier New"/>
            <w:color w:val="FF0779"/>
            <w:sz w:val="21"/>
            <w:szCs w:val="21"/>
            <w:lang w:eastAsia="en-IN"/>
          </w:rPr>
          <w:delText>application.properties</w:delText>
        </w:r>
        <w:r w:rsidRPr="00532C52" w:rsidDel="00BC5527">
          <w:rPr>
            <w:rFonts w:eastAsia="Times New Roman" w:cs="Segoe UI"/>
            <w:color w:val="000000"/>
            <w:lang w:eastAsia="en-IN"/>
          </w:rPr>
          <w:delText> file under resources folder.</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2E6AFA4C" w14:textId="1069B1EE" w:rsidTr="00B305A1">
        <w:trPr>
          <w:del w:id="2896" w:author="Rajiv Bansal" w:date="2019-08-04T14:20:00Z"/>
        </w:trPr>
        <w:tc>
          <w:tcPr>
            <w:tcW w:w="15495" w:type="dxa"/>
            <w:vAlign w:val="center"/>
            <w:hideMark/>
          </w:tcPr>
          <w:p w14:paraId="39E3A1E8" w14:textId="24335309" w:rsidR="00532C52" w:rsidRPr="00532C52" w:rsidDel="00BC5527" w:rsidRDefault="00532C52" w:rsidP="00532C52">
            <w:pPr>
              <w:spacing w:after="0" w:line="240" w:lineRule="auto"/>
              <w:jc w:val="both"/>
              <w:rPr>
                <w:del w:id="2897" w:author="Rajiv Bansal" w:date="2019-08-04T14:20:00Z"/>
                <w:rFonts w:eastAsia="Times New Roman" w:cs="Times New Roman"/>
                <w:lang w:eastAsia="en-IN"/>
              </w:rPr>
            </w:pPr>
            <w:del w:id="2898" w:author="Rajiv Bansal" w:date="2019-08-04T14:20:00Z">
              <w:r w:rsidRPr="00532C52" w:rsidDel="00BC5527">
                <w:rPr>
                  <w:rFonts w:eastAsia="Times New Roman" w:cs="Courier New"/>
                  <w:sz w:val="20"/>
                  <w:szCs w:val="20"/>
                  <w:lang w:eastAsia="en-IN"/>
                </w:rPr>
                <w:delText>server.port = 8081</w:delText>
              </w:r>
            </w:del>
          </w:p>
          <w:p w14:paraId="6CC721DD" w14:textId="46003122" w:rsidR="00532C52" w:rsidRPr="00532C52" w:rsidDel="00BC5527" w:rsidRDefault="00532C52" w:rsidP="00532C52">
            <w:pPr>
              <w:spacing w:after="0" w:line="240" w:lineRule="auto"/>
              <w:jc w:val="both"/>
              <w:rPr>
                <w:del w:id="2899" w:author="Rajiv Bansal" w:date="2019-08-04T14:20:00Z"/>
                <w:rFonts w:eastAsia="Times New Roman" w:cs="Times New Roman"/>
                <w:lang w:eastAsia="en-IN"/>
              </w:rPr>
            </w:pPr>
            <w:del w:id="2900" w:author="Rajiv Bansal" w:date="2019-08-04T14:20:00Z">
              <w:r w:rsidRPr="00532C52" w:rsidDel="00BC5527">
                <w:rPr>
                  <w:rFonts w:eastAsia="Times New Roman" w:cs="Courier New"/>
                  <w:sz w:val="20"/>
                  <w:szCs w:val="20"/>
                  <w:lang w:eastAsia="en-IN"/>
                </w:rPr>
                <w:delText>spring.application.name = zipkin-server1</w:delText>
              </w:r>
            </w:del>
          </w:p>
        </w:tc>
      </w:tr>
    </w:tbl>
    <w:p w14:paraId="5910F55F" w14:textId="30A2FD7A" w:rsidR="00532C52" w:rsidRPr="00532C52" w:rsidDel="00BC5527" w:rsidRDefault="00532C52" w:rsidP="00532C52">
      <w:pPr>
        <w:shd w:val="clear" w:color="auto" w:fill="FFFFFF"/>
        <w:spacing w:before="150" w:after="240" w:line="240" w:lineRule="auto"/>
        <w:jc w:val="both"/>
        <w:rPr>
          <w:del w:id="2901" w:author="Rajiv Bansal" w:date="2019-08-04T14:20:00Z"/>
          <w:rFonts w:eastAsia="Times New Roman" w:cs="Segoe UI"/>
          <w:color w:val="000000"/>
          <w:lang w:eastAsia="en-IN"/>
        </w:rPr>
      </w:pPr>
      <w:del w:id="2902" w:author="Rajiv Bansal" w:date="2019-08-04T14:20:00Z">
        <w:r w:rsidRPr="00532C52" w:rsidDel="00BC5527">
          <w:rPr>
            <w:rFonts w:eastAsia="Times New Roman" w:cs="Segoe UI"/>
            <w:color w:val="000000"/>
            <w:lang w:eastAsia="en-IN"/>
          </w:rPr>
          <w:delText>Similarly for other 3 services, we will use ports </w:delText>
        </w:r>
        <w:r w:rsidRPr="00532C52" w:rsidDel="00BC5527">
          <w:rPr>
            <w:rFonts w:eastAsia="Times New Roman" w:cs="Segoe UI"/>
            <w:b/>
            <w:bCs/>
            <w:color w:val="000000"/>
            <w:lang w:eastAsia="en-IN"/>
          </w:rPr>
          <w:delText>8082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8083</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8084</w:delText>
        </w:r>
        <w:r w:rsidRPr="00532C52" w:rsidDel="00BC5527">
          <w:rPr>
            <w:rFonts w:eastAsia="Times New Roman" w:cs="Segoe UI"/>
            <w:color w:val="000000"/>
            <w:lang w:eastAsia="en-IN"/>
          </w:rPr>
          <w:delText> and name will also be like </w:delText>
        </w:r>
        <w:r w:rsidRPr="00532C52" w:rsidDel="00BC5527">
          <w:rPr>
            <w:rFonts w:eastAsia="Times New Roman" w:cs="Segoe UI"/>
            <w:b/>
            <w:bCs/>
            <w:color w:val="000000"/>
            <w:lang w:eastAsia="en-IN"/>
          </w:rPr>
          <w:delText>zipkin-server2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zipkin-server3</w:delText>
        </w:r>
        <w:r w:rsidRPr="00532C52" w:rsidDel="00BC5527">
          <w:rPr>
            <w:rFonts w:eastAsia="Times New Roman" w:cs="Segoe UI"/>
            <w:color w:val="000000"/>
            <w:lang w:eastAsia="en-IN"/>
          </w:rPr>
          <w:delText> and </w:delText>
        </w:r>
        <w:r w:rsidRPr="00532C52" w:rsidDel="00BC5527">
          <w:rPr>
            <w:rFonts w:eastAsia="Times New Roman" w:cs="Segoe UI"/>
            <w:b/>
            <w:bCs/>
            <w:color w:val="000000"/>
            <w:lang w:eastAsia="en-IN"/>
          </w:rPr>
          <w:delText>zipkin-server4</w:delText>
        </w:r>
        <w:r w:rsidRPr="00532C52" w:rsidDel="00BC5527">
          <w:rPr>
            <w:rFonts w:eastAsia="Times New Roman" w:cs="Segoe UI"/>
            <w:color w:val="000000"/>
            <w:lang w:eastAsia="en-IN"/>
          </w:rPr>
          <w:delText>.</w:delText>
        </w:r>
      </w:del>
    </w:p>
    <w:p w14:paraId="7AA22D74" w14:textId="021D2A36" w:rsidR="00532C52" w:rsidRPr="00532C52" w:rsidDel="00BC5527" w:rsidRDefault="00532C52" w:rsidP="00532C52">
      <w:pPr>
        <w:shd w:val="clear" w:color="auto" w:fill="FFFFFF"/>
        <w:spacing w:before="150" w:after="240" w:line="240" w:lineRule="auto"/>
        <w:jc w:val="both"/>
        <w:rPr>
          <w:del w:id="2903" w:author="Rajiv Bansal" w:date="2019-08-04T14:20:00Z"/>
          <w:rFonts w:eastAsia="Times New Roman" w:cs="Segoe UI"/>
          <w:color w:val="000000"/>
          <w:lang w:eastAsia="en-IN"/>
        </w:rPr>
      </w:pPr>
      <w:del w:id="2904" w:author="Rajiv Bansal" w:date="2019-08-04T14:20:00Z">
        <w:r w:rsidRPr="00532C52" w:rsidDel="00BC5527">
          <w:rPr>
            <w:rFonts w:eastAsia="Times New Roman" w:cs="Segoe UI"/>
            <w:color w:val="000000"/>
            <w:lang w:eastAsia="en-IN"/>
          </w:rPr>
          <w:delText>Also we have intentionally introduced a delay in the last service so that we can view that in Zipkin.</w:delText>
        </w:r>
      </w:del>
    </w:p>
    <w:p w14:paraId="02BC7811" w14:textId="257B6716" w:rsidR="003C7F00" w:rsidRPr="0045637E" w:rsidRDefault="0045637E">
      <w:pPr>
        <w:pStyle w:val="Heading4"/>
        <w:rPr>
          <w:rStyle w:val="Strong"/>
          <w:rFonts w:cs="Lucida Sans Unicode"/>
          <w:spacing w:val="-3"/>
          <w:rPrChange w:id="2905" w:author="Rajiv Bansal" w:date="2019-08-04T11:30:00Z">
            <w:rPr/>
          </w:rPrChange>
        </w:rPr>
        <w:pPrChange w:id="2906" w:author="Rajiv Bansal" w:date="2019-08-04T11:30:00Z">
          <w:pPr/>
        </w:pPrChange>
      </w:pPr>
      <w:ins w:id="2907" w:author="Rajiv Bansal" w:date="2019-08-04T11:31:00Z">
        <w:r>
          <w:rPr>
            <w:rStyle w:val="Strong"/>
            <w:rFonts w:ascii="Georgia" w:hAnsi="Georgia" w:cs="Lucida Sans Unicode"/>
            <w:i w:val="0"/>
            <w:iCs w:val="0"/>
            <w:spacing w:val="-3"/>
          </w:rPr>
          <w:t>Hystrix Circuit Breaker Pattern</w:t>
        </w:r>
      </w:ins>
    </w:p>
    <w:p w14:paraId="19A2B2F6" w14:textId="2ECD95B6" w:rsidR="00A20252" w:rsidRPr="00A20252" w:rsidRDefault="00FC7E9D">
      <w:pPr>
        <w:shd w:val="clear" w:color="auto" w:fill="FFFFFF"/>
        <w:spacing w:after="240"/>
        <w:jc w:val="both"/>
        <w:rPr>
          <w:rFonts w:eastAsia="Times New Roman" w:cs="Times New Roman"/>
          <w:b/>
          <w:spacing w:val="-1"/>
          <w:lang w:eastAsia="en-IN"/>
        </w:rPr>
        <w:pPrChange w:id="2908" w:author="Rajiv Bansal" w:date="2019-08-04T14:07:00Z">
          <w:pPr>
            <w:shd w:val="clear" w:color="auto" w:fill="FFFFFF"/>
            <w:spacing w:after="240"/>
            <w:ind w:left="720"/>
            <w:jc w:val="both"/>
          </w:pPr>
        </w:pPrChange>
      </w:pPr>
      <w:ins w:id="2909" w:author="Rajiv Bansal" w:date="2019-08-04T14:06:00Z">
        <w:r>
          <w:rPr>
            <w:rStyle w:val="Strong"/>
            <w:spacing w:val="-1"/>
            <w:sz w:val="32"/>
            <w:szCs w:val="32"/>
            <w:shd w:val="clear" w:color="auto" w:fill="FFFFFF"/>
          </w:rPr>
          <w:t>Hystrix</w:t>
        </w:r>
        <w:r>
          <w:rPr>
            <w:spacing w:val="-1"/>
            <w:sz w:val="32"/>
            <w:szCs w:val="32"/>
            <w:shd w:val="clear" w:color="auto" w:fill="FFFFFF"/>
          </w:rPr>
          <w:t> is the implementation of </w:t>
        </w:r>
        <w:r>
          <w:fldChar w:fldCharType="begin"/>
        </w:r>
        <w:r>
          <w:instrText xml:space="preserve"> HYPERLINK "https://martinfowler.com/bliki/CircuitBreaker.html" </w:instrText>
        </w:r>
        <w:r>
          <w:fldChar w:fldCharType="separate"/>
        </w:r>
        <w:r>
          <w:rPr>
            <w:rStyle w:val="Hyperlink"/>
            <w:spacing w:val="-1"/>
            <w:sz w:val="32"/>
            <w:szCs w:val="32"/>
            <w:shd w:val="clear" w:color="auto" w:fill="FFFFFF"/>
          </w:rPr>
          <w:t>Circuit Breaker pattern</w:t>
        </w:r>
        <w:r>
          <w:fldChar w:fldCharType="end"/>
        </w:r>
        <w:r>
          <w:rPr>
            <w:spacing w:val="-1"/>
            <w:sz w:val="32"/>
            <w:szCs w:val="32"/>
            <w:shd w:val="clear" w:color="auto" w:fill="FFFFFF"/>
          </w:rPr>
          <w:t>, which gives a control over latency and failure between distributed services.</w:t>
        </w:r>
      </w:ins>
    </w:p>
    <w:p w14:paraId="5D535F08" w14:textId="77777777" w:rsidR="00A20252" w:rsidRPr="00A20252" w:rsidRDefault="00A20252" w:rsidP="00A20252">
      <w:pPr>
        <w:shd w:val="clear" w:color="auto" w:fill="FFFFFF"/>
        <w:spacing w:after="240"/>
        <w:ind w:left="360"/>
        <w:jc w:val="both"/>
        <w:rPr>
          <w:spacing w:val="-1"/>
          <w:shd w:val="clear" w:color="auto" w:fill="FFFFFF"/>
        </w:rPr>
      </w:pPr>
    </w:p>
    <w:p w14:paraId="188AB163" w14:textId="77777777" w:rsidR="0084694C" w:rsidRDefault="0084694C" w:rsidP="0084694C">
      <w:pPr>
        <w:pStyle w:val="ln"/>
        <w:shd w:val="clear" w:color="auto" w:fill="FFFFFF"/>
        <w:spacing w:before="206" w:beforeAutospacing="0" w:after="0" w:afterAutospacing="0"/>
        <w:rPr>
          <w:ins w:id="2910" w:author="Rajiv Bansal" w:date="2019-08-04T14:09:00Z"/>
          <w:rFonts w:ascii="Georgia" w:hAnsi="Georgia"/>
          <w:spacing w:val="-1"/>
          <w:sz w:val="32"/>
          <w:szCs w:val="32"/>
        </w:rPr>
      </w:pPr>
      <w:ins w:id="2911" w:author="Rajiv Bansal" w:date="2019-08-04T14:09:00Z">
        <w:r>
          <w:rPr>
            <w:rFonts w:ascii="Georgia" w:hAnsi="Georgia"/>
            <w:spacing w:val="-1"/>
            <w:sz w:val="32"/>
            <w:szCs w:val="32"/>
          </w:rPr>
          <w:t xml:space="preserve">If you have, let’s say 3 services, A calls </w:t>
        </w:r>
        <w:r>
          <w:rPr>
            <w:spacing w:val="-1"/>
            <w:sz w:val="32"/>
            <w:szCs w:val="32"/>
          </w:rPr>
          <w:t>→</w:t>
        </w:r>
        <w:r>
          <w:rPr>
            <w:rFonts w:ascii="Georgia" w:hAnsi="Georgia"/>
            <w:spacing w:val="-1"/>
            <w:sz w:val="32"/>
            <w:szCs w:val="32"/>
          </w:rPr>
          <w:t xml:space="preserve"> B, and B calls </w:t>
        </w:r>
        <w:r>
          <w:rPr>
            <w:spacing w:val="-1"/>
            <w:sz w:val="32"/>
            <w:szCs w:val="32"/>
          </w:rPr>
          <w:t>→</w:t>
        </w:r>
        <w:r>
          <w:rPr>
            <w:rFonts w:ascii="Georgia" w:hAnsi="Georgia"/>
            <w:spacing w:val="-1"/>
            <w:sz w:val="32"/>
            <w:szCs w:val="32"/>
          </w:rPr>
          <w:t xml:space="preserve"> C service. What if, a failure happened at B? The error will cascade down to service C, right?.</w:t>
        </w:r>
      </w:ins>
    </w:p>
    <w:p w14:paraId="1BC3EE58" w14:textId="77777777" w:rsidR="0084694C" w:rsidRDefault="0084694C" w:rsidP="0084694C">
      <w:pPr>
        <w:pStyle w:val="HTMLPreformatted"/>
        <w:rPr>
          <w:ins w:id="2912" w:author="Rajiv Bansal" w:date="2019-08-04T14:09:00Z"/>
        </w:rPr>
      </w:pPr>
      <w:ins w:id="2913" w:author="Rajiv Bansal" w:date="2019-08-04T14:09:00Z">
        <w:r>
          <w:rPr>
            <w:rStyle w:val="ok"/>
            <w:rFonts w:eastAsiaTheme="majorEastAsia"/>
            <w:spacing w:val="-5"/>
            <w:sz w:val="24"/>
            <w:szCs w:val="24"/>
          </w:rPr>
          <w:t>A -&gt; B (failure) -&gt; C</w:t>
        </w:r>
      </w:ins>
    </w:p>
    <w:p w14:paraId="469B7578" w14:textId="77777777" w:rsidR="0084694C" w:rsidRDefault="0084694C" w:rsidP="0084694C">
      <w:pPr>
        <w:pStyle w:val="ln"/>
        <w:shd w:val="clear" w:color="auto" w:fill="FFFFFF"/>
        <w:spacing w:before="480" w:beforeAutospacing="0" w:after="0" w:afterAutospacing="0"/>
        <w:rPr>
          <w:ins w:id="2914" w:author="Rajiv Bansal" w:date="2019-08-04T14:09:00Z"/>
          <w:rFonts w:ascii="Georgia" w:hAnsi="Georgia"/>
          <w:spacing w:val="-1"/>
          <w:sz w:val="32"/>
          <w:szCs w:val="32"/>
        </w:rPr>
      </w:pPr>
      <w:ins w:id="2915" w:author="Rajiv Bansal" w:date="2019-08-04T14:09:00Z">
        <w:r>
          <w:rPr>
            <w:rFonts w:ascii="Georgia" w:hAnsi="Georgia"/>
            <w:spacing w:val="-1"/>
            <w:sz w:val="32"/>
            <w:szCs w:val="32"/>
          </w:rPr>
          <w:t>Another example, lets say a service A calls a remote service R, and for some reason the remote service is down. How can we handle such a situation?</w:t>
        </w:r>
      </w:ins>
    </w:p>
    <w:p w14:paraId="54F64BB8" w14:textId="77777777" w:rsidR="0084694C" w:rsidRDefault="0084694C" w:rsidP="0084694C">
      <w:pPr>
        <w:pStyle w:val="ln"/>
        <w:shd w:val="clear" w:color="auto" w:fill="FFFFFF"/>
        <w:spacing w:before="480" w:beforeAutospacing="0" w:after="0" w:afterAutospacing="0"/>
        <w:rPr>
          <w:ins w:id="2916" w:author="Rajiv Bansal" w:date="2019-08-04T14:09:00Z"/>
          <w:rFonts w:ascii="Georgia" w:hAnsi="Georgia"/>
          <w:spacing w:val="-1"/>
          <w:sz w:val="32"/>
          <w:szCs w:val="32"/>
        </w:rPr>
      </w:pPr>
      <w:ins w:id="2917" w:author="Rajiv Bansal" w:date="2019-08-04T14:09:00Z">
        <w:r>
          <w:rPr>
            <w:rFonts w:ascii="Georgia" w:hAnsi="Georgia"/>
            <w:spacing w:val="-1"/>
            <w:sz w:val="32"/>
            <w:szCs w:val="32"/>
          </w:rPr>
          <w:t>What we would like to do is stop failures from cascading down, and provide a way to self-heal, which improves the system’s overall resiliency.</w:t>
        </w:r>
      </w:ins>
    </w:p>
    <w:p w14:paraId="07C3A47E" w14:textId="77777777" w:rsidR="0084694C" w:rsidRDefault="0084694C" w:rsidP="0084694C">
      <w:pPr>
        <w:pStyle w:val="ln"/>
        <w:shd w:val="clear" w:color="auto" w:fill="FFFFFF"/>
        <w:spacing w:before="480" w:beforeAutospacing="0" w:after="0" w:afterAutospacing="0"/>
        <w:rPr>
          <w:ins w:id="2918" w:author="Rajiv Bansal" w:date="2019-08-04T14:09:00Z"/>
          <w:rFonts w:ascii="Georgia" w:hAnsi="Georgia"/>
          <w:spacing w:val="-1"/>
          <w:sz w:val="32"/>
          <w:szCs w:val="32"/>
        </w:rPr>
      </w:pPr>
      <w:ins w:id="2919" w:author="Rajiv Bansal" w:date="2019-08-04T14:09:00Z">
        <w:r>
          <w:rPr>
            <w:rStyle w:val="Strong"/>
            <w:rFonts w:ascii="Georgia" w:eastAsiaTheme="majorEastAsia" w:hAnsi="Georgia"/>
            <w:spacing w:val="-1"/>
            <w:sz w:val="32"/>
            <w:szCs w:val="32"/>
          </w:rPr>
          <w:t>Hystrix</w:t>
        </w:r>
        <w:r>
          <w:rPr>
            <w:rFonts w:ascii="Georgia" w:hAnsi="Georgia"/>
            <w:spacing w:val="-1"/>
            <w:sz w:val="32"/>
            <w:szCs w:val="32"/>
          </w:rPr>
          <w:t> is the implementation of </w:t>
        </w:r>
        <w:r>
          <w:rPr>
            <w:rFonts w:ascii="Georgia" w:hAnsi="Georgia"/>
            <w:spacing w:val="-1"/>
            <w:sz w:val="32"/>
            <w:szCs w:val="32"/>
          </w:rPr>
          <w:fldChar w:fldCharType="begin"/>
        </w:r>
        <w:r>
          <w:rPr>
            <w:rFonts w:ascii="Georgia" w:hAnsi="Georgia"/>
            <w:spacing w:val="-1"/>
            <w:sz w:val="32"/>
            <w:szCs w:val="32"/>
          </w:rPr>
          <w:instrText xml:space="preserve"> HYPERLINK "https://martinfowler.com/bliki/CircuitBreaker.html" </w:instrText>
        </w:r>
        <w:r>
          <w:rPr>
            <w:rFonts w:ascii="Georgia" w:hAnsi="Georgia"/>
            <w:spacing w:val="-1"/>
            <w:sz w:val="32"/>
            <w:szCs w:val="32"/>
          </w:rPr>
          <w:fldChar w:fldCharType="separate"/>
        </w:r>
        <w:r>
          <w:rPr>
            <w:rStyle w:val="Hyperlink"/>
            <w:rFonts w:ascii="Georgia" w:hAnsi="Georgia"/>
            <w:spacing w:val="-1"/>
            <w:sz w:val="32"/>
            <w:szCs w:val="32"/>
          </w:rPr>
          <w:t>Circuit Breaker pattern</w:t>
        </w:r>
        <w:r>
          <w:rPr>
            <w:rFonts w:ascii="Georgia" w:hAnsi="Georgia"/>
            <w:spacing w:val="-1"/>
            <w:sz w:val="32"/>
            <w:szCs w:val="32"/>
          </w:rPr>
          <w:fldChar w:fldCharType="end"/>
        </w:r>
        <w:r>
          <w:rPr>
            <w:rFonts w:ascii="Georgia" w:hAnsi="Georgia"/>
            <w:spacing w:val="-1"/>
            <w:sz w:val="32"/>
            <w:szCs w:val="32"/>
          </w:rPr>
          <w:t>, which gives a control over latency and failure between distributed services.</w:t>
        </w:r>
      </w:ins>
    </w:p>
    <w:p w14:paraId="778A36A9" w14:textId="77777777" w:rsidR="0084694C" w:rsidRDefault="0084694C" w:rsidP="0084694C">
      <w:pPr>
        <w:pStyle w:val="ln"/>
        <w:shd w:val="clear" w:color="auto" w:fill="FFFFFF"/>
        <w:spacing w:before="480" w:beforeAutospacing="0" w:after="0" w:afterAutospacing="0"/>
        <w:rPr>
          <w:ins w:id="2920" w:author="Rajiv Bansal" w:date="2019-08-04T14:09:00Z"/>
          <w:rFonts w:ascii="Georgia" w:hAnsi="Georgia"/>
          <w:spacing w:val="-1"/>
          <w:sz w:val="32"/>
          <w:szCs w:val="32"/>
        </w:rPr>
      </w:pPr>
      <w:ins w:id="2921" w:author="Rajiv Bansal" w:date="2019-08-04T14:09:00Z">
        <w:r>
          <w:rPr>
            <w:rFonts w:ascii="Georgia" w:hAnsi="Georgia"/>
            <w:spacing w:val="-1"/>
            <w:sz w:val="32"/>
            <w:szCs w:val="32"/>
          </w:rPr>
          <w:t>The main idea is to stop cascading failures by failing fast and recover as soon as possible —</w:t>
        </w:r>
        <w:r>
          <w:rPr>
            <w:rStyle w:val="Emphasis"/>
            <w:rFonts w:ascii="Georgia" w:hAnsi="Georgia"/>
            <w:spacing w:val="-1"/>
            <w:sz w:val="32"/>
            <w:szCs w:val="32"/>
          </w:rPr>
          <w:t> Important aspects of fault-tolerant systems that self-heal.</w:t>
        </w:r>
      </w:ins>
    </w:p>
    <w:p w14:paraId="0C5FD6C7" w14:textId="77777777" w:rsidR="0084694C" w:rsidRDefault="0084694C" w:rsidP="0084694C">
      <w:pPr>
        <w:pStyle w:val="ln"/>
        <w:shd w:val="clear" w:color="auto" w:fill="FFFFFF"/>
        <w:spacing w:before="480" w:beforeAutospacing="0" w:after="0" w:afterAutospacing="0"/>
        <w:rPr>
          <w:ins w:id="2922" w:author="Rajiv Bansal" w:date="2019-08-04T14:09:00Z"/>
          <w:rFonts w:ascii="Georgia" w:hAnsi="Georgia"/>
          <w:spacing w:val="-1"/>
          <w:sz w:val="32"/>
          <w:szCs w:val="32"/>
        </w:rPr>
      </w:pPr>
      <w:ins w:id="2923" w:author="Rajiv Bansal" w:date="2019-08-04T14:09:00Z">
        <w:r>
          <w:rPr>
            <w:rFonts w:ascii="Georgia" w:hAnsi="Georgia"/>
            <w:spacing w:val="-1"/>
            <w:sz w:val="32"/>
            <w:szCs w:val="32"/>
          </w:rPr>
          <w:t>So, we’ll add Hystrix to gallery service, and we’ll simulate a failure at image service. In the </w:t>
        </w:r>
        <w:r>
          <w:rPr>
            <w:rStyle w:val="HTMLCode"/>
            <w:spacing w:val="-1"/>
          </w:rPr>
          <w:t>pom.xml</w:t>
        </w:r>
        <w:r>
          <w:rPr>
            <w:rFonts w:ascii="Georgia" w:hAnsi="Georgia"/>
            <w:spacing w:val="-1"/>
            <w:sz w:val="32"/>
            <w:szCs w:val="32"/>
          </w:rPr>
          <w:t> file</w:t>
        </w:r>
      </w:ins>
    </w:p>
    <w:p w14:paraId="53BF3AA0" w14:textId="77777777" w:rsidR="0084694C" w:rsidRDefault="0084694C" w:rsidP="0084694C">
      <w:pPr>
        <w:pStyle w:val="HTMLPreformatted"/>
        <w:rPr>
          <w:ins w:id="2924" w:author="Rajiv Bansal" w:date="2019-08-04T14:09:00Z"/>
        </w:rPr>
      </w:pPr>
      <w:ins w:id="2925" w:author="Rajiv Bansal" w:date="2019-08-04T14:09:00Z">
        <w:r>
          <w:rPr>
            <w:rStyle w:val="ok"/>
            <w:rFonts w:eastAsiaTheme="majorEastAsia"/>
            <w:spacing w:val="-5"/>
            <w:sz w:val="24"/>
            <w:szCs w:val="24"/>
          </w:rPr>
          <w:t>&lt;dependency&gt;</w:t>
        </w:r>
        <w:r>
          <w:rPr>
            <w:spacing w:val="-5"/>
            <w:sz w:val="24"/>
            <w:szCs w:val="24"/>
          </w:rPr>
          <w:br/>
        </w:r>
        <w:r>
          <w:rPr>
            <w:rStyle w:val="ok"/>
            <w:rFonts w:eastAsiaTheme="majorEastAsia"/>
            <w:spacing w:val="-5"/>
            <w:sz w:val="24"/>
            <w:szCs w:val="24"/>
          </w:rPr>
          <w:t xml:space="preserve">  &lt;groupId&gt;org.springframework.cloud&lt;/groupId&gt;</w:t>
        </w:r>
        <w:r>
          <w:rPr>
            <w:spacing w:val="-5"/>
            <w:sz w:val="24"/>
            <w:szCs w:val="24"/>
          </w:rPr>
          <w:br/>
        </w:r>
        <w:r>
          <w:rPr>
            <w:rStyle w:val="ok"/>
            <w:rFonts w:eastAsiaTheme="majorEastAsia"/>
            <w:spacing w:val="-5"/>
            <w:sz w:val="24"/>
            <w:szCs w:val="24"/>
          </w:rPr>
          <w:t xml:space="preserve">  &lt;artifactId&gt;spring-cloud-starter-netflix-hystrix&lt;/artifactId&gt;</w:t>
        </w:r>
        <w:r>
          <w:rPr>
            <w:spacing w:val="-5"/>
            <w:sz w:val="24"/>
            <w:szCs w:val="24"/>
          </w:rPr>
          <w:br/>
        </w:r>
        <w:r>
          <w:rPr>
            <w:rStyle w:val="ok"/>
            <w:rFonts w:eastAsiaTheme="majorEastAsia"/>
            <w:spacing w:val="-5"/>
            <w:sz w:val="24"/>
            <w:szCs w:val="24"/>
          </w:rPr>
          <w:t>&lt;/dependency&gt;</w:t>
        </w:r>
      </w:ins>
    </w:p>
    <w:p w14:paraId="6A38FE04" w14:textId="77777777" w:rsidR="0084694C" w:rsidRDefault="0084694C" w:rsidP="0084694C">
      <w:pPr>
        <w:pStyle w:val="ln"/>
        <w:shd w:val="clear" w:color="auto" w:fill="FFFFFF"/>
        <w:spacing w:before="480" w:beforeAutospacing="0" w:after="0" w:afterAutospacing="0"/>
        <w:rPr>
          <w:ins w:id="2926" w:author="Rajiv Bansal" w:date="2019-08-04T14:09:00Z"/>
          <w:rFonts w:ascii="Georgia" w:hAnsi="Georgia"/>
          <w:spacing w:val="-1"/>
          <w:sz w:val="32"/>
          <w:szCs w:val="32"/>
        </w:rPr>
      </w:pPr>
      <w:ins w:id="2927" w:author="Rajiv Bansal" w:date="2019-08-04T14:09:00Z">
        <w:r>
          <w:rPr>
            <w:rFonts w:ascii="Georgia" w:hAnsi="Georgia"/>
            <w:spacing w:val="-1"/>
            <w:sz w:val="32"/>
            <w:szCs w:val="32"/>
          </w:rPr>
          <w:t>In the spring boot main class</w:t>
        </w:r>
      </w:ins>
    </w:p>
    <w:p w14:paraId="2775BCE4" w14:textId="77777777" w:rsidR="0084694C" w:rsidRDefault="0084694C" w:rsidP="0084694C">
      <w:pPr>
        <w:pStyle w:val="HTMLPreformatted"/>
        <w:rPr>
          <w:ins w:id="2928" w:author="Rajiv Bansal" w:date="2019-08-04T14:09:00Z"/>
        </w:rPr>
      </w:pPr>
      <w:ins w:id="2929" w:author="Rajiv Bansal" w:date="2019-08-04T14:09:00Z">
        <w:r>
          <w:rPr>
            <w:rStyle w:val="ok"/>
            <w:rFonts w:eastAsiaTheme="majorEastAsia"/>
            <w:spacing w:val="-5"/>
            <w:sz w:val="24"/>
            <w:szCs w:val="24"/>
          </w:rPr>
          <w:t>// ...</w:t>
        </w:r>
        <w:r>
          <w:rPr>
            <w:spacing w:val="-5"/>
            <w:sz w:val="24"/>
            <w:szCs w:val="24"/>
          </w:rPr>
          <w:br/>
        </w:r>
        <w:r>
          <w:rPr>
            <w:rStyle w:val="Strong"/>
            <w:rFonts w:eastAsiaTheme="majorEastAsia"/>
            <w:spacing w:val="-5"/>
            <w:sz w:val="24"/>
            <w:szCs w:val="24"/>
          </w:rPr>
          <w:t>@EnableCircuitBreaker      // Enable circuit breakers</w:t>
        </w:r>
        <w:r>
          <w:rPr>
            <w:rStyle w:val="ok"/>
            <w:rFonts w:eastAsiaTheme="majorEastAsia"/>
            <w:spacing w:val="-5"/>
            <w:sz w:val="24"/>
            <w:szCs w:val="24"/>
          </w:rPr>
          <w:t>public class SpringEurekaGalleryApp {</w:t>
        </w:r>
        <w:r>
          <w:rPr>
            <w:spacing w:val="-5"/>
            <w:sz w:val="24"/>
            <w:szCs w:val="24"/>
          </w:rPr>
          <w:br/>
        </w:r>
        <w:r>
          <w:rPr>
            <w:rStyle w:val="ok"/>
            <w:rFonts w:eastAsiaTheme="majorEastAsia"/>
            <w:spacing w:val="-5"/>
            <w:sz w:val="24"/>
            <w:szCs w:val="24"/>
          </w:rPr>
          <w:t xml:space="preserve">  public static void main(String[] args) {</w:t>
        </w:r>
        <w:r>
          <w:rPr>
            <w:spacing w:val="-5"/>
            <w:sz w:val="24"/>
            <w:szCs w:val="24"/>
          </w:rPr>
          <w:br/>
        </w:r>
        <w:r>
          <w:rPr>
            <w:rStyle w:val="ok"/>
            <w:rFonts w:eastAsiaTheme="majorEastAsia"/>
            <w:spacing w:val="-5"/>
            <w:sz w:val="24"/>
            <w:szCs w:val="24"/>
          </w:rPr>
          <w:t xml:space="preserve">    SpringApplication.run(SpringEurekaGalleryApp.class, args);</w:t>
        </w:r>
        <w:r>
          <w:rPr>
            <w:spacing w:val="-5"/>
            <w:sz w:val="24"/>
            <w:szCs w:val="24"/>
          </w:rPr>
          <w:br/>
        </w:r>
        <w:r>
          <w:rPr>
            <w:rStyle w:val="ok"/>
            <w:rFonts w:eastAsiaTheme="majorEastAsia"/>
            <w:spacing w:val="-5"/>
            <w:sz w:val="24"/>
            <w:szCs w:val="24"/>
          </w:rPr>
          <w:t xml:space="preserve">  }</w:t>
        </w:r>
        <w:r>
          <w:rPr>
            <w:spacing w:val="-5"/>
            <w:sz w:val="24"/>
            <w:szCs w:val="24"/>
          </w:rPr>
          <w:br/>
        </w:r>
        <w:r>
          <w:rPr>
            <w:rStyle w:val="ok"/>
            <w:rFonts w:eastAsiaTheme="majorEastAsia"/>
            <w:spacing w:val="-5"/>
            <w:sz w:val="24"/>
            <w:szCs w:val="24"/>
          </w:rPr>
          <w:t>}</w:t>
        </w:r>
      </w:ins>
    </w:p>
    <w:p w14:paraId="6ADC3DB5" w14:textId="77777777" w:rsidR="0084694C" w:rsidRDefault="0084694C" w:rsidP="0084694C">
      <w:pPr>
        <w:pStyle w:val="ln"/>
        <w:shd w:val="clear" w:color="auto" w:fill="FFFFFF"/>
        <w:spacing w:before="480" w:beforeAutospacing="0" w:after="0" w:afterAutospacing="0"/>
        <w:rPr>
          <w:ins w:id="2930" w:author="Rajiv Bansal" w:date="2019-08-04T14:09:00Z"/>
          <w:rFonts w:ascii="Georgia" w:hAnsi="Georgia"/>
          <w:spacing w:val="-1"/>
          <w:sz w:val="32"/>
          <w:szCs w:val="32"/>
        </w:rPr>
      </w:pPr>
      <w:ins w:id="2931" w:author="Rajiv Bansal" w:date="2019-08-04T14:09:00Z">
        <w:r>
          <w:rPr>
            <w:rFonts w:ascii="Georgia" w:hAnsi="Georgia"/>
            <w:spacing w:val="-1"/>
            <w:sz w:val="32"/>
            <w:szCs w:val="32"/>
          </w:rPr>
          <w:t>Spring looks for any method annotated with the </w:t>
        </w:r>
        <w:r>
          <w:rPr>
            <w:rStyle w:val="HTMLCode"/>
            <w:spacing w:val="-1"/>
          </w:rPr>
          <w:t>@HystrixCommand</w:t>
        </w:r>
        <w:r>
          <w:rPr>
            <w:rFonts w:ascii="Georgia" w:hAnsi="Georgia"/>
            <w:spacing w:val="-1"/>
            <w:sz w:val="32"/>
            <w:szCs w:val="32"/>
          </w:rPr>
          <w:t>annotation, and wraps that method so that Hystrix can monitor it.</w:t>
        </w:r>
      </w:ins>
    </w:p>
    <w:p w14:paraId="1E384284" w14:textId="77777777" w:rsidR="0084694C" w:rsidRDefault="0084694C" w:rsidP="0084694C">
      <w:pPr>
        <w:pStyle w:val="ln"/>
        <w:shd w:val="clear" w:color="auto" w:fill="FFFFFF"/>
        <w:spacing w:before="480" w:beforeAutospacing="0" w:after="0" w:afterAutospacing="0"/>
        <w:rPr>
          <w:ins w:id="2932" w:author="Rajiv Bansal" w:date="2019-08-04T14:09:00Z"/>
          <w:rFonts w:ascii="Georgia" w:hAnsi="Georgia"/>
          <w:spacing w:val="-1"/>
          <w:sz w:val="32"/>
          <w:szCs w:val="32"/>
        </w:rPr>
      </w:pPr>
      <w:ins w:id="2933" w:author="Rajiv Bansal" w:date="2019-08-04T14:09:00Z">
        <w:r>
          <w:rPr>
            <w:rFonts w:ascii="Georgia" w:hAnsi="Georgia"/>
            <w:spacing w:val="-1"/>
            <w:sz w:val="32"/>
            <w:szCs w:val="32"/>
          </w:rPr>
          <w:t>Hystrix watches for failures in that method, and if failures reached a threshold (limit), Hystrix opens the circuit so that subsequent calls will automatically fail. Therefore, and while the circuit is open, Hystrix redirects calls to the fallback method.</w:t>
        </w:r>
      </w:ins>
    </w:p>
    <w:p w14:paraId="6F5C7BDF" w14:textId="6D4FEDCB" w:rsidR="0084694C" w:rsidRDefault="0084694C" w:rsidP="0084694C">
      <w:pPr>
        <w:pStyle w:val="ln"/>
        <w:shd w:val="clear" w:color="auto" w:fill="FFFFFF"/>
        <w:spacing w:before="480" w:beforeAutospacing="0" w:after="0" w:afterAutospacing="0"/>
        <w:rPr>
          <w:ins w:id="2934" w:author="Rajiv Bansal" w:date="2019-08-04T14:10:00Z"/>
          <w:rFonts w:ascii="Georgia" w:hAnsi="Georgia"/>
          <w:spacing w:val="-1"/>
          <w:sz w:val="32"/>
          <w:szCs w:val="32"/>
        </w:rPr>
      </w:pPr>
      <w:ins w:id="2935" w:author="Rajiv Bansal" w:date="2019-08-04T14:09:00Z">
        <w:r>
          <w:rPr>
            <w:rFonts w:ascii="Georgia" w:hAnsi="Georgia"/>
            <w:spacing w:val="-1"/>
            <w:sz w:val="32"/>
            <w:szCs w:val="32"/>
          </w:rPr>
          <w:t>So, In the controller class, update </w:t>
        </w:r>
        <w:r>
          <w:rPr>
            <w:rStyle w:val="HTMLCode"/>
            <w:spacing w:val="-1"/>
          </w:rPr>
          <w:t>getGallery()</w:t>
        </w:r>
        <w:r>
          <w:rPr>
            <w:rFonts w:ascii="Georgia" w:hAnsi="Georgia"/>
            <w:spacing w:val="-1"/>
            <w:sz w:val="32"/>
            <w:szCs w:val="32"/>
          </w:rPr>
          <w:t>, add annotation and fallback method.</w:t>
        </w:r>
      </w:ins>
    </w:p>
    <w:tbl>
      <w:tblPr>
        <w:tblW w:w="0" w:type="auto"/>
        <w:shd w:val="clear" w:color="auto" w:fill="FFFFFF"/>
        <w:tblCellMar>
          <w:left w:w="0" w:type="dxa"/>
          <w:right w:w="0" w:type="dxa"/>
        </w:tblCellMar>
        <w:tblLook w:val="04A0" w:firstRow="1" w:lastRow="0" w:firstColumn="1" w:lastColumn="0" w:noHBand="0" w:noVBand="1"/>
        <w:tblPrChange w:id="2936" w:author="Rajiv Bansal" w:date="2019-08-04T14:11:00Z">
          <w:tblPr>
            <w:tblW w:w="0" w:type="auto"/>
            <w:shd w:val="clear" w:color="auto" w:fill="FFFFFF"/>
            <w:tblCellMar>
              <w:left w:w="0" w:type="dxa"/>
              <w:right w:w="0" w:type="dxa"/>
            </w:tblCellMar>
            <w:tblLook w:val="04A0" w:firstRow="1" w:lastRow="0" w:firstColumn="1" w:lastColumn="0" w:noHBand="0" w:noVBand="1"/>
          </w:tblPr>
        </w:tblPrChange>
      </w:tblPr>
      <w:tblGrid>
        <w:gridCol w:w="36"/>
        <w:gridCol w:w="14583"/>
        <w:tblGridChange w:id="2937">
          <w:tblGrid>
            <w:gridCol w:w="3068"/>
            <w:gridCol w:w="11535"/>
          </w:tblGrid>
        </w:tblGridChange>
      </w:tblGrid>
      <w:tr w:rsidR="0084694C" w:rsidRPr="0084694C" w14:paraId="7ABA1ECE" w14:textId="77777777" w:rsidTr="0084694C">
        <w:trPr>
          <w:gridAfter w:val="1"/>
          <w:wAfter w:w="14583" w:type="dxa"/>
          <w:ins w:id="2938" w:author="Rajiv Bansal" w:date="2019-08-04T14:10:00Z"/>
          <w:trPrChange w:id="2939" w:author="Rajiv Bansal" w:date="2019-08-04T14:11:00Z">
            <w:trPr>
              <w:gridAfter w:val="1"/>
            </w:trPr>
          </w:trPrChange>
        </w:trPr>
        <w:tc>
          <w:tcPr>
            <w:tcW w:w="20" w:type="dxa"/>
            <w:tcBorders>
              <w:top w:val="nil"/>
              <w:left w:val="nil"/>
              <w:bottom w:val="nil"/>
              <w:right w:val="nil"/>
            </w:tcBorders>
            <w:shd w:val="clear" w:color="auto" w:fill="auto"/>
            <w:tcMar>
              <w:top w:w="60" w:type="dxa"/>
              <w:left w:w="0" w:type="dxa"/>
              <w:bottom w:w="0" w:type="dxa"/>
              <w:right w:w="0" w:type="dxa"/>
            </w:tcMar>
            <w:tcPrChange w:id="2940" w:author="Rajiv Bansal" w:date="2019-08-04T14:11:00Z">
              <w:tcPr>
                <w:tcW w:w="0" w:type="auto"/>
                <w:tcBorders>
                  <w:top w:val="nil"/>
                  <w:left w:val="nil"/>
                  <w:bottom w:val="nil"/>
                  <w:right w:val="nil"/>
                </w:tcBorders>
                <w:shd w:val="clear" w:color="auto" w:fill="auto"/>
                <w:tcMar>
                  <w:top w:w="60" w:type="dxa"/>
                  <w:left w:w="0" w:type="dxa"/>
                  <w:bottom w:w="0" w:type="dxa"/>
                  <w:right w:w="0" w:type="dxa"/>
                </w:tcMar>
              </w:tcPr>
            </w:tcPrChange>
          </w:tcPr>
          <w:p w14:paraId="5F7DDDFD" w14:textId="29390FB7" w:rsidR="0084694C" w:rsidRPr="0084694C" w:rsidRDefault="0084694C" w:rsidP="0084694C">
            <w:pPr>
              <w:spacing w:after="0" w:line="300" w:lineRule="atLeast"/>
              <w:rPr>
                <w:ins w:id="2941" w:author="Rajiv Bansal" w:date="2019-08-04T14:10:00Z"/>
                <w:rFonts w:ascii="Consolas" w:eastAsia="Times New Roman" w:hAnsi="Consolas" w:cs="Times New Roman"/>
                <w:color w:val="24292E"/>
                <w:sz w:val="18"/>
                <w:szCs w:val="18"/>
                <w:lang w:eastAsia="en-IN"/>
              </w:rPr>
            </w:pPr>
          </w:p>
        </w:tc>
      </w:tr>
      <w:tr w:rsidR="0084694C" w:rsidRPr="0084694C" w14:paraId="510B2144" w14:textId="77777777" w:rsidTr="0084694C">
        <w:trPr>
          <w:ins w:id="2942" w:author="Rajiv Bansal" w:date="2019-08-04T14:10:00Z"/>
        </w:trPr>
        <w:tc>
          <w:tcPr>
            <w:tcW w:w="20" w:type="dxa"/>
            <w:shd w:val="clear" w:color="auto" w:fill="auto"/>
            <w:noWrap/>
            <w:hideMark/>
            <w:tcPrChange w:id="2943" w:author="Rajiv Bansal" w:date="2019-08-04T14:11:00Z">
              <w:tcPr>
                <w:tcW w:w="210" w:type="dxa"/>
                <w:shd w:val="clear" w:color="auto" w:fill="auto"/>
                <w:noWrap/>
                <w:hideMark/>
              </w:tcPr>
            </w:tcPrChange>
          </w:tcPr>
          <w:p w14:paraId="513CB441" w14:textId="77777777" w:rsidR="0084694C" w:rsidRPr="0084694C" w:rsidRDefault="0084694C" w:rsidP="0084694C">
            <w:pPr>
              <w:spacing w:after="0" w:line="300" w:lineRule="atLeast"/>
              <w:rPr>
                <w:ins w:id="294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45" w:author="Rajiv Bansal" w:date="2019-08-04T14:11:00Z">
              <w:tcPr>
                <w:tcW w:w="0" w:type="auto"/>
                <w:tcBorders>
                  <w:top w:val="nil"/>
                  <w:left w:val="nil"/>
                  <w:bottom w:val="nil"/>
                  <w:right w:val="nil"/>
                </w:tcBorders>
                <w:shd w:val="clear" w:color="auto" w:fill="auto"/>
                <w:hideMark/>
              </w:tcPr>
            </w:tcPrChange>
          </w:tcPr>
          <w:p w14:paraId="20DBFF5A" w14:textId="77777777" w:rsidR="0084694C" w:rsidRPr="0084694C" w:rsidRDefault="0084694C" w:rsidP="0084694C">
            <w:pPr>
              <w:spacing w:after="0" w:line="300" w:lineRule="atLeast"/>
              <w:rPr>
                <w:ins w:id="2946" w:author="Rajiv Bansal" w:date="2019-08-04T14:10:00Z"/>
                <w:rFonts w:ascii="Consolas" w:eastAsia="Times New Roman" w:hAnsi="Consolas" w:cs="Times New Roman"/>
                <w:color w:val="24292E"/>
                <w:sz w:val="18"/>
                <w:szCs w:val="18"/>
                <w:lang w:eastAsia="en-IN"/>
              </w:rPr>
            </w:pPr>
          </w:p>
          <w:p w14:paraId="32DFDC17" w14:textId="77777777" w:rsidR="0084694C" w:rsidRPr="0084694C" w:rsidRDefault="0084694C" w:rsidP="0084694C">
            <w:pPr>
              <w:spacing w:after="0" w:line="300" w:lineRule="atLeast"/>
              <w:jc w:val="right"/>
              <w:rPr>
                <w:ins w:id="2947" w:author="Rajiv Bansal" w:date="2019-08-04T14:10:00Z"/>
                <w:rFonts w:ascii="Times New Roman" w:eastAsia="Times New Roman" w:hAnsi="Times New Roman" w:cs="Times New Roman"/>
                <w:sz w:val="20"/>
                <w:szCs w:val="20"/>
                <w:lang w:eastAsia="en-IN"/>
              </w:rPr>
            </w:pPr>
          </w:p>
        </w:tc>
      </w:tr>
      <w:tr w:rsidR="0084694C" w:rsidRPr="0084694C" w14:paraId="674A8687" w14:textId="77777777" w:rsidTr="0084694C">
        <w:trPr>
          <w:ins w:id="2948" w:author="Rajiv Bansal" w:date="2019-08-04T14:10:00Z"/>
        </w:trPr>
        <w:tc>
          <w:tcPr>
            <w:tcW w:w="20" w:type="dxa"/>
            <w:shd w:val="clear" w:color="auto" w:fill="auto"/>
            <w:noWrap/>
            <w:hideMark/>
            <w:tcPrChange w:id="2949" w:author="Rajiv Bansal" w:date="2019-08-04T14:11:00Z">
              <w:tcPr>
                <w:tcW w:w="210" w:type="dxa"/>
                <w:shd w:val="clear" w:color="auto" w:fill="auto"/>
                <w:noWrap/>
                <w:hideMark/>
              </w:tcPr>
            </w:tcPrChange>
          </w:tcPr>
          <w:p w14:paraId="33080F69" w14:textId="77777777" w:rsidR="0084694C" w:rsidRPr="0084694C" w:rsidRDefault="0084694C" w:rsidP="0084694C">
            <w:pPr>
              <w:spacing w:after="0" w:line="300" w:lineRule="atLeast"/>
              <w:rPr>
                <w:ins w:id="2950"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951" w:author="Rajiv Bansal" w:date="2019-08-04T14:11:00Z">
              <w:tcPr>
                <w:tcW w:w="0" w:type="auto"/>
                <w:tcBorders>
                  <w:top w:val="nil"/>
                  <w:left w:val="nil"/>
                  <w:bottom w:val="nil"/>
                  <w:right w:val="nil"/>
                </w:tcBorders>
                <w:shd w:val="clear" w:color="auto" w:fill="auto"/>
                <w:hideMark/>
              </w:tcPr>
            </w:tcPrChange>
          </w:tcPr>
          <w:p w14:paraId="57440396" w14:textId="77777777" w:rsidR="0084694C" w:rsidRPr="0084694C" w:rsidRDefault="0084694C" w:rsidP="0084694C">
            <w:pPr>
              <w:spacing w:after="0" w:line="300" w:lineRule="atLeast"/>
              <w:rPr>
                <w:ins w:id="2952" w:author="Rajiv Bansal" w:date="2019-08-04T14:10:00Z"/>
                <w:rFonts w:ascii="Consolas" w:eastAsia="Times New Roman" w:hAnsi="Consolas" w:cs="Times New Roman"/>
                <w:color w:val="24292E"/>
                <w:sz w:val="18"/>
                <w:szCs w:val="18"/>
                <w:lang w:eastAsia="en-IN"/>
              </w:rPr>
            </w:pPr>
            <w:ins w:id="295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java.util.List;</w:t>
              </w:r>
            </w:ins>
          </w:p>
        </w:tc>
      </w:tr>
      <w:tr w:rsidR="0084694C" w:rsidRPr="0084694C" w14:paraId="5876851D" w14:textId="77777777" w:rsidTr="0084694C">
        <w:trPr>
          <w:ins w:id="2954" w:author="Rajiv Bansal" w:date="2019-08-04T14:10:00Z"/>
        </w:trPr>
        <w:tc>
          <w:tcPr>
            <w:tcW w:w="20" w:type="dxa"/>
            <w:shd w:val="clear" w:color="auto" w:fill="auto"/>
            <w:noWrap/>
            <w:hideMark/>
            <w:tcPrChange w:id="2955" w:author="Rajiv Bansal" w:date="2019-08-04T14:11:00Z">
              <w:tcPr>
                <w:tcW w:w="210" w:type="dxa"/>
                <w:shd w:val="clear" w:color="auto" w:fill="auto"/>
                <w:noWrap/>
                <w:hideMark/>
              </w:tcPr>
            </w:tcPrChange>
          </w:tcPr>
          <w:p w14:paraId="3117DE9B" w14:textId="77777777" w:rsidR="0084694C" w:rsidRPr="0084694C" w:rsidRDefault="0084694C" w:rsidP="0084694C">
            <w:pPr>
              <w:spacing w:after="0" w:line="300" w:lineRule="atLeast"/>
              <w:rPr>
                <w:ins w:id="295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57" w:author="Rajiv Bansal" w:date="2019-08-04T14:11:00Z">
              <w:tcPr>
                <w:tcW w:w="0" w:type="auto"/>
                <w:tcBorders>
                  <w:top w:val="nil"/>
                  <w:left w:val="nil"/>
                  <w:bottom w:val="nil"/>
                  <w:right w:val="nil"/>
                </w:tcBorders>
                <w:shd w:val="clear" w:color="auto" w:fill="auto"/>
                <w:hideMark/>
              </w:tcPr>
            </w:tcPrChange>
          </w:tcPr>
          <w:p w14:paraId="7BC3B9EB" w14:textId="77777777" w:rsidR="0084694C" w:rsidRPr="0084694C" w:rsidRDefault="0084694C" w:rsidP="0084694C">
            <w:pPr>
              <w:spacing w:after="0" w:line="300" w:lineRule="atLeast"/>
              <w:rPr>
                <w:ins w:id="2958" w:author="Rajiv Bansal" w:date="2019-08-04T14:10:00Z"/>
                <w:rFonts w:ascii="Consolas" w:eastAsia="Times New Roman" w:hAnsi="Consolas" w:cs="Times New Roman"/>
                <w:color w:val="24292E"/>
                <w:sz w:val="18"/>
                <w:szCs w:val="18"/>
                <w:lang w:eastAsia="en-IN"/>
              </w:rPr>
            </w:pPr>
          </w:p>
          <w:p w14:paraId="1EC075DE" w14:textId="77777777" w:rsidR="0084694C" w:rsidRPr="0084694C" w:rsidRDefault="0084694C" w:rsidP="0084694C">
            <w:pPr>
              <w:spacing w:after="0" w:line="300" w:lineRule="atLeast"/>
              <w:jc w:val="right"/>
              <w:rPr>
                <w:ins w:id="2959" w:author="Rajiv Bansal" w:date="2019-08-04T14:10:00Z"/>
                <w:rFonts w:ascii="Times New Roman" w:eastAsia="Times New Roman" w:hAnsi="Times New Roman" w:cs="Times New Roman"/>
                <w:sz w:val="20"/>
                <w:szCs w:val="20"/>
                <w:lang w:eastAsia="en-IN"/>
              </w:rPr>
            </w:pPr>
          </w:p>
        </w:tc>
      </w:tr>
      <w:tr w:rsidR="0084694C" w:rsidRPr="0084694C" w14:paraId="0430B9AC" w14:textId="77777777" w:rsidTr="0084694C">
        <w:trPr>
          <w:ins w:id="2960" w:author="Rajiv Bansal" w:date="2019-08-04T14:10:00Z"/>
        </w:trPr>
        <w:tc>
          <w:tcPr>
            <w:tcW w:w="20" w:type="dxa"/>
            <w:shd w:val="clear" w:color="auto" w:fill="auto"/>
            <w:noWrap/>
            <w:hideMark/>
            <w:tcPrChange w:id="2961" w:author="Rajiv Bansal" w:date="2019-08-04T14:11:00Z">
              <w:tcPr>
                <w:tcW w:w="210" w:type="dxa"/>
                <w:shd w:val="clear" w:color="auto" w:fill="auto"/>
                <w:noWrap/>
                <w:hideMark/>
              </w:tcPr>
            </w:tcPrChange>
          </w:tcPr>
          <w:p w14:paraId="55DD7D9B" w14:textId="77777777" w:rsidR="0084694C" w:rsidRPr="0084694C" w:rsidRDefault="0084694C" w:rsidP="0084694C">
            <w:pPr>
              <w:spacing w:after="0" w:line="300" w:lineRule="atLeast"/>
              <w:rPr>
                <w:ins w:id="2962"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963" w:author="Rajiv Bansal" w:date="2019-08-04T14:11:00Z">
              <w:tcPr>
                <w:tcW w:w="0" w:type="auto"/>
                <w:tcBorders>
                  <w:top w:val="nil"/>
                  <w:left w:val="nil"/>
                  <w:bottom w:val="nil"/>
                  <w:right w:val="nil"/>
                </w:tcBorders>
                <w:shd w:val="clear" w:color="auto" w:fill="auto"/>
                <w:hideMark/>
              </w:tcPr>
            </w:tcPrChange>
          </w:tcPr>
          <w:p w14:paraId="2D287582" w14:textId="77777777" w:rsidR="0084694C" w:rsidRPr="0084694C" w:rsidRDefault="0084694C" w:rsidP="0084694C">
            <w:pPr>
              <w:spacing w:after="0" w:line="300" w:lineRule="atLeast"/>
              <w:rPr>
                <w:ins w:id="2964" w:author="Rajiv Bansal" w:date="2019-08-04T14:10:00Z"/>
                <w:rFonts w:ascii="Consolas" w:eastAsia="Times New Roman" w:hAnsi="Consolas" w:cs="Times New Roman"/>
                <w:color w:val="24292E"/>
                <w:sz w:val="18"/>
                <w:szCs w:val="18"/>
                <w:lang w:eastAsia="en-IN"/>
              </w:rPr>
            </w:pPr>
            <w:ins w:id="296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org.springframework.beans.factory.annotation.Autowired;</w:t>
              </w:r>
            </w:ins>
          </w:p>
        </w:tc>
      </w:tr>
      <w:tr w:rsidR="0084694C" w:rsidRPr="0084694C" w14:paraId="6C66F515" w14:textId="77777777" w:rsidTr="0084694C">
        <w:trPr>
          <w:ins w:id="2966" w:author="Rajiv Bansal" w:date="2019-08-04T14:10:00Z"/>
        </w:trPr>
        <w:tc>
          <w:tcPr>
            <w:tcW w:w="20" w:type="dxa"/>
            <w:shd w:val="clear" w:color="auto" w:fill="auto"/>
            <w:noWrap/>
            <w:hideMark/>
            <w:tcPrChange w:id="2967" w:author="Rajiv Bansal" w:date="2019-08-04T14:11:00Z">
              <w:tcPr>
                <w:tcW w:w="210" w:type="dxa"/>
                <w:shd w:val="clear" w:color="auto" w:fill="auto"/>
                <w:noWrap/>
                <w:hideMark/>
              </w:tcPr>
            </w:tcPrChange>
          </w:tcPr>
          <w:p w14:paraId="5C4FACDC" w14:textId="77777777" w:rsidR="0084694C" w:rsidRPr="0084694C" w:rsidRDefault="0084694C" w:rsidP="0084694C">
            <w:pPr>
              <w:spacing w:after="0" w:line="300" w:lineRule="atLeast"/>
              <w:rPr>
                <w:ins w:id="296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69" w:author="Rajiv Bansal" w:date="2019-08-04T14:11:00Z">
              <w:tcPr>
                <w:tcW w:w="0" w:type="auto"/>
                <w:tcBorders>
                  <w:top w:val="nil"/>
                  <w:left w:val="nil"/>
                  <w:bottom w:val="nil"/>
                  <w:right w:val="nil"/>
                </w:tcBorders>
                <w:shd w:val="clear" w:color="auto" w:fill="auto"/>
                <w:hideMark/>
              </w:tcPr>
            </w:tcPrChange>
          </w:tcPr>
          <w:p w14:paraId="77A768A8" w14:textId="77777777" w:rsidR="0084694C" w:rsidRPr="0084694C" w:rsidRDefault="0084694C" w:rsidP="0084694C">
            <w:pPr>
              <w:spacing w:after="0" w:line="300" w:lineRule="atLeast"/>
              <w:rPr>
                <w:ins w:id="2970" w:author="Rajiv Bansal" w:date="2019-08-04T14:10:00Z"/>
                <w:rFonts w:ascii="Consolas" w:eastAsia="Times New Roman" w:hAnsi="Consolas" w:cs="Times New Roman"/>
                <w:color w:val="24292E"/>
                <w:sz w:val="18"/>
                <w:szCs w:val="18"/>
                <w:lang w:eastAsia="en-IN"/>
              </w:rPr>
            </w:pPr>
            <w:ins w:id="2971"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org.springframework.core.env.Environment;</w:t>
              </w:r>
            </w:ins>
          </w:p>
        </w:tc>
      </w:tr>
      <w:tr w:rsidR="0084694C" w:rsidRPr="0084694C" w14:paraId="3BEB8F21" w14:textId="77777777" w:rsidTr="0084694C">
        <w:trPr>
          <w:ins w:id="2972" w:author="Rajiv Bansal" w:date="2019-08-04T14:10:00Z"/>
        </w:trPr>
        <w:tc>
          <w:tcPr>
            <w:tcW w:w="20" w:type="dxa"/>
            <w:shd w:val="clear" w:color="auto" w:fill="auto"/>
            <w:noWrap/>
            <w:hideMark/>
            <w:tcPrChange w:id="2973" w:author="Rajiv Bansal" w:date="2019-08-04T14:11:00Z">
              <w:tcPr>
                <w:tcW w:w="210" w:type="dxa"/>
                <w:shd w:val="clear" w:color="auto" w:fill="auto"/>
                <w:noWrap/>
                <w:hideMark/>
              </w:tcPr>
            </w:tcPrChange>
          </w:tcPr>
          <w:p w14:paraId="44D510CD" w14:textId="77777777" w:rsidR="0084694C" w:rsidRPr="0084694C" w:rsidRDefault="0084694C" w:rsidP="0084694C">
            <w:pPr>
              <w:spacing w:after="0" w:line="300" w:lineRule="atLeast"/>
              <w:rPr>
                <w:ins w:id="297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75" w:author="Rajiv Bansal" w:date="2019-08-04T14:11:00Z">
              <w:tcPr>
                <w:tcW w:w="0" w:type="auto"/>
                <w:tcBorders>
                  <w:top w:val="nil"/>
                  <w:left w:val="nil"/>
                  <w:bottom w:val="nil"/>
                  <w:right w:val="nil"/>
                </w:tcBorders>
                <w:shd w:val="clear" w:color="auto" w:fill="auto"/>
                <w:hideMark/>
              </w:tcPr>
            </w:tcPrChange>
          </w:tcPr>
          <w:p w14:paraId="3CF27126" w14:textId="77777777" w:rsidR="0084694C" w:rsidRPr="0084694C" w:rsidRDefault="0084694C" w:rsidP="0084694C">
            <w:pPr>
              <w:spacing w:after="0" w:line="300" w:lineRule="atLeast"/>
              <w:rPr>
                <w:ins w:id="2976" w:author="Rajiv Bansal" w:date="2019-08-04T14:10:00Z"/>
                <w:rFonts w:ascii="Consolas" w:eastAsia="Times New Roman" w:hAnsi="Consolas" w:cs="Times New Roman"/>
                <w:color w:val="24292E"/>
                <w:sz w:val="18"/>
                <w:szCs w:val="18"/>
                <w:lang w:eastAsia="en-IN"/>
              </w:rPr>
            </w:pPr>
            <w:ins w:id="297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org.springframework.web.bind.annotation.PathVariable;</w:t>
              </w:r>
            </w:ins>
          </w:p>
        </w:tc>
      </w:tr>
      <w:tr w:rsidR="0084694C" w:rsidRPr="0084694C" w14:paraId="7A2B5511" w14:textId="77777777" w:rsidTr="0084694C">
        <w:trPr>
          <w:ins w:id="2978" w:author="Rajiv Bansal" w:date="2019-08-04T14:10:00Z"/>
        </w:trPr>
        <w:tc>
          <w:tcPr>
            <w:tcW w:w="20" w:type="dxa"/>
            <w:shd w:val="clear" w:color="auto" w:fill="auto"/>
            <w:noWrap/>
            <w:hideMark/>
            <w:tcPrChange w:id="2979" w:author="Rajiv Bansal" w:date="2019-08-04T14:11:00Z">
              <w:tcPr>
                <w:tcW w:w="210" w:type="dxa"/>
                <w:shd w:val="clear" w:color="auto" w:fill="auto"/>
                <w:noWrap/>
                <w:hideMark/>
              </w:tcPr>
            </w:tcPrChange>
          </w:tcPr>
          <w:p w14:paraId="56DEB409" w14:textId="77777777" w:rsidR="0084694C" w:rsidRPr="0084694C" w:rsidRDefault="0084694C" w:rsidP="0084694C">
            <w:pPr>
              <w:spacing w:after="0" w:line="300" w:lineRule="atLeast"/>
              <w:rPr>
                <w:ins w:id="298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81" w:author="Rajiv Bansal" w:date="2019-08-04T14:11:00Z">
              <w:tcPr>
                <w:tcW w:w="0" w:type="auto"/>
                <w:tcBorders>
                  <w:top w:val="nil"/>
                  <w:left w:val="nil"/>
                  <w:bottom w:val="nil"/>
                  <w:right w:val="nil"/>
                </w:tcBorders>
                <w:shd w:val="clear" w:color="auto" w:fill="auto"/>
                <w:hideMark/>
              </w:tcPr>
            </w:tcPrChange>
          </w:tcPr>
          <w:p w14:paraId="38ADAF50" w14:textId="77777777" w:rsidR="0084694C" w:rsidRPr="0084694C" w:rsidRDefault="0084694C" w:rsidP="0084694C">
            <w:pPr>
              <w:spacing w:after="0" w:line="300" w:lineRule="atLeast"/>
              <w:rPr>
                <w:ins w:id="2982" w:author="Rajiv Bansal" w:date="2019-08-04T14:10:00Z"/>
                <w:rFonts w:ascii="Consolas" w:eastAsia="Times New Roman" w:hAnsi="Consolas" w:cs="Times New Roman"/>
                <w:color w:val="24292E"/>
                <w:sz w:val="18"/>
                <w:szCs w:val="18"/>
                <w:lang w:eastAsia="en-IN"/>
              </w:rPr>
            </w:pPr>
            <w:ins w:id="298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org.springframework.web.bind.annotation.RequestMapping;</w:t>
              </w:r>
            </w:ins>
          </w:p>
        </w:tc>
      </w:tr>
      <w:tr w:rsidR="0084694C" w:rsidRPr="0084694C" w14:paraId="2C48ACD2" w14:textId="77777777" w:rsidTr="0084694C">
        <w:trPr>
          <w:ins w:id="2984" w:author="Rajiv Bansal" w:date="2019-08-04T14:10:00Z"/>
        </w:trPr>
        <w:tc>
          <w:tcPr>
            <w:tcW w:w="20" w:type="dxa"/>
            <w:shd w:val="clear" w:color="auto" w:fill="auto"/>
            <w:noWrap/>
            <w:hideMark/>
            <w:tcPrChange w:id="2985" w:author="Rajiv Bansal" w:date="2019-08-04T14:11:00Z">
              <w:tcPr>
                <w:tcW w:w="210" w:type="dxa"/>
                <w:shd w:val="clear" w:color="auto" w:fill="auto"/>
                <w:noWrap/>
                <w:hideMark/>
              </w:tcPr>
            </w:tcPrChange>
          </w:tcPr>
          <w:p w14:paraId="6B6B788A" w14:textId="77777777" w:rsidR="0084694C" w:rsidRPr="0084694C" w:rsidRDefault="0084694C" w:rsidP="0084694C">
            <w:pPr>
              <w:spacing w:after="0" w:line="300" w:lineRule="atLeast"/>
              <w:rPr>
                <w:ins w:id="298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87" w:author="Rajiv Bansal" w:date="2019-08-04T14:11:00Z">
              <w:tcPr>
                <w:tcW w:w="0" w:type="auto"/>
                <w:tcBorders>
                  <w:top w:val="nil"/>
                  <w:left w:val="nil"/>
                  <w:bottom w:val="nil"/>
                  <w:right w:val="nil"/>
                </w:tcBorders>
                <w:shd w:val="clear" w:color="auto" w:fill="auto"/>
                <w:hideMark/>
              </w:tcPr>
            </w:tcPrChange>
          </w:tcPr>
          <w:p w14:paraId="14FC40A5" w14:textId="77777777" w:rsidR="0084694C" w:rsidRPr="0084694C" w:rsidRDefault="0084694C" w:rsidP="0084694C">
            <w:pPr>
              <w:spacing w:after="0" w:line="300" w:lineRule="atLeast"/>
              <w:rPr>
                <w:ins w:id="2988" w:author="Rajiv Bansal" w:date="2019-08-04T14:10:00Z"/>
                <w:rFonts w:ascii="Consolas" w:eastAsia="Times New Roman" w:hAnsi="Consolas" w:cs="Times New Roman"/>
                <w:color w:val="24292E"/>
                <w:sz w:val="18"/>
                <w:szCs w:val="18"/>
                <w:lang w:eastAsia="en-IN"/>
              </w:rPr>
            </w:pPr>
            <w:ins w:id="2989"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org.springframework.web.bind.annotation.RestController;</w:t>
              </w:r>
            </w:ins>
          </w:p>
        </w:tc>
      </w:tr>
      <w:tr w:rsidR="0084694C" w:rsidRPr="0084694C" w14:paraId="53E2B524" w14:textId="77777777" w:rsidTr="0084694C">
        <w:trPr>
          <w:ins w:id="2990" w:author="Rajiv Bansal" w:date="2019-08-04T14:10:00Z"/>
        </w:trPr>
        <w:tc>
          <w:tcPr>
            <w:tcW w:w="20" w:type="dxa"/>
            <w:shd w:val="clear" w:color="auto" w:fill="auto"/>
            <w:noWrap/>
            <w:hideMark/>
            <w:tcPrChange w:id="2991" w:author="Rajiv Bansal" w:date="2019-08-04T14:11:00Z">
              <w:tcPr>
                <w:tcW w:w="210" w:type="dxa"/>
                <w:shd w:val="clear" w:color="auto" w:fill="auto"/>
                <w:noWrap/>
                <w:hideMark/>
              </w:tcPr>
            </w:tcPrChange>
          </w:tcPr>
          <w:p w14:paraId="7B1AB493" w14:textId="77777777" w:rsidR="0084694C" w:rsidRPr="0084694C" w:rsidRDefault="0084694C" w:rsidP="0084694C">
            <w:pPr>
              <w:spacing w:after="0" w:line="300" w:lineRule="atLeast"/>
              <w:rPr>
                <w:ins w:id="299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93" w:author="Rajiv Bansal" w:date="2019-08-04T14:11:00Z">
              <w:tcPr>
                <w:tcW w:w="0" w:type="auto"/>
                <w:tcBorders>
                  <w:top w:val="nil"/>
                  <w:left w:val="nil"/>
                  <w:bottom w:val="nil"/>
                  <w:right w:val="nil"/>
                </w:tcBorders>
                <w:shd w:val="clear" w:color="auto" w:fill="auto"/>
                <w:hideMark/>
              </w:tcPr>
            </w:tcPrChange>
          </w:tcPr>
          <w:p w14:paraId="4A8E65C3" w14:textId="77777777" w:rsidR="0084694C" w:rsidRPr="0084694C" w:rsidRDefault="0084694C" w:rsidP="0084694C">
            <w:pPr>
              <w:spacing w:after="0" w:line="300" w:lineRule="atLeast"/>
              <w:rPr>
                <w:ins w:id="2994" w:author="Rajiv Bansal" w:date="2019-08-04T14:10:00Z"/>
                <w:rFonts w:ascii="Consolas" w:eastAsia="Times New Roman" w:hAnsi="Consolas" w:cs="Times New Roman"/>
                <w:color w:val="24292E"/>
                <w:sz w:val="18"/>
                <w:szCs w:val="18"/>
                <w:lang w:eastAsia="en-IN"/>
              </w:rPr>
            </w:pPr>
            <w:ins w:id="299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org.springframework.web.client.RestTemplate;</w:t>
              </w:r>
            </w:ins>
          </w:p>
        </w:tc>
      </w:tr>
      <w:tr w:rsidR="0084694C" w:rsidRPr="0084694C" w14:paraId="700DDC51" w14:textId="77777777" w:rsidTr="0084694C">
        <w:trPr>
          <w:ins w:id="2996" w:author="Rajiv Bansal" w:date="2019-08-04T14:10:00Z"/>
        </w:trPr>
        <w:tc>
          <w:tcPr>
            <w:tcW w:w="20" w:type="dxa"/>
            <w:shd w:val="clear" w:color="auto" w:fill="auto"/>
            <w:noWrap/>
            <w:hideMark/>
            <w:tcPrChange w:id="2997" w:author="Rajiv Bansal" w:date="2019-08-04T14:11:00Z">
              <w:tcPr>
                <w:tcW w:w="210" w:type="dxa"/>
                <w:shd w:val="clear" w:color="auto" w:fill="auto"/>
                <w:noWrap/>
                <w:hideMark/>
              </w:tcPr>
            </w:tcPrChange>
          </w:tcPr>
          <w:p w14:paraId="3B4C14F9" w14:textId="77777777" w:rsidR="0084694C" w:rsidRPr="0084694C" w:rsidRDefault="0084694C" w:rsidP="0084694C">
            <w:pPr>
              <w:spacing w:after="0" w:line="300" w:lineRule="atLeast"/>
              <w:rPr>
                <w:ins w:id="299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99" w:author="Rajiv Bansal" w:date="2019-08-04T14:11:00Z">
              <w:tcPr>
                <w:tcW w:w="0" w:type="auto"/>
                <w:tcBorders>
                  <w:top w:val="nil"/>
                  <w:left w:val="nil"/>
                  <w:bottom w:val="nil"/>
                  <w:right w:val="nil"/>
                </w:tcBorders>
                <w:shd w:val="clear" w:color="auto" w:fill="auto"/>
                <w:hideMark/>
              </w:tcPr>
            </w:tcPrChange>
          </w:tcPr>
          <w:p w14:paraId="70CD67B3" w14:textId="77777777" w:rsidR="0084694C" w:rsidRPr="0084694C" w:rsidRDefault="0084694C" w:rsidP="0084694C">
            <w:pPr>
              <w:spacing w:after="0" w:line="300" w:lineRule="atLeast"/>
              <w:rPr>
                <w:ins w:id="3000" w:author="Rajiv Bansal" w:date="2019-08-04T14:10:00Z"/>
                <w:rFonts w:ascii="Consolas" w:eastAsia="Times New Roman" w:hAnsi="Consolas" w:cs="Times New Roman"/>
                <w:color w:val="24292E"/>
                <w:sz w:val="18"/>
                <w:szCs w:val="18"/>
                <w:lang w:eastAsia="en-IN"/>
              </w:rPr>
            </w:pPr>
          </w:p>
          <w:p w14:paraId="131036AA" w14:textId="77777777" w:rsidR="0084694C" w:rsidRPr="0084694C" w:rsidRDefault="0084694C" w:rsidP="0084694C">
            <w:pPr>
              <w:spacing w:after="0" w:line="300" w:lineRule="atLeast"/>
              <w:jc w:val="right"/>
              <w:rPr>
                <w:ins w:id="3001" w:author="Rajiv Bansal" w:date="2019-08-04T14:10:00Z"/>
                <w:rFonts w:ascii="Times New Roman" w:eastAsia="Times New Roman" w:hAnsi="Times New Roman" w:cs="Times New Roman"/>
                <w:sz w:val="20"/>
                <w:szCs w:val="20"/>
                <w:lang w:eastAsia="en-IN"/>
              </w:rPr>
            </w:pPr>
          </w:p>
        </w:tc>
      </w:tr>
      <w:tr w:rsidR="0084694C" w:rsidRPr="0084694C" w14:paraId="0FAA41BF" w14:textId="77777777" w:rsidTr="0084694C">
        <w:trPr>
          <w:ins w:id="3002" w:author="Rajiv Bansal" w:date="2019-08-04T14:10:00Z"/>
        </w:trPr>
        <w:tc>
          <w:tcPr>
            <w:tcW w:w="20" w:type="dxa"/>
            <w:shd w:val="clear" w:color="auto" w:fill="auto"/>
            <w:noWrap/>
            <w:hideMark/>
            <w:tcPrChange w:id="3003" w:author="Rajiv Bansal" w:date="2019-08-04T14:11:00Z">
              <w:tcPr>
                <w:tcW w:w="210" w:type="dxa"/>
                <w:shd w:val="clear" w:color="auto" w:fill="auto"/>
                <w:noWrap/>
                <w:hideMark/>
              </w:tcPr>
            </w:tcPrChange>
          </w:tcPr>
          <w:p w14:paraId="5EC9F0FB" w14:textId="77777777" w:rsidR="0084694C" w:rsidRPr="0084694C" w:rsidRDefault="0084694C" w:rsidP="0084694C">
            <w:pPr>
              <w:spacing w:after="0" w:line="300" w:lineRule="atLeast"/>
              <w:rPr>
                <w:ins w:id="3004"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3005" w:author="Rajiv Bansal" w:date="2019-08-04T14:11:00Z">
              <w:tcPr>
                <w:tcW w:w="0" w:type="auto"/>
                <w:tcBorders>
                  <w:top w:val="nil"/>
                  <w:left w:val="nil"/>
                  <w:bottom w:val="nil"/>
                  <w:right w:val="nil"/>
                </w:tcBorders>
                <w:shd w:val="clear" w:color="auto" w:fill="auto"/>
                <w:hideMark/>
              </w:tcPr>
            </w:tcPrChange>
          </w:tcPr>
          <w:p w14:paraId="042EBA35" w14:textId="77777777" w:rsidR="0084694C" w:rsidRPr="0084694C" w:rsidRDefault="0084694C" w:rsidP="0084694C">
            <w:pPr>
              <w:spacing w:after="0" w:line="300" w:lineRule="atLeast"/>
              <w:rPr>
                <w:ins w:id="3006" w:author="Rajiv Bansal" w:date="2019-08-04T14:10:00Z"/>
                <w:rFonts w:ascii="Consolas" w:eastAsia="Times New Roman" w:hAnsi="Consolas" w:cs="Times New Roman"/>
                <w:color w:val="24292E"/>
                <w:sz w:val="18"/>
                <w:szCs w:val="18"/>
                <w:lang w:eastAsia="en-IN"/>
              </w:rPr>
            </w:pPr>
            <w:ins w:id="300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com.eureka.gallery.entities.Gallery;</w:t>
              </w:r>
            </w:ins>
          </w:p>
        </w:tc>
      </w:tr>
      <w:tr w:rsidR="0084694C" w:rsidRPr="0084694C" w14:paraId="6435730F" w14:textId="77777777" w:rsidTr="0084694C">
        <w:trPr>
          <w:ins w:id="3008" w:author="Rajiv Bansal" w:date="2019-08-04T14:10:00Z"/>
        </w:trPr>
        <w:tc>
          <w:tcPr>
            <w:tcW w:w="20" w:type="dxa"/>
            <w:shd w:val="clear" w:color="auto" w:fill="auto"/>
            <w:noWrap/>
            <w:hideMark/>
            <w:tcPrChange w:id="3009" w:author="Rajiv Bansal" w:date="2019-08-04T14:11:00Z">
              <w:tcPr>
                <w:tcW w:w="210" w:type="dxa"/>
                <w:shd w:val="clear" w:color="auto" w:fill="auto"/>
                <w:noWrap/>
                <w:hideMark/>
              </w:tcPr>
            </w:tcPrChange>
          </w:tcPr>
          <w:p w14:paraId="11A90299" w14:textId="77777777" w:rsidR="0084694C" w:rsidRPr="0084694C" w:rsidRDefault="0084694C" w:rsidP="0084694C">
            <w:pPr>
              <w:spacing w:after="0" w:line="300" w:lineRule="atLeast"/>
              <w:rPr>
                <w:ins w:id="301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11" w:author="Rajiv Bansal" w:date="2019-08-04T14:11:00Z">
              <w:tcPr>
                <w:tcW w:w="0" w:type="auto"/>
                <w:tcBorders>
                  <w:top w:val="nil"/>
                  <w:left w:val="nil"/>
                  <w:bottom w:val="nil"/>
                  <w:right w:val="nil"/>
                </w:tcBorders>
                <w:shd w:val="clear" w:color="auto" w:fill="auto"/>
                <w:hideMark/>
              </w:tcPr>
            </w:tcPrChange>
          </w:tcPr>
          <w:p w14:paraId="1BD562A1" w14:textId="77777777" w:rsidR="0084694C" w:rsidRPr="0084694C" w:rsidRDefault="0084694C" w:rsidP="0084694C">
            <w:pPr>
              <w:spacing w:after="0" w:line="300" w:lineRule="atLeast"/>
              <w:rPr>
                <w:ins w:id="3012" w:author="Rajiv Bansal" w:date="2019-08-04T14:10:00Z"/>
                <w:rFonts w:ascii="Consolas" w:eastAsia="Times New Roman" w:hAnsi="Consolas" w:cs="Times New Roman"/>
                <w:color w:val="24292E"/>
                <w:sz w:val="18"/>
                <w:szCs w:val="18"/>
                <w:lang w:eastAsia="en-IN"/>
              </w:rPr>
            </w:pPr>
            <w:ins w:id="301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com.netflix.hystrix.contrib.javanica.annotation.HystrixCommand;</w:t>
              </w:r>
            </w:ins>
          </w:p>
        </w:tc>
      </w:tr>
      <w:tr w:rsidR="0084694C" w:rsidRPr="0084694C" w14:paraId="144D8B51" w14:textId="77777777" w:rsidTr="0084694C">
        <w:trPr>
          <w:ins w:id="3014" w:author="Rajiv Bansal" w:date="2019-08-04T14:10:00Z"/>
        </w:trPr>
        <w:tc>
          <w:tcPr>
            <w:tcW w:w="20" w:type="dxa"/>
            <w:shd w:val="clear" w:color="auto" w:fill="auto"/>
            <w:noWrap/>
            <w:hideMark/>
            <w:tcPrChange w:id="3015" w:author="Rajiv Bansal" w:date="2019-08-04T14:11:00Z">
              <w:tcPr>
                <w:tcW w:w="210" w:type="dxa"/>
                <w:shd w:val="clear" w:color="auto" w:fill="auto"/>
                <w:noWrap/>
                <w:hideMark/>
              </w:tcPr>
            </w:tcPrChange>
          </w:tcPr>
          <w:p w14:paraId="718BE59B" w14:textId="77777777" w:rsidR="0084694C" w:rsidRPr="0084694C" w:rsidRDefault="0084694C" w:rsidP="0084694C">
            <w:pPr>
              <w:spacing w:after="0" w:line="300" w:lineRule="atLeast"/>
              <w:rPr>
                <w:ins w:id="301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17" w:author="Rajiv Bansal" w:date="2019-08-04T14:11:00Z">
              <w:tcPr>
                <w:tcW w:w="0" w:type="auto"/>
                <w:tcBorders>
                  <w:top w:val="nil"/>
                  <w:left w:val="nil"/>
                  <w:bottom w:val="nil"/>
                  <w:right w:val="nil"/>
                </w:tcBorders>
                <w:shd w:val="clear" w:color="auto" w:fill="auto"/>
                <w:hideMark/>
              </w:tcPr>
            </w:tcPrChange>
          </w:tcPr>
          <w:p w14:paraId="1EF45F60" w14:textId="77777777" w:rsidR="0084694C" w:rsidRPr="0084694C" w:rsidRDefault="0084694C" w:rsidP="0084694C">
            <w:pPr>
              <w:spacing w:after="0" w:line="300" w:lineRule="atLeast"/>
              <w:rPr>
                <w:ins w:id="3018" w:author="Rajiv Bansal" w:date="2019-08-04T14:10:00Z"/>
                <w:rFonts w:ascii="Consolas" w:eastAsia="Times New Roman" w:hAnsi="Consolas" w:cs="Times New Roman"/>
                <w:color w:val="24292E"/>
                <w:sz w:val="18"/>
                <w:szCs w:val="18"/>
                <w:lang w:eastAsia="en-IN"/>
              </w:rPr>
            </w:pPr>
          </w:p>
          <w:p w14:paraId="1FFBA74A" w14:textId="77777777" w:rsidR="0084694C" w:rsidRPr="0084694C" w:rsidRDefault="0084694C" w:rsidP="0084694C">
            <w:pPr>
              <w:spacing w:after="0" w:line="300" w:lineRule="atLeast"/>
              <w:jc w:val="right"/>
              <w:rPr>
                <w:ins w:id="3019" w:author="Rajiv Bansal" w:date="2019-08-04T14:10:00Z"/>
                <w:rFonts w:ascii="Times New Roman" w:eastAsia="Times New Roman" w:hAnsi="Times New Roman" w:cs="Times New Roman"/>
                <w:sz w:val="20"/>
                <w:szCs w:val="20"/>
                <w:lang w:eastAsia="en-IN"/>
              </w:rPr>
            </w:pPr>
          </w:p>
        </w:tc>
      </w:tr>
      <w:tr w:rsidR="0084694C" w:rsidRPr="0084694C" w14:paraId="108C31F6" w14:textId="77777777" w:rsidTr="0084694C">
        <w:trPr>
          <w:ins w:id="3020" w:author="Rajiv Bansal" w:date="2019-08-04T14:10:00Z"/>
        </w:trPr>
        <w:tc>
          <w:tcPr>
            <w:tcW w:w="20" w:type="dxa"/>
            <w:shd w:val="clear" w:color="auto" w:fill="auto"/>
            <w:noWrap/>
            <w:hideMark/>
            <w:tcPrChange w:id="3021" w:author="Rajiv Bansal" w:date="2019-08-04T14:11:00Z">
              <w:tcPr>
                <w:tcW w:w="210" w:type="dxa"/>
                <w:shd w:val="clear" w:color="auto" w:fill="auto"/>
                <w:noWrap/>
                <w:hideMark/>
              </w:tcPr>
            </w:tcPrChange>
          </w:tcPr>
          <w:p w14:paraId="7DE65633" w14:textId="77777777" w:rsidR="0084694C" w:rsidRPr="0084694C" w:rsidRDefault="0084694C" w:rsidP="0084694C">
            <w:pPr>
              <w:spacing w:after="0" w:line="300" w:lineRule="atLeast"/>
              <w:rPr>
                <w:ins w:id="3022"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3023" w:author="Rajiv Bansal" w:date="2019-08-04T14:11:00Z">
              <w:tcPr>
                <w:tcW w:w="0" w:type="auto"/>
                <w:tcBorders>
                  <w:top w:val="nil"/>
                  <w:left w:val="nil"/>
                  <w:bottom w:val="nil"/>
                  <w:right w:val="nil"/>
                </w:tcBorders>
                <w:shd w:val="clear" w:color="auto" w:fill="auto"/>
                <w:hideMark/>
              </w:tcPr>
            </w:tcPrChange>
          </w:tcPr>
          <w:p w14:paraId="0885D014" w14:textId="77777777" w:rsidR="0084694C" w:rsidRPr="0084694C" w:rsidRDefault="0084694C" w:rsidP="0084694C">
            <w:pPr>
              <w:spacing w:after="0" w:line="300" w:lineRule="atLeast"/>
              <w:rPr>
                <w:ins w:id="3024" w:author="Rajiv Bansal" w:date="2019-08-04T14:10:00Z"/>
                <w:rFonts w:ascii="Consolas" w:eastAsia="Times New Roman" w:hAnsi="Consolas" w:cs="Times New Roman"/>
                <w:color w:val="24292E"/>
                <w:sz w:val="18"/>
                <w:szCs w:val="18"/>
                <w:lang w:eastAsia="en-IN"/>
              </w:rPr>
            </w:pPr>
            <w:ins w:id="3025" w:author="Rajiv Bansal" w:date="2019-08-04T14:10:00Z">
              <w:r w:rsidRPr="0084694C">
                <w:rPr>
                  <w:rFonts w:ascii="Consolas" w:eastAsia="Times New Roman" w:hAnsi="Consolas" w:cs="Times New Roman"/>
                  <w:color w:val="D73A49"/>
                  <w:sz w:val="18"/>
                  <w:szCs w:val="18"/>
                  <w:lang w:eastAsia="en-IN"/>
                </w:rPr>
                <w:t>@RestController</w:t>
              </w:r>
            </w:ins>
          </w:p>
        </w:tc>
      </w:tr>
      <w:tr w:rsidR="0084694C" w:rsidRPr="0084694C" w14:paraId="44E2CBF7" w14:textId="77777777" w:rsidTr="0084694C">
        <w:trPr>
          <w:ins w:id="3026" w:author="Rajiv Bansal" w:date="2019-08-04T14:10:00Z"/>
        </w:trPr>
        <w:tc>
          <w:tcPr>
            <w:tcW w:w="20" w:type="dxa"/>
            <w:shd w:val="clear" w:color="auto" w:fill="auto"/>
            <w:noWrap/>
            <w:hideMark/>
            <w:tcPrChange w:id="3027" w:author="Rajiv Bansal" w:date="2019-08-04T14:11:00Z">
              <w:tcPr>
                <w:tcW w:w="210" w:type="dxa"/>
                <w:shd w:val="clear" w:color="auto" w:fill="auto"/>
                <w:noWrap/>
                <w:hideMark/>
              </w:tcPr>
            </w:tcPrChange>
          </w:tcPr>
          <w:p w14:paraId="6D6561A9" w14:textId="77777777" w:rsidR="0084694C" w:rsidRPr="0084694C" w:rsidRDefault="0084694C" w:rsidP="0084694C">
            <w:pPr>
              <w:spacing w:after="0" w:line="300" w:lineRule="atLeast"/>
              <w:rPr>
                <w:ins w:id="302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29" w:author="Rajiv Bansal" w:date="2019-08-04T14:11:00Z">
              <w:tcPr>
                <w:tcW w:w="0" w:type="auto"/>
                <w:tcBorders>
                  <w:top w:val="nil"/>
                  <w:left w:val="nil"/>
                  <w:bottom w:val="nil"/>
                  <w:right w:val="nil"/>
                </w:tcBorders>
                <w:shd w:val="clear" w:color="auto" w:fill="auto"/>
                <w:hideMark/>
              </w:tcPr>
            </w:tcPrChange>
          </w:tcPr>
          <w:p w14:paraId="6560928B" w14:textId="77777777" w:rsidR="0084694C" w:rsidRPr="0084694C" w:rsidRDefault="0084694C" w:rsidP="0084694C">
            <w:pPr>
              <w:spacing w:after="0" w:line="300" w:lineRule="atLeast"/>
              <w:rPr>
                <w:ins w:id="3030" w:author="Rajiv Bansal" w:date="2019-08-04T14:10:00Z"/>
                <w:rFonts w:ascii="Consolas" w:eastAsia="Times New Roman" w:hAnsi="Consolas" w:cs="Times New Roman"/>
                <w:color w:val="24292E"/>
                <w:sz w:val="18"/>
                <w:szCs w:val="18"/>
                <w:lang w:eastAsia="en-IN"/>
              </w:rPr>
            </w:pPr>
            <w:ins w:id="3031" w:author="Rajiv Bansal" w:date="2019-08-04T14:10:00Z">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w:t>
              </w:r>
              <w:r w:rsidRPr="0084694C">
                <w:rPr>
                  <w:rFonts w:ascii="Consolas" w:eastAsia="Times New Roman" w:hAnsi="Consolas" w:cs="Times New Roman"/>
                  <w:color w:val="24292E"/>
                  <w:sz w:val="18"/>
                  <w:szCs w:val="18"/>
                  <w:lang w:eastAsia="en-IN"/>
                </w:rPr>
                <w:t>)</w:t>
              </w:r>
            </w:ins>
          </w:p>
        </w:tc>
      </w:tr>
      <w:tr w:rsidR="0084694C" w:rsidRPr="0084694C" w14:paraId="259A1A68" w14:textId="77777777" w:rsidTr="0084694C">
        <w:trPr>
          <w:ins w:id="3032" w:author="Rajiv Bansal" w:date="2019-08-04T14:10:00Z"/>
        </w:trPr>
        <w:tc>
          <w:tcPr>
            <w:tcW w:w="20" w:type="dxa"/>
            <w:shd w:val="clear" w:color="auto" w:fill="auto"/>
            <w:noWrap/>
            <w:hideMark/>
            <w:tcPrChange w:id="3033" w:author="Rajiv Bansal" w:date="2019-08-04T14:11:00Z">
              <w:tcPr>
                <w:tcW w:w="210" w:type="dxa"/>
                <w:shd w:val="clear" w:color="auto" w:fill="auto"/>
                <w:noWrap/>
                <w:hideMark/>
              </w:tcPr>
            </w:tcPrChange>
          </w:tcPr>
          <w:p w14:paraId="4BB7AB08" w14:textId="77777777" w:rsidR="0084694C" w:rsidRPr="0084694C" w:rsidRDefault="0084694C" w:rsidP="0084694C">
            <w:pPr>
              <w:spacing w:after="0" w:line="300" w:lineRule="atLeast"/>
              <w:rPr>
                <w:ins w:id="303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35" w:author="Rajiv Bansal" w:date="2019-08-04T14:11:00Z">
              <w:tcPr>
                <w:tcW w:w="0" w:type="auto"/>
                <w:tcBorders>
                  <w:top w:val="nil"/>
                  <w:left w:val="nil"/>
                  <w:bottom w:val="nil"/>
                  <w:right w:val="nil"/>
                </w:tcBorders>
                <w:shd w:val="clear" w:color="auto" w:fill="auto"/>
                <w:hideMark/>
              </w:tcPr>
            </w:tcPrChange>
          </w:tcPr>
          <w:p w14:paraId="602925C0" w14:textId="77777777" w:rsidR="0084694C" w:rsidRPr="0084694C" w:rsidRDefault="0084694C" w:rsidP="0084694C">
            <w:pPr>
              <w:spacing w:after="0" w:line="300" w:lineRule="atLeast"/>
              <w:rPr>
                <w:ins w:id="3036" w:author="Rajiv Bansal" w:date="2019-08-04T14:10:00Z"/>
                <w:rFonts w:ascii="Consolas" w:eastAsia="Times New Roman" w:hAnsi="Consolas" w:cs="Times New Roman"/>
                <w:color w:val="24292E"/>
                <w:sz w:val="18"/>
                <w:szCs w:val="18"/>
                <w:lang w:eastAsia="en-IN"/>
              </w:rPr>
            </w:pPr>
            <w:ins w:id="3037" w:author="Rajiv Bansal" w:date="2019-08-04T14:10:00Z">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class</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F42C1"/>
                  <w:sz w:val="18"/>
                  <w:szCs w:val="18"/>
                  <w:lang w:eastAsia="en-IN"/>
                </w:rPr>
                <w:t>HomeController</w:t>
              </w:r>
              <w:r w:rsidRPr="0084694C">
                <w:rPr>
                  <w:rFonts w:ascii="Consolas" w:eastAsia="Times New Roman" w:hAnsi="Consolas" w:cs="Times New Roman"/>
                  <w:color w:val="24292E"/>
                  <w:sz w:val="18"/>
                  <w:szCs w:val="18"/>
                  <w:lang w:eastAsia="en-IN"/>
                </w:rPr>
                <w:t xml:space="preserve"> {</w:t>
              </w:r>
            </w:ins>
          </w:p>
        </w:tc>
      </w:tr>
      <w:tr w:rsidR="0084694C" w:rsidRPr="0084694C" w14:paraId="5FA7911C" w14:textId="77777777" w:rsidTr="0084694C">
        <w:trPr>
          <w:ins w:id="3038" w:author="Rajiv Bansal" w:date="2019-08-04T14:10:00Z"/>
        </w:trPr>
        <w:tc>
          <w:tcPr>
            <w:tcW w:w="20" w:type="dxa"/>
            <w:shd w:val="clear" w:color="auto" w:fill="auto"/>
            <w:noWrap/>
            <w:hideMark/>
            <w:tcPrChange w:id="3039" w:author="Rajiv Bansal" w:date="2019-08-04T14:11:00Z">
              <w:tcPr>
                <w:tcW w:w="210" w:type="dxa"/>
                <w:shd w:val="clear" w:color="auto" w:fill="auto"/>
                <w:noWrap/>
                <w:hideMark/>
              </w:tcPr>
            </w:tcPrChange>
          </w:tcPr>
          <w:p w14:paraId="23F3D196" w14:textId="77777777" w:rsidR="0084694C" w:rsidRPr="0084694C" w:rsidRDefault="0084694C" w:rsidP="0084694C">
            <w:pPr>
              <w:spacing w:after="0" w:line="300" w:lineRule="atLeast"/>
              <w:rPr>
                <w:ins w:id="304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41" w:author="Rajiv Bansal" w:date="2019-08-04T14:11:00Z">
              <w:tcPr>
                <w:tcW w:w="0" w:type="auto"/>
                <w:tcBorders>
                  <w:top w:val="nil"/>
                  <w:left w:val="nil"/>
                  <w:bottom w:val="nil"/>
                  <w:right w:val="nil"/>
                </w:tcBorders>
                <w:shd w:val="clear" w:color="auto" w:fill="auto"/>
                <w:hideMark/>
              </w:tcPr>
            </w:tcPrChange>
          </w:tcPr>
          <w:p w14:paraId="5BBC3E1C" w14:textId="77777777" w:rsidR="0084694C" w:rsidRPr="0084694C" w:rsidRDefault="0084694C" w:rsidP="0084694C">
            <w:pPr>
              <w:spacing w:after="0" w:line="300" w:lineRule="atLeast"/>
              <w:rPr>
                <w:ins w:id="3042" w:author="Rajiv Bansal" w:date="2019-08-04T14:10:00Z"/>
                <w:rFonts w:ascii="Consolas" w:eastAsia="Times New Roman" w:hAnsi="Consolas" w:cs="Times New Roman"/>
                <w:color w:val="24292E"/>
                <w:sz w:val="18"/>
                <w:szCs w:val="18"/>
                <w:lang w:eastAsia="en-IN"/>
              </w:rPr>
            </w:pPr>
            <w:ins w:id="304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@Autowired</w:t>
              </w:r>
            </w:ins>
          </w:p>
        </w:tc>
      </w:tr>
      <w:tr w:rsidR="0084694C" w:rsidRPr="0084694C" w14:paraId="736AAB39" w14:textId="77777777" w:rsidTr="0084694C">
        <w:trPr>
          <w:ins w:id="3044" w:author="Rajiv Bansal" w:date="2019-08-04T14:10:00Z"/>
        </w:trPr>
        <w:tc>
          <w:tcPr>
            <w:tcW w:w="20" w:type="dxa"/>
            <w:shd w:val="clear" w:color="auto" w:fill="auto"/>
            <w:noWrap/>
            <w:hideMark/>
            <w:tcPrChange w:id="3045" w:author="Rajiv Bansal" w:date="2019-08-04T14:11:00Z">
              <w:tcPr>
                <w:tcW w:w="210" w:type="dxa"/>
                <w:shd w:val="clear" w:color="auto" w:fill="auto"/>
                <w:noWrap/>
                <w:hideMark/>
              </w:tcPr>
            </w:tcPrChange>
          </w:tcPr>
          <w:p w14:paraId="3A76D050" w14:textId="77777777" w:rsidR="0084694C" w:rsidRPr="0084694C" w:rsidRDefault="0084694C" w:rsidP="0084694C">
            <w:pPr>
              <w:spacing w:after="0" w:line="300" w:lineRule="atLeast"/>
              <w:rPr>
                <w:ins w:id="304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47" w:author="Rajiv Bansal" w:date="2019-08-04T14:11:00Z">
              <w:tcPr>
                <w:tcW w:w="0" w:type="auto"/>
                <w:tcBorders>
                  <w:top w:val="nil"/>
                  <w:left w:val="nil"/>
                  <w:bottom w:val="nil"/>
                  <w:right w:val="nil"/>
                </w:tcBorders>
                <w:shd w:val="clear" w:color="auto" w:fill="auto"/>
                <w:hideMark/>
              </w:tcPr>
            </w:tcPrChange>
          </w:tcPr>
          <w:p w14:paraId="7B22718A" w14:textId="77777777" w:rsidR="0084694C" w:rsidRPr="0084694C" w:rsidRDefault="0084694C" w:rsidP="0084694C">
            <w:pPr>
              <w:spacing w:after="0" w:line="300" w:lineRule="atLeast"/>
              <w:rPr>
                <w:ins w:id="3048" w:author="Rajiv Bansal" w:date="2019-08-04T14:10:00Z"/>
                <w:rFonts w:ascii="Consolas" w:eastAsia="Times New Roman" w:hAnsi="Consolas" w:cs="Times New Roman"/>
                <w:color w:val="24292E"/>
                <w:sz w:val="18"/>
                <w:szCs w:val="18"/>
                <w:lang w:eastAsia="en-IN"/>
              </w:rPr>
            </w:pPr>
            <w:ins w:id="304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private</w:t>
              </w:r>
              <w:r w:rsidRPr="0084694C">
                <w:rPr>
                  <w:rFonts w:ascii="Consolas" w:eastAsia="Times New Roman" w:hAnsi="Consolas" w:cs="Times New Roman"/>
                  <w:color w:val="24292E"/>
                  <w:sz w:val="18"/>
                  <w:szCs w:val="18"/>
                  <w:lang w:eastAsia="en-IN"/>
                </w:rPr>
                <w:t xml:space="preserve"> RestTemplate restTemplate;</w:t>
              </w:r>
            </w:ins>
          </w:p>
        </w:tc>
      </w:tr>
      <w:tr w:rsidR="0084694C" w:rsidRPr="0084694C" w14:paraId="246B988F" w14:textId="77777777" w:rsidTr="0084694C">
        <w:trPr>
          <w:ins w:id="3050" w:author="Rajiv Bansal" w:date="2019-08-04T14:10:00Z"/>
        </w:trPr>
        <w:tc>
          <w:tcPr>
            <w:tcW w:w="20" w:type="dxa"/>
            <w:shd w:val="clear" w:color="auto" w:fill="auto"/>
            <w:noWrap/>
            <w:hideMark/>
            <w:tcPrChange w:id="3051" w:author="Rajiv Bansal" w:date="2019-08-04T14:11:00Z">
              <w:tcPr>
                <w:tcW w:w="210" w:type="dxa"/>
                <w:shd w:val="clear" w:color="auto" w:fill="auto"/>
                <w:noWrap/>
                <w:hideMark/>
              </w:tcPr>
            </w:tcPrChange>
          </w:tcPr>
          <w:p w14:paraId="5E379FB8" w14:textId="77777777" w:rsidR="0084694C" w:rsidRPr="0084694C" w:rsidRDefault="0084694C" w:rsidP="0084694C">
            <w:pPr>
              <w:spacing w:after="0" w:line="300" w:lineRule="atLeast"/>
              <w:rPr>
                <w:ins w:id="305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53" w:author="Rajiv Bansal" w:date="2019-08-04T14:11:00Z">
              <w:tcPr>
                <w:tcW w:w="0" w:type="auto"/>
                <w:tcBorders>
                  <w:top w:val="nil"/>
                  <w:left w:val="nil"/>
                  <w:bottom w:val="nil"/>
                  <w:right w:val="nil"/>
                </w:tcBorders>
                <w:shd w:val="clear" w:color="auto" w:fill="auto"/>
                <w:hideMark/>
              </w:tcPr>
            </w:tcPrChange>
          </w:tcPr>
          <w:p w14:paraId="16F732FC" w14:textId="77777777" w:rsidR="0084694C" w:rsidRPr="0084694C" w:rsidRDefault="0084694C" w:rsidP="0084694C">
            <w:pPr>
              <w:spacing w:after="0" w:line="300" w:lineRule="atLeast"/>
              <w:rPr>
                <w:ins w:id="3054" w:author="Rajiv Bansal" w:date="2019-08-04T14:10:00Z"/>
                <w:rFonts w:ascii="Consolas" w:eastAsia="Times New Roman" w:hAnsi="Consolas" w:cs="Times New Roman"/>
                <w:color w:val="24292E"/>
                <w:sz w:val="18"/>
                <w:szCs w:val="18"/>
                <w:lang w:eastAsia="en-IN"/>
              </w:rPr>
            </w:pPr>
            <w:ins w:id="3055"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2D56A9CE" w14:textId="77777777" w:rsidTr="0084694C">
        <w:trPr>
          <w:ins w:id="3056" w:author="Rajiv Bansal" w:date="2019-08-04T14:10:00Z"/>
        </w:trPr>
        <w:tc>
          <w:tcPr>
            <w:tcW w:w="20" w:type="dxa"/>
            <w:shd w:val="clear" w:color="auto" w:fill="auto"/>
            <w:noWrap/>
            <w:hideMark/>
            <w:tcPrChange w:id="3057" w:author="Rajiv Bansal" w:date="2019-08-04T14:11:00Z">
              <w:tcPr>
                <w:tcW w:w="210" w:type="dxa"/>
                <w:shd w:val="clear" w:color="auto" w:fill="auto"/>
                <w:noWrap/>
                <w:hideMark/>
              </w:tcPr>
            </w:tcPrChange>
          </w:tcPr>
          <w:p w14:paraId="4EC86377" w14:textId="77777777" w:rsidR="0084694C" w:rsidRPr="0084694C" w:rsidRDefault="0084694C" w:rsidP="0084694C">
            <w:pPr>
              <w:spacing w:after="0" w:line="300" w:lineRule="atLeast"/>
              <w:rPr>
                <w:ins w:id="305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59" w:author="Rajiv Bansal" w:date="2019-08-04T14:11:00Z">
              <w:tcPr>
                <w:tcW w:w="0" w:type="auto"/>
                <w:tcBorders>
                  <w:top w:val="nil"/>
                  <w:left w:val="nil"/>
                  <w:bottom w:val="nil"/>
                  <w:right w:val="nil"/>
                </w:tcBorders>
                <w:shd w:val="clear" w:color="auto" w:fill="auto"/>
                <w:hideMark/>
              </w:tcPr>
            </w:tcPrChange>
          </w:tcPr>
          <w:p w14:paraId="789CAAF0" w14:textId="77777777" w:rsidR="0084694C" w:rsidRPr="0084694C" w:rsidRDefault="0084694C" w:rsidP="0084694C">
            <w:pPr>
              <w:spacing w:after="0" w:line="300" w:lineRule="atLeast"/>
              <w:rPr>
                <w:ins w:id="3060" w:author="Rajiv Bansal" w:date="2019-08-04T14:10:00Z"/>
                <w:rFonts w:ascii="Consolas" w:eastAsia="Times New Roman" w:hAnsi="Consolas" w:cs="Times New Roman"/>
                <w:color w:val="24292E"/>
                <w:sz w:val="18"/>
                <w:szCs w:val="18"/>
                <w:lang w:eastAsia="en-IN"/>
              </w:rPr>
            </w:pPr>
            <w:ins w:id="306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@HystrixCommand</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05CC5"/>
                  <w:sz w:val="18"/>
                  <w:szCs w:val="18"/>
                  <w:lang w:eastAsia="en-IN"/>
                </w:rPr>
                <w:t>fallbackMethod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032F62"/>
                  <w:sz w:val="18"/>
                  <w:szCs w:val="18"/>
                  <w:lang w:eastAsia="en-IN"/>
                </w:rPr>
                <w:t>"fallback"</w:t>
              </w:r>
              <w:r w:rsidRPr="0084694C">
                <w:rPr>
                  <w:rFonts w:ascii="Consolas" w:eastAsia="Times New Roman" w:hAnsi="Consolas" w:cs="Times New Roman"/>
                  <w:color w:val="24292E"/>
                  <w:sz w:val="18"/>
                  <w:szCs w:val="18"/>
                  <w:lang w:eastAsia="en-IN"/>
                </w:rPr>
                <w:t>)</w:t>
              </w:r>
            </w:ins>
          </w:p>
        </w:tc>
      </w:tr>
      <w:tr w:rsidR="0084694C" w:rsidRPr="0084694C" w14:paraId="37663A6B" w14:textId="77777777" w:rsidTr="0084694C">
        <w:trPr>
          <w:ins w:id="3062" w:author="Rajiv Bansal" w:date="2019-08-04T14:10:00Z"/>
        </w:trPr>
        <w:tc>
          <w:tcPr>
            <w:tcW w:w="20" w:type="dxa"/>
            <w:shd w:val="clear" w:color="auto" w:fill="auto"/>
            <w:noWrap/>
            <w:hideMark/>
            <w:tcPrChange w:id="3063" w:author="Rajiv Bansal" w:date="2019-08-04T14:11:00Z">
              <w:tcPr>
                <w:tcW w:w="210" w:type="dxa"/>
                <w:shd w:val="clear" w:color="auto" w:fill="auto"/>
                <w:noWrap/>
                <w:hideMark/>
              </w:tcPr>
            </w:tcPrChange>
          </w:tcPr>
          <w:p w14:paraId="70BD1DF9" w14:textId="77777777" w:rsidR="0084694C" w:rsidRPr="0084694C" w:rsidRDefault="0084694C" w:rsidP="0084694C">
            <w:pPr>
              <w:spacing w:after="0" w:line="300" w:lineRule="atLeast"/>
              <w:rPr>
                <w:ins w:id="306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65" w:author="Rajiv Bansal" w:date="2019-08-04T14:11:00Z">
              <w:tcPr>
                <w:tcW w:w="0" w:type="auto"/>
                <w:tcBorders>
                  <w:top w:val="nil"/>
                  <w:left w:val="nil"/>
                  <w:bottom w:val="nil"/>
                  <w:right w:val="nil"/>
                </w:tcBorders>
                <w:shd w:val="clear" w:color="auto" w:fill="auto"/>
                <w:hideMark/>
              </w:tcPr>
            </w:tcPrChange>
          </w:tcPr>
          <w:p w14:paraId="2233C701" w14:textId="77777777" w:rsidR="0084694C" w:rsidRPr="0084694C" w:rsidRDefault="0084694C" w:rsidP="0084694C">
            <w:pPr>
              <w:spacing w:after="0" w:line="300" w:lineRule="atLeast"/>
              <w:rPr>
                <w:ins w:id="3066" w:author="Rajiv Bansal" w:date="2019-08-04T14:10:00Z"/>
                <w:rFonts w:ascii="Consolas" w:eastAsia="Times New Roman" w:hAnsi="Consolas" w:cs="Times New Roman"/>
                <w:color w:val="24292E"/>
                <w:sz w:val="18"/>
                <w:szCs w:val="18"/>
                <w:lang w:eastAsia="en-IN"/>
              </w:rPr>
            </w:pPr>
            <w:ins w:id="306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"/{id}"</w:t>
              </w:r>
              <w:r w:rsidRPr="0084694C">
                <w:rPr>
                  <w:rFonts w:ascii="Consolas" w:eastAsia="Times New Roman" w:hAnsi="Consolas" w:cs="Times New Roman"/>
                  <w:color w:val="24292E"/>
                  <w:sz w:val="18"/>
                  <w:szCs w:val="18"/>
                  <w:lang w:eastAsia="en-IN"/>
                </w:rPr>
                <w:t>)</w:t>
              </w:r>
            </w:ins>
          </w:p>
        </w:tc>
      </w:tr>
      <w:tr w:rsidR="0084694C" w:rsidRPr="0084694C" w14:paraId="5F032632" w14:textId="77777777" w:rsidTr="0084694C">
        <w:trPr>
          <w:ins w:id="3068" w:author="Rajiv Bansal" w:date="2019-08-04T14:10:00Z"/>
        </w:trPr>
        <w:tc>
          <w:tcPr>
            <w:tcW w:w="20" w:type="dxa"/>
            <w:shd w:val="clear" w:color="auto" w:fill="auto"/>
            <w:noWrap/>
            <w:hideMark/>
            <w:tcPrChange w:id="3069" w:author="Rajiv Bansal" w:date="2019-08-04T14:11:00Z">
              <w:tcPr>
                <w:tcW w:w="210" w:type="dxa"/>
                <w:shd w:val="clear" w:color="auto" w:fill="auto"/>
                <w:noWrap/>
                <w:hideMark/>
              </w:tcPr>
            </w:tcPrChange>
          </w:tcPr>
          <w:p w14:paraId="67DBF888" w14:textId="77777777" w:rsidR="0084694C" w:rsidRPr="0084694C" w:rsidRDefault="0084694C" w:rsidP="0084694C">
            <w:pPr>
              <w:spacing w:after="0" w:line="300" w:lineRule="atLeast"/>
              <w:rPr>
                <w:ins w:id="307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71" w:author="Rajiv Bansal" w:date="2019-08-04T14:11:00Z">
              <w:tcPr>
                <w:tcW w:w="0" w:type="auto"/>
                <w:tcBorders>
                  <w:top w:val="nil"/>
                  <w:left w:val="nil"/>
                  <w:bottom w:val="nil"/>
                  <w:right w:val="nil"/>
                </w:tcBorders>
                <w:shd w:val="clear" w:color="auto" w:fill="auto"/>
                <w:hideMark/>
              </w:tcPr>
            </w:tcPrChange>
          </w:tcPr>
          <w:p w14:paraId="7CDA5531" w14:textId="77777777" w:rsidR="0084694C" w:rsidRPr="0084694C" w:rsidRDefault="0084694C" w:rsidP="0084694C">
            <w:pPr>
              <w:spacing w:after="0" w:line="300" w:lineRule="atLeast"/>
              <w:rPr>
                <w:ins w:id="3072" w:author="Rajiv Bansal" w:date="2019-08-04T14:10:00Z"/>
                <w:rFonts w:ascii="Consolas" w:eastAsia="Times New Roman" w:hAnsi="Consolas" w:cs="Times New Roman"/>
                <w:color w:val="24292E"/>
                <w:sz w:val="18"/>
                <w:szCs w:val="18"/>
                <w:lang w:eastAsia="en-IN"/>
              </w:rPr>
            </w:pPr>
            <w:ins w:id="307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r w:rsidRPr="0084694C">
                <w:rPr>
                  <w:rFonts w:ascii="Consolas" w:eastAsia="Times New Roman" w:hAnsi="Consolas" w:cs="Times New Roman"/>
                  <w:color w:val="6F42C1"/>
                  <w:sz w:val="18"/>
                  <w:szCs w:val="18"/>
                  <w:lang w:eastAsia="en-IN"/>
                </w:rPr>
                <w:t>getGallery</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@PathVariable</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final</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id</w:t>
              </w:r>
              <w:r w:rsidRPr="0084694C">
                <w:rPr>
                  <w:rFonts w:ascii="Consolas" w:eastAsia="Times New Roman" w:hAnsi="Consolas" w:cs="Times New Roman"/>
                  <w:color w:val="24292E"/>
                  <w:sz w:val="18"/>
                  <w:szCs w:val="18"/>
                  <w:lang w:eastAsia="en-IN"/>
                </w:rPr>
                <w:t>) {</w:t>
              </w:r>
            </w:ins>
          </w:p>
        </w:tc>
      </w:tr>
      <w:tr w:rsidR="0084694C" w:rsidRPr="0084694C" w14:paraId="01C67DBB" w14:textId="77777777" w:rsidTr="0084694C">
        <w:trPr>
          <w:ins w:id="3074" w:author="Rajiv Bansal" w:date="2019-08-04T14:10:00Z"/>
        </w:trPr>
        <w:tc>
          <w:tcPr>
            <w:tcW w:w="20" w:type="dxa"/>
            <w:shd w:val="clear" w:color="auto" w:fill="auto"/>
            <w:noWrap/>
            <w:hideMark/>
            <w:tcPrChange w:id="3075" w:author="Rajiv Bansal" w:date="2019-08-04T14:11:00Z">
              <w:tcPr>
                <w:tcW w:w="210" w:type="dxa"/>
                <w:shd w:val="clear" w:color="auto" w:fill="auto"/>
                <w:noWrap/>
                <w:hideMark/>
              </w:tcPr>
            </w:tcPrChange>
          </w:tcPr>
          <w:p w14:paraId="16DD2D80" w14:textId="77777777" w:rsidR="0084694C" w:rsidRPr="0084694C" w:rsidRDefault="0084694C" w:rsidP="0084694C">
            <w:pPr>
              <w:spacing w:after="0" w:line="300" w:lineRule="atLeast"/>
              <w:rPr>
                <w:ins w:id="307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77" w:author="Rajiv Bansal" w:date="2019-08-04T14:11:00Z">
              <w:tcPr>
                <w:tcW w:w="0" w:type="auto"/>
                <w:tcBorders>
                  <w:top w:val="nil"/>
                  <w:left w:val="nil"/>
                  <w:bottom w:val="nil"/>
                  <w:right w:val="nil"/>
                </w:tcBorders>
                <w:shd w:val="clear" w:color="auto" w:fill="auto"/>
                <w:hideMark/>
              </w:tcPr>
            </w:tcPrChange>
          </w:tcPr>
          <w:p w14:paraId="3E27391A" w14:textId="77777777" w:rsidR="0084694C" w:rsidRPr="0084694C" w:rsidRDefault="0084694C" w:rsidP="0084694C">
            <w:pPr>
              <w:spacing w:after="0" w:line="300" w:lineRule="atLeast"/>
              <w:rPr>
                <w:ins w:id="3078" w:author="Rajiv Bansal" w:date="2019-08-04T14:10:00Z"/>
                <w:rFonts w:ascii="Consolas" w:eastAsia="Times New Roman" w:hAnsi="Consolas" w:cs="Times New Roman"/>
                <w:color w:val="24292E"/>
                <w:sz w:val="18"/>
                <w:szCs w:val="18"/>
                <w:lang w:eastAsia="en-IN"/>
              </w:rPr>
            </w:pPr>
            <w:ins w:id="307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create gallery object</w:t>
              </w:r>
            </w:ins>
          </w:p>
        </w:tc>
      </w:tr>
      <w:tr w:rsidR="0084694C" w:rsidRPr="0084694C" w14:paraId="4DA11994" w14:textId="77777777" w:rsidTr="0084694C">
        <w:trPr>
          <w:ins w:id="3080" w:author="Rajiv Bansal" w:date="2019-08-04T14:10:00Z"/>
        </w:trPr>
        <w:tc>
          <w:tcPr>
            <w:tcW w:w="20" w:type="dxa"/>
            <w:shd w:val="clear" w:color="auto" w:fill="auto"/>
            <w:noWrap/>
            <w:hideMark/>
            <w:tcPrChange w:id="3081" w:author="Rajiv Bansal" w:date="2019-08-04T14:11:00Z">
              <w:tcPr>
                <w:tcW w:w="210" w:type="dxa"/>
                <w:shd w:val="clear" w:color="auto" w:fill="auto"/>
                <w:noWrap/>
                <w:hideMark/>
              </w:tcPr>
            </w:tcPrChange>
          </w:tcPr>
          <w:p w14:paraId="36D215E6" w14:textId="77777777" w:rsidR="0084694C" w:rsidRPr="0084694C" w:rsidRDefault="0084694C" w:rsidP="0084694C">
            <w:pPr>
              <w:spacing w:after="0" w:line="300" w:lineRule="atLeast"/>
              <w:rPr>
                <w:ins w:id="308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83" w:author="Rajiv Bansal" w:date="2019-08-04T14:11:00Z">
              <w:tcPr>
                <w:tcW w:w="0" w:type="auto"/>
                <w:tcBorders>
                  <w:top w:val="nil"/>
                  <w:left w:val="nil"/>
                  <w:bottom w:val="nil"/>
                  <w:right w:val="nil"/>
                </w:tcBorders>
                <w:shd w:val="clear" w:color="auto" w:fill="auto"/>
                <w:hideMark/>
              </w:tcPr>
            </w:tcPrChange>
          </w:tcPr>
          <w:p w14:paraId="349EDD6B" w14:textId="77777777" w:rsidR="0084694C" w:rsidRPr="0084694C" w:rsidRDefault="0084694C" w:rsidP="0084694C">
            <w:pPr>
              <w:spacing w:after="0" w:line="300" w:lineRule="atLeast"/>
              <w:rPr>
                <w:ins w:id="3084" w:author="Rajiv Bansal" w:date="2019-08-04T14:10:00Z"/>
                <w:rFonts w:ascii="Consolas" w:eastAsia="Times New Roman" w:hAnsi="Consolas" w:cs="Times New Roman"/>
                <w:color w:val="24292E"/>
                <w:sz w:val="18"/>
                <w:szCs w:val="18"/>
                <w:lang w:eastAsia="en-IN"/>
              </w:rPr>
            </w:pPr>
            <w:ins w:id="308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 xml:space="preserve">Gallery gallery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w:t>
              </w:r>
            </w:ins>
          </w:p>
        </w:tc>
      </w:tr>
      <w:tr w:rsidR="0084694C" w:rsidRPr="0084694C" w14:paraId="35577516" w14:textId="77777777" w:rsidTr="0084694C">
        <w:trPr>
          <w:ins w:id="3086" w:author="Rajiv Bansal" w:date="2019-08-04T14:10:00Z"/>
        </w:trPr>
        <w:tc>
          <w:tcPr>
            <w:tcW w:w="20" w:type="dxa"/>
            <w:shd w:val="clear" w:color="auto" w:fill="auto"/>
            <w:noWrap/>
            <w:hideMark/>
            <w:tcPrChange w:id="3087" w:author="Rajiv Bansal" w:date="2019-08-04T14:11:00Z">
              <w:tcPr>
                <w:tcW w:w="210" w:type="dxa"/>
                <w:shd w:val="clear" w:color="auto" w:fill="auto"/>
                <w:noWrap/>
                <w:hideMark/>
              </w:tcPr>
            </w:tcPrChange>
          </w:tcPr>
          <w:p w14:paraId="385F1616" w14:textId="77777777" w:rsidR="0084694C" w:rsidRPr="0084694C" w:rsidRDefault="0084694C" w:rsidP="0084694C">
            <w:pPr>
              <w:spacing w:after="0" w:line="300" w:lineRule="atLeast"/>
              <w:rPr>
                <w:ins w:id="308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89" w:author="Rajiv Bansal" w:date="2019-08-04T14:11:00Z">
              <w:tcPr>
                <w:tcW w:w="0" w:type="auto"/>
                <w:tcBorders>
                  <w:top w:val="nil"/>
                  <w:left w:val="nil"/>
                  <w:bottom w:val="nil"/>
                  <w:right w:val="nil"/>
                </w:tcBorders>
                <w:shd w:val="clear" w:color="auto" w:fill="auto"/>
                <w:hideMark/>
              </w:tcPr>
            </w:tcPrChange>
          </w:tcPr>
          <w:p w14:paraId="32DF233C" w14:textId="77777777" w:rsidR="0084694C" w:rsidRPr="0084694C" w:rsidRDefault="0084694C" w:rsidP="0084694C">
            <w:pPr>
              <w:spacing w:after="0" w:line="300" w:lineRule="atLeast"/>
              <w:rPr>
                <w:ins w:id="3090" w:author="Rajiv Bansal" w:date="2019-08-04T14:10:00Z"/>
                <w:rFonts w:ascii="Consolas" w:eastAsia="Times New Roman" w:hAnsi="Consolas" w:cs="Times New Roman"/>
                <w:color w:val="24292E"/>
                <w:sz w:val="18"/>
                <w:szCs w:val="18"/>
                <w:lang w:eastAsia="en-IN"/>
              </w:rPr>
            </w:pPr>
            <w:ins w:id="309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setId(id);</w:t>
              </w:r>
            </w:ins>
          </w:p>
        </w:tc>
      </w:tr>
      <w:tr w:rsidR="0084694C" w:rsidRPr="0084694C" w14:paraId="180487A5" w14:textId="77777777" w:rsidTr="0084694C">
        <w:trPr>
          <w:ins w:id="3092" w:author="Rajiv Bansal" w:date="2019-08-04T14:10:00Z"/>
        </w:trPr>
        <w:tc>
          <w:tcPr>
            <w:tcW w:w="20" w:type="dxa"/>
            <w:shd w:val="clear" w:color="auto" w:fill="auto"/>
            <w:noWrap/>
            <w:hideMark/>
            <w:tcPrChange w:id="3093" w:author="Rajiv Bansal" w:date="2019-08-04T14:11:00Z">
              <w:tcPr>
                <w:tcW w:w="210" w:type="dxa"/>
                <w:shd w:val="clear" w:color="auto" w:fill="auto"/>
                <w:noWrap/>
                <w:hideMark/>
              </w:tcPr>
            </w:tcPrChange>
          </w:tcPr>
          <w:p w14:paraId="7733A0FC" w14:textId="77777777" w:rsidR="0084694C" w:rsidRPr="0084694C" w:rsidRDefault="0084694C" w:rsidP="0084694C">
            <w:pPr>
              <w:spacing w:after="0" w:line="300" w:lineRule="atLeast"/>
              <w:rPr>
                <w:ins w:id="309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95" w:author="Rajiv Bansal" w:date="2019-08-04T14:11:00Z">
              <w:tcPr>
                <w:tcW w:w="0" w:type="auto"/>
                <w:tcBorders>
                  <w:top w:val="nil"/>
                  <w:left w:val="nil"/>
                  <w:bottom w:val="nil"/>
                  <w:right w:val="nil"/>
                </w:tcBorders>
                <w:shd w:val="clear" w:color="auto" w:fill="auto"/>
                <w:hideMark/>
              </w:tcPr>
            </w:tcPrChange>
          </w:tcPr>
          <w:p w14:paraId="12B3D524" w14:textId="77777777" w:rsidR="0084694C" w:rsidRPr="0084694C" w:rsidRDefault="0084694C" w:rsidP="0084694C">
            <w:pPr>
              <w:spacing w:after="0" w:line="300" w:lineRule="atLeast"/>
              <w:rPr>
                <w:ins w:id="3096" w:author="Rajiv Bansal" w:date="2019-08-04T14:10:00Z"/>
                <w:rFonts w:ascii="Consolas" w:eastAsia="Times New Roman" w:hAnsi="Consolas" w:cs="Times New Roman"/>
                <w:color w:val="24292E"/>
                <w:sz w:val="18"/>
                <w:szCs w:val="18"/>
                <w:lang w:eastAsia="en-IN"/>
              </w:rPr>
            </w:pPr>
            <w:ins w:id="309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ins>
          </w:p>
        </w:tc>
      </w:tr>
      <w:tr w:rsidR="0084694C" w:rsidRPr="0084694C" w14:paraId="114F717F" w14:textId="77777777" w:rsidTr="0084694C">
        <w:trPr>
          <w:ins w:id="3098" w:author="Rajiv Bansal" w:date="2019-08-04T14:10:00Z"/>
        </w:trPr>
        <w:tc>
          <w:tcPr>
            <w:tcW w:w="20" w:type="dxa"/>
            <w:shd w:val="clear" w:color="auto" w:fill="auto"/>
            <w:noWrap/>
            <w:hideMark/>
            <w:tcPrChange w:id="3099" w:author="Rajiv Bansal" w:date="2019-08-04T14:11:00Z">
              <w:tcPr>
                <w:tcW w:w="210" w:type="dxa"/>
                <w:shd w:val="clear" w:color="auto" w:fill="auto"/>
                <w:noWrap/>
                <w:hideMark/>
              </w:tcPr>
            </w:tcPrChange>
          </w:tcPr>
          <w:p w14:paraId="00D475F3" w14:textId="77777777" w:rsidR="0084694C" w:rsidRPr="0084694C" w:rsidRDefault="0084694C" w:rsidP="0084694C">
            <w:pPr>
              <w:spacing w:after="0" w:line="300" w:lineRule="atLeast"/>
              <w:rPr>
                <w:ins w:id="310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01" w:author="Rajiv Bansal" w:date="2019-08-04T14:11:00Z">
              <w:tcPr>
                <w:tcW w:w="0" w:type="auto"/>
                <w:tcBorders>
                  <w:top w:val="nil"/>
                  <w:left w:val="nil"/>
                  <w:bottom w:val="nil"/>
                  <w:right w:val="nil"/>
                </w:tcBorders>
                <w:shd w:val="clear" w:color="auto" w:fill="auto"/>
                <w:hideMark/>
              </w:tcPr>
            </w:tcPrChange>
          </w:tcPr>
          <w:p w14:paraId="71BD96CF" w14:textId="77777777" w:rsidR="0084694C" w:rsidRPr="0084694C" w:rsidRDefault="0084694C" w:rsidP="0084694C">
            <w:pPr>
              <w:spacing w:after="0" w:line="300" w:lineRule="atLeast"/>
              <w:rPr>
                <w:ins w:id="3102" w:author="Rajiv Bansal" w:date="2019-08-04T14:10:00Z"/>
                <w:rFonts w:ascii="Consolas" w:eastAsia="Times New Roman" w:hAnsi="Consolas" w:cs="Times New Roman"/>
                <w:color w:val="24292E"/>
                <w:sz w:val="18"/>
                <w:szCs w:val="18"/>
                <w:lang w:eastAsia="en-IN"/>
              </w:rPr>
            </w:pPr>
            <w:ins w:id="310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xml:space="preserve">// get list of available images </w:t>
              </w:r>
            </w:ins>
          </w:p>
        </w:tc>
      </w:tr>
      <w:tr w:rsidR="0084694C" w:rsidRPr="0084694C" w14:paraId="2F651750" w14:textId="77777777" w:rsidTr="0084694C">
        <w:trPr>
          <w:ins w:id="3104" w:author="Rajiv Bansal" w:date="2019-08-04T14:10:00Z"/>
        </w:trPr>
        <w:tc>
          <w:tcPr>
            <w:tcW w:w="20" w:type="dxa"/>
            <w:shd w:val="clear" w:color="auto" w:fill="auto"/>
            <w:noWrap/>
            <w:hideMark/>
            <w:tcPrChange w:id="3105" w:author="Rajiv Bansal" w:date="2019-08-04T14:11:00Z">
              <w:tcPr>
                <w:tcW w:w="210" w:type="dxa"/>
                <w:shd w:val="clear" w:color="auto" w:fill="auto"/>
                <w:noWrap/>
                <w:hideMark/>
              </w:tcPr>
            </w:tcPrChange>
          </w:tcPr>
          <w:p w14:paraId="2FC1E28A" w14:textId="77777777" w:rsidR="0084694C" w:rsidRPr="0084694C" w:rsidRDefault="0084694C" w:rsidP="0084694C">
            <w:pPr>
              <w:spacing w:after="0" w:line="300" w:lineRule="atLeast"/>
              <w:rPr>
                <w:ins w:id="310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07" w:author="Rajiv Bansal" w:date="2019-08-04T14:11:00Z">
              <w:tcPr>
                <w:tcW w:w="0" w:type="auto"/>
                <w:tcBorders>
                  <w:top w:val="nil"/>
                  <w:left w:val="nil"/>
                  <w:bottom w:val="nil"/>
                  <w:right w:val="nil"/>
                </w:tcBorders>
                <w:shd w:val="clear" w:color="auto" w:fill="auto"/>
                <w:hideMark/>
              </w:tcPr>
            </w:tcPrChange>
          </w:tcPr>
          <w:p w14:paraId="3C1C93F6" w14:textId="77777777" w:rsidR="0084694C" w:rsidRPr="0084694C" w:rsidRDefault="0084694C" w:rsidP="0084694C">
            <w:pPr>
              <w:spacing w:after="0" w:line="300" w:lineRule="atLeast"/>
              <w:rPr>
                <w:ins w:id="3108" w:author="Rajiv Bansal" w:date="2019-08-04T14:10:00Z"/>
                <w:rFonts w:ascii="Consolas" w:eastAsia="Times New Roman" w:hAnsi="Consolas" w:cs="Times New Roman"/>
                <w:color w:val="24292E"/>
                <w:sz w:val="18"/>
                <w:szCs w:val="18"/>
                <w:lang w:eastAsia="en-IN"/>
              </w:rPr>
            </w:pPr>
            <w:ins w:id="310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@SuppressWarnings</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"unchecked"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A737D"/>
                  <w:sz w:val="18"/>
                  <w:szCs w:val="18"/>
                  <w:lang w:eastAsia="en-IN"/>
                </w:rPr>
                <w:t>// we'll throw an exception from image service to simulate a failure</w:t>
              </w:r>
            </w:ins>
          </w:p>
        </w:tc>
      </w:tr>
      <w:tr w:rsidR="0084694C" w:rsidRPr="0084694C" w14:paraId="750267FA" w14:textId="77777777" w:rsidTr="0084694C">
        <w:trPr>
          <w:ins w:id="3110" w:author="Rajiv Bansal" w:date="2019-08-04T14:10:00Z"/>
        </w:trPr>
        <w:tc>
          <w:tcPr>
            <w:tcW w:w="20" w:type="dxa"/>
            <w:shd w:val="clear" w:color="auto" w:fill="auto"/>
            <w:noWrap/>
            <w:hideMark/>
            <w:tcPrChange w:id="3111" w:author="Rajiv Bansal" w:date="2019-08-04T14:11:00Z">
              <w:tcPr>
                <w:tcW w:w="210" w:type="dxa"/>
                <w:shd w:val="clear" w:color="auto" w:fill="auto"/>
                <w:noWrap/>
                <w:hideMark/>
              </w:tcPr>
            </w:tcPrChange>
          </w:tcPr>
          <w:p w14:paraId="543C34D3" w14:textId="77777777" w:rsidR="0084694C" w:rsidRPr="0084694C" w:rsidRDefault="0084694C" w:rsidP="0084694C">
            <w:pPr>
              <w:spacing w:after="0" w:line="300" w:lineRule="atLeast"/>
              <w:rPr>
                <w:ins w:id="311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13" w:author="Rajiv Bansal" w:date="2019-08-04T14:11:00Z">
              <w:tcPr>
                <w:tcW w:w="0" w:type="auto"/>
                <w:tcBorders>
                  <w:top w:val="nil"/>
                  <w:left w:val="nil"/>
                  <w:bottom w:val="nil"/>
                  <w:right w:val="nil"/>
                </w:tcBorders>
                <w:shd w:val="clear" w:color="auto" w:fill="auto"/>
                <w:hideMark/>
              </w:tcPr>
            </w:tcPrChange>
          </w:tcPr>
          <w:p w14:paraId="24C3578C" w14:textId="77777777" w:rsidR="0084694C" w:rsidRPr="0084694C" w:rsidRDefault="0084694C" w:rsidP="0084694C">
            <w:pPr>
              <w:spacing w:after="0" w:line="300" w:lineRule="atLeast"/>
              <w:rPr>
                <w:ins w:id="3114" w:author="Rajiv Bansal" w:date="2019-08-04T14:10:00Z"/>
                <w:rFonts w:ascii="Consolas" w:eastAsia="Times New Roman" w:hAnsi="Consolas" w:cs="Times New Roman"/>
                <w:color w:val="24292E"/>
                <w:sz w:val="18"/>
                <w:szCs w:val="18"/>
                <w:lang w:eastAsia="en-IN"/>
              </w:rPr>
            </w:pPr>
            <w:ins w:id="311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List&lt;</w:t>
              </w:r>
              <w:r w:rsidRPr="0084694C">
                <w:rPr>
                  <w:rFonts w:ascii="Consolas" w:eastAsia="Times New Roman" w:hAnsi="Consolas" w:cs="Times New Roman"/>
                  <w:color w:val="24292E"/>
                  <w:sz w:val="18"/>
                  <w:szCs w:val="18"/>
                  <w:lang w:eastAsia="en-IN"/>
                </w:rPr>
                <w:t>Object</w:t>
              </w:r>
              <w:r w:rsidRPr="0084694C">
                <w:rPr>
                  <w:rFonts w:ascii="Consolas" w:eastAsia="Times New Roman" w:hAnsi="Consolas" w:cs="Times New Roman"/>
                  <w:color w:val="D73A49"/>
                  <w:sz w:val="18"/>
                  <w:szCs w:val="18"/>
                  <w:lang w:eastAsia="en-IN"/>
                </w:rPr>
                <w:t>&gt;</w:t>
              </w:r>
              <w:r w:rsidRPr="0084694C">
                <w:rPr>
                  <w:rFonts w:ascii="Consolas" w:eastAsia="Times New Roman" w:hAnsi="Consolas" w:cs="Times New Roman"/>
                  <w:color w:val="24292E"/>
                  <w:sz w:val="18"/>
                  <w:szCs w:val="18"/>
                  <w:lang w:eastAsia="en-IN"/>
                </w:rPr>
                <w:t xml:space="preserve"> images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restTemplate</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getForObject(</w:t>
              </w:r>
              <w:r w:rsidRPr="0084694C">
                <w:rPr>
                  <w:rFonts w:ascii="Consolas" w:eastAsia="Times New Roman" w:hAnsi="Consolas" w:cs="Times New Roman"/>
                  <w:color w:val="032F62"/>
                  <w:sz w:val="18"/>
                  <w:szCs w:val="18"/>
                  <w:lang w:eastAsia="en-IN"/>
                </w:rPr>
                <w:t>"http://image-service/images/"</w:t>
              </w:r>
              <w:r w:rsidRPr="0084694C">
                <w:rPr>
                  <w:rFonts w:ascii="Consolas" w:eastAsia="Times New Roman" w:hAnsi="Consolas" w:cs="Times New Roman"/>
                  <w:color w:val="24292E"/>
                  <w:sz w:val="18"/>
                  <w:szCs w:val="18"/>
                  <w:lang w:eastAsia="en-IN"/>
                </w:rPr>
                <w:t>, List</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class);</w:t>
              </w:r>
            </w:ins>
          </w:p>
        </w:tc>
      </w:tr>
      <w:tr w:rsidR="0084694C" w:rsidRPr="0084694C" w14:paraId="2754DD29" w14:textId="77777777" w:rsidTr="0084694C">
        <w:trPr>
          <w:ins w:id="3116" w:author="Rajiv Bansal" w:date="2019-08-04T14:10:00Z"/>
        </w:trPr>
        <w:tc>
          <w:tcPr>
            <w:tcW w:w="20" w:type="dxa"/>
            <w:shd w:val="clear" w:color="auto" w:fill="auto"/>
            <w:noWrap/>
            <w:hideMark/>
            <w:tcPrChange w:id="3117" w:author="Rajiv Bansal" w:date="2019-08-04T14:11:00Z">
              <w:tcPr>
                <w:tcW w:w="210" w:type="dxa"/>
                <w:shd w:val="clear" w:color="auto" w:fill="auto"/>
                <w:noWrap/>
                <w:hideMark/>
              </w:tcPr>
            </w:tcPrChange>
          </w:tcPr>
          <w:p w14:paraId="785BE504" w14:textId="77777777" w:rsidR="0084694C" w:rsidRPr="0084694C" w:rsidRDefault="0084694C" w:rsidP="0084694C">
            <w:pPr>
              <w:spacing w:after="0" w:line="300" w:lineRule="atLeast"/>
              <w:rPr>
                <w:ins w:id="311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19" w:author="Rajiv Bansal" w:date="2019-08-04T14:11:00Z">
              <w:tcPr>
                <w:tcW w:w="0" w:type="auto"/>
                <w:tcBorders>
                  <w:top w:val="nil"/>
                  <w:left w:val="nil"/>
                  <w:bottom w:val="nil"/>
                  <w:right w:val="nil"/>
                </w:tcBorders>
                <w:shd w:val="clear" w:color="auto" w:fill="auto"/>
                <w:hideMark/>
              </w:tcPr>
            </w:tcPrChange>
          </w:tcPr>
          <w:p w14:paraId="786DCCC0" w14:textId="77777777" w:rsidR="0084694C" w:rsidRPr="0084694C" w:rsidRDefault="0084694C" w:rsidP="0084694C">
            <w:pPr>
              <w:spacing w:after="0" w:line="300" w:lineRule="atLeast"/>
              <w:rPr>
                <w:ins w:id="3120" w:author="Rajiv Bansal" w:date="2019-08-04T14:10:00Z"/>
                <w:rFonts w:ascii="Consolas" w:eastAsia="Times New Roman" w:hAnsi="Consolas" w:cs="Times New Roman"/>
                <w:color w:val="24292E"/>
                <w:sz w:val="18"/>
                <w:szCs w:val="18"/>
                <w:lang w:eastAsia="en-IN"/>
              </w:rPr>
            </w:pPr>
            <w:ins w:id="312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setImages(images);</w:t>
              </w:r>
            </w:ins>
          </w:p>
        </w:tc>
      </w:tr>
      <w:tr w:rsidR="0084694C" w:rsidRPr="0084694C" w14:paraId="32AAA26E" w14:textId="77777777" w:rsidTr="0084694C">
        <w:trPr>
          <w:ins w:id="3122" w:author="Rajiv Bansal" w:date="2019-08-04T14:10:00Z"/>
        </w:trPr>
        <w:tc>
          <w:tcPr>
            <w:tcW w:w="20" w:type="dxa"/>
            <w:shd w:val="clear" w:color="auto" w:fill="auto"/>
            <w:noWrap/>
            <w:hideMark/>
            <w:tcPrChange w:id="3123" w:author="Rajiv Bansal" w:date="2019-08-04T14:11:00Z">
              <w:tcPr>
                <w:tcW w:w="210" w:type="dxa"/>
                <w:shd w:val="clear" w:color="auto" w:fill="auto"/>
                <w:noWrap/>
                <w:hideMark/>
              </w:tcPr>
            </w:tcPrChange>
          </w:tcPr>
          <w:p w14:paraId="7DB527A9" w14:textId="77777777" w:rsidR="0084694C" w:rsidRPr="0084694C" w:rsidRDefault="0084694C" w:rsidP="0084694C">
            <w:pPr>
              <w:spacing w:after="0" w:line="300" w:lineRule="atLeast"/>
              <w:rPr>
                <w:ins w:id="312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25" w:author="Rajiv Bansal" w:date="2019-08-04T14:11:00Z">
              <w:tcPr>
                <w:tcW w:w="0" w:type="auto"/>
                <w:tcBorders>
                  <w:top w:val="nil"/>
                  <w:left w:val="nil"/>
                  <w:bottom w:val="nil"/>
                  <w:right w:val="nil"/>
                </w:tcBorders>
                <w:shd w:val="clear" w:color="auto" w:fill="auto"/>
                <w:hideMark/>
              </w:tcPr>
            </w:tcPrChange>
          </w:tcPr>
          <w:p w14:paraId="29BF8052" w14:textId="77777777" w:rsidR="0084694C" w:rsidRPr="0084694C" w:rsidRDefault="0084694C" w:rsidP="0084694C">
            <w:pPr>
              <w:spacing w:after="0" w:line="300" w:lineRule="atLeast"/>
              <w:rPr>
                <w:ins w:id="3126" w:author="Rajiv Bansal" w:date="2019-08-04T14:10:00Z"/>
                <w:rFonts w:ascii="Consolas" w:eastAsia="Times New Roman" w:hAnsi="Consolas" w:cs="Times New Roman"/>
                <w:color w:val="24292E"/>
                <w:sz w:val="18"/>
                <w:szCs w:val="18"/>
                <w:lang w:eastAsia="en-IN"/>
              </w:rPr>
            </w:pPr>
            <w:ins w:id="3127"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8463280" w14:textId="77777777" w:rsidTr="0084694C">
        <w:trPr>
          <w:ins w:id="3128" w:author="Rajiv Bansal" w:date="2019-08-04T14:10:00Z"/>
        </w:trPr>
        <w:tc>
          <w:tcPr>
            <w:tcW w:w="20" w:type="dxa"/>
            <w:shd w:val="clear" w:color="auto" w:fill="auto"/>
            <w:noWrap/>
            <w:hideMark/>
            <w:tcPrChange w:id="3129" w:author="Rajiv Bansal" w:date="2019-08-04T14:11:00Z">
              <w:tcPr>
                <w:tcW w:w="210" w:type="dxa"/>
                <w:shd w:val="clear" w:color="auto" w:fill="auto"/>
                <w:noWrap/>
                <w:hideMark/>
              </w:tcPr>
            </w:tcPrChange>
          </w:tcPr>
          <w:p w14:paraId="57262B3A" w14:textId="77777777" w:rsidR="0084694C" w:rsidRPr="0084694C" w:rsidRDefault="0084694C" w:rsidP="0084694C">
            <w:pPr>
              <w:spacing w:after="0" w:line="300" w:lineRule="atLeast"/>
              <w:rPr>
                <w:ins w:id="313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31" w:author="Rajiv Bansal" w:date="2019-08-04T14:11:00Z">
              <w:tcPr>
                <w:tcW w:w="0" w:type="auto"/>
                <w:tcBorders>
                  <w:top w:val="nil"/>
                  <w:left w:val="nil"/>
                  <w:bottom w:val="nil"/>
                  <w:right w:val="nil"/>
                </w:tcBorders>
                <w:shd w:val="clear" w:color="auto" w:fill="auto"/>
                <w:hideMark/>
              </w:tcPr>
            </w:tcPrChange>
          </w:tcPr>
          <w:p w14:paraId="6E554508" w14:textId="77777777" w:rsidR="0084694C" w:rsidRPr="0084694C" w:rsidRDefault="0084694C" w:rsidP="0084694C">
            <w:pPr>
              <w:spacing w:after="0" w:line="300" w:lineRule="atLeast"/>
              <w:rPr>
                <w:ins w:id="3132" w:author="Rajiv Bansal" w:date="2019-08-04T14:10:00Z"/>
                <w:rFonts w:ascii="Consolas" w:eastAsia="Times New Roman" w:hAnsi="Consolas" w:cs="Times New Roman"/>
                <w:color w:val="24292E"/>
                <w:sz w:val="18"/>
                <w:szCs w:val="18"/>
                <w:lang w:eastAsia="en-IN"/>
              </w:rPr>
            </w:pPr>
            <w:ins w:id="313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gallery;</w:t>
              </w:r>
            </w:ins>
          </w:p>
        </w:tc>
      </w:tr>
      <w:tr w:rsidR="0084694C" w:rsidRPr="0084694C" w14:paraId="60C8D07F" w14:textId="77777777" w:rsidTr="0084694C">
        <w:trPr>
          <w:ins w:id="3134" w:author="Rajiv Bansal" w:date="2019-08-04T14:10:00Z"/>
        </w:trPr>
        <w:tc>
          <w:tcPr>
            <w:tcW w:w="20" w:type="dxa"/>
            <w:shd w:val="clear" w:color="auto" w:fill="auto"/>
            <w:noWrap/>
            <w:hideMark/>
            <w:tcPrChange w:id="3135" w:author="Rajiv Bansal" w:date="2019-08-04T14:11:00Z">
              <w:tcPr>
                <w:tcW w:w="210" w:type="dxa"/>
                <w:shd w:val="clear" w:color="auto" w:fill="auto"/>
                <w:noWrap/>
                <w:hideMark/>
              </w:tcPr>
            </w:tcPrChange>
          </w:tcPr>
          <w:p w14:paraId="180C363D" w14:textId="77777777" w:rsidR="0084694C" w:rsidRPr="0084694C" w:rsidRDefault="0084694C" w:rsidP="0084694C">
            <w:pPr>
              <w:spacing w:after="0" w:line="300" w:lineRule="atLeast"/>
              <w:rPr>
                <w:ins w:id="313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37" w:author="Rajiv Bansal" w:date="2019-08-04T14:11:00Z">
              <w:tcPr>
                <w:tcW w:w="0" w:type="auto"/>
                <w:tcBorders>
                  <w:top w:val="nil"/>
                  <w:left w:val="nil"/>
                  <w:bottom w:val="nil"/>
                  <w:right w:val="nil"/>
                </w:tcBorders>
                <w:shd w:val="clear" w:color="auto" w:fill="auto"/>
                <w:hideMark/>
              </w:tcPr>
            </w:tcPrChange>
          </w:tcPr>
          <w:p w14:paraId="27897E8E" w14:textId="77777777" w:rsidR="0084694C" w:rsidRPr="0084694C" w:rsidRDefault="0084694C" w:rsidP="0084694C">
            <w:pPr>
              <w:spacing w:after="0" w:line="300" w:lineRule="atLeast"/>
              <w:rPr>
                <w:ins w:id="3138" w:author="Rajiv Bansal" w:date="2019-08-04T14:10:00Z"/>
                <w:rFonts w:ascii="Consolas" w:eastAsia="Times New Roman" w:hAnsi="Consolas" w:cs="Times New Roman"/>
                <w:color w:val="24292E"/>
                <w:sz w:val="18"/>
                <w:szCs w:val="18"/>
                <w:lang w:eastAsia="en-IN"/>
              </w:rPr>
            </w:pPr>
            <w:ins w:id="3139"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18860AAF" w14:textId="77777777" w:rsidTr="0084694C">
        <w:trPr>
          <w:ins w:id="3140" w:author="Rajiv Bansal" w:date="2019-08-04T14:10:00Z"/>
        </w:trPr>
        <w:tc>
          <w:tcPr>
            <w:tcW w:w="20" w:type="dxa"/>
            <w:shd w:val="clear" w:color="auto" w:fill="auto"/>
            <w:noWrap/>
            <w:hideMark/>
            <w:tcPrChange w:id="3141" w:author="Rajiv Bansal" w:date="2019-08-04T14:11:00Z">
              <w:tcPr>
                <w:tcW w:w="210" w:type="dxa"/>
                <w:shd w:val="clear" w:color="auto" w:fill="auto"/>
                <w:noWrap/>
                <w:hideMark/>
              </w:tcPr>
            </w:tcPrChange>
          </w:tcPr>
          <w:p w14:paraId="12F379D9" w14:textId="77777777" w:rsidR="0084694C" w:rsidRPr="0084694C" w:rsidRDefault="0084694C" w:rsidP="0084694C">
            <w:pPr>
              <w:spacing w:after="0" w:line="300" w:lineRule="atLeast"/>
              <w:rPr>
                <w:ins w:id="314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43" w:author="Rajiv Bansal" w:date="2019-08-04T14:11:00Z">
              <w:tcPr>
                <w:tcW w:w="0" w:type="auto"/>
                <w:tcBorders>
                  <w:top w:val="nil"/>
                  <w:left w:val="nil"/>
                  <w:bottom w:val="nil"/>
                  <w:right w:val="nil"/>
                </w:tcBorders>
                <w:shd w:val="clear" w:color="auto" w:fill="auto"/>
                <w:hideMark/>
              </w:tcPr>
            </w:tcPrChange>
          </w:tcPr>
          <w:p w14:paraId="219627EA" w14:textId="77777777" w:rsidR="0084694C" w:rsidRPr="0084694C" w:rsidRDefault="0084694C" w:rsidP="0084694C">
            <w:pPr>
              <w:spacing w:after="0" w:line="300" w:lineRule="atLeast"/>
              <w:rPr>
                <w:ins w:id="3144" w:author="Rajiv Bansal" w:date="2019-08-04T14:10:00Z"/>
                <w:rFonts w:ascii="Consolas" w:eastAsia="Times New Roman" w:hAnsi="Consolas" w:cs="Times New Roman"/>
                <w:color w:val="24292E"/>
                <w:sz w:val="18"/>
                <w:szCs w:val="18"/>
                <w:lang w:eastAsia="en-IN"/>
              </w:rPr>
            </w:pPr>
            <w:ins w:id="3145"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44D82A0" w14:textId="77777777" w:rsidTr="0084694C">
        <w:trPr>
          <w:ins w:id="3146" w:author="Rajiv Bansal" w:date="2019-08-04T14:10:00Z"/>
        </w:trPr>
        <w:tc>
          <w:tcPr>
            <w:tcW w:w="20" w:type="dxa"/>
            <w:shd w:val="clear" w:color="auto" w:fill="auto"/>
            <w:noWrap/>
            <w:hideMark/>
            <w:tcPrChange w:id="3147" w:author="Rajiv Bansal" w:date="2019-08-04T14:11:00Z">
              <w:tcPr>
                <w:tcW w:w="210" w:type="dxa"/>
                <w:shd w:val="clear" w:color="auto" w:fill="auto"/>
                <w:noWrap/>
                <w:hideMark/>
              </w:tcPr>
            </w:tcPrChange>
          </w:tcPr>
          <w:p w14:paraId="6954AAC5" w14:textId="77777777" w:rsidR="0084694C" w:rsidRPr="0084694C" w:rsidRDefault="0084694C" w:rsidP="0084694C">
            <w:pPr>
              <w:spacing w:after="0" w:line="300" w:lineRule="atLeast"/>
              <w:rPr>
                <w:ins w:id="314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49" w:author="Rajiv Bansal" w:date="2019-08-04T14:11:00Z">
              <w:tcPr>
                <w:tcW w:w="0" w:type="auto"/>
                <w:tcBorders>
                  <w:top w:val="nil"/>
                  <w:left w:val="nil"/>
                  <w:bottom w:val="nil"/>
                  <w:right w:val="nil"/>
                </w:tcBorders>
                <w:shd w:val="clear" w:color="auto" w:fill="auto"/>
                <w:hideMark/>
              </w:tcPr>
            </w:tcPrChange>
          </w:tcPr>
          <w:p w14:paraId="7028478B" w14:textId="77777777" w:rsidR="0084694C" w:rsidRPr="0084694C" w:rsidRDefault="0084694C" w:rsidP="0084694C">
            <w:pPr>
              <w:spacing w:after="0" w:line="300" w:lineRule="atLeast"/>
              <w:rPr>
                <w:ins w:id="3150" w:author="Rajiv Bansal" w:date="2019-08-04T14:10:00Z"/>
                <w:rFonts w:ascii="Consolas" w:eastAsia="Times New Roman" w:hAnsi="Consolas" w:cs="Times New Roman"/>
                <w:color w:val="24292E"/>
                <w:sz w:val="18"/>
                <w:szCs w:val="18"/>
                <w:lang w:eastAsia="en-IN"/>
              </w:rPr>
            </w:pPr>
            <w:ins w:id="315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a fallback method to be called if failure happened</w:t>
              </w:r>
            </w:ins>
          </w:p>
        </w:tc>
      </w:tr>
      <w:tr w:rsidR="0084694C" w:rsidRPr="0084694C" w14:paraId="139B0D51" w14:textId="77777777" w:rsidTr="0084694C">
        <w:trPr>
          <w:ins w:id="3152" w:author="Rajiv Bansal" w:date="2019-08-04T14:10:00Z"/>
        </w:trPr>
        <w:tc>
          <w:tcPr>
            <w:tcW w:w="20" w:type="dxa"/>
            <w:shd w:val="clear" w:color="auto" w:fill="auto"/>
            <w:noWrap/>
            <w:hideMark/>
            <w:tcPrChange w:id="3153" w:author="Rajiv Bansal" w:date="2019-08-04T14:11:00Z">
              <w:tcPr>
                <w:tcW w:w="210" w:type="dxa"/>
                <w:shd w:val="clear" w:color="auto" w:fill="auto"/>
                <w:noWrap/>
                <w:hideMark/>
              </w:tcPr>
            </w:tcPrChange>
          </w:tcPr>
          <w:p w14:paraId="3C9919F4" w14:textId="77777777" w:rsidR="0084694C" w:rsidRPr="0084694C" w:rsidRDefault="0084694C" w:rsidP="0084694C">
            <w:pPr>
              <w:spacing w:after="0" w:line="300" w:lineRule="atLeast"/>
              <w:rPr>
                <w:ins w:id="315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55" w:author="Rajiv Bansal" w:date="2019-08-04T14:11:00Z">
              <w:tcPr>
                <w:tcW w:w="0" w:type="auto"/>
                <w:tcBorders>
                  <w:top w:val="nil"/>
                  <w:left w:val="nil"/>
                  <w:bottom w:val="nil"/>
                  <w:right w:val="nil"/>
                </w:tcBorders>
                <w:shd w:val="clear" w:color="auto" w:fill="auto"/>
                <w:hideMark/>
              </w:tcPr>
            </w:tcPrChange>
          </w:tcPr>
          <w:p w14:paraId="588579B6" w14:textId="77777777" w:rsidR="0084694C" w:rsidRPr="0084694C" w:rsidRDefault="0084694C" w:rsidP="0084694C">
            <w:pPr>
              <w:spacing w:after="0" w:line="300" w:lineRule="atLeast"/>
              <w:rPr>
                <w:ins w:id="3156" w:author="Rajiv Bansal" w:date="2019-08-04T14:10:00Z"/>
                <w:rFonts w:ascii="Consolas" w:eastAsia="Times New Roman" w:hAnsi="Consolas" w:cs="Times New Roman"/>
                <w:color w:val="24292E"/>
                <w:sz w:val="18"/>
                <w:szCs w:val="18"/>
                <w:lang w:eastAsia="en-IN"/>
              </w:rPr>
            </w:pPr>
            <w:ins w:id="315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r w:rsidRPr="0084694C">
                <w:rPr>
                  <w:rFonts w:ascii="Consolas" w:eastAsia="Times New Roman" w:hAnsi="Consolas" w:cs="Times New Roman"/>
                  <w:color w:val="6F42C1"/>
                  <w:sz w:val="18"/>
                  <w:szCs w:val="18"/>
                  <w:lang w:eastAsia="en-IN"/>
                </w:rPr>
                <w:t>fallback</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galleryId</w:t>
              </w:r>
              <w:r w:rsidRPr="0084694C">
                <w:rPr>
                  <w:rFonts w:ascii="Consolas" w:eastAsia="Times New Roman" w:hAnsi="Consolas" w:cs="Times New Roman"/>
                  <w:color w:val="24292E"/>
                  <w:sz w:val="18"/>
                  <w:szCs w:val="18"/>
                  <w:lang w:eastAsia="en-IN"/>
                </w:rPr>
                <w:t xml:space="preserve">, Throwable </w:t>
              </w:r>
              <w:r w:rsidRPr="0084694C">
                <w:rPr>
                  <w:rFonts w:ascii="Consolas" w:eastAsia="Times New Roman" w:hAnsi="Consolas" w:cs="Times New Roman"/>
                  <w:color w:val="E36209"/>
                  <w:sz w:val="18"/>
                  <w:szCs w:val="18"/>
                  <w:lang w:eastAsia="en-IN"/>
                </w:rPr>
                <w:t>hystrixCommand</w:t>
              </w:r>
              <w:r w:rsidRPr="0084694C">
                <w:rPr>
                  <w:rFonts w:ascii="Consolas" w:eastAsia="Times New Roman" w:hAnsi="Consolas" w:cs="Times New Roman"/>
                  <w:color w:val="24292E"/>
                  <w:sz w:val="18"/>
                  <w:szCs w:val="18"/>
                  <w:lang w:eastAsia="en-IN"/>
                </w:rPr>
                <w:t>) {</w:t>
              </w:r>
            </w:ins>
          </w:p>
        </w:tc>
      </w:tr>
      <w:tr w:rsidR="0084694C" w:rsidRPr="0084694C" w14:paraId="521B17B4" w14:textId="77777777" w:rsidTr="0084694C">
        <w:trPr>
          <w:ins w:id="3158" w:author="Rajiv Bansal" w:date="2019-08-04T14:10:00Z"/>
        </w:trPr>
        <w:tc>
          <w:tcPr>
            <w:tcW w:w="20" w:type="dxa"/>
            <w:shd w:val="clear" w:color="auto" w:fill="auto"/>
            <w:noWrap/>
            <w:hideMark/>
            <w:tcPrChange w:id="3159" w:author="Rajiv Bansal" w:date="2019-08-04T14:11:00Z">
              <w:tcPr>
                <w:tcW w:w="210" w:type="dxa"/>
                <w:shd w:val="clear" w:color="auto" w:fill="auto"/>
                <w:noWrap/>
                <w:hideMark/>
              </w:tcPr>
            </w:tcPrChange>
          </w:tcPr>
          <w:p w14:paraId="3E5A99DE" w14:textId="77777777" w:rsidR="0084694C" w:rsidRPr="0084694C" w:rsidRDefault="0084694C" w:rsidP="0084694C">
            <w:pPr>
              <w:spacing w:after="0" w:line="300" w:lineRule="atLeast"/>
              <w:rPr>
                <w:ins w:id="316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61" w:author="Rajiv Bansal" w:date="2019-08-04T14:11:00Z">
              <w:tcPr>
                <w:tcW w:w="0" w:type="auto"/>
                <w:tcBorders>
                  <w:top w:val="nil"/>
                  <w:left w:val="nil"/>
                  <w:bottom w:val="nil"/>
                  <w:right w:val="nil"/>
                </w:tcBorders>
                <w:shd w:val="clear" w:color="auto" w:fill="auto"/>
                <w:hideMark/>
              </w:tcPr>
            </w:tcPrChange>
          </w:tcPr>
          <w:p w14:paraId="34CDB164" w14:textId="77777777" w:rsidR="0084694C" w:rsidRPr="0084694C" w:rsidRDefault="0084694C" w:rsidP="0084694C">
            <w:pPr>
              <w:spacing w:after="0" w:line="300" w:lineRule="atLeast"/>
              <w:rPr>
                <w:ins w:id="3162" w:author="Rajiv Bansal" w:date="2019-08-04T14:10:00Z"/>
                <w:rFonts w:ascii="Consolas" w:eastAsia="Times New Roman" w:hAnsi="Consolas" w:cs="Times New Roman"/>
                <w:color w:val="24292E"/>
                <w:sz w:val="18"/>
                <w:szCs w:val="18"/>
                <w:lang w:eastAsia="en-IN"/>
              </w:rPr>
            </w:pPr>
            <w:ins w:id="316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Gallery(galleryId);</w:t>
              </w:r>
            </w:ins>
          </w:p>
        </w:tc>
      </w:tr>
      <w:tr w:rsidR="0084694C" w:rsidRPr="0084694C" w14:paraId="2C03946B" w14:textId="77777777" w:rsidTr="0084694C">
        <w:trPr>
          <w:ins w:id="3164" w:author="Rajiv Bansal" w:date="2019-08-04T14:10:00Z"/>
        </w:trPr>
        <w:tc>
          <w:tcPr>
            <w:tcW w:w="20" w:type="dxa"/>
            <w:shd w:val="clear" w:color="auto" w:fill="auto"/>
            <w:noWrap/>
            <w:hideMark/>
            <w:tcPrChange w:id="3165" w:author="Rajiv Bansal" w:date="2019-08-04T14:11:00Z">
              <w:tcPr>
                <w:tcW w:w="210" w:type="dxa"/>
                <w:shd w:val="clear" w:color="auto" w:fill="auto"/>
                <w:noWrap/>
                <w:hideMark/>
              </w:tcPr>
            </w:tcPrChange>
          </w:tcPr>
          <w:p w14:paraId="74692E14" w14:textId="77777777" w:rsidR="0084694C" w:rsidRPr="0084694C" w:rsidRDefault="0084694C" w:rsidP="0084694C">
            <w:pPr>
              <w:spacing w:after="0" w:line="300" w:lineRule="atLeast"/>
              <w:rPr>
                <w:ins w:id="316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67" w:author="Rajiv Bansal" w:date="2019-08-04T14:11:00Z">
              <w:tcPr>
                <w:tcW w:w="0" w:type="auto"/>
                <w:tcBorders>
                  <w:top w:val="nil"/>
                  <w:left w:val="nil"/>
                  <w:bottom w:val="nil"/>
                  <w:right w:val="nil"/>
                </w:tcBorders>
                <w:shd w:val="clear" w:color="auto" w:fill="auto"/>
                <w:hideMark/>
              </w:tcPr>
            </w:tcPrChange>
          </w:tcPr>
          <w:p w14:paraId="02199F5E" w14:textId="77777777" w:rsidR="0084694C" w:rsidRPr="0084694C" w:rsidRDefault="0084694C" w:rsidP="0084694C">
            <w:pPr>
              <w:spacing w:after="0" w:line="300" w:lineRule="atLeast"/>
              <w:rPr>
                <w:ins w:id="3168" w:author="Rajiv Bansal" w:date="2019-08-04T14:10:00Z"/>
                <w:rFonts w:ascii="Consolas" w:eastAsia="Times New Roman" w:hAnsi="Consolas" w:cs="Times New Roman"/>
                <w:color w:val="24292E"/>
                <w:sz w:val="18"/>
                <w:szCs w:val="18"/>
                <w:lang w:eastAsia="en-IN"/>
              </w:rPr>
            </w:pPr>
            <w:ins w:id="3169"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3A6F081C" w14:textId="77777777" w:rsidTr="0084694C">
        <w:trPr>
          <w:ins w:id="3170" w:author="Rajiv Bansal" w:date="2019-08-04T14:10:00Z"/>
        </w:trPr>
        <w:tc>
          <w:tcPr>
            <w:tcW w:w="20" w:type="dxa"/>
            <w:shd w:val="clear" w:color="auto" w:fill="auto"/>
            <w:noWrap/>
            <w:hideMark/>
            <w:tcPrChange w:id="3171" w:author="Rajiv Bansal" w:date="2019-08-04T14:11:00Z">
              <w:tcPr>
                <w:tcW w:w="210" w:type="dxa"/>
                <w:shd w:val="clear" w:color="auto" w:fill="auto"/>
                <w:noWrap/>
                <w:hideMark/>
              </w:tcPr>
            </w:tcPrChange>
          </w:tcPr>
          <w:p w14:paraId="20619A5A" w14:textId="77777777" w:rsidR="0084694C" w:rsidRPr="0084694C" w:rsidRDefault="0084694C" w:rsidP="0084694C">
            <w:pPr>
              <w:spacing w:after="0" w:line="300" w:lineRule="atLeast"/>
              <w:rPr>
                <w:ins w:id="317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73" w:author="Rajiv Bansal" w:date="2019-08-04T14:11:00Z">
              <w:tcPr>
                <w:tcW w:w="0" w:type="auto"/>
                <w:tcBorders>
                  <w:top w:val="nil"/>
                  <w:left w:val="nil"/>
                  <w:bottom w:val="nil"/>
                  <w:right w:val="nil"/>
                </w:tcBorders>
                <w:shd w:val="clear" w:color="auto" w:fill="auto"/>
                <w:hideMark/>
              </w:tcPr>
            </w:tcPrChange>
          </w:tcPr>
          <w:p w14:paraId="5B6B3221" w14:textId="77777777" w:rsidR="0084694C" w:rsidRPr="0084694C" w:rsidRDefault="0084694C" w:rsidP="0084694C">
            <w:pPr>
              <w:spacing w:after="0" w:line="300" w:lineRule="atLeast"/>
              <w:rPr>
                <w:ins w:id="3174" w:author="Rajiv Bansal" w:date="2019-08-04T14:10:00Z"/>
                <w:rFonts w:ascii="Consolas" w:eastAsia="Times New Roman" w:hAnsi="Consolas" w:cs="Times New Roman"/>
                <w:color w:val="24292E"/>
                <w:sz w:val="18"/>
                <w:szCs w:val="18"/>
                <w:lang w:eastAsia="en-IN"/>
              </w:rPr>
            </w:pPr>
            <w:ins w:id="3175" w:author="Rajiv Bansal" w:date="2019-08-04T14:10:00Z">
              <w:r w:rsidRPr="0084694C">
                <w:rPr>
                  <w:rFonts w:ascii="Consolas" w:eastAsia="Times New Roman" w:hAnsi="Consolas" w:cs="Times New Roman"/>
                  <w:color w:val="24292E"/>
                  <w:sz w:val="18"/>
                  <w:szCs w:val="18"/>
                  <w:lang w:eastAsia="en-IN"/>
                </w:rPr>
                <w:t>}</w:t>
              </w:r>
            </w:ins>
          </w:p>
        </w:tc>
      </w:tr>
    </w:tbl>
    <w:p w14:paraId="2E626D46" w14:textId="77777777" w:rsidR="0084694C" w:rsidRDefault="0084694C" w:rsidP="0084694C">
      <w:pPr>
        <w:pStyle w:val="ln"/>
        <w:shd w:val="clear" w:color="auto" w:fill="FFFFFF"/>
        <w:spacing w:before="480" w:beforeAutospacing="0" w:after="0" w:afterAutospacing="0"/>
        <w:rPr>
          <w:ins w:id="3176" w:author="Rajiv Bansal" w:date="2019-08-04T14:09:00Z"/>
          <w:rFonts w:ascii="Georgia" w:hAnsi="Georgia"/>
          <w:spacing w:val="-1"/>
          <w:sz w:val="32"/>
          <w:szCs w:val="32"/>
        </w:rPr>
      </w:pPr>
    </w:p>
    <w:p w14:paraId="4A090383" w14:textId="77777777" w:rsidR="0084694C" w:rsidRDefault="0084694C" w:rsidP="0084694C">
      <w:pPr>
        <w:pStyle w:val="ln"/>
        <w:shd w:val="clear" w:color="auto" w:fill="FFFFFF"/>
        <w:spacing w:before="480" w:beforeAutospacing="0" w:after="0" w:afterAutospacing="0"/>
        <w:rPr>
          <w:ins w:id="3177" w:author="Rajiv Bansal" w:date="2019-08-04T14:09:00Z"/>
          <w:rFonts w:ascii="Georgia" w:hAnsi="Georgia"/>
          <w:spacing w:val="-1"/>
          <w:sz w:val="32"/>
          <w:szCs w:val="32"/>
        </w:rPr>
      </w:pPr>
      <w:ins w:id="3178" w:author="Rajiv Bansal" w:date="2019-08-04T14:09:00Z">
        <w:r>
          <w:rPr>
            <w:rFonts w:ascii="Georgia" w:hAnsi="Georgia"/>
            <w:spacing w:val="-1"/>
            <w:sz w:val="32"/>
            <w:szCs w:val="32"/>
          </w:rPr>
          <w:t>In the controller class of image service, throw an exception in </w:t>
        </w:r>
        <w:r>
          <w:rPr>
            <w:rStyle w:val="HTMLCode"/>
            <w:spacing w:val="-1"/>
          </w:rPr>
          <w:t>getImages()</w:t>
        </w:r>
      </w:ins>
    </w:p>
    <w:p w14:paraId="56D888D6" w14:textId="77777777" w:rsidR="0084694C" w:rsidRDefault="0084694C" w:rsidP="0084694C">
      <w:pPr>
        <w:pStyle w:val="HTMLPreformatted"/>
        <w:rPr>
          <w:ins w:id="3179" w:author="Rajiv Bansal" w:date="2019-08-04T14:09:00Z"/>
        </w:rPr>
      </w:pPr>
      <w:ins w:id="3180" w:author="Rajiv Bansal" w:date="2019-08-04T14:09:00Z">
        <w:r>
          <w:rPr>
            <w:rStyle w:val="ok"/>
            <w:rFonts w:eastAsiaTheme="majorEastAsia"/>
            <w:spacing w:val="-5"/>
            <w:sz w:val="24"/>
            <w:szCs w:val="24"/>
          </w:rPr>
          <w:t>throw new Exception("Images can't be fetched");</w:t>
        </w:r>
      </w:ins>
    </w:p>
    <w:p w14:paraId="4C066830" w14:textId="77777777" w:rsidR="0084694C" w:rsidRDefault="0084694C" w:rsidP="0084694C">
      <w:pPr>
        <w:pStyle w:val="ln"/>
        <w:shd w:val="clear" w:color="auto" w:fill="FFFFFF"/>
        <w:spacing w:before="480" w:beforeAutospacing="0" w:after="0" w:afterAutospacing="0"/>
        <w:rPr>
          <w:ins w:id="3181" w:author="Rajiv Bansal" w:date="2019-08-04T14:09:00Z"/>
          <w:rFonts w:ascii="Georgia" w:hAnsi="Georgia"/>
          <w:spacing w:val="-1"/>
          <w:sz w:val="32"/>
          <w:szCs w:val="32"/>
        </w:rPr>
      </w:pPr>
      <w:ins w:id="3182" w:author="Rajiv Bansal" w:date="2019-08-04T14:09:00Z">
        <w:r>
          <w:rPr>
            <w:rFonts w:ascii="Georgia" w:hAnsi="Georgia"/>
            <w:spacing w:val="-1"/>
            <w:sz w:val="32"/>
            <w:szCs w:val="32"/>
          </w:rPr>
          <w:t>Now, go to the browser, and hit </w:t>
        </w:r>
        <w:r>
          <w:rPr>
            <w:rStyle w:val="HTMLCode"/>
            <w:spacing w:val="-1"/>
          </w:rPr>
          <w:t>localhost:8762/gallery/1</w:t>
        </w:r>
        <w:r>
          <w:rPr>
            <w:rFonts w:ascii="Georgia" w:hAnsi="Georgia"/>
            <w:spacing w:val="-1"/>
            <w:sz w:val="32"/>
            <w:szCs w:val="32"/>
          </w:rPr>
          <w:t>. You should get an empty gallery object (no images).</w:t>
        </w:r>
      </w:ins>
    </w:p>
    <w:p w14:paraId="2CD7C93D" w14:textId="77777777" w:rsidR="0084694C" w:rsidRDefault="0084694C" w:rsidP="0084694C">
      <w:pPr>
        <w:pStyle w:val="HTMLPreformatted"/>
        <w:rPr>
          <w:ins w:id="3183" w:author="Rajiv Bansal" w:date="2019-08-04T14:09:00Z"/>
        </w:rPr>
      </w:pPr>
      <w:ins w:id="3184" w:author="Rajiv Bansal" w:date="2019-08-04T14:09:00Z">
        <w:r>
          <w:rPr>
            <w:rStyle w:val="ok"/>
            <w:rFonts w:eastAsiaTheme="majorEastAsia"/>
            <w:spacing w:val="-5"/>
            <w:sz w:val="24"/>
            <w:szCs w:val="24"/>
          </w:rPr>
          <w:t>{</w:t>
        </w:r>
        <w:r>
          <w:rPr>
            <w:spacing w:val="-5"/>
            <w:sz w:val="24"/>
            <w:szCs w:val="24"/>
          </w:rPr>
          <w:br/>
        </w:r>
        <w:r>
          <w:rPr>
            <w:rStyle w:val="ok"/>
            <w:rFonts w:eastAsiaTheme="majorEastAsia"/>
            <w:spacing w:val="-5"/>
            <w:sz w:val="24"/>
            <w:szCs w:val="24"/>
          </w:rPr>
          <w:t xml:space="preserve">    "id": 1,</w:t>
        </w:r>
        <w:r>
          <w:rPr>
            <w:spacing w:val="-5"/>
            <w:sz w:val="24"/>
            <w:szCs w:val="24"/>
          </w:rPr>
          <w:br/>
        </w:r>
        <w:r>
          <w:rPr>
            <w:rStyle w:val="ok"/>
            <w:rFonts w:eastAsiaTheme="majorEastAsia"/>
            <w:spacing w:val="-5"/>
            <w:sz w:val="24"/>
            <w:szCs w:val="24"/>
          </w:rPr>
          <w:t xml:space="preserve">    "images": null</w:t>
        </w:r>
        <w:r>
          <w:rPr>
            <w:spacing w:val="-5"/>
            <w:sz w:val="24"/>
            <w:szCs w:val="24"/>
          </w:rPr>
          <w:br/>
        </w:r>
        <w:r>
          <w:rPr>
            <w:rStyle w:val="ok"/>
            <w:rFonts w:eastAsiaTheme="majorEastAsia"/>
            <w:spacing w:val="-5"/>
            <w:sz w:val="24"/>
            <w:szCs w:val="24"/>
          </w:rPr>
          <w:t>}</w:t>
        </w:r>
      </w:ins>
    </w:p>
    <w:p w14:paraId="0BA6596E" w14:textId="77777777" w:rsidR="00616582" w:rsidRPr="009329BF" w:rsidRDefault="00616582">
      <w:pPr>
        <w:shd w:val="clear" w:color="auto" w:fill="FFFFFF"/>
        <w:spacing w:before="100" w:beforeAutospacing="1" w:after="100" w:afterAutospacing="1" w:line="240" w:lineRule="auto"/>
        <w:jc w:val="both"/>
        <w:rPr>
          <w:rFonts w:eastAsia="Times New Roman" w:cs="Arial"/>
          <w:color w:val="333333"/>
          <w:lang w:eastAsia="en-IN"/>
        </w:rPr>
      </w:pPr>
    </w:p>
    <w:p w14:paraId="51733113" w14:textId="77777777" w:rsidR="00A32E89" w:rsidRDefault="00A32E89" w:rsidP="00A32E89">
      <w:pPr>
        <w:pStyle w:val="NormalWeb"/>
        <w:shd w:val="clear" w:color="auto" w:fill="FFFFFF"/>
        <w:spacing w:before="150" w:beforeAutospacing="0" w:after="240" w:afterAutospacing="0"/>
        <w:rPr>
          <w:ins w:id="3185" w:author="Rajiv Bansal" w:date="2019-08-04T14:13:00Z"/>
          <w:rFonts w:ascii="Segoe UI" w:hAnsi="Segoe UI" w:cs="Segoe UI"/>
          <w:color w:val="000000"/>
        </w:rPr>
      </w:pPr>
      <w:ins w:id="3186" w:author="Rajiv Bansal" w:date="2019-08-04T14:13:00Z">
        <w:r>
          <w:rPr>
            <w:rFonts w:ascii="Segoe UI" w:hAnsi="Segoe UI" w:cs="Segoe UI"/>
            <w:color w:val="000000"/>
          </w:rPr>
          <w:t> </w:t>
        </w:r>
        <w:r>
          <w:rPr>
            <w:rStyle w:val="HTMLCode"/>
            <w:rFonts w:ascii="Consolas" w:eastAsiaTheme="majorEastAsia" w:hAnsi="Consolas"/>
            <w:color w:val="FF0779"/>
            <w:sz w:val="21"/>
            <w:szCs w:val="21"/>
          </w:rPr>
          <w:fldChar w:fldCharType="begin"/>
        </w:r>
        <w:r>
          <w:rPr>
            <w:rStyle w:val="HTMLCode"/>
            <w:rFonts w:ascii="Consolas" w:eastAsiaTheme="majorEastAsia" w:hAnsi="Consolas"/>
            <w:color w:val="FF0779"/>
            <w:sz w:val="21"/>
            <w:szCs w:val="21"/>
          </w:rPr>
          <w:instrText xml:space="preserve"> HYPERLINK "https://github.com/Netflix/Hystrix" \t "_blank" </w:instrText>
        </w:r>
        <w:r>
          <w:rPr>
            <w:rStyle w:val="HTMLCode"/>
            <w:rFonts w:ascii="Consolas" w:eastAsiaTheme="majorEastAsia" w:hAnsi="Consolas"/>
            <w:color w:val="FF0779"/>
            <w:sz w:val="21"/>
            <w:szCs w:val="21"/>
          </w:rPr>
          <w:fldChar w:fldCharType="separate"/>
        </w:r>
        <w:r>
          <w:rPr>
            <w:rStyle w:val="Hyperlink"/>
            <w:rFonts w:ascii="Consolas" w:eastAsiaTheme="majorEastAsia" w:hAnsi="Consolas" w:cs="Courier New"/>
            <w:color w:val="0366D6"/>
            <w:sz w:val="21"/>
            <w:szCs w:val="21"/>
          </w:rPr>
          <w:t>Hystrix</w:t>
        </w:r>
        <w:r>
          <w:rPr>
            <w:rStyle w:val="HTMLCode"/>
            <w:rFonts w:ascii="Consolas" w:eastAsiaTheme="majorEastAsia" w:hAnsi="Consolas"/>
            <w:color w:val="FF0779"/>
            <w:sz w:val="21"/>
            <w:szCs w:val="21"/>
          </w:rPr>
          <w:fldChar w:fldCharType="end"/>
        </w:r>
        <w:r>
          <w:rPr>
            <w:rFonts w:ascii="Segoe UI" w:hAnsi="Segoe UI" w:cs="Segoe UI"/>
            <w:color w:val="000000"/>
          </w:rPr>
          <w:t> to implement </w:t>
        </w:r>
        <w:r>
          <w:rPr>
            <w:rStyle w:val="Strong"/>
            <w:rFonts w:ascii="Segoe UI" w:eastAsiaTheme="majorEastAsia" w:hAnsi="Segoe UI" w:cs="Segoe UI"/>
            <w:color w:val="000000"/>
          </w:rPr>
          <w:t>circuit breaker</w:t>
        </w:r>
        <w:r>
          <w:rPr>
            <w:rFonts w:ascii="Segoe UI" w:hAnsi="Segoe UI" w:cs="Segoe UI"/>
            <w:color w:val="000000"/>
          </w:rPr>
          <w:t> while invoking underlying </w:t>
        </w:r>
        <w:r>
          <w:rPr>
            <w:rFonts w:ascii="Segoe UI" w:hAnsi="Segoe UI" w:cs="Segoe UI"/>
            <w:color w:val="000000"/>
          </w:rPr>
          <w:fldChar w:fldCharType="begin"/>
        </w:r>
        <w:r>
          <w:rPr>
            <w:rFonts w:ascii="Segoe UI" w:hAnsi="Segoe UI" w:cs="Segoe UI"/>
            <w:color w:val="000000"/>
          </w:rPr>
          <w:instrText xml:space="preserve"> HYPERLINK "https://howtodoinjava.com/microservices/microservices-definition-principles-benefits/" </w:instrText>
        </w:r>
        <w:r>
          <w:rPr>
            <w:rFonts w:ascii="Segoe UI" w:hAnsi="Segoe UI" w:cs="Segoe UI"/>
            <w:color w:val="000000"/>
          </w:rPr>
          <w:fldChar w:fldCharType="separate"/>
        </w:r>
        <w:r>
          <w:rPr>
            <w:rStyle w:val="Hyperlink"/>
            <w:rFonts w:ascii="Segoe UI" w:eastAsiaTheme="majorEastAsia" w:hAnsi="Segoe UI" w:cs="Segoe UI"/>
            <w:color w:val="0366D6"/>
          </w:rPr>
          <w:t>microservice</w:t>
        </w:r>
        <w:r>
          <w:rPr>
            <w:rFonts w:ascii="Segoe UI" w:hAnsi="Segoe UI" w:cs="Segoe UI"/>
            <w:color w:val="000000"/>
          </w:rPr>
          <w:fldChar w:fldCharType="end"/>
        </w:r>
        <w:r>
          <w:rPr>
            <w:rFonts w:ascii="Segoe UI" w:hAnsi="Segoe UI" w:cs="Segoe UI"/>
            <w:color w:val="000000"/>
          </w:rPr>
          <w:t>. It is generally required to enable fault tolerance in the application where some underlying service is down/throwing error permanently, we need to fall back to different path of program execution automatically. This is related to distributed computing style of Eco system using lots of underlying Microservices. This is where circuit breaker pattern helps and </w:t>
        </w:r>
        <w:r>
          <w:rPr>
            <w:rStyle w:val="HTMLCode"/>
            <w:rFonts w:ascii="Consolas" w:eastAsiaTheme="majorEastAsia" w:hAnsi="Consolas"/>
            <w:color w:val="FF0779"/>
            <w:sz w:val="21"/>
            <w:szCs w:val="21"/>
          </w:rPr>
          <w:t>Hystrix</w:t>
        </w:r>
        <w:r>
          <w:rPr>
            <w:rFonts w:ascii="Segoe UI" w:hAnsi="Segoe UI" w:cs="Segoe UI"/>
            <w:color w:val="000000"/>
          </w:rPr>
          <w:t> is an tool to build this circuit breaker.</w:t>
        </w:r>
      </w:ins>
    </w:p>
    <w:p w14:paraId="4B2E96F8" w14:textId="77777777" w:rsidR="00A32E89" w:rsidRDefault="00A32E89">
      <w:pPr>
        <w:pStyle w:val="Heading5"/>
        <w:rPr>
          <w:ins w:id="3187" w:author="Rajiv Bansal" w:date="2019-08-04T14:13:00Z"/>
          <w:rFonts w:ascii="Segoe UI" w:hAnsi="Segoe UI" w:cs="Segoe UI"/>
          <w:color w:val="000000"/>
        </w:rPr>
        <w:pPrChange w:id="3188" w:author="Rajiv Bansal" w:date="2019-08-04T14:13:00Z">
          <w:pPr>
            <w:pStyle w:val="Heading2"/>
            <w:pBdr>
              <w:bottom w:val="single" w:sz="6" w:space="4" w:color="EAECEF"/>
            </w:pBdr>
            <w:shd w:val="clear" w:color="auto" w:fill="FFFFFF"/>
            <w:spacing w:before="450" w:after="240"/>
          </w:pPr>
        </w:pPrChange>
      </w:pPr>
      <w:ins w:id="3189" w:author="Rajiv Bansal" w:date="2019-08-04T14:13:00Z">
        <w:r>
          <w:rPr>
            <w:rFonts w:ascii="Segoe UI" w:hAnsi="Segoe UI" w:cs="Segoe UI"/>
            <w:color w:val="000000"/>
          </w:rPr>
          <w:t>Hystrix Example for real impatient</w:t>
        </w:r>
      </w:ins>
    </w:p>
    <w:p w14:paraId="5562859A" w14:textId="77777777" w:rsidR="00A32E89" w:rsidRDefault="00A32E89" w:rsidP="00A32E89">
      <w:pPr>
        <w:pStyle w:val="NormalWeb"/>
        <w:shd w:val="clear" w:color="auto" w:fill="FFFFFF"/>
        <w:spacing w:before="150" w:beforeAutospacing="0" w:after="240" w:afterAutospacing="0"/>
        <w:rPr>
          <w:ins w:id="3190" w:author="Rajiv Bansal" w:date="2019-08-04T14:13:00Z"/>
          <w:rFonts w:ascii="Segoe UI" w:hAnsi="Segoe UI" w:cs="Segoe UI"/>
          <w:color w:val="000000"/>
        </w:rPr>
      </w:pPr>
      <w:ins w:id="3191" w:author="Rajiv Bansal" w:date="2019-08-04T14:13:00Z">
        <w:r>
          <w:rPr>
            <w:rFonts w:ascii="Segoe UI" w:hAnsi="Segoe UI" w:cs="Segoe UI"/>
            <w:color w:val="000000"/>
          </w:rPr>
          <w:t>Hystrix configuration is done in four major steps.</w:t>
        </w:r>
      </w:ins>
    </w:p>
    <w:p w14:paraId="3FAC5929" w14:textId="77777777" w:rsidR="00A32E89" w:rsidRDefault="00A32E89" w:rsidP="00A32E89">
      <w:pPr>
        <w:numPr>
          <w:ilvl w:val="0"/>
          <w:numId w:val="53"/>
        </w:numPr>
        <w:shd w:val="clear" w:color="auto" w:fill="FFFFFF"/>
        <w:spacing w:before="60" w:after="100" w:afterAutospacing="1" w:line="240" w:lineRule="auto"/>
        <w:ind w:left="600"/>
        <w:rPr>
          <w:ins w:id="3192" w:author="Rajiv Bansal" w:date="2019-08-04T14:13:00Z"/>
          <w:rFonts w:ascii="Segoe UI" w:hAnsi="Segoe UI" w:cs="Segoe UI"/>
          <w:color w:val="000000"/>
        </w:rPr>
      </w:pPr>
      <w:ins w:id="3193" w:author="Rajiv Bansal" w:date="2019-08-04T14:13:00Z">
        <w:r>
          <w:rPr>
            <w:rFonts w:ascii="Segoe UI" w:hAnsi="Segoe UI" w:cs="Segoe UI"/>
            <w:color w:val="000000"/>
          </w:rPr>
          <w:t>Add Hystrix starter and dashboard dependencies.</w:t>
        </w:r>
      </w:ins>
    </w:p>
    <w:tbl>
      <w:tblPr>
        <w:tblW w:w="14925" w:type="dxa"/>
        <w:tblInd w:w="600" w:type="dxa"/>
        <w:tblCellMar>
          <w:left w:w="0" w:type="dxa"/>
          <w:right w:w="0" w:type="dxa"/>
        </w:tblCellMar>
        <w:tblLook w:val="04A0" w:firstRow="1" w:lastRow="0" w:firstColumn="1" w:lastColumn="0" w:noHBand="0" w:noVBand="1"/>
      </w:tblPr>
      <w:tblGrid>
        <w:gridCol w:w="14925"/>
      </w:tblGrid>
      <w:tr w:rsidR="00A32E89" w14:paraId="631C7C2A" w14:textId="77777777" w:rsidTr="00A32E89">
        <w:trPr>
          <w:ins w:id="3194" w:author="Rajiv Bansal" w:date="2019-08-04T14:13:00Z"/>
        </w:trPr>
        <w:tc>
          <w:tcPr>
            <w:tcW w:w="14895" w:type="dxa"/>
            <w:vAlign w:val="center"/>
            <w:hideMark/>
          </w:tcPr>
          <w:p w14:paraId="51E5492B" w14:textId="77777777" w:rsidR="00A32E89" w:rsidRDefault="00A32E89" w:rsidP="00A32E89">
            <w:pPr>
              <w:spacing w:after="0"/>
              <w:rPr>
                <w:ins w:id="3195" w:author="Rajiv Bansal" w:date="2019-08-04T14:13:00Z"/>
                <w:rFonts w:ascii="Times New Roman" w:hAnsi="Times New Roman" w:cs="Times New Roman"/>
              </w:rPr>
            </w:pPr>
            <w:ins w:id="3196" w:author="Rajiv Bansal" w:date="2019-08-04T14:13:00Z">
              <w:r>
                <w:rPr>
                  <w:rStyle w:val="HTMLCode"/>
                  <w:rFonts w:eastAsiaTheme="majorEastAsia"/>
                </w:rPr>
                <w:t>&lt;dependency&gt;</w:t>
              </w:r>
            </w:ins>
          </w:p>
          <w:p w14:paraId="6434D734" w14:textId="77777777" w:rsidR="00A32E89" w:rsidRDefault="00A32E89" w:rsidP="00A32E89">
            <w:pPr>
              <w:rPr>
                <w:ins w:id="3197" w:author="Rajiv Bansal" w:date="2019-08-04T14:13:00Z"/>
              </w:rPr>
            </w:pPr>
            <w:ins w:id="3198" w:author="Rajiv Bansal" w:date="2019-08-04T14:13:00Z">
              <w:r>
                <w:rPr>
                  <w:rStyle w:val="HTMLCode"/>
                  <w:rFonts w:eastAsiaTheme="majorEastAsia"/>
                  <w:color w:val="FF0779"/>
                </w:rPr>
                <w:t>    </w:t>
              </w:r>
              <w:r>
                <w:rPr>
                  <w:rStyle w:val="HTMLCode"/>
                  <w:rFonts w:eastAsiaTheme="majorEastAsia"/>
                </w:rPr>
                <w:t>&lt;groupId&gt;org.springframework.cloud&lt;/groupId&gt;</w:t>
              </w:r>
            </w:ins>
          </w:p>
          <w:p w14:paraId="5A30C4E6" w14:textId="77777777" w:rsidR="00A32E89" w:rsidRDefault="00A32E89" w:rsidP="00A32E89">
            <w:pPr>
              <w:rPr>
                <w:ins w:id="3199" w:author="Rajiv Bansal" w:date="2019-08-04T14:13:00Z"/>
              </w:rPr>
            </w:pPr>
            <w:ins w:id="3200" w:author="Rajiv Bansal" w:date="2019-08-04T14:13:00Z">
              <w:r>
                <w:rPr>
                  <w:rStyle w:val="HTMLCode"/>
                  <w:rFonts w:eastAsiaTheme="majorEastAsia"/>
                  <w:color w:val="FF0779"/>
                </w:rPr>
                <w:t>    </w:t>
              </w:r>
              <w:r>
                <w:rPr>
                  <w:rStyle w:val="HTMLCode"/>
                  <w:rFonts w:eastAsiaTheme="majorEastAsia"/>
                </w:rPr>
                <w:t>&lt;artifactId&gt;spring-cloud-starter-hystrix&lt;/artifactId&gt;</w:t>
              </w:r>
            </w:ins>
          </w:p>
          <w:p w14:paraId="1BFE91AF" w14:textId="77777777" w:rsidR="00A32E89" w:rsidRDefault="00A32E89" w:rsidP="00A32E89">
            <w:pPr>
              <w:rPr>
                <w:ins w:id="3201" w:author="Rajiv Bansal" w:date="2019-08-04T14:13:00Z"/>
              </w:rPr>
            </w:pPr>
            <w:ins w:id="3202" w:author="Rajiv Bansal" w:date="2019-08-04T14:13:00Z">
              <w:r>
                <w:rPr>
                  <w:rStyle w:val="HTMLCode"/>
                  <w:rFonts w:eastAsiaTheme="majorEastAsia"/>
                </w:rPr>
                <w:t>&lt;/dependency&gt;</w:t>
              </w:r>
            </w:ins>
          </w:p>
          <w:p w14:paraId="1027B028" w14:textId="77777777" w:rsidR="00A32E89" w:rsidRDefault="00A32E89" w:rsidP="00A32E89">
            <w:pPr>
              <w:rPr>
                <w:ins w:id="3203" w:author="Rajiv Bansal" w:date="2019-08-04T14:13:00Z"/>
              </w:rPr>
            </w:pPr>
            <w:ins w:id="3204" w:author="Rajiv Bansal" w:date="2019-08-04T14:13:00Z">
              <w:r>
                <w:rPr>
                  <w:rStyle w:val="HTMLCode"/>
                  <w:rFonts w:eastAsiaTheme="majorEastAsia"/>
                </w:rPr>
                <w:t>&lt;dependency&gt;</w:t>
              </w:r>
            </w:ins>
          </w:p>
          <w:p w14:paraId="5D9DB03E" w14:textId="77777777" w:rsidR="00A32E89" w:rsidRDefault="00A32E89" w:rsidP="00A32E89">
            <w:pPr>
              <w:rPr>
                <w:ins w:id="3205" w:author="Rajiv Bansal" w:date="2019-08-04T14:13:00Z"/>
              </w:rPr>
            </w:pPr>
            <w:ins w:id="3206" w:author="Rajiv Bansal" w:date="2019-08-04T14:13:00Z">
              <w:r>
                <w:rPr>
                  <w:rStyle w:val="HTMLCode"/>
                  <w:rFonts w:eastAsiaTheme="majorEastAsia"/>
                  <w:color w:val="FF0779"/>
                </w:rPr>
                <w:t>    </w:t>
              </w:r>
              <w:r>
                <w:rPr>
                  <w:rStyle w:val="HTMLCode"/>
                  <w:rFonts w:eastAsiaTheme="majorEastAsia"/>
                </w:rPr>
                <w:t>&lt;groupId&gt;org.springframework.cloud&lt;/groupId&gt;</w:t>
              </w:r>
            </w:ins>
          </w:p>
          <w:p w14:paraId="057F1FD5" w14:textId="77777777" w:rsidR="00A32E89" w:rsidRDefault="00A32E89" w:rsidP="00A32E89">
            <w:pPr>
              <w:rPr>
                <w:ins w:id="3207" w:author="Rajiv Bansal" w:date="2019-08-04T14:13:00Z"/>
              </w:rPr>
            </w:pPr>
            <w:ins w:id="3208" w:author="Rajiv Bansal" w:date="2019-08-04T14:13:00Z">
              <w:r>
                <w:rPr>
                  <w:rStyle w:val="HTMLCode"/>
                  <w:rFonts w:eastAsiaTheme="majorEastAsia"/>
                  <w:color w:val="FF0779"/>
                </w:rPr>
                <w:t>    </w:t>
              </w:r>
              <w:r>
                <w:rPr>
                  <w:rStyle w:val="HTMLCode"/>
                  <w:rFonts w:eastAsiaTheme="majorEastAsia"/>
                </w:rPr>
                <w:t>&lt;artifactId&gt;spring-cloud-starter-hystrix-dashboard&lt;/artifactId&gt;</w:t>
              </w:r>
            </w:ins>
          </w:p>
          <w:p w14:paraId="78F4D1AB" w14:textId="77777777" w:rsidR="00A32E89" w:rsidRDefault="00A32E89" w:rsidP="00A32E89">
            <w:pPr>
              <w:rPr>
                <w:ins w:id="3209" w:author="Rajiv Bansal" w:date="2019-08-04T14:13:00Z"/>
              </w:rPr>
            </w:pPr>
            <w:ins w:id="3210" w:author="Rajiv Bansal" w:date="2019-08-04T14:13:00Z">
              <w:r>
                <w:rPr>
                  <w:rStyle w:val="HTMLCode"/>
                  <w:rFonts w:eastAsiaTheme="majorEastAsia"/>
                </w:rPr>
                <w:t>&lt;/dependency&gt;</w:t>
              </w:r>
            </w:ins>
          </w:p>
        </w:tc>
      </w:tr>
    </w:tbl>
    <w:p w14:paraId="56D43897" w14:textId="77777777" w:rsidR="00A32E89" w:rsidRDefault="00A32E89" w:rsidP="00A32E89">
      <w:pPr>
        <w:numPr>
          <w:ilvl w:val="0"/>
          <w:numId w:val="53"/>
        </w:numPr>
        <w:shd w:val="clear" w:color="auto" w:fill="FFFFFF"/>
        <w:spacing w:before="60" w:after="100" w:afterAutospacing="1" w:line="240" w:lineRule="auto"/>
        <w:ind w:left="600"/>
        <w:rPr>
          <w:ins w:id="3211" w:author="Rajiv Bansal" w:date="2019-08-04T14:13:00Z"/>
          <w:rFonts w:ascii="Segoe UI" w:hAnsi="Segoe UI" w:cs="Segoe UI"/>
          <w:color w:val="000000"/>
        </w:rPr>
      </w:pPr>
      <w:ins w:id="3212"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@EnableCircuitBreaker</w:t>
        </w:r>
        <w:r>
          <w:rPr>
            <w:rFonts w:ascii="Segoe UI" w:hAnsi="Segoe UI" w:cs="Segoe UI"/>
            <w:color w:val="000000"/>
          </w:rPr>
          <w:t> annotation</w:t>
        </w:r>
      </w:ins>
    </w:p>
    <w:p w14:paraId="268BD0D3" w14:textId="77777777" w:rsidR="00A32E89" w:rsidRDefault="00A32E89" w:rsidP="00A32E89">
      <w:pPr>
        <w:numPr>
          <w:ilvl w:val="0"/>
          <w:numId w:val="53"/>
        </w:numPr>
        <w:shd w:val="clear" w:color="auto" w:fill="FFFFFF"/>
        <w:spacing w:before="60" w:after="100" w:afterAutospacing="1" w:line="240" w:lineRule="auto"/>
        <w:ind w:left="600"/>
        <w:rPr>
          <w:ins w:id="3213" w:author="Rajiv Bansal" w:date="2019-08-04T14:13:00Z"/>
          <w:rFonts w:ascii="Segoe UI" w:hAnsi="Segoe UI" w:cs="Segoe UI"/>
          <w:color w:val="000000"/>
        </w:rPr>
      </w:pPr>
      <w:ins w:id="3214"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@EnableHystrixDashboard</w:t>
        </w:r>
        <w:r>
          <w:rPr>
            <w:rFonts w:ascii="Segoe UI" w:hAnsi="Segoe UI" w:cs="Segoe UI"/>
            <w:color w:val="000000"/>
          </w:rPr>
          <w:t> annotation</w:t>
        </w:r>
      </w:ins>
    </w:p>
    <w:p w14:paraId="5CD6EB91" w14:textId="77777777" w:rsidR="00A32E89" w:rsidRDefault="00A32E89" w:rsidP="00A32E89">
      <w:pPr>
        <w:numPr>
          <w:ilvl w:val="0"/>
          <w:numId w:val="53"/>
        </w:numPr>
        <w:shd w:val="clear" w:color="auto" w:fill="FFFFFF"/>
        <w:spacing w:before="60" w:after="100" w:afterAutospacing="1" w:line="240" w:lineRule="auto"/>
        <w:ind w:left="600"/>
        <w:rPr>
          <w:ins w:id="3215" w:author="Rajiv Bansal" w:date="2019-08-04T14:13:00Z"/>
          <w:rFonts w:ascii="Segoe UI" w:hAnsi="Segoe UI" w:cs="Segoe UI"/>
          <w:color w:val="000000"/>
        </w:rPr>
      </w:pPr>
      <w:ins w:id="3216" w:author="Rajiv Bansal" w:date="2019-08-04T14:13:00Z">
        <w:r>
          <w:rPr>
            <w:rFonts w:ascii="Segoe UI" w:hAnsi="Segoe UI" w:cs="Segoe UI"/>
            <w:color w:val="000000"/>
          </w:rPr>
          <w:t>Add annotation </w:t>
        </w:r>
        <w:r>
          <w:rPr>
            <w:rStyle w:val="HTMLCode"/>
            <w:rFonts w:ascii="Consolas" w:eastAsiaTheme="majorEastAsia" w:hAnsi="Consolas"/>
            <w:color w:val="FF0779"/>
            <w:sz w:val="21"/>
            <w:szCs w:val="21"/>
          </w:rPr>
          <w:t>@HystrixCommand(fallbackMethod = "myFallbackMethod")</w:t>
        </w:r>
      </w:ins>
    </w:p>
    <w:p w14:paraId="3C180D5E"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17" w:author="Rajiv Bansal" w:date="2019-08-04T14:13:00Z"/>
          <w:rFonts w:ascii="inherit" w:hAnsi="inherit"/>
          <w:color w:val="000000"/>
          <w:sz w:val="22"/>
          <w:szCs w:val="22"/>
        </w:rPr>
      </w:pPr>
      <w:ins w:id="3218" w:author="Rajiv Bansal" w:date="2019-08-04T14:13:00Z">
        <w:r>
          <w:rPr>
            <w:rFonts w:ascii="inherit" w:hAnsi="inherit"/>
            <w:color w:val="000000"/>
            <w:sz w:val="22"/>
            <w:szCs w:val="22"/>
          </w:rPr>
          <w:t>Table of Contents</w:t>
        </w:r>
      </w:ins>
    </w:p>
    <w:p w14:paraId="01C5940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19" w:author="Rajiv Bansal" w:date="2019-08-04T14:13:00Z"/>
          <w:rFonts w:ascii="inherit" w:hAnsi="inherit"/>
          <w:color w:val="000000"/>
          <w:sz w:val="22"/>
          <w:szCs w:val="22"/>
        </w:rPr>
      </w:pPr>
    </w:p>
    <w:p w14:paraId="13CBE7CC"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0" w:author="Rajiv Bansal" w:date="2019-08-04T14:13:00Z"/>
          <w:rFonts w:ascii="inherit" w:hAnsi="inherit"/>
          <w:color w:val="000000"/>
          <w:sz w:val="22"/>
          <w:szCs w:val="22"/>
        </w:rPr>
      </w:pPr>
      <w:ins w:id="322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"what-is-circuit-breaker"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What is Circuit Breaker Pattern?</w:t>
        </w:r>
        <w:r>
          <w:rPr>
            <w:rFonts w:ascii="inherit" w:hAnsi="inherit"/>
            <w:color w:val="000000"/>
            <w:sz w:val="22"/>
            <w:szCs w:val="22"/>
          </w:rPr>
          <w:fldChar w:fldCharType="end"/>
        </w:r>
      </w:ins>
    </w:p>
    <w:p w14:paraId="1088332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2" w:author="Rajiv Bansal" w:date="2019-08-04T14:13:00Z"/>
          <w:rFonts w:ascii="inherit" w:hAnsi="inherit"/>
          <w:color w:val="000000"/>
          <w:sz w:val="22"/>
          <w:szCs w:val="22"/>
        </w:rPr>
      </w:pPr>
      <w:ins w:id="3223"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"hystrix-example"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Hystrix Circuit Breaker Example</w:t>
        </w:r>
        <w:r>
          <w:rPr>
            <w:rFonts w:ascii="inherit" w:hAnsi="inherit"/>
            <w:color w:val="000000"/>
            <w:sz w:val="22"/>
            <w:szCs w:val="22"/>
          </w:rPr>
          <w:fldChar w:fldCharType="end"/>
        </w:r>
      </w:ins>
    </w:p>
    <w:p w14:paraId="541E8EC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4" w:author="Rajiv Bansal" w:date="2019-08-04T14:13:00Z"/>
          <w:rFonts w:ascii="inherit" w:hAnsi="inherit"/>
          <w:color w:val="000000"/>
          <w:sz w:val="22"/>
          <w:szCs w:val="22"/>
        </w:rPr>
      </w:pPr>
      <w:ins w:id="3225"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"student-microservice"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Student Microservice</w:t>
        </w:r>
        <w:r>
          <w:rPr>
            <w:rFonts w:ascii="inherit" w:hAnsi="inherit"/>
            <w:color w:val="000000"/>
            <w:sz w:val="22"/>
            <w:szCs w:val="22"/>
          </w:rPr>
          <w:fldChar w:fldCharType="end"/>
        </w:r>
      </w:ins>
    </w:p>
    <w:p w14:paraId="3357F93A"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6" w:author="Rajiv Bansal" w:date="2019-08-04T14:13:00Z"/>
          <w:rFonts w:ascii="inherit" w:hAnsi="inherit"/>
          <w:color w:val="000000"/>
          <w:sz w:val="22"/>
          <w:szCs w:val="22"/>
        </w:rPr>
      </w:pPr>
      <w:ins w:id="3227"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"school-microservice"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School Microservice - Hystrix Enabled</w:t>
        </w:r>
        <w:r>
          <w:rPr>
            <w:rFonts w:ascii="inherit" w:hAnsi="inherit"/>
            <w:color w:val="000000"/>
            <w:sz w:val="22"/>
            <w:szCs w:val="22"/>
          </w:rPr>
          <w:fldChar w:fldCharType="end"/>
        </w:r>
      </w:ins>
    </w:p>
    <w:p w14:paraId="510101DB"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8" w:author="Rajiv Bansal" w:date="2019-08-04T14:13:00Z"/>
          <w:rFonts w:ascii="inherit" w:hAnsi="inherit"/>
          <w:color w:val="000000"/>
          <w:sz w:val="22"/>
          <w:szCs w:val="22"/>
        </w:rPr>
      </w:pPr>
      <w:ins w:id="3229"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Hystrix Circuit Breaker</w:t>
        </w:r>
        <w:r>
          <w:rPr>
            <w:rFonts w:ascii="inherit" w:hAnsi="inherit"/>
            <w:color w:val="000000"/>
            <w:sz w:val="22"/>
            <w:szCs w:val="22"/>
          </w:rPr>
          <w:fldChar w:fldCharType="end"/>
        </w:r>
      </w:ins>
    </w:p>
    <w:p w14:paraId="2EB11BF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0" w:author="Rajiv Bansal" w:date="2019-08-04T14:13:00Z"/>
          <w:rFonts w:ascii="inherit" w:hAnsi="inherit"/>
          <w:color w:val="000000"/>
          <w:sz w:val="22"/>
          <w:szCs w:val="22"/>
        </w:rPr>
      </w:pPr>
      <w:ins w:id="323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"hystrix-dashboard"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Hystrix Dashboard</w:t>
        </w:r>
        <w:r>
          <w:rPr>
            <w:rFonts w:ascii="inherit" w:hAnsi="inherit"/>
            <w:color w:val="000000"/>
            <w:sz w:val="22"/>
            <w:szCs w:val="22"/>
          </w:rPr>
          <w:fldChar w:fldCharType="end"/>
        </w:r>
      </w:ins>
    </w:p>
    <w:p w14:paraId="5B8A40F9"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2" w:author="Rajiv Bansal" w:date="2019-08-04T14:13:00Z"/>
          <w:rFonts w:ascii="inherit" w:hAnsi="inherit"/>
          <w:color w:val="000000"/>
          <w:sz w:val="22"/>
          <w:szCs w:val="22"/>
        </w:rPr>
      </w:pPr>
      <w:ins w:id="3233"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61EB686C" w14:textId="77777777" w:rsidR="00A32E89" w:rsidRDefault="00A32E89">
      <w:pPr>
        <w:pStyle w:val="Heading5"/>
        <w:rPr>
          <w:ins w:id="3234" w:author="Rajiv Bansal" w:date="2019-08-04T14:13:00Z"/>
          <w:rFonts w:ascii="Segoe UI" w:hAnsi="Segoe UI" w:cs="Segoe UI"/>
          <w:color w:val="000000"/>
          <w:sz w:val="36"/>
          <w:szCs w:val="36"/>
        </w:rPr>
        <w:pPrChange w:id="3235" w:author="Rajiv Bansal" w:date="2019-08-04T14:13:00Z">
          <w:pPr>
            <w:pStyle w:val="Heading2"/>
            <w:pBdr>
              <w:bottom w:val="single" w:sz="6" w:space="4" w:color="EAECEF"/>
            </w:pBdr>
            <w:shd w:val="clear" w:color="auto" w:fill="FFFFFF"/>
            <w:spacing w:before="450" w:after="240"/>
          </w:pPr>
        </w:pPrChange>
      </w:pPr>
      <w:ins w:id="3236" w:author="Rajiv Bansal" w:date="2019-08-04T14:13:00Z">
        <w:r>
          <w:rPr>
            <w:rFonts w:ascii="Segoe UI" w:hAnsi="Segoe UI" w:cs="Segoe UI"/>
            <w:color w:val="000000"/>
          </w:rPr>
          <w:lastRenderedPageBreak/>
          <w:t>Whay is Circuit Breaker Pattern?</w:t>
        </w:r>
      </w:ins>
    </w:p>
    <w:p w14:paraId="1F11DA84" w14:textId="77777777" w:rsidR="00A32E89" w:rsidRDefault="00A32E89" w:rsidP="00A32E89">
      <w:pPr>
        <w:pStyle w:val="NormalWeb"/>
        <w:shd w:val="clear" w:color="auto" w:fill="FFFFFF"/>
        <w:spacing w:before="150" w:beforeAutospacing="0" w:after="240" w:afterAutospacing="0"/>
        <w:rPr>
          <w:ins w:id="3237" w:author="Rajiv Bansal" w:date="2019-08-04T14:13:00Z"/>
          <w:rFonts w:ascii="Segoe UI" w:hAnsi="Segoe UI" w:cs="Segoe UI"/>
          <w:color w:val="000000"/>
        </w:rPr>
      </w:pPr>
      <w:ins w:id="3238" w:author="Rajiv Bansal" w:date="2019-08-04T14:13:00Z">
        <w:r>
          <w:rPr>
            <w:rFonts w:ascii="Segoe UI" w:hAnsi="Segoe UI" w:cs="Segoe UI"/>
            <w:color w:val="000000"/>
          </w:rPr>
          <w:t>If we design our systems on microservice based architecture, we will generally develop many Microservices and those will interact with each other heavily in achieving certain business goals. Now, all of us can assume that this will give expected result if all the services are up and running and response time of each service is satisfactory.</w:t>
        </w:r>
      </w:ins>
    </w:p>
    <w:p w14:paraId="0AF8C748" w14:textId="77777777" w:rsidR="00A32E89" w:rsidRDefault="00A32E89" w:rsidP="00A32E89">
      <w:pPr>
        <w:pStyle w:val="NormalWeb"/>
        <w:shd w:val="clear" w:color="auto" w:fill="FFFFFF"/>
        <w:spacing w:before="150" w:beforeAutospacing="0" w:after="240" w:afterAutospacing="0"/>
        <w:rPr>
          <w:ins w:id="3239" w:author="Rajiv Bansal" w:date="2019-08-04T14:13:00Z"/>
          <w:rFonts w:ascii="Segoe UI" w:hAnsi="Segoe UI" w:cs="Segoe UI"/>
          <w:color w:val="000000"/>
        </w:rPr>
      </w:pPr>
      <w:ins w:id="3240" w:author="Rajiv Bansal" w:date="2019-08-04T14:13:00Z">
        <w:r>
          <w:rPr>
            <w:rFonts w:ascii="Segoe UI" w:hAnsi="Segoe UI" w:cs="Segoe UI"/>
            <w:color w:val="000000"/>
          </w:rPr>
          <w:t>Now what will happen if any service, of the current Eco system, has some issue and stopped servicing the requests. It will result in timeouts/exception and the whole Eco system will get unstable due to this single point of failure.</w:t>
        </w:r>
      </w:ins>
    </w:p>
    <w:p w14:paraId="0501DA05" w14:textId="77777777" w:rsidR="00A32E89" w:rsidRDefault="00A32E89" w:rsidP="00A32E89">
      <w:pPr>
        <w:pStyle w:val="NormalWeb"/>
        <w:shd w:val="clear" w:color="auto" w:fill="FFFFFF"/>
        <w:spacing w:before="150" w:beforeAutospacing="0" w:after="240" w:afterAutospacing="0"/>
        <w:rPr>
          <w:ins w:id="3241" w:author="Rajiv Bansal" w:date="2019-08-04T14:13:00Z"/>
          <w:rFonts w:ascii="Segoe UI" w:hAnsi="Segoe UI" w:cs="Segoe UI"/>
          <w:color w:val="000000"/>
        </w:rPr>
      </w:pPr>
      <w:ins w:id="3242" w:author="Rajiv Bansal" w:date="2019-08-04T14:13:00Z">
        <w:r>
          <w:rPr>
            <w:rFonts w:ascii="Segoe UI" w:hAnsi="Segoe UI" w:cs="Segoe UI"/>
            <w:color w:val="000000"/>
          </w:rPr>
          <w:t>Here circuit breaker pattern comes handy and it redirects traffic to a fall back path once it sees any such scenario. Also it monitors the defective service closely and restore the traffic once the service came back to normalcy.</w:t>
        </w:r>
      </w:ins>
    </w:p>
    <w:p w14:paraId="3315A285" w14:textId="77777777" w:rsidR="00A32E89" w:rsidRDefault="00A32E89" w:rsidP="00A32E89">
      <w:pPr>
        <w:pStyle w:val="NormalWeb"/>
        <w:shd w:val="clear" w:color="auto" w:fill="FFFFFF"/>
        <w:spacing w:before="150" w:beforeAutospacing="0" w:after="240" w:afterAutospacing="0"/>
        <w:rPr>
          <w:ins w:id="3243" w:author="Rajiv Bansal" w:date="2019-08-04T14:13:00Z"/>
          <w:rFonts w:ascii="Segoe UI" w:hAnsi="Segoe UI" w:cs="Segoe UI"/>
          <w:color w:val="000000"/>
        </w:rPr>
      </w:pPr>
      <w:ins w:id="3244" w:author="Rajiv Bansal" w:date="2019-08-04T14:13:00Z">
        <w:r>
          <w:rPr>
            <w:rFonts w:ascii="Segoe UI" w:hAnsi="Segoe UI" w:cs="Segoe UI"/>
            <w:color w:val="000000"/>
          </w:rPr>
          <w:t>So circuit breaker is a kind of a wrapper of the method which is doing the service call and it monitors the service health and once it gets some issue, the circuit breaker trips and all further calls goto the circuit breaker fall back and finally restores automatically once the service came back !! That’s cool right?</w:t>
        </w:r>
      </w:ins>
    </w:p>
    <w:p w14:paraId="6008A4B4" w14:textId="5995ADCE" w:rsidR="00A32E89" w:rsidRDefault="00A32E89" w:rsidP="00A32E89">
      <w:pPr>
        <w:rPr>
          <w:ins w:id="3245" w:author="Rajiv Bansal" w:date="2019-08-04T14:13:00Z"/>
          <w:rFonts w:ascii="Times New Roman" w:hAnsi="Times New Roman" w:cs="Times New Roman"/>
        </w:rPr>
      </w:pPr>
      <w:ins w:id="3246" w:author="Rajiv Bansal" w:date="2019-08-04T14:13:00Z">
        <w:r>
          <w:rPr>
            <w:noProof/>
            <w:color w:val="0366D6"/>
          </w:rPr>
          <w:drawing>
            <wp:inline distT="0" distB="0" distL="0" distR="0" wp14:anchorId="6D5136AB" wp14:editId="086303CE">
              <wp:extent cx="3724275" cy="4381500"/>
              <wp:effectExtent l="0" t="0" r="9525" b="0"/>
              <wp:docPr id="211" name="Picture 211" descr="https://cdn2.howtodoinjava.com/wp-content/uploads/2017/07/CB_Sequence.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dn2.howtodoinjava.com/wp-content/uploads/2017/07/CB_Sequence.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24275" cy="4381500"/>
                      </a:xfrm>
                      <a:prstGeom prst="rect">
                        <a:avLst/>
                      </a:prstGeom>
                      <a:noFill/>
                      <a:ln>
                        <a:noFill/>
                      </a:ln>
                    </pic:spPr>
                  </pic:pic>
                </a:graphicData>
              </a:graphic>
            </wp:inline>
          </w:drawing>
        </w:r>
        <w:r>
          <w:t>Circuit Breaker Sequence of Invocation</w:t>
        </w:r>
      </w:ins>
    </w:p>
    <w:p w14:paraId="46A365CE" w14:textId="77777777" w:rsidR="00A32E89" w:rsidRDefault="00A32E89">
      <w:pPr>
        <w:pStyle w:val="Heading5"/>
        <w:rPr>
          <w:ins w:id="3247" w:author="Rajiv Bansal" w:date="2019-08-04T14:13:00Z"/>
          <w:rFonts w:ascii="Segoe UI" w:hAnsi="Segoe UI" w:cs="Segoe UI"/>
          <w:color w:val="000000"/>
        </w:rPr>
        <w:pPrChange w:id="3248" w:author="Rajiv Bansal" w:date="2019-08-04T14:14:00Z">
          <w:pPr>
            <w:pStyle w:val="Heading2"/>
            <w:pBdr>
              <w:bottom w:val="single" w:sz="6" w:space="4" w:color="EAECEF"/>
            </w:pBdr>
            <w:shd w:val="clear" w:color="auto" w:fill="FFFFFF"/>
            <w:spacing w:before="450" w:after="240"/>
          </w:pPr>
        </w:pPrChange>
      </w:pPr>
      <w:ins w:id="3249" w:author="Rajiv Bansal" w:date="2019-08-04T14:13:00Z">
        <w:r>
          <w:rPr>
            <w:rFonts w:ascii="Segoe UI" w:hAnsi="Segoe UI" w:cs="Segoe UI"/>
            <w:color w:val="000000"/>
          </w:rPr>
          <w:t>Hystrix Circuit Breaker Example</w:t>
        </w:r>
      </w:ins>
    </w:p>
    <w:p w14:paraId="05857691" w14:textId="77777777" w:rsidR="00A32E89" w:rsidRDefault="00A32E89">
      <w:pPr>
        <w:pStyle w:val="NormalWeb"/>
        <w:shd w:val="clear" w:color="auto" w:fill="FFFFFF"/>
        <w:spacing w:before="150" w:beforeAutospacing="0" w:after="240" w:afterAutospacing="0"/>
        <w:rPr>
          <w:ins w:id="3250" w:author="Rajiv Bansal" w:date="2019-08-04T14:13:00Z"/>
          <w:rFonts w:ascii="Segoe UI" w:hAnsi="Segoe UI" w:cs="Segoe UI"/>
          <w:color w:val="000000"/>
        </w:rPr>
      </w:pPr>
      <w:ins w:id="3251" w:author="Rajiv Bansal" w:date="2019-08-04T14:13:00Z">
        <w:r>
          <w:rPr>
            <w:rFonts w:ascii="Segoe UI" w:hAnsi="Segoe UI" w:cs="Segoe UI"/>
            <w:color w:val="000000"/>
          </w:rPr>
          <w:t>To demo circuit breaker, we will create following two microservices where first is dependent on another.</w:t>
        </w:r>
      </w:ins>
    </w:p>
    <w:p w14:paraId="6C224D46" w14:textId="77777777" w:rsidR="00A32E89" w:rsidRDefault="00A32E89">
      <w:pPr>
        <w:numPr>
          <w:ilvl w:val="0"/>
          <w:numId w:val="54"/>
        </w:numPr>
        <w:shd w:val="clear" w:color="auto" w:fill="FFFFFF"/>
        <w:spacing w:before="60" w:after="100" w:afterAutospacing="1" w:line="240" w:lineRule="auto"/>
        <w:ind w:left="600"/>
        <w:rPr>
          <w:ins w:id="3252" w:author="Rajiv Bansal" w:date="2019-08-04T14:13:00Z"/>
          <w:rFonts w:ascii="Segoe UI" w:hAnsi="Segoe UI" w:cs="Segoe UI"/>
          <w:color w:val="000000"/>
        </w:rPr>
      </w:pPr>
      <w:ins w:id="3253" w:author="Rajiv Bansal" w:date="2019-08-04T14:13:00Z">
        <w:r>
          <w:rPr>
            <w:rStyle w:val="Strong"/>
            <w:rFonts w:ascii="Segoe UI" w:hAnsi="Segoe UI" w:cs="Segoe UI"/>
            <w:color w:val="000000"/>
          </w:rPr>
          <w:t>Student Microservice</w:t>
        </w:r>
        <w:r>
          <w:rPr>
            <w:rFonts w:ascii="Segoe UI" w:hAnsi="Segoe UI" w:cs="Segoe UI"/>
            <w:color w:val="000000"/>
          </w:rPr>
          <w:t> – Which will give some basic functionality on </w:t>
        </w:r>
        <w:r>
          <w:rPr>
            <w:rStyle w:val="HTMLCode"/>
            <w:rFonts w:ascii="Consolas" w:eastAsiaTheme="majorEastAsia" w:hAnsi="Consolas"/>
            <w:color w:val="FF0779"/>
            <w:sz w:val="21"/>
            <w:szCs w:val="21"/>
          </w:rPr>
          <w:t>Student</w:t>
        </w:r>
        <w:r>
          <w:rPr>
            <w:rFonts w:ascii="Segoe UI" w:hAnsi="Segoe UI" w:cs="Segoe UI"/>
            <w:color w:val="000000"/>
          </w:rPr>
          <w:t> entity. It will be a REST based service. We will call this service from </w:t>
        </w:r>
        <w:r>
          <w:rPr>
            <w:rStyle w:val="HTMLCode"/>
            <w:rFonts w:ascii="Consolas" w:eastAsiaTheme="majorEastAsia" w:hAnsi="Consolas"/>
            <w:color w:val="FF0779"/>
            <w:sz w:val="21"/>
            <w:szCs w:val="21"/>
          </w:rPr>
          <w:t>School</w:t>
        </w:r>
        <w:r>
          <w:rPr>
            <w:rFonts w:ascii="Segoe UI" w:hAnsi="Segoe UI" w:cs="Segoe UI"/>
            <w:color w:val="000000"/>
          </w:rPr>
          <w:t> Service to understand Circuit Breaker. It will run on port </w:t>
        </w:r>
        <w:r>
          <w:rPr>
            <w:rStyle w:val="HTMLCode"/>
            <w:rFonts w:ascii="Consolas" w:eastAsiaTheme="majorEastAsia" w:hAnsi="Consolas"/>
            <w:color w:val="FF0779"/>
            <w:sz w:val="21"/>
            <w:szCs w:val="21"/>
          </w:rPr>
          <w:t>8098</w:t>
        </w:r>
        <w:r>
          <w:rPr>
            <w:rFonts w:ascii="Segoe UI" w:hAnsi="Segoe UI" w:cs="Segoe UI"/>
            <w:color w:val="000000"/>
          </w:rPr>
          <w:t> in localhost.</w:t>
        </w:r>
      </w:ins>
    </w:p>
    <w:p w14:paraId="7AFB63E6" w14:textId="77777777" w:rsidR="00A32E89" w:rsidRDefault="00A32E89">
      <w:pPr>
        <w:numPr>
          <w:ilvl w:val="0"/>
          <w:numId w:val="54"/>
        </w:numPr>
        <w:shd w:val="clear" w:color="auto" w:fill="FFFFFF"/>
        <w:spacing w:before="60" w:after="100" w:afterAutospacing="1" w:line="240" w:lineRule="auto"/>
        <w:ind w:left="600"/>
        <w:rPr>
          <w:ins w:id="3254" w:author="Rajiv Bansal" w:date="2019-08-04T14:13:00Z"/>
          <w:rFonts w:ascii="Segoe UI" w:hAnsi="Segoe UI" w:cs="Segoe UI"/>
          <w:color w:val="000000"/>
        </w:rPr>
      </w:pPr>
      <w:ins w:id="3255" w:author="Rajiv Bansal" w:date="2019-08-04T14:13:00Z">
        <w:r>
          <w:rPr>
            <w:rStyle w:val="Strong"/>
            <w:rFonts w:ascii="Segoe UI" w:hAnsi="Segoe UI" w:cs="Segoe UI"/>
            <w:color w:val="000000"/>
          </w:rPr>
          <w:t>School Microservice</w:t>
        </w:r>
        <w:r>
          <w:rPr>
            <w:rFonts w:ascii="Segoe UI" w:hAnsi="Segoe UI" w:cs="Segoe UI"/>
            <w:color w:val="000000"/>
          </w:rPr>
          <w:t> – Again a simple REST based microservice where we will implement circuit breaker using </w:t>
        </w:r>
        <w:r>
          <w:rPr>
            <w:rStyle w:val="HTMLCode"/>
            <w:rFonts w:ascii="Consolas" w:eastAsiaTheme="majorEastAsia" w:hAnsi="Consolas"/>
            <w:color w:val="FF0779"/>
            <w:sz w:val="21"/>
            <w:szCs w:val="21"/>
          </w:rPr>
          <w:t>Hystrix</w:t>
        </w:r>
        <w:r>
          <w:rPr>
            <w:rFonts w:ascii="Segoe UI" w:hAnsi="Segoe UI" w:cs="Segoe UI"/>
            <w:color w:val="000000"/>
          </w:rPr>
          <w:t>. </w:t>
        </w:r>
        <w:r>
          <w:rPr>
            <w:rStyle w:val="HTMLCode"/>
            <w:rFonts w:ascii="Consolas" w:eastAsiaTheme="majorEastAsia" w:hAnsi="Consolas"/>
            <w:color w:val="FF0779"/>
            <w:sz w:val="21"/>
            <w:szCs w:val="21"/>
          </w:rPr>
          <w:t>Student</w:t>
        </w:r>
        <w:r>
          <w:rPr>
            <w:rFonts w:ascii="Segoe UI" w:hAnsi="Segoe UI" w:cs="Segoe UI"/>
            <w:color w:val="000000"/>
          </w:rPr>
          <w:t> Service will be invoked from here and we will test the fall back path once student service will be unavailable. It will run on port 9098 in localhost.</w:t>
        </w:r>
      </w:ins>
    </w:p>
    <w:p w14:paraId="193456EF" w14:textId="77777777" w:rsidR="00A32E89" w:rsidRDefault="00A32E89">
      <w:pPr>
        <w:pStyle w:val="Heading7"/>
        <w:rPr>
          <w:ins w:id="3256" w:author="Rajiv Bansal" w:date="2019-08-04T14:13:00Z"/>
          <w:rFonts w:ascii="Segoe UI" w:hAnsi="Segoe UI" w:cs="Segoe UI"/>
          <w:color w:val="000000"/>
          <w:sz w:val="29"/>
          <w:szCs w:val="29"/>
        </w:rPr>
        <w:pPrChange w:id="3257" w:author="Rajiv Bansal" w:date="2019-08-04T14:14:00Z">
          <w:pPr>
            <w:pStyle w:val="Heading4"/>
            <w:shd w:val="clear" w:color="auto" w:fill="FFFFFF"/>
            <w:spacing w:before="360" w:after="240"/>
          </w:pPr>
        </w:pPrChange>
      </w:pPr>
      <w:ins w:id="3258" w:author="Rajiv Bansal" w:date="2019-08-04T14:13:00Z">
        <w:r>
          <w:rPr>
            <w:rFonts w:ascii="Segoe UI" w:hAnsi="Segoe UI" w:cs="Segoe UI"/>
            <w:color w:val="000000"/>
            <w:sz w:val="29"/>
            <w:szCs w:val="29"/>
          </w:rPr>
          <w:t>Tech Stack and Demo Runtime</w:t>
        </w:r>
      </w:ins>
    </w:p>
    <w:p w14:paraId="07F7C35A" w14:textId="77777777" w:rsidR="00A32E89" w:rsidRDefault="00A32E89" w:rsidP="00A32E89">
      <w:pPr>
        <w:numPr>
          <w:ilvl w:val="0"/>
          <w:numId w:val="55"/>
        </w:numPr>
        <w:shd w:val="clear" w:color="auto" w:fill="FFFFFF"/>
        <w:spacing w:before="60" w:after="100" w:afterAutospacing="1" w:line="240" w:lineRule="auto"/>
        <w:ind w:left="600"/>
        <w:rPr>
          <w:ins w:id="3259" w:author="Rajiv Bansal" w:date="2019-08-04T14:13:00Z"/>
          <w:rFonts w:ascii="Segoe UI" w:hAnsi="Segoe UI" w:cs="Segoe UI"/>
          <w:color w:val="000000"/>
        </w:rPr>
      </w:pPr>
      <w:ins w:id="3260" w:author="Rajiv Bansal" w:date="2019-08-04T14:13:00Z">
        <w:r>
          <w:rPr>
            <w:rFonts w:ascii="Segoe UI" w:hAnsi="Segoe UI" w:cs="Segoe UI"/>
            <w:color w:val="000000"/>
          </w:rPr>
          <w:t>Java 1.8</w:t>
        </w:r>
      </w:ins>
    </w:p>
    <w:p w14:paraId="470E13D5" w14:textId="77777777" w:rsidR="00A32E89" w:rsidRDefault="00A32E89" w:rsidP="00A32E89">
      <w:pPr>
        <w:numPr>
          <w:ilvl w:val="0"/>
          <w:numId w:val="55"/>
        </w:numPr>
        <w:shd w:val="clear" w:color="auto" w:fill="FFFFFF"/>
        <w:spacing w:before="60" w:after="100" w:afterAutospacing="1" w:line="240" w:lineRule="auto"/>
        <w:ind w:left="600"/>
        <w:rPr>
          <w:ins w:id="3261" w:author="Rajiv Bansal" w:date="2019-08-04T14:13:00Z"/>
          <w:rFonts w:ascii="Segoe UI" w:hAnsi="Segoe UI" w:cs="Segoe UI"/>
          <w:color w:val="000000"/>
        </w:rPr>
      </w:pPr>
      <w:ins w:id="3262" w:author="Rajiv Bansal" w:date="2019-08-04T14:13:00Z">
        <w:r>
          <w:rPr>
            <w:rFonts w:ascii="Segoe UI" w:hAnsi="Segoe UI" w:cs="Segoe UI"/>
            <w:color w:val="000000"/>
          </w:rPr>
          <w:t>Eclipse as IDE</w:t>
        </w:r>
      </w:ins>
    </w:p>
    <w:p w14:paraId="021BBECE" w14:textId="77777777" w:rsidR="00A32E89" w:rsidRDefault="00A32E89" w:rsidP="00A32E89">
      <w:pPr>
        <w:numPr>
          <w:ilvl w:val="0"/>
          <w:numId w:val="55"/>
        </w:numPr>
        <w:shd w:val="clear" w:color="auto" w:fill="FFFFFF"/>
        <w:spacing w:before="60" w:after="100" w:afterAutospacing="1" w:line="240" w:lineRule="auto"/>
        <w:ind w:left="600"/>
        <w:rPr>
          <w:ins w:id="3263" w:author="Rajiv Bansal" w:date="2019-08-04T14:13:00Z"/>
          <w:rFonts w:ascii="Segoe UI" w:hAnsi="Segoe UI" w:cs="Segoe UI"/>
          <w:color w:val="000000"/>
        </w:rPr>
      </w:pPr>
      <w:ins w:id="3264" w:author="Rajiv Bansal" w:date="2019-08-04T14:13:00Z">
        <w:r>
          <w:rPr>
            <w:rFonts w:ascii="Segoe UI" w:hAnsi="Segoe UI" w:cs="Segoe UI"/>
            <w:color w:val="000000"/>
          </w:rPr>
          <w:t>Maven as build tool</w:t>
        </w:r>
      </w:ins>
    </w:p>
    <w:p w14:paraId="7D7391F0" w14:textId="77777777" w:rsidR="00A32E89" w:rsidRDefault="00A32E89" w:rsidP="00A32E89">
      <w:pPr>
        <w:numPr>
          <w:ilvl w:val="0"/>
          <w:numId w:val="55"/>
        </w:numPr>
        <w:shd w:val="clear" w:color="auto" w:fill="FFFFFF"/>
        <w:spacing w:before="60" w:after="100" w:afterAutospacing="1" w:line="240" w:lineRule="auto"/>
        <w:ind w:left="600"/>
        <w:rPr>
          <w:ins w:id="3265" w:author="Rajiv Bansal" w:date="2019-08-04T14:13:00Z"/>
          <w:rFonts w:ascii="Segoe UI" w:hAnsi="Segoe UI" w:cs="Segoe UI"/>
          <w:color w:val="000000"/>
        </w:rPr>
      </w:pPr>
      <w:ins w:id="3266" w:author="Rajiv Bansal" w:date="2019-08-04T14:13:00Z">
        <w:r>
          <w:rPr>
            <w:rFonts w:ascii="Segoe UI" w:hAnsi="Segoe UI" w:cs="Segoe UI"/>
            <w:color w:val="000000"/>
          </w:rPr>
          <w:t>Spring cloud Hystrix as circuit breaker framework</w:t>
        </w:r>
      </w:ins>
    </w:p>
    <w:p w14:paraId="55B2B1BA" w14:textId="77777777" w:rsidR="00A32E89" w:rsidRDefault="00A32E89" w:rsidP="00A32E89">
      <w:pPr>
        <w:numPr>
          <w:ilvl w:val="0"/>
          <w:numId w:val="55"/>
        </w:numPr>
        <w:shd w:val="clear" w:color="auto" w:fill="FFFFFF"/>
        <w:spacing w:before="60" w:after="100" w:afterAutospacing="1" w:line="240" w:lineRule="auto"/>
        <w:ind w:left="600"/>
        <w:rPr>
          <w:ins w:id="3267" w:author="Rajiv Bansal" w:date="2019-08-04T14:13:00Z"/>
          <w:rFonts w:ascii="Segoe UI" w:hAnsi="Segoe UI" w:cs="Segoe UI"/>
          <w:color w:val="000000"/>
        </w:rPr>
      </w:pPr>
      <w:ins w:id="3268" w:author="Rajiv Bansal" w:date="2019-08-04T14:13:00Z">
        <w:r>
          <w:rPr>
            <w:rFonts w:ascii="Segoe UI" w:hAnsi="Segoe UI" w:cs="Segoe UI"/>
            <w:color w:val="000000"/>
          </w:rPr>
          <w:t>Spring boot</w:t>
        </w:r>
      </w:ins>
    </w:p>
    <w:p w14:paraId="435921FC" w14:textId="77777777" w:rsidR="00A32E89" w:rsidRDefault="00A32E89" w:rsidP="00A32E89">
      <w:pPr>
        <w:numPr>
          <w:ilvl w:val="0"/>
          <w:numId w:val="55"/>
        </w:numPr>
        <w:shd w:val="clear" w:color="auto" w:fill="FFFFFF"/>
        <w:spacing w:before="60" w:after="100" w:afterAutospacing="1" w:line="240" w:lineRule="auto"/>
        <w:ind w:left="600"/>
        <w:rPr>
          <w:ins w:id="3269" w:author="Rajiv Bansal" w:date="2019-08-04T14:13:00Z"/>
          <w:rFonts w:ascii="Segoe UI" w:hAnsi="Segoe UI" w:cs="Segoe UI"/>
          <w:color w:val="000000"/>
        </w:rPr>
      </w:pPr>
      <w:ins w:id="3270" w:author="Rajiv Bansal" w:date="2019-08-04T14:13:00Z">
        <w:r>
          <w:rPr>
            <w:rFonts w:ascii="Segoe UI" w:hAnsi="Segoe UI" w:cs="Segoe UI"/>
            <w:color w:val="000000"/>
          </w:rPr>
          <w:t>Spring Rest</w:t>
        </w:r>
      </w:ins>
    </w:p>
    <w:p w14:paraId="4D798C39" w14:textId="77777777" w:rsidR="00A32E89" w:rsidRDefault="00A32E89">
      <w:pPr>
        <w:pStyle w:val="Heading5"/>
        <w:rPr>
          <w:ins w:id="3271" w:author="Rajiv Bansal" w:date="2019-08-04T14:13:00Z"/>
          <w:rFonts w:ascii="Segoe UI" w:hAnsi="Segoe UI" w:cs="Segoe UI"/>
          <w:color w:val="000000"/>
        </w:rPr>
        <w:pPrChange w:id="3272" w:author="Rajiv Bansal" w:date="2019-08-04T14:14:00Z">
          <w:pPr>
            <w:pStyle w:val="Heading2"/>
            <w:pBdr>
              <w:bottom w:val="single" w:sz="6" w:space="4" w:color="EAECEF"/>
            </w:pBdr>
            <w:shd w:val="clear" w:color="auto" w:fill="FFFFFF"/>
            <w:spacing w:before="450" w:after="240"/>
          </w:pPr>
        </w:pPrChange>
      </w:pPr>
      <w:ins w:id="3273" w:author="Rajiv Bansal" w:date="2019-08-04T14:13:00Z">
        <w:r>
          <w:rPr>
            <w:rFonts w:ascii="Segoe UI" w:hAnsi="Segoe UI" w:cs="Segoe UI"/>
            <w:color w:val="000000"/>
          </w:rPr>
          <w:t>Create Student Service</w:t>
        </w:r>
      </w:ins>
    </w:p>
    <w:p w14:paraId="4B055214" w14:textId="77777777" w:rsidR="00A32E89" w:rsidRDefault="00A32E89">
      <w:pPr>
        <w:pStyle w:val="NormalWeb"/>
        <w:shd w:val="clear" w:color="auto" w:fill="FFFFFF"/>
        <w:spacing w:before="150" w:beforeAutospacing="0" w:after="240" w:afterAutospacing="0"/>
        <w:rPr>
          <w:ins w:id="3274" w:author="Rajiv Bansal" w:date="2019-08-04T14:13:00Z"/>
          <w:rFonts w:ascii="Segoe UI" w:hAnsi="Segoe UI" w:cs="Segoe UI"/>
          <w:color w:val="000000"/>
        </w:rPr>
      </w:pPr>
      <w:ins w:id="3275" w:author="Rajiv Bansal" w:date="2019-08-04T14:13:00Z">
        <w:r>
          <w:rPr>
            <w:rFonts w:ascii="Segoe UI" w:hAnsi="Segoe UI" w:cs="Segoe UI"/>
            <w:color w:val="000000"/>
          </w:rPr>
          <w:t>Follow these steps to create and run Student Service – a simple REST service providing some basic functionality of Student entity.</w:t>
        </w:r>
      </w:ins>
    </w:p>
    <w:p w14:paraId="262AAE45" w14:textId="77777777" w:rsidR="00A32E89" w:rsidRDefault="00A32E89">
      <w:pPr>
        <w:pStyle w:val="Heading7"/>
        <w:rPr>
          <w:ins w:id="3276" w:author="Rajiv Bansal" w:date="2019-08-04T14:13:00Z"/>
          <w:rFonts w:ascii="Segoe UI" w:hAnsi="Segoe UI" w:cs="Segoe UI"/>
          <w:color w:val="000000"/>
          <w:sz w:val="29"/>
          <w:szCs w:val="29"/>
        </w:rPr>
        <w:pPrChange w:id="3277" w:author="Rajiv Bansal" w:date="2019-08-04T14:14:00Z">
          <w:pPr>
            <w:pStyle w:val="Heading4"/>
            <w:shd w:val="clear" w:color="auto" w:fill="FFFFFF"/>
            <w:spacing w:before="360" w:after="240"/>
          </w:pPr>
        </w:pPrChange>
      </w:pPr>
      <w:ins w:id="3278" w:author="Rajiv Bansal" w:date="2019-08-04T14:13:00Z">
        <w:r>
          <w:rPr>
            <w:rFonts w:ascii="Segoe UI" w:hAnsi="Segoe UI" w:cs="Segoe UI"/>
            <w:color w:val="000000"/>
            <w:sz w:val="29"/>
            <w:szCs w:val="29"/>
          </w:rPr>
          <w:t>Create spring boot project</w:t>
        </w:r>
      </w:ins>
    </w:p>
    <w:p w14:paraId="4E6C6136" w14:textId="77777777" w:rsidR="00A32E89" w:rsidRDefault="00A32E89">
      <w:pPr>
        <w:pStyle w:val="NormalWeb"/>
        <w:shd w:val="clear" w:color="auto" w:fill="FFFFFF"/>
        <w:spacing w:before="150" w:beforeAutospacing="0" w:after="240" w:afterAutospacing="0"/>
        <w:rPr>
          <w:ins w:id="3279" w:author="Rajiv Bansal" w:date="2019-08-04T14:13:00Z"/>
          <w:rFonts w:ascii="Segoe UI" w:hAnsi="Segoe UI" w:cs="Segoe UI"/>
          <w:color w:val="000000"/>
        </w:rPr>
      </w:pPr>
      <w:ins w:id="3280"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three dependencies i.e. </w:t>
        </w:r>
        <w:r>
          <w:rPr>
            <w:rStyle w:val="HTMLCode"/>
            <w:rFonts w:ascii="Consolas" w:eastAsiaTheme="majorEastAsia" w:hAnsi="Consolas"/>
            <w:color w:val="FF0779"/>
            <w:sz w:val="21"/>
            <w:szCs w:val="21"/>
          </w:rPr>
          <w:t>Web</w:t>
        </w:r>
        <w:r>
          <w:rPr>
            <w:rFonts w:ascii="Segoe UI" w:hAnsi="Segoe UI" w:cs="Segoe UI"/>
            <w:color w:val="000000"/>
          </w:rPr>
          <w:t>, </w:t>
        </w:r>
        <w:r>
          <w:rPr>
            <w:rStyle w:val="HTMLCode"/>
            <w:rFonts w:ascii="Consolas" w:eastAsiaTheme="majorEastAsia" w:hAnsi="Consolas"/>
            <w:color w:val="FF0779"/>
            <w:sz w:val="21"/>
            <w:szCs w:val="21"/>
          </w:rPr>
          <w:t>Rest Repositories</w:t>
        </w:r>
        <w:r>
          <w:rPr>
            <w:rFonts w:ascii="Segoe UI" w:hAnsi="Segoe UI" w:cs="Segoe UI"/>
            <w:color w:val="000000"/>
          </w:rPr>
          <w:t> and </w:t>
        </w:r>
        <w:r>
          <w:rPr>
            <w:rStyle w:val="HTMLCode"/>
            <w:rFonts w:ascii="Consolas" w:eastAsiaTheme="majorEastAsia" w:hAnsi="Consolas"/>
            <w:color w:val="FF0779"/>
            <w:sz w:val="21"/>
            <w:szCs w:val="21"/>
          </w:rPr>
          <w:t>Actuator</w:t>
        </w:r>
        <w:r>
          <w:rPr>
            <w:rFonts w:ascii="Segoe UI" w:hAnsi="Segoe UI" w:cs="Segoe UI"/>
            <w:color w:val="000000"/>
          </w:rPr>
          <w:t>. Give other maven GAV coordinates and download the project.</w:t>
        </w:r>
      </w:ins>
    </w:p>
    <w:p w14:paraId="2EDA2DC9" w14:textId="2267FA54" w:rsidR="00A32E89" w:rsidRDefault="00A32E89">
      <w:pPr>
        <w:rPr>
          <w:ins w:id="3281" w:author="Rajiv Bansal" w:date="2019-08-04T14:13:00Z"/>
          <w:rFonts w:ascii="Times New Roman" w:hAnsi="Times New Roman" w:cs="Times New Roman"/>
        </w:rPr>
      </w:pPr>
      <w:ins w:id="3282" w:author="Rajiv Bansal" w:date="2019-08-04T14:13:00Z">
        <w:r>
          <w:rPr>
            <w:noProof/>
            <w:color w:val="0366D6"/>
          </w:rPr>
          <w:lastRenderedPageBreak/>
          <w:drawing>
            <wp:inline distT="0" distB="0" distL="0" distR="0" wp14:anchorId="5FAB2825" wp14:editId="7188A67D">
              <wp:extent cx="9779000" cy="5037455"/>
              <wp:effectExtent l="0" t="0" r="0" b="0"/>
              <wp:docPr id="210" name="Picture 210" descr="https://cdn1.howtodoinjava.com/wp-content/uploads/2017/07/studentservciegeneration.jp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dn1.howtodoinjava.com/wp-content/uploads/2017/07/studentservciegeneration.jpg">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779000" cy="5037455"/>
                      </a:xfrm>
                      <a:prstGeom prst="rect">
                        <a:avLst/>
                      </a:prstGeom>
                      <a:noFill/>
                      <a:ln>
                        <a:noFill/>
                      </a:ln>
                    </pic:spPr>
                  </pic:pic>
                </a:graphicData>
              </a:graphic>
            </wp:inline>
          </w:drawing>
        </w:r>
        <w:r>
          <w:t>Student Service Generation</w:t>
        </w:r>
      </w:ins>
    </w:p>
    <w:p w14:paraId="031B3158" w14:textId="77777777" w:rsidR="00A32E89" w:rsidRDefault="00A32E89">
      <w:pPr>
        <w:pStyle w:val="NormalWeb"/>
        <w:shd w:val="clear" w:color="auto" w:fill="FFFFFF"/>
        <w:spacing w:before="150" w:beforeAutospacing="0" w:after="240" w:afterAutospacing="0"/>
        <w:rPr>
          <w:ins w:id="3283" w:author="Rajiv Bansal" w:date="2019-08-04T14:13:00Z"/>
          <w:rFonts w:ascii="Segoe UI" w:hAnsi="Segoe UI" w:cs="Segoe UI"/>
          <w:color w:val="000000"/>
        </w:rPr>
      </w:pPr>
      <w:ins w:id="3284" w:author="Rajiv Bansal" w:date="2019-08-04T14:13:00Z">
        <w:r>
          <w:rPr>
            <w:rFonts w:ascii="Segoe UI" w:hAnsi="Segoe UI" w:cs="Segoe UI"/>
            <w:color w:val="000000"/>
          </w:rPr>
          <w:t>Unzip and import the project into Eclipse as existing maven project. In this step, all necessary dependencies will be downloaded from maven repository.</w:t>
        </w:r>
      </w:ins>
    </w:p>
    <w:p w14:paraId="4540AEB9" w14:textId="77777777" w:rsidR="00A32E89" w:rsidRDefault="00A32E89">
      <w:pPr>
        <w:pStyle w:val="Heading7"/>
        <w:rPr>
          <w:ins w:id="3285" w:author="Rajiv Bansal" w:date="2019-08-04T14:13:00Z"/>
          <w:rFonts w:ascii="Segoe UI" w:hAnsi="Segoe UI" w:cs="Segoe UI"/>
          <w:color w:val="000000"/>
          <w:sz w:val="29"/>
          <w:szCs w:val="29"/>
        </w:rPr>
        <w:pPrChange w:id="3286" w:author="Rajiv Bansal" w:date="2019-08-04T14:14:00Z">
          <w:pPr>
            <w:pStyle w:val="Heading4"/>
            <w:shd w:val="clear" w:color="auto" w:fill="FFFFFF"/>
            <w:spacing w:before="360" w:after="240"/>
          </w:pPr>
        </w:pPrChange>
      </w:pPr>
      <w:ins w:id="3287" w:author="Rajiv Bansal" w:date="2019-08-04T14:13:00Z">
        <w:r>
          <w:rPr>
            <w:rFonts w:ascii="Segoe UI" w:hAnsi="Segoe UI" w:cs="Segoe UI"/>
            <w:color w:val="000000"/>
            <w:sz w:val="29"/>
            <w:szCs w:val="29"/>
          </w:rPr>
          <w:t>Server Port Settings</w:t>
        </w:r>
      </w:ins>
    </w:p>
    <w:p w14:paraId="5D7BBA10" w14:textId="77777777" w:rsidR="00A32E89" w:rsidRDefault="00A32E89">
      <w:pPr>
        <w:pStyle w:val="NormalWeb"/>
        <w:shd w:val="clear" w:color="auto" w:fill="FFFFFF"/>
        <w:spacing w:before="150" w:beforeAutospacing="0" w:after="240" w:afterAutospacing="0"/>
        <w:rPr>
          <w:ins w:id="3288" w:author="Rajiv Bansal" w:date="2019-08-04T14:13:00Z"/>
          <w:rFonts w:ascii="Segoe UI" w:hAnsi="Segoe UI" w:cs="Segoe UI"/>
          <w:color w:val="000000"/>
        </w:rPr>
      </w:pPr>
      <w:ins w:id="3289"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application.properties</w:t>
        </w:r>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37D70176" w14:textId="77777777" w:rsidTr="00A32E89">
        <w:trPr>
          <w:ins w:id="3290" w:author="Rajiv Bansal" w:date="2019-08-04T14:13:00Z"/>
        </w:trPr>
        <w:tc>
          <w:tcPr>
            <w:tcW w:w="15495" w:type="dxa"/>
            <w:vAlign w:val="center"/>
            <w:hideMark/>
          </w:tcPr>
          <w:p w14:paraId="6E9DD3E6" w14:textId="77777777" w:rsidR="00A32E89" w:rsidRDefault="00A32E89">
            <w:pPr>
              <w:divId w:val="33966355"/>
              <w:rPr>
                <w:ins w:id="3291" w:author="Rajiv Bansal" w:date="2019-08-04T14:13:00Z"/>
                <w:rFonts w:ascii="Times New Roman" w:hAnsi="Times New Roman" w:cs="Times New Roman"/>
              </w:rPr>
            </w:pPr>
            <w:ins w:id="3292" w:author="Rajiv Bansal" w:date="2019-08-04T14:13:00Z">
              <w:r>
                <w:rPr>
                  <w:rStyle w:val="HTMLCode"/>
                  <w:rFonts w:eastAsiaTheme="majorEastAsia"/>
                </w:rPr>
                <w:t>server.port = 8098</w:t>
              </w:r>
            </w:ins>
          </w:p>
        </w:tc>
      </w:tr>
    </w:tbl>
    <w:p w14:paraId="4E5FDCB7" w14:textId="77777777" w:rsidR="00A32E89" w:rsidRDefault="00A32E89">
      <w:pPr>
        <w:pStyle w:val="NormalWeb"/>
        <w:shd w:val="clear" w:color="auto" w:fill="FFFFFF"/>
        <w:spacing w:before="150" w:beforeAutospacing="0" w:after="240" w:afterAutospacing="0"/>
        <w:rPr>
          <w:ins w:id="3293" w:author="Rajiv Bansal" w:date="2019-08-04T14:13:00Z"/>
          <w:rFonts w:ascii="Segoe UI" w:hAnsi="Segoe UI" w:cs="Segoe UI"/>
          <w:color w:val="000000"/>
        </w:rPr>
      </w:pPr>
      <w:ins w:id="3294" w:author="Rajiv Bansal" w:date="2019-08-04T14:13:00Z">
        <w:r>
          <w:rPr>
            <w:rFonts w:ascii="Segoe UI" w:hAnsi="Segoe UI" w:cs="Segoe UI"/>
            <w:color w:val="000000"/>
          </w:rPr>
          <w:t>This will enable this application run on default port 8098. We can easily override this by supplying </w:t>
        </w:r>
        <w:r>
          <w:rPr>
            <w:rStyle w:val="HTMLCode"/>
            <w:rFonts w:ascii="Consolas" w:eastAsiaTheme="majorEastAsia" w:hAnsi="Consolas"/>
            <w:color w:val="FF0779"/>
            <w:sz w:val="21"/>
            <w:szCs w:val="21"/>
          </w:rPr>
          <w:t>-Dserver.port = XXXX</w:t>
        </w:r>
        <w:r>
          <w:rPr>
            <w:rFonts w:ascii="Segoe UI" w:hAnsi="Segoe UI" w:cs="Segoe UI"/>
            <w:color w:val="000000"/>
          </w:rPr>
          <w:t> argument at the time of starting the server.</w:t>
        </w:r>
      </w:ins>
    </w:p>
    <w:p w14:paraId="4EA331F2" w14:textId="77777777" w:rsidR="00A32E89" w:rsidRDefault="00A32E89">
      <w:pPr>
        <w:pStyle w:val="Heading7"/>
        <w:rPr>
          <w:ins w:id="3295" w:author="Rajiv Bansal" w:date="2019-08-04T14:13:00Z"/>
          <w:rFonts w:ascii="Segoe UI" w:hAnsi="Segoe UI" w:cs="Segoe UI"/>
          <w:color w:val="000000"/>
          <w:sz w:val="29"/>
          <w:szCs w:val="29"/>
        </w:rPr>
        <w:pPrChange w:id="3296" w:author="Rajiv Bansal" w:date="2019-08-04T14:14:00Z">
          <w:pPr>
            <w:pStyle w:val="Heading4"/>
            <w:shd w:val="clear" w:color="auto" w:fill="FFFFFF"/>
            <w:spacing w:before="360" w:after="240"/>
          </w:pPr>
        </w:pPrChange>
      </w:pPr>
      <w:ins w:id="3297" w:author="Rajiv Bansal" w:date="2019-08-04T14:13:00Z">
        <w:r>
          <w:rPr>
            <w:rFonts w:ascii="Segoe UI" w:hAnsi="Segoe UI" w:cs="Segoe UI"/>
            <w:color w:val="000000"/>
            <w:sz w:val="29"/>
            <w:szCs w:val="29"/>
          </w:rPr>
          <w:t>Create REST APIs</w:t>
        </w:r>
      </w:ins>
    </w:p>
    <w:p w14:paraId="65BFE61B" w14:textId="77777777" w:rsidR="00A32E89" w:rsidRDefault="00A32E89">
      <w:pPr>
        <w:pStyle w:val="NormalWeb"/>
        <w:shd w:val="clear" w:color="auto" w:fill="FFFFFF"/>
        <w:spacing w:before="150" w:beforeAutospacing="0" w:after="240" w:afterAutospacing="0"/>
        <w:rPr>
          <w:ins w:id="3298" w:author="Rajiv Bansal" w:date="2019-08-04T14:13:00Z"/>
          <w:rFonts w:ascii="Segoe UI" w:hAnsi="Segoe UI" w:cs="Segoe UI"/>
          <w:color w:val="000000"/>
        </w:rPr>
      </w:pPr>
      <w:ins w:id="3299" w:author="Rajiv Bansal" w:date="2019-08-04T14:13:00Z">
        <w:r>
          <w:rPr>
            <w:rFonts w:ascii="Segoe UI" w:hAnsi="Segoe UI" w:cs="Segoe UI"/>
            <w:color w:val="000000"/>
          </w:rPr>
          <w:t>Now add one REST controller class called </w:t>
        </w:r>
        <w:r>
          <w:rPr>
            <w:rStyle w:val="HTMLCode"/>
            <w:rFonts w:ascii="Consolas" w:eastAsiaTheme="majorEastAsia" w:hAnsi="Consolas"/>
            <w:color w:val="FF0779"/>
            <w:sz w:val="21"/>
            <w:szCs w:val="21"/>
          </w:rPr>
          <w:t>StudentServiceController</w:t>
        </w:r>
        <w:r>
          <w:rPr>
            <w:rFonts w:ascii="Segoe UI" w:hAnsi="Segoe UI" w:cs="Segoe UI"/>
            <w:color w:val="000000"/>
          </w:rPr>
          <w:t> and expose one rest endpoint for getting all the student details for a particular school. Here we are exposing </w:t>
        </w:r>
        <w:r>
          <w:rPr>
            <w:rStyle w:val="HTMLCode"/>
            <w:rFonts w:ascii="Consolas" w:eastAsiaTheme="majorEastAsia" w:hAnsi="Consolas"/>
            <w:color w:val="FF0779"/>
            <w:sz w:val="21"/>
            <w:szCs w:val="21"/>
          </w:rPr>
          <w:t>/getStudentDetailsForSchool/{schoolname}</w:t>
        </w:r>
        <w:r>
          <w:rPr>
            <w:rFonts w:ascii="Segoe UI" w:hAnsi="Segoe UI" w:cs="Segoe UI"/>
            <w:color w:val="000000"/>
          </w:rPr>
          <w:t> endpoint to serve the business purpose. For simplicity, we are hard coding the student details.</w:t>
        </w:r>
      </w:ins>
    </w:p>
    <w:p w14:paraId="0DEB87CF" w14:textId="77777777" w:rsidR="00A32E89" w:rsidRDefault="00A32E89">
      <w:pPr>
        <w:pStyle w:val="NormalWeb"/>
        <w:shd w:val="clear" w:color="auto" w:fill="FFFFFF"/>
        <w:spacing w:before="150" w:beforeAutospacing="0" w:after="240" w:afterAutospacing="0"/>
        <w:rPr>
          <w:ins w:id="3300" w:author="Rajiv Bansal" w:date="2019-08-04T14:13:00Z"/>
          <w:rFonts w:ascii="Segoe UI" w:hAnsi="Segoe UI" w:cs="Segoe UI"/>
          <w:color w:val="000000"/>
        </w:rPr>
      </w:pPr>
      <w:ins w:id="3301" w:author="Rajiv Bansal" w:date="2019-08-04T14:13:00Z">
        <w:r>
          <w:rPr>
            <w:rStyle w:val="Strong"/>
            <w:rFonts w:ascii="Segoe UI" w:eastAsiaTheme="majorEastAsia" w:hAnsi="Segoe UI" w:cs="Segoe UI"/>
            <w:color w:val="000000"/>
          </w:rPr>
          <w:t>StudentServiceController.java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5F457D00" w14:textId="77777777" w:rsidTr="00A32E89">
        <w:trPr>
          <w:ins w:id="3302" w:author="Rajiv Bansal" w:date="2019-08-04T14:13:00Z"/>
        </w:trPr>
        <w:tc>
          <w:tcPr>
            <w:tcW w:w="15495" w:type="dxa"/>
            <w:vAlign w:val="center"/>
            <w:hideMark/>
          </w:tcPr>
          <w:p w14:paraId="1FC5B631" w14:textId="77777777" w:rsidR="00A32E89" w:rsidRDefault="00A32E89">
            <w:pPr>
              <w:rPr>
                <w:ins w:id="3303" w:author="Rajiv Bansal" w:date="2019-08-04T14:13:00Z"/>
                <w:rFonts w:ascii="Times New Roman" w:hAnsi="Times New Roman" w:cs="Times New Roman"/>
              </w:rPr>
            </w:pPr>
            <w:ins w:id="3304" w:author="Rajiv Bansal" w:date="2019-08-04T14:13:00Z">
              <w:r>
                <w:rPr>
                  <w:rStyle w:val="HTMLCode"/>
                  <w:rFonts w:eastAsiaTheme="majorEastAsia"/>
                </w:rPr>
                <w:t>package</w:t>
              </w:r>
              <w:r>
                <w:t> </w:t>
              </w:r>
              <w:r>
                <w:rPr>
                  <w:rStyle w:val="HTMLCode"/>
                  <w:rFonts w:eastAsiaTheme="majorEastAsia"/>
                </w:rPr>
                <w:t>com.example.howtodoinjava.springhystrixstudentservice.controller;</w:t>
              </w:r>
            </w:ins>
          </w:p>
          <w:p w14:paraId="7EEB2CCB" w14:textId="77777777" w:rsidR="00A32E89" w:rsidRDefault="00A32E89">
            <w:pPr>
              <w:rPr>
                <w:ins w:id="3305" w:author="Rajiv Bansal" w:date="2019-08-04T14:13:00Z"/>
              </w:rPr>
            </w:pPr>
            <w:ins w:id="3306" w:author="Rajiv Bansal" w:date="2019-08-04T14:13:00Z">
              <w:r>
                <w:t> </w:t>
              </w:r>
            </w:ins>
          </w:p>
          <w:p w14:paraId="1F227464" w14:textId="77777777" w:rsidR="00A32E89" w:rsidRDefault="00A32E89">
            <w:pPr>
              <w:rPr>
                <w:ins w:id="3307" w:author="Rajiv Bansal" w:date="2019-08-04T14:13:00Z"/>
              </w:rPr>
            </w:pPr>
            <w:ins w:id="3308" w:author="Rajiv Bansal" w:date="2019-08-04T14:13:00Z">
              <w:r>
                <w:rPr>
                  <w:rStyle w:val="HTMLCode"/>
                  <w:rFonts w:eastAsiaTheme="majorEastAsia"/>
                </w:rPr>
                <w:t>import</w:t>
              </w:r>
              <w:r>
                <w:t> </w:t>
              </w:r>
              <w:r>
                <w:rPr>
                  <w:rStyle w:val="HTMLCode"/>
                  <w:rFonts w:eastAsiaTheme="majorEastAsia"/>
                </w:rPr>
                <w:t>java.util.ArrayList;</w:t>
              </w:r>
            </w:ins>
          </w:p>
          <w:p w14:paraId="07D7D18F" w14:textId="77777777" w:rsidR="00A32E89" w:rsidRDefault="00A32E89">
            <w:pPr>
              <w:rPr>
                <w:ins w:id="3309" w:author="Rajiv Bansal" w:date="2019-08-04T14:13:00Z"/>
              </w:rPr>
            </w:pPr>
            <w:ins w:id="3310" w:author="Rajiv Bansal" w:date="2019-08-04T14:13:00Z">
              <w:r>
                <w:rPr>
                  <w:rStyle w:val="HTMLCode"/>
                  <w:rFonts w:eastAsiaTheme="majorEastAsia"/>
                </w:rPr>
                <w:t>import</w:t>
              </w:r>
              <w:r>
                <w:t> </w:t>
              </w:r>
              <w:r>
                <w:rPr>
                  <w:rStyle w:val="HTMLCode"/>
                  <w:rFonts w:eastAsiaTheme="majorEastAsia"/>
                </w:rPr>
                <w:t>java.util.HashMap;</w:t>
              </w:r>
            </w:ins>
          </w:p>
          <w:p w14:paraId="7D8F1B62" w14:textId="77777777" w:rsidR="00A32E89" w:rsidRDefault="00A32E89">
            <w:pPr>
              <w:rPr>
                <w:ins w:id="3311" w:author="Rajiv Bansal" w:date="2019-08-04T14:13:00Z"/>
              </w:rPr>
            </w:pPr>
            <w:ins w:id="3312" w:author="Rajiv Bansal" w:date="2019-08-04T14:13:00Z">
              <w:r>
                <w:rPr>
                  <w:rStyle w:val="HTMLCode"/>
                  <w:rFonts w:eastAsiaTheme="majorEastAsia"/>
                </w:rPr>
                <w:t>import</w:t>
              </w:r>
              <w:r>
                <w:t> </w:t>
              </w:r>
              <w:r>
                <w:rPr>
                  <w:rStyle w:val="HTMLCode"/>
                  <w:rFonts w:eastAsiaTheme="majorEastAsia"/>
                </w:rPr>
                <w:t>java.util.List;</w:t>
              </w:r>
            </w:ins>
          </w:p>
          <w:p w14:paraId="761A86E5" w14:textId="77777777" w:rsidR="00A32E89" w:rsidRDefault="00A32E89">
            <w:pPr>
              <w:rPr>
                <w:ins w:id="3313" w:author="Rajiv Bansal" w:date="2019-08-04T14:13:00Z"/>
              </w:rPr>
            </w:pPr>
            <w:ins w:id="3314" w:author="Rajiv Bansal" w:date="2019-08-04T14:13:00Z">
              <w:r>
                <w:rPr>
                  <w:rStyle w:val="HTMLCode"/>
                  <w:rFonts w:eastAsiaTheme="majorEastAsia"/>
                </w:rPr>
                <w:t>import</w:t>
              </w:r>
              <w:r>
                <w:t> </w:t>
              </w:r>
              <w:r>
                <w:rPr>
                  <w:rStyle w:val="HTMLCode"/>
                  <w:rFonts w:eastAsiaTheme="majorEastAsia"/>
                </w:rPr>
                <w:t>java.util.Map;</w:t>
              </w:r>
            </w:ins>
          </w:p>
          <w:p w14:paraId="72B5E89D" w14:textId="77777777" w:rsidR="00A32E89" w:rsidRDefault="00A32E89">
            <w:pPr>
              <w:rPr>
                <w:ins w:id="3315" w:author="Rajiv Bansal" w:date="2019-08-04T14:13:00Z"/>
              </w:rPr>
            </w:pPr>
            <w:ins w:id="3316" w:author="Rajiv Bansal" w:date="2019-08-04T14:13:00Z">
              <w:r>
                <w:rPr>
                  <w:rStyle w:val="HTMLCode"/>
                  <w:rFonts w:eastAsiaTheme="majorEastAsia"/>
                </w:rPr>
                <w:t>import</w:t>
              </w:r>
              <w:r>
                <w:t> </w:t>
              </w:r>
              <w:r>
                <w:rPr>
                  <w:rStyle w:val="HTMLCode"/>
                  <w:rFonts w:eastAsiaTheme="majorEastAsia"/>
                </w:rPr>
                <w:t>org.springframework.web.bind.annotation.PathVariable;</w:t>
              </w:r>
            </w:ins>
          </w:p>
          <w:p w14:paraId="47A9BEC1" w14:textId="77777777" w:rsidR="00A32E89" w:rsidRDefault="00A32E89">
            <w:pPr>
              <w:rPr>
                <w:ins w:id="3317" w:author="Rajiv Bansal" w:date="2019-08-04T14:13:00Z"/>
              </w:rPr>
            </w:pPr>
            <w:ins w:id="3318" w:author="Rajiv Bansal" w:date="2019-08-04T14:13:00Z">
              <w:r>
                <w:rPr>
                  <w:rStyle w:val="HTMLCode"/>
                  <w:rFonts w:eastAsiaTheme="majorEastAsia"/>
                </w:rPr>
                <w:t>import</w:t>
              </w:r>
              <w:r>
                <w:t> </w:t>
              </w:r>
              <w:r>
                <w:rPr>
                  <w:rStyle w:val="HTMLCode"/>
                  <w:rFonts w:eastAsiaTheme="majorEastAsia"/>
                </w:rPr>
                <w:t>org.springframework.web.bind.annotation.RequestMapping;</w:t>
              </w:r>
            </w:ins>
          </w:p>
          <w:p w14:paraId="5607C55C" w14:textId="77777777" w:rsidR="00A32E89" w:rsidRDefault="00A32E89">
            <w:pPr>
              <w:rPr>
                <w:ins w:id="3319" w:author="Rajiv Bansal" w:date="2019-08-04T14:13:00Z"/>
              </w:rPr>
            </w:pPr>
            <w:ins w:id="3320" w:author="Rajiv Bansal" w:date="2019-08-04T14:13:00Z">
              <w:r>
                <w:rPr>
                  <w:rStyle w:val="HTMLCode"/>
                  <w:rFonts w:eastAsiaTheme="majorEastAsia"/>
                </w:rPr>
                <w:t>import</w:t>
              </w:r>
              <w:r>
                <w:t> </w:t>
              </w:r>
              <w:r>
                <w:rPr>
                  <w:rStyle w:val="HTMLCode"/>
                  <w:rFonts w:eastAsiaTheme="majorEastAsia"/>
                </w:rPr>
                <w:t>org.springframework.web.bind.annotation.RequestMethod;</w:t>
              </w:r>
            </w:ins>
          </w:p>
          <w:p w14:paraId="032B2CB2" w14:textId="77777777" w:rsidR="00A32E89" w:rsidRDefault="00A32E89">
            <w:pPr>
              <w:rPr>
                <w:ins w:id="3321" w:author="Rajiv Bansal" w:date="2019-08-04T14:13:00Z"/>
              </w:rPr>
            </w:pPr>
            <w:ins w:id="3322" w:author="Rajiv Bansal" w:date="2019-08-04T14:13:00Z">
              <w:r>
                <w:rPr>
                  <w:rStyle w:val="HTMLCode"/>
                  <w:rFonts w:eastAsiaTheme="majorEastAsia"/>
                </w:rPr>
                <w:t>import</w:t>
              </w:r>
              <w:r>
                <w:t> </w:t>
              </w:r>
              <w:r>
                <w:rPr>
                  <w:rStyle w:val="HTMLCode"/>
                  <w:rFonts w:eastAsiaTheme="majorEastAsia"/>
                </w:rPr>
                <w:t>org.springframework.web.bind.annotation.RestController;</w:t>
              </w:r>
            </w:ins>
          </w:p>
          <w:p w14:paraId="2A5E6D13" w14:textId="77777777" w:rsidR="00A32E89" w:rsidRDefault="00A32E89">
            <w:pPr>
              <w:rPr>
                <w:ins w:id="3323" w:author="Rajiv Bansal" w:date="2019-08-04T14:13:00Z"/>
              </w:rPr>
            </w:pPr>
            <w:ins w:id="3324" w:author="Rajiv Bansal" w:date="2019-08-04T14:13:00Z">
              <w:r>
                <w:rPr>
                  <w:rStyle w:val="HTMLCode"/>
                  <w:rFonts w:eastAsiaTheme="majorEastAsia"/>
                </w:rPr>
                <w:t>import</w:t>
              </w:r>
              <w:r>
                <w:t> </w:t>
              </w:r>
              <w:r>
                <w:rPr>
                  <w:rStyle w:val="HTMLCode"/>
                  <w:rFonts w:eastAsiaTheme="majorEastAsia"/>
                </w:rPr>
                <w:t>com.example.howtodoinjava.springhystrixstudentservice.domain.Student;</w:t>
              </w:r>
            </w:ins>
          </w:p>
          <w:p w14:paraId="038B4587" w14:textId="77777777" w:rsidR="00A32E89" w:rsidRDefault="00A32E89">
            <w:pPr>
              <w:rPr>
                <w:ins w:id="3325" w:author="Rajiv Bansal" w:date="2019-08-04T14:13:00Z"/>
              </w:rPr>
            </w:pPr>
            <w:ins w:id="3326" w:author="Rajiv Bansal" w:date="2019-08-04T14:13:00Z">
              <w:r>
                <w:t> </w:t>
              </w:r>
            </w:ins>
          </w:p>
          <w:p w14:paraId="10F70B6F" w14:textId="77777777" w:rsidR="00A32E89" w:rsidRDefault="00A32E89">
            <w:pPr>
              <w:rPr>
                <w:ins w:id="3327" w:author="Rajiv Bansal" w:date="2019-08-04T14:13:00Z"/>
              </w:rPr>
            </w:pPr>
            <w:ins w:id="3328" w:author="Rajiv Bansal" w:date="2019-08-04T14:13:00Z">
              <w:r>
                <w:rPr>
                  <w:rStyle w:val="HTMLCode"/>
                  <w:rFonts w:eastAsiaTheme="majorEastAsia"/>
                </w:rPr>
                <w:t>@RestController</w:t>
              </w:r>
            </w:ins>
          </w:p>
          <w:p w14:paraId="707E6E6C" w14:textId="77777777" w:rsidR="00A32E89" w:rsidRDefault="00A32E89">
            <w:pPr>
              <w:rPr>
                <w:ins w:id="3329" w:author="Rajiv Bansal" w:date="2019-08-04T14:13:00Z"/>
              </w:rPr>
            </w:pPr>
            <w:ins w:id="3330"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StudentServiceController {</w:t>
              </w:r>
            </w:ins>
          </w:p>
          <w:p w14:paraId="3D5F21EA" w14:textId="77777777" w:rsidR="00A32E89" w:rsidRDefault="00A32E89">
            <w:pPr>
              <w:rPr>
                <w:ins w:id="3331" w:author="Rajiv Bansal" w:date="2019-08-04T14:13:00Z"/>
              </w:rPr>
            </w:pPr>
            <w:ins w:id="3332" w:author="Rajiv Bansal" w:date="2019-08-04T14:13:00Z">
              <w:r>
                <w:t> </w:t>
              </w:r>
            </w:ins>
          </w:p>
          <w:p w14:paraId="05A4F171" w14:textId="77777777" w:rsidR="00A32E89" w:rsidRDefault="00A32E89">
            <w:pPr>
              <w:rPr>
                <w:ins w:id="3333" w:author="Rajiv Bansal" w:date="2019-08-04T14:13:00Z"/>
              </w:rPr>
            </w:pPr>
            <w:ins w:id="3334"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static</w:t>
              </w:r>
              <w:r>
                <w:t> </w:t>
              </w:r>
              <w:r>
                <w:rPr>
                  <w:rStyle w:val="HTMLCode"/>
                  <w:rFonts w:eastAsiaTheme="majorEastAsia"/>
                </w:rPr>
                <w:t>Map&lt;String, List&lt;Student&gt;&gt; schooDB = new</w:t>
              </w:r>
              <w:r>
                <w:t> </w:t>
              </w:r>
              <w:r>
                <w:rPr>
                  <w:rStyle w:val="HTMLCode"/>
                  <w:rFonts w:eastAsiaTheme="majorEastAsia"/>
                </w:rPr>
                <w:t>HashMap&lt;String, List&lt;Student&gt;&gt;();</w:t>
              </w:r>
            </w:ins>
          </w:p>
          <w:p w14:paraId="23CF30F4" w14:textId="77777777" w:rsidR="00A32E89" w:rsidRDefault="00A32E89">
            <w:pPr>
              <w:rPr>
                <w:ins w:id="3335" w:author="Rajiv Bansal" w:date="2019-08-04T14:13:00Z"/>
              </w:rPr>
            </w:pPr>
            <w:ins w:id="3336" w:author="Rajiv Bansal" w:date="2019-08-04T14:13:00Z">
              <w:r>
                <w:t> </w:t>
              </w:r>
            </w:ins>
          </w:p>
          <w:p w14:paraId="5E95BD42" w14:textId="77777777" w:rsidR="00A32E89" w:rsidRDefault="00A32E89">
            <w:pPr>
              <w:rPr>
                <w:ins w:id="3337" w:author="Rajiv Bansal" w:date="2019-08-04T14:13:00Z"/>
              </w:rPr>
            </w:pPr>
            <w:ins w:id="3338" w:author="Rajiv Bansal" w:date="2019-08-04T14:13:00Z">
              <w:r>
                <w:rPr>
                  <w:rStyle w:val="HTMLCode"/>
                  <w:rFonts w:eastAsiaTheme="majorEastAsia"/>
                  <w:color w:val="FF0779"/>
                </w:rPr>
                <w:lastRenderedPageBreak/>
                <w:t>    </w:t>
              </w:r>
              <w:r>
                <w:rPr>
                  <w:rStyle w:val="HTMLCode"/>
                  <w:rFonts w:eastAsiaTheme="majorEastAsia"/>
                </w:rPr>
                <w:t>static</w:t>
              </w:r>
              <w:r>
                <w:t> </w:t>
              </w:r>
              <w:r>
                <w:rPr>
                  <w:rStyle w:val="HTMLCode"/>
                  <w:rFonts w:eastAsiaTheme="majorEastAsia"/>
                </w:rPr>
                <w:t>{</w:t>
              </w:r>
            </w:ins>
          </w:p>
          <w:p w14:paraId="318A64CB" w14:textId="77777777" w:rsidR="00A32E89" w:rsidRDefault="00A32E89">
            <w:pPr>
              <w:rPr>
                <w:ins w:id="3339" w:author="Rajiv Bansal" w:date="2019-08-04T14:13:00Z"/>
              </w:rPr>
            </w:pPr>
            <w:ins w:id="3340" w:author="Rajiv Bansal" w:date="2019-08-04T14:13:00Z">
              <w:r>
                <w:rPr>
                  <w:rStyle w:val="HTMLCode"/>
                  <w:rFonts w:eastAsiaTheme="majorEastAsia"/>
                  <w:color w:val="FF0779"/>
                </w:rPr>
                <w:t>        </w:t>
              </w:r>
              <w:r>
                <w:rPr>
                  <w:rStyle w:val="HTMLCode"/>
                  <w:rFonts w:eastAsiaTheme="majorEastAsia"/>
                </w:rPr>
                <w:t>schooDB = new</w:t>
              </w:r>
              <w:r>
                <w:t> </w:t>
              </w:r>
              <w:r>
                <w:rPr>
                  <w:rStyle w:val="HTMLCode"/>
                  <w:rFonts w:eastAsiaTheme="majorEastAsia"/>
                </w:rPr>
                <w:t>HashMap&lt;String, List&lt;Student&gt;&gt;();</w:t>
              </w:r>
            </w:ins>
          </w:p>
          <w:p w14:paraId="25499517" w14:textId="77777777" w:rsidR="00A32E89" w:rsidRDefault="00A32E89">
            <w:pPr>
              <w:rPr>
                <w:ins w:id="3341" w:author="Rajiv Bansal" w:date="2019-08-04T14:13:00Z"/>
              </w:rPr>
            </w:pPr>
            <w:ins w:id="3342" w:author="Rajiv Bansal" w:date="2019-08-04T14:13:00Z">
              <w:r>
                <w:t> </w:t>
              </w:r>
            </w:ins>
          </w:p>
          <w:p w14:paraId="12E968ED" w14:textId="77777777" w:rsidR="00A32E89" w:rsidRDefault="00A32E89">
            <w:pPr>
              <w:rPr>
                <w:ins w:id="3343" w:author="Rajiv Bansal" w:date="2019-08-04T14:13:00Z"/>
              </w:rPr>
            </w:pPr>
            <w:ins w:id="3344" w:author="Rajiv Bansal" w:date="2019-08-04T14:13:00Z">
              <w:r>
                <w:rPr>
                  <w:rStyle w:val="HTMLCode"/>
                  <w:rFonts w:eastAsiaTheme="majorEastAsia"/>
                  <w:color w:val="FF0779"/>
                </w:rPr>
                <w:t>        </w:t>
              </w:r>
              <w:r>
                <w:rPr>
                  <w:rStyle w:val="HTMLCode"/>
                  <w:rFonts w:eastAsiaTheme="majorEastAsia"/>
                </w:rPr>
                <w:t>List&lt;Student&gt; lst = new</w:t>
              </w:r>
              <w:r>
                <w:t> </w:t>
              </w:r>
              <w:r>
                <w:rPr>
                  <w:rStyle w:val="HTMLCode"/>
                  <w:rFonts w:eastAsiaTheme="majorEastAsia"/>
                </w:rPr>
                <w:t>ArrayList&lt;Student&gt;();</w:t>
              </w:r>
            </w:ins>
          </w:p>
          <w:p w14:paraId="1F6B1036" w14:textId="77777777" w:rsidR="00A32E89" w:rsidRDefault="00A32E89">
            <w:pPr>
              <w:rPr>
                <w:ins w:id="3345" w:author="Rajiv Bansal" w:date="2019-08-04T14:13:00Z"/>
              </w:rPr>
            </w:pPr>
            <w:ins w:id="3346"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Student("Sajal", "Class IV");</w:t>
              </w:r>
            </w:ins>
          </w:p>
          <w:p w14:paraId="69599F5D" w14:textId="77777777" w:rsidR="00A32E89" w:rsidRDefault="00A32E89">
            <w:pPr>
              <w:rPr>
                <w:ins w:id="3347" w:author="Rajiv Bansal" w:date="2019-08-04T14:13:00Z"/>
              </w:rPr>
            </w:pPr>
            <w:ins w:id="3348" w:author="Rajiv Bansal" w:date="2019-08-04T14:13:00Z">
              <w:r>
                <w:rPr>
                  <w:rStyle w:val="HTMLCode"/>
                  <w:rFonts w:eastAsiaTheme="majorEastAsia"/>
                  <w:color w:val="FF0779"/>
                </w:rPr>
                <w:t>        </w:t>
              </w:r>
              <w:r>
                <w:rPr>
                  <w:rStyle w:val="HTMLCode"/>
                  <w:rFonts w:eastAsiaTheme="majorEastAsia"/>
                </w:rPr>
                <w:t>lst.add(std);</w:t>
              </w:r>
            </w:ins>
          </w:p>
          <w:p w14:paraId="2E439205" w14:textId="77777777" w:rsidR="00A32E89" w:rsidRDefault="00A32E89">
            <w:pPr>
              <w:rPr>
                <w:ins w:id="3349" w:author="Rajiv Bansal" w:date="2019-08-04T14:13:00Z"/>
              </w:rPr>
            </w:pPr>
            <w:ins w:id="3350"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Student("Lokesh", "Class V");</w:t>
              </w:r>
            </w:ins>
          </w:p>
          <w:p w14:paraId="71459E7C" w14:textId="77777777" w:rsidR="00A32E89" w:rsidRDefault="00A32E89">
            <w:pPr>
              <w:rPr>
                <w:ins w:id="3351" w:author="Rajiv Bansal" w:date="2019-08-04T14:13:00Z"/>
              </w:rPr>
            </w:pPr>
            <w:ins w:id="3352" w:author="Rajiv Bansal" w:date="2019-08-04T14:13:00Z">
              <w:r>
                <w:rPr>
                  <w:rStyle w:val="HTMLCode"/>
                  <w:rFonts w:eastAsiaTheme="majorEastAsia"/>
                  <w:color w:val="FF0779"/>
                </w:rPr>
                <w:t>        </w:t>
              </w:r>
              <w:r>
                <w:rPr>
                  <w:rStyle w:val="HTMLCode"/>
                  <w:rFonts w:eastAsiaTheme="majorEastAsia"/>
                </w:rPr>
                <w:t>lst.add(std);</w:t>
              </w:r>
            </w:ins>
          </w:p>
          <w:p w14:paraId="16DDDEA1" w14:textId="77777777" w:rsidR="00A32E89" w:rsidRDefault="00A32E89">
            <w:pPr>
              <w:rPr>
                <w:ins w:id="3353" w:author="Rajiv Bansal" w:date="2019-08-04T14:13:00Z"/>
              </w:rPr>
            </w:pPr>
            <w:ins w:id="3354" w:author="Rajiv Bansal" w:date="2019-08-04T14:13:00Z">
              <w:r>
                <w:t> </w:t>
              </w:r>
            </w:ins>
          </w:p>
          <w:p w14:paraId="58B28966" w14:textId="77777777" w:rsidR="00A32E89" w:rsidRDefault="00A32E89">
            <w:pPr>
              <w:rPr>
                <w:ins w:id="3355" w:author="Rajiv Bansal" w:date="2019-08-04T14:13:00Z"/>
              </w:rPr>
            </w:pPr>
            <w:ins w:id="3356" w:author="Rajiv Bansal" w:date="2019-08-04T14:13:00Z">
              <w:r>
                <w:rPr>
                  <w:rStyle w:val="HTMLCode"/>
                  <w:rFonts w:eastAsiaTheme="majorEastAsia"/>
                  <w:color w:val="FF0779"/>
                </w:rPr>
                <w:t>        </w:t>
              </w:r>
              <w:r>
                <w:rPr>
                  <w:rStyle w:val="HTMLCode"/>
                  <w:rFonts w:eastAsiaTheme="majorEastAsia"/>
                </w:rPr>
                <w:t>schooDB.put("abcschool", lst);</w:t>
              </w:r>
            </w:ins>
          </w:p>
          <w:p w14:paraId="544DEFC3" w14:textId="77777777" w:rsidR="00A32E89" w:rsidRDefault="00A32E89">
            <w:pPr>
              <w:rPr>
                <w:ins w:id="3357" w:author="Rajiv Bansal" w:date="2019-08-04T14:13:00Z"/>
              </w:rPr>
            </w:pPr>
            <w:ins w:id="3358" w:author="Rajiv Bansal" w:date="2019-08-04T14:13:00Z">
              <w:r>
                <w:t> </w:t>
              </w:r>
            </w:ins>
          </w:p>
          <w:p w14:paraId="4CF3E049" w14:textId="77777777" w:rsidR="00A32E89" w:rsidRDefault="00A32E89">
            <w:pPr>
              <w:rPr>
                <w:ins w:id="3359" w:author="Rajiv Bansal" w:date="2019-08-04T14:13:00Z"/>
              </w:rPr>
            </w:pPr>
            <w:ins w:id="3360" w:author="Rajiv Bansal" w:date="2019-08-04T14:13:00Z">
              <w:r>
                <w:rPr>
                  <w:rStyle w:val="HTMLCode"/>
                  <w:rFonts w:eastAsiaTheme="majorEastAsia"/>
                  <w:color w:val="FF0779"/>
                </w:rPr>
                <w:t>        </w:t>
              </w:r>
              <w:r>
                <w:rPr>
                  <w:rStyle w:val="HTMLCode"/>
                  <w:rFonts w:eastAsiaTheme="majorEastAsia"/>
                </w:rPr>
                <w:t>lst = new</w:t>
              </w:r>
              <w:r>
                <w:t> </w:t>
              </w:r>
              <w:r>
                <w:rPr>
                  <w:rStyle w:val="HTMLCode"/>
                  <w:rFonts w:eastAsiaTheme="majorEastAsia"/>
                </w:rPr>
                <w:t>ArrayList&lt;Student&gt;();</w:t>
              </w:r>
            </w:ins>
          </w:p>
          <w:p w14:paraId="42F01F32" w14:textId="77777777" w:rsidR="00A32E89" w:rsidRDefault="00A32E89">
            <w:pPr>
              <w:rPr>
                <w:ins w:id="3361" w:author="Rajiv Bansal" w:date="2019-08-04T14:13:00Z"/>
              </w:rPr>
            </w:pPr>
            <w:ins w:id="3362"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Student("Kajal", "Class III");</w:t>
              </w:r>
            </w:ins>
          </w:p>
          <w:p w14:paraId="10E9905E" w14:textId="77777777" w:rsidR="00A32E89" w:rsidRDefault="00A32E89">
            <w:pPr>
              <w:rPr>
                <w:ins w:id="3363" w:author="Rajiv Bansal" w:date="2019-08-04T14:13:00Z"/>
              </w:rPr>
            </w:pPr>
            <w:ins w:id="3364" w:author="Rajiv Bansal" w:date="2019-08-04T14:13:00Z">
              <w:r>
                <w:rPr>
                  <w:rStyle w:val="HTMLCode"/>
                  <w:rFonts w:eastAsiaTheme="majorEastAsia"/>
                  <w:color w:val="FF0779"/>
                </w:rPr>
                <w:t>        </w:t>
              </w:r>
              <w:r>
                <w:rPr>
                  <w:rStyle w:val="HTMLCode"/>
                  <w:rFonts w:eastAsiaTheme="majorEastAsia"/>
                </w:rPr>
                <w:t>lst.add(std);</w:t>
              </w:r>
            </w:ins>
          </w:p>
          <w:p w14:paraId="6B541966" w14:textId="77777777" w:rsidR="00A32E89" w:rsidRDefault="00A32E89">
            <w:pPr>
              <w:rPr>
                <w:ins w:id="3365" w:author="Rajiv Bansal" w:date="2019-08-04T14:13:00Z"/>
              </w:rPr>
            </w:pPr>
            <w:ins w:id="3366"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Student("Sukesh", "Class VI");</w:t>
              </w:r>
            </w:ins>
          </w:p>
          <w:p w14:paraId="145F4130" w14:textId="77777777" w:rsidR="00A32E89" w:rsidRDefault="00A32E89">
            <w:pPr>
              <w:rPr>
                <w:ins w:id="3367" w:author="Rajiv Bansal" w:date="2019-08-04T14:13:00Z"/>
              </w:rPr>
            </w:pPr>
            <w:ins w:id="3368" w:author="Rajiv Bansal" w:date="2019-08-04T14:13:00Z">
              <w:r>
                <w:rPr>
                  <w:rStyle w:val="HTMLCode"/>
                  <w:rFonts w:eastAsiaTheme="majorEastAsia"/>
                  <w:color w:val="FF0779"/>
                </w:rPr>
                <w:t>        </w:t>
              </w:r>
              <w:r>
                <w:rPr>
                  <w:rStyle w:val="HTMLCode"/>
                  <w:rFonts w:eastAsiaTheme="majorEastAsia"/>
                </w:rPr>
                <w:t>lst.add(std);</w:t>
              </w:r>
            </w:ins>
          </w:p>
          <w:p w14:paraId="25548DE7" w14:textId="77777777" w:rsidR="00A32E89" w:rsidRDefault="00A32E89">
            <w:pPr>
              <w:rPr>
                <w:ins w:id="3369" w:author="Rajiv Bansal" w:date="2019-08-04T14:13:00Z"/>
              </w:rPr>
            </w:pPr>
            <w:ins w:id="3370" w:author="Rajiv Bansal" w:date="2019-08-04T14:13:00Z">
              <w:r>
                <w:t> </w:t>
              </w:r>
            </w:ins>
          </w:p>
          <w:p w14:paraId="37D4AAFD" w14:textId="77777777" w:rsidR="00A32E89" w:rsidRDefault="00A32E89">
            <w:pPr>
              <w:rPr>
                <w:ins w:id="3371" w:author="Rajiv Bansal" w:date="2019-08-04T14:13:00Z"/>
              </w:rPr>
            </w:pPr>
            <w:ins w:id="3372" w:author="Rajiv Bansal" w:date="2019-08-04T14:13:00Z">
              <w:r>
                <w:rPr>
                  <w:rStyle w:val="HTMLCode"/>
                  <w:rFonts w:eastAsiaTheme="majorEastAsia"/>
                  <w:color w:val="FF0779"/>
                </w:rPr>
                <w:t>        </w:t>
              </w:r>
              <w:r>
                <w:rPr>
                  <w:rStyle w:val="HTMLCode"/>
                  <w:rFonts w:eastAsiaTheme="majorEastAsia"/>
                </w:rPr>
                <w:t>schooDB.put("xyzschool", lst);</w:t>
              </w:r>
            </w:ins>
          </w:p>
          <w:p w14:paraId="74B07E1B" w14:textId="77777777" w:rsidR="00A32E89" w:rsidRDefault="00A32E89">
            <w:pPr>
              <w:rPr>
                <w:ins w:id="3373" w:author="Rajiv Bansal" w:date="2019-08-04T14:13:00Z"/>
              </w:rPr>
            </w:pPr>
            <w:ins w:id="3374" w:author="Rajiv Bansal" w:date="2019-08-04T14:13:00Z">
              <w:r>
                <w:t> </w:t>
              </w:r>
            </w:ins>
          </w:p>
          <w:p w14:paraId="31E2B59D" w14:textId="77777777" w:rsidR="00A32E89" w:rsidRDefault="00A32E89">
            <w:pPr>
              <w:rPr>
                <w:ins w:id="3375" w:author="Rajiv Bansal" w:date="2019-08-04T14:13:00Z"/>
              </w:rPr>
            </w:pPr>
            <w:ins w:id="3376" w:author="Rajiv Bansal" w:date="2019-08-04T14:13:00Z">
              <w:r>
                <w:rPr>
                  <w:rStyle w:val="HTMLCode"/>
                  <w:rFonts w:eastAsiaTheme="majorEastAsia"/>
                  <w:color w:val="FF0779"/>
                </w:rPr>
                <w:t>    </w:t>
              </w:r>
              <w:r>
                <w:rPr>
                  <w:rStyle w:val="HTMLCode"/>
                  <w:rFonts w:eastAsiaTheme="majorEastAsia"/>
                </w:rPr>
                <w:t>}</w:t>
              </w:r>
            </w:ins>
          </w:p>
          <w:p w14:paraId="615E1FC6" w14:textId="77777777" w:rsidR="00A32E89" w:rsidRDefault="00A32E89">
            <w:pPr>
              <w:rPr>
                <w:ins w:id="3377" w:author="Rajiv Bansal" w:date="2019-08-04T14:13:00Z"/>
              </w:rPr>
            </w:pPr>
            <w:ins w:id="3378" w:author="Rajiv Bansal" w:date="2019-08-04T14:13:00Z">
              <w:r>
                <w:t> </w:t>
              </w:r>
            </w:ins>
          </w:p>
          <w:p w14:paraId="72F5E3AA" w14:textId="77777777" w:rsidR="00A32E89" w:rsidRDefault="00A32E89">
            <w:pPr>
              <w:rPr>
                <w:ins w:id="3379" w:author="Rajiv Bansal" w:date="2019-08-04T14:13:00Z"/>
              </w:rPr>
            </w:pPr>
            <w:ins w:id="3380" w:author="Rajiv Bansal" w:date="2019-08-04T14:13:00Z">
              <w:r>
                <w:rPr>
                  <w:rStyle w:val="HTMLCode"/>
                  <w:rFonts w:eastAsiaTheme="majorEastAsia"/>
                  <w:color w:val="FF0779"/>
                </w:rPr>
                <w:t>    </w:t>
              </w:r>
              <w:r>
                <w:rPr>
                  <w:rStyle w:val="HTMLCode"/>
                  <w:rFonts w:eastAsiaTheme="majorEastAsia"/>
                </w:rPr>
                <w:t>@RequestMapping(value = "/getStudentDetailsForSchool/{schoolname}", method = RequestMethod.GET)</w:t>
              </w:r>
            </w:ins>
          </w:p>
          <w:p w14:paraId="5E2BF0CF" w14:textId="77777777" w:rsidR="00A32E89" w:rsidRDefault="00A32E89">
            <w:pPr>
              <w:rPr>
                <w:ins w:id="3381" w:author="Rajiv Bansal" w:date="2019-08-04T14:13:00Z"/>
              </w:rPr>
            </w:pPr>
            <w:ins w:id="338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List&lt;Student&gt; getStudents(@PathVariable</w:t>
              </w:r>
              <w:r>
                <w:t> </w:t>
              </w:r>
              <w:r>
                <w:rPr>
                  <w:rStyle w:val="HTMLCode"/>
                  <w:rFonts w:eastAsiaTheme="majorEastAsia"/>
                </w:rPr>
                <w:t>String schoolname) {</w:t>
              </w:r>
            </w:ins>
          </w:p>
          <w:p w14:paraId="56C21F5F" w14:textId="77777777" w:rsidR="00A32E89" w:rsidRDefault="00A32E89">
            <w:pPr>
              <w:rPr>
                <w:ins w:id="3383" w:author="Rajiv Bansal" w:date="2019-08-04T14:13:00Z"/>
              </w:rPr>
            </w:pPr>
            <w:ins w:id="3384" w:author="Rajiv Bansal" w:date="2019-08-04T14:13:00Z">
              <w:r>
                <w:rPr>
                  <w:rStyle w:val="HTMLCode"/>
                  <w:rFonts w:eastAsiaTheme="majorEastAsia"/>
                  <w:color w:val="FF0779"/>
                </w:rPr>
                <w:t>        </w:t>
              </w:r>
              <w:r>
                <w:rPr>
                  <w:rStyle w:val="HTMLCode"/>
                  <w:rFonts w:eastAsiaTheme="majorEastAsia"/>
                </w:rPr>
                <w:t>System.out.println("Getting Student details for "</w:t>
              </w:r>
              <w:r>
                <w:t> </w:t>
              </w:r>
              <w:r>
                <w:rPr>
                  <w:rStyle w:val="HTMLCode"/>
                  <w:rFonts w:eastAsiaTheme="majorEastAsia"/>
                </w:rPr>
                <w:t>+ schoolname);</w:t>
              </w:r>
            </w:ins>
          </w:p>
          <w:p w14:paraId="703A681C" w14:textId="77777777" w:rsidR="00A32E89" w:rsidRDefault="00A32E89">
            <w:pPr>
              <w:rPr>
                <w:ins w:id="3385" w:author="Rajiv Bansal" w:date="2019-08-04T14:13:00Z"/>
              </w:rPr>
            </w:pPr>
            <w:ins w:id="3386" w:author="Rajiv Bansal" w:date="2019-08-04T14:13:00Z">
              <w:r>
                <w:t> </w:t>
              </w:r>
            </w:ins>
          </w:p>
          <w:p w14:paraId="0BB8E9E5" w14:textId="77777777" w:rsidR="00A32E89" w:rsidRDefault="00A32E89">
            <w:pPr>
              <w:rPr>
                <w:ins w:id="3387" w:author="Rajiv Bansal" w:date="2019-08-04T14:13:00Z"/>
              </w:rPr>
            </w:pPr>
            <w:ins w:id="3388" w:author="Rajiv Bansal" w:date="2019-08-04T14:13:00Z">
              <w:r>
                <w:rPr>
                  <w:rStyle w:val="HTMLCode"/>
                  <w:rFonts w:eastAsiaTheme="majorEastAsia"/>
                  <w:color w:val="FF0779"/>
                </w:rPr>
                <w:t>        </w:t>
              </w:r>
              <w:r>
                <w:rPr>
                  <w:rStyle w:val="HTMLCode"/>
                  <w:rFonts w:eastAsiaTheme="majorEastAsia"/>
                </w:rPr>
                <w:t>List&lt;Student&gt; studentList = schooDB.get(schoolname);</w:t>
              </w:r>
            </w:ins>
          </w:p>
          <w:p w14:paraId="4FF1A313" w14:textId="77777777" w:rsidR="00A32E89" w:rsidRDefault="00A32E89">
            <w:pPr>
              <w:rPr>
                <w:ins w:id="3389" w:author="Rajiv Bansal" w:date="2019-08-04T14:13:00Z"/>
              </w:rPr>
            </w:pPr>
            <w:ins w:id="3390" w:author="Rajiv Bansal" w:date="2019-08-04T14:13:00Z">
              <w:r>
                <w:rPr>
                  <w:rStyle w:val="HTMLCode"/>
                  <w:rFonts w:eastAsiaTheme="majorEastAsia"/>
                  <w:color w:val="FF0779"/>
                </w:rPr>
                <w:t>        </w:t>
              </w:r>
              <w:r>
                <w:rPr>
                  <w:rStyle w:val="HTMLCode"/>
                  <w:rFonts w:eastAsiaTheme="majorEastAsia"/>
                </w:rPr>
                <w:t>if</w:t>
              </w:r>
              <w:r>
                <w:t> </w:t>
              </w:r>
              <w:r>
                <w:rPr>
                  <w:rStyle w:val="HTMLCode"/>
                  <w:rFonts w:eastAsiaTheme="majorEastAsia"/>
                </w:rPr>
                <w:t>(studentList == null) {</w:t>
              </w:r>
            </w:ins>
          </w:p>
          <w:p w14:paraId="0409E22D" w14:textId="77777777" w:rsidR="00A32E89" w:rsidRDefault="00A32E89">
            <w:pPr>
              <w:rPr>
                <w:ins w:id="3391" w:author="Rajiv Bansal" w:date="2019-08-04T14:13:00Z"/>
              </w:rPr>
            </w:pPr>
            <w:ins w:id="3392" w:author="Rajiv Bansal" w:date="2019-08-04T14:13:00Z">
              <w:r>
                <w:rPr>
                  <w:rStyle w:val="HTMLCode"/>
                  <w:rFonts w:eastAsiaTheme="majorEastAsia"/>
                  <w:color w:val="FF0779"/>
                </w:rPr>
                <w:t>            </w:t>
              </w:r>
              <w:r>
                <w:rPr>
                  <w:rStyle w:val="HTMLCode"/>
                  <w:rFonts w:eastAsiaTheme="majorEastAsia"/>
                </w:rPr>
                <w:t>studentList = new</w:t>
              </w:r>
              <w:r>
                <w:t> </w:t>
              </w:r>
              <w:r>
                <w:rPr>
                  <w:rStyle w:val="HTMLCode"/>
                  <w:rFonts w:eastAsiaTheme="majorEastAsia"/>
                </w:rPr>
                <w:t>ArrayList&lt;Student&gt;();</w:t>
              </w:r>
            </w:ins>
          </w:p>
          <w:p w14:paraId="0A369CC3" w14:textId="77777777" w:rsidR="00A32E89" w:rsidRDefault="00A32E89">
            <w:pPr>
              <w:rPr>
                <w:ins w:id="3393" w:author="Rajiv Bansal" w:date="2019-08-04T14:13:00Z"/>
              </w:rPr>
            </w:pPr>
            <w:ins w:id="3394"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Student("Not Found", "N/A");</w:t>
              </w:r>
            </w:ins>
          </w:p>
          <w:p w14:paraId="6C289218" w14:textId="77777777" w:rsidR="00A32E89" w:rsidRDefault="00A32E89">
            <w:pPr>
              <w:rPr>
                <w:ins w:id="3395" w:author="Rajiv Bansal" w:date="2019-08-04T14:13:00Z"/>
              </w:rPr>
            </w:pPr>
            <w:ins w:id="3396" w:author="Rajiv Bansal" w:date="2019-08-04T14:13:00Z">
              <w:r>
                <w:rPr>
                  <w:rStyle w:val="HTMLCode"/>
                  <w:rFonts w:eastAsiaTheme="majorEastAsia"/>
                  <w:color w:val="FF0779"/>
                </w:rPr>
                <w:t>            </w:t>
              </w:r>
              <w:r>
                <w:rPr>
                  <w:rStyle w:val="HTMLCode"/>
                  <w:rFonts w:eastAsiaTheme="majorEastAsia"/>
                </w:rPr>
                <w:t>studentList.add(std);</w:t>
              </w:r>
            </w:ins>
          </w:p>
          <w:p w14:paraId="6B7997D4" w14:textId="77777777" w:rsidR="00A32E89" w:rsidRDefault="00A32E89">
            <w:pPr>
              <w:rPr>
                <w:ins w:id="3397" w:author="Rajiv Bansal" w:date="2019-08-04T14:13:00Z"/>
              </w:rPr>
            </w:pPr>
            <w:ins w:id="3398" w:author="Rajiv Bansal" w:date="2019-08-04T14:13:00Z">
              <w:r>
                <w:rPr>
                  <w:rStyle w:val="HTMLCode"/>
                  <w:rFonts w:eastAsiaTheme="majorEastAsia"/>
                  <w:color w:val="FF0779"/>
                </w:rPr>
                <w:t>        </w:t>
              </w:r>
              <w:r>
                <w:rPr>
                  <w:rStyle w:val="HTMLCode"/>
                  <w:rFonts w:eastAsiaTheme="majorEastAsia"/>
                </w:rPr>
                <w:t>}</w:t>
              </w:r>
            </w:ins>
          </w:p>
          <w:p w14:paraId="32C29C9F" w14:textId="77777777" w:rsidR="00A32E89" w:rsidRDefault="00A32E89">
            <w:pPr>
              <w:rPr>
                <w:ins w:id="3399" w:author="Rajiv Bansal" w:date="2019-08-04T14:13:00Z"/>
              </w:rPr>
            </w:pPr>
            <w:ins w:id="3400"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studentList;</w:t>
              </w:r>
            </w:ins>
          </w:p>
          <w:p w14:paraId="6EFF5C4C" w14:textId="77777777" w:rsidR="00A32E89" w:rsidRDefault="00A32E89">
            <w:pPr>
              <w:rPr>
                <w:ins w:id="3401" w:author="Rajiv Bansal" w:date="2019-08-04T14:13:00Z"/>
              </w:rPr>
            </w:pPr>
            <w:ins w:id="3402" w:author="Rajiv Bansal" w:date="2019-08-04T14:13:00Z">
              <w:r>
                <w:rPr>
                  <w:rStyle w:val="HTMLCode"/>
                  <w:rFonts w:eastAsiaTheme="majorEastAsia"/>
                  <w:color w:val="FF0779"/>
                </w:rPr>
                <w:t>    </w:t>
              </w:r>
              <w:r>
                <w:rPr>
                  <w:rStyle w:val="HTMLCode"/>
                  <w:rFonts w:eastAsiaTheme="majorEastAsia"/>
                </w:rPr>
                <w:t>}</w:t>
              </w:r>
            </w:ins>
          </w:p>
          <w:p w14:paraId="5584B5F6" w14:textId="77777777" w:rsidR="00A32E89" w:rsidRDefault="00A32E89">
            <w:pPr>
              <w:rPr>
                <w:ins w:id="3403" w:author="Rajiv Bansal" w:date="2019-08-04T14:13:00Z"/>
              </w:rPr>
            </w:pPr>
            <w:ins w:id="3404" w:author="Rajiv Bansal" w:date="2019-08-04T14:13:00Z">
              <w:r>
                <w:rPr>
                  <w:rStyle w:val="HTMLCode"/>
                  <w:rFonts w:eastAsiaTheme="majorEastAsia"/>
                </w:rPr>
                <w:t>}</w:t>
              </w:r>
            </w:ins>
          </w:p>
        </w:tc>
      </w:tr>
    </w:tbl>
    <w:p w14:paraId="07D952A7" w14:textId="77777777" w:rsidR="00A32E89" w:rsidRDefault="00A32E89">
      <w:pPr>
        <w:pStyle w:val="NormalWeb"/>
        <w:shd w:val="clear" w:color="auto" w:fill="FFFFFF"/>
        <w:spacing w:before="150" w:beforeAutospacing="0" w:after="240" w:afterAutospacing="0"/>
        <w:rPr>
          <w:ins w:id="3405" w:author="Rajiv Bansal" w:date="2019-08-04T14:13:00Z"/>
          <w:rFonts w:ascii="Segoe UI" w:hAnsi="Segoe UI" w:cs="Segoe UI"/>
          <w:color w:val="000000"/>
        </w:rPr>
      </w:pPr>
      <w:ins w:id="3406" w:author="Rajiv Bansal" w:date="2019-08-04T14:13:00Z">
        <w:r>
          <w:rPr>
            <w:rStyle w:val="Strong"/>
            <w:rFonts w:ascii="Segoe UI" w:eastAsiaTheme="majorEastAsia" w:hAnsi="Segoe UI" w:cs="Segoe UI"/>
            <w:color w:val="000000"/>
          </w:rPr>
          <w:lastRenderedPageBreak/>
          <w:t>Student.java</w:t>
        </w:r>
      </w:ins>
    </w:p>
    <w:tbl>
      <w:tblPr>
        <w:tblW w:w="15525" w:type="dxa"/>
        <w:tblCellMar>
          <w:left w:w="0" w:type="dxa"/>
          <w:right w:w="0" w:type="dxa"/>
        </w:tblCellMar>
        <w:tblLook w:val="04A0" w:firstRow="1" w:lastRow="0" w:firstColumn="1" w:lastColumn="0" w:noHBand="0" w:noVBand="1"/>
      </w:tblPr>
      <w:tblGrid>
        <w:gridCol w:w="15525"/>
      </w:tblGrid>
      <w:tr w:rsidR="00A32E89" w14:paraId="2A094180" w14:textId="77777777" w:rsidTr="00A32E89">
        <w:trPr>
          <w:ins w:id="3407" w:author="Rajiv Bansal" w:date="2019-08-04T14:13:00Z"/>
        </w:trPr>
        <w:tc>
          <w:tcPr>
            <w:tcW w:w="15495" w:type="dxa"/>
            <w:vAlign w:val="center"/>
            <w:hideMark/>
          </w:tcPr>
          <w:p w14:paraId="3744887E" w14:textId="77777777" w:rsidR="00A32E89" w:rsidRDefault="00A32E89">
            <w:pPr>
              <w:rPr>
                <w:ins w:id="3408" w:author="Rajiv Bansal" w:date="2019-08-04T14:13:00Z"/>
                <w:rFonts w:ascii="Times New Roman" w:hAnsi="Times New Roman" w:cs="Times New Roman"/>
              </w:rPr>
            </w:pPr>
            <w:ins w:id="3409" w:author="Rajiv Bansal" w:date="2019-08-04T14:13:00Z">
              <w:r>
                <w:rPr>
                  <w:rStyle w:val="HTMLCode"/>
                  <w:rFonts w:eastAsiaTheme="majorEastAsia"/>
                </w:rPr>
                <w:t>package</w:t>
              </w:r>
              <w:r>
                <w:t> </w:t>
              </w:r>
              <w:r>
                <w:rPr>
                  <w:rStyle w:val="HTMLCode"/>
                  <w:rFonts w:eastAsiaTheme="majorEastAsia"/>
                </w:rPr>
                <w:t>com.example.howtodoinjava.springhystrixstudentservice.domain;</w:t>
              </w:r>
            </w:ins>
          </w:p>
          <w:p w14:paraId="5B35099C" w14:textId="77777777" w:rsidR="00A32E89" w:rsidRDefault="00A32E89">
            <w:pPr>
              <w:rPr>
                <w:ins w:id="3410" w:author="Rajiv Bansal" w:date="2019-08-04T14:13:00Z"/>
              </w:rPr>
            </w:pPr>
            <w:ins w:id="3411" w:author="Rajiv Bansal" w:date="2019-08-04T14:13:00Z">
              <w:r>
                <w:t> </w:t>
              </w:r>
            </w:ins>
          </w:p>
          <w:p w14:paraId="1CBE9C96" w14:textId="77777777" w:rsidR="00A32E89" w:rsidRDefault="00A32E89">
            <w:pPr>
              <w:rPr>
                <w:ins w:id="3412" w:author="Rajiv Bansal" w:date="2019-08-04T14:13:00Z"/>
              </w:rPr>
            </w:pPr>
            <w:ins w:id="3413"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 {</w:t>
              </w:r>
            </w:ins>
          </w:p>
          <w:p w14:paraId="5789E415" w14:textId="77777777" w:rsidR="00A32E89" w:rsidRDefault="00A32E89">
            <w:pPr>
              <w:rPr>
                <w:ins w:id="3414" w:author="Rajiv Bansal" w:date="2019-08-04T14:13:00Z"/>
              </w:rPr>
            </w:pPr>
            <w:ins w:id="3415" w:author="Rajiv Bansal" w:date="2019-08-04T14:13:00Z">
              <w:r>
                <w:t> </w:t>
              </w:r>
            </w:ins>
          </w:p>
          <w:p w14:paraId="5FFFDF4E" w14:textId="77777777" w:rsidR="00A32E89" w:rsidRDefault="00A32E89">
            <w:pPr>
              <w:rPr>
                <w:ins w:id="3416" w:author="Rajiv Bansal" w:date="2019-08-04T14:13:00Z"/>
              </w:rPr>
            </w:pPr>
            <w:ins w:id="3417"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name;</w:t>
              </w:r>
            </w:ins>
          </w:p>
          <w:p w14:paraId="76269FD4" w14:textId="77777777" w:rsidR="00A32E89" w:rsidRDefault="00A32E89">
            <w:pPr>
              <w:rPr>
                <w:ins w:id="3418" w:author="Rajiv Bansal" w:date="2019-08-04T14:13:00Z"/>
              </w:rPr>
            </w:pPr>
            <w:ins w:id="3419"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className;</w:t>
              </w:r>
            </w:ins>
          </w:p>
          <w:p w14:paraId="42CE88D1" w14:textId="77777777" w:rsidR="00A32E89" w:rsidRDefault="00A32E89">
            <w:pPr>
              <w:rPr>
                <w:ins w:id="3420" w:author="Rajiv Bansal" w:date="2019-08-04T14:13:00Z"/>
              </w:rPr>
            </w:pPr>
            <w:ins w:id="3421" w:author="Rajiv Bansal" w:date="2019-08-04T14:13:00Z">
              <w:r>
                <w:t> </w:t>
              </w:r>
            </w:ins>
          </w:p>
          <w:p w14:paraId="08639D0F" w14:textId="77777777" w:rsidR="00A32E89" w:rsidRDefault="00A32E89">
            <w:pPr>
              <w:rPr>
                <w:ins w:id="3422" w:author="Rajiv Bansal" w:date="2019-08-04T14:13:00Z"/>
              </w:rPr>
            </w:pPr>
            <w:ins w:id="342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Student(String name, String className) {</w:t>
              </w:r>
            </w:ins>
          </w:p>
          <w:p w14:paraId="708D07D6" w14:textId="77777777" w:rsidR="00A32E89" w:rsidRDefault="00A32E89">
            <w:pPr>
              <w:rPr>
                <w:ins w:id="3424" w:author="Rajiv Bansal" w:date="2019-08-04T14:13:00Z"/>
              </w:rPr>
            </w:pPr>
            <w:ins w:id="3425" w:author="Rajiv Bansal" w:date="2019-08-04T14:13:00Z">
              <w:r>
                <w:rPr>
                  <w:rStyle w:val="HTMLCode"/>
                  <w:rFonts w:eastAsiaTheme="majorEastAsia"/>
                  <w:color w:val="FF0779"/>
                </w:rPr>
                <w:t>        </w:t>
              </w:r>
              <w:r>
                <w:rPr>
                  <w:rStyle w:val="HTMLCode"/>
                  <w:rFonts w:eastAsiaTheme="majorEastAsia"/>
                </w:rPr>
                <w:t>super();</w:t>
              </w:r>
            </w:ins>
          </w:p>
          <w:p w14:paraId="6D729034" w14:textId="77777777" w:rsidR="00A32E89" w:rsidRDefault="00A32E89">
            <w:pPr>
              <w:rPr>
                <w:ins w:id="3426" w:author="Rajiv Bansal" w:date="2019-08-04T14:13:00Z"/>
              </w:rPr>
            </w:pPr>
            <w:ins w:id="3427" w:author="Rajiv Bansal" w:date="2019-08-04T14:13:00Z">
              <w:r>
                <w:rPr>
                  <w:rStyle w:val="HTMLCode"/>
                  <w:rFonts w:eastAsiaTheme="majorEastAsia"/>
                  <w:color w:val="FF0779"/>
                </w:rPr>
                <w:t>        </w:t>
              </w:r>
              <w:r>
                <w:rPr>
                  <w:rStyle w:val="HTMLCode"/>
                  <w:rFonts w:eastAsiaTheme="majorEastAsia"/>
                </w:rPr>
                <w:t>this.name = name;</w:t>
              </w:r>
            </w:ins>
          </w:p>
          <w:p w14:paraId="5F1317A5" w14:textId="77777777" w:rsidR="00A32E89" w:rsidRDefault="00A32E89">
            <w:pPr>
              <w:rPr>
                <w:ins w:id="3428" w:author="Rajiv Bansal" w:date="2019-08-04T14:13:00Z"/>
              </w:rPr>
            </w:pPr>
            <w:ins w:id="3429" w:author="Rajiv Bansal" w:date="2019-08-04T14:13:00Z">
              <w:r>
                <w:rPr>
                  <w:rStyle w:val="HTMLCode"/>
                  <w:rFonts w:eastAsiaTheme="majorEastAsia"/>
                  <w:color w:val="FF0779"/>
                </w:rPr>
                <w:t>        </w:t>
              </w:r>
              <w:r>
                <w:rPr>
                  <w:rStyle w:val="HTMLCode"/>
                  <w:rFonts w:eastAsiaTheme="majorEastAsia"/>
                </w:rPr>
                <w:t>this.className = className;</w:t>
              </w:r>
            </w:ins>
          </w:p>
          <w:p w14:paraId="7A7EFF69" w14:textId="77777777" w:rsidR="00A32E89" w:rsidRDefault="00A32E89">
            <w:pPr>
              <w:rPr>
                <w:ins w:id="3430" w:author="Rajiv Bansal" w:date="2019-08-04T14:13:00Z"/>
              </w:rPr>
            </w:pPr>
            <w:ins w:id="3431" w:author="Rajiv Bansal" w:date="2019-08-04T14:13:00Z">
              <w:r>
                <w:rPr>
                  <w:rStyle w:val="HTMLCode"/>
                  <w:rFonts w:eastAsiaTheme="majorEastAsia"/>
                  <w:color w:val="FF0779"/>
                </w:rPr>
                <w:t>    </w:t>
              </w:r>
              <w:r>
                <w:rPr>
                  <w:rStyle w:val="HTMLCode"/>
                  <w:rFonts w:eastAsiaTheme="majorEastAsia"/>
                </w:rPr>
                <w:t>}</w:t>
              </w:r>
            </w:ins>
          </w:p>
          <w:p w14:paraId="7519639D" w14:textId="77777777" w:rsidR="00A32E89" w:rsidRDefault="00A32E89">
            <w:pPr>
              <w:rPr>
                <w:ins w:id="3432" w:author="Rajiv Bansal" w:date="2019-08-04T14:13:00Z"/>
              </w:rPr>
            </w:pPr>
            <w:ins w:id="3433" w:author="Rajiv Bansal" w:date="2019-08-04T14:13:00Z">
              <w:r>
                <w:t> </w:t>
              </w:r>
            </w:ins>
          </w:p>
          <w:p w14:paraId="6A0F83A1" w14:textId="77777777" w:rsidR="00A32E89" w:rsidRDefault="00A32E89">
            <w:pPr>
              <w:rPr>
                <w:ins w:id="3434" w:author="Rajiv Bansal" w:date="2019-08-04T14:13:00Z"/>
              </w:rPr>
            </w:pPr>
            <w:ins w:id="3435"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getName() {</w:t>
              </w:r>
            </w:ins>
          </w:p>
          <w:p w14:paraId="7039B298" w14:textId="77777777" w:rsidR="00A32E89" w:rsidRDefault="00A32E89">
            <w:pPr>
              <w:rPr>
                <w:ins w:id="3436" w:author="Rajiv Bansal" w:date="2019-08-04T14:13:00Z"/>
              </w:rPr>
            </w:pPr>
            <w:ins w:id="3437"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name;</w:t>
              </w:r>
            </w:ins>
          </w:p>
          <w:p w14:paraId="70855BC4" w14:textId="77777777" w:rsidR="00A32E89" w:rsidRDefault="00A32E89">
            <w:pPr>
              <w:rPr>
                <w:ins w:id="3438" w:author="Rajiv Bansal" w:date="2019-08-04T14:13:00Z"/>
              </w:rPr>
            </w:pPr>
            <w:ins w:id="3439" w:author="Rajiv Bansal" w:date="2019-08-04T14:13:00Z">
              <w:r>
                <w:rPr>
                  <w:rStyle w:val="HTMLCode"/>
                  <w:rFonts w:eastAsiaTheme="majorEastAsia"/>
                  <w:color w:val="FF0779"/>
                </w:rPr>
                <w:lastRenderedPageBreak/>
                <w:t>    </w:t>
              </w:r>
              <w:r>
                <w:rPr>
                  <w:rStyle w:val="HTMLCode"/>
                  <w:rFonts w:eastAsiaTheme="majorEastAsia"/>
                </w:rPr>
                <w:t>}</w:t>
              </w:r>
            </w:ins>
          </w:p>
          <w:p w14:paraId="471E536E" w14:textId="77777777" w:rsidR="00A32E89" w:rsidRDefault="00A32E89">
            <w:pPr>
              <w:rPr>
                <w:ins w:id="3440" w:author="Rajiv Bansal" w:date="2019-08-04T14:13:00Z"/>
              </w:rPr>
            </w:pPr>
            <w:ins w:id="3441" w:author="Rajiv Bansal" w:date="2019-08-04T14:13:00Z">
              <w:r>
                <w:t> </w:t>
              </w:r>
            </w:ins>
          </w:p>
          <w:p w14:paraId="71738C15" w14:textId="77777777" w:rsidR="00A32E89" w:rsidRDefault="00A32E89">
            <w:pPr>
              <w:rPr>
                <w:ins w:id="3442" w:author="Rajiv Bansal" w:date="2019-08-04T14:13:00Z"/>
              </w:rPr>
            </w:pPr>
            <w:ins w:id="344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r>
                <w:rPr>
                  <w:rStyle w:val="HTMLCode"/>
                  <w:rFonts w:eastAsiaTheme="majorEastAsia"/>
                </w:rPr>
                <w:t>setName(String name) {</w:t>
              </w:r>
            </w:ins>
          </w:p>
          <w:p w14:paraId="78D1FBC2" w14:textId="77777777" w:rsidR="00A32E89" w:rsidRDefault="00A32E89">
            <w:pPr>
              <w:rPr>
                <w:ins w:id="3444" w:author="Rajiv Bansal" w:date="2019-08-04T14:13:00Z"/>
              </w:rPr>
            </w:pPr>
            <w:ins w:id="3445" w:author="Rajiv Bansal" w:date="2019-08-04T14:13:00Z">
              <w:r>
                <w:rPr>
                  <w:rStyle w:val="HTMLCode"/>
                  <w:rFonts w:eastAsiaTheme="majorEastAsia"/>
                  <w:color w:val="FF0779"/>
                </w:rPr>
                <w:t>        </w:t>
              </w:r>
              <w:r>
                <w:rPr>
                  <w:rStyle w:val="HTMLCode"/>
                  <w:rFonts w:eastAsiaTheme="majorEastAsia"/>
                </w:rPr>
                <w:t>this.name = name;</w:t>
              </w:r>
            </w:ins>
          </w:p>
          <w:p w14:paraId="2AB444AD" w14:textId="77777777" w:rsidR="00A32E89" w:rsidRDefault="00A32E89">
            <w:pPr>
              <w:rPr>
                <w:ins w:id="3446" w:author="Rajiv Bansal" w:date="2019-08-04T14:13:00Z"/>
              </w:rPr>
            </w:pPr>
            <w:ins w:id="3447" w:author="Rajiv Bansal" w:date="2019-08-04T14:13:00Z">
              <w:r>
                <w:rPr>
                  <w:rStyle w:val="HTMLCode"/>
                  <w:rFonts w:eastAsiaTheme="majorEastAsia"/>
                  <w:color w:val="FF0779"/>
                </w:rPr>
                <w:t>    </w:t>
              </w:r>
              <w:r>
                <w:rPr>
                  <w:rStyle w:val="HTMLCode"/>
                  <w:rFonts w:eastAsiaTheme="majorEastAsia"/>
                </w:rPr>
                <w:t>}</w:t>
              </w:r>
            </w:ins>
          </w:p>
          <w:p w14:paraId="60BB7CC8" w14:textId="77777777" w:rsidR="00A32E89" w:rsidRDefault="00A32E89">
            <w:pPr>
              <w:rPr>
                <w:ins w:id="3448" w:author="Rajiv Bansal" w:date="2019-08-04T14:13:00Z"/>
              </w:rPr>
            </w:pPr>
            <w:ins w:id="3449" w:author="Rajiv Bansal" w:date="2019-08-04T14:13:00Z">
              <w:r>
                <w:t> </w:t>
              </w:r>
            </w:ins>
          </w:p>
          <w:p w14:paraId="13AEFFFE" w14:textId="77777777" w:rsidR="00A32E89" w:rsidRDefault="00A32E89">
            <w:pPr>
              <w:rPr>
                <w:ins w:id="3450" w:author="Rajiv Bansal" w:date="2019-08-04T14:13:00Z"/>
              </w:rPr>
            </w:pPr>
            <w:ins w:id="3451"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getClassName() {</w:t>
              </w:r>
            </w:ins>
          </w:p>
          <w:p w14:paraId="3B9F6600" w14:textId="77777777" w:rsidR="00A32E89" w:rsidRDefault="00A32E89">
            <w:pPr>
              <w:rPr>
                <w:ins w:id="3452" w:author="Rajiv Bansal" w:date="2019-08-04T14:13:00Z"/>
              </w:rPr>
            </w:pPr>
            <w:ins w:id="3453"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className;</w:t>
              </w:r>
            </w:ins>
          </w:p>
          <w:p w14:paraId="6D18E6B6" w14:textId="77777777" w:rsidR="00A32E89" w:rsidRDefault="00A32E89">
            <w:pPr>
              <w:rPr>
                <w:ins w:id="3454" w:author="Rajiv Bansal" w:date="2019-08-04T14:13:00Z"/>
              </w:rPr>
            </w:pPr>
            <w:ins w:id="3455" w:author="Rajiv Bansal" w:date="2019-08-04T14:13:00Z">
              <w:r>
                <w:rPr>
                  <w:rStyle w:val="HTMLCode"/>
                  <w:rFonts w:eastAsiaTheme="majorEastAsia"/>
                  <w:color w:val="FF0779"/>
                </w:rPr>
                <w:t>    </w:t>
              </w:r>
              <w:r>
                <w:rPr>
                  <w:rStyle w:val="HTMLCode"/>
                  <w:rFonts w:eastAsiaTheme="majorEastAsia"/>
                </w:rPr>
                <w:t>}</w:t>
              </w:r>
            </w:ins>
          </w:p>
          <w:p w14:paraId="6F57D6B7" w14:textId="77777777" w:rsidR="00A32E89" w:rsidRDefault="00A32E89">
            <w:pPr>
              <w:rPr>
                <w:ins w:id="3456" w:author="Rajiv Bansal" w:date="2019-08-04T14:13:00Z"/>
              </w:rPr>
            </w:pPr>
            <w:ins w:id="3457" w:author="Rajiv Bansal" w:date="2019-08-04T14:13:00Z">
              <w:r>
                <w:t> </w:t>
              </w:r>
            </w:ins>
          </w:p>
          <w:p w14:paraId="17D51B66" w14:textId="77777777" w:rsidR="00A32E89" w:rsidRDefault="00A32E89">
            <w:pPr>
              <w:rPr>
                <w:ins w:id="3458" w:author="Rajiv Bansal" w:date="2019-08-04T14:13:00Z"/>
              </w:rPr>
            </w:pPr>
            <w:ins w:id="3459"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r>
                <w:rPr>
                  <w:rStyle w:val="HTMLCode"/>
                  <w:rFonts w:eastAsiaTheme="majorEastAsia"/>
                </w:rPr>
                <w:t>setClassName(String className) {</w:t>
              </w:r>
            </w:ins>
          </w:p>
          <w:p w14:paraId="6588E7B4" w14:textId="77777777" w:rsidR="00A32E89" w:rsidRDefault="00A32E89">
            <w:pPr>
              <w:rPr>
                <w:ins w:id="3460" w:author="Rajiv Bansal" w:date="2019-08-04T14:13:00Z"/>
              </w:rPr>
            </w:pPr>
            <w:ins w:id="3461" w:author="Rajiv Bansal" w:date="2019-08-04T14:13:00Z">
              <w:r>
                <w:rPr>
                  <w:rStyle w:val="HTMLCode"/>
                  <w:rFonts w:eastAsiaTheme="majorEastAsia"/>
                  <w:color w:val="FF0779"/>
                </w:rPr>
                <w:t>        </w:t>
              </w:r>
              <w:r>
                <w:rPr>
                  <w:rStyle w:val="HTMLCode"/>
                  <w:rFonts w:eastAsiaTheme="majorEastAsia"/>
                </w:rPr>
                <w:t>this.className = className;</w:t>
              </w:r>
            </w:ins>
          </w:p>
          <w:p w14:paraId="502DC173" w14:textId="77777777" w:rsidR="00A32E89" w:rsidRDefault="00A32E89">
            <w:pPr>
              <w:rPr>
                <w:ins w:id="3462" w:author="Rajiv Bansal" w:date="2019-08-04T14:13:00Z"/>
              </w:rPr>
            </w:pPr>
            <w:ins w:id="3463" w:author="Rajiv Bansal" w:date="2019-08-04T14:13:00Z">
              <w:r>
                <w:rPr>
                  <w:rStyle w:val="HTMLCode"/>
                  <w:rFonts w:eastAsiaTheme="majorEastAsia"/>
                  <w:color w:val="FF0779"/>
                </w:rPr>
                <w:t>    </w:t>
              </w:r>
              <w:r>
                <w:rPr>
                  <w:rStyle w:val="HTMLCode"/>
                  <w:rFonts w:eastAsiaTheme="majorEastAsia"/>
                </w:rPr>
                <w:t>}</w:t>
              </w:r>
            </w:ins>
          </w:p>
          <w:p w14:paraId="0663498C" w14:textId="77777777" w:rsidR="00A32E89" w:rsidRDefault="00A32E89">
            <w:pPr>
              <w:rPr>
                <w:ins w:id="3464" w:author="Rajiv Bansal" w:date="2019-08-04T14:13:00Z"/>
              </w:rPr>
            </w:pPr>
            <w:ins w:id="3465" w:author="Rajiv Bansal" w:date="2019-08-04T14:13:00Z">
              <w:r>
                <w:rPr>
                  <w:rStyle w:val="HTMLCode"/>
                  <w:rFonts w:eastAsiaTheme="majorEastAsia"/>
                </w:rPr>
                <w:t>}</w:t>
              </w:r>
            </w:ins>
          </w:p>
        </w:tc>
      </w:tr>
    </w:tbl>
    <w:p w14:paraId="40228379" w14:textId="77777777" w:rsidR="00A32E89" w:rsidRDefault="00A32E89">
      <w:pPr>
        <w:pStyle w:val="Heading7"/>
        <w:rPr>
          <w:ins w:id="3466" w:author="Rajiv Bansal" w:date="2019-08-04T14:13:00Z"/>
          <w:rFonts w:ascii="Segoe UI" w:hAnsi="Segoe UI" w:cs="Segoe UI"/>
          <w:color w:val="000000"/>
          <w:sz w:val="29"/>
          <w:szCs w:val="29"/>
        </w:rPr>
        <w:pPrChange w:id="3467" w:author="Rajiv Bansal" w:date="2019-08-04T14:14:00Z">
          <w:pPr>
            <w:pStyle w:val="Heading4"/>
            <w:shd w:val="clear" w:color="auto" w:fill="FFFFFF"/>
            <w:spacing w:before="360" w:after="240"/>
          </w:pPr>
        </w:pPrChange>
      </w:pPr>
      <w:ins w:id="3468" w:author="Rajiv Bansal" w:date="2019-08-04T14:13:00Z">
        <w:r>
          <w:rPr>
            <w:rFonts w:ascii="Segoe UI" w:hAnsi="Segoe UI" w:cs="Segoe UI"/>
            <w:color w:val="000000"/>
            <w:sz w:val="29"/>
            <w:szCs w:val="29"/>
          </w:rPr>
          <w:lastRenderedPageBreak/>
          <w:t>Build and Test Student Service</w:t>
        </w:r>
      </w:ins>
    </w:p>
    <w:p w14:paraId="071A86BD" w14:textId="77777777" w:rsidR="00A32E89" w:rsidRDefault="00A32E89" w:rsidP="00A32E89">
      <w:pPr>
        <w:pStyle w:val="NormalWeb"/>
        <w:shd w:val="clear" w:color="auto" w:fill="FFFFFF"/>
        <w:spacing w:before="150" w:beforeAutospacing="0" w:after="240" w:afterAutospacing="0"/>
        <w:rPr>
          <w:ins w:id="3469" w:author="Rajiv Bansal" w:date="2019-08-04T14:13:00Z"/>
          <w:rFonts w:ascii="Segoe UI" w:hAnsi="Segoe UI" w:cs="Segoe UI"/>
          <w:color w:val="000000"/>
        </w:rPr>
      </w:pPr>
      <w:ins w:id="3470" w:author="Rajiv Bansal" w:date="2019-08-04T14:13:00Z">
        <w:r>
          <w:rPr>
            <w:rFonts w:ascii="Segoe UI" w:hAnsi="Segoe UI" w:cs="Segoe UI"/>
            <w:color w:val="000000"/>
          </w:rPr>
          <w:t>Now do a final build using </w:t>
        </w:r>
        <w:r>
          <w:rPr>
            <w:rStyle w:val="HTMLCode"/>
            <w:rFonts w:ascii="Consolas" w:eastAsiaTheme="majorEastAsia" w:hAnsi="Consolas"/>
            <w:color w:val="FF0779"/>
            <w:sz w:val="21"/>
            <w:szCs w:val="21"/>
          </w:rPr>
          <w:t>mvn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target\spring-hystrix-student-service-0.0.1-SNAPSHOT.jar</w:t>
        </w:r>
        <w:r>
          <w:rPr>
            <w:rFonts w:ascii="Segoe UI" w:hAnsi="Segoe UI" w:cs="Segoe UI"/>
            <w:color w:val="000000"/>
          </w:rPr>
          <w:t>. This will start the student service in default port </w:t>
        </w:r>
        <w:r>
          <w:rPr>
            <w:rStyle w:val="HTMLCode"/>
            <w:rFonts w:ascii="Consolas" w:eastAsiaTheme="majorEastAsia" w:hAnsi="Consolas"/>
            <w:color w:val="FF0779"/>
            <w:sz w:val="21"/>
            <w:szCs w:val="21"/>
          </w:rPr>
          <w:t>8098</w:t>
        </w:r>
        <w:r>
          <w:rPr>
            <w:rFonts w:ascii="Segoe UI" w:hAnsi="Segoe UI" w:cs="Segoe UI"/>
            <w:color w:val="000000"/>
          </w:rPr>
          <w:t>.</w:t>
        </w:r>
      </w:ins>
    </w:p>
    <w:p w14:paraId="1FAFA29B" w14:textId="77777777" w:rsidR="00A32E89" w:rsidRDefault="00A32E89" w:rsidP="00A32E89">
      <w:pPr>
        <w:pStyle w:val="NormalWeb"/>
        <w:shd w:val="clear" w:color="auto" w:fill="FFFFFF"/>
        <w:spacing w:before="150" w:beforeAutospacing="0" w:after="240" w:afterAutospacing="0"/>
        <w:rPr>
          <w:ins w:id="3471" w:author="Rajiv Bansal" w:date="2019-08-04T14:13:00Z"/>
          <w:rFonts w:ascii="Segoe UI" w:hAnsi="Segoe UI" w:cs="Segoe UI"/>
          <w:color w:val="000000"/>
        </w:rPr>
      </w:pPr>
      <w:ins w:id="3472" w:author="Rajiv Bansal" w:date="2019-08-04T14:13:00Z">
        <w:r>
          <w:rPr>
            <w:rFonts w:ascii="Segoe UI" w:hAnsi="Segoe UI" w:cs="Segoe UI"/>
            <w:color w:val="000000"/>
          </w:rPr>
          <w:t>Open browser and type </w:t>
        </w:r>
        <w:r>
          <w:rPr>
            <w:rStyle w:val="HTMLCode"/>
            <w:rFonts w:ascii="Consolas" w:eastAsiaTheme="majorEastAsia" w:hAnsi="Consolas"/>
            <w:color w:val="FF0779"/>
            <w:sz w:val="21"/>
            <w:szCs w:val="21"/>
          </w:rPr>
          <w:t>http://localhost:8098/getStudentDetailsForSchool/abcschool</w:t>
        </w:r>
        <w:r>
          <w:rPr>
            <w:rFonts w:ascii="Segoe UI" w:hAnsi="Segoe UI" w:cs="Segoe UI"/>
            <w:color w:val="000000"/>
          </w:rPr>
          <w:t>.</w:t>
        </w:r>
      </w:ins>
    </w:p>
    <w:p w14:paraId="2FFDD2A6" w14:textId="77777777" w:rsidR="00A32E89" w:rsidRDefault="00A32E89" w:rsidP="00A32E89">
      <w:pPr>
        <w:pStyle w:val="NormalWeb"/>
        <w:shd w:val="clear" w:color="auto" w:fill="FFFFFF"/>
        <w:spacing w:before="150" w:beforeAutospacing="0" w:after="240" w:afterAutospacing="0"/>
        <w:rPr>
          <w:ins w:id="3473" w:author="Rajiv Bansal" w:date="2019-08-04T14:13:00Z"/>
          <w:rFonts w:ascii="Segoe UI" w:hAnsi="Segoe UI" w:cs="Segoe UI"/>
          <w:color w:val="000000"/>
        </w:rPr>
      </w:pPr>
      <w:ins w:id="3474" w:author="Rajiv Bansal" w:date="2019-08-04T14:13:00Z">
        <w:r>
          <w:rPr>
            <w:rFonts w:ascii="Segoe UI" w:hAnsi="Segoe UI" w:cs="Segoe UI"/>
            <w:color w:val="000000"/>
          </w:rPr>
          <w:t>It should show the below output in browser –</w:t>
        </w:r>
      </w:ins>
    </w:p>
    <w:p w14:paraId="378708F1" w14:textId="5FA36957" w:rsidR="00A32E89" w:rsidRDefault="00A32E89" w:rsidP="00A32E89">
      <w:pPr>
        <w:rPr>
          <w:ins w:id="3475" w:author="Rajiv Bansal" w:date="2019-08-04T14:13:00Z"/>
          <w:rFonts w:ascii="Times New Roman" w:hAnsi="Times New Roman" w:cs="Times New Roman"/>
        </w:rPr>
      </w:pPr>
      <w:ins w:id="3476" w:author="Rajiv Bansal" w:date="2019-08-04T14:13:00Z">
        <w:r>
          <w:rPr>
            <w:noProof/>
            <w:color w:val="0366D6"/>
          </w:rPr>
          <w:drawing>
            <wp:inline distT="0" distB="0" distL="0" distR="0" wp14:anchorId="442FEE2E" wp14:editId="2DA64B4C">
              <wp:extent cx="5676900" cy="2667000"/>
              <wp:effectExtent l="0" t="0" r="0" b="0"/>
              <wp:docPr id="209" name="Picture 209" descr="https://cdn1.howtodoinjava.com/wp-content/uploads/2017/07/studentserviceresponse.jp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dn1.howtodoinjava.com/wp-content/uploads/2017/07/studentserviceresponse.jp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76900" cy="2667000"/>
                      </a:xfrm>
                      <a:prstGeom prst="rect">
                        <a:avLst/>
                      </a:prstGeom>
                      <a:noFill/>
                      <a:ln>
                        <a:noFill/>
                      </a:ln>
                    </pic:spPr>
                  </pic:pic>
                </a:graphicData>
              </a:graphic>
            </wp:inline>
          </w:drawing>
        </w:r>
        <w:r>
          <w:t>Student Service Response</w:t>
        </w:r>
      </w:ins>
    </w:p>
    <w:p w14:paraId="526EC8D6" w14:textId="77777777" w:rsidR="00A32E89" w:rsidRDefault="00A32E89">
      <w:pPr>
        <w:pStyle w:val="Heading5"/>
        <w:rPr>
          <w:ins w:id="3477" w:author="Rajiv Bansal" w:date="2019-08-04T14:13:00Z"/>
          <w:rFonts w:ascii="Segoe UI" w:hAnsi="Segoe UI" w:cs="Segoe UI"/>
          <w:color w:val="000000"/>
        </w:rPr>
        <w:pPrChange w:id="3478" w:author="Rajiv Bansal" w:date="2019-08-04T14:14:00Z">
          <w:pPr>
            <w:pStyle w:val="Heading2"/>
            <w:pBdr>
              <w:bottom w:val="single" w:sz="6" w:space="4" w:color="EAECEF"/>
            </w:pBdr>
            <w:shd w:val="clear" w:color="auto" w:fill="FFFFFF"/>
            <w:spacing w:before="450" w:after="240"/>
          </w:pPr>
        </w:pPrChange>
      </w:pPr>
      <w:ins w:id="3479" w:author="Rajiv Bansal" w:date="2019-08-04T14:13:00Z">
        <w:r>
          <w:rPr>
            <w:rFonts w:ascii="Segoe UI" w:hAnsi="Segoe UI" w:cs="Segoe UI"/>
            <w:color w:val="000000"/>
          </w:rPr>
          <w:t>Create School Service – Hystrix Enabled</w:t>
        </w:r>
      </w:ins>
    </w:p>
    <w:p w14:paraId="7F1B97EC" w14:textId="77777777" w:rsidR="00A32E89" w:rsidRDefault="00A32E89">
      <w:pPr>
        <w:pStyle w:val="NormalWeb"/>
        <w:shd w:val="clear" w:color="auto" w:fill="FFFFFF"/>
        <w:spacing w:before="150" w:beforeAutospacing="0" w:after="240" w:afterAutospacing="0"/>
        <w:rPr>
          <w:ins w:id="3480" w:author="Rajiv Bansal" w:date="2019-08-04T14:13:00Z"/>
          <w:rFonts w:ascii="Segoe UI" w:hAnsi="Segoe UI" w:cs="Segoe UI"/>
          <w:color w:val="000000"/>
        </w:rPr>
      </w:pPr>
      <w:ins w:id="3481" w:author="Rajiv Bansal" w:date="2019-08-04T14:13:00Z">
        <w:r>
          <w:rPr>
            <w:rFonts w:ascii="Segoe UI" w:hAnsi="Segoe UI" w:cs="Segoe UI"/>
            <w:color w:val="000000"/>
          </w:rPr>
          <w:t>Similar to Student service, create another microservice for School. It will internally invoke already developed Student Service.</w:t>
        </w:r>
      </w:ins>
    </w:p>
    <w:p w14:paraId="60A0454C" w14:textId="77777777" w:rsidR="00A32E89" w:rsidRDefault="00A32E89">
      <w:pPr>
        <w:pStyle w:val="Heading7"/>
        <w:rPr>
          <w:ins w:id="3482" w:author="Rajiv Bansal" w:date="2019-08-04T14:13:00Z"/>
          <w:rFonts w:ascii="Segoe UI" w:hAnsi="Segoe UI" w:cs="Segoe UI"/>
          <w:color w:val="000000"/>
          <w:sz w:val="29"/>
          <w:szCs w:val="29"/>
        </w:rPr>
        <w:pPrChange w:id="3483" w:author="Rajiv Bansal" w:date="2019-08-04T14:14:00Z">
          <w:pPr>
            <w:pStyle w:val="Heading4"/>
            <w:shd w:val="clear" w:color="auto" w:fill="FFFFFF"/>
            <w:spacing w:before="360" w:after="240"/>
          </w:pPr>
        </w:pPrChange>
      </w:pPr>
      <w:ins w:id="3484" w:author="Rajiv Bansal" w:date="2019-08-04T14:13:00Z">
        <w:r>
          <w:rPr>
            <w:rFonts w:ascii="Segoe UI" w:hAnsi="Segoe UI" w:cs="Segoe UI"/>
            <w:color w:val="000000"/>
            <w:sz w:val="29"/>
            <w:szCs w:val="29"/>
          </w:rPr>
          <w:t>Generate spring boot project</w:t>
        </w:r>
      </w:ins>
    </w:p>
    <w:p w14:paraId="7F8F6B84" w14:textId="77777777" w:rsidR="00A32E89" w:rsidRDefault="00A32E89">
      <w:pPr>
        <w:pStyle w:val="NormalWeb"/>
        <w:shd w:val="clear" w:color="auto" w:fill="FFFFFF"/>
        <w:spacing w:before="150" w:beforeAutospacing="0" w:after="240" w:afterAutospacing="0"/>
        <w:rPr>
          <w:ins w:id="3485" w:author="Rajiv Bansal" w:date="2019-08-04T14:13:00Z"/>
          <w:rFonts w:ascii="Segoe UI" w:hAnsi="Segoe UI" w:cs="Segoe UI"/>
          <w:color w:val="000000"/>
        </w:rPr>
      </w:pPr>
      <w:ins w:id="3486"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those dependencies mainly.</w:t>
        </w:r>
      </w:ins>
    </w:p>
    <w:p w14:paraId="3C1CB145" w14:textId="77777777" w:rsidR="00A32E89" w:rsidRDefault="00A32E89">
      <w:pPr>
        <w:numPr>
          <w:ilvl w:val="0"/>
          <w:numId w:val="56"/>
        </w:numPr>
        <w:shd w:val="clear" w:color="auto" w:fill="FFFFFF"/>
        <w:spacing w:before="60" w:after="100" w:afterAutospacing="1" w:line="240" w:lineRule="auto"/>
        <w:ind w:left="600"/>
        <w:rPr>
          <w:ins w:id="3487" w:author="Rajiv Bansal" w:date="2019-08-04T14:13:00Z"/>
          <w:rFonts w:ascii="Segoe UI" w:hAnsi="Segoe UI" w:cs="Segoe UI"/>
          <w:color w:val="000000"/>
        </w:rPr>
      </w:pPr>
      <w:ins w:id="3488" w:author="Rajiv Bansal" w:date="2019-08-04T14:13:00Z">
        <w:r>
          <w:rPr>
            <w:rStyle w:val="Strong"/>
            <w:rFonts w:ascii="Segoe UI" w:hAnsi="Segoe UI" w:cs="Segoe UI"/>
            <w:color w:val="000000"/>
          </w:rPr>
          <w:t>Web</w:t>
        </w:r>
        <w:r>
          <w:rPr>
            <w:rFonts w:ascii="Segoe UI" w:hAnsi="Segoe UI" w:cs="Segoe UI"/>
            <w:color w:val="000000"/>
          </w:rPr>
          <w:t> – REST Endpoints</w:t>
        </w:r>
      </w:ins>
    </w:p>
    <w:p w14:paraId="33C989E5" w14:textId="77777777" w:rsidR="00A32E89" w:rsidRDefault="00A32E89">
      <w:pPr>
        <w:numPr>
          <w:ilvl w:val="0"/>
          <w:numId w:val="56"/>
        </w:numPr>
        <w:shd w:val="clear" w:color="auto" w:fill="FFFFFF"/>
        <w:spacing w:before="60" w:after="100" w:afterAutospacing="1" w:line="240" w:lineRule="auto"/>
        <w:ind w:left="600"/>
        <w:rPr>
          <w:ins w:id="3489" w:author="Rajiv Bansal" w:date="2019-08-04T14:13:00Z"/>
          <w:rFonts w:ascii="Segoe UI" w:hAnsi="Segoe UI" w:cs="Segoe UI"/>
          <w:color w:val="000000"/>
        </w:rPr>
      </w:pPr>
      <w:ins w:id="3490" w:author="Rajiv Bansal" w:date="2019-08-04T14:13:00Z">
        <w:r>
          <w:rPr>
            <w:rStyle w:val="Strong"/>
            <w:rFonts w:ascii="Segoe UI" w:hAnsi="Segoe UI" w:cs="Segoe UI"/>
            <w:color w:val="000000"/>
          </w:rPr>
          <w:t>Actuator</w:t>
        </w:r>
        <w:r>
          <w:rPr>
            <w:rFonts w:ascii="Segoe UI" w:hAnsi="Segoe UI" w:cs="Segoe UI"/>
            <w:color w:val="000000"/>
          </w:rPr>
          <w:t> – providing basic management URL</w:t>
        </w:r>
      </w:ins>
    </w:p>
    <w:p w14:paraId="55BBEA43" w14:textId="77777777" w:rsidR="00A32E89" w:rsidRDefault="00A32E89">
      <w:pPr>
        <w:numPr>
          <w:ilvl w:val="0"/>
          <w:numId w:val="56"/>
        </w:numPr>
        <w:shd w:val="clear" w:color="auto" w:fill="FFFFFF"/>
        <w:spacing w:before="60" w:after="100" w:afterAutospacing="1" w:line="240" w:lineRule="auto"/>
        <w:ind w:left="600"/>
        <w:rPr>
          <w:ins w:id="3491" w:author="Rajiv Bansal" w:date="2019-08-04T14:13:00Z"/>
          <w:rFonts w:ascii="Segoe UI" w:hAnsi="Segoe UI" w:cs="Segoe UI"/>
          <w:color w:val="000000"/>
        </w:rPr>
      </w:pPr>
      <w:ins w:id="3492" w:author="Rajiv Bansal" w:date="2019-08-04T14:13:00Z">
        <w:r>
          <w:rPr>
            <w:rStyle w:val="Strong"/>
            <w:rFonts w:ascii="Segoe UI" w:hAnsi="Segoe UI" w:cs="Segoe UI"/>
            <w:color w:val="000000"/>
          </w:rPr>
          <w:t>Hystrix</w:t>
        </w:r>
        <w:r>
          <w:rPr>
            <w:rFonts w:ascii="Segoe UI" w:hAnsi="Segoe UI" w:cs="Segoe UI"/>
            <w:color w:val="000000"/>
          </w:rPr>
          <w:t> – Enable Circuit Breaker</w:t>
        </w:r>
      </w:ins>
    </w:p>
    <w:p w14:paraId="2516DE8A" w14:textId="77777777" w:rsidR="00A32E89" w:rsidRDefault="00A32E89">
      <w:pPr>
        <w:numPr>
          <w:ilvl w:val="0"/>
          <w:numId w:val="56"/>
        </w:numPr>
        <w:shd w:val="clear" w:color="auto" w:fill="FFFFFF"/>
        <w:spacing w:before="60" w:after="100" w:afterAutospacing="1" w:line="240" w:lineRule="auto"/>
        <w:ind w:left="600"/>
        <w:rPr>
          <w:ins w:id="3493" w:author="Rajiv Bansal" w:date="2019-08-04T14:13:00Z"/>
          <w:rFonts w:ascii="Segoe UI" w:hAnsi="Segoe UI" w:cs="Segoe UI"/>
          <w:color w:val="000000"/>
        </w:rPr>
      </w:pPr>
      <w:ins w:id="3494" w:author="Rajiv Bansal" w:date="2019-08-04T14:13:00Z">
        <w:r>
          <w:rPr>
            <w:rStyle w:val="Strong"/>
            <w:rFonts w:ascii="Segoe UI" w:hAnsi="Segoe UI" w:cs="Segoe UI"/>
            <w:color w:val="000000"/>
          </w:rPr>
          <w:t>Hystrix Dashboard</w:t>
        </w:r>
        <w:r>
          <w:rPr>
            <w:rFonts w:ascii="Segoe UI" w:hAnsi="Segoe UI" w:cs="Segoe UI"/>
            <w:color w:val="000000"/>
          </w:rPr>
          <w:t> – Enable one Dashboard screen related to the Circuit Breaker monitoring</w:t>
        </w:r>
      </w:ins>
    </w:p>
    <w:p w14:paraId="79641192" w14:textId="77777777" w:rsidR="00A32E89" w:rsidRDefault="00A32E89">
      <w:pPr>
        <w:pStyle w:val="NormalWeb"/>
        <w:shd w:val="clear" w:color="auto" w:fill="FFFFFF"/>
        <w:spacing w:before="150" w:beforeAutospacing="0" w:after="240" w:afterAutospacing="0"/>
        <w:rPr>
          <w:ins w:id="3495" w:author="Rajiv Bansal" w:date="2019-08-04T14:13:00Z"/>
          <w:rFonts w:ascii="Segoe UI" w:hAnsi="Segoe UI" w:cs="Segoe UI"/>
          <w:color w:val="000000"/>
        </w:rPr>
      </w:pPr>
      <w:ins w:id="3496" w:author="Rajiv Bansal" w:date="2019-08-04T14:13:00Z">
        <w:r>
          <w:rPr>
            <w:rFonts w:ascii="Segoe UI" w:hAnsi="Segoe UI" w:cs="Segoe UI"/>
            <w:color w:val="000000"/>
          </w:rPr>
          <w:t>Give other maven GAV coordinates and download the project.</w:t>
        </w:r>
      </w:ins>
    </w:p>
    <w:p w14:paraId="0F030C26" w14:textId="63572D4C" w:rsidR="00A32E89" w:rsidRDefault="00A32E89">
      <w:pPr>
        <w:rPr>
          <w:ins w:id="3497" w:author="Rajiv Bansal" w:date="2019-08-04T14:13:00Z"/>
          <w:rFonts w:ascii="Times New Roman" w:hAnsi="Times New Roman" w:cs="Times New Roman"/>
        </w:rPr>
      </w:pPr>
      <w:ins w:id="3498" w:author="Rajiv Bansal" w:date="2019-08-04T14:13:00Z">
        <w:r>
          <w:rPr>
            <w:noProof/>
            <w:color w:val="0366D6"/>
          </w:rPr>
          <w:lastRenderedPageBreak/>
          <w:drawing>
            <wp:inline distT="0" distB="0" distL="0" distR="0" wp14:anchorId="7DD13346" wp14:editId="7489BE51">
              <wp:extent cx="9779000" cy="5070475"/>
              <wp:effectExtent l="0" t="0" r="0" b="0"/>
              <wp:docPr id="208" name="Picture 208" descr="https://cdn1.howtodoinjava.com/wp-content/uploads/2017/07/schoolservicegeneration.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dn1.howtodoinjava.com/wp-content/uploads/2017/07/schoolservicegeneration.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9000" cy="5070475"/>
                      </a:xfrm>
                      <a:prstGeom prst="rect">
                        <a:avLst/>
                      </a:prstGeom>
                      <a:noFill/>
                      <a:ln>
                        <a:noFill/>
                      </a:ln>
                    </pic:spPr>
                  </pic:pic>
                </a:graphicData>
              </a:graphic>
            </wp:inline>
          </w:drawing>
        </w:r>
        <w:r>
          <w:t>School Service Project</w:t>
        </w:r>
      </w:ins>
    </w:p>
    <w:p w14:paraId="02F5B5E5" w14:textId="77777777" w:rsidR="00A32E89" w:rsidRDefault="00A32E89">
      <w:pPr>
        <w:pStyle w:val="NormalWeb"/>
        <w:shd w:val="clear" w:color="auto" w:fill="FFFFFF"/>
        <w:spacing w:before="150" w:beforeAutospacing="0" w:after="240" w:afterAutospacing="0"/>
        <w:rPr>
          <w:ins w:id="3499" w:author="Rajiv Bansal" w:date="2019-08-04T14:13:00Z"/>
          <w:rFonts w:ascii="Segoe UI" w:hAnsi="Segoe UI" w:cs="Segoe UI"/>
          <w:color w:val="000000"/>
        </w:rPr>
      </w:pPr>
      <w:ins w:id="3500" w:author="Rajiv Bansal" w:date="2019-08-04T14:13:00Z">
        <w:r>
          <w:rPr>
            <w:rFonts w:ascii="Segoe UI" w:hAnsi="Segoe UI" w:cs="Segoe UI"/>
            <w:color w:val="000000"/>
          </w:rPr>
          <w:t>Unzip and import the project into Eclipse as </w:t>
        </w:r>
        <w:r>
          <w:rPr>
            <w:rStyle w:val="Emphasis"/>
            <w:rFonts w:ascii="Segoe UI" w:hAnsi="Segoe UI" w:cs="Segoe UI"/>
            <w:color w:val="000000"/>
          </w:rPr>
          <w:t>existing maven project</w:t>
        </w:r>
        <w:r>
          <w:rPr>
            <w:rFonts w:ascii="Segoe UI" w:hAnsi="Segoe UI" w:cs="Segoe UI"/>
            <w:color w:val="000000"/>
          </w:rPr>
          <w:t>. In this step, all necessary dependencies will be downloaded from maven repository.</w:t>
        </w:r>
      </w:ins>
    </w:p>
    <w:p w14:paraId="274FCC7D" w14:textId="77777777" w:rsidR="00A32E89" w:rsidRDefault="00A32E89">
      <w:pPr>
        <w:pStyle w:val="Heading7"/>
        <w:rPr>
          <w:ins w:id="3501" w:author="Rajiv Bansal" w:date="2019-08-04T14:13:00Z"/>
          <w:rFonts w:ascii="Segoe UI" w:hAnsi="Segoe UI" w:cs="Segoe UI"/>
          <w:color w:val="000000"/>
          <w:sz w:val="29"/>
          <w:szCs w:val="29"/>
        </w:rPr>
        <w:pPrChange w:id="3502" w:author="Rajiv Bansal" w:date="2019-08-04T14:14:00Z">
          <w:pPr>
            <w:pStyle w:val="Heading4"/>
            <w:shd w:val="clear" w:color="auto" w:fill="FFFFFF"/>
            <w:spacing w:before="360" w:after="240"/>
          </w:pPr>
        </w:pPrChange>
      </w:pPr>
      <w:ins w:id="3503" w:author="Rajiv Bansal" w:date="2019-08-04T14:13:00Z">
        <w:r>
          <w:rPr>
            <w:rFonts w:ascii="Segoe UI" w:hAnsi="Segoe UI" w:cs="Segoe UI"/>
            <w:color w:val="000000"/>
            <w:sz w:val="29"/>
            <w:szCs w:val="29"/>
          </w:rPr>
          <w:t>Server Port Settings</w:t>
        </w:r>
      </w:ins>
    </w:p>
    <w:p w14:paraId="3B649707" w14:textId="77777777" w:rsidR="00A32E89" w:rsidRDefault="00A32E89">
      <w:pPr>
        <w:pStyle w:val="NormalWeb"/>
        <w:shd w:val="clear" w:color="auto" w:fill="FFFFFF"/>
        <w:spacing w:before="150" w:beforeAutospacing="0" w:after="240" w:afterAutospacing="0"/>
        <w:rPr>
          <w:ins w:id="3504" w:author="Rajiv Bansal" w:date="2019-08-04T14:13:00Z"/>
          <w:rFonts w:ascii="Segoe UI" w:hAnsi="Segoe UI" w:cs="Segoe UI"/>
          <w:color w:val="000000"/>
        </w:rPr>
      </w:pPr>
      <w:ins w:id="3505"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application.properties</w:t>
        </w:r>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0CADAAB1" w14:textId="77777777" w:rsidTr="00A32E89">
        <w:trPr>
          <w:ins w:id="3506" w:author="Rajiv Bansal" w:date="2019-08-04T14:13:00Z"/>
        </w:trPr>
        <w:tc>
          <w:tcPr>
            <w:tcW w:w="15495" w:type="dxa"/>
            <w:vAlign w:val="center"/>
            <w:hideMark/>
          </w:tcPr>
          <w:p w14:paraId="1D02BA31" w14:textId="77777777" w:rsidR="00A32E89" w:rsidRDefault="00A32E89">
            <w:pPr>
              <w:divId w:val="155196894"/>
              <w:rPr>
                <w:ins w:id="3507" w:author="Rajiv Bansal" w:date="2019-08-04T14:13:00Z"/>
                <w:rFonts w:ascii="Times New Roman" w:hAnsi="Times New Roman" w:cs="Times New Roman"/>
              </w:rPr>
            </w:pPr>
            <w:ins w:id="3508" w:author="Rajiv Bansal" w:date="2019-08-04T14:13:00Z">
              <w:r>
                <w:rPr>
                  <w:rStyle w:val="HTMLCode"/>
                  <w:rFonts w:eastAsiaTheme="majorEastAsia"/>
                </w:rPr>
                <w:t>server.port = 9098</w:t>
              </w:r>
            </w:ins>
          </w:p>
        </w:tc>
      </w:tr>
    </w:tbl>
    <w:p w14:paraId="7D7A0750" w14:textId="77777777" w:rsidR="00A32E89" w:rsidRDefault="00A32E89">
      <w:pPr>
        <w:pStyle w:val="NormalWeb"/>
        <w:shd w:val="clear" w:color="auto" w:fill="FFFFFF"/>
        <w:spacing w:before="150" w:beforeAutospacing="0" w:after="240" w:afterAutospacing="0"/>
        <w:rPr>
          <w:ins w:id="3509" w:author="Rajiv Bansal" w:date="2019-08-04T14:13:00Z"/>
          <w:rFonts w:ascii="Segoe UI" w:hAnsi="Segoe UI" w:cs="Segoe UI"/>
          <w:color w:val="000000"/>
        </w:rPr>
      </w:pPr>
      <w:ins w:id="3510" w:author="Rajiv Bansal" w:date="2019-08-04T14:13:00Z">
        <w:r>
          <w:rPr>
            <w:rFonts w:ascii="Segoe UI" w:hAnsi="Segoe UI" w:cs="Segoe UI"/>
            <w:color w:val="000000"/>
          </w:rPr>
          <w:t>This will enable this application run on default port 9098. We can easily override this by supplying </w:t>
        </w:r>
        <w:r>
          <w:rPr>
            <w:rStyle w:val="HTMLCode"/>
            <w:rFonts w:ascii="Consolas" w:eastAsiaTheme="majorEastAsia" w:hAnsi="Consolas"/>
            <w:color w:val="FF0779"/>
            <w:sz w:val="21"/>
            <w:szCs w:val="21"/>
          </w:rPr>
          <w:t>-Dserver.port = XXXX</w:t>
        </w:r>
        <w:r>
          <w:rPr>
            <w:rFonts w:ascii="Segoe UI" w:hAnsi="Segoe UI" w:cs="Segoe UI"/>
            <w:color w:val="000000"/>
          </w:rPr>
          <w:t> argument at the time of starting the server.</w:t>
        </w:r>
      </w:ins>
    </w:p>
    <w:p w14:paraId="4D777F0C" w14:textId="77777777" w:rsidR="00A32E89" w:rsidRDefault="00A32E89">
      <w:pPr>
        <w:pStyle w:val="Heading7"/>
        <w:rPr>
          <w:ins w:id="3511" w:author="Rajiv Bansal" w:date="2019-08-04T14:13:00Z"/>
          <w:rFonts w:ascii="Segoe UI" w:hAnsi="Segoe UI" w:cs="Segoe UI"/>
          <w:color w:val="000000"/>
          <w:sz w:val="29"/>
          <w:szCs w:val="29"/>
        </w:rPr>
        <w:pPrChange w:id="3512" w:author="Rajiv Bansal" w:date="2019-08-04T14:14:00Z">
          <w:pPr>
            <w:pStyle w:val="Heading4"/>
            <w:shd w:val="clear" w:color="auto" w:fill="FFFFFF"/>
            <w:spacing w:before="360" w:after="240"/>
          </w:pPr>
        </w:pPrChange>
      </w:pPr>
      <w:ins w:id="3513" w:author="Rajiv Bansal" w:date="2019-08-04T14:13:00Z">
        <w:r>
          <w:rPr>
            <w:rFonts w:ascii="Segoe UI" w:hAnsi="Segoe UI" w:cs="Segoe UI"/>
            <w:color w:val="000000"/>
            <w:sz w:val="29"/>
            <w:szCs w:val="29"/>
          </w:rPr>
          <w:t>Enable Hystrix Settings</w:t>
        </w:r>
      </w:ins>
    </w:p>
    <w:p w14:paraId="7C51DA47" w14:textId="77777777" w:rsidR="00A32E89" w:rsidRDefault="00A32E89">
      <w:pPr>
        <w:pStyle w:val="NormalWeb"/>
        <w:shd w:val="clear" w:color="auto" w:fill="FFFFFF"/>
        <w:spacing w:before="150" w:beforeAutospacing="0" w:after="240" w:afterAutospacing="0"/>
        <w:rPr>
          <w:ins w:id="3514" w:author="Rajiv Bansal" w:date="2019-08-04T14:13:00Z"/>
          <w:rFonts w:ascii="Segoe UI" w:hAnsi="Segoe UI" w:cs="Segoe UI"/>
          <w:color w:val="000000"/>
        </w:rPr>
      </w:pPr>
      <w:ins w:id="3515"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SpringHystrixSchoolServiceApplication</w:t>
        </w:r>
        <w:r>
          <w:rPr>
            <w:rFonts w:ascii="Segoe UI" w:hAnsi="Segoe UI" w:cs="Segoe UI"/>
            <w:color w:val="000000"/>
          </w:rPr>
          <w:t> i.e the generated class with </w:t>
        </w:r>
        <w:r>
          <w:rPr>
            <w:rStyle w:val="HTMLCode"/>
            <w:rFonts w:ascii="Consolas" w:eastAsiaTheme="majorEastAsia" w:hAnsi="Consolas"/>
            <w:color w:val="FF0779"/>
            <w:sz w:val="21"/>
            <w:szCs w:val="21"/>
          </w:rPr>
          <w:t>@SpringBootApplication</w:t>
        </w:r>
        <w:r>
          <w:rPr>
            <w:rFonts w:ascii="Segoe UI" w:hAnsi="Segoe UI" w:cs="Segoe UI"/>
            <w:color w:val="000000"/>
          </w:rPr>
          <w:t> and add </w:t>
        </w:r>
        <w:r>
          <w:rPr>
            <w:rStyle w:val="HTMLCode"/>
            <w:rFonts w:ascii="Consolas" w:eastAsiaTheme="majorEastAsia" w:hAnsi="Consolas"/>
            <w:color w:val="FF0779"/>
            <w:sz w:val="21"/>
            <w:szCs w:val="21"/>
          </w:rPr>
          <w:t>@EnableHystrixDashboard</w:t>
        </w:r>
        <w:r>
          <w:rPr>
            <w:rFonts w:ascii="Segoe UI" w:hAnsi="Segoe UI" w:cs="Segoe UI"/>
            <w:color w:val="000000"/>
          </w:rPr>
          <w:t> and </w:t>
        </w:r>
        <w:r>
          <w:rPr>
            <w:rStyle w:val="HTMLCode"/>
            <w:rFonts w:ascii="Consolas" w:eastAsiaTheme="majorEastAsia" w:hAnsi="Consolas"/>
            <w:color w:val="FF0779"/>
            <w:sz w:val="21"/>
            <w:szCs w:val="21"/>
          </w:rPr>
          <w:t>@EnableCircuitBreaker</w:t>
        </w:r>
        <w:r>
          <w:rPr>
            <w:rFonts w:ascii="Segoe UI" w:hAnsi="Segoe UI" w:cs="Segoe UI"/>
            <w:color w:val="000000"/>
          </w:rPr>
          <w:t> annotations.</w:t>
        </w:r>
      </w:ins>
    </w:p>
    <w:p w14:paraId="6B2FDDB6" w14:textId="77777777" w:rsidR="00A32E89" w:rsidRDefault="00A32E89">
      <w:pPr>
        <w:pStyle w:val="NormalWeb"/>
        <w:shd w:val="clear" w:color="auto" w:fill="FFFFFF"/>
        <w:spacing w:before="150" w:beforeAutospacing="0" w:after="240" w:afterAutospacing="0"/>
        <w:rPr>
          <w:ins w:id="3516" w:author="Rajiv Bansal" w:date="2019-08-04T14:13:00Z"/>
          <w:rFonts w:ascii="Segoe UI" w:hAnsi="Segoe UI" w:cs="Segoe UI"/>
          <w:color w:val="000000"/>
        </w:rPr>
      </w:pPr>
      <w:ins w:id="3517" w:author="Rajiv Bansal" w:date="2019-08-04T14:13:00Z">
        <w:r>
          <w:rPr>
            <w:rFonts w:ascii="Segoe UI" w:hAnsi="Segoe UI" w:cs="Segoe UI"/>
            <w:color w:val="000000"/>
          </w:rPr>
          <w:t>This will </w:t>
        </w:r>
        <w:r>
          <w:rPr>
            <w:rStyle w:val="Strong"/>
            <w:rFonts w:ascii="Segoe UI" w:eastAsiaTheme="majorEastAsia" w:hAnsi="Segoe UI" w:cs="Segoe UI"/>
            <w:color w:val="000000"/>
          </w:rPr>
          <w:t>enable Hystrix circuit breaker</w:t>
        </w:r>
        <w:r>
          <w:rPr>
            <w:rFonts w:ascii="Segoe UI" w:hAnsi="Segoe UI" w:cs="Segoe UI"/>
            <w:color w:val="000000"/>
          </w:rPr>
          <w:t> in the application and also will add one useful dashboard running on localhost provided by Hystrix.</w:t>
        </w:r>
      </w:ins>
    </w:p>
    <w:tbl>
      <w:tblPr>
        <w:tblW w:w="15525" w:type="dxa"/>
        <w:tblCellMar>
          <w:left w:w="0" w:type="dxa"/>
          <w:right w:w="0" w:type="dxa"/>
        </w:tblCellMar>
        <w:tblLook w:val="04A0" w:firstRow="1" w:lastRow="0" w:firstColumn="1" w:lastColumn="0" w:noHBand="0" w:noVBand="1"/>
      </w:tblPr>
      <w:tblGrid>
        <w:gridCol w:w="15525"/>
      </w:tblGrid>
      <w:tr w:rsidR="00A32E89" w14:paraId="63FE7C3F" w14:textId="77777777" w:rsidTr="00A32E89">
        <w:trPr>
          <w:ins w:id="3518" w:author="Rajiv Bansal" w:date="2019-08-04T14:13:00Z"/>
        </w:trPr>
        <w:tc>
          <w:tcPr>
            <w:tcW w:w="15495" w:type="dxa"/>
            <w:vAlign w:val="center"/>
            <w:hideMark/>
          </w:tcPr>
          <w:p w14:paraId="26597C24" w14:textId="77777777" w:rsidR="00A32E89" w:rsidRDefault="00A32E89">
            <w:pPr>
              <w:rPr>
                <w:ins w:id="3519" w:author="Rajiv Bansal" w:date="2019-08-04T14:13:00Z"/>
                <w:rFonts w:ascii="Times New Roman" w:hAnsi="Times New Roman" w:cs="Times New Roman"/>
              </w:rPr>
            </w:pPr>
            <w:ins w:id="3520" w:author="Rajiv Bansal" w:date="2019-08-04T14:13:00Z">
              <w:r>
                <w:rPr>
                  <w:rStyle w:val="HTMLCode"/>
                  <w:rFonts w:eastAsiaTheme="majorEastAsia"/>
                </w:rPr>
                <w:t>package</w:t>
              </w:r>
              <w:r>
                <w:t> </w:t>
              </w:r>
              <w:r>
                <w:rPr>
                  <w:rStyle w:val="HTMLCode"/>
                  <w:rFonts w:eastAsiaTheme="majorEastAsia"/>
                </w:rPr>
                <w:t>com.example.howtodoinjava.springhystrixschoolservice;</w:t>
              </w:r>
            </w:ins>
          </w:p>
          <w:p w14:paraId="51FC2FA4" w14:textId="77777777" w:rsidR="00A32E89" w:rsidRDefault="00A32E89">
            <w:pPr>
              <w:rPr>
                <w:ins w:id="3521" w:author="Rajiv Bansal" w:date="2019-08-04T14:13:00Z"/>
              </w:rPr>
            </w:pPr>
            <w:ins w:id="3522" w:author="Rajiv Bansal" w:date="2019-08-04T14:13:00Z">
              <w:r>
                <w:t> </w:t>
              </w:r>
            </w:ins>
          </w:p>
          <w:p w14:paraId="52BC9A1E" w14:textId="77777777" w:rsidR="00A32E89" w:rsidRDefault="00A32E89">
            <w:pPr>
              <w:rPr>
                <w:ins w:id="3523" w:author="Rajiv Bansal" w:date="2019-08-04T14:13:00Z"/>
              </w:rPr>
            </w:pPr>
            <w:ins w:id="3524" w:author="Rajiv Bansal" w:date="2019-08-04T14:13:00Z">
              <w:r>
                <w:rPr>
                  <w:rStyle w:val="HTMLCode"/>
                  <w:rFonts w:eastAsiaTheme="majorEastAsia"/>
                </w:rPr>
                <w:t>import</w:t>
              </w:r>
              <w:r>
                <w:t> </w:t>
              </w:r>
              <w:r>
                <w:rPr>
                  <w:rStyle w:val="HTMLCode"/>
                  <w:rFonts w:eastAsiaTheme="majorEastAsia"/>
                </w:rPr>
                <w:t>org.springframework.boot.SpringApplication;</w:t>
              </w:r>
            </w:ins>
          </w:p>
          <w:p w14:paraId="28714E30" w14:textId="77777777" w:rsidR="00A32E89" w:rsidRDefault="00A32E89">
            <w:pPr>
              <w:rPr>
                <w:ins w:id="3525" w:author="Rajiv Bansal" w:date="2019-08-04T14:13:00Z"/>
              </w:rPr>
            </w:pPr>
            <w:ins w:id="3526" w:author="Rajiv Bansal" w:date="2019-08-04T14:13:00Z">
              <w:r>
                <w:rPr>
                  <w:rStyle w:val="HTMLCode"/>
                  <w:rFonts w:eastAsiaTheme="majorEastAsia"/>
                </w:rPr>
                <w:t>import</w:t>
              </w:r>
              <w:r>
                <w:t> </w:t>
              </w:r>
              <w:r>
                <w:rPr>
                  <w:rStyle w:val="HTMLCode"/>
                  <w:rFonts w:eastAsiaTheme="majorEastAsia"/>
                </w:rPr>
                <w:t>org.springframework.boot.autoconfigure.SpringBootApplication;</w:t>
              </w:r>
            </w:ins>
          </w:p>
          <w:p w14:paraId="1DD14063" w14:textId="77777777" w:rsidR="00A32E89" w:rsidRDefault="00A32E89">
            <w:pPr>
              <w:rPr>
                <w:ins w:id="3527" w:author="Rajiv Bansal" w:date="2019-08-04T14:13:00Z"/>
              </w:rPr>
            </w:pPr>
            <w:ins w:id="3528" w:author="Rajiv Bansal" w:date="2019-08-04T14:13:00Z">
              <w:r>
                <w:rPr>
                  <w:rStyle w:val="HTMLCode"/>
                  <w:rFonts w:eastAsiaTheme="majorEastAsia"/>
                </w:rPr>
                <w:t>import</w:t>
              </w:r>
              <w:r>
                <w:t> </w:t>
              </w:r>
              <w:r>
                <w:rPr>
                  <w:rStyle w:val="HTMLCode"/>
                  <w:rFonts w:eastAsiaTheme="majorEastAsia"/>
                </w:rPr>
                <w:t>org.springframework.cloud.client.circuitbreaker.EnableCircuitBreaker;</w:t>
              </w:r>
            </w:ins>
          </w:p>
          <w:p w14:paraId="7F9FCB3C" w14:textId="77777777" w:rsidR="00A32E89" w:rsidRDefault="00A32E89">
            <w:pPr>
              <w:rPr>
                <w:ins w:id="3529" w:author="Rajiv Bansal" w:date="2019-08-04T14:13:00Z"/>
              </w:rPr>
            </w:pPr>
            <w:ins w:id="3530" w:author="Rajiv Bansal" w:date="2019-08-04T14:13:00Z">
              <w:r>
                <w:rPr>
                  <w:rStyle w:val="HTMLCode"/>
                  <w:rFonts w:eastAsiaTheme="majorEastAsia"/>
                </w:rPr>
                <w:t>import</w:t>
              </w:r>
              <w:r>
                <w:t> </w:t>
              </w:r>
              <w:r>
                <w:rPr>
                  <w:rStyle w:val="HTMLCode"/>
                  <w:rFonts w:eastAsiaTheme="majorEastAsia"/>
                </w:rPr>
                <w:t>org.springframework.cloud.netflix.hystrix.dashboard.EnableHystrixDashboard;</w:t>
              </w:r>
            </w:ins>
          </w:p>
          <w:p w14:paraId="3044C29F" w14:textId="77777777" w:rsidR="00A32E89" w:rsidRDefault="00A32E89">
            <w:pPr>
              <w:rPr>
                <w:ins w:id="3531" w:author="Rajiv Bansal" w:date="2019-08-04T14:13:00Z"/>
              </w:rPr>
            </w:pPr>
            <w:ins w:id="3532" w:author="Rajiv Bansal" w:date="2019-08-04T14:13:00Z">
              <w:r>
                <w:t> </w:t>
              </w:r>
            </w:ins>
          </w:p>
          <w:p w14:paraId="58EB111F" w14:textId="77777777" w:rsidR="00A32E89" w:rsidRDefault="00A32E89">
            <w:pPr>
              <w:rPr>
                <w:ins w:id="3533" w:author="Rajiv Bansal" w:date="2019-08-04T14:13:00Z"/>
              </w:rPr>
            </w:pPr>
            <w:ins w:id="3534" w:author="Rajiv Bansal" w:date="2019-08-04T14:13:00Z">
              <w:r>
                <w:rPr>
                  <w:rStyle w:val="HTMLCode"/>
                  <w:rFonts w:eastAsiaTheme="majorEastAsia"/>
                </w:rPr>
                <w:t>@SpringBootApplication</w:t>
              </w:r>
            </w:ins>
          </w:p>
          <w:p w14:paraId="4CFCB76A" w14:textId="77777777" w:rsidR="00A32E89" w:rsidRDefault="00A32E89">
            <w:pPr>
              <w:rPr>
                <w:ins w:id="3535" w:author="Rajiv Bansal" w:date="2019-08-04T14:13:00Z"/>
              </w:rPr>
            </w:pPr>
            <w:ins w:id="3536" w:author="Rajiv Bansal" w:date="2019-08-04T14:13:00Z">
              <w:r>
                <w:rPr>
                  <w:rStyle w:val="HTMLCode"/>
                  <w:rFonts w:eastAsiaTheme="majorEastAsia"/>
                </w:rPr>
                <w:t>@EnableHystrixDashboard</w:t>
              </w:r>
            </w:ins>
          </w:p>
          <w:p w14:paraId="16153F98" w14:textId="77777777" w:rsidR="00A32E89" w:rsidRDefault="00A32E89">
            <w:pPr>
              <w:rPr>
                <w:ins w:id="3537" w:author="Rajiv Bansal" w:date="2019-08-04T14:13:00Z"/>
              </w:rPr>
            </w:pPr>
            <w:ins w:id="3538" w:author="Rajiv Bansal" w:date="2019-08-04T14:13:00Z">
              <w:r>
                <w:rPr>
                  <w:rStyle w:val="HTMLCode"/>
                  <w:rFonts w:eastAsiaTheme="majorEastAsia"/>
                </w:rPr>
                <w:t>@EnableCircuitBreaker</w:t>
              </w:r>
            </w:ins>
          </w:p>
          <w:p w14:paraId="483554C7" w14:textId="77777777" w:rsidR="00A32E89" w:rsidRDefault="00A32E89">
            <w:pPr>
              <w:rPr>
                <w:ins w:id="3539" w:author="Rajiv Bansal" w:date="2019-08-04T14:13:00Z"/>
              </w:rPr>
            </w:pPr>
            <w:ins w:id="3540"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SpringHystrixSchoolServiceApplication {</w:t>
              </w:r>
            </w:ins>
          </w:p>
          <w:p w14:paraId="410236BA" w14:textId="77777777" w:rsidR="00A32E89" w:rsidRDefault="00A32E89">
            <w:pPr>
              <w:rPr>
                <w:ins w:id="3541" w:author="Rajiv Bansal" w:date="2019-08-04T14:13:00Z"/>
              </w:rPr>
            </w:pPr>
            <w:ins w:id="3542" w:author="Rajiv Bansal" w:date="2019-08-04T14:13:00Z">
              <w:r>
                <w:t> </w:t>
              </w:r>
            </w:ins>
          </w:p>
          <w:p w14:paraId="0CFA4EA5" w14:textId="77777777" w:rsidR="00A32E89" w:rsidRDefault="00A32E89">
            <w:pPr>
              <w:rPr>
                <w:ins w:id="3543" w:author="Rajiv Bansal" w:date="2019-08-04T14:13:00Z"/>
              </w:rPr>
            </w:pPr>
            <w:ins w:id="3544"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static</w:t>
              </w:r>
              <w:r>
                <w:t> </w:t>
              </w:r>
              <w:r>
                <w:rPr>
                  <w:rStyle w:val="HTMLCode"/>
                  <w:rFonts w:eastAsiaTheme="majorEastAsia"/>
                </w:rPr>
                <w:t>void</w:t>
              </w:r>
              <w:r>
                <w:t> </w:t>
              </w:r>
              <w:r>
                <w:rPr>
                  <w:rStyle w:val="HTMLCode"/>
                  <w:rFonts w:eastAsiaTheme="majorEastAsia"/>
                </w:rPr>
                <w:t>main(String[] args) {</w:t>
              </w:r>
            </w:ins>
          </w:p>
          <w:p w14:paraId="79A7D7F2" w14:textId="77777777" w:rsidR="00A32E89" w:rsidRDefault="00A32E89">
            <w:pPr>
              <w:rPr>
                <w:ins w:id="3545" w:author="Rajiv Bansal" w:date="2019-08-04T14:13:00Z"/>
              </w:rPr>
            </w:pPr>
            <w:ins w:id="3546" w:author="Rajiv Bansal" w:date="2019-08-04T14:13:00Z">
              <w:r>
                <w:rPr>
                  <w:rStyle w:val="HTMLCode"/>
                  <w:rFonts w:eastAsiaTheme="majorEastAsia"/>
                  <w:color w:val="FF0779"/>
                </w:rPr>
                <w:t>        </w:t>
              </w:r>
              <w:r>
                <w:rPr>
                  <w:rStyle w:val="HTMLCode"/>
                  <w:rFonts w:eastAsiaTheme="majorEastAsia"/>
                </w:rPr>
                <w:t>SpringApplication.run(SpringHystrixSchoolServiceApplication.class, args);</w:t>
              </w:r>
            </w:ins>
          </w:p>
          <w:p w14:paraId="37144E1C" w14:textId="77777777" w:rsidR="00A32E89" w:rsidRDefault="00A32E89">
            <w:pPr>
              <w:rPr>
                <w:ins w:id="3547" w:author="Rajiv Bansal" w:date="2019-08-04T14:13:00Z"/>
              </w:rPr>
            </w:pPr>
            <w:ins w:id="3548" w:author="Rajiv Bansal" w:date="2019-08-04T14:13:00Z">
              <w:r>
                <w:rPr>
                  <w:rStyle w:val="HTMLCode"/>
                  <w:rFonts w:eastAsiaTheme="majorEastAsia"/>
                  <w:color w:val="FF0779"/>
                </w:rPr>
                <w:t>    </w:t>
              </w:r>
              <w:r>
                <w:rPr>
                  <w:rStyle w:val="HTMLCode"/>
                  <w:rFonts w:eastAsiaTheme="majorEastAsia"/>
                </w:rPr>
                <w:t>}</w:t>
              </w:r>
            </w:ins>
          </w:p>
          <w:p w14:paraId="210550EE" w14:textId="77777777" w:rsidR="00A32E89" w:rsidRDefault="00A32E89">
            <w:pPr>
              <w:rPr>
                <w:ins w:id="3549" w:author="Rajiv Bansal" w:date="2019-08-04T14:13:00Z"/>
              </w:rPr>
            </w:pPr>
            <w:ins w:id="3550" w:author="Rajiv Bansal" w:date="2019-08-04T14:13:00Z">
              <w:r>
                <w:rPr>
                  <w:rStyle w:val="HTMLCode"/>
                  <w:rFonts w:eastAsiaTheme="majorEastAsia"/>
                </w:rPr>
                <w:t>}</w:t>
              </w:r>
            </w:ins>
          </w:p>
        </w:tc>
      </w:tr>
    </w:tbl>
    <w:p w14:paraId="34F16929" w14:textId="77777777" w:rsidR="00A32E89" w:rsidRDefault="00A32E89">
      <w:pPr>
        <w:pStyle w:val="Heading7"/>
        <w:rPr>
          <w:ins w:id="3551" w:author="Rajiv Bansal" w:date="2019-08-04T14:13:00Z"/>
          <w:rFonts w:ascii="Segoe UI" w:hAnsi="Segoe UI" w:cs="Segoe UI"/>
          <w:color w:val="000000"/>
          <w:sz w:val="29"/>
          <w:szCs w:val="29"/>
        </w:rPr>
        <w:pPrChange w:id="3552" w:author="Rajiv Bansal" w:date="2019-08-04T14:14:00Z">
          <w:pPr>
            <w:pStyle w:val="Heading4"/>
            <w:shd w:val="clear" w:color="auto" w:fill="FFFFFF"/>
            <w:spacing w:before="360" w:after="240"/>
          </w:pPr>
        </w:pPrChange>
      </w:pPr>
      <w:ins w:id="3553" w:author="Rajiv Bansal" w:date="2019-08-04T14:13:00Z">
        <w:r>
          <w:rPr>
            <w:rFonts w:ascii="Segoe UI" w:hAnsi="Segoe UI" w:cs="Segoe UI"/>
            <w:color w:val="000000"/>
            <w:sz w:val="29"/>
            <w:szCs w:val="29"/>
          </w:rPr>
          <w:lastRenderedPageBreak/>
          <w:t>Add REST controller</w:t>
        </w:r>
      </w:ins>
    </w:p>
    <w:p w14:paraId="2C5C0F6E" w14:textId="77777777" w:rsidR="00A32E89" w:rsidRDefault="00A32E89">
      <w:pPr>
        <w:pStyle w:val="NormalWeb"/>
        <w:shd w:val="clear" w:color="auto" w:fill="FFFFFF"/>
        <w:spacing w:before="150" w:beforeAutospacing="0" w:after="240" w:afterAutospacing="0"/>
        <w:rPr>
          <w:ins w:id="3554" w:author="Rajiv Bansal" w:date="2019-08-04T14:13:00Z"/>
          <w:rFonts w:ascii="Segoe UI" w:hAnsi="Segoe UI" w:cs="Segoe UI"/>
          <w:color w:val="000000"/>
        </w:rPr>
      </w:pPr>
      <w:ins w:id="3555"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SchoolServiceController</w:t>
        </w:r>
        <w:r>
          <w:rPr>
            <w:rFonts w:ascii="Segoe UI" w:hAnsi="Segoe UI" w:cs="Segoe UI"/>
            <w:color w:val="000000"/>
          </w:rPr>
          <w:t> Rest Controller where we will expose </w:t>
        </w:r>
        <w:r>
          <w:rPr>
            <w:rStyle w:val="HTMLCode"/>
            <w:rFonts w:ascii="Consolas" w:eastAsiaTheme="majorEastAsia" w:hAnsi="Consolas"/>
            <w:color w:val="FF0779"/>
            <w:sz w:val="21"/>
            <w:szCs w:val="21"/>
          </w:rPr>
          <w:t>/getSchoolDetails/{schoolname}</w:t>
        </w:r>
        <w:r>
          <w:rPr>
            <w:rFonts w:ascii="Segoe UI" w:hAnsi="Segoe UI" w:cs="Segoe UI"/>
            <w:color w:val="000000"/>
          </w:rPr>
          <w:t> endpoint which will simply return school details along with its student details. For Student Details it will call the already developed Student service endpoint. We will create a Delegate layer </w:t>
        </w:r>
        <w:r>
          <w:rPr>
            <w:rStyle w:val="HTMLCode"/>
            <w:rFonts w:ascii="Consolas" w:eastAsiaTheme="majorEastAsia" w:hAnsi="Consolas"/>
            <w:color w:val="FF0779"/>
            <w:sz w:val="21"/>
            <w:szCs w:val="21"/>
          </w:rPr>
          <w:t>StudentServiceDelegate.java</w:t>
        </w:r>
        <w:r>
          <w:rPr>
            <w:rFonts w:ascii="Segoe UI" w:hAnsi="Segoe UI" w:cs="Segoe UI"/>
            <w:color w:val="000000"/>
          </w:rPr>
          <w:t> to call the Student Service. This simple Code will look like</w:t>
        </w:r>
      </w:ins>
    </w:p>
    <w:p w14:paraId="62C8B804" w14:textId="77777777" w:rsidR="00A32E89" w:rsidRDefault="00A32E89">
      <w:pPr>
        <w:pStyle w:val="NormalWeb"/>
        <w:shd w:val="clear" w:color="auto" w:fill="FFFFFF"/>
        <w:spacing w:before="150" w:beforeAutospacing="0" w:after="240" w:afterAutospacing="0"/>
        <w:rPr>
          <w:ins w:id="3556" w:author="Rajiv Bansal" w:date="2019-08-04T14:13:00Z"/>
          <w:rFonts w:ascii="Segoe UI" w:hAnsi="Segoe UI" w:cs="Segoe UI"/>
          <w:color w:val="000000"/>
        </w:rPr>
      </w:pPr>
      <w:ins w:id="3557" w:author="Rajiv Bansal" w:date="2019-08-04T14:13:00Z">
        <w:r>
          <w:rPr>
            <w:rStyle w:val="Strong"/>
            <w:rFonts w:ascii="Segoe UI" w:eastAsiaTheme="majorEastAsia" w:hAnsi="Segoe UI" w:cs="Segoe UI"/>
            <w:color w:val="000000"/>
          </w:rPr>
          <w:t>SchoolServiceController.java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13AD9162" w14:textId="77777777" w:rsidTr="00A32E89">
        <w:trPr>
          <w:ins w:id="3558" w:author="Rajiv Bansal" w:date="2019-08-04T14:13:00Z"/>
        </w:trPr>
        <w:tc>
          <w:tcPr>
            <w:tcW w:w="15495" w:type="dxa"/>
            <w:vAlign w:val="center"/>
            <w:hideMark/>
          </w:tcPr>
          <w:p w14:paraId="49484F1D" w14:textId="77777777" w:rsidR="00A32E89" w:rsidRDefault="00A32E89">
            <w:pPr>
              <w:rPr>
                <w:ins w:id="3559" w:author="Rajiv Bansal" w:date="2019-08-04T14:13:00Z"/>
                <w:rFonts w:ascii="Times New Roman" w:hAnsi="Times New Roman" w:cs="Times New Roman"/>
              </w:rPr>
            </w:pPr>
            <w:ins w:id="3560" w:author="Rajiv Bansal" w:date="2019-08-04T14:13:00Z">
              <w:r>
                <w:rPr>
                  <w:rStyle w:val="HTMLCode"/>
                  <w:rFonts w:eastAsiaTheme="majorEastAsia"/>
                </w:rPr>
                <w:t>package</w:t>
              </w:r>
              <w:r>
                <w:t> </w:t>
              </w:r>
              <w:r>
                <w:rPr>
                  <w:rStyle w:val="HTMLCode"/>
                  <w:rFonts w:eastAsiaTheme="majorEastAsia"/>
                </w:rPr>
                <w:t>com.example.howtodoinjava.springhystrixschoolservice.controller;</w:t>
              </w:r>
            </w:ins>
          </w:p>
          <w:p w14:paraId="760FE752" w14:textId="77777777" w:rsidR="00A32E89" w:rsidRDefault="00A32E89">
            <w:pPr>
              <w:rPr>
                <w:ins w:id="3561" w:author="Rajiv Bansal" w:date="2019-08-04T14:13:00Z"/>
              </w:rPr>
            </w:pPr>
            <w:ins w:id="3562" w:author="Rajiv Bansal" w:date="2019-08-04T14:13:00Z">
              <w:r>
                <w:t> </w:t>
              </w:r>
            </w:ins>
          </w:p>
          <w:p w14:paraId="5B2A222F" w14:textId="77777777" w:rsidR="00A32E89" w:rsidRDefault="00A32E89">
            <w:pPr>
              <w:rPr>
                <w:ins w:id="3563" w:author="Rajiv Bansal" w:date="2019-08-04T14:13:00Z"/>
              </w:rPr>
            </w:pPr>
            <w:ins w:id="3564" w:author="Rajiv Bansal" w:date="2019-08-04T14:13:00Z">
              <w:r>
                <w:rPr>
                  <w:rStyle w:val="HTMLCode"/>
                  <w:rFonts w:eastAsiaTheme="majorEastAsia"/>
                </w:rPr>
                <w:t>import</w:t>
              </w:r>
              <w:r>
                <w:t> </w:t>
              </w:r>
              <w:r>
                <w:rPr>
                  <w:rStyle w:val="HTMLCode"/>
                  <w:rFonts w:eastAsiaTheme="majorEastAsia"/>
                </w:rPr>
                <w:t>org.springframework.beans.factory.annotation.Autowired;</w:t>
              </w:r>
            </w:ins>
          </w:p>
          <w:p w14:paraId="7A6E4667" w14:textId="77777777" w:rsidR="00A32E89" w:rsidRDefault="00A32E89">
            <w:pPr>
              <w:rPr>
                <w:ins w:id="3565" w:author="Rajiv Bansal" w:date="2019-08-04T14:13:00Z"/>
              </w:rPr>
            </w:pPr>
            <w:ins w:id="3566" w:author="Rajiv Bansal" w:date="2019-08-04T14:13:00Z">
              <w:r>
                <w:rPr>
                  <w:rStyle w:val="HTMLCode"/>
                  <w:rFonts w:eastAsiaTheme="majorEastAsia"/>
                </w:rPr>
                <w:t>import</w:t>
              </w:r>
              <w:r>
                <w:t> </w:t>
              </w:r>
              <w:r>
                <w:rPr>
                  <w:rStyle w:val="HTMLCode"/>
                  <w:rFonts w:eastAsiaTheme="majorEastAsia"/>
                </w:rPr>
                <w:t>org.springframework.web.bind.annotation.PathVariable;</w:t>
              </w:r>
            </w:ins>
          </w:p>
          <w:p w14:paraId="738FDBBF" w14:textId="77777777" w:rsidR="00A32E89" w:rsidRDefault="00A32E89">
            <w:pPr>
              <w:rPr>
                <w:ins w:id="3567" w:author="Rajiv Bansal" w:date="2019-08-04T14:13:00Z"/>
              </w:rPr>
            </w:pPr>
            <w:ins w:id="3568" w:author="Rajiv Bansal" w:date="2019-08-04T14:13:00Z">
              <w:r>
                <w:rPr>
                  <w:rStyle w:val="HTMLCode"/>
                  <w:rFonts w:eastAsiaTheme="majorEastAsia"/>
                </w:rPr>
                <w:t>import</w:t>
              </w:r>
              <w:r>
                <w:t> </w:t>
              </w:r>
              <w:r>
                <w:rPr>
                  <w:rStyle w:val="HTMLCode"/>
                  <w:rFonts w:eastAsiaTheme="majorEastAsia"/>
                </w:rPr>
                <w:t>org.springframework.web.bind.annotation.RequestMapping;</w:t>
              </w:r>
            </w:ins>
          </w:p>
          <w:p w14:paraId="70EE11D0" w14:textId="77777777" w:rsidR="00A32E89" w:rsidRDefault="00A32E89">
            <w:pPr>
              <w:rPr>
                <w:ins w:id="3569" w:author="Rajiv Bansal" w:date="2019-08-04T14:13:00Z"/>
              </w:rPr>
            </w:pPr>
            <w:ins w:id="3570" w:author="Rajiv Bansal" w:date="2019-08-04T14:13:00Z">
              <w:r>
                <w:rPr>
                  <w:rStyle w:val="HTMLCode"/>
                  <w:rFonts w:eastAsiaTheme="majorEastAsia"/>
                </w:rPr>
                <w:t>import</w:t>
              </w:r>
              <w:r>
                <w:t> </w:t>
              </w:r>
              <w:r>
                <w:rPr>
                  <w:rStyle w:val="HTMLCode"/>
                  <w:rFonts w:eastAsiaTheme="majorEastAsia"/>
                </w:rPr>
                <w:t>org.springframework.web.bind.annotation.RequestMethod;</w:t>
              </w:r>
            </w:ins>
          </w:p>
          <w:p w14:paraId="782E5A43" w14:textId="77777777" w:rsidR="00A32E89" w:rsidRDefault="00A32E89">
            <w:pPr>
              <w:rPr>
                <w:ins w:id="3571" w:author="Rajiv Bansal" w:date="2019-08-04T14:13:00Z"/>
              </w:rPr>
            </w:pPr>
            <w:ins w:id="3572" w:author="Rajiv Bansal" w:date="2019-08-04T14:13:00Z">
              <w:r>
                <w:rPr>
                  <w:rStyle w:val="HTMLCode"/>
                  <w:rFonts w:eastAsiaTheme="majorEastAsia"/>
                </w:rPr>
                <w:t>import</w:t>
              </w:r>
              <w:r>
                <w:t> </w:t>
              </w:r>
              <w:r>
                <w:rPr>
                  <w:rStyle w:val="HTMLCode"/>
                  <w:rFonts w:eastAsiaTheme="majorEastAsia"/>
                </w:rPr>
                <w:t>org.springframework.web.bind.annotation.RestController;</w:t>
              </w:r>
            </w:ins>
          </w:p>
          <w:p w14:paraId="2549A65E" w14:textId="77777777" w:rsidR="00A32E89" w:rsidRDefault="00A32E89">
            <w:pPr>
              <w:rPr>
                <w:ins w:id="3573" w:author="Rajiv Bansal" w:date="2019-08-04T14:13:00Z"/>
              </w:rPr>
            </w:pPr>
            <w:ins w:id="3574" w:author="Rajiv Bansal" w:date="2019-08-04T14:13:00Z">
              <w:r>
                <w:rPr>
                  <w:rStyle w:val="HTMLCode"/>
                  <w:rFonts w:eastAsiaTheme="majorEastAsia"/>
                </w:rPr>
                <w:t>import</w:t>
              </w:r>
              <w:r>
                <w:t> </w:t>
              </w:r>
              <w:r>
                <w:rPr>
                  <w:rStyle w:val="HTMLCode"/>
                  <w:rFonts w:eastAsiaTheme="majorEastAsia"/>
                </w:rPr>
                <w:t>com.example.howtodoinjava.springhystrixschoolservice.delegate.StudentServiceDelegate;</w:t>
              </w:r>
            </w:ins>
          </w:p>
          <w:p w14:paraId="15801887" w14:textId="77777777" w:rsidR="00A32E89" w:rsidRDefault="00A32E89">
            <w:pPr>
              <w:rPr>
                <w:ins w:id="3575" w:author="Rajiv Bansal" w:date="2019-08-04T14:13:00Z"/>
              </w:rPr>
            </w:pPr>
            <w:ins w:id="3576" w:author="Rajiv Bansal" w:date="2019-08-04T14:13:00Z">
              <w:r>
                <w:t> </w:t>
              </w:r>
            </w:ins>
          </w:p>
          <w:p w14:paraId="6E39A53E" w14:textId="77777777" w:rsidR="00A32E89" w:rsidRDefault="00A32E89">
            <w:pPr>
              <w:rPr>
                <w:ins w:id="3577" w:author="Rajiv Bansal" w:date="2019-08-04T14:13:00Z"/>
              </w:rPr>
            </w:pPr>
            <w:ins w:id="3578" w:author="Rajiv Bansal" w:date="2019-08-04T14:13:00Z">
              <w:r>
                <w:rPr>
                  <w:rStyle w:val="HTMLCode"/>
                  <w:rFonts w:eastAsiaTheme="majorEastAsia"/>
                </w:rPr>
                <w:t>@RestController</w:t>
              </w:r>
            </w:ins>
          </w:p>
          <w:p w14:paraId="34853030" w14:textId="77777777" w:rsidR="00A32E89" w:rsidRDefault="00A32E89">
            <w:pPr>
              <w:rPr>
                <w:ins w:id="3579" w:author="Rajiv Bansal" w:date="2019-08-04T14:13:00Z"/>
              </w:rPr>
            </w:pPr>
            <w:ins w:id="3580"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SchoolServiceController {</w:t>
              </w:r>
            </w:ins>
          </w:p>
          <w:p w14:paraId="7496743B" w14:textId="77777777" w:rsidR="00A32E89" w:rsidRDefault="00A32E89">
            <w:pPr>
              <w:rPr>
                <w:ins w:id="3581" w:author="Rajiv Bansal" w:date="2019-08-04T14:13:00Z"/>
              </w:rPr>
            </w:pPr>
            <w:ins w:id="3582" w:author="Rajiv Bansal" w:date="2019-08-04T14:13:00Z">
              <w:r>
                <w:rPr>
                  <w:rStyle w:val="HTMLCode"/>
                  <w:rFonts w:eastAsiaTheme="majorEastAsia"/>
                  <w:color w:val="FF0779"/>
                </w:rPr>
                <w:t>    </w:t>
              </w:r>
              <w:r>
                <w:t> </w:t>
              </w:r>
            </w:ins>
          </w:p>
          <w:p w14:paraId="4AF5F09F" w14:textId="77777777" w:rsidR="00A32E89" w:rsidRDefault="00A32E89">
            <w:pPr>
              <w:rPr>
                <w:ins w:id="3583" w:author="Rajiv Bansal" w:date="2019-08-04T14:13:00Z"/>
              </w:rPr>
            </w:pPr>
            <w:ins w:id="3584" w:author="Rajiv Bansal" w:date="2019-08-04T14:13:00Z">
              <w:r>
                <w:rPr>
                  <w:rStyle w:val="HTMLCode"/>
                  <w:rFonts w:eastAsiaTheme="majorEastAsia"/>
                  <w:color w:val="FF0779"/>
                </w:rPr>
                <w:t>    </w:t>
              </w:r>
              <w:r>
                <w:rPr>
                  <w:rStyle w:val="HTMLCode"/>
                  <w:rFonts w:eastAsiaTheme="majorEastAsia"/>
                </w:rPr>
                <w:t>@Autowired</w:t>
              </w:r>
            </w:ins>
          </w:p>
          <w:p w14:paraId="581CE0E5" w14:textId="77777777" w:rsidR="00A32E89" w:rsidRDefault="00A32E89">
            <w:pPr>
              <w:rPr>
                <w:ins w:id="3585" w:author="Rajiv Bansal" w:date="2019-08-04T14:13:00Z"/>
              </w:rPr>
            </w:pPr>
            <w:ins w:id="3586" w:author="Rajiv Bansal" w:date="2019-08-04T14:13:00Z">
              <w:r>
                <w:rPr>
                  <w:rStyle w:val="HTMLCode"/>
                  <w:rFonts w:eastAsiaTheme="majorEastAsia"/>
                  <w:color w:val="FF0779"/>
                </w:rPr>
                <w:t>    </w:t>
              </w:r>
              <w:r>
                <w:rPr>
                  <w:rStyle w:val="HTMLCode"/>
                  <w:rFonts w:eastAsiaTheme="majorEastAsia"/>
                </w:rPr>
                <w:t>StudentServiceDelegate studentServiceDelegate;</w:t>
              </w:r>
            </w:ins>
          </w:p>
          <w:p w14:paraId="66ECA8ED" w14:textId="77777777" w:rsidR="00A32E89" w:rsidRDefault="00A32E89">
            <w:pPr>
              <w:rPr>
                <w:ins w:id="3587" w:author="Rajiv Bansal" w:date="2019-08-04T14:13:00Z"/>
              </w:rPr>
            </w:pPr>
            <w:ins w:id="3588" w:author="Rajiv Bansal" w:date="2019-08-04T14:13:00Z">
              <w:r>
                <w:t> </w:t>
              </w:r>
            </w:ins>
          </w:p>
          <w:p w14:paraId="20196FFB" w14:textId="77777777" w:rsidR="00A32E89" w:rsidRDefault="00A32E89">
            <w:pPr>
              <w:rPr>
                <w:ins w:id="3589" w:author="Rajiv Bansal" w:date="2019-08-04T14:13:00Z"/>
              </w:rPr>
            </w:pPr>
            <w:ins w:id="3590" w:author="Rajiv Bansal" w:date="2019-08-04T14:13:00Z">
              <w:r>
                <w:rPr>
                  <w:rStyle w:val="HTMLCode"/>
                  <w:rFonts w:eastAsiaTheme="majorEastAsia"/>
                  <w:color w:val="FF0779"/>
                </w:rPr>
                <w:t>    </w:t>
              </w:r>
              <w:r>
                <w:rPr>
                  <w:rStyle w:val="HTMLCode"/>
                  <w:rFonts w:eastAsiaTheme="majorEastAsia"/>
                </w:rPr>
                <w:t>@RequestMapping(value = "/getSchoolDetails/{schoolname}", method = RequestMethod.GET)</w:t>
              </w:r>
            </w:ins>
          </w:p>
          <w:p w14:paraId="0AE9A889" w14:textId="77777777" w:rsidR="00A32E89" w:rsidRDefault="00A32E89">
            <w:pPr>
              <w:rPr>
                <w:ins w:id="3591" w:author="Rajiv Bansal" w:date="2019-08-04T14:13:00Z"/>
              </w:rPr>
            </w:pPr>
            <w:ins w:id="359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getStudents(@PathVariable</w:t>
              </w:r>
              <w:r>
                <w:t> </w:t>
              </w:r>
              <w:r>
                <w:rPr>
                  <w:rStyle w:val="HTMLCode"/>
                  <w:rFonts w:eastAsiaTheme="majorEastAsia"/>
                </w:rPr>
                <w:t>String schoolname) {</w:t>
              </w:r>
            </w:ins>
          </w:p>
          <w:p w14:paraId="40F333A9" w14:textId="77777777" w:rsidR="00A32E89" w:rsidRDefault="00A32E89">
            <w:pPr>
              <w:rPr>
                <w:ins w:id="3593" w:author="Rajiv Bansal" w:date="2019-08-04T14:13:00Z"/>
              </w:rPr>
            </w:pPr>
            <w:ins w:id="3594" w:author="Rajiv Bansal" w:date="2019-08-04T14:13:00Z">
              <w:r>
                <w:rPr>
                  <w:rStyle w:val="HTMLCode"/>
                  <w:rFonts w:eastAsiaTheme="majorEastAsia"/>
                  <w:color w:val="FF0779"/>
                </w:rPr>
                <w:t>        </w:t>
              </w:r>
              <w:r>
                <w:rPr>
                  <w:rStyle w:val="HTMLCode"/>
                  <w:rFonts w:eastAsiaTheme="majorEastAsia"/>
                </w:rPr>
                <w:t>System.out.println("Going to call student service to get data!");</w:t>
              </w:r>
            </w:ins>
          </w:p>
          <w:p w14:paraId="4D11B475" w14:textId="77777777" w:rsidR="00A32E89" w:rsidRDefault="00A32E89">
            <w:pPr>
              <w:rPr>
                <w:ins w:id="3595" w:author="Rajiv Bansal" w:date="2019-08-04T14:13:00Z"/>
              </w:rPr>
            </w:pPr>
            <w:ins w:id="3596"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studentServiceDelegate.callStudentServiceAndGetData(schoolname);</w:t>
              </w:r>
            </w:ins>
          </w:p>
          <w:p w14:paraId="3B44D315" w14:textId="77777777" w:rsidR="00A32E89" w:rsidRDefault="00A32E89">
            <w:pPr>
              <w:rPr>
                <w:ins w:id="3597" w:author="Rajiv Bansal" w:date="2019-08-04T14:13:00Z"/>
              </w:rPr>
            </w:pPr>
            <w:ins w:id="3598" w:author="Rajiv Bansal" w:date="2019-08-04T14:13:00Z">
              <w:r>
                <w:rPr>
                  <w:rStyle w:val="HTMLCode"/>
                  <w:rFonts w:eastAsiaTheme="majorEastAsia"/>
                  <w:color w:val="FF0779"/>
                </w:rPr>
                <w:t>    </w:t>
              </w:r>
              <w:r>
                <w:rPr>
                  <w:rStyle w:val="HTMLCode"/>
                  <w:rFonts w:eastAsiaTheme="majorEastAsia"/>
                </w:rPr>
                <w:t>}</w:t>
              </w:r>
            </w:ins>
          </w:p>
          <w:p w14:paraId="5A6299A7" w14:textId="77777777" w:rsidR="00A32E89" w:rsidRDefault="00A32E89">
            <w:pPr>
              <w:rPr>
                <w:ins w:id="3599" w:author="Rajiv Bansal" w:date="2019-08-04T14:13:00Z"/>
              </w:rPr>
            </w:pPr>
            <w:ins w:id="3600" w:author="Rajiv Bansal" w:date="2019-08-04T14:13:00Z">
              <w:r>
                <w:rPr>
                  <w:rStyle w:val="HTMLCode"/>
                  <w:rFonts w:eastAsiaTheme="majorEastAsia"/>
                </w:rPr>
                <w:t>}</w:t>
              </w:r>
            </w:ins>
          </w:p>
        </w:tc>
      </w:tr>
    </w:tbl>
    <w:p w14:paraId="04AF1DCB" w14:textId="77777777" w:rsidR="00A32E89" w:rsidRDefault="00A32E89">
      <w:pPr>
        <w:pStyle w:val="NormalWeb"/>
        <w:shd w:val="clear" w:color="auto" w:fill="FFFFFF"/>
        <w:spacing w:before="150" w:beforeAutospacing="0" w:after="240" w:afterAutospacing="0"/>
        <w:rPr>
          <w:ins w:id="3601" w:author="Rajiv Bansal" w:date="2019-08-04T14:13:00Z"/>
          <w:rFonts w:ascii="Segoe UI" w:hAnsi="Segoe UI" w:cs="Segoe UI"/>
          <w:color w:val="000000"/>
        </w:rPr>
      </w:pPr>
      <w:ins w:id="3602" w:author="Rajiv Bansal" w:date="2019-08-04T14:13:00Z">
        <w:r>
          <w:rPr>
            <w:rStyle w:val="Strong"/>
            <w:rFonts w:ascii="Segoe UI" w:eastAsiaTheme="majorEastAsia" w:hAnsi="Segoe UI" w:cs="Segoe UI"/>
            <w:color w:val="000000"/>
          </w:rPr>
          <w:t>StudentServiceDelegate</w:t>
        </w:r>
      </w:ins>
    </w:p>
    <w:p w14:paraId="4D16A945" w14:textId="77777777" w:rsidR="00A32E89" w:rsidRDefault="00A32E89">
      <w:pPr>
        <w:pStyle w:val="NormalWeb"/>
        <w:shd w:val="clear" w:color="auto" w:fill="FFFFFF"/>
        <w:spacing w:before="150" w:beforeAutospacing="0" w:after="240" w:afterAutospacing="0"/>
        <w:rPr>
          <w:ins w:id="3603" w:author="Rajiv Bansal" w:date="2019-08-04T14:13:00Z"/>
          <w:rFonts w:ascii="Segoe UI" w:hAnsi="Segoe UI" w:cs="Segoe UI"/>
          <w:color w:val="000000"/>
        </w:rPr>
      </w:pPr>
      <w:ins w:id="3604" w:author="Rajiv Bansal" w:date="2019-08-04T14:13:00Z">
        <w:r>
          <w:rPr>
            <w:rFonts w:ascii="Segoe UI" w:hAnsi="Segoe UI" w:cs="Segoe UI"/>
            <w:color w:val="000000"/>
          </w:rPr>
          <w:t>We will do the following things here to enable Hystrix circuit breaker.</w:t>
        </w:r>
      </w:ins>
    </w:p>
    <w:p w14:paraId="7968A291" w14:textId="77777777" w:rsidR="00A32E89" w:rsidRDefault="00A32E89">
      <w:pPr>
        <w:numPr>
          <w:ilvl w:val="0"/>
          <w:numId w:val="57"/>
        </w:numPr>
        <w:shd w:val="clear" w:color="auto" w:fill="FFFFFF"/>
        <w:spacing w:before="60" w:after="100" w:afterAutospacing="1" w:line="240" w:lineRule="auto"/>
        <w:ind w:left="600"/>
        <w:rPr>
          <w:ins w:id="3605" w:author="Rajiv Bansal" w:date="2019-08-04T14:13:00Z"/>
          <w:rFonts w:ascii="Segoe UI" w:hAnsi="Segoe UI" w:cs="Segoe UI"/>
          <w:color w:val="000000"/>
        </w:rPr>
      </w:pPr>
      <w:ins w:id="3606" w:author="Rajiv Bansal" w:date="2019-08-04T14:13:00Z">
        <w:r>
          <w:rPr>
            <w:rFonts w:ascii="Segoe UI" w:hAnsi="Segoe UI" w:cs="Segoe UI"/>
            <w:color w:val="000000"/>
          </w:rPr>
          <w:t>Invoke Student Service through spring framework provided </w:t>
        </w:r>
        <w:r>
          <w:rPr>
            <w:rStyle w:val="HTMLCode"/>
            <w:rFonts w:ascii="Consolas" w:eastAsiaTheme="majorEastAsia" w:hAnsi="Consolas"/>
            <w:color w:val="FF0779"/>
            <w:sz w:val="21"/>
            <w:szCs w:val="21"/>
          </w:rPr>
          <w:t>RestTemplate</w:t>
        </w:r>
      </w:ins>
    </w:p>
    <w:p w14:paraId="3E318119" w14:textId="77777777" w:rsidR="00A32E89" w:rsidRDefault="00A32E89">
      <w:pPr>
        <w:numPr>
          <w:ilvl w:val="0"/>
          <w:numId w:val="57"/>
        </w:numPr>
        <w:shd w:val="clear" w:color="auto" w:fill="FFFFFF"/>
        <w:spacing w:before="60" w:after="100" w:afterAutospacing="1" w:line="240" w:lineRule="auto"/>
        <w:ind w:left="600"/>
        <w:rPr>
          <w:ins w:id="3607" w:author="Rajiv Bansal" w:date="2019-08-04T14:13:00Z"/>
          <w:rFonts w:ascii="Segoe UI" w:hAnsi="Segoe UI" w:cs="Segoe UI"/>
          <w:color w:val="000000"/>
        </w:rPr>
      </w:pPr>
      <w:ins w:id="3608" w:author="Rajiv Bansal" w:date="2019-08-04T14:13:00Z">
        <w:r>
          <w:rPr>
            <w:rFonts w:ascii="Segoe UI" w:hAnsi="Segoe UI" w:cs="Segoe UI"/>
            <w:color w:val="000000"/>
          </w:rPr>
          <w:t>Add Hystrix Command to enable fallback method – </w:t>
        </w:r>
        <w:r>
          <w:rPr>
            <w:rStyle w:val="HTMLCode"/>
            <w:rFonts w:ascii="Consolas" w:eastAsiaTheme="majorEastAsia" w:hAnsi="Consolas"/>
            <w:color w:val="FF0779"/>
            <w:sz w:val="21"/>
            <w:szCs w:val="21"/>
          </w:rPr>
          <w:t>@HystrixCommand(fallbackMethod = "callStudentServiceAndGetData_Fallback")</w:t>
        </w:r>
        <w:r>
          <w:rPr>
            <w:rFonts w:ascii="Segoe UI" w:hAnsi="Segoe UI" w:cs="Segoe UI"/>
            <w:color w:val="000000"/>
          </w:rPr>
          <w:t> – this means that we will have to add another method </w:t>
        </w:r>
        <w:r>
          <w:rPr>
            <w:rStyle w:val="HTMLCode"/>
            <w:rFonts w:ascii="Consolas" w:eastAsiaTheme="majorEastAsia" w:hAnsi="Consolas"/>
            <w:color w:val="FF0779"/>
            <w:sz w:val="21"/>
            <w:szCs w:val="21"/>
          </w:rPr>
          <w:t>callStudentServiceAndGetData_Fallback</w:t>
        </w:r>
        <w:r>
          <w:rPr>
            <w:rFonts w:ascii="Segoe UI" w:hAnsi="Segoe UI" w:cs="Segoe UI"/>
            <w:color w:val="000000"/>
          </w:rPr>
          <w:t> with same signature, which will be invoked when actual Student service will be down.</w:t>
        </w:r>
      </w:ins>
    </w:p>
    <w:p w14:paraId="0C326FA1" w14:textId="77777777" w:rsidR="00A32E89" w:rsidRDefault="00A32E89">
      <w:pPr>
        <w:numPr>
          <w:ilvl w:val="0"/>
          <w:numId w:val="57"/>
        </w:numPr>
        <w:shd w:val="clear" w:color="auto" w:fill="FFFFFF"/>
        <w:spacing w:before="60" w:after="100" w:afterAutospacing="1" w:line="240" w:lineRule="auto"/>
        <w:ind w:left="600"/>
        <w:rPr>
          <w:ins w:id="3609" w:author="Rajiv Bansal" w:date="2019-08-04T14:13:00Z"/>
          <w:rFonts w:ascii="Segoe UI" w:hAnsi="Segoe UI" w:cs="Segoe UI"/>
          <w:color w:val="000000"/>
        </w:rPr>
      </w:pPr>
      <w:ins w:id="3610" w:author="Rajiv Bansal" w:date="2019-08-04T14:13:00Z">
        <w:r>
          <w:rPr>
            <w:rFonts w:ascii="Segoe UI" w:hAnsi="Segoe UI" w:cs="Segoe UI"/>
            <w:color w:val="000000"/>
          </w:rPr>
          <w:t>Add fallback method – </w:t>
        </w:r>
        <w:r>
          <w:rPr>
            <w:rStyle w:val="HTMLCode"/>
            <w:rFonts w:ascii="Consolas" w:eastAsiaTheme="majorEastAsia" w:hAnsi="Consolas"/>
            <w:color w:val="FF0779"/>
            <w:sz w:val="21"/>
            <w:szCs w:val="21"/>
          </w:rPr>
          <w:t>callStudentServiceAndGetData_Fallback</w:t>
        </w:r>
        <w:r>
          <w:rPr>
            <w:rFonts w:ascii="Segoe UI" w:hAnsi="Segoe UI" w:cs="Segoe UI"/>
            <w:color w:val="000000"/>
          </w:rPr>
          <w:t> which will simply return some default value.</w:t>
        </w:r>
      </w:ins>
    </w:p>
    <w:tbl>
      <w:tblPr>
        <w:tblW w:w="15525" w:type="dxa"/>
        <w:tblCellMar>
          <w:left w:w="0" w:type="dxa"/>
          <w:right w:w="0" w:type="dxa"/>
        </w:tblCellMar>
        <w:tblLook w:val="04A0" w:firstRow="1" w:lastRow="0" w:firstColumn="1" w:lastColumn="0" w:noHBand="0" w:noVBand="1"/>
      </w:tblPr>
      <w:tblGrid>
        <w:gridCol w:w="15525"/>
      </w:tblGrid>
      <w:tr w:rsidR="00A32E89" w14:paraId="58996438" w14:textId="77777777" w:rsidTr="00A32E89">
        <w:trPr>
          <w:ins w:id="3611" w:author="Rajiv Bansal" w:date="2019-08-04T14:13:00Z"/>
        </w:trPr>
        <w:tc>
          <w:tcPr>
            <w:tcW w:w="15495" w:type="dxa"/>
            <w:vAlign w:val="center"/>
            <w:hideMark/>
          </w:tcPr>
          <w:p w14:paraId="05F13B46" w14:textId="77777777" w:rsidR="00A32E89" w:rsidRDefault="00A32E89">
            <w:pPr>
              <w:spacing w:after="0"/>
              <w:rPr>
                <w:ins w:id="3612" w:author="Rajiv Bansal" w:date="2019-08-04T14:13:00Z"/>
                <w:rFonts w:ascii="Times New Roman" w:hAnsi="Times New Roman" w:cs="Times New Roman"/>
              </w:rPr>
            </w:pPr>
            <w:ins w:id="3613" w:author="Rajiv Bansal" w:date="2019-08-04T14:13:00Z">
              <w:r>
                <w:rPr>
                  <w:rStyle w:val="HTMLCode"/>
                  <w:rFonts w:eastAsiaTheme="majorEastAsia"/>
                </w:rPr>
                <w:t>package</w:t>
              </w:r>
              <w:r>
                <w:t> </w:t>
              </w:r>
              <w:r>
                <w:rPr>
                  <w:rStyle w:val="HTMLCode"/>
                  <w:rFonts w:eastAsiaTheme="majorEastAsia"/>
                </w:rPr>
                <w:t>com.example.howtodoinjava.springhystrixschoolservice.delegate;</w:t>
              </w:r>
            </w:ins>
          </w:p>
          <w:p w14:paraId="127BA05C" w14:textId="77777777" w:rsidR="00A32E89" w:rsidRDefault="00A32E89">
            <w:pPr>
              <w:rPr>
                <w:ins w:id="3614" w:author="Rajiv Bansal" w:date="2019-08-04T14:13:00Z"/>
              </w:rPr>
            </w:pPr>
            <w:ins w:id="3615" w:author="Rajiv Bansal" w:date="2019-08-04T14:13:00Z">
              <w:r>
                <w:t> </w:t>
              </w:r>
            </w:ins>
          </w:p>
          <w:p w14:paraId="2BC3982E" w14:textId="77777777" w:rsidR="00A32E89" w:rsidRDefault="00A32E89">
            <w:pPr>
              <w:rPr>
                <w:ins w:id="3616" w:author="Rajiv Bansal" w:date="2019-08-04T14:13:00Z"/>
              </w:rPr>
            </w:pPr>
            <w:ins w:id="3617" w:author="Rajiv Bansal" w:date="2019-08-04T14:13:00Z">
              <w:r>
                <w:rPr>
                  <w:rStyle w:val="HTMLCode"/>
                  <w:rFonts w:eastAsiaTheme="majorEastAsia"/>
                </w:rPr>
                <w:t>import</w:t>
              </w:r>
              <w:r>
                <w:t> </w:t>
              </w:r>
              <w:r>
                <w:rPr>
                  <w:rStyle w:val="HTMLCode"/>
                  <w:rFonts w:eastAsiaTheme="majorEastAsia"/>
                </w:rPr>
                <w:t>java.util.Date;</w:t>
              </w:r>
            </w:ins>
          </w:p>
          <w:p w14:paraId="09B1DD61" w14:textId="77777777" w:rsidR="00A32E89" w:rsidRDefault="00A32E89">
            <w:pPr>
              <w:rPr>
                <w:ins w:id="3618" w:author="Rajiv Bansal" w:date="2019-08-04T14:13:00Z"/>
              </w:rPr>
            </w:pPr>
            <w:ins w:id="3619" w:author="Rajiv Bansal" w:date="2019-08-04T14:13:00Z">
              <w:r>
                <w:rPr>
                  <w:rStyle w:val="HTMLCode"/>
                  <w:rFonts w:eastAsiaTheme="majorEastAsia"/>
                </w:rPr>
                <w:t>import</w:t>
              </w:r>
              <w:r>
                <w:t> </w:t>
              </w:r>
              <w:r>
                <w:rPr>
                  <w:rStyle w:val="HTMLCode"/>
                  <w:rFonts w:eastAsiaTheme="majorEastAsia"/>
                </w:rPr>
                <w:t>org.springframework.beans.factory.annotation.Autowired;</w:t>
              </w:r>
            </w:ins>
          </w:p>
          <w:p w14:paraId="07867C5A" w14:textId="77777777" w:rsidR="00A32E89" w:rsidRDefault="00A32E89">
            <w:pPr>
              <w:rPr>
                <w:ins w:id="3620" w:author="Rajiv Bansal" w:date="2019-08-04T14:13:00Z"/>
              </w:rPr>
            </w:pPr>
            <w:ins w:id="3621" w:author="Rajiv Bansal" w:date="2019-08-04T14:13:00Z">
              <w:r>
                <w:rPr>
                  <w:rStyle w:val="HTMLCode"/>
                  <w:rFonts w:eastAsiaTheme="majorEastAsia"/>
                </w:rPr>
                <w:t>import</w:t>
              </w:r>
              <w:r>
                <w:t> </w:t>
              </w:r>
              <w:r>
                <w:rPr>
                  <w:rStyle w:val="HTMLCode"/>
                  <w:rFonts w:eastAsiaTheme="majorEastAsia"/>
                </w:rPr>
                <w:t>org.springframework.context.annotation.Bean;</w:t>
              </w:r>
            </w:ins>
          </w:p>
          <w:p w14:paraId="4D5D3F51" w14:textId="77777777" w:rsidR="00A32E89" w:rsidRDefault="00A32E89">
            <w:pPr>
              <w:rPr>
                <w:ins w:id="3622" w:author="Rajiv Bansal" w:date="2019-08-04T14:13:00Z"/>
              </w:rPr>
            </w:pPr>
            <w:ins w:id="3623" w:author="Rajiv Bansal" w:date="2019-08-04T14:13:00Z">
              <w:r>
                <w:rPr>
                  <w:rStyle w:val="HTMLCode"/>
                  <w:rFonts w:eastAsiaTheme="majorEastAsia"/>
                </w:rPr>
                <w:t>import</w:t>
              </w:r>
              <w:r>
                <w:t> </w:t>
              </w:r>
              <w:r>
                <w:rPr>
                  <w:rStyle w:val="HTMLCode"/>
                  <w:rFonts w:eastAsiaTheme="majorEastAsia"/>
                </w:rPr>
                <w:t>org.springframework.core.ParameterizedTypeReference;</w:t>
              </w:r>
            </w:ins>
          </w:p>
          <w:p w14:paraId="0D52F03A" w14:textId="77777777" w:rsidR="00A32E89" w:rsidRDefault="00A32E89">
            <w:pPr>
              <w:rPr>
                <w:ins w:id="3624" w:author="Rajiv Bansal" w:date="2019-08-04T14:13:00Z"/>
              </w:rPr>
            </w:pPr>
            <w:ins w:id="3625" w:author="Rajiv Bansal" w:date="2019-08-04T14:13:00Z">
              <w:r>
                <w:rPr>
                  <w:rStyle w:val="HTMLCode"/>
                  <w:rFonts w:eastAsiaTheme="majorEastAsia"/>
                </w:rPr>
                <w:t>import</w:t>
              </w:r>
              <w:r>
                <w:t> </w:t>
              </w:r>
              <w:r>
                <w:rPr>
                  <w:rStyle w:val="HTMLCode"/>
                  <w:rFonts w:eastAsiaTheme="majorEastAsia"/>
                </w:rPr>
                <w:t>org.springframework.http.HttpMethod;</w:t>
              </w:r>
            </w:ins>
          </w:p>
          <w:p w14:paraId="41D6A6D4" w14:textId="77777777" w:rsidR="00A32E89" w:rsidRDefault="00A32E89">
            <w:pPr>
              <w:rPr>
                <w:ins w:id="3626" w:author="Rajiv Bansal" w:date="2019-08-04T14:13:00Z"/>
              </w:rPr>
            </w:pPr>
            <w:ins w:id="3627" w:author="Rajiv Bansal" w:date="2019-08-04T14:13:00Z">
              <w:r>
                <w:rPr>
                  <w:rStyle w:val="HTMLCode"/>
                  <w:rFonts w:eastAsiaTheme="majorEastAsia"/>
                </w:rPr>
                <w:t>import</w:t>
              </w:r>
              <w:r>
                <w:t> </w:t>
              </w:r>
              <w:r>
                <w:rPr>
                  <w:rStyle w:val="HTMLCode"/>
                  <w:rFonts w:eastAsiaTheme="majorEastAsia"/>
                </w:rPr>
                <w:t>org.springframework.stereotype.Service;</w:t>
              </w:r>
            </w:ins>
          </w:p>
          <w:p w14:paraId="62CAF0F9" w14:textId="77777777" w:rsidR="00A32E89" w:rsidRDefault="00A32E89">
            <w:pPr>
              <w:rPr>
                <w:ins w:id="3628" w:author="Rajiv Bansal" w:date="2019-08-04T14:13:00Z"/>
              </w:rPr>
            </w:pPr>
            <w:ins w:id="3629" w:author="Rajiv Bansal" w:date="2019-08-04T14:13:00Z">
              <w:r>
                <w:rPr>
                  <w:rStyle w:val="HTMLCode"/>
                  <w:rFonts w:eastAsiaTheme="majorEastAsia"/>
                </w:rPr>
                <w:t>import</w:t>
              </w:r>
              <w:r>
                <w:t> </w:t>
              </w:r>
              <w:r>
                <w:rPr>
                  <w:rStyle w:val="HTMLCode"/>
                  <w:rFonts w:eastAsiaTheme="majorEastAsia"/>
                </w:rPr>
                <w:t>org.springframework.web.client.RestTemplate;</w:t>
              </w:r>
            </w:ins>
          </w:p>
          <w:p w14:paraId="1E8B781F" w14:textId="77777777" w:rsidR="00A32E89" w:rsidRDefault="00A32E89">
            <w:pPr>
              <w:rPr>
                <w:ins w:id="3630" w:author="Rajiv Bansal" w:date="2019-08-04T14:13:00Z"/>
              </w:rPr>
            </w:pPr>
            <w:ins w:id="3631" w:author="Rajiv Bansal" w:date="2019-08-04T14:13:00Z">
              <w:r>
                <w:rPr>
                  <w:rStyle w:val="HTMLCode"/>
                  <w:rFonts w:eastAsiaTheme="majorEastAsia"/>
                </w:rPr>
                <w:t>import</w:t>
              </w:r>
              <w:r>
                <w:t> </w:t>
              </w:r>
              <w:r>
                <w:rPr>
                  <w:rStyle w:val="HTMLCode"/>
                  <w:rFonts w:eastAsiaTheme="majorEastAsia"/>
                </w:rPr>
                <w:t>com.netflix.hystrix.contrib.javanica.annotation.HystrixCommand;</w:t>
              </w:r>
            </w:ins>
          </w:p>
          <w:p w14:paraId="678BF3CF" w14:textId="77777777" w:rsidR="00A32E89" w:rsidRDefault="00A32E89">
            <w:pPr>
              <w:rPr>
                <w:ins w:id="3632" w:author="Rajiv Bansal" w:date="2019-08-04T14:13:00Z"/>
              </w:rPr>
            </w:pPr>
            <w:ins w:id="3633" w:author="Rajiv Bansal" w:date="2019-08-04T14:13:00Z">
              <w:r>
                <w:t> </w:t>
              </w:r>
            </w:ins>
          </w:p>
          <w:p w14:paraId="7F152F07" w14:textId="77777777" w:rsidR="00A32E89" w:rsidRDefault="00A32E89">
            <w:pPr>
              <w:rPr>
                <w:ins w:id="3634" w:author="Rajiv Bansal" w:date="2019-08-04T14:13:00Z"/>
              </w:rPr>
            </w:pPr>
            <w:ins w:id="3635" w:author="Rajiv Bansal" w:date="2019-08-04T14:13:00Z">
              <w:r>
                <w:rPr>
                  <w:rStyle w:val="HTMLCode"/>
                  <w:rFonts w:eastAsiaTheme="majorEastAsia"/>
                </w:rPr>
                <w:t>@Service</w:t>
              </w:r>
            </w:ins>
          </w:p>
          <w:p w14:paraId="6ABA0FC9" w14:textId="77777777" w:rsidR="00A32E89" w:rsidRDefault="00A32E89">
            <w:pPr>
              <w:rPr>
                <w:ins w:id="3636" w:author="Rajiv Bansal" w:date="2019-08-04T14:13:00Z"/>
              </w:rPr>
            </w:pPr>
            <w:ins w:id="3637"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StudentServiceDelegate {</w:t>
              </w:r>
            </w:ins>
          </w:p>
          <w:p w14:paraId="7EFC6FC0" w14:textId="77777777" w:rsidR="00A32E89" w:rsidRDefault="00A32E89">
            <w:pPr>
              <w:rPr>
                <w:ins w:id="3638" w:author="Rajiv Bansal" w:date="2019-08-04T14:13:00Z"/>
              </w:rPr>
            </w:pPr>
            <w:ins w:id="3639" w:author="Rajiv Bansal" w:date="2019-08-04T14:13:00Z">
              <w:r>
                <w:t> </w:t>
              </w:r>
            </w:ins>
          </w:p>
          <w:p w14:paraId="355821DF" w14:textId="77777777" w:rsidR="00A32E89" w:rsidRDefault="00A32E89">
            <w:pPr>
              <w:rPr>
                <w:ins w:id="3640" w:author="Rajiv Bansal" w:date="2019-08-04T14:13:00Z"/>
              </w:rPr>
            </w:pPr>
            <w:ins w:id="3641" w:author="Rajiv Bansal" w:date="2019-08-04T14:13:00Z">
              <w:r>
                <w:rPr>
                  <w:rStyle w:val="HTMLCode"/>
                  <w:rFonts w:eastAsiaTheme="majorEastAsia"/>
                  <w:color w:val="FF0779"/>
                </w:rPr>
                <w:t>    </w:t>
              </w:r>
              <w:r>
                <w:rPr>
                  <w:rStyle w:val="HTMLCode"/>
                  <w:rFonts w:eastAsiaTheme="majorEastAsia"/>
                </w:rPr>
                <w:t>@Autowired</w:t>
              </w:r>
            </w:ins>
          </w:p>
          <w:p w14:paraId="11182B13" w14:textId="77777777" w:rsidR="00A32E89" w:rsidRDefault="00A32E89">
            <w:pPr>
              <w:rPr>
                <w:ins w:id="3642" w:author="Rajiv Bansal" w:date="2019-08-04T14:13:00Z"/>
              </w:rPr>
            </w:pPr>
            <w:ins w:id="3643" w:author="Rajiv Bansal" w:date="2019-08-04T14:13:00Z">
              <w:r>
                <w:rPr>
                  <w:rStyle w:val="HTMLCode"/>
                  <w:rFonts w:eastAsiaTheme="majorEastAsia"/>
                  <w:color w:val="FF0779"/>
                </w:rPr>
                <w:t>    </w:t>
              </w:r>
              <w:r>
                <w:rPr>
                  <w:rStyle w:val="HTMLCode"/>
                  <w:rFonts w:eastAsiaTheme="majorEastAsia"/>
                </w:rPr>
                <w:t>RestTemplate restTemplate;</w:t>
              </w:r>
            </w:ins>
          </w:p>
          <w:p w14:paraId="6739412E" w14:textId="77777777" w:rsidR="00A32E89" w:rsidRDefault="00A32E89">
            <w:pPr>
              <w:rPr>
                <w:ins w:id="3644" w:author="Rajiv Bansal" w:date="2019-08-04T14:13:00Z"/>
              </w:rPr>
            </w:pPr>
            <w:ins w:id="3645" w:author="Rajiv Bansal" w:date="2019-08-04T14:13:00Z">
              <w:r>
                <w:rPr>
                  <w:rStyle w:val="HTMLCode"/>
                  <w:rFonts w:eastAsiaTheme="majorEastAsia"/>
                  <w:color w:val="FF0779"/>
                </w:rPr>
                <w:t>    </w:t>
              </w:r>
              <w:r>
                <w:t> </w:t>
              </w:r>
            </w:ins>
          </w:p>
          <w:p w14:paraId="1A867447" w14:textId="77777777" w:rsidR="00A32E89" w:rsidRDefault="00A32E89">
            <w:pPr>
              <w:rPr>
                <w:ins w:id="3646" w:author="Rajiv Bansal" w:date="2019-08-04T14:13:00Z"/>
              </w:rPr>
            </w:pPr>
            <w:ins w:id="3647" w:author="Rajiv Bansal" w:date="2019-08-04T14:13:00Z">
              <w:r>
                <w:rPr>
                  <w:rStyle w:val="HTMLCode"/>
                  <w:rFonts w:eastAsiaTheme="majorEastAsia"/>
                  <w:color w:val="FF0779"/>
                </w:rPr>
                <w:lastRenderedPageBreak/>
                <w:t>    </w:t>
              </w:r>
              <w:r>
                <w:rPr>
                  <w:rStyle w:val="HTMLCode"/>
                  <w:rFonts w:eastAsiaTheme="majorEastAsia"/>
                </w:rPr>
                <w:t>@HystrixCommand(fallbackMethod = "callStudentServiceAndGetData_Fallback")</w:t>
              </w:r>
            </w:ins>
          </w:p>
          <w:p w14:paraId="33279738" w14:textId="77777777" w:rsidR="00A32E89" w:rsidRDefault="00A32E89">
            <w:pPr>
              <w:rPr>
                <w:ins w:id="3648" w:author="Rajiv Bansal" w:date="2019-08-04T14:13:00Z"/>
              </w:rPr>
            </w:pPr>
            <w:ins w:id="3649"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callStudentServiceAndGetData(String schoolname) {</w:t>
              </w:r>
            </w:ins>
          </w:p>
          <w:p w14:paraId="10E10781" w14:textId="77777777" w:rsidR="00A32E89" w:rsidRDefault="00A32E89">
            <w:pPr>
              <w:rPr>
                <w:ins w:id="3650" w:author="Rajiv Bansal" w:date="2019-08-04T14:13:00Z"/>
              </w:rPr>
            </w:pPr>
            <w:ins w:id="3651" w:author="Rajiv Bansal" w:date="2019-08-04T14:13:00Z">
              <w:r>
                <w:t> </w:t>
              </w:r>
            </w:ins>
          </w:p>
          <w:p w14:paraId="23E99045" w14:textId="77777777" w:rsidR="00A32E89" w:rsidRDefault="00A32E89">
            <w:pPr>
              <w:rPr>
                <w:ins w:id="3652" w:author="Rajiv Bansal" w:date="2019-08-04T14:13:00Z"/>
              </w:rPr>
            </w:pPr>
            <w:ins w:id="3653" w:author="Rajiv Bansal" w:date="2019-08-04T14:13:00Z">
              <w:r>
                <w:rPr>
                  <w:rStyle w:val="HTMLCode"/>
                  <w:rFonts w:eastAsiaTheme="majorEastAsia"/>
                  <w:color w:val="FF0779"/>
                </w:rPr>
                <w:t>        </w:t>
              </w:r>
              <w:r>
                <w:rPr>
                  <w:rStyle w:val="HTMLCode"/>
                  <w:rFonts w:eastAsiaTheme="majorEastAsia"/>
                </w:rPr>
                <w:t>System.out.println("Getting School details for "</w:t>
              </w:r>
              <w:r>
                <w:t> </w:t>
              </w:r>
              <w:r>
                <w:rPr>
                  <w:rStyle w:val="HTMLCode"/>
                  <w:rFonts w:eastAsiaTheme="majorEastAsia"/>
                </w:rPr>
                <w:t>+ schoolname);</w:t>
              </w:r>
            </w:ins>
          </w:p>
          <w:p w14:paraId="52506794" w14:textId="77777777" w:rsidR="00A32E89" w:rsidRDefault="00A32E89">
            <w:pPr>
              <w:rPr>
                <w:ins w:id="3654" w:author="Rajiv Bansal" w:date="2019-08-04T14:13:00Z"/>
              </w:rPr>
            </w:pPr>
            <w:ins w:id="3655" w:author="Rajiv Bansal" w:date="2019-08-04T14:13:00Z">
              <w:r>
                <w:t> </w:t>
              </w:r>
            </w:ins>
          </w:p>
          <w:p w14:paraId="71A281AA" w14:textId="77777777" w:rsidR="00A32E89" w:rsidRDefault="00A32E89">
            <w:pPr>
              <w:rPr>
                <w:ins w:id="3656" w:author="Rajiv Bansal" w:date="2019-08-04T14:13:00Z"/>
              </w:rPr>
            </w:pPr>
            <w:ins w:id="3657" w:author="Rajiv Bansal" w:date="2019-08-04T14:13:00Z">
              <w:r>
                <w:rPr>
                  <w:rStyle w:val="HTMLCode"/>
                  <w:rFonts w:eastAsiaTheme="majorEastAsia"/>
                  <w:color w:val="FF0779"/>
                </w:rPr>
                <w:t>        </w:t>
              </w:r>
              <w:r>
                <w:rPr>
                  <w:rStyle w:val="HTMLCode"/>
                  <w:rFonts w:eastAsiaTheme="majorEastAsia"/>
                </w:rPr>
                <w:t>String response = restTemplate</w:t>
              </w:r>
            </w:ins>
          </w:p>
          <w:p w14:paraId="02553BFD" w14:textId="77777777" w:rsidR="00A32E89" w:rsidRDefault="00A32E89">
            <w:pPr>
              <w:rPr>
                <w:ins w:id="3658" w:author="Rajiv Bansal" w:date="2019-08-04T14:13:00Z"/>
              </w:rPr>
            </w:pPr>
            <w:ins w:id="3659" w:author="Rajiv Bansal" w:date="2019-08-04T14:13:00Z">
              <w:r>
                <w:rPr>
                  <w:rStyle w:val="HTMLCode"/>
                  <w:rFonts w:eastAsiaTheme="majorEastAsia"/>
                  <w:color w:val="FF0779"/>
                </w:rPr>
                <w:t>                </w:t>
              </w:r>
              <w:r>
                <w:rPr>
                  <w:rStyle w:val="HTMLCode"/>
                  <w:rFonts w:eastAsiaTheme="majorEastAsia"/>
                </w:rPr>
                <w:t>.exchange("</w:t>
              </w:r>
              <w:r>
                <w:rPr>
                  <w:rStyle w:val="HTMLCode"/>
                  <w:rFonts w:eastAsiaTheme="majorEastAsia"/>
                </w:rPr>
                <w:fldChar w:fldCharType="begin"/>
              </w:r>
              <w:r>
                <w:rPr>
                  <w:rStyle w:val="HTMLCode"/>
                  <w:rFonts w:eastAsiaTheme="majorEastAsia"/>
                </w:rPr>
                <w:instrText xml:space="preserve"> HYPERLINK "http://localhost:8098/getStudentDetailsForSchool/" </w:instrText>
              </w:r>
              <w:r>
                <w:rPr>
                  <w:rStyle w:val="HTMLCode"/>
                  <w:rFonts w:eastAsiaTheme="majorEastAsia"/>
                </w:rPr>
                <w:fldChar w:fldCharType="separate"/>
              </w:r>
              <w:r>
                <w:rPr>
                  <w:rStyle w:val="Hyperlink"/>
                  <w:rFonts w:ascii="Courier New" w:hAnsi="Courier New" w:cs="Courier New"/>
                  <w:sz w:val="20"/>
                  <w:szCs w:val="20"/>
                </w:rPr>
                <w:t>http://localhost:8098/getStudentDetailsForSchool/</w:t>
              </w:r>
              <w:r>
                <w:rPr>
                  <w:rStyle w:val="HTMLCode"/>
                  <w:rFonts w:eastAsiaTheme="majorEastAsia"/>
                </w:rPr>
                <w:fldChar w:fldCharType="end"/>
              </w:r>
              <w:r>
                <w:rPr>
                  <w:rStyle w:val="HTMLCode"/>
                  <w:rFonts w:eastAsiaTheme="majorEastAsia"/>
                </w:rPr>
                <w:t>{schoolname}"</w:t>
              </w:r>
            </w:ins>
          </w:p>
          <w:p w14:paraId="1AEB1BAD" w14:textId="77777777" w:rsidR="00A32E89" w:rsidRDefault="00A32E89">
            <w:pPr>
              <w:rPr>
                <w:ins w:id="3660" w:author="Rajiv Bansal" w:date="2019-08-04T14:13:00Z"/>
              </w:rPr>
            </w:pPr>
            <w:ins w:id="3661" w:author="Rajiv Bansal" w:date="2019-08-04T14:13:00Z">
              <w:r>
                <w:rPr>
                  <w:rStyle w:val="HTMLCode"/>
                  <w:rFonts w:eastAsiaTheme="majorEastAsia"/>
                  <w:color w:val="FF0779"/>
                </w:rPr>
                <w:t>                </w:t>
              </w:r>
              <w:r>
                <w:rPr>
                  <w:rStyle w:val="HTMLCode"/>
                  <w:rFonts w:eastAsiaTheme="majorEastAsia"/>
                </w:rPr>
                <w:t>, HttpMethod.GET</w:t>
              </w:r>
            </w:ins>
          </w:p>
          <w:p w14:paraId="48916942" w14:textId="77777777" w:rsidR="00A32E89" w:rsidRDefault="00A32E89">
            <w:pPr>
              <w:rPr>
                <w:ins w:id="3662" w:author="Rajiv Bansal" w:date="2019-08-04T14:13:00Z"/>
              </w:rPr>
            </w:pPr>
            <w:ins w:id="3663" w:author="Rajiv Bansal" w:date="2019-08-04T14:13:00Z">
              <w:r>
                <w:rPr>
                  <w:rStyle w:val="HTMLCode"/>
                  <w:rFonts w:eastAsiaTheme="majorEastAsia"/>
                  <w:color w:val="FF0779"/>
                </w:rPr>
                <w:t>                </w:t>
              </w:r>
              <w:r>
                <w:rPr>
                  <w:rStyle w:val="HTMLCode"/>
                  <w:rFonts w:eastAsiaTheme="majorEastAsia"/>
                </w:rPr>
                <w:t>, null</w:t>
              </w:r>
            </w:ins>
          </w:p>
          <w:p w14:paraId="0D7FD64E" w14:textId="77777777" w:rsidR="00A32E89" w:rsidRDefault="00A32E89">
            <w:pPr>
              <w:rPr>
                <w:ins w:id="3664" w:author="Rajiv Bansal" w:date="2019-08-04T14:13:00Z"/>
              </w:rPr>
            </w:pPr>
            <w:ins w:id="3665" w:author="Rajiv Bansal" w:date="2019-08-04T14:13:00Z">
              <w:r>
                <w:rPr>
                  <w:rStyle w:val="HTMLCode"/>
                  <w:rFonts w:eastAsiaTheme="majorEastAsia"/>
                  <w:color w:val="FF0779"/>
                </w:rPr>
                <w:t>                </w:t>
              </w:r>
              <w:r>
                <w:rPr>
                  <w:rStyle w:val="HTMLCode"/>
                  <w:rFonts w:eastAsiaTheme="majorEastAsia"/>
                </w:rPr>
                <w:t>, new</w:t>
              </w:r>
              <w:r>
                <w:t> </w:t>
              </w:r>
              <w:r>
                <w:rPr>
                  <w:rStyle w:val="HTMLCode"/>
                  <w:rFonts w:eastAsiaTheme="majorEastAsia"/>
                </w:rPr>
                <w:t>ParameterizedTypeReference&lt;String&gt;() {</w:t>
              </w:r>
            </w:ins>
          </w:p>
          <w:p w14:paraId="7C4D3331" w14:textId="77777777" w:rsidR="00A32E89" w:rsidRDefault="00A32E89">
            <w:pPr>
              <w:rPr>
                <w:ins w:id="3666" w:author="Rajiv Bansal" w:date="2019-08-04T14:13:00Z"/>
              </w:rPr>
            </w:pPr>
            <w:ins w:id="3667" w:author="Rajiv Bansal" w:date="2019-08-04T14:13:00Z">
              <w:r>
                <w:rPr>
                  <w:rStyle w:val="HTMLCode"/>
                  <w:rFonts w:eastAsiaTheme="majorEastAsia"/>
                  <w:color w:val="FF0779"/>
                </w:rPr>
                <w:t>            </w:t>
              </w:r>
              <w:r>
                <w:rPr>
                  <w:rStyle w:val="HTMLCode"/>
                  <w:rFonts w:eastAsiaTheme="majorEastAsia"/>
                </w:rPr>
                <w:t>}, schoolname).getBody();</w:t>
              </w:r>
            </w:ins>
          </w:p>
          <w:p w14:paraId="38B1DC3B" w14:textId="77777777" w:rsidR="00A32E89" w:rsidRDefault="00A32E89">
            <w:pPr>
              <w:rPr>
                <w:ins w:id="3668" w:author="Rajiv Bansal" w:date="2019-08-04T14:13:00Z"/>
              </w:rPr>
            </w:pPr>
            <w:ins w:id="3669" w:author="Rajiv Bansal" w:date="2019-08-04T14:13:00Z">
              <w:r>
                <w:t> </w:t>
              </w:r>
            </w:ins>
          </w:p>
          <w:p w14:paraId="1A5A9FF9" w14:textId="77777777" w:rsidR="00A32E89" w:rsidRDefault="00A32E89">
            <w:pPr>
              <w:rPr>
                <w:ins w:id="3670" w:author="Rajiv Bansal" w:date="2019-08-04T14:13:00Z"/>
              </w:rPr>
            </w:pPr>
            <w:ins w:id="3671" w:author="Rajiv Bansal" w:date="2019-08-04T14:13:00Z">
              <w:r>
                <w:rPr>
                  <w:rStyle w:val="HTMLCode"/>
                  <w:rFonts w:eastAsiaTheme="majorEastAsia"/>
                  <w:color w:val="FF0779"/>
                </w:rPr>
                <w:t>        </w:t>
              </w:r>
              <w:r>
                <w:rPr>
                  <w:rStyle w:val="HTMLCode"/>
                  <w:rFonts w:eastAsiaTheme="majorEastAsia"/>
                </w:rPr>
                <w:t>System.out.println("Response Received as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21B7D373" w14:textId="77777777" w:rsidR="00A32E89" w:rsidRDefault="00A32E89">
            <w:pPr>
              <w:rPr>
                <w:ins w:id="3672" w:author="Rajiv Bansal" w:date="2019-08-04T14:13:00Z"/>
              </w:rPr>
            </w:pPr>
            <w:ins w:id="3673" w:author="Rajiv Bansal" w:date="2019-08-04T14:13:00Z">
              <w:r>
                <w:t> </w:t>
              </w:r>
            </w:ins>
          </w:p>
          <w:p w14:paraId="24379AE7" w14:textId="77777777" w:rsidR="00A32E89" w:rsidRDefault="00A32E89">
            <w:pPr>
              <w:rPr>
                <w:ins w:id="3674" w:author="Rajiv Bansal" w:date="2019-08-04T14:13:00Z"/>
              </w:rPr>
            </w:pPr>
            <w:ins w:id="3675"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"NORMAL FLOW !!! - School Name -  "</w:t>
              </w:r>
              <w:r>
                <w:t> </w:t>
              </w:r>
              <w:r>
                <w:rPr>
                  <w:rStyle w:val="HTMLCode"/>
                  <w:rFonts w:eastAsiaTheme="majorEastAsia"/>
                </w:rPr>
                <w:t>+ schoolname + " :::  "</w:t>
              </w:r>
              <w:r>
                <w:t> </w:t>
              </w:r>
              <w:r>
                <w:rPr>
                  <w:rStyle w:val="HTMLCode"/>
                  <w:rFonts w:eastAsiaTheme="majorEastAsia"/>
                </w:rPr>
                <w:t>+</w:t>
              </w:r>
            </w:ins>
          </w:p>
          <w:p w14:paraId="043E4545" w14:textId="77777777" w:rsidR="00A32E89" w:rsidRDefault="00A32E89">
            <w:pPr>
              <w:rPr>
                <w:ins w:id="3676" w:author="Rajiv Bansal" w:date="2019-08-04T14:13:00Z"/>
              </w:rPr>
            </w:pPr>
            <w:ins w:id="3677" w:author="Rajiv Bansal" w:date="2019-08-04T14:13:00Z">
              <w:r>
                <w:rPr>
                  <w:rStyle w:val="HTMLCode"/>
                  <w:rFonts w:eastAsiaTheme="majorEastAsia"/>
                  <w:color w:val="FF0779"/>
                </w:rPr>
                <w:t>                    </w:t>
              </w:r>
              <w:r>
                <w:rPr>
                  <w:rStyle w:val="HTMLCode"/>
                  <w:rFonts w:eastAsiaTheme="majorEastAsia"/>
                </w:rPr>
                <w:t>" Student Details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63F42821" w14:textId="77777777" w:rsidR="00A32E89" w:rsidRDefault="00A32E89">
            <w:pPr>
              <w:rPr>
                <w:ins w:id="3678" w:author="Rajiv Bansal" w:date="2019-08-04T14:13:00Z"/>
              </w:rPr>
            </w:pPr>
            <w:ins w:id="3679" w:author="Rajiv Bansal" w:date="2019-08-04T14:13:00Z">
              <w:r>
                <w:rPr>
                  <w:rStyle w:val="HTMLCode"/>
                  <w:rFonts w:eastAsiaTheme="majorEastAsia"/>
                  <w:color w:val="FF0779"/>
                </w:rPr>
                <w:t>    </w:t>
              </w:r>
              <w:r>
                <w:rPr>
                  <w:rStyle w:val="HTMLCode"/>
                  <w:rFonts w:eastAsiaTheme="majorEastAsia"/>
                </w:rPr>
                <w:t>}</w:t>
              </w:r>
            </w:ins>
          </w:p>
          <w:p w14:paraId="28B45F71" w14:textId="77777777" w:rsidR="00A32E89" w:rsidRDefault="00A32E89">
            <w:pPr>
              <w:rPr>
                <w:ins w:id="3680" w:author="Rajiv Bansal" w:date="2019-08-04T14:13:00Z"/>
              </w:rPr>
            </w:pPr>
            <w:ins w:id="3681" w:author="Rajiv Bansal" w:date="2019-08-04T14:13:00Z">
              <w:r>
                <w:rPr>
                  <w:rStyle w:val="HTMLCode"/>
                  <w:rFonts w:eastAsiaTheme="majorEastAsia"/>
                  <w:color w:val="FF0779"/>
                </w:rPr>
                <w:t>    </w:t>
              </w:r>
              <w:r>
                <w:t> </w:t>
              </w:r>
            </w:ins>
          </w:p>
          <w:p w14:paraId="2ABE49A5" w14:textId="77777777" w:rsidR="00A32E89" w:rsidRDefault="00A32E89">
            <w:pPr>
              <w:rPr>
                <w:ins w:id="3682" w:author="Rajiv Bansal" w:date="2019-08-04T14:13:00Z"/>
              </w:rPr>
            </w:pPr>
            <w:ins w:id="3683" w:author="Rajiv Bansal" w:date="2019-08-04T14:13:00Z">
              <w:r>
                <w:rPr>
                  <w:rStyle w:val="HTMLCode"/>
                  <w:rFonts w:eastAsiaTheme="majorEastAsia"/>
                  <w:color w:val="FF0779"/>
                </w:rPr>
                <w:t>    </w:t>
              </w:r>
              <w:r>
                <w:rPr>
                  <w:rStyle w:val="HTMLCode"/>
                  <w:rFonts w:eastAsiaTheme="majorEastAsia"/>
                </w:rPr>
                <w:t>@SuppressWarnings("unused")</w:t>
              </w:r>
            </w:ins>
          </w:p>
          <w:p w14:paraId="611BFF61" w14:textId="77777777" w:rsidR="00A32E89" w:rsidRDefault="00A32E89">
            <w:pPr>
              <w:rPr>
                <w:ins w:id="3684" w:author="Rajiv Bansal" w:date="2019-08-04T14:13:00Z"/>
              </w:rPr>
            </w:pPr>
            <w:ins w:id="3685"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callStudentServiceAndGetData_Fallback(String schoolname) {</w:t>
              </w:r>
            </w:ins>
          </w:p>
          <w:p w14:paraId="0A210E2C" w14:textId="77777777" w:rsidR="00A32E89" w:rsidRDefault="00A32E89">
            <w:pPr>
              <w:rPr>
                <w:ins w:id="3686" w:author="Rajiv Bansal" w:date="2019-08-04T14:13:00Z"/>
              </w:rPr>
            </w:pPr>
            <w:ins w:id="3687" w:author="Rajiv Bansal" w:date="2019-08-04T14:13:00Z">
              <w:r>
                <w:t> </w:t>
              </w:r>
            </w:ins>
          </w:p>
          <w:p w14:paraId="312970F9" w14:textId="77777777" w:rsidR="00A32E89" w:rsidRDefault="00A32E89">
            <w:pPr>
              <w:rPr>
                <w:ins w:id="3688" w:author="Rajiv Bansal" w:date="2019-08-04T14:13:00Z"/>
              </w:rPr>
            </w:pPr>
            <w:ins w:id="3689" w:author="Rajiv Bansal" w:date="2019-08-04T14:13:00Z">
              <w:r>
                <w:rPr>
                  <w:rStyle w:val="HTMLCode"/>
                  <w:rFonts w:eastAsiaTheme="majorEastAsia"/>
                  <w:color w:val="FF0779"/>
                </w:rPr>
                <w:t>        </w:t>
              </w:r>
              <w:r>
                <w:rPr>
                  <w:rStyle w:val="HTMLCode"/>
                  <w:rFonts w:eastAsiaTheme="majorEastAsia"/>
                </w:rPr>
                <w:t>System.out.println("Student Service is down!!! fallback route enabled...");</w:t>
              </w:r>
            </w:ins>
          </w:p>
          <w:p w14:paraId="1DDFC2C5" w14:textId="77777777" w:rsidR="00A32E89" w:rsidRDefault="00A32E89">
            <w:pPr>
              <w:rPr>
                <w:ins w:id="3690" w:author="Rajiv Bansal" w:date="2019-08-04T14:13:00Z"/>
              </w:rPr>
            </w:pPr>
            <w:ins w:id="3691" w:author="Rajiv Bansal" w:date="2019-08-04T14:13:00Z">
              <w:r>
                <w:t> </w:t>
              </w:r>
            </w:ins>
          </w:p>
          <w:p w14:paraId="2C3FCFE4" w14:textId="77777777" w:rsidR="00A32E89" w:rsidRDefault="00A32E89">
            <w:pPr>
              <w:rPr>
                <w:ins w:id="3692" w:author="Rajiv Bansal" w:date="2019-08-04T14:13:00Z"/>
              </w:rPr>
            </w:pPr>
            <w:ins w:id="3693"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"CIRCUIT BREAKER ENABLED!!! No Response From Student Service at this moment. "</w:t>
              </w:r>
              <w:r>
                <w:t> </w:t>
              </w:r>
              <w:r>
                <w:rPr>
                  <w:rStyle w:val="HTMLCode"/>
                  <w:rFonts w:eastAsiaTheme="majorEastAsia"/>
                </w:rPr>
                <w:t>+</w:t>
              </w:r>
            </w:ins>
          </w:p>
          <w:p w14:paraId="27172CE1" w14:textId="77777777" w:rsidR="00A32E89" w:rsidRDefault="00A32E89">
            <w:pPr>
              <w:rPr>
                <w:ins w:id="3694" w:author="Rajiv Bansal" w:date="2019-08-04T14:13:00Z"/>
              </w:rPr>
            </w:pPr>
            <w:ins w:id="3695" w:author="Rajiv Bansal" w:date="2019-08-04T14:13:00Z">
              <w:r>
                <w:rPr>
                  <w:rStyle w:val="HTMLCode"/>
                  <w:rFonts w:eastAsiaTheme="majorEastAsia"/>
                  <w:color w:val="FF0779"/>
                </w:rPr>
                <w:t>                    </w:t>
              </w:r>
              <w:r>
                <w:rPr>
                  <w:rStyle w:val="HTMLCode"/>
                  <w:rFonts w:eastAsiaTheme="majorEastAsia"/>
                </w:rPr>
                <w:t>" Service will be back shortly - "</w:t>
              </w:r>
              <w:r>
                <w:t> </w:t>
              </w:r>
              <w:r>
                <w:rPr>
                  <w:rStyle w:val="HTMLCode"/>
                  <w:rFonts w:eastAsiaTheme="majorEastAsia"/>
                </w:rPr>
                <w:t>+ new</w:t>
              </w:r>
              <w:r>
                <w:t> </w:t>
              </w:r>
              <w:r>
                <w:rPr>
                  <w:rStyle w:val="HTMLCode"/>
                  <w:rFonts w:eastAsiaTheme="majorEastAsia"/>
                </w:rPr>
                <w:t>Date();</w:t>
              </w:r>
            </w:ins>
          </w:p>
          <w:p w14:paraId="3F217F6B" w14:textId="77777777" w:rsidR="00A32E89" w:rsidRDefault="00A32E89">
            <w:pPr>
              <w:rPr>
                <w:ins w:id="3696" w:author="Rajiv Bansal" w:date="2019-08-04T14:13:00Z"/>
              </w:rPr>
            </w:pPr>
            <w:ins w:id="3697" w:author="Rajiv Bansal" w:date="2019-08-04T14:13:00Z">
              <w:r>
                <w:rPr>
                  <w:rStyle w:val="HTMLCode"/>
                  <w:rFonts w:eastAsiaTheme="majorEastAsia"/>
                  <w:color w:val="FF0779"/>
                </w:rPr>
                <w:t>    </w:t>
              </w:r>
              <w:r>
                <w:rPr>
                  <w:rStyle w:val="HTMLCode"/>
                  <w:rFonts w:eastAsiaTheme="majorEastAsia"/>
                </w:rPr>
                <w:t>}</w:t>
              </w:r>
            </w:ins>
          </w:p>
          <w:p w14:paraId="0321F0E2" w14:textId="77777777" w:rsidR="00A32E89" w:rsidRDefault="00A32E89">
            <w:pPr>
              <w:rPr>
                <w:ins w:id="3698" w:author="Rajiv Bansal" w:date="2019-08-04T14:13:00Z"/>
              </w:rPr>
            </w:pPr>
            <w:ins w:id="3699" w:author="Rajiv Bansal" w:date="2019-08-04T14:13:00Z">
              <w:r>
                <w:t> </w:t>
              </w:r>
            </w:ins>
          </w:p>
          <w:p w14:paraId="4822CCBE" w14:textId="77777777" w:rsidR="00A32E89" w:rsidRDefault="00A32E89">
            <w:pPr>
              <w:rPr>
                <w:ins w:id="3700" w:author="Rajiv Bansal" w:date="2019-08-04T14:13:00Z"/>
              </w:rPr>
            </w:pPr>
            <w:ins w:id="3701" w:author="Rajiv Bansal" w:date="2019-08-04T14:13:00Z">
              <w:r>
                <w:rPr>
                  <w:rStyle w:val="HTMLCode"/>
                  <w:rFonts w:eastAsiaTheme="majorEastAsia"/>
                  <w:color w:val="FF0779"/>
                </w:rPr>
                <w:t>    </w:t>
              </w:r>
              <w:r>
                <w:rPr>
                  <w:rStyle w:val="HTMLCode"/>
                  <w:rFonts w:eastAsiaTheme="majorEastAsia"/>
                </w:rPr>
                <w:t>@Bean</w:t>
              </w:r>
            </w:ins>
          </w:p>
          <w:p w14:paraId="7A15692B" w14:textId="77777777" w:rsidR="00A32E89" w:rsidRDefault="00A32E89">
            <w:pPr>
              <w:rPr>
                <w:ins w:id="3702" w:author="Rajiv Bansal" w:date="2019-08-04T14:13:00Z"/>
              </w:rPr>
            </w:pPr>
            <w:ins w:id="370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RestTemplate restTemplate() {</w:t>
              </w:r>
            </w:ins>
          </w:p>
          <w:p w14:paraId="227086CA" w14:textId="77777777" w:rsidR="00A32E89" w:rsidRDefault="00A32E89">
            <w:pPr>
              <w:rPr>
                <w:ins w:id="3704" w:author="Rajiv Bansal" w:date="2019-08-04T14:13:00Z"/>
              </w:rPr>
            </w:pPr>
            <w:ins w:id="3705"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new</w:t>
              </w:r>
              <w:r>
                <w:t> </w:t>
              </w:r>
              <w:r>
                <w:rPr>
                  <w:rStyle w:val="HTMLCode"/>
                  <w:rFonts w:eastAsiaTheme="majorEastAsia"/>
                </w:rPr>
                <w:t>RestTemplate();</w:t>
              </w:r>
            </w:ins>
          </w:p>
          <w:p w14:paraId="51EFCA13" w14:textId="77777777" w:rsidR="00A32E89" w:rsidRDefault="00A32E89">
            <w:pPr>
              <w:rPr>
                <w:ins w:id="3706" w:author="Rajiv Bansal" w:date="2019-08-04T14:13:00Z"/>
              </w:rPr>
            </w:pPr>
            <w:ins w:id="3707" w:author="Rajiv Bansal" w:date="2019-08-04T14:13:00Z">
              <w:r>
                <w:rPr>
                  <w:rStyle w:val="HTMLCode"/>
                  <w:rFonts w:eastAsiaTheme="majorEastAsia"/>
                  <w:color w:val="FF0779"/>
                </w:rPr>
                <w:t>    </w:t>
              </w:r>
              <w:r>
                <w:rPr>
                  <w:rStyle w:val="HTMLCode"/>
                  <w:rFonts w:eastAsiaTheme="majorEastAsia"/>
                </w:rPr>
                <w:t>}</w:t>
              </w:r>
            </w:ins>
          </w:p>
          <w:p w14:paraId="77281ACF" w14:textId="77777777" w:rsidR="00A32E89" w:rsidRDefault="00A32E89">
            <w:pPr>
              <w:rPr>
                <w:ins w:id="3708" w:author="Rajiv Bansal" w:date="2019-08-04T14:13:00Z"/>
              </w:rPr>
            </w:pPr>
            <w:ins w:id="3709" w:author="Rajiv Bansal" w:date="2019-08-04T14:13:00Z">
              <w:r>
                <w:rPr>
                  <w:rStyle w:val="HTMLCode"/>
                  <w:rFonts w:eastAsiaTheme="majorEastAsia"/>
                </w:rPr>
                <w:t>}</w:t>
              </w:r>
            </w:ins>
          </w:p>
        </w:tc>
      </w:tr>
    </w:tbl>
    <w:p w14:paraId="0FA69D47" w14:textId="77777777" w:rsidR="00A32E89" w:rsidRDefault="00A32E89">
      <w:pPr>
        <w:pStyle w:val="Heading7"/>
        <w:rPr>
          <w:ins w:id="3710" w:author="Rajiv Bansal" w:date="2019-08-04T14:13:00Z"/>
          <w:rFonts w:ascii="Segoe UI" w:hAnsi="Segoe UI" w:cs="Segoe UI"/>
          <w:color w:val="000000"/>
          <w:sz w:val="29"/>
          <w:szCs w:val="29"/>
        </w:rPr>
        <w:pPrChange w:id="3711" w:author="Rajiv Bansal" w:date="2019-08-04T14:14:00Z">
          <w:pPr>
            <w:pStyle w:val="Heading4"/>
            <w:shd w:val="clear" w:color="auto" w:fill="FFFFFF"/>
            <w:spacing w:before="360" w:after="240"/>
          </w:pPr>
        </w:pPrChange>
      </w:pPr>
      <w:ins w:id="3712" w:author="Rajiv Bansal" w:date="2019-08-04T14:13:00Z">
        <w:r>
          <w:rPr>
            <w:rFonts w:ascii="Segoe UI" w:hAnsi="Segoe UI" w:cs="Segoe UI"/>
            <w:color w:val="000000"/>
            <w:sz w:val="29"/>
            <w:szCs w:val="29"/>
          </w:rPr>
          <w:lastRenderedPageBreak/>
          <w:t>Build and Test of School Service</w:t>
        </w:r>
      </w:ins>
    </w:p>
    <w:p w14:paraId="05EC539C" w14:textId="77777777" w:rsidR="00A32E89" w:rsidRDefault="00A32E89" w:rsidP="00A32E89">
      <w:pPr>
        <w:pStyle w:val="NormalWeb"/>
        <w:shd w:val="clear" w:color="auto" w:fill="FFFFFF"/>
        <w:spacing w:before="150" w:beforeAutospacing="0" w:after="240" w:afterAutospacing="0"/>
        <w:rPr>
          <w:ins w:id="3713" w:author="Rajiv Bansal" w:date="2019-08-04T14:13:00Z"/>
          <w:rFonts w:ascii="Segoe UI" w:hAnsi="Segoe UI" w:cs="Segoe UI"/>
          <w:color w:val="000000"/>
        </w:rPr>
      </w:pPr>
      <w:ins w:id="3714" w:author="Rajiv Bansal" w:date="2019-08-04T14:13:00Z">
        <w:r>
          <w:rPr>
            <w:rFonts w:ascii="Segoe UI" w:hAnsi="Segoe UI" w:cs="Segoe UI"/>
            <w:color w:val="000000"/>
          </w:rPr>
          <w:t>Now do a final build using </w:t>
        </w:r>
        <w:r>
          <w:rPr>
            <w:rStyle w:val="HTMLCode"/>
            <w:rFonts w:ascii="Consolas" w:eastAsiaTheme="majorEastAsia" w:hAnsi="Consolas"/>
            <w:color w:val="FF0779"/>
            <w:sz w:val="21"/>
            <w:szCs w:val="21"/>
          </w:rPr>
          <w:t>mvn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target\spring-hystrix-school-service-0.0.1-SNAPSHOT.jar</w:t>
        </w:r>
        <w:r>
          <w:rPr>
            <w:rFonts w:ascii="Segoe UI" w:hAnsi="Segoe UI" w:cs="Segoe UI"/>
            <w:color w:val="000000"/>
          </w:rPr>
          <w:t>. This will start the school service in default port </w:t>
        </w:r>
        <w:r>
          <w:rPr>
            <w:rStyle w:val="Strong"/>
            <w:rFonts w:ascii="Segoe UI" w:eastAsiaTheme="majorEastAsia" w:hAnsi="Segoe UI" w:cs="Segoe UI"/>
            <w:color w:val="000000"/>
          </w:rPr>
          <w:t>9098</w:t>
        </w:r>
        <w:r>
          <w:rPr>
            <w:rFonts w:ascii="Segoe UI" w:hAnsi="Segoe UI" w:cs="Segoe UI"/>
            <w:color w:val="000000"/>
          </w:rPr>
          <w:t>.</w:t>
        </w:r>
      </w:ins>
    </w:p>
    <w:p w14:paraId="56503E98" w14:textId="77777777" w:rsidR="00A32E89" w:rsidRDefault="00A32E89" w:rsidP="00A32E89">
      <w:pPr>
        <w:pStyle w:val="NormalWeb"/>
        <w:shd w:val="clear" w:color="auto" w:fill="FFFFFF"/>
        <w:spacing w:before="150" w:beforeAutospacing="0" w:after="240" w:afterAutospacing="0"/>
        <w:rPr>
          <w:ins w:id="3715" w:author="Rajiv Bansal" w:date="2019-08-04T14:13:00Z"/>
          <w:rFonts w:ascii="Segoe UI" w:hAnsi="Segoe UI" w:cs="Segoe UI"/>
          <w:color w:val="000000"/>
        </w:rPr>
      </w:pPr>
      <w:ins w:id="3716" w:author="Rajiv Bansal" w:date="2019-08-04T14:13:00Z">
        <w:r>
          <w:rPr>
            <w:rFonts w:ascii="Segoe UI" w:hAnsi="Segoe UI" w:cs="Segoe UI"/>
            <w:color w:val="000000"/>
          </w:rPr>
          <w:t>Start the student service as described above and then test school service by 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 It should show the below output in browser :</w:t>
        </w:r>
      </w:ins>
    </w:p>
    <w:p w14:paraId="5F7E2C87" w14:textId="21DF308B" w:rsidR="00A32E89" w:rsidRDefault="00A32E89" w:rsidP="00A32E89">
      <w:pPr>
        <w:rPr>
          <w:ins w:id="3717" w:author="Rajiv Bansal" w:date="2019-08-04T14:13:00Z"/>
          <w:rFonts w:ascii="Times New Roman" w:hAnsi="Times New Roman" w:cs="Times New Roman"/>
        </w:rPr>
      </w:pPr>
      <w:ins w:id="3718" w:author="Rajiv Bansal" w:date="2019-08-04T14:13:00Z">
        <w:r>
          <w:rPr>
            <w:noProof/>
            <w:color w:val="0366D6"/>
          </w:rPr>
          <w:drawing>
            <wp:inline distT="0" distB="0" distL="0" distR="0" wp14:anchorId="5DA8F917" wp14:editId="17909CE1">
              <wp:extent cx="9779000" cy="1287780"/>
              <wp:effectExtent l="0" t="0" r="0" b="7620"/>
              <wp:docPr id="207" name="Picture 207" descr="https://cdn1.howtodoinjava.com/wp-content/uploads/2017/07/schoolserviceresponse.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dn1.howtodoinjava.com/wp-content/uploads/2017/07/schoolserviceresponse.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067F12AF" w14:textId="77777777" w:rsidR="00A32E89" w:rsidRDefault="00A32E89">
      <w:pPr>
        <w:pStyle w:val="Heading5"/>
        <w:rPr>
          <w:ins w:id="3719" w:author="Rajiv Bansal" w:date="2019-08-04T14:13:00Z"/>
          <w:rFonts w:ascii="Segoe UI" w:hAnsi="Segoe UI" w:cs="Segoe UI"/>
          <w:color w:val="000000"/>
        </w:rPr>
        <w:pPrChange w:id="3720" w:author="Rajiv Bansal" w:date="2019-08-04T14:14:00Z">
          <w:pPr>
            <w:pStyle w:val="Heading2"/>
            <w:pBdr>
              <w:bottom w:val="single" w:sz="6" w:space="4" w:color="EAECEF"/>
            </w:pBdr>
            <w:shd w:val="clear" w:color="auto" w:fill="FFFFFF"/>
            <w:spacing w:before="450" w:after="240"/>
          </w:pPr>
        </w:pPrChange>
      </w:pPr>
      <w:ins w:id="3721" w:author="Rajiv Bansal" w:date="2019-08-04T14:13:00Z">
        <w:r>
          <w:rPr>
            <w:rFonts w:ascii="Segoe UI" w:hAnsi="Segoe UI" w:cs="Segoe UI"/>
            <w:color w:val="000000"/>
          </w:rPr>
          <w:t>Test Hystrix Circuit Breaker – Demo</w:t>
        </w:r>
      </w:ins>
    </w:p>
    <w:p w14:paraId="53FC7CAB" w14:textId="77777777" w:rsidR="00A32E89" w:rsidRDefault="00A32E89" w:rsidP="00A32E89">
      <w:pPr>
        <w:pStyle w:val="NormalWeb"/>
        <w:shd w:val="clear" w:color="auto" w:fill="FFFFFF"/>
        <w:spacing w:before="150" w:beforeAutospacing="0" w:after="240" w:afterAutospacing="0"/>
        <w:rPr>
          <w:ins w:id="3722" w:author="Rajiv Bansal" w:date="2019-08-04T14:13:00Z"/>
          <w:rFonts w:ascii="Segoe UI" w:hAnsi="Segoe UI" w:cs="Segoe UI"/>
          <w:color w:val="000000"/>
        </w:rPr>
      </w:pPr>
      <w:ins w:id="3723" w:author="Rajiv Bansal" w:date="2019-08-04T14:13:00Z">
        <w:r>
          <w:rPr>
            <w:rFonts w:ascii="Segoe UI" w:hAnsi="Segoe UI" w:cs="Segoe UI"/>
            <w:color w:val="000000"/>
          </w:rPr>
          <w:t>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w:t>
        </w:r>
      </w:ins>
    </w:p>
    <w:p w14:paraId="184795B3" w14:textId="77777777" w:rsidR="00A32E89" w:rsidRDefault="00A32E89" w:rsidP="00A32E89">
      <w:pPr>
        <w:pStyle w:val="NormalWeb"/>
        <w:shd w:val="clear" w:color="auto" w:fill="FFFFFF"/>
        <w:spacing w:before="150" w:beforeAutospacing="0" w:after="240" w:afterAutospacing="0"/>
        <w:rPr>
          <w:ins w:id="3724" w:author="Rajiv Bansal" w:date="2019-08-04T14:13:00Z"/>
          <w:rFonts w:ascii="Segoe UI" w:hAnsi="Segoe UI" w:cs="Segoe UI"/>
          <w:color w:val="000000"/>
        </w:rPr>
      </w:pPr>
      <w:ins w:id="3725" w:author="Rajiv Bansal" w:date="2019-08-04T14:13:00Z">
        <w:r>
          <w:rPr>
            <w:rFonts w:ascii="Segoe UI" w:hAnsi="Segoe UI" w:cs="Segoe UI"/>
            <w:color w:val="000000"/>
          </w:rPr>
          <w:t>It should show the below output in browser –</w:t>
        </w:r>
      </w:ins>
    </w:p>
    <w:p w14:paraId="0D46A4E2" w14:textId="2957170D" w:rsidR="00A32E89" w:rsidRDefault="00A32E89" w:rsidP="00A32E89">
      <w:pPr>
        <w:rPr>
          <w:ins w:id="3726" w:author="Rajiv Bansal" w:date="2019-08-04T14:13:00Z"/>
          <w:rFonts w:ascii="Times New Roman" w:hAnsi="Times New Roman" w:cs="Times New Roman"/>
        </w:rPr>
      </w:pPr>
      <w:ins w:id="3727" w:author="Rajiv Bansal" w:date="2019-08-04T14:13:00Z">
        <w:r>
          <w:rPr>
            <w:noProof/>
            <w:color w:val="0366D6"/>
          </w:rPr>
          <w:lastRenderedPageBreak/>
          <w:drawing>
            <wp:inline distT="0" distB="0" distL="0" distR="0" wp14:anchorId="3668E084" wp14:editId="7AABBBF8">
              <wp:extent cx="9779000" cy="1287780"/>
              <wp:effectExtent l="0" t="0" r="0" b="7620"/>
              <wp:docPr id="206" name="Picture 206" descr="https://cdn1.howtodoinjava.com/wp-content/uploads/2017/07/schoolserviceresponse.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dn1.howtodoinjava.com/wp-content/uploads/2017/07/schoolserviceresponse.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6A30360F" w14:textId="77777777" w:rsidR="00A32E89" w:rsidRDefault="00A32E89" w:rsidP="00A32E89">
      <w:pPr>
        <w:pStyle w:val="NormalWeb"/>
        <w:shd w:val="clear" w:color="auto" w:fill="FFFFFF"/>
        <w:spacing w:before="150" w:beforeAutospacing="0" w:after="240" w:afterAutospacing="0"/>
        <w:rPr>
          <w:ins w:id="3728" w:author="Rajiv Bansal" w:date="2019-08-04T14:13:00Z"/>
          <w:rFonts w:ascii="Segoe UI" w:hAnsi="Segoe UI" w:cs="Segoe UI"/>
          <w:color w:val="000000"/>
        </w:rPr>
      </w:pPr>
      <w:ins w:id="3729" w:author="Rajiv Bansal" w:date="2019-08-04T14:13:00Z">
        <w:r>
          <w:rPr>
            <w:rFonts w:ascii="Segoe UI" w:hAnsi="Segoe UI" w:cs="Segoe UI"/>
            <w:color w:val="000000"/>
          </w:rPr>
          <w:t>Now we already know that School service is calling student service internally, and it is getting student details from that service. So if both the services are running, school service is displaying the data returned by student service as we have seen in the school service browser output above. This is </w:t>
        </w:r>
        <w:r>
          <w:rPr>
            <w:rStyle w:val="Strong"/>
            <w:rFonts w:ascii="Segoe UI" w:eastAsiaTheme="majorEastAsia" w:hAnsi="Segoe UI" w:cs="Segoe UI"/>
            <w:color w:val="000000"/>
          </w:rPr>
          <w:t>CIRCUIT CLOSED State</w:t>
        </w:r>
        <w:r>
          <w:rPr>
            <w:rFonts w:ascii="Segoe UI" w:hAnsi="Segoe UI" w:cs="Segoe UI"/>
            <w:color w:val="000000"/>
          </w:rPr>
          <w:t>.</w:t>
        </w:r>
      </w:ins>
    </w:p>
    <w:p w14:paraId="5696D3FC" w14:textId="77777777" w:rsidR="00A32E89" w:rsidRDefault="00A32E89" w:rsidP="00A32E89">
      <w:pPr>
        <w:pStyle w:val="NormalWeb"/>
        <w:shd w:val="clear" w:color="auto" w:fill="FFFFFF"/>
        <w:spacing w:before="150" w:beforeAutospacing="0" w:after="240" w:afterAutospacing="0"/>
        <w:rPr>
          <w:ins w:id="3730" w:author="Rajiv Bansal" w:date="2019-08-04T14:13:00Z"/>
          <w:rFonts w:ascii="Segoe UI" w:hAnsi="Segoe UI" w:cs="Segoe UI"/>
          <w:color w:val="000000"/>
        </w:rPr>
      </w:pPr>
      <w:ins w:id="3731" w:author="Rajiv Bansal" w:date="2019-08-04T14:13:00Z">
        <w:r>
          <w:rPr>
            <w:rFonts w:ascii="Segoe UI" w:hAnsi="Segoe UI" w:cs="Segoe UI"/>
            <w:color w:val="000000"/>
          </w:rPr>
          <w:t>Now let us </w:t>
        </w:r>
        <w:r>
          <w:rPr>
            <w:rStyle w:val="Emphasis"/>
            <w:rFonts w:ascii="Segoe UI" w:hAnsi="Segoe UI" w:cs="Segoe UI"/>
            <w:color w:val="000000"/>
          </w:rPr>
          <w:t>stop the student service</w:t>
        </w:r>
        <w:r>
          <w:rPr>
            <w:rFonts w:ascii="Segoe UI" w:hAnsi="Segoe UI" w:cs="Segoe UI"/>
            <w:color w:val="000000"/>
          </w:rPr>
          <w:t> by just pressing </w:t>
        </w:r>
        <w:r>
          <w:rPr>
            <w:rStyle w:val="HTMLCode"/>
            <w:rFonts w:ascii="Consolas" w:eastAsiaTheme="majorEastAsia" w:hAnsi="Consolas"/>
            <w:color w:val="FF0779"/>
            <w:sz w:val="21"/>
            <w:szCs w:val="21"/>
          </w:rPr>
          <w:t>CTRL + C</w:t>
        </w:r>
        <w:r>
          <w:rPr>
            <w:rFonts w:ascii="Segoe UI" w:hAnsi="Segoe UI" w:cs="Segoe UI"/>
            <w:color w:val="000000"/>
          </w:rPr>
          <w:t> in the student service server console (stop the server) and test the school service again from browser. This time it will return the fall back method response. Here Hystrix comes into picture, it monitors Student service in frequent interval and as it is down, Hystrix component has opened the Circuit and fallback path enabled.</w:t>
        </w:r>
      </w:ins>
    </w:p>
    <w:p w14:paraId="734F5205" w14:textId="77777777" w:rsidR="00A32E89" w:rsidRDefault="00A32E89" w:rsidP="00A32E89">
      <w:pPr>
        <w:pStyle w:val="NormalWeb"/>
        <w:shd w:val="clear" w:color="auto" w:fill="FFFFFF"/>
        <w:spacing w:before="150" w:beforeAutospacing="0" w:after="240" w:afterAutospacing="0"/>
        <w:rPr>
          <w:ins w:id="3732" w:author="Rajiv Bansal" w:date="2019-08-04T14:13:00Z"/>
          <w:rFonts w:ascii="Segoe UI" w:hAnsi="Segoe UI" w:cs="Segoe UI"/>
          <w:color w:val="000000"/>
        </w:rPr>
      </w:pPr>
      <w:ins w:id="3733" w:author="Rajiv Bansal" w:date="2019-08-04T14:13:00Z">
        <w:r>
          <w:rPr>
            <w:rFonts w:ascii="Segoe UI" w:hAnsi="Segoe UI" w:cs="Segoe UI"/>
            <w:color w:val="000000"/>
          </w:rPr>
          <w:t>Here is the fall back output in the browser.</w:t>
        </w:r>
      </w:ins>
    </w:p>
    <w:p w14:paraId="450A8419" w14:textId="33EF917A" w:rsidR="00A32E89" w:rsidRDefault="00A32E89" w:rsidP="00A32E89">
      <w:pPr>
        <w:rPr>
          <w:ins w:id="3734" w:author="Rajiv Bansal" w:date="2019-08-04T14:13:00Z"/>
          <w:rFonts w:ascii="Times New Roman" w:hAnsi="Times New Roman" w:cs="Times New Roman"/>
        </w:rPr>
      </w:pPr>
      <w:ins w:id="3735" w:author="Rajiv Bansal" w:date="2019-08-04T14:13:00Z">
        <w:r>
          <w:rPr>
            <w:noProof/>
            <w:color w:val="0366D6"/>
          </w:rPr>
          <w:drawing>
            <wp:inline distT="0" distB="0" distL="0" distR="0" wp14:anchorId="7079F6C6" wp14:editId="45C865A0">
              <wp:extent cx="9779000" cy="1241425"/>
              <wp:effectExtent l="0" t="0" r="0" b="0"/>
              <wp:docPr id="205" name="Picture 205" descr="https://cdn1.howtodoinjava.com/wp-content/uploads/2017/07/schoolserviceresponse_fallback.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dn1.howtodoinjava.com/wp-content/uploads/2017/07/schoolserviceresponse_fallback.jpg">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779000" cy="1241425"/>
                      </a:xfrm>
                      <a:prstGeom prst="rect">
                        <a:avLst/>
                      </a:prstGeom>
                      <a:noFill/>
                      <a:ln>
                        <a:noFill/>
                      </a:ln>
                    </pic:spPr>
                  </pic:pic>
                </a:graphicData>
              </a:graphic>
            </wp:inline>
          </w:drawing>
        </w:r>
        <w:r>
          <w:t>School Service Response Fallback path</w:t>
        </w:r>
      </w:ins>
    </w:p>
    <w:p w14:paraId="3F7A9DB5" w14:textId="77777777" w:rsidR="00A32E89" w:rsidRDefault="00A32E89" w:rsidP="00A32E89">
      <w:pPr>
        <w:pStyle w:val="NormalWeb"/>
        <w:shd w:val="clear" w:color="auto" w:fill="FFFFFF"/>
        <w:spacing w:before="150" w:beforeAutospacing="0" w:after="240" w:afterAutospacing="0"/>
        <w:rPr>
          <w:ins w:id="3736" w:author="Rajiv Bansal" w:date="2019-08-04T14:13:00Z"/>
          <w:rFonts w:ascii="Segoe UI" w:hAnsi="Segoe UI" w:cs="Segoe UI"/>
          <w:color w:val="000000"/>
        </w:rPr>
      </w:pPr>
      <w:ins w:id="3737" w:author="Rajiv Bansal" w:date="2019-08-04T14:13:00Z">
        <w:r>
          <w:rPr>
            <w:rFonts w:ascii="Segoe UI" w:hAnsi="Segoe UI" w:cs="Segoe UI"/>
            <w:color w:val="000000"/>
          </w:rPr>
          <w:t>Again start the Student service, wait for few moments and go back to school service and it will again start responding in normal flow.</w:t>
        </w:r>
      </w:ins>
    </w:p>
    <w:p w14:paraId="5E00EE70" w14:textId="77777777" w:rsidR="00A32E89" w:rsidRDefault="00A32E89">
      <w:pPr>
        <w:pStyle w:val="Heading5"/>
        <w:rPr>
          <w:ins w:id="3738" w:author="Rajiv Bansal" w:date="2019-08-04T14:13:00Z"/>
          <w:rFonts w:ascii="Segoe UI" w:hAnsi="Segoe UI" w:cs="Segoe UI"/>
          <w:color w:val="000000"/>
        </w:rPr>
        <w:pPrChange w:id="3739" w:author="Rajiv Bansal" w:date="2019-08-04T14:14:00Z">
          <w:pPr>
            <w:pStyle w:val="Heading2"/>
            <w:pBdr>
              <w:bottom w:val="single" w:sz="6" w:space="4" w:color="EAECEF"/>
            </w:pBdr>
            <w:shd w:val="clear" w:color="auto" w:fill="FFFFFF"/>
            <w:spacing w:before="450" w:after="240"/>
          </w:pPr>
        </w:pPrChange>
      </w:pPr>
      <w:ins w:id="3740" w:author="Rajiv Bansal" w:date="2019-08-04T14:13:00Z">
        <w:r>
          <w:rPr>
            <w:rFonts w:ascii="Segoe UI" w:hAnsi="Segoe UI" w:cs="Segoe UI"/>
            <w:color w:val="000000"/>
          </w:rPr>
          <w:t>Hystrix Dashboard</w:t>
        </w:r>
      </w:ins>
    </w:p>
    <w:p w14:paraId="64C815AD" w14:textId="77777777" w:rsidR="00A32E89" w:rsidRDefault="00A32E89" w:rsidP="00A32E89">
      <w:pPr>
        <w:pStyle w:val="NormalWeb"/>
        <w:shd w:val="clear" w:color="auto" w:fill="FFFFFF"/>
        <w:spacing w:before="150" w:beforeAutospacing="0" w:after="240" w:afterAutospacing="0"/>
        <w:rPr>
          <w:ins w:id="3741" w:author="Rajiv Bansal" w:date="2019-08-04T14:13:00Z"/>
          <w:rFonts w:ascii="Segoe UI" w:hAnsi="Segoe UI" w:cs="Segoe UI"/>
          <w:color w:val="000000"/>
        </w:rPr>
      </w:pPr>
      <w:ins w:id="3742" w:author="Rajiv Bansal" w:date="2019-08-04T14:13:00Z">
        <w:r>
          <w:rPr>
            <w:rFonts w:ascii="Segoe UI" w:hAnsi="Segoe UI" w:cs="Segoe UI"/>
            <w:color w:val="000000"/>
          </w:rPr>
          <w:t>As we have added hystrix dashboard dependency, hystrix has provided one nice Dashboard and a Hystrix Stream in the bellow URLS:</w:t>
        </w:r>
      </w:ins>
    </w:p>
    <w:p w14:paraId="6AF489A0" w14:textId="77777777" w:rsidR="00A32E89" w:rsidRDefault="00A32E89" w:rsidP="00A32E89">
      <w:pPr>
        <w:numPr>
          <w:ilvl w:val="0"/>
          <w:numId w:val="58"/>
        </w:numPr>
        <w:shd w:val="clear" w:color="auto" w:fill="FFFFFF"/>
        <w:spacing w:before="60" w:after="100" w:afterAutospacing="1" w:line="240" w:lineRule="auto"/>
        <w:ind w:left="600"/>
        <w:rPr>
          <w:ins w:id="3743" w:author="Rajiv Bansal" w:date="2019-08-04T14:13:00Z"/>
          <w:rFonts w:ascii="Segoe UI" w:hAnsi="Segoe UI" w:cs="Segoe UI"/>
          <w:color w:val="000000"/>
        </w:rPr>
      </w:pPr>
      <w:ins w:id="3744"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Strong"/>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 It’s a continuous stream that Hystrix generates. It is just a health check result along with all the service calls that are being monitored by Hystrix. Sample output will look like in browser –</w:t>
        </w:r>
      </w:ins>
    </w:p>
    <w:p w14:paraId="4250C206" w14:textId="48F2A82E" w:rsidR="00A32E89" w:rsidRDefault="00A32E89" w:rsidP="00A32E89">
      <w:pPr>
        <w:shd w:val="clear" w:color="auto" w:fill="FFFFFF"/>
        <w:spacing w:afterAutospacing="1"/>
        <w:ind w:left="600"/>
        <w:rPr>
          <w:ins w:id="3745" w:author="Rajiv Bansal" w:date="2019-08-04T14:13:00Z"/>
          <w:rFonts w:ascii="Segoe UI" w:hAnsi="Segoe UI" w:cs="Segoe UI"/>
          <w:color w:val="000000"/>
        </w:rPr>
      </w:pPr>
      <w:ins w:id="3746" w:author="Rajiv Bansal" w:date="2019-08-04T14:13:00Z">
        <w:r>
          <w:rPr>
            <w:rFonts w:ascii="Segoe UI" w:hAnsi="Segoe UI" w:cs="Segoe UI"/>
            <w:noProof/>
            <w:color w:val="0366D6"/>
          </w:rPr>
          <w:drawing>
            <wp:inline distT="0" distB="0" distL="0" distR="0" wp14:anchorId="11FD0D6F" wp14:editId="3931DCDC">
              <wp:extent cx="9779000" cy="5090795"/>
              <wp:effectExtent l="0" t="0" r="0" b="0"/>
              <wp:docPr id="204" name="Picture 204" descr="https://cdn1.howtodoinjava.com/wp-content/uploads/2017/07/HystrixStream.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dn1.howtodoinjava.com/wp-content/uploads/2017/07/HystrixStream.jpg">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779000" cy="5090795"/>
                      </a:xfrm>
                      <a:prstGeom prst="rect">
                        <a:avLst/>
                      </a:prstGeom>
                      <a:noFill/>
                      <a:ln>
                        <a:noFill/>
                      </a:ln>
                    </pic:spPr>
                  </pic:pic>
                </a:graphicData>
              </a:graphic>
            </wp:inline>
          </w:drawing>
        </w:r>
        <w:r>
          <w:rPr>
            <w:rFonts w:ascii="Segoe UI" w:hAnsi="Segoe UI" w:cs="Segoe UI"/>
            <w:color w:val="000000"/>
          </w:rPr>
          <w:t>Hystrix Stream output</w:t>
        </w:r>
      </w:ins>
    </w:p>
    <w:p w14:paraId="2F30469C" w14:textId="77777777" w:rsidR="00A32E89" w:rsidRDefault="00A32E89" w:rsidP="00A32E89">
      <w:pPr>
        <w:numPr>
          <w:ilvl w:val="0"/>
          <w:numId w:val="58"/>
        </w:numPr>
        <w:shd w:val="clear" w:color="auto" w:fill="FFFFFF"/>
        <w:spacing w:before="60" w:after="100" w:afterAutospacing="1" w:line="240" w:lineRule="auto"/>
        <w:ind w:left="600"/>
        <w:rPr>
          <w:ins w:id="3747" w:author="Rajiv Bansal" w:date="2019-08-04T14:13:00Z"/>
          <w:rFonts w:ascii="Segoe UI" w:hAnsi="Segoe UI" w:cs="Segoe UI"/>
          <w:color w:val="000000"/>
        </w:rPr>
      </w:pPr>
      <w:ins w:id="3748"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 \t "_blank" </w:instrText>
        </w:r>
        <w:r>
          <w:rPr>
            <w:rFonts w:ascii="Segoe UI" w:hAnsi="Segoe UI" w:cs="Segoe UI"/>
            <w:color w:val="000000"/>
          </w:rPr>
          <w:fldChar w:fldCharType="separate"/>
        </w:r>
        <w:r>
          <w:rPr>
            <w:rStyle w:val="Strong"/>
            <w:rFonts w:ascii="Segoe UI" w:hAnsi="Segoe UI" w:cs="Segoe UI"/>
            <w:color w:val="0366D6"/>
          </w:rPr>
          <w:t>http://localhost:9098/hystrix</w:t>
        </w:r>
        <w:r>
          <w:rPr>
            <w:rFonts w:ascii="Segoe UI" w:hAnsi="Segoe UI" w:cs="Segoe UI"/>
            <w:color w:val="000000"/>
          </w:rPr>
          <w:fldChar w:fldCharType="end"/>
        </w:r>
        <w:r>
          <w:rPr>
            <w:rFonts w:ascii="Segoe UI" w:hAnsi="Segoe UI" w:cs="Segoe UI"/>
            <w:color w:val="000000"/>
          </w:rPr>
          <w:t> – This is visual dashboard initial state.</w:t>
        </w:r>
      </w:ins>
    </w:p>
    <w:p w14:paraId="6A118DC2" w14:textId="082A0404" w:rsidR="00A32E89" w:rsidRDefault="00A32E89" w:rsidP="00A32E89">
      <w:pPr>
        <w:shd w:val="clear" w:color="auto" w:fill="FFFFFF"/>
        <w:spacing w:afterAutospacing="1"/>
        <w:ind w:left="600"/>
        <w:rPr>
          <w:ins w:id="3749" w:author="Rajiv Bansal" w:date="2019-08-04T14:13:00Z"/>
          <w:rFonts w:ascii="Segoe UI" w:hAnsi="Segoe UI" w:cs="Segoe UI"/>
          <w:color w:val="000000"/>
        </w:rPr>
      </w:pPr>
      <w:ins w:id="3750" w:author="Rajiv Bansal" w:date="2019-08-04T14:13:00Z">
        <w:r>
          <w:rPr>
            <w:rFonts w:ascii="Segoe UI" w:hAnsi="Segoe UI" w:cs="Segoe UI"/>
            <w:noProof/>
            <w:color w:val="0366D6"/>
          </w:rPr>
          <w:lastRenderedPageBreak/>
          <w:drawing>
            <wp:inline distT="0" distB="0" distL="0" distR="0" wp14:anchorId="33F90669" wp14:editId="7CBA0A4C">
              <wp:extent cx="9779000" cy="4790440"/>
              <wp:effectExtent l="0" t="0" r="0" b="0"/>
              <wp:docPr id="203" name="Picture 203" descr="https://cdn1.howtodoinjava.com/wp-content/uploads/2017/07/Hystrix_initial.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dn1.howtodoinjava.com/wp-content/uploads/2017/07/Hystrix_initial.jp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779000" cy="4790440"/>
                      </a:xfrm>
                      <a:prstGeom prst="rect">
                        <a:avLst/>
                      </a:prstGeom>
                      <a:noFill/>
                      <a:ln>
                        <a:noFill/>
                      </a:ln>
                    </pic:spPr>
                  </pic:pic>
                </a:graphicData>
              </a:graphic>
            </wp:inline>
          </w:drawing>
        </w:r>
        <w:r>
          <w:rPr>
            <w:rFonts w:ascii="Segoe UI" w:hAnsi="Segoe UI" w:cs="Segoe UI"/>
            <w:color w:val="000000"/>
          </w:rPr>
          <w:t>Hystrix Initial Dashboard</w:t>
        </w:r>
      </w:ins>
    </w:p>
    <w:p w14:paraId="3E78496E" w14:textId="77777777" w:rsidR="00A32E89" w:rsidRDefault="00A32E89" w:rsidP="00A32E89">
      <w:pPr>
        <w:numPr>
          <w:ilvl w:val="0"/>
          <w:numId w:val="58"/>
        </w:numPr>
        <w:shd w:val="clear" w:color="auto" w:fill="FFFFFF"/>
        <w:spacing w:before="60" w:after="100" w:afterAutospacing="1" w:line="240" w:lineRule="auto"/>
        <w:ind w:left="600"/>
        <w:rPr>
          <w:ins w:id="3751" w:author="Rajiv Bansal" w:date="2019-08-04T14:13:00Z"/>
          <w:rFonts w:ascii="Segoe UI" w:hAnsi="Segoe UI" w:cs="Segoe UI"/>
          <w:color w:val="000000"/>
        </w:rPr>
      </w:pPr>
      <w:ins w:id="3752" w:author="Rajiv Bansal" w:date="2019-08-04T14:13:00Z">
        <w:r>
          <w:rPr>
            <w:rFonts w:ascii="Segoe UI" w:hAnsi="Segoe UI" w:cs="Segoe UI"/>
            <w:color w:val="000000"/>
          </w:rPr>
          <w:t>Now add </w:t>
        </w:r>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Hyperlink"/>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in dashboard to get a meaningful dynamic visual representation of the circuit being monitored by the Hystrix component. Visual Dashboard after providing the Stream input in the home page –</w:t>
        </w:r>
      </w:ins>
    </w:p>
    <w:p w14:paraId="27A5E7C4" w14:textId="3E283EEB" w:rsidR="00A32E89" w:rsidRDefault="00A32E89" w:rsidP="00A32E89">
      <w:pPr>
        <w:shd w:val="clear" w:color="auto" w:fill="FFFFFF"/>
        <w:spacing w:afterAutospacing="1"/>
        <w:ind w:left="600"/>
        <w:rPr>
          <w:ins w:id="3753" w:author="Rajiv Bansal" w:date="2019-08-04T14:13:00Z"/>
          <w:rFonts w:ascii="Segoe UI" w:hAnsi="Segoe UI" w:cs="Segoe UI"/>
          <w:color w:val="000000"/>
        </w:rPr>
      </w:pPr>
      <w:ins w:id="3754" w:author="Rajiv Bansal" w:date="2019-08-04T14:13:00Z">
        <w:r>
          <w:rPr>
            <w:rFonts w:ascii="Segoe UI" w:hAnsi="Segoe UI" w:cs="Segoe UI"/>
            <w:noProof/>
            <w:color w:val="0366D6"/>
          </w:rPr>
          <w:drawing>
            <wp:inline distT="0" distB="0" distL="0" distR="0" wp14:anchorId="7377AEA0" wp14:editId="0252D0FE">
              <wp:extent cx="9779000" cy="3362960"/>
              <wp:effectExtent l="0" t="0" r="0" b="8890"/>
              <wp:docPr id="202" name="Picture 202" descr="https://cdn1.howtodoinjava.com/wp-content/uploads/2017/07/HystrixDashboard.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dn1.howtodoinjava.com/wp-content/uploads/2017/07/HystrixDashboard.jpg">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779000" cy="3362960"/>
                      </a:xfrm>
                      <a:prstGeom prst="rect">
                        <a:avLst/>
                      </a:prstGeom>
                      <a:noFill/>
                      <a:ln>
                        <a:noFill/>
                      </a:ln>
                    </pic:spPr>
                  </pic:pic>
                </a:graphicData>
              </a:graphic>
            </wp:inline>
          </w:drawing>
        </w:r>
        <w:r>
          <w:rPr>
            <w:rFonts w:ascii="Segoe UI" w:hAnsi="Segoe UI" w:cs="Segoe UI"/>
            <w:color w:val="000000"/>
          </w:rPr>
          <w:t>Hystrix visual Dashboard</w:t>
        </w:r>
      </w:ins>
    </w:p>
    <w:p w14:paraId="22B905C6" w14:textId="77777777" w:rsidR="00A32E89" w:rsidRDefault="00A32E89">
      <w:pPr>
        <w:pStyle w:val="Heading5"/>
        <w:rPr>
          <w:ins w:id="3755" w:author="Rajiv Bansal" w:date="2019-08-04T14:13:00Z"/>
          <w:rFonts w:ascii="Segoe UI" w:hAnsi="Segoe UI" w:cs="Segoe UI"/>
          <w:color w:val="000000"/>
        </w:rPr>
        <w:pPrChange w:id="3756" w:author="Rajiv Bansal" w:date="2019-08-04T14:14:00Z">
          <w:pPr>
            <w:pStyle w:val="Heading2"/>
            <w:pBdr>
              <w:bottom w:val="single" w:sz="6" w:space="4" w:color="EAECEF"/>
            </w:pBdr>
            <w:shd w:val="clear" w:color="auto" w:fill="FFFFFF"/>
            <w:spacing w:before="450" w:after="240"/>
          </w:pPr>
        </w:pPrChange>
      </w:pPr>
      <w:ins w:id="3757" w:author="Rajiv Bansal" w:date="2019-08-04T14:13:00Z">
        <w:r>
          <w:rPr>
            <w:rFonts w:ascii="Segoe UI" w:hAnsi="Segoe UI" w:cs="Segoe UI"/>
            <w:color w:val="000000"/>
          </w:rPr>
          <w:t>Summary</w:t>
        </w:r>
      </w:ins>
    </w:p>
    <w:p w14:paraId="2F1F3FEB" w14:textId="77777777" w:rsidR="00A32E89" w:rsidRDefault="00A32E89" w:rsidP="00A32E89">
      <w:pPr>
        <w:pStyle w:val="NormalWeb"/>
        <w:shd w:val="clear" w:color="auto" w:fill="FFFFFF"/>
        <w:spacing w:before="150" w:beforeAutospacing="0" w:after="240" w:afterAutospacing="0"/>
        <w:rPr>
          <w:ins w:id="3758" w:author="Rajiv Bansal" w:date="2019-08-04T14:13:00Z"/>
          <w:rFonts w:ascii="Segoe UI" w:hAnsi="Segoe UI" w:cs="Segoe UI"/>
          <w:color w:val="000000"/>
        </w:rPr>
      </w:pPr>
      <w:ins w:id="3759" w:author="Rajiv Bansal" w:date="2019-08-04T14:13:00Z">
        <w:r>
          <w:rPr>
            <w:rFonts w:ascii="Segoe UI" w:hAnsi="Segoe UI" w:cs="Segoe UI"/>
            <w:color w:val="000000"/>
          </w:rPr>
          <w:t>That’s all about </w:t>
        </w:r>
        <w:r>
          <w:rPr>
            <w:rStyle w:val="Strong"/>
            <w:rFonts w:ascii="Segoe UI" w:eastAsiaTheme="majorEastAsia" w:hAnsi="Segoe UI" w:cs="Segoe UI"/>
            <w:color w:val="000000"/>
          </w:rPr>
          <w:t>creating spring could Hystrix Circuit Breaker</w:t>
        </w:r>
        <w:r>
          <w:rPr>
            <w:rFonts w:ascii="Segoe UI" w:hAnsi="Segoe UI" w:cs="Segoe UI"/>
            <w:color w:val="000000"/>
          </w:rPr>
          <w:t>, we have tested both </w:t>
        </w:r>
        <w:r>
          <w:rPr>
            <w:rStyle w:val="Strong"/>
            <w:rFonts w:ascii="Segoe UI" w:eastAsiaTheme="majorEastAsia" w:hAnsi="Segoe UI" w:cs="Segoe UI"/>
            <w:color w:val="000000"/>
          </w:rPr>
          <w:t>circuit open path</w:t>
        </w:r>
        <w:r>
          <w:rPr>
            <w:rFonts w:ascii="Segoe UI" w:hAnsi="Segoe UI" w:cs="Segoe UI"/>
            <w:color w:val="000000"/>
          </w:rPr>
          <w:t> and </w:t>
        </w:r>
        <w:r>
          <w:rPr>
            <w:rStyle w:val="Strong"/>
            <w:rFonts w:ascii="Segoe UI" w:eastAsiaTheme="majorEastAsia" w:hAnsi="Segoe UI" w:cs="Segoe UI"/>
            <w:color w:val="000000"/>
          </w:rPr>
          <w:t>circuit closed path</w:t>
        </w:r>
        <w:r>
          <w:rPr>
            <w:rFonts w:ascii="Segoe UI" w:hAnsi="Segoe UI" w:cs="Segoe UI"/>
            <w:color w:val="000000"/>
          </w:rPr>
          <w:t>. Do the setup on your own and play with different combination service state to be more clear of whole concept.</w:t>
        </w:r>
      </w:ins>
    </w:p>
    <w:p w14:paraId="4F2CA6FE" w14:textId="77777777" w:rsidR="0051336D" w:rsidRPr="00841160" w:rsidRDefault="0051336D">
      <w:pPr>
        <w:shd w:val="clear" w:color="auto" w:fill="FFFFFF"/>
        <w:spacing w:before="100" w:beforeAutospacing="1" w:after="100" w:afterAutospacing="1" w:line="240" w:lineRule="auto"/>
        <w:rPr>
          <w:rFonts w:eastAsia="Times New Roman" w:cs="Times New Roman"/>
          <w:color w:val="333333"/>
          <w:lang w:eastAsia="en-IN"/>
        </w:rPr>
      </w:pPr>
    </w:p>
    <w:p w14:paraId="3ADF621D" w14:textId="77777777" w:rsidR="00FC7E9D" w:rsidRDefault="00FC7E9D">
      <w:pPr>
        <w:rPr>
          <w:ins w:id="3760" w:author="Rajiv Bansal" w:date="2019-08-04T14:06:00Z"/>
          <w:rFonts w:eastAsiaTheme="majorEastAsia" w:cstheme="majorBidi"/>
          <w:b/>
          <w:color w:val="2F5496" w:themeColor="accent1" w:themeShade="BF"/>
          <w:sz w:val="32"/>
          <w:szCs w:val="32"/>
        </w:rPr>
      </w:pPr>
      <w:ins w:id="3761" w:author="Rajiv Bansal" w:date="2019-08-04T14:06:00Z">
        <w:r>
          <w:rPr>
            <w:b/>
          </w:rPr>
          <w:br w:type="page"/>
        </w:r>
      </w:ins>
    </w:p>
    <w:p w14:paraId="138178A2" w14:textId="77777777" w:rsidR="00BC5527" w:rsidRPr="00981572" w:rsidRDefault="00BC5527" w:rsidP="00BC5527">
      <w:pPr>
        <w:pStyle w:val="Heading4"/>
        <w:rPr>
          <w:ins w:id="3762" w:author="Rajiv Bansal" w:date="2019-08-04T14:20:00Z"/>
          <w:rStyle w:val="Strong"/>
          <w:rFonts w:ascii="Georgia" w:hAnsi="Georgia" w:cs="Lucida Sans Unicode"/>
          <w:i w:val="0"/>
          <w:iCs w:val="0"/>
          <w:spacing w:val="-3"/>
        </w:rPr>
      </w:pPr>
      <w:ins w:id="3763" w:author="Rajiv Bansal" w:date="2019-08-04T14:20:00Z">
        <w:r w:rsidRPr="00981572">
          <w:rPr>
            <w:rStyle w:val="Strong"/>
            <w:rFonts w:ascii="Georgia" w:hAnsi="Georgia" w:cs="Lucida Sans Unicode"/>
            <w:i w:val="0"/>
            <w:iCs w:val="0"/>
            <w:spacing w:val="-3"/>
          </w:rPr>
          <w:lastRenderedPageBreak/>
          <w:t xml:space="preserve">Zipkin and Sleuth </w:t>
        </w:r>
        <w:r>
          <w:rPr>
            <w:rStyle w:val="Strong"/>
            <w:rFonts w:ascii="Georgia" w:hAnsi="Georgia" w:cs="Lucida Sans Unicode"/>
            <w:i w:val="0"/>
            <w:iCs w:val="0"/>
            <w:spacing w:val="-3"/>
          </w:rPr>
          <w:t xml:space="preserve"> -- </w:t>
        </w:r>
        <w:r w:rsidRPr="00981572">
          <w:rPr>
            <w:rStyle w:val="Strong"/>
            <w:rFonts w:ascii="Georgia" w:hAnsi="Georgia" w:cs="Lucida Sans Unicode"/>
            <w:i w:val="0"/>
            <w:iCs w:val="0"/>
            <w:spacing w:val="-3"/>
          </w:rPr>
          <w:t>Distributed log tracing</w:t>
        </w:r>
      </w:ins>
    </w:p>
    <w:p w14:paraId="68FD8FC7" w14:textId="77777777" w:rsidR="00BC5527" w:rsidRPr="00532C52" w:rsidRDefault="00BC5527" w:rsidP="00BC5527">
      <w:pPr>
        <w:shd w:val="clear" w:color="auto" w:fill="FFFFFF"/>
        <w:spacing w:after="240" w:line="240" w:lineRule="auto"/>
        <w:jc w:val="both"/>
        <w:rPr>
          <w:ins w:id="3764" w:author="Rajiv Bansal" w:date="2019-08-04T14:20:00Z"/>
          <w:rFonts w:eastAsia="Times New Roman" w:cs="Segoe UI"/>
          <w:color w:val="000000"/>
          <w:lang w:eastAsia="en-IN"/>
        </w:rPr>
      </w:pPr>
      <w:ins w:id="3765" w:author="Rajiv Bansal" w:date="2019-08-04T14:20:00Z">
        <w:r>
          <w:fldChar w:fldCharType="begin"/>
        </w:r>
        <w:r>
          <w:instrText xml:space="preserve"> HYPERLINK "http://zipkin.io/" \t "_blank" </w:instrText>
        </w:r>
        <w:r>
          <w:fldChar w:fldCharType="separate"/>
        </w:r>
        <w:r w:rsidRPr="00532C52">
          <w:rPr>
            <w:rFonts w:eastAsia="Times New Roman" w:cs="Segoe UI"/>
            <w:color w:val="0366D6"/>
            <w:lang w:eastAsia="en-IN"/>
          </w:rPr>
          <w:t>Zipkin</w:t>
        </w:r>
        <w:r>
          <w:rPr>
            <w:rFonts w:eastAsia="Times New Roman" w:cs="Segoe UI"/>
            <w:color w:val="0366D6"/>
            <w:lang w:eastAsia="en-IN"/>
          </w:rPr>
          <w:fldChar w:fldCharType="end"/>
        </w:r>
        <w:r w:rsidRPr="00532C52">
          <w:rPr>
            <w:rFonts w:eastAsia="Times New Roman" w:cs="Segoe UI"/>
            <w:color w:val="000000"/>
            <w:lang w:eastAsia="en-IN"/>
          </w:rPr>
          <w:t> is very efficient tool for </w:t>
        </w:r>
        <w:r w:rsidRPr="00532C52">
          <w:rPr>
            <w:rFonts w:eastAsia="Times New Roman" w:cs="Segoe UI"/>
            <w:b/>
            <w:bCs/>
            <w:color w:val="000000"/>
            <w:lang w:eastAsia="en-IN"/>
          </w:rPr>
          <w:t>distributed tracing</w:t>
        </w:r>
        <w:r w:rsidRPr="00532C52">
          <w:rPr>
            <w:rFonts w:eastAsia="Times New Roman" w:cs="Segoe UI"/>
            <w:color w:val="000000"/>
            <w:lang w:eastAsia="en-IN"/>
          </w:rPr>
          <w:t> in </w:t>
        </w:r>
        <w:r>
          <w:fldChar w:fldCharType="begin"/>
        </w:r>
        <w:r>
          <w:instrText xml:space="preserve"> HYPERLINK "https://howtodoinjava.com/microservices/microservices-definition-principles-benefits/" \t "_blank" </w:instrText>
        </w:r>
        <w:r>
          <w:fldChar w:fldCharType="separate"/>
        </w:r>
        <w:r w:rsidRPr="00532C52">
          <w:rPr>
            <w:rFonts w:eastAsia="Times New Roman" w:cs="Segoe UI"/>
            <w:color w:val="0366D6"/>
            <w:lang w:eastAsia="en-IN"/>
          </w:rPr>
          <w:t>microservices</w:t>
        </w:r>
        <w:r>
          <w:rPr>
            <w:rFonts w:eastAsia="Times New Roman" w:cs="Segoe UI"/>
            <w:color w:val="0366D6"/>
            <w:lang w:eastAsia="en-IN"/>
          </w:rPr>
          <w:fldChar w:fldCharType="end"/>
        </w:r>
        <w:r w:rsidRPr="00532C52">
          <w:rPr>
            <w:rFonts w:eastAsia="Times New Roman" w:cs="Segoe UI"/>
            <w:color w:val="000000"/>
            <w:lang w:eastAsia="en-IN"/>
          </w:rPr>
          <w: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t>
        </w:r>
      </w:ins>
    </w:p>
    <w:p w14:paraId="6281B695" w14:textId="77777777" w:rsidR="00BC5527" w:rsidRPr="00532C52" w:rsidRDefault="00BC5527" w:rsidP="00BC5527">
      <w:pPr>
        <w:shd w:val="clear" w:color="auto" w:fill="FFFFFF"/>
        <w:spacing w:before="150" w:after="240" w:line="240" w:lineRule="auto"/>
        <w:jc w:val="both"/>
        <w:rPr>
          <w:ins w:id="3766" w:author="Rajiv Bansal" w:date="2019-08-04T14:20:00Z"/>
          <w:rFonts w:eastAsia="Times New Roman" w:cs="Segoe UI"/>
          <w:color w:val="000000"/>
          <w:lang w:eastAsia="en-IN"/>
        </w:rPr>
      </w:pPr>
      <w:ins w:id="3767" w:author="Rajiv Bansal" w:date="2019-08-04T14:20:00Z">
        <w:r w:rsidRPr="00532C52">
          <w:rPr>
            <w:rFonts w:eastAsia="Times New Roman" w:cs="Segoe UI"/>
            <w:color w:val="000000"/>
            <w:lang w:eastAsia="en-IN"/>
          </w:rPr>
          <w: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t>
        </w:r>
      </w:ins>
    </w:p>
    <w:p w14:paraId="2546648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68" w:author="Rajiv Bansal" w:date="2019-08-04T14:20:00Z"/>
          <w:rFonts w:eastAsia="Times New Roman" w:cs="Courier New"/>
          <w:color w:val="000000"/>
          <w:lang w:eastAsia="en-IN"/>
        </w:rPr>
      </w:pPr>
      <w:ins w:id="3769" w:author="Rajiv Bansal" w:date="2019-08-04T14:20:00Z">
        <w:r w:rsidRPr="00532C52">
          <w:rPr>
            <w:rFonts w:eastAsia="Times New Roman" w:cs="Courier New"/>
            <w:color w:val="000000"/>
            <w:lang w:eastAsia="en-IN"/>
          </w:rPr>
          <w:t>Table of Contents</w:t>
        </w:r>
      </w:ins>
    </w:p>
    <w:p w14:paraId="188C1059"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0" w:author="Rajiv Bansal" w:date="2019-08-04T14:20:00Z"/>
          <w:rFonts w:eastAsia="Times New Roman" w:cs="Courier New"/>
          <w:color w:val="000000"/>
          <w:lang w:eastAsia="en-IN"/>
        </w:rPr>
      </w:pPr>
    </w:p>
    <w:p w14:paraId="505BF6BB"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1" w:author="Rajiv Bansal" w:date="2019-08-04T14:20:00Z"/>
          <w:rFonts w:eastAsia="Times New Roman" w:cs="Courier New"/>
          <w:color w:val="000000"/>
          <w:lang w:eastAsia="en-IN"/>
        </w:rPr>
      </w:pPr>
      <w:ins w:id="3772" w:author="Rajiv Bansal" w:date="2019-08-04T14:20:00Z">
        <w:r>
          <w:fldChar w:fldCharType="begin"/>
        </w:r>
        <w:r>
          <w:instrText xml:space="preserve"> HYPERLINK "https://howtodoinjava.com/spring-cloud/spring-cloud-zipkin-sleuth-tutorial/" \l "zipkin" </w:instrText>
        </w:r>
        <w:r>
          <w:fldChar w:fldCharType="separate"/>
        </w:r>
        <w:r w:rsidRPr="00532C52">
          <w:rPr>
            <w:rFonts w:eastAsia="Times New Roman" w:cs="Courier New"/>
            <w:color w:val="0366D6"/>
            <w:lang w:eastAsia="en-IN"/>
          </w:rPr>
          <w:t>Zipkin</w:t>
        </w:r>
        <w:r>
          <w:rPr>
            <w:rFonts w:eastAsia="Times New Roman" w:cs="Courier New"/>
            <w:color w:val="0366D6"/>
            <w:lang w:eastAsia="en-IN"/>
          </w:rPr>
          <w:fldChar w:fldCharType="end"/>
        </w:r>
      </w:ins>
    </w:p>
    <w:p w14:paraId="731539F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3" w:author="Rajiv Bansal" w:date="2019-08-04T14:20:00Z"/>
          <w:rFonts w:eastAsia="Times New Roman" w:cs="Courier New"/>
          <w:color w:val="000000"/>
          <w:lang w:eastAsia="en-IN"/>
        </w:rPr>
      </w:pPr>
      <w:ins w:id="3774" w:author="Rajiv Bansal" w:date="2019-08-04T14:20:00Z">
        <w:r>
          <w:fldChar w:fldCharType="begin"/>
        </w:r>
        <w:r>
          <w:instrText xml:space="preserve"> HYPERLINK "https://howtodoinjava.com/spring-cloud/spring-cloud-zipkin-sleuth-tutorial/" \l "sleuth" </w:instrText>
        </w:r>
        <w:r>
          <w:fldChar w:fldCharType="separate"/>
        </w:r>
        <w:r w:rsidRPr="00532C52">
          <w:rPr>
            <w:rFonts w:eastAsia="Times New Roman" w:cs="Courier New"/>
            <w:color w:val="0366D6"/>
            <w:lang w:eastAsia="en-IN"/>
          </w:rPr>
          <w:t>Sleuth</w:t>
        </w:r>
        <w:r>
          <w:rPr>
            <w:rFonts w:eastAsia="Times New Roman" w:cs="Courier New"/>
            <w:color w:val="0366D6"/>
            <w:lang w:eastAsia="en-IN"/>
          </w:rPr>
          <w:fldChar w:fldCharType="end"/>
        </w:r>
      </w:ins>
    </w:p>
    <w:p w14:paraId="105D0D3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5" w:author="Rajiv Bansal" w:date="2019-08-04T14:20:00Z"/>
          <w:rFonts w:eastAsia="Times New Roman" w:cs="Courier New"/>
          <w:color w:val="000000"/>
          <w:lang w:eastAsia="en-IN"/>
        </w:rPr>
      </w:pPr>
      <w:ins w:id="3776" w:author="Rajiv Bansal" w:date="2019-08-04T14:20:00Z">
        <w:r>
          <w:fldChar w:fldCharType="begin"/>
        </w:r>
        <w:r>
          <w:instrText xml:space="preserve"> HYPERLINK "https://howtodoinjava.com/spring-cloud/spring-cloud-zipkin-sleuth-tutorial/" \l "integration" </w:instrText>
        </w:r>
        <w:r>
          <w:fldChar w:fldCharType="separate"/>
        </w:r>
        <w:r w:rsidRPr="00532C52">
          <w:rPr>
            <w:rFonts w:eastAsia="Times New Roman" w:cs="Courier New"/>
            <w:color w:val="0366D6"/>
            <w:lang w:eastAsia="en-IN"/>
          </w:rPr>
          <w:t>Zipkin and Sleuth Integration Example</w:t>
        </w:r>
        <w:r>
          <w:rPr>
            <w:rFonts w:eastAsia="Times New Roman" w:cs="Courier New"/>
            <w:color w:val="0366D6"/>
            <w:lang w:eastAsia="en-IN"/>
          </w:rPr>
          <w:fldChar w:fldCharType="end"/>
        </w:r>
      </w:ins>
    </w:p>
    <w:p w14:paraId="5CD022F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7" w:author="Rajiv Bansal" w:date="2019-08-04T14:20:00Z"/>
          <w:rFonts w:eastAsia="Times New Roman" w:cs="Courier New"/>
          <w:color w:val="000000"/>
          <w:lang w:eastAsia="en-IN"/>
        </w:rPr>
      </w:pPr>
      <w:ins w:id="3778" w:author="Rajiv Bansal" w:date="2019-08-04T14:20:00Z">
        <w:r>
          <w:fldChar w:fldCharType="begin"/>
        </w:r>
        <w:r>
          <w:instrText xml:space="preserve"> HYPERLINK "https://howtodoinjava.com/spring-cloud/spring-cloud-zipkin-sleuth-tutorial/" \l "demo" </w:instrText>
        </w:r>
        <w:r>
          <w:fldChar w:fldCharType="separate"/>
        </w:r>
        <w:r w:rsidRPr="00532C52">
          <w:rPr>
            <w:rFonts w:eastAsia="Times New Roman" w:cs="Courier New"/>
            <w:color w:val="0366D6"/>
            <w:lang w:eastAsia="en-IN"/>
          </w:rPr>
          <w:t>Demo</w:t>
        </w:r>
        <w:r>
          <w:rPr>
            <w:rFonts w:eastAsia="Times New Roman" w:cs="Courier New"/>
            <w:color w:val="0366D6"/>
            <w:lang w:eastAsia="en-IN"/>
          </w:rPr>
          <w:fldChar w:fldCharType="end"/>
        </w:r>
      </w:ins>
    </w:p>
    <w:p w14:paraId="37DB05FF"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9" w:author="Rajiv Bansal" w:date="2019-08-04T14:20:00Z"/>
          <w:rFonts w:eastAsia="Times New Roman" w:cs="Courier New"/>
          <w:color w:val="000000"/>
          <w:lang w:eastAsia="en-IN"/>
        </w:rPr>
      </w:pPr>
      <w:ins w:id="3780" w:author="Rajiv Bansal" w:date="2019-08-04T14:20:00Z">
        <w:r>
          <w:fldChar w:fldCharType="begin"/>
        </w:r>
        <w:r>
          <w:instrText xml:space="preserve"> HYPERLINK "https://howtodoinjava.com/spring-cloud/spring-cloud-zipkin-sleuth-tutorial/" \l "summary" </w:instrText>
        </w:r>
        <w:r>
          <w:fldChar w:fldCharType="separate"/>
        </w:r>
        <w:r w:rsidRPr="00532C52">
          <w:rPr>
            <w:rFonts w:eastAsia="Times New Roman" w:cs="Courier New"/>
            <w:color w:val="0366D6"/>
            <w:lang w:eastAsia="en-IN"/>
          </w:rPr>
          <w:t>Summary</w:t>
        </w:r>
        <w:r>
          <w:rPr>
            <w:rFonts w:eastAsia="Times New Roman" w:cs="Courier New"/>
            <w:color w:val="0366D6"/>
            <w:lang w:eastAsia="en-IN"/>
          </w:rPr>
          <w:fldChar w:fldCharType="end"/>
        </w:r>
      </w:ins>
    </w:p>
    <w:p w14:paraId="6881E96A" w14:textId="77777777" w:rsidR="00BC5527" w:rsidRPr="001A78D6" w:rsidRDefault="00BC5527" w:rsidP="00BC5527">
      <w:pPr>
        <w:pStyle w:val="Heading6"/>
        <w:rPr>
          <w:ins w:id="3781" w:author="Rajiv Bansal" w:date="2019-08-04T14:20:00Z"/>
          <w:rFonts w:ascii="Georgia" w:eastAsia="Times New Roman" w:hAnsi="Georgia"/>
          <w:b/>
          <w:bCs/>
          <w:lang w:eastAsia="en-IN"/>
        </w:rPr>
      </w:pPr>
      <w:ins w:id="3782" w:author="Rajiv Bansal" w:date="2019-08-04T14:20:00Z">
        <w:r w:rsidRPr="001A78D6">
          <w:rPr>
            <w:rFonts w:ascii="Georgia" w:eastAsia="Times New Roman" w:hAnsi="Georgia"/>
            <w:b/>
            <w:bCs/>
            <w:lang w:eastAsia="en-IN"/>
          </w:rPr>
          <w:t>Zipkin</w:t>
        </w:r>
      </w:ins>
    </w:p>
    <w:p w14:paraId="5AE48948" w14:textId="77777777" w:rsidR="00BC5527" w:rsidRPr="00532C52" w:rsidRDefault="00BC5527" w:rsidP="00BC5527">
      <w:pPr>
        <w:shd w:val="clear" w:color="auto" w:fill="FFFFFF"/>
        <w:spacing w:before="150" w:after="240" w:line="240" w:lineRule="auto"/>
        <w:jc w:val="both"/>
        <w:rPr>
          <w:ins w:id="3783" w:author="Rajiv Bansal" w:date="2019-08-04T14:20:00Z"/>
          <w:rFonts w:eastAsia="Times New Roman" w:cs="Segoe UI"/>
          <w:color w:val="000000"/>
          <w:lang w:eastAsia="en-IN"/>
        </w:rPr>
      </w:pPr>
      <w:ins w:id="3784" w:author="Rajiv Bansal" w:date="2019-08-04T14:20:00Z">
        <w:r w:rsidRPr="00532C52">
          <w:rPr>
            <w:rFonts w:eastAsia="Times New Roman" w:cs="Segoe UI"/>
            <w:color w:val="000000"/>
            <w:lang w:eastAsia="en-IN"/>
          </w:rPr>
          <w:t>Zipkin was originally developed at Twitter, based on a concept of a Google paper that described Google’s internally-built distributed app debugger – </w:t>
        </w:r>
        <w:r>
          <w:fldChar w:fldCharType="begin"/>
        </w:r>
        <w:r>
          <w:instrText xml:space="preserve"> HYPERLINK "http://research.google.com/pubs/pub36356.html" </w:instrText>
        </w:r>
        <w:r>
          <w:fldChar w:fldCharType="separate"/>
        </w:r>
        <w:r w:rsidRPr="00532C52">
          <w:rPr>
            <w:rFonts w:eastAsia="Times New Roman" w:cs="Segoe UI"/>
            <w:color w:val="0366D6"/>
            <w:lang w:eastAsia="en-IN"/>
          </w:rPr>
          <w:t>dapper</w:t>
        </w:r>
        <w:r>
          <w:rPr>
            <w:rFonts w:eastAsia="Times New Roman" w:cs="Segoe UI"/>
            <w:color w:val="0366D6"/>
            <w:lang w:eastAsia="en-IN"/>
          </w:rPr>
          <w:fldChar w:fldCharType="end"/>
        </w:r>
        <w:r w:rsidRPr="00532C52">
          <w:rPr>
            <w:rFonts w:eastAsia="Times New Roman" w:cs="Segoe UI"/>
            <w:color w:val="000000"/>
            <w:lang w:eastAsia="en-IN"/>
          </w:rPr>
          <w:t>. It manages both the collection and lookup of this data. To use Zipkin, applications are instrumented to report timing data to it.</w:t>
        </w:r>
      </w:ins>
    </w:p>
    <w:p w14:paraId="0C738014" w14:textId="77777777" w:rsidR="00BC5527" w:rsidRPr="00532C52" w:rsidRDefault="00BC5527" w:rsidP="00BC5527">
      <w:pPr>
        <w:shd w:val="clear" w:color="auto" w:fill="FFFFFF"/>
        <w:spacing w:before="150" w:after="240" w:line="240" w:lineRule="auto"/>
        <w:jc w:val="both"/>
        <w:rPr>
          <w:ins w:id="3785" w:author="Rajiv Bansal" w:date="2019-08-04T14:20:00Z"/>
          <w:rFonts w:eastAsia="Times New Roman" w:cs="Segoe UI"/>
          <w:color w:val="000000"/>
          <w:lang w:eastAsia="en-IN"/>
        </w:rPr>
      </w:pPr>
      <w:ins w:id="3786" w:author="Rajiv Bansal" w:date="2019-08-04T14:20:00Z">
        <w:r w:rsidRPr="00532C52">
          <w:rPr>
            <w:rFonts w:eastAsia="Times New Roman" w:cs="Segoe UI"/>
            <w:color w:val="000000"/>
            <w:lang w:eastAsia="en-IN"/>
          </w:rPr>
          <w: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t>
        </w:r>
      </w:ins>
    </w:p>
    <w:p w14:paraId="4605287A" w14:textId="77777777" w:rsidR="00BC5527" w:rsidRPr="00532C52" w:rsidRDefault="00BC5527" w:rsidP="00BC5527">
      <w:pPr>
        <w:shd w:val="clear" w:color="auto" w:fill="FFFFFF"/>
        <w:spacing w:before="150" w:after="240" w:line="240" w:lineRule="auto"/>
        <w:rPr>
          <w:ins w:id="3787" w:author="Rajiv Bansal" w:date="2019-08-04T14:20:00Z"/>
          <w:rFonts w:eastAsia="Times New Roman" w:cs="Segoe UI"/>
          <w:color w:val="000000"/>
          <w:lang w:eastAsia="en-IN"/>
        </w:rPr>
      </w:pPr>
      <w:ins w:id="3788" w:author="Rajiv Bansal" w:date="2019-08-04T14:20:00Z">
        <w:r w:rsidRPr="00532C52">
          <w:rPr>
            <w:rFonts w:eastAsia="Times New Roman" w:cs="Segoe UI"/>
            <w:color w:val="000000"/>
            <w:lang w:eastAsia="en-IN"/>
          </w:rPr>
          <w:t>Internally it has 4 modules –</w:t>
        </w:r>
      </w:ins>
    </w:p>
    <w:p w14:paraId="4EEEA66A"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789" w:author="Rajiv Bansal" w:date="2019-08-04T14:20:00Z"/>
          <w:rFonts w:eastAsia="Times New Roman" w:cs="Segoe UI"/>
          <w:color w:val="000000"/>
          <w:lang w:eastAsia="en-IN"/>
        </w:rPr>
      </w:pPr>
      <w:ins w:id="3790" w:author="Rajiv Bansal" w:date="2019-08-04T14:20:00Z">
        <w:r w:rsidRPr="00532C52">
          <w:rPr>
            <w:rFonts w:eastAsia="Times New Roman" w:cs="Segoe UI"/>
            <w:b/>
            <w:bCs/>
            <w:color w:val="000000"/>
            <w:lang w:eastAsia="en-IN"/>
          </w:rPr>
          <w:t>Collector</w:t>
        </w:r>
        <w:r w:rsidRPr="00532C52">
          <w:rPr>
            <w:rFonts w:eastAsia="Times New Roman" w:cs="Segoe UI"/>
            <w:color w:val="000000"/>
            <w:lang w:eastAsia="en-IN"/>
          </w:rPr>
          <w:t> – Once any component sends the trace data arrives to Zipkin collector daemon, it is validated, stored, and indexed for lookups by the Zipkin collector.</w:t>
        </w:r>
      </w:ins>
    </w:p>
    <w:p w14:paraId="3472FF09"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791" w:author="Rajiv Bansal" w:date="2019-08-04T14:20:00Z"/>
          <w:rFonts w:eastAsia="Times New Roman" w:cs="Segoe UI"/>
          <w:color w:val="000000"/>
          <w:lang w:eastAsia="en-IN"/>
        </w:rPr>
      </w:pPr>
      <w:ins w:id="3792" w:author="Rajiv Bansal" w:date="2019-08-04T14:20:00Z">
        <w:r w:rsidRPr="00532C52">
          <w:rPr>
            <w:rFonts w:eastAsia="Times New Roman" w:cs="Segoe UI"/>
            <w:b/>
            <w:bCs/>
            <w:color w:val="000000"/>
            <w:lang w:eastAsia="en-IN"/>
          </w:rPr>
          <w:t>Storage</w:t>
        </w:r>
        <w:r w:rsidRPr="00532C52">
          <w:rPr>
            <w:rFonts w:eastAsia="Times New Roman" w:cs="Segoe UI"/>
            <w:color w:val="000000"/>
            <w:lang w:eastAsia="en-IN"/>
          </w:rPr>
          <w:t> – This module store and index the lookup data in backend. </w:t>
        </w:r>
        <w:r>
          <w:fldChar w:fldCharType="begin"/>
        </w:r>
        <w:r>
          <w:instrText xml:space="preserve"> HYPERLINK "https://cassandra.apache.org/" \t "_blank" </w:instrText>
        </w:r>
        <w:r>
          <w:fldChar w:fldCharType="separate"/>
        </w:r>
        <w:r w:rsidRPr="00532C52">
          <w:rPr>
            <w:rFonts w:eastAsia="Times New Roman" w:cs="Segoe UI"/>
            <w:color w:val="0366D6"/>
            <w:lang w:eastAsia="en-IN"/>
          </w:rPr>
          <w:t>Cassandra</w:t>
        </w:r>
        <w:r>
          <w:rPr>
            <w:rFonts w:eastAsia="Times New Roman" w:cs="Segoe UI"/>
            <w:color w:val="0366D6"/>
            <w:lang w:eastAsia="en-IN"/>
          </w:rPr>
          <w:fldChar w:fldCharType="end"/>
        </w:r>
        <w:r w:rsidRPr="00532C52">
          <w:rPr>
            <w:rFonts w:eastAsia="Times New Roman" w:cs="Segoe UI"/>
            <w:color w:val="000000"/>
            <w:lang w:eastAsia="en-IN"/>
          </w:rPr>
          <w:t>, </w:t>
        </w:r>
        <w:r>
          <w:fldChar w:fldCharType="begin"/>
        </w:r>
        <w:r>
          <w:instrText xml:space="preserve"> HYPERLINK "https://www.elastic.co/" \t "_blank" </w:instrText>
        </w:r>
        <w:r>
          <w:fldChar w:fldCharType="separate"/>
        </w:r>
        <w:r w:rsidRPr="00532C52">
          <w:rPr>
            <w:rFonts w:eastAsia="Times New Roman" w:cs="Segoe UI"/>
            <w:color w:val="0366D6"/>
            <w:lang w:eastAsia="en-IN"/>
          </w:rPr>
          <w:t>Elasticsearch</w:t>
        </w:r>
        <w:r>
          <w:rPr>
            <w:rFonts w:eastAsia="Times New Roman" w:cs="Segoe UI"/>
            <w:color w:val="0366D6"/>
            <w:lang w:eastAsia="en-IN"/>
          </w:rPr>
          <w:fldChar w:fldCharType="end"/>
        </w:r>
        <w:r w:rsidRPr="00532C52">
          <w:rPr>
            <w:rFonts w:eastAsia="Times New Roman" w:cs="Segoe UI"/>
            <w:color w:val="000000"/>
            <w:lang w:eastAsia="en-IN"/>
          </w:rPr>
          <w:t> and </w:t>
        </w:r>
        <w:r>
          <w:fldChar w:fldCharType="begin"/>
        </w:r>
        <w:r>
          <w:instrText xml:space="preserve"> HYPERLINK "https://howtodoinjava.com/mysql/how-to-installuninstallexecute-mysql-as-windows-service/" </w:instrText>
        </w:r>
        <w:r>
          <w:fldChar w:fldCharType="separate"/>
        </w:r>
        <w:r w:rsidRPr="00532C52">
          <w:rPr>
            <w:rFonts w:eastAsia="Times New Roman" w:cs="Segoe UI"/>
            <w:color w:val="0366D6"/>
            <w:lang w:eastAsia="en-IN"/>
          </w:rPr>
          <w:t>MySQL</w:t>
        </w:r>
        <w:r>
          <w:rPr>
            <w:rFonts w:eastAsia="Times New Roman" w:cs="Segoe UI"/>
            <w:color w:val="0366D6"/>
            <w:lang w:eastAsia="en-IN"/>
          </w:rPr>
          <w:fldChar w:fldCharType="end"/>
        </w:r>
        <w:r w:rsidRPr="00532C52">
          <w:rPr>
            <w:rFonts w:eastAsia="Times New Roman" w:cs="Segoe UI"/>
            <w:color w:val="000000"/>
            <w:lang w:eastAsia="en-IN"/>
          </w:rPr>
          <w:t> are supported.</w:t>
        </w:r>
      </w:ins>
    </w:p>
    <w:p w14:paraId="3AAEBD88" w14:textId="77777777" w:rsidR="00BC5527" w:rsidRPr="00532C52" w:rsidRDefault="00BC5527" w:rsidP="00BC5527">
      <w:pPr>
        <w:numPr>
          <w:ilvl w:val="0"/>
          <w:numId w:val="30"/>
        </w:numPr>
        <w:shd w:val="clear" w:color="auto" w:fill="FFFFFF"/>
        <w:spacing w:before="60" w:after="100" w:afterAutospacing="1" w:line="240" w:lineRule="auto"/>
        <w:ind w:left="600"/>
        <w:rPr>
          <w:ins w:id="3793" w:author="Rajiv Bansal" w:date="2019-08-04T14:20:00Z"/>
          <w:rFonts w:eastAsia="Times New Roman" w:cs="Segoe UI"/>
          <w:color w:val="000000"/>
          <w:lang w:eastAsia="en-IN"/>
        </w:rPr>
      </w:pPr>
      <w:ins w:id="3794" w:author="Rajiv Bansal" w:date="2019-08-04T14:20:00Z">
        <w:r w:rsidRPr="00532C52">
          <w:rPr>
            <w:rFonts w:eastAsia="Times New Roman" w:cs="Segoe UI"/>
            <w:b/>
            <w:bCs/>
            <w:color w:val="000000"/>
            <w:lang w:eastAsia="en-IN"/>
          </w:rPr>
          <w:t>Search</w:t>
        </w:r>
        <w:r w:rsidRPr="00532C52">
          <w:rPr>
            <w:rFonts w:eastAsia="Times New Roman" w:cs="Segoe UI"/>
            <w:color w:val="000000"/>
            <w:lang w:eastAsia="en-IN"/>
          </w:rPr>
          <w:t> – This module provides a simple JSON API for finding and retrieving traces stored in backend. The primary consumer of this API is the Web UI.</w:t>
        </w:r>
      </w:ins>
    </w:p>
    <w:p w14:paraId="5CA9EC43" w14:textId="77777777" w:rsidR="00BC5527" w:rsidRPr="00532C52" w:rsidRDefault="00BC5527" w:rsidP="00BC5527">
      <w:pPr>
        <w:numPr>
          <w:ilvl w:val="0"/>
          <w:numId w:val="30"/>
        </w:numPr>
        <w:shd w:val="clear" w:color="auto" w:fill="FFFFFF"/>
        <w:spacing w:before="60" w:after="100" w:afterAutospacing="1" w:line="240" w:lineRule="auto"/>
        <w:ind w:left="600"/>
        <w:rPr>
          <w:ins w:id="3795" w:author="Rajiv Bansal" w:date="2019-08-04T14:20:00Z"/>
          <w:rFonts w:eastAsia="Times New Roman" w:cs="Segoe UI"/>
          <w:color w:val="000000"/>
          <w:lang w:eastAsia="en-IN"/>
        </w:rPr>
      </w:pPr>
      <w:ins w:id="3796" w:author="Rajiv Bansal" w:date="2019-08-04T14:20:00Z">
        <w:r w:rsidRPr="00532C52">
          <w:rPr>
            <w:rFonts w:eastAsia="Times New Roman" w:cs="Segoe UI"/>
            <w:b/>
            <w:bCs/>
            <w:color w:val="000000"/>
            <w:lang w:eastAsia="en-IN"/>
          </w:rPr>
          <w:t>Web UI</w:t>
        </w:r>
        <w:r w:rsidRPr="00532C52">
          <w:rPr>
            <w:rFonts w:eastAsia="Times New Roman" w:cs="Segoe UI"/>
            <w:color w:val="000000"/>
            <w:lang w:eastAsia="en-IN"/>
          </w:rPr>
          <w:t> – A very nice UI interface for viewing traces.</w:t>
        </w:r>
      </w:ins>
    </w:p>
    <w:p w14:paraId="7DD9A8B8" w14:textId="77777777" w:rsidR="00BC5527" w:rsidRPr="001A78D6" w:rsidRDefault="00BC5527" w:rsidP="00BC5527">
      <w:pPr>
        <w:pStyle w:val="Heading7"/>
        <w:rPr>
          <w:ins w:id="3797" w:author="Rajiv Bansal" w:date="2019-08-04T14:20:00Z"/>
          <w:rFonts w:ascii="Georgia" w:eastAsia="Times New Roman" w:hAnsi="Georgia"/>
          <w:lang w:eastAsia="en-IN"/>
        </w:rPr>
      </w:pPr>
      <w:ins w:id="3798" w:author="Rajiv Bansal" w:date="2019-08-04T14:20:00Z">
        <w:r w:rsidRPr="001A78D6">
          <w:rPr>
            <w:rFonts w:ascii="Georgia" w:eastAsia="Times New Roman" w:hAnsi="Georgia"/>
            <w:lang w:eastAsia="en-IN"/>
          </w:rPr>
          <w:t>How to install Zipkin</w:t>
        </w:r>
      </w:ins>
    </w:p>
    <w:p w14:paraId="222A87A4" w14:textId="77777777" w:rsidR="00BC5527" w:rsidRPr="00532C52" w:rsidRDefault="00BC5527" w:rsidP="00BC5527">
      <w:pPr>
        <w:shd w:val="clear" w:color="auto" w:fill="FFFFFF"/>
        <w:spacing w:before="150" w:after="240" w:line="240" w:lineRule="auto"/>
        <w:jc w:val="both"/>
        <w:rPr>
          <w:ins w:id="3799" w:author="Rajiv Bansal" w:date="2019-08-04T14:20:00Z"/>
          <w:rFonts w:eastAsia="Times New Roman" w:cs="Segoe UI"/>
          <w:color w:val="000000"/>
          <w:lang w:eastAsia="en-IN"/>
        </w:rPr>
      </w:pPr>
      <w:ins w:id="3800" w:author="Rajiv Bansal" w:date="2019-08-04T14:20:00Z">
        <w:r w:rsidRPr="00532C52">
          <w:rPr>
            <w:rFonts w:eastAsia="Times New Roman" w:cs="Segoe UI"/>
            <w:color w:val="000000"/>
            <w:lang w:eastAsia="en-IN"/>
          </w:rPr>
          <w:t>Detailed installation steps can be found for different operating system including </w:t>
        </w:r>
        <w:r>
          <w:fldChar w:fldCharType="begin"/>
        </w:r>
        <w:r>
          <w:instrText xml:space="preserve"> HYPERLINK "https://howtodoinjava.com/cloud/docker-hello-world-example/" </w:instrText>
        </w:r>
        <w:r>
          <w:fldChar w:fldCharType="separate"/>
        </w:r>
        <w:r w:rsidRPr="00532C52">
          <w:rPr>
            <w:rFonts w:eastAsia="Times New Roman" w:cs="Segoe UI"/>
            <w:color w:val="0366D6"/>
            <w:lang w:eastAsia="en-IN"/>
          </w:rPr>
          <w:t>Docker</w:t>
        </w:r>
        <w:r>
          <w:rPr>
            <w:rFonts w:eastAsia="Times New Roman" w:cs="Segoe UI"/>
            <w:color w:val="0366D6"/>
            <w:lang w:eastAsia="en-IN"/>
          </w:rPr>
          <w:fldChar w:fldCharType="end"/>
        </w:r>
        <w:r w:rsidRPr="00532C52">
          <w:rPr>
            <w:rFonts w:eastAsia="Times New Roman" w:cs="Segoe UI"/>
            <w:color w:val="000000"/>
            <w:lang w:eastAsia="en-IN"/>
          </w:rPr>
          <w:t> image at </w:t>
        </w:r>
        <w:r w:rsidRPr="00532C52">
          <w:rPr>
            <w:rFonts w:eastAsia="Times New Roman" w:cs="Segoe UI"/>
            <w:color w:val="000000"/>
            <w:lang w:eastAsia="en-IN"/>
          </w:rPr>
          <w:fldChar w:fldCharType="begin"/>
        </w:r>
        <w:r w:rsidRPr="00532C52">
          <w:rPr>
            <w:rFonts w:eastAsia="Times New Roman" w:cs="Segoe UI"/>
            <w:color w:val="000000"/>
            <w:lang w:eastAsia="en-IN"/>
          </w:rPr>
          <w:instrText xml:space="preserve"> HYPERLINK "http://zipkin.io/pages/quickstart.html" \t "_blank" </w:instrText>
        </w:r>
        <w:r w:rsidRPr="00532C52">
          <w:rPr>
            <w:rFonts w:eastAsia="Times New Roman" w:cs="Segoe UI"/>
            <w:color w:val="000000"/>
            <w:lang w:eastAsia="en-IN"/>
          </w:rPr>
          <w:fldChar w:fldCharType="separate"/>
        </w:r>
        <w:r w:rsidRPr="00532C52">
          <w:rPr>
            <w:rFonts w:eastAsia="Times New Roman" w:cs="Segoe UI"/>
            <w:color w:val="0366D6"/>
            <w:lang w:eastAsia="en-IN"/>
          </w:rPr>
          <w:t>quickstart page</w:t>
        </w:r>
        <w:r w:rsidRPr="00532C52">
          <w:rPr>
            <w:rFonts w:eastAsia="Times New Roman" w:cs="Segoe UI"/>
            <w:color w:val="000000"/>
            <w:lang w:eastAsia="en-IN"/>
          </w:rPr>
          <w:fldChar w:fldCharType="end"/>
        </w:r>
        <w:r w:rsidRPr="00532C52">
          <w:rPr>
            <w:rFonts w:eastAsia="Times New Roman" w:cs="Segoe UI"/>
            <w:color w:val="000000"/>
            <w:lang w:eastAsia="en-IN"/>
          </w:rPr>
          <w:t>. For windows installation, just download the latest Zipkin server from </w:t>
        </w:r>
        <w:r>
          <w:fldChar w:fldCharType="begin"/>
        </w:r>
        <w:r>
          <w:instrText xml:space="preserve"> HYPERLINK "https://search.maven.org/remote_content?g=io.zipkin.java&amp;a=zipkin-server&amp;v=LATEST&amp;c=exec" \t "_blank" </w:instrText>
        </w:r>
        <w:r>
          <w:fldChar w:fldCharType="separate"/>
        </w:r>
        <w:r w:rsidRPr="00532C52">
          <w:rPr>
            <w:rFonts w:eastAsia="Times New Roman" w:cs="Segoe UI"/>
            <w:color w:val="0366D6"/>
            <w:lang w:eastAsia="en-IN"/>
          </w:rPr>
          <w:t>maven repository</w:t>
        </w:r>
        <w:r>
          <w:rPr>
            <w:rFonts w:eastAsia="Times New Roman" w:cs="Segoe UI"/>
            <w:color w:val="0366D6"/>
            <w:lang w:eastAsia="en-IN"/>
          </w:rPr>
          <w:fldChar w:fldCharType="end"/>
        </w:r>
        <w:r w:rsidRPr="00532C52">
          <w:rPr>
            <w:rFonts w:eastAsia="Times New Roman" w:cs="Segoe UI"/>
            <w:color w:val="000000"/>
            <w:lang w:eastAsia="en-IN"/>
          </w:rPr>
          <w:t> and run the </w:t>
        </w:r>
        <w:r>
          <w:fldChar w:fldCharType="begin"/>
        </w:r>
        <w:r>
          <w:instrText xml:space="preserve"> HYPERLINK "https://howtodoinjava.com/maven/maven-shade-plugin-create-uberfat-jar-example/" </w:instrText>
        </w:r>
        <w:r>
          <w:fldChar w:fldCharType="separate"/>
        </w:r>
        <w:r w:rsidRPr="00532C52">
          <w:rPr>
            <w:rFonts w:eastAsia="Times New Roman" w:cs="Segoe UI"/>
            <w:color w:val="0366D6"/>
            <w:lang w:eastAsia="en-IN"/>
          </w:rPr>
          <w:t>executable jar</w:t>
        </w:r>
        <w:r>
          <w:rPr>
            <w:rFonts w:eastAsia="Times New Roman" w:cs="Segoe UI"/>
            <w:color w:val="0366D6"/>
            <w:lang w:eastAsia="en-IN"/>
          </w:rPr>
          <w:fldChar w:fldCharType="end"/>
        </w:r>
        <w:r w:rsidRPr="00532C52">
          <w:rPr>
            <w:rFonts w:eastAsia="Times New Roman" w:cs="Segoe UI"/>
            <w:color w:val="000000"/>
            <w:lang w:eastAsia="en-IN"/>
          </w:rPr>
          <w:t> file using below command.</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7677039C" w14:textId="77777777" w:rsidTr="00305C1D">
        <w:trPr>
          <w:ins w:id="3801" w:author="Rajiv Bansal" w:date="2019-08-04T14:20:00Z"/>
        </w:trPr>
        <w:tc>
          <w:tcPr>
            <w:tcW w:w="15495" w:type="dxa"/>
            <w:vAlign w:val="center"/>
            <w:hideMark/>
          </w:tcPr>
          <w:p w14:paraId="54A26E87" w14:textId="77777777" w:rsidR="00BC5527" w:rsidRPr="00532C52" w:rsidRDefault="00BC5527" w:rsidP="00305C1D">
            <w:pPr>
              <w:spacing w:after="0" w:line="240" w:lineRule="auto"/>
              <w:rPr>
                <w:ins w:id="3802" w:author="Rajiv Bansal" w:date="2019-08-04T14:20:00Z"/>
                <w:rFonts w:eastAsia="Times New Roman" w:cs="Times New Roman"/>
                <w:lang w:eastAsia="en-IN"/>
              </w:rPr>
            </w:pPr>
            <w:ins w:id="3803" w:author="Rajiv Bansal" w:date="2019-08-04T14:20:00Z">
              <w:r w:rsidRPr="00532C52">
                <w:rPr>
                  <w:rFonts w:eastAsia="Times New Roman" w:cs="Courier New"/>
                  <w:sz w:val="20"/>
                  <w:szCs w:val="20"/>
                  <w:lang w:eastAsia="en-IN"/>
                </w:rPr>
                <w:t>java -jar zipkin-server-1.30.3-exec.jar</w:t>
              </w:r>
            </w:ins>
          </w:p>
        </w:tc>
      </w:tr>
    </w:tbl>
    <w:p w14:paraId="4ED27E51" w14:textId="77777777" w:rsidR="00BC5527" w:rsidRPr="00532C52" w:rsidRDefault="00BC5527" w:rsidP="00BC5527">
      <w:pPr>
        <w:shd w:val="clear" w:color="auto" w:fill="FFFFFF"/>
        <w:spacing w:before="150" w:after="240" w:line="240" w:lineRule="auto"/>
        <w:jc w:val="both"/>
        <w:rPr>
          <w:ins w:id="3804" w:author="Rajiv Bansal" w:date="2019-08-04T14:20:00Z"/>
          <w:rFonts w:eastAsia="Times New Roman" w:cs="Segoe UI"/>
          <w:color w:val="000000"/>
          <w:lang w:eastAsia="en-IN"/>
        </w:rPr>
      </w:pPr>
      <w:ins w:id="3805" w:author="Rajiv Bansal" w:date="2019-08-04T14:20:00Z">
        <w:r w:rsidRPr="00532C52">
          <w:rPr>
            <w:rFonts w:eastAsia="Times New Roman" w:cs="Segoe UI"/>
            <w:color w:val="000000"/>
            <w:lang w:eastAsia="en-IN"/>
          </w:rPr>
          <w:t>Once Zipkin is started, we can see the Web UI at </w:t>
        </w:r>
        <w:r>
          <w:fldChar w:fldCharType="begin"/>
        </w:r>
        <w:r>
          <w:instrText xml:space="preserve"> HYPERLINK "http://localhost:9411/zipkin/" \t "_blank" </w:instrText>
        </w:r>
        <w:r>
          <w:fldChar w:fldCharType="separate"/>
        </w:r>
        <w:r w:rsidRPr="00532C52">
          <w:rPr>
            <w:rFonts w:eastAsia="Times New Roman" w:cs="Segoe UI"/>
            <w:color w:val="0366D6"/>
            <w:lang w:eastAsia="en-IN"/>
          </w:rPr>
          <w:t>http://localhost:9411/zipkin/</w:t>
        </w:r>
        <w:r>
          <w:rPr>
            <w:rFonts w:eastAsia="Times New Roman" w:cs="Segoe UI"/>
            <w:color w:val="0366D6"/>
            <w:lang w:eastAsia="en-IN"/>
          </w:rPr>
          <w:fldChar w:fldCharType="end"/>
        </w:r>
        <w:r w:rsidRPr="00532C52">
          <w:rPr>
            <w:rFonts w:eastAsia="Times New Roman" w:cs="Segoe UI"/>
            <w:color w:val="000000"/>
            <w:lang w:eastAsia="en-IN"/>
          </w:rPr>
          <w:t>.</w:t>
        </w:r>
      </w:ins>
    </w:p>
    <w:p w14:paraId="7C44D2FF" w14:textId="77777777" w:rsidR="00BC5527" w:rsidRPr="00532C52" w:rsidRDefault="00BC5527" w:rsidP="00BC5527">
      <w:pPr>
        <w:shd w:val="clear" w:color="auto" w:fill="FFFFFF"/>
        <w:spacing w:before="150" w:after="240" w:line="240" w:lineRule="auto"/>
        <w:jc w:val="both"/>
        <w:rPr>
          <w:ins w:id="3806" w:author="Rajiv Bansal" w:date="2019-08-04T14:20:00Z"/>
          <w:rFonts w:eastAsia="Times New Roman" w:cs="Segoe UI"/>
          <w:color w:val="000000"/>
          <w:lang w:eastAsia="en-IN"/>
        </w:rPr>
      </w:pPr>
      <w:ins w:id="3807" w:author="Rajiv Bansal" w:date="2019-08-04T14:20:00Z">
        <w:r w:rsidRPr="00532C52">
          <w:rPr>
            <w:rFonts w:eastAsia="Times New Roman" w:cs="Segoe UI"/>
            <w:color w:val="000000"/>
            <w:lang w:eastAsia="en-IN"/>
          </w:rPr>
          <w:t>Above command will start the Zipkin server with default configuration. For advanced configuration, we can configure many other things like storage, collector listeners etc.</w:t>
        </w:r>
      </w:ins>
    </w:p>
    <w:p w14:paraId="775F7E37" w14:textId="77777777" w:rsidR="00BC5527" w:rsidRPr="00532C52" w:rsidRDefault="00BC5527" w:rsidP="00BC5527">
      <w:pPr>
        <w:shd w:val="clear" w:color="auto" w:fill="FFFFFF"/>
        <w:spacing w:before="150" w:after="240" w:line="240" w:lineRule="auto"/>
        <w:rPr>
          <w:ins w:id="3808" w:author="Rajiv Bansal" w:date="2019-08-04T14:20:00Z"/>
          <w:rFonts w:eastAsia="Times New Roman" w:cs="Segoe UI"/>
          <w:color w:val="000000"/>
          <w:lang w:eastAsia="en-IN"/>
        </w:rPr>
      </w:pPr>
      <w:ins w:id="3809" w:author="Rajiv Bansal" w:date="2019-08-04T14:20:00Z">
        <w:r w:rsidRPr="00532C52">
          <w:rPr>
            <w:rFonts w:eastAsia="Times New Roman" w:cs="Segoe UI"/>
            <w:color w:val="000000"/>
            <w:lang w:eastAsia="en-IN"/>
          </w:rPr>
          <w:t>To </w:t>
        </w:r>
        <w:r w:rsidRPr="00532C52">
          <w:rPr>
            <w:rFonts w:eastAsia="Times New Roman" w:cs="Segoe UI"/>
            <w:b/>
            <w:bCs/>
            <w:color w:val="000000"/>
            <w:lang w:eastAsia="en-IN"/>
          </w:rPr>
          <w:t>install Zipkin in spring boot application</w:t>
        </w:r>
        <w:r w:rsidRPr="00532C52">
          <w:rPr>
            <w:rFonts w:eastAsia="Times New Roman" w:cs="Segoe UI"/>
            <w:color w:val="000000"/>
            <w:lang w:eastAsia="en-IN"/>
          </w:rPr>
          <w:t>, we need to add Zipkin starter dependency in spring boot project.</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49D74A86" w14:textId="77777777" w:rsidTr="00305C1D">
        <w:trPr>
          <w:ins w:id="3810" w:author="Rajiv Bansal" w:date="2019-08-04T14:20:00Z"/>
        </w:trPr>
        <w:tc>
          <w:tcPr>
            <w:tcW w:w="15495" w:type="dxa"/>
            <w:vAlign w:val="center"/>
            <w:hideMark/>
          </w:tcPr>
          <w:p w14:paraId="2579EE4E" w14:textId="77777777" w:rsidR="00BC5527" w:rsidRPr="00750FCE" w:rsidRDefault="00BC5527" w:rsidP="00305C1D">
            <w:pPr>
              <w:spacing w:after="0" w:line="240" w:lineRule="auto"/>
              <w:rPr>
                <w:ins w:id="3811" w:author="Rajiv Bansal" w:date="2019-08-04T14:20:00Z"/>
                <w:rFonts w:ascii="Times New Roman" w:eastAsia="Times New Roman" w:hAnsi="Times New Roman" w:cs="Times New Roman"/>
                <w:lang w:eastAsia="en-IN"/>
              </w:rPr>
            </w:pPr>
            <w:ins w:id="3812" w:author="Rajiv Bansal" w:date="2019-08-04T14:20:00Z">
              <w:r w:rsidRPr="00750FCE">
                <w:rPr>
                  <w:rFonts w:ascii="Courier New" w:eastAsia="Times New Roman" w:hAnsi="Courier New" w:cs="Courier New"/>
                  <w:sz w:val="20"/>
                  <w:szCs w:val="20"/>
                  <w:lang w:eastAsia="en-IN"/>
                </w:rPr>
                <w:t>&lt;dependency&gt;</w:t>
              </w:r>
            </w:ins>
          </w:p>
          <w:p w14:paraId="51B7F695" w14:textId="77777777" w:rsidR="00BC5527" w:rsidRPr="00750FCE" w:rsidRDefault="00BC5527" w:rsidP="00305C1D">
            <w:pPr>
              <w:spacing w:after="0" w:line="240" w:lineRule="auto"/>
              <w:rPr>
                <w:ins w:id="3813" w:author="Rajiv Bansal" w:date="2019-08-04T14:20:00Z"/>
                <w:rFonts w:ascii="Times New Roman" w:eastAsia="Times New Roman" w:hAnsi="Times New Roman" w:cs="Times New Roman"/>
                <w:lang w:eastAsia="en-IN"/>
              </w:rPr>
            </w:pPr>
            <w:ins w:id="3814"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&lt;groupId&gt;org.springframework.cloud&lt;/groupId&gt;</w:t>
              </w:r>
            </w:ins>
          </w:p>
          <w:p w14:paraId="197BA093" w14:textId="77777777" w:rsidR="00BC5527" w:rsidRPr="00750FCE" w:rsidRDefault="00BC5527" w:rsidP="00305C1D">
            <w:pPr>
              <w:spacing w:after="0" w:line="240" w:lineRule="auto"/>
              <w:rPr>
                <w:ins w:id="3815" w:author="Rajiv Bansal" w:date="2019-08-04T14:20:00Z"/>
                <w:rFonts w:ascii="Times New Roman" w:eastAsia="Times New Roman" w:hAnsi="Times New Roman" w:cs="Times New Roman"/>
                <w:lang w:eastAsia="en-IN"/>
              </w:rPr>
            </w:pPr>
            <w:ins w:id="3816"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&lt;artifactId&gt;spring-cloud-starter-zipkin&lt;/artifactId&gt;</w:t>
              </w:r>
            </w:ins>
          </w:p>
          <w:p w14:paraId="36CBF734" w14:textId="77777777" w:rsidR="00BC5527" w:rsidRPr="00750FCE" w:rsidRDefault="00BC5527" w:rsidP="00305C1D">
            <w:pPr>
              <w:spacing w:after="0" w:line="240" w:lineRule="auto"/>
              <w:rPr>
                <w:ins w:id="3817" w:author="Rajiv Bansal" w:date="2019-08-04T14:20:00Z"/>
                <w:rFonts w:ascii="Times New Roman" w:eastAsia="Times New Roman" w:hAnsi="Times New Roman" w:cs="Times New Roman"/>
                <w:lang w:eastAsia="en-IN"/>
              </w:rPr>
            </w:pPr>
            <w:ins w:id="3818" w:author="Rajiv Bansal" w:date="2019-08-04T14:20:00Z">
              <w:r w:rsidRPr="00750FCE">
                <w:rPr>
                  <w:rFonts w:ascii="Courier New" w:eastAsia="Times New Roman" w:hAnsi="Courier New" w:cs="Courier New"/>
                  <w:sz w:val="20"/>
                  <w:szCs w:val="20"/>
                  <w:lang w:eastAsia="en-IN"/>
                </w:rPr>
                <w:t>&lt;/dependency&gt;</w:t>
              </w:r>
            </w:ins>
          </w:p>
        </w:tc>
      </w:tr>
    </w:tbl>
    <w:p w14:paraId="6352DF34" w14:textId="77777777" w:rsidR="00BC5527" w:rsidRPr="001A78D6" w:rsidRDefault="00BC5527" w:rsidP="00BC5527">
      <w:pPr>
        <w:pStyle w:val="Heading6"/>
        <w:rPr>
          <w:ins w:id="3819" w:author="Rajiv Bansal" w:date="2019-08-04T14:20:00Z"/>
          <w:rFonts w:ascii="Georgia" w:eastAsia="Times New Roman" w:hAnsi="Georgia"/>
          <w:b/>
          <w:bCs/>
          <w:lang w:eastAsia="en-IN"/>
        </w:rPr>
      </w:pPr>
      <w:ins w:id="3820" w:author="Rajiv Bansal" w:date="2019-08-04T14:20:00Z">
        <w:r w:rsidRPr="001A78D6">
          <w:rPr>
            <w:rFonts w:ascii="Georgia" w:eastAsia="Times New Roman" w:hAnsi="Georgia"/>
            <w:b/>
            <w:bCs/>
            <w:lang w:eastAsia="en-IN"/>
          </w:rPr>
          <w:t>Sleuth</w:t>
        </w:r>
      </w:ins>
    </w:p>
    <w:p w14:paraId="7D49B6A3" w14:textId="77777777" w:rsidR="00BC5527" w:rsidRPr="00532C52" w:rsidRDefault="00BC5527" w:rsidP="00BC5527">
      <w:pPr>
        <w:shd w:val="clear" w:color="auto" w:fill="FFFFFF"/>
        <w:spacing w:before="150" w:after="240" w:line="240" w:lineRule="auto"/>
        <w:jc w:val="both"/>
        <w:rPr>
          <w:ins w:id="3821" w:author="Rajiv Bansal" w:date="2019-08-04T14:20:00Z"/>
          <w:rFonts w:eastAsia="Times New Roman" w:cs="Segoe UI"/>
          <w:color w:val="000000"/>
          <w:lang w:eastAsia="en-IN"/>
        </w:rPr>
      </w:pPr>
      <w:ins w:id="3822" w:author="Rajiv Bansal" w:date="2019-08-04T14:20:00Z">
        <w:r>
          <w:fldChar w:fldCharType="begin"/>
        </w:r>
        <w:r>
          <w:instrText xml:space="preserve"> HYPERLINK "https://cloud.spring.io/spring-cloud-sleuth/" \t "_blank" </w:instrText>
        </w:r>
        <w:r>
          <w:fldChar w:fldCharType="separate"/>
        </w:r>
        <w:r w:rsidRPr="00532C52">
          <w:rPr>
            <w:rFonts w:eastAsia="Times New Roman" w:cs="Segoe UI"/>
            <w:color w:val="0366D6"/>
            <w:lang w:eastAsia="en-IN"/>
          </w:rPr>
          <w:t>Sleuth</w:t>
        </w:r>
        <w:r>
          <w:rPr>
            <w:rFonts w:eastAsia="Times New Roman" w:cs="Segoe UI"/>
            <w:color w:val="0366D6"/>
            <w:lang w:eastAsia="en-IN"/>
          </w:rPr>
          <w:fldChar w:fldCharType="end"/>
        </w:r>
        <w:r w:rsidRPr="00532C52">
          <w:rPr>
            <w:rFonts w:eastAsia="Times New Roman" w:cs="Segoe UI"/>
            <w:color w:val="000000"/>
            <w:lang w:eastAsia="en-IN"/>
          </w:rPr>
          <w:t> is a tool from Spring cloud family. It is used to generate the </w:t>
        </w:r>
        <w:r w:rsidRPr="00532C52">
          <w:rPr>
            <w:rFonts w:eastAsia="Times New Roman" w:cs="Segoe UI"/>
            <w:i/>
            <w:iCs/>
            <w:color w:val="000000"/>
            <w:lang w:eastAsia="en-IN"/>
          </w:rPr>
          <w:t>trace id</w:t>
        </w:r>
        <w:r w:rsidRPr="00532C52">
          <w:rPr>
            <w:rFonts w:eastAsia="Times New Roman" w:cs="Segoe UI"/>
            <w:color w:val="000000"/>
            <w:lang w:eastAsia="en-IN"/>
          </w:rPr>
          <w:t>, </w:t>
        </w:r>
        <w:r w:rsidRPr="00532C52">
          <w:rPr>
            <w:rFonts w:eastAsia="Times New Roman" w:cs="Segoe UI"/>
            <w:i/>
            <w:iCs/>
            <w:color w:val="000000"/>
            <w:lang w:eastAsia="en-IN"/>
          </w:rPr>
          <w:t>span id</w:t>
        </w:r>
        <w:r w:rsidRPr="00532C52">
          <w:rPr>
            <w:rFonts w:eastAsia="Times New Roman" w:cs="Segoe UI"/>
            <w:color w:val="000000"/>
            <w:lang w:eastAsia="en-IN"/>
          </w:rPr>
          <w:t> and add these information to the service calls in the headers and MDC, so that It can be used by tools like Zipkin and </w:t>
        </w:r>
        <w:r>
          <w:fldChar w:fldCharType="begin"/>
        </w:r>
        <w:r>
          <w:instrText xml:space="preserve"> HYPERLINK "https://howtodoinjava.com/microservices/elk-stack-tutorial-example/" </w:instrText>
        </w:r>
        <w:r>
          <w:fldChar w:fldCharType="separate"/>
        </w:r>
        <w:r w:rsidRPr="00532C52">
          <w:rPr>
            <w:rFonts w:eastAsia="Times New Roman" w:cs="Segoe UI"/>
            <w:color w:val="0366D6"/>
            <w:lang w:eastAsia="en-IN"/>
          </w:rPr>
          <w:t>ELK</w:t>
        </w:r>
        <w:r>
          <w:rPr>
            <w:rFonts w:eastAsia="Times New Roman" w:cs="Segoe UI"/>
            <w:color w:val="0366D6"/>
            <w:lang w:eastAsia="en-IN"/>
          </w:rPr>
          <w:fldChar w:fldCharType="end"/>
        </w:r>
        <w:r w:rsidRPr="00532C52">
          <w:rPr>
            <w:rFonts w:eastAsia="Times New Roman" w:cs="Segoe UI"/>
            <w:color w:val="000000"/>
            <w:lang w:eastAsia="en-IN"/>
          </w:rPr>
          <w:t> etc. to store, index and process log files. As it is from spring cloud family, once added to the </w:t>
        </w:r>
        <w:r w:rsidRPr="00532C52">
          <w:rPr>
            <w:rFonts w:eastAsia="Times New Roman" w:cs="Courier New"/>
            <w:color w:val="FF0779"/>
            <w:sz w:val="21"/>
            <w:szCs w:val="21"/>
            <w:lang w:eastAsia="en-IN"/>
          </w:rPr>
          <w:t>CLASSPATH</w:t>
        </w:r>
        <w:r w:rsidRPr="00532C52">
          <w:rPr>
            <w:rFonts w:eastAsia="Times New Roman" w:cs="Segoe UI"/>
            <w:color w:val="000000"/>
            <w:lang w:eastAsia="en-IN"/>
          </w:rPr>
          <w:t>, it automatically integrated to the common communication channels like –</w:t>
        </w:r>
      </w:ins>
    </w:p>
    <w:p w14:paraId="0FF088D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23" w:author="Rajiv Bansal" w:date="2019-08-04T14:20:00Z"/>
          <w:rFonts w:eastAsia="Times New Roman" w:cs="Segoe UI"/>
          <w:color w:val="000000"/>
          <w:lang w:eastAsia="en-IN"/>
        </w:rPr>
      </w:pPr>
      <w:ins w:id="3824" w:author="Rajiv Bansal" w:date="2019-08-04T14:20:00Z">
        <w:r w:rsidRPr="00532C52">
          <w:rPr>
            <w:rFonts w:eastAsia="Times New Roman" w:cs="Segoe UI"/>
            <w:color w:val="000000"/>
            <w:lang w:eastAsia="en-IN"/>
          </w:rPr>
          <w:t>requests made with the </w:t>
        </w:r>
        <w:r>
          <w:fldChar w:fldCharType="begin"/>
        </w:r>
        <w:r>
          <w:instrText xml:space="preserve"> HYPERLINK "https://howtodoinjava.com/spring/spring-restful/spring-restful-client-resttemplate-example/" </w:instrText>
        </w:r>
        <w:r>
          <w:fldChar w:fldCharType="separate"/>
        </w:r>
        <w:r w:rsidRPr="00532C52">
          <w:rPr>
            <w:rFonts w:eastAsia="Times New Roman" w:cs="Segoe UI"/>
            <w:color w:val="0366D6"/>
            <w:lang w:eastAsia="en-IN"/>
          </w:rPr>
          <w:t>RestTemplate</w:t>
        </w:r>
        <w:r>
          <w:rPr>
            <w:rFonts w:eastAsia="Times New Roman" w:cs="Segoe UI"/>
            <w:color w:val="0366D6"/>
            <w:lang w:eastAsia="en-IN"/>
          </w:rPr>
          <w:fldChar w:fldCharType="end"/>
        </w:r>
        <w:r w:rsidRPr="00532C52">
          <w:rPr>
            <w:rFonts w:eastAsia="Times New Roman" w:cs="Segoe UI"/>
            <w:color w:val="000000"/>
            <w:lang w:eastAsia="en-IN"/>
          </w:rPr>
          <w:t> etc.</w:t>
        </w:r>
      </w:ins>
    </w:p>
    <w:p w14:paraId="19BF9E05"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25" w:author="Rajiv Bansal" w:date="2019-08-04T14:20:00Z"/>
          <w:rFonts w:eastAsia="Times New Roman" w:cs="Segoe UI"/>
          <w:color w:val="000000"/>
          <w:lang w:eastAsia="en-IN"/>
        </w:rPr>
      </w:pPr>
      <w:ins w:id="3826" w:author="Rajiv Bansal" w:date="2019-08-04T14:20:00Z">
        <w:r w:rsidRPr="00532C52">
          <w:rPr>
            <w:rFonts w:eastAsia="Times New Roman" w:cs="Segoe UI"/>
            <w:color w:val="000000"/>
            <w:lang w:eastAsia="en-IN"/>
          </w:rPr>
          <w:t>requests that pass through a </w:t>
        </w:r>
        <w:r>
          <w:fldChar w:fldCharType="begin"/>
        </w:r>
        <w:r>
          <w:instrText xml:space="preserve"> HYPERLINK "https://howtodoinjava.com/spring/spring-cloud/spring-cloud-api-gateway-zuul/" </w:instrText>
        </w:r>
        <w:r>
          <w:fldChar w:fldCharType="separate"/>
        </w:r>
        <w:r w:rsidRPr="00532C52">
          <w:rPr>
            <w:rFonts w:eastAsia="Times New Roman" w:cs="Segoe UI"/>
            <w:color w:val="0366D6"/>
            <w:lang w:eastAsia="en-IN"/>
          </w:rPr>
          <w:t>Netflix Zuul</w:t>
        </w:r>
        <w:r>
          <w:rPr>
            <w:rFonts w:eastAsia="Times New Roman" w:cs="Segoe UI"/>
            <w:color w:val="0366D6"/>
            <w:lang w:eastAsia="en-IN"/>
          </w:rPr>
          <w:fldChar w:fldCharType="end"/>
        </w:r>
        <w:r w:rsidRPr="00532C52">
          <w:rPr>
            <w:rFonts w:eastAsia="Times New Roman" w:cs="Segoe UI"/>
            <w:color w:val="000000"/>
            <w:lang w:eastAsia="en-IN"/>
          </w:rPr>
          <w:t> micro proxy</w:t>
        </w:r>
      </w:ins>
    </w:p>
    <w:p w14:paraId="671DD279"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27" w:author="Rajiv Bansal" w:date="2019-08-04T14:20:00Z"/>
          <w:rFonts w:eastAsia="Times New Roman" w:cs="Segoe UI"/>
          <w:color w:val="000000"/>
          <w:lang w:eastAsia="en-IN"/>
        </w:rPr>
      </w:pPr>
      <w:ins w:id="3828" w:author="Rajiv Bansal" w:date="2019-08-04T14:20:00Z">
        <w:r w:rsidRPr="00532C52">
          <w:rPr>
            <w:rFonts w:eastAsia="Times New Roman" w:cs="Segoe UI"/>
            <w:color w:val="000000"/>
            <w:lang w:eastAsia="en-IN"/>
          </w:rPr>
          <w:t>HTTP headers received at </w:t>
        </w:r>
        <w:r>
          <w:fldChar w:fldCharType="begin"/>
        </w:r>
        <w:r>
          <w:instrText xml:space="preserve"> HYPERLINK "https://howtodoinjava.com/spring-mvc-tutorial/" </w:instrText>
        </w:r>
        <w:r>
          <w:fldChar w:fldCharType="separate"/>
        </w:r>
        <w:r w:rsidRPr="00532C52">
          <w:rPr>
            <w:rFonts w:eastAsia="Times New Roman" w:cs="Segoe UI"/>
            <w:color w:val="0366D6"/>
            <w:lang w:eastAsia="en-IN"/>
          </w:rPr>
          <w:t>Spring MVC</w:t>
        </w:r>
        <w:r>
          <w:rPr>
            <w:rFonts w:eastAsia="Times New Roman" w:cs="Segoe UI"/>
            <w:color w:val="0366D6"/>
            <w:lang w:eastAsia="en-IN"/>
          </w:rPr>
          <w:fldChar w:fldCharType="end"/>
        </w:r>
        <w:r w:rsidRPr="00532C52">
          <w:rPr>
            <w:rFonts w:eastAsia="Times New Roman" w:cs="Segoe UI"/>
            <w:color w:val="000000"/>
            <w:lang w:eastAsia="en-IN"/>
          </w:rPr>
          <w:t> controllers</w:t>
        </w:r>
      </w:ins>
    </w:p>
    <w:p w14:paraId="7E204FA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29" w:author="Rajiv Bansal" w:date="2019-08-04T14:20:00Z"/>
          <w:rFonts w:eastAsia="Times New Roman" w:cs="Segoe UI"/>
          <w:color w:val="000000"/>
          <w:lang w:eastAsia="en-IN"/>
        </w:rPr>
      </w:pPr>
      <w:ins w:id="3830" w:author="Rajiv Bansal" w:date="2019-08-04T14:20:00Z">
        <w:r w:rsidRPr="00532C52">
          <w:rPr>
            <w:rFonts w:eastAsia="Times New Roman" w:cs="Segoe UI"/>
            <w:color w:val="000000"/>
            <w:lang w:eastAsia="en-IN"/>
          </w:rPr>
          <w:t>requests over messaging technologies like Apache Kafka or RabbitMQ etc.</w:t>
        </w:r>
      </w:ins>
    </w:p>
    <w:p w14:paraId="389DE3B6" w14:textId="77777777" w:rsidR="00BC5527" w:rsidRDefault="00BC5527" w:rsidP="00BC5527">
      <w:pPr>
        <w:pStyle w:val="ln"/>
        <w:shd w:val="clear" w:color="auto" w:fill="FFFFFF"/>
        <w:spacing w:before="206" w:beforeAutospacing="0" w:after="0" w:afterAutospacing="0"/>
        <w:rPr>
          <w:ins w:id="3831" w:author="Rajiv Bansal" w:date="2019-08-04T14:20:00Z"/>
          <w:rFonts w:ascii="Georgia" w:hAnsi="Georgia"/>
          <w:spacing w:val="-1"/>
          <w:sz w:val="32"/>
          <w:szCs w:val="32"/>
        </w:rPr>
      </w:pPr>
      <w:ins w:id="3832" w:author="Rajiv Bansal" w:date="2019-08-04T14:20:00Z">
        <w:r>
          <w:rPr>
            <w:rFonts w:ascii="Georgia" w:hAnsi="Georgia"/>
            <w:spacing w:val="-1"/>
            <w:sz w:val="32"/>
            <w:szCs w:val="32"/>
          </w:rPr>
          <w:t>If you have, let’s say 3 services, A, B and C. We made three different requests.</w:t>
        </w:r>
      </w:ins>
    </w:p>
    <w:p w14:paraId="1C358FC4" w14:textId="77777777" w:rsidR="00BC5527" w:rsidRDefault="00BC5527" w:rsidP="00BC5527">
      <w:pPr>
        <w:pStyle w:val="ln"/>
        <w:shd w:val="clear" w:color="auto" w:fill="FFFFFF"/>
        <w:spacing w:before="480" w:beforeAutospacing="0" w:after="0" w:afterAutospacing="0"/>
        <w:rPr>
          <w:ins w:id="3833" w:author="Rajiv Bansal" w:date="2019-08-04T14:20:00Z"/>
          <w:rFonts w:ascii="Georgia" w:hAnsi="Georgia"/>
          <w:spacing w:val="-1"/>
          <w:sz w:val="32"/>
          <w:szCs w:val="32"/>
        </w:rPr>
      </w:pPr>
      <w:ins w:id="3834" w:author="Rajiv Bansal" w:date="2019-08-04T14:20:00Z">
        <w:r>
          <w:rPr>
            <w:rFonts w:ascii="Georgia" w:hAnsi="Georgia"/>
            <w:spacing w:val="-1"/>
            <w:sz w:val="32"/>
            <w:szCs w:val="32"/>
          </w:rPr>
          <w:t xml:space="preserve">One request went from A </w:t>
        </w:r>
        <w:r>
          <w:rPr>
            <w:spacing w:val="-1"/>
            <w:sz w:val="32"/>
            <w:szCs w:val="32"/>
          </w:rPr>
          <w:t>→</w:t>
        </w:r>
        <w:r>
          <w:rPr>
            <w:rFonts w:ascii="Georgia" w:hAnsi="Georgia"/>
            <w:spacing w:val="-1"/>
            <w:sz w:val="32"/>
            <w:szCs w:val="32"/>
          </w:rPr>
          <w:t xml:space="preserve"> B, another from A </w:t>
        </w:r>
        <w:r>
          <w:rPr>
            <w:spacing w:val="-1"/>
            <w:sz w:val="32"/>
            <w:szCs w:val="32"/>
          </w:rPr>
          <w:t>→</w:t>
        </w:r>
        <w:r>
          <w:rPr>
            <w:rFonts w:ascii="Georgia" w:hAnsi="Georgia"/>
            <w:spacing w:val="-1"/>
            <w:sz w:val="32"/>
            <w:szCs w:val="32"/>
          </w:rPr>
          <w:t xml:space="preserve">B </w:t>
        </w:r>
        <w:r>
          <w:rPr>
            <w:spacing w:val="-1"/>
            <w:sz w:val="32"/>
            <w:szCs w:val="32"/>
          </w:rPr>
          <w:t>→</w:t>
        </w:r>
        <w:r>
          <w:rPr>
            <w:rFonts w:ascii="Georgia" w:hAnsi="Georgia"/>
            <w:spacing w:val="-1"/>
            <w:sz w:val="32"/>
            <w:szCs w:val="32"/>
          </w:rPr>
          <w:t xml:space="preserve">C, and last one went from B </w:t>
        </w:r>
        <w:r>
          <w:rPr>
            <w:spacing w:val="-1"/>
            <w:sz w:val="32"/>
            <w:szCs w:val="32"/>
          </w:rPr>
          <w:t>→</w:t>
        </w:r>
        <w:r>
          <w:rPr>
            <w:rFonts w:ascii="Georgia" w:hAnsi="Georgia"/>
            <w:spacing w:val="-1"/>
            <w:sz w:val="32"/>
            <w:szCs w:val="32"/>
          </w:rPr>
          <w:t>C.</w:t>
        </w:r>
      </w:ins>
    </w:p>
    <w:p w14:paraId="4DD91317" w14:textId="77777777" w:rsidR="00BC5527" w:rsidRDefault="00BC5527" w:rsidP="00BC5527">
      <w:pPr>
        <w:pStyle w:val="HTMLPreformatted"/>
        <w:rPr>
          <w:ins w:id="3835" w:author="Rajiv Bansal" w:date="2019-08-04T14:20:00Z"/>
        </w:rPr>
      </w:pPr>
      <w:ins w:id="3836" w:author="Rajiv Bansal" w:date="2019-08-04T14:20:00Z">
        <w:r>
          <w:rPr>
            <w:rStyle w:val="ok"/>
            <w:rFonts w:eastAsiaTheme="majorEastAsia"/>
            <w:spacing w:val="-5"/>
            <w:sz w:val="24"/>
            <w:szCs w:val="24"/>
          </w:rPr>
          <w:t>A -&gt; B</w:t>
        </w:r>
        <w:r>
          <w:rPr>
            <w:spacing w:val="-5"/>
            <w:sz w:val="24"/>
            <w:szCs w:val="24"/>
          </w:rPr>
          <w:br/>
        </w:r>
        <w:r>
          <w:rPr>
            <w:rStyle w:val="ok"/>
            <w:rFonts w:eastAsiaTheme="majorEastAsia"/>
            <w:spacing w:val="-5"/>
            <w:sz w:val="24"/>
            <w:szCs w:val="24"/>
          </w:rPr>
          <w:t>A -&gt; B -&gt; C</w:t>
        </w:r>
        <w:r>
          <w:rPr>
            <w:spacing w:val="-5"/>
            <w:sz w:val="24"/>
            <w:szCs w:val="24"/>
          </w:rPr>
          <w:br/>
        </w:r>
        <w:r>
          <w:rPr>
            <w:rStyle w:val="ok"/>
            <w:rFonts w:eastAsiaTheme="majorEastAsia"/>
            <w:spacing w:val="-5"/>
            <w:sz w:val="24"/>
            <w:szCs w:val="24"/>
          </w:rPr>
          <w:t>B -&gt; C</w:t>
        </w:r>
      </w:ins>
    </w:p>
    <w:p w14:paraId="1BBE3EBC" w14:textId="77777777" w:rsidR="00BC5527" w:rsidRDefault="00BC5527" w:rsidP="00BC5527">
      <w:pPr>
        <w:pStyle w:val="ln"/>
        <w:shd w:val="clear" w:color="auto" w:fill="FFFFFF"/>
        <w:spacing w:before="480" w:beforeAutospacing="0" w:after="0" w:afterAutospacing="0"/>
        <w:rPr>
          <w:ins w:id="3837" w:author="Rajiv Bansal" w:date="2019-08-04T14:20:00Z"/>
          <w:rFonts w:ascii="Georgia" w:hAnsi="Georgia"/>
          <w:spacing w:val="-1"/>
          <w:sz w:val="32"/>
          <w:szCs w:val="32"/>
        </w:rPr>
      </w:pPr>
      <w:ins w:id="3838" w:author="Rajiv Bansal" w:date="2019-08-04T14:20:00Z">
        <w:r>
          <w:rPr>
            <w:rFonts w:ascii="Georgia" w:hAnsi="Georgia"/>
            <w:spacing w:val="-1"/>
            <w:sz w:val="32"/>
            <w:szCs w:val="32"/>
          </w:rPr>
          <w:t>As the number of microservices grow, tracing requests that propagate from one microservice to another and figure out how a requests travels through the application can be quite daunting.</w:t>
        </w:r>
      </w:ins>
    </w:p>
    <w:p w14:paraId="6C7982EB" w14:textId="77777777" w:rsidR="00BC5527" w:rsidRDefault="00BC5527" w:rsidP="00BC5527">
      <w:pPr>
        <w:pStyle w:val="ln"/>
        <w:shd w:val="clear" w:color="auto" w:fill="FFFFFF"/>
        <w:spacing w:before="480" w:beforeAutospacing="0" w:after="0" w:afterAutospacing="0"/>
        <w:rPr>
          <w:ins w:id="3839" w:author="Rajiv Bansal" w:date="2019-08-04T14:20:00Z"/>
          <w:rFonts w:ascii="Georgia" w:hAnsi="Georgia"/>
          <w:spacing w:val="-1"/>
          <w:sz w:val="32"/>
          <w:szCs w:val="32"/>
        </w:rPr>
      </w:pPr>
      <w:ins w:id="3840" w:author="Rajiv Bansal" w:date="2019-08-04T14:20:00Z">
        <w:r>
          <w:rPr>
            <w:rStyle w:val="Strong"/>
            <w:rFonts w:ascii="Georgia" w:eastAsiaTheme="majorEastAsia" w:hAnsi="Georgia"/>
            <w:spacing w:val="-1"/>
            <w:sz w:val="32"/>
            <w:szCs w:val="32"/>
          </w:rPr>
          <w:t>Sleuth</w:t>
        </w:r>
        <w:r>
          <w:rPr>
            <w:rFonts w:ascii="Georgia" w:hAnsi="Georgia"/>
            <w:spacing w:val="-1"/>
            <w:sz w:val="32"/>
            <w:szCs w:val="32"/>
          </w:rPr>
          <w:t> makes it possible to trace the requests by adding unique ids to logs.</w:t>
        </w:r>
      </w:ins>
    </w:p>
    <w:p w14:paraId="0CA05C4C" w14:textId="77777777" w:rsidR="00BC5527" w:rsidRDefault="00BC5527" w:rsidP="00BC5527">
      <w:pPr>
        <w:pStyle w:val="ln"/>
        <w:shd w:val="clear" w:color="auto" w:fill="FFFFFF"/>
        <w:spacing w:before="480" w:beforeAutospacing="0" w:after="0" w:afterAutospacing="0"/>
        <w:rPr>
          <w:ins w:id="3841" w:author="Rajiv Bansal" w:date="2019-08-04T14:20:00Z"/>
          <w:rFonts w:ascii="Georgia" w:hAnsi="Georgia"/>
          <w:spacing w:val="-1"/>
          <w:sz w:val="32"/>
          <w:szCs w:val="32"/>
        </w:rPr>
      </w:pPr>
      <w:ins w:id="3842" w:author="Rajiv Bansal" w:date="2019-08-04T14:20:00Z">
        <w:r>
          <w:rPr>
            <w:rFonts w:ascii="Georgia" w:hAnsi="Georgia"/>
            <w:spacing w:val="-1"/>
            <w:sz w:val="32"/>
            <w:szCs w:val="32"/>
          </w:rPr>
          <w:lastRenderedPageBreak/>
          <w:t>A </w:t>
        </w:r>
        <w:r>
          <w:rPr>
            <w:rStyle w:val="Emphasis"/>
            <w:rFonts w:ascii="Georgia" w:hAnsi="Georgia"/>
            <w:spacing w:val="-1"/>
            <w:sz w:val="32"/>
            <w:szCs w:val="32"/>
          </w:rPr>
          <w:t>trace</w:t>
        </w:r>
        <w:r>
          <w:rPr>
            <w:rFonts w:ascii="Georgia" w:hAnsi="Georgia"/>
            <w:spacing w:val="-1"/>
            <w:sz w:val="32"/>
            <w:szCs w:val="32"/>
          </w:rPr>
          <w:t> </w:t>
        </w:r>
        <w:r>
          <w:rPr>
            <w:rStyle w:val="Emphasis"/>
            <w:rFonts w:ascii="Georgia" w:hAnsi="Georgia"/>
            <w:spacing w:val="-1"/>
            <w:sz w:val="32"/>
            <w:szCs w:val="32"/>
          </w:rPr>
          <w:t>id (1st) </w:t>
        </w:r>
        <w:r>
          <w:rPr>
            <w:rFonts w:ascii="Georgia" w:hAnsi="Georgia"/>
            <w:spacing w:val="-1"/>
            <w:sz w:val="32"/>
            <w:szCs w:val="32"/>
          </w:rPr>
          <w:t>is used for tracking across the microservices; represents the whole journey of a request across all the microservices, while </w:t>
        </w:r>
        <w:r>
          <w:rPr>
            <w:rStyle w:val="Emphasis"/>
            <w:rFonts w:ascii="Georgia" w:hAnsi="Georgia"/>
            <w:spacing w:val="-1"/>
            <w:sz w:val="32"/>
            <w:szCs w:val="32"/>
          </w:rPr>
          <w:t>span id (2nd) </w:t>
        </w:r>
        <w:r>
          <w:rPr>
            <w:rFonts w:ascii="Georgia" w:hAnsi="Georgia"/>
            <w:spacing w:val="-1"/>
            <w:sz w:val="32"/>
            <w:szCs w:val="32"/>
          </w:rPr>
          <w:t>is used for tracking within the individual microservice.</w:t>
        </w:r>
      </w:ins>
    </w:p>
    <w:p w14:paraId="7F018AE0" w14:textId="77777777" w:rsidR="00BC5527" w:rsidRDefault="00BC5527" w:rsidP="00BC5527">
      <w:pPr>
        <w:shd w:val="clear" w:color="auto" w:fill="FFFFFF"/>
        <w:spacing w:before="150" w:after="240" w:line="240" w:lineRule="auto"/>
        <w:jc w:val="both"/>
        <w:rPr>
          <w:ins w:id="3843" w:author="Rajiv Bansal" w:date="2019-08-04T14:20:00Z"/>
          <w:rFonts w:eastAsia="Times New Roman" w:cs="Segoe UI"/>
          <w:color w:val="000000"/>
          <w:lang w:eastAsia="en-IN"/>
        </w:rPr>
      </w:pPr>
    </w:p>
    <w:p w14:paraId="7939A736" w14:textId="77777777" w:rsidR="00BC5527" w:rsidRPr="00532C52" w:rsidRDefault="00BC5527" w:rsidP="00BC5527">
      <w:pPr>
        <w:shd w:val="clear" w:color="auto" w:fill="FFFFFF"/>
        <w:spacing w:before="150" w:after="240" w:line="240" w:lineRule="auto"/>
        <w:jc w:val="both"/>
        <w:rPr>
          <w:ins w:id="3844" w:author="Rajiv Bansal" w:date="2019-08-04T14:20:00Z"/>
          <w:rFonts w:eastAsia="Times New Roman" w:cs="Segoe UI"/>
          <w:color w:val="000000"/>
          <w:lang w:eastAsia="en-IN"/>
        </w:rPr>
      </w:pPr>
      <w:ins w:id="3845" w:author="Rajiv Bansal" w:date="2019-08-04T14:20:00Z">
        <w:r w:rsidRPr="00532C52">
          <w:rPr>
            <w:rFonts w:eastAsia="Times New Roman" w:cs="Segoe UI"/>
            <w:color w:val="000000"/>
            <w:lang w:eastAsia="en-IN"/>
          </w:rPr>
          <w:t>Using Sleuth is very easy. We just need to add it’s started pom in the spring boot project. It will add the Sleuth to project and so in its runtime.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532C52" w14:paraId="00E4C47A" w14:textId="77777777" w:rsidTr="00305C1D">
        <w:trPr>
          <w:ins w:id="3846" w:author="Rajiv Bansal" w:date="2019-08-04T14:20:00Z"/>
        </w:trPr>
        <w:tc>
          <w:tcPr>
            <w:tcW w:w="15495" w:type="dxa"/>
            <w:vAlign w:val="center"/>
            <w:hideMark/>
          </w:tcPr>
          <w:p w14:paraId="33D0BBED" w14:textId="77777777" w:rsidR="00BC5527" w:rsidRPr="00532C52" w:rsidRDefault="00BC5527" w:rsidP="00305C1D">
            <w:pPr>
              <w:spacing w:after="0" w:line="240" w:lineRule="auto"/>
              <w:rPr>
                <w:ins w:id="3847" w:author="Rajiv Bansal" w:date="2019-08-04T14:20:00Z"/>
                <w:rFonts w:eastAsia="Times New Roman" w:cs="Times New Roman"/>
                <w:lang w:eastAsia="en-IN"/>
              </w:rPr>
            </w:pPr>
            <w:ins w:id="3848" w:author="Rajiv Bansal" w:date="2019-08-04T14:20:00Z">
              <w:r w:rsidRPr="00532C52">
                <w:rPr>
                  <w:rFonts w:eastAsia="Times New Roman" w:cs="Courier New"/>
                  <w:sz w:val="20"/>
                  <w:szCs w:val="20"/>
                  <w:lang w:eastAsia="en-IN"/>
                </w:rPr>
                <w:t>&lt;dependency&gt;</w:t>
              </w:r>
            </w:ins>
          </w:p>
          <w:p w14:paraId="69C64FEE" w14:textId="77777777" w:rsidR="00BC5527" w:rsidRPr="00532C52" w:rsidRDefault="00BC5527" w:rsidP="00305C1D">
            <w:pPr>
              <w:spacing w:after="0" w:line="240" w:lineRule="auto"/>
              <w:rPr>
                <w:ins w:id="3849" w:author="Rajiv Bansal" w:date="2019-08-04T14:20:00Z"/>
                <w:rFonts w:eastAsia="Times New Roman" w:cs="Times New Roman"/>
                <w:lang w:eastAsia="en-IN"/>
              </w:rPr>
            </w:pPr>
            <w:ins w:id="3850"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&lt;groupId&gt;org.springframework.cloud&lt;/groupId&gt;</w:t>
              </w:r>
            </w:ins>
          </w:p>
          <w:p w14:paraId="77F55FAF" w14:textId="77777777" w:rsidR="00BC5527" w:rsidRPr="00532C52" w:rsidRDefault="00BC5527" w:rsidP="00305C1D">
            <w:pPr>
              <w:spacing w:after="0" w:line="240" w:lineRule="auto"/>
              <w:rPr>
                <w:ins w:id="3851" w:author="Rajiv Bansal" w:date="2019-08-04T14:20:00Z"/>
                <w:rFonts w:eastAsia="Times New Roman" w:cs="Times New Roman"/>
                <w:lang w:eastAsia="en-IN"/>
              </w:rPr>
            </w:pPr>
            <w:ins w:id="3852"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&lt;artifactId&gt;spring-cloud-starter-sleuth&lt;/artifactId&gt;</w:t>
              </w:r>
            </w:ins>
          </w:p>
          <w:p w14:paraId="1B64B0F1" w14:textId="77777777" w:rsidR="00BC5527" w:rsidRPr="00532C52" w:rsidRDefault="00BC5527" w:rsidP="00305C1D">
            <w:pPr>
              <w:spacing w:after="0" w:line="240" w:lineRule="auto"/>
              <w:rPr>
                <w:ins w:id="3853" w:author="Rajiv Bansal" w:date="2019-08-04T14:20:00Z"/>
                <w:rFonts w:eastAsia="Times New Roman" w:cs="Times New Roman"/>
                <w:lang w:eastAsia="en-IN"/>
              </w:rPr>
            </w:pPr>
            <w:ins w:id="3854" w:author="Rajiv Bansal" w:date="2019-08-04T14:20:00Z">
              <w:r w:rsidRPr="00532C52">
                <w:rPr>
                  <w:rFonts w:eastAsia="Times New Roman" w:cs="Courier New"/>
                  <w:sz w:val="20"/>
                  <w:szCs w:val="20"/>
                  <w:lang w:eastAsia="en-IN"/>
                </w:rPr>
                <w:t>&lt;/dependency&gt;</w:t>
              </w:r>
            </w:ins>
          </w:p>
        </w:tc>
      </w:tr>
    </w:tbl>
    <w:p w14:paraId="63523544" w14:textId="77777777" w:rsidR="00BC5527" w:rsidRPr="00532C52" w:rsidRDefault="00BC5527" w:rsidP="00BC5527">
      <w:pPr>
        <w:shd w:val="clear" w:color="auto" w:fill="FFFFFF"/>
        <w:spacing w:before="150" w:after="240" w:line="240" w:lineRule="auto"/>
        <w:jc w:val="both"/>
        <w:rPr>
          <w:ins w:id="3855" w:author="Rajiv Bansal" w:date="2019-08-04T14:20:00Z"/>
          <w:rFonts w:eastAsia="Times New Roman" w:cs="Segoe UI"/>
          <w:color w:val="000000"/>
          <w:lang w:eastAsia="en-IN"/>
        </w:rPr>
      </w:pPr>
      <w:ins w:id="3856" w:author="Rajiv Bansal" w:date="2019-08-04T14:20:00Z">
        <w:r w:rsidRPr="00532C52">
          <w:rPr>
            <w:rFonts w:eastAsia="Times New Roman" w:cs="Segoe UI"/>
            <w:color w:val="000000"/>
            <w:lang w:eastAsia="en-IN"/>
          </w:rPr>
          <w:t>So far we have integrated Zipkin and Sleuth to microservices and ran Zipkin server. Let’s see how to utilize this setup.</w:t>
        </w:r>
      </w:ins>
    </w:p>
    <w:p w14:paraId="63D24D57" w14:textId="77777777" w:rsidR="00BC5527" w:rsidRPr="001A78D6" w:rsidRDefault="00BC5527" w:rsidP="00BC5527">
      <w:pPr>
        <w:pStyle w:val="Heading6"/>
        <w:rPr>
          <w:ins w:id="3857" w:author="Rajiv Bansal" w:date="2019-08-04T14:20:00Z"/>
          <w:rFonts w:ascii="Georgia" w:eastAsia="Times New Roman" w:hAnsi="Georgia"/>
          <w:b/>
          <w:bCs/>
          <w:lang w:eastAsia="en-IN"/>
        </w:rPr>
      </w:pPr>
      <w:ins w:id="3858" w:author="Rajiv Bansal" w:date="2019-08-04T14:20:00Z">
        <w:r w:rsidRPr="001A78D6">
          <w:rPr>
            <w:rFonts w:ascii="Georgia" w:eastAsia="Times New Roman" w:hAnsi="Georgia"/>
            <w:b/>
            <w:bCs/>
            <w:lang w:eastAsia="en-IN"/>
          </w:rPr>
          <w:t>Zipkin and Sleuth Integration Example</w:t>
        </w:r>
      </w:ins>
    </w:p>
    <w:p w14:paraId="15EDED88" w14:textId="77777777" w:rsidR="00BC5527" w:rsidRPr="00532C52" w:rsidRDefault="00BC5527" w:rsidP="00BC5527">
      <w:pPr>
        <w:shd w:val="clear" w:color="auto" w:fill="FFFFFF"/>
        <w:spacing w:before="150" w:after="240" w:line="240" w:lineRule="auto"/>
        <w:jc w:val="both"/>
        <w:rPr>
          <w:ins w:id="3859" w:author="Rajiv Bansal" w:date="2019-08-04T14:20:00Z"/>
          <w:rFonts w:eastAsia="Times New Roman" w:cs="Segoe UI"/>
          <w:color w:val="000000"/>
          <w:lang w:eastAsia="en-IN"/>
        </w:rPr>
      </w:pPr>
      <w:ins w:id="3860" w:author="Rajiv Bansal" w:date="2019-08-04T14:20:00Z">
        <w:r w:rsidRPr="00532C52">
          <w:rPr>
            <w:rFonts w:eastAsia="Times New Roman" w:cs="Segoe UI"/>
            <w:color w:val="000000"/>
            <w:lang w:eastAsia="en-IN"/>
          </w:rPr>
          <w: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t>
        </w:r>
      </w:ins>
    </w:p>
    <w:p w14:paraId="63BE3599" w14:textId="77777777" w:rsidR="00BC5527" w:rsidRPr="00532C52" w:rsidRDefault="00BC5527" w:rsidP="00BC5527">
      <w:pPr>
        <w:shd w:val="clear" w:color="auto" w:fill="FFFFFF"/>
        <w:spacing w:before="150" w:after="240" w:line="240" w:lineRule="auto"/>
        <w:jc w:val="both"/>
        <w:rPr>
          <w:ins w:id="3861" w:author="Rajiv Bansal" w:date="2019-08-04T14:20:00Z"/>
          <w:rFonts w:eastAsia="Times New Roman" w:cs="Segoe UI"/>
          <w:color w:val="000000"/>
          <w:lang w:eastAsia="en-IN"/>
        </w:rPr>
      </w:pPr>
      <w:ins w:id="3862" w:author="Rajiv Bansal" w:date="2019-08-04T14:20:00Z">
        <w:r w:rsidRPr="00532C52">
          <w:rPr>
            <w:rFonts w:eastAsia="Times New Roman" w:cs="Segoe UI"/>
            <w:color w:val="000000"/>
            <w:lang w:eastAsia="en-IN"/>
          </w:rPr>
          <w: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t>
        </w:r>
      </w:ins>
    </w:p>
    <w:p w14:paraId="131B1B75" w14:textId="77777777" w:rsidR="00BC5527" w:rsidRPr="00750FCE" w:rsidRDefault="00BC5527" w:rsidP="00BC5527">
      <w:pPr>
        <w:spacing w:after="0" w:line="240" w:lineRule="auto"/>
        <w:rPr>
          <w:ins w:id="3863" w:author="Rajiv Bansal" w:date="2019-08-04T14:20:00Z"/>
          <w:rFonts w:ascii="Times New Roman" w:eastAsia="Times New Roman" w:hAnsi="Times New Roman" w:cs="Times New Roman"/>
          <w:lang w:eastAsia="en-IN"/>
        </w:rPr>
      </w:pPr>
      <w:ins w:id="3864" w:author="Rajiv Bansal" w:date="2019-08-04T14:20:00Z">
        <w:r w:rsidRPr="00750FCE">
          <w:rPr>
            <w:rFonts w:ascii="Times New Roman" w:eastAsia="Times New Roman" w:hAnsi="Times New Roman" w:cs="Times New Roman"/>
            <w:noProof/>
            <w:lang w:eastAsia="en-IN"/>
          </w:rPr>
          <w:drawing>
            <wp:inline distT="0" distB="0" distL="0" distR="0" wp14:anchorId="68599A68" wp14:editId="508571BB">
              <wp:extent cx="5731510" cy="3597910"/>
              <wp:effectExtent l="0" t="0" r="2540" b="2540"/>
              <wp:docPr id="212" name="Picture 212"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Pr>
            <w:rFonts w:ascii="Times New Roman" w:eastAsia="Times New Roman" w:hAnsi="Times New Roman" w:cs="Times New Roman"/>
            <w:lang w:eastAsia="en-IN"/>
          </w:rPr>
          <w:t>Microservices Interactions</w:t>
        </w:r>
      </w:ins>
    </w:p>
    <w:p w14:paraId="11F90810" w14:textId="77777777" w:rsidR="00BC5527" w:rsidRPr="00FB7BE3" w:rsidRDefault="00BC5527" w:rsidP="00BC5527">
      <w:pPr>
        <w:pStyle w:val="Heading6"/>
        <w:rPr>
          <w:ins w:id="3865" w:author="Rajiv Bansal" w:date="2019-08-04T14:20:00Z"/>
          <w:rFonts w:ascii="Georgia" w:eastAsia="Times New Roman" w:hAnsi="Georgia"/>
          <w:lang w:eastAsia="en-IN"/>
        </w:rPr>
      </w:pPr>
      <w:ins w:id="3866" w:author="Rajiv Bansal" w:date="2019-08-04T14:20:00Z">
        <w:r w:rsidRPr="00FB7BE3">
          <w:rPr>
            <w:rFonts w:ascii="Georgia" w:eastAsia="Times New Roman" w:hAnsi="Georgia"/>
            <w:lang w:eastAsia="en-IN"/>
          </w:rPr>
          <w:t>Create Microservice</w:t>
        </w:r>
      </w:ins>
    </w:p>
    <w:p w14:paraId="19B6F5E7" w14:textId="77777777" w:rsidR="00BC5527" w:rsidRPr="00532C52" w:rsidRDefault="00BC5527" w:rsidP="00BC5527">
      <w:pPr>
        <w:shd w:val="clear" w:color="auto" w:fill="FFFFFF"/>
        <w:spacing w:before="150" w:after="240" w:line="240" w:lineRule="auto"/>
        <w:jc w:val="both"/>
        <w:rPr>
          <w:ins w:id="3867" w:author="Rajiv Bansal" w:date="2019-08-04T14:20:00Z"/>
          <w:rFonts w:eastAsia="Times New Roman" w:cs="Segoe UI"/>
          <w:color w:val="000000"/>
          <w:lang w:eastAsia="en-IN"/>
        </w:rPr>
      </w:pPr>
      <w:ins w:id="3868" w:author="Rajiv Bansal" w:date="2019-08-04T14:20:00Z">
        <w:r w:rsidRPr="00532C52">
          <w:rPr>
            <w:rFonts w:eastAsia="Times New Roman" w:cs="Segoe UI"/>
            <w:color w:val="000000"/>
            <w:lang w:eastAsia="en-IN"/>
          </w:rPr>
          <w:t>All the four services will have the same configuration, only difference is the service invocation details where the endpoint changes. Let’s </w:t>
        </w:r>
        <w:r>
          <w:fldChar w:fldCharType="begin"/>
        </w:r>
        <w:r>
          <w:instrText xml:space="preserve"> HYPERLINK "https://howtodoinjava.com/spring/spring-boot/spring-boot-tutorial-with-hello-world-example/" </w:instrText>
        </w:r>
        <w:r>
          <w:fldChar w:fldCharType="separate"/>
        </w:r>
        <w:r w:rsidRPr="00532C52">
          <w:rPr>
            <w:rFonts w:eastAsia="Times New Roman" w:cs="Segoe UI"/>
            <w:color w:val="0366D6"/>
            <w:lang w:eastAsia="en-IN"/>
          </w:rPr>
          <w:t>create Spring boot applications</w:t>
        </w:r>
        <w:r>
          <w:rPr>
            <w:rFonts w:eastAsia="Times New Roman" w:cs="Segoe UI"/>
            <w:color w:val="0366D6"/>
            <w:lang w:eastAsia="en-IN"/>
          </w:rPr>
          <w:fldChar w:fldCharType="end"/>
        </w:r>
        <w:r w:rsidRPr="00532C52">
          <w:rPr>
            <w:rFonts w:eastAsia="Times New Roman" w:cs="Segoe UI"/>
            <w:color w:val="000000"/>
            <w:lang w:eastAsia="en-IN"/>
          </w:rPr>
          <w:t> with </w:t>
        </w:r>
        <w:r w:rsidRPr="00532C52">
          <w:rPr>
            <w:rFonts w:eastAsia="Times New Roman" w:cs="Segoe UI"/>
            <w:i/>
            <w:iCs/>
            <w:color w:val="000000"/>
            <w:lang w:eastAsia="en-IN"/>
          </w:rPr>
          <w:t>Web</w:t>
        </w:r>
        <w:r w:rsidRPr="00532C52">
          <w:rPr>
            <w:rFonts w:eastAsia="Times New Roman" w:cs="Segoe UI"/>
            <w:color w:val="000000"/>
            <w:lang w:eastAsia="en-IN"/>
          </w:rPr>
          <w:t>, </w:t>
        </w:r>
        <w:r w:rsidRPr="00532C52">
          <w:rPr>
            <w:rFonts w:eastAsia="Times New Roman" w:cs="Segoe UI"/>
            <w:i/>
            <w:iCs/>
            <w:color w:val="000000"/>
            <w:lang w:eastAsia="en-IN"/>
          </w:rPr>
          <w:t>Rest Repository</w:t>
        </w:r>
        <w:r w:rsidRPr="00532C52">
          <w:rPr>
            <w:rFonts w:eastAsia="Times New Roman" w:cs="Segoe UI"/>
            <w:color w:val="000000"/>
            <w:lang w:eastAsia="en-IN"/>
          </w:rPr>
          <w:t>, </w:t>
        </w:r>
        <w:r w:rsidRPr="00532C52">
          <w:rPr>
            <w:rFonts w:eastAsia="Times New Roman" w:cs="Segoe UI"/>
            <w:i/>
            <w:iCs/>
            <w:color w:val="000000"/>
            <w:lang w:eastAsia="en-IN"/>
          </w:rPr>
          <w:t>Zipkin</w:t>
        </w:r>
        <w:r w:rsidRPr="00532C52">
          <w:rPr>
            <w:rFonts w:eastAsia="Times New Roman" w:cs="Segoe UI"/>
            <w:color w:val="000000"/>
            <w:lang w:eastAsia="en-IN"/>
          </w:rPr>
          <w:t> and </w:t>
        </w:r>
        <w:r w:rsidRPr="00532C52">
          <w:rPr>
            <w:rFonts w:eastAsia="Times New Roman" w:cs="Segoe UI"/>
            <w:i/>
            <w:iCs/>
            <w:color w:val="000000"/>
            <w:lang w:eastAsia="en-IN"/>
          </w:rPr>
          <w:t>Sleuth</w:t>
        </w:r>
        <w:r w:rsidRPr="00532C52">
          <w:rPr>
            <w:rFonts w:eastAsia="Times New Roman" w:cs="Segoe UI"/>
            <w:color w:val="000000"/>
            <w:lang w:eastAsia="en-IN"/>
          </w:rPr>
          <w:t> dependencies.</w:t>
        </w:r>
      </w:ins>
    </w:p>
    <w:p w14:paraId="1B045937" w14:textId="77777777" w:rsidR="00BC5527" w:rsidRPr="00532C52" w:rsidRDefault="00BC5527" w:rsidP="00BC5527">
      <w:pPr>
        <w:shd w:val="clear" w:color="auto" w:fill="FFFFFF"/>
        <w:spacing w:before="150" w:after="240" w:line="240" w:lineRule="auto"/>
        <w:jc w:val="both"/>
        <w:rPr>
          <w:ins w:id="3869" w:author="Rajiv Bansal" w:date="2019-08-04T14:20:00Z"/>
          <w:rFonts w:eastAsia="Times New Roman" w:cs="Segoe UI"/>
          <w:color w:val="000000"/>
          <w:lang w:eastAsia="en-IN"/>
        </w:rPr>
      </w:pPr>
      <w:ins w:id="3870" w:author="Rajiv Bansal" w:date="2019-08-04T14:20:00Z">
        <w:r w:rsidRPr="00532C52">
          <w:rPr>
            <w:rFonts w:eastAsia="Times New Roman" w:cs="Segoe UI"/>
            <w:color w:val="000000"/>
            <w:lang w:eastAsia="en-IN"/>
          </w:rPr>
          <w:t>I have packaged those services inside a parent project so that those four services can be build together to save time. You can proceed with individual set up if you wish to. Also I have added useful windows scripts so start/stop all the services with a single command.</w:t>
        </w:r>
      </w:ins>
    </w:p>
    <w:p w14:paraId="10DF5299" w14:textId="77777777" w:rsidR="00BC5527" w:rsidRPr="00532C52" w:rsidRDefault="00BC5527" w:rsidP="00BC5527">
      <w:pPr>
        <w:shd w:val="clear" w:color="auto" w:fill="FFFFFF"/>
        <w:spacing w:before="150" w:after="240" w:line="240" w:lineRule="auto"/>
        <w:rPr>
          <w:ins w:id="3871" w:author="Rajiv Bansal" w:date="2019-08-04T14:20:00Z"/>
          <w:rFonts w:eastAsia="Times New Roman" w:cs="Segoe UI"/>
          <w:color w:val="000000"/>
          <w:lang w:eastAsia="en-IN"/>
        </w:rPr>
      </w:pPr>
      <w:ins w:id="3872" w:author="Rajiv Bansal" w:date="2019-08-04T14:20:00Z">
        <w:r w:rsidRPr="00532C52">
          <w:rPr>
            <w:rFonts w:eastAsia="Times New Roman" w:cs="Segoe UI"/>
            <w:color w:val="000000"/>
            <w:lang w:eastAsia="en-IN"/>
          </w:rPr>
          <w:t>This is one sample rest controller which exposes one endpoint and also invokes one downstream service using rest template.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2B12100A" w14:textId="77777777" w:rsidTr="00305C1D">
        <w:trPr>
          <w:ins w:id="3873" w:author="Rajiv Bansal" w:date="2019-08-04T14:20:00Z"/>
        </w:trPr>
        <w:tc>
          <w:tcPr>
            <w:tcW w:w="15495" w:type="dxa"/>
            <w:vAlign w:val="center"/>
            <w:hideMark/>
          </w:tcPr>
          <w:p w14:paraId="62707339" w14:textId="77777777" w:rsidR="00BC5527" w:rsidRPr="00750FCE" w:rsidRDefault="00BC5527" w:rsidP="00305C1D">
            <w:pPr>
              <w:spacing w:after="0" w:line="240" w:lineRule="auto"/>
              <w:rPr>
                <w:ins w:id="3874" w:author="Rajiv Bansal" w:date="2019-08-04T14:20:00Z"/>
                <w:rFonts w:ascii="Times New Roman" w:eastAsia="Times New Roman" w:hAnsi="Times New Roman" w:cs="Times New Roman"/>
                <w:lang w:eastAsia="en-IN"/>
              </w:rPr>
            </w:pPr>
            <w:ins w:id="3875" w:author="Rajiv Bansal" w:date="2019-08-04T14:20:00Z">
              <w:r w:rsidRPr="00750FCE">
                <w:rPr>
                  <w:rFonts w:ascii="Courier New" w:eastAsia="Times New Roman" w:hAnsi="Courier New" w:cs="Courier New"/>
                  <w:sz w:val="20"/>
                  <w:szCs w:val="20"/>
                  <w:lang w:eastAsia="en-IN"/>
                </w:rPr>
                <w:t>package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com.example.zipkinservice1;</w:t>
              </w:r>
            </w:ins>
          </w:p>
          <w:p w14:paraId="0F014207" w14:textId="77777777" w:rsidR="00BC5527" w:rsidRPr="00750FCE" w:rsidRDefault="00BC5527" w:rsidP="00305C1D">
            <w:pPr>
              <w:spacing w:after="0" w:line="240" w:lineRule="auto"/>
              <w:rPr>
                <w:ins w:id="3876" w:author="Rajiv Bansal" w:date="2019-08-04T14:20:00Z"/>
                <w:rFonts w:ascii="Times New Roman" w:eastAsia="Times New Roman" w:hAnsi="Times New Roman" w:cs="Times New Roman"/>
                <w:lang w:eastAsia="en-IN"/>
              </w:rPr>
            </w:pPr>
            <w:ins w:id="3877" w:author="Rajiv Bansal" w:date="2019-08-04T14:20:00Z">
              <w:r w:rsidRPr="00750FCE">
                <w:rPr>
                  <w:rFonts w:ascii="Times New Roman" w:eastAsia="Times New Roman" w:hAnsi="Times New Roman" w:cs="Times New Roman"/>
                  <w:lang w:eastAsia="en-IN"/>
                </w:rPr>
                <w:t> </w:t>
              </w:r>
            </w:ins>
          </w:p>
          <w:p w14:paraId="3E4EC4BC" w14:textId="77777777" w:rsidR="00BC5527" w:rsidRPr="00750FCE" w:rsidRDefault="00BC5527" w:rsidP="00305C1D">
            <w:pPr>
              <w:spacing w:after="0" w:line="240" w:lineRule="auto"/>
              <w:rPr>
                <w:ins w:id="3878" w:author="Rajiv Bansal" w:date="2019-08-04T14:20:00Z"/>
                <w:rFonts w:ascii="Times New Roman" w:eastAsia="Times New Roman" w:hAnsi="Times New Roman" w:cs="Times New Roman"/>
                <w:lang w:eastAsia="en-IN"/>
              </w:rPr>
            </w:pPr>
            <w:ins w:id="387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org.apache.log4j.Logger;</w:t>
              </w:r>
            </w:ins>
          </w:p>
          <w:p w14:paraId="6EDE30FE" w14:textId="77777777" w:rsidR="00BC5527" w:rsidRPr="00750FCE" w:rsidRDefault="00BC5527" w:rsidP="00305C1D">
            <w:pPr>
              <w:spacing w:after="0" w:line="240" w:lineRule="auto"/>
              <w:rPr>
                <w:ins w:id="3880" w:author="Rajiv Bansal" w:date="2019-08-04T14:20:00Z"/>
                <w:rFonts w:ascii="Times New Roman" w:eastAsia="Times New Roman" w:hAnsi="Times New Roman" w:cs="Times New Roman"/>
                <w:lang w:eastAsia="en-IN"/>
              </w:rPr>
            </w:pPr>
            <w:ins w:id="388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org.springframework.beans.factory.annotation.Autowired;</w:t>
              </w:r>
            </w:ins>
          </w:p>
          <w:p w14:paraId="5D0A722A" w14:textId="77777777" w:rsidR="00BC5527" w:rsidRPr="00750FCE" w:rsidRDefault="00BC5527" w:rsidP="00305C1D">
            <w:pPr>
              <w:spacing w:after="0" w:line="240" w:lineRule="auto"/>
              <w:rPr>
                <w:ins w:id="3882" w:author="Rajiv Bansal" w:date="2019-08-04T14:20:00Z"/>
                <w:rFonts w:ascii="Times New Roman" w:eastAsia="Times New Roman" w:hAnsi="Times New Roman" w:cs="Times New Roman"/>
                <w:lang w:eastAsia="en-IN"/>
              </w:rPr>
            </w:pPr>
            <w:ins w:id="388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org.springframework.boot.SpringApplication;</w:t>
              </w:r>
            </w:ins>
          </w:p>
          <w:p w14:paraId="74CA92B1" w14:textId="77777777" w:rsidR="00BC5527" w:rsidRPr="00750FCE" w:rsidRDefault="00BC5527" w:rsidP="00305C1D">
            <w:pPr>
              <w:spacing w:after="0" w:line="240" w:lineRule="auto"/>
              <w:rPr>
                <w:ins w:id="3884" w:author="Rajiv Bansal" w:date="2019-08-04T14:20:00Z"/>
                <w:rFonts w:ascii="Times New Roman" w:eastAsia="Times New Roman" w:hAnsi="Times New Roman" w:cs="Times New Roman"/>
                <w:lang w:eastAsia="en-IN"/>
              </w:rPr>
            </w:pPr>
            <w:ins w:id="388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org.springframework.boot.autoconfigure.SpringBootApplication;</w:t>
              </w:r>
            </w:ins>
          </w:p>
          <w:p w14:paraId="1A6A7D8D" w14:textId="77777777" w:rsidR="00BC5527" w:rsidRPr="00750FCE" w:rsidRDefault="00BC5527" w:rsidP="00305C1D">
            <w:pPr>
              <w:spacing w:after="0" w:line="240" w:lineRule="auto"/>
              <w:rPr>
                <w:ins w:id="3886" w:author="Rajiv Bansal" w:date="2019-08-04T14:20:00Z"/>
                <w:rFonts w:ascii="Times New Roman" w:eastAsia="Times New Roman" w:hAnsi="Times New Roman" w:cs="Times New Roman"/>
                <w:lang w:eastAsia="en-IN"/>
              </w:rPr>
            </w:pPr>
            <w:ins w:id="388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org.springframework.cloud.sleuth.sampler.AlwaysSampler;</w:t>
              </w:r>
            </w:ins>
          </w:p>
          <w:p w14:paraId="025F3769" w14:textId="77777777" w:rsidR="00BC5527" w:rsidRPr="00750FCE" w:rsidRDefault="00BC5527" w:rsidP="00305C1D">
            <w:pPr>
              <w:spacing w:after="0" w:line="240" w:lineRule="auto"/>
              <w:rPr>
                <w:ins w:id="3888" w:author="Rajiv Bansal" w:date="2019-08-04T14:20:00Z"/>
                <w:rFonts w:ascii="Times New Roman" w:eastAsia="Times New Roman" w:hAnsi="Times New Roman" w:cs="Times New Roman"/>
                <w:lang w:eastAsia="en-IN"/>
              </w:rPr>
            </w:pPr>
            <w:ins w:id="388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org.springframework.context.annotation.Bean;</w:t>
              </w:r>
            </w:ins>
          </w:p>
          <w:p w14:paraId="19DD5891" w14:textId="77777777" w:rsidR="00BC5527" w:rsidRPr="00750FCE" w:rsidRDefault="00BC5527" w:rsidP="00305C1D">
            <w:pPr>
              <w:spacing w:after="0" w:line="240" w:lineRule="auto"/>
              <w:rPr>
                <w:ins w:id="3890" w:author="Rajiv Bansal" w:date="2019-08-04T14:20:00Z"/>
                <w:rFonts w:ascii="Times New Roman" w:eastAsia="Times New Roman" w:hAnsi="Times New Roman" w:cs="Times New Roman"/>
                <w:lang w:eastAsia="en-IN"/>
              </w:rPr>
            </w:pPr>
            <w:ins w:id="389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org.springframework.core.ParameterizedTypeReference;</w:t>
              </w:r>
            </w:ins>
          </w:p>
          <w:p w14:paraId="5B9B669A" w14:textId="77777777" w:rsidR="00BC5527" w:rsidRPr="00750FCE" w:rsidRDefault="00BC5527" w:rsidP="00305C1D">
            <w:pPr>
              <w:spacing w:after="0" w:line="240" w:lineRule="auto"/>
              <w:rPr>
                <w:ins w:id="3892" w:author="Rajiv Bansal" w:date="2019-08-04T14:20:00Z"/>
                <w:rFonts w:ascii="Times New Roman" w:eastAsia="Times New Roman" w:hAnsi="Times New Roman" w:cs="Times New Roman"/>
                <w:lang w:eastAsia="en-IN"/>
              </w:rPr>
            </w:pPr>
            <w:ins w:id="389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org.springframework.http.HttpMethod;</w:t>
              </w:r>
            </w:ins>
          </w:p>
          <w:p w14:paraId="73BC0E10" w14:textId="77777777" w:rsidR="00BC5527" w:rsidRPr="00750FCE" w:rsidRDefault="00BC5527" w:rsidP="00305C1D">
            <w:pPr>
              <w:spacing w:after="0" w:line="240" w:lineRule="auto"/>
              <w:rPr>
                <w:ins w:id="3894" w:author="Rajiv Bansal" w:date="2019-08-04T14:20:00Z"/>
                <w:rFonts w:ascii="Times New Roman" w:eastAsia="Times New Roman" w:hAnsi="Times New Roman" w:cs="Times New Roman"/>
                <w:lang w:eastAsia="en-IN"/>
              </w:rPr>
            </w:pPr>
            <w:ins w:id="389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org.springframework.web.bind.annotation.GetMapping;</w:t>
              </w:r>
            </w:ins>
          </w:p>
          <w:p w14:paraId="10748024" w14:textId="77777777" w:rsidR="00BC5527" w:rsidRPr="00750FCE" w:rsidRDefault="00BC5527" w:rsidP="00305C1D">
            <w:pPr>
              <w:spacing w:after="0" w:line="240" w:lineRule="auto"/>
              <w:rPr>
                <w:ins w:id="3896" w:author="Rajiv Bansal" w:date="2019-08-04T14:20:00Z"/>
                <w:rFonts w:ascii="Times New Roman" w:eastAsia="Times New Roman" w:hAnsi="Times New Roman" w:cs="Times New Roman"/>
                <w:lang w:eastAsia="en-IN"/>
              </w:rPr>
            </w:pPr>
            <w:ins w:id="389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org.springframework.web.bind.annotation.RestController;</w:t>
              </w:r>
            </w:ins>
          </w:p>
          <w:p w14:paraId="60649029" w14:textId="77777777" w:rsidR="00BC5527" w:rsidRPr="00750FCE" w:rsidRDefault="00BC5527" w:rsidP="00305C1D">
            <w:pPr>
              <w:spacing w:after="0" w:line="240" w:lineRule="auto"/>
              <w:rPr>
                <w:ins w:id="3898" w:author="Rajiv Bansal" w:date="2019-08-04T14:20:00Z"/>
                <w:rFonts w:ascii="Times New Roman" w:eastAsia="Times New Roman" w:hAnsi="Times New Roman" w:cs="Times New Roman"/>
                <w:lang w:eastAsia="en-IN"/>
              </w:rPr>
            </w:pPr>
            <w:ins w:id="389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org.springframework.web.client.RestTemplate;</w:t>
              </w:r>
            </w:ins>
          </w:p>
          <w:p w14:paraId="0CFB5FBF" w14:textId="77777777" w:rsidR="00BC5527" w:rsidRPr="00750FCE" w:rsidRDefault="00BC5527" w:rsidP="00305C1D">
            <w:pPr>
              <w:spacing w:after="0" w:line="240" w:lineRule="auto"/>
              <w:rPr>
                <w:ins w:id="3900" w:author="Rajiv Bansal" w:date="2019-08-04T14:20:00Z"/>
                <w:rFonts w:ascii="Times New Roman" w:eastAsia="Times New Roman" w:hAnsi="Times New Roman" w:cs="Times New Roman"/>
                <w:lang w:eastAsia="en-IN"/>
              </w:rPr>
            </w:pPr>
            <w:ins w:id="3901" w:author="Rajiv Bansal" w:date="2019-08-04T14:20:00Z">
              <w:r w:rsidRPr="00750FCE">
                <w:rPr>
                  <w:rFonts w:ascii="Times New Roman" w:eastAsia="Times New Roman" w:hAnsi="Times New Roman" w:cs="Times New Roman"/>
                  <w:lang w:eastAsia="en-IN"/>
                </w:rPr>
                <w:t> </w:t>
              </w:r>
            </w:ins>
          </w:p>
          <w:p w14:paraId="2294D69D" w14:textId="77777777" w:rsidR="00BC5527" w:rsidRPr="00750FCE" w:rsidRDefault="00BC5527" w:rsidP="00305C1D">
            <w:pPr>
              <w:spacing w:after="0" w:line="240" w:lineRule="auto"/>
              <w:rPr>
                <w:ins w:id="3902" w:author="Rajiv Bansal" w:date="2019-08-04T14:20:00Z"/>
                <w:rFonts w:ascii="Times New Roman" w:eastAsia="Times New Roman" w:hAnsi="Times New Roman" w:cs="Times New Roman"/>
                <w:lang w:eastAsia="en-IN"/>
              </w:rPr>
            </w:pPr>
            <w:ins w:id="3903" w:author="Rajiv Bansal" w:date="2019-08-04T14:20:00Z">
              <w:r w:rsidRPr="00750FCE">
                <w:rPr>
                  <w:rFonts w:ascii="Courier New" w:eastAsia="Times New Roman" w:hAnsi="Courier New" w:cs="Courier New"/>
                  <w:sz w:val="20"/>
                  <w:szCs w:val="20"/>
                  <w:lang w:eastAsia="en-IN"/>
                </w:rPr>
                <w:t>@SpringBootApplication</w:t>
              </w:r>
            </w:ins>
          </w:p>
          <w:p w14:paraId="42FA0FAA" w14:textId="77777777" w:rsidR="00BC5527" w:rsidRPr="00750FCE" w:rsidRDefault="00BC5527" w:rsidP="00305C1D">
            <w:pPr>
              <w:spacing w:after="0" w:line="240" w:lineRule="auto"/>
              <w:rPr>
                <w:ins w:id="3904" w:author="Rajiv Bansal" w:date="2019-08-04T14:20:00Z"/>
                <w:rFonts w:ascii="Times New Roman" w:eastAsia="Times New Roman" w:hAnsi="Times New Roman" w:cs="Times New Roman"/>
                <w:lang w:eastAsia="en-IN"/>
              </w:rPr>
            </w:pPr>
            <w:ins w:id="3905" w:author="Rajiv Bansal" w:date="2019-08-04T14:20:00Z">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ZipkinService1Application {</w:t>
              </w:r>
            </w:ins>
          </w:p>
          <w:p w14:paraId="0E37C34E" w14:textId="77777777" w:rsidR="00BC5527" w:rsidRPr="00750FCE" w:rsidRDefault="00BC5527" w:rsidP="00305C1D">
            <w:pPr>
              <w:spacing w:after="0" w:line="240" w:lineRule="auto"/>
              <w:rPr>
                <w:ins w:id="3906" w:author="Rajiv Bansal" w:date="2019-08-04T14:20:00Z"/>
                <w:rFonts w:ascii="Times New Roman" w:eastAsia="Times New Roman" w:hAnsi="Times New Roman" w:cs="Times New Roman"/>
                <w:lang w:eastAsia="en-IN"/>
              </w:rPr>
            </w:pPr>
            <w:ins w:id="3907" w:author="Rajiv Bansal" w:date="2019-08-04T14:20:00Z">
              <w:r w:rsidRPr="00750FCE">
                <w:rPr>
                  <w:rFonts w:ascii="Times New Roman" w:eastAsia="Times New Roman" w:hAnsi="Times New Roman" w:cs="Times New Roman"/>
                  <w:lang w:eastAsia="en-IN"/>
                </w:rPr>
                <w:t> </w:t>
              </w:r>
            </w:ins>
          </w:p>
          <w:p w14:paraId="0C4C32F3" w14:textId="77777777" w:rsidR="00BC5527" w:rsidRPr="00750FCE" w:rsidRDefault="00BC5527" w:rsidP="00305C1D">
            <w:pPr>
              <w:spacing w:after="0" w:line="240" w:lineRule="auto"/>
              <w:rPr>
                <w:ins w:id="3908" w:author="Rajiv Bansal" w:date="2019-08-04T14:20:00Z"/>
                <w:rFonts w:ascii="Times New Roman" w:eastAsia="Times New Roman" w:hAnsi="Times New Roman" w:cs="Times New Roman"/>
                <w:lang w:eastAsia="en-IN"/>
              </w:rPr>
            </w:pPr>
            <w:ins w:id="390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void</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main(String[] args) {</w:t>
              </w:r>
            </w:ins>
          </w:p>
          <w:p w14:paraId="624B3CD0" w14:textId="77777777" w:rsidR="00BC5527" w:rsidRPr="00750FCE" w:rsidRDefault="00BC5527" w:rsidP="00305C1D">
            <w:pPr>
              <w:spacing w:after="0" w:line="240" w:lineRule="auto"/>
              <w:rPr>
                <w:ins w:id="3910" w:author="Rajiv Bansal" w:date="2019-08-04T14:20:00Z"/>
                <w:rFonts w:ascii="Times New Roman" w:eastAsia="Times New Roman" w:hAnsi="Times New Roman" w:cs="Times New Roman"/>
                <w:lang w:eastAsia="en-IN"/>
              </w:rPr>
            </w:pPr>
            <w:ins w:id="391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SpringApplication.run(ZipkinService1Application.class, args);</w:t>
              </w:r>
            </w:ins>
          </w:p>
          <w:p w14:paraId="7B68DBAA" w14:textId="77777777" w:rsidR="00BC5527" w:rsidRPr="00750FCE" w:rsidRDefault="00BC5527" w:rsidP="00305C1D">
            <w:pPr>
              <w:spacing w:after="0" w:line="240" w:lineRule="auto"/>
              <w:rPr>
                <w:ins w:id="3912" w:author="Rajiv Bansal" w:date="2019-08-04T14:20:00Z"/>
                <w:rFonts w:ascii="Times New Roman" w:eastAsia="Times New Roman" w:hAnsi="Times New Roman" w:cs="Times New Roman"/>
                <w:lang w:eastAsia="en-IN"/>
              </w:rPr>
            </w:pPr>
            <w:ins w:id="391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0BFFC60" w14:textId="77777777" w:rsidR="00BC5527" w:rsidRPr="00750FCE" w:rsidRDefault="00BC5527" w:rsidP="00305C1D">
            <w:pPr>
              <w:spacing w:after="0" w:line="240" w:lineRule="auto"/>
              <w:rPr>
                <w:ins w:id="3914" w:author="Rajiv Bansal" w:date="2019-08-04T14:20:00Z"/>
                <w:rFonts w:ascii="Times New Roman" w:eastAsia="Times New Roman" w:hAnsi="Times New Roman" w:cs="Times New Roman"/>
                <w:lang w:eastAsia="en-IN"/>
              </w:rPr>
            </w:pPr>
            <w:ins w:id="3915" w:author="Rajiv Bansal" w:date="2019-08-04T14:20:00Z">
              <w:r w:rsidRPr="00750FCE">
                <w:rPr>
                  <w:rFonts w:ascii="Courier New" w:eastAsia="Times New Roman" w:hAnsi="Courier New" w:cs="Courier New"/>
                  <w:sz w:val="20"/>
                  <w:szCs w:val="20"/>
                  <w:lang w:eastAsia="en-IN"/>
                </w:rPr>
                <w:t>}</w:t>
              </w:r>
            </w:ins>
          </w:p>
          <w:p w14:paraId="6041ACD7" w14:textId="77777777" w:rsidR="00BC5527" w:rsidRPr="00750FCE" w:rsidRDefault="00BC5527" w:rsidP="00305C1D">
            <w:pPr>
              <w:spacing w:after="0" w:line="240" w:lineRule="auto"/>
              <w:rPr>
                <w:ins w:id="3916" w:author="Rajiv Bansal" w:date="2019-08-04T14:20:00Z"/>
                <w:rFonts w:ascii="Times New Roman" w:eastAsia="Times New Roman" w:hAnsi="Times New Roman" w:cs="Times New Roman"/>
                <w:lang w:eastAsia="en-IN"/>
              </w:rPr>
            </w:pPr>
            <w:ins w:id="3917" w:author="Rajiv Bansal" w:date="2019-08-04T14:20:00Z">
              <w:r w:rsidRPr="00750FCE">
                <w:rPr>
                  <w:rFonts w:ascii="Times New Roman" w:eastAsia="Times New Roman" w:hAnsi="Times New Roman" w:cs="Times New Roman"/>
                  <w:lang w:eastAsia="en-IN"/>
                </w:rPr>
                <w:t> </w:t>
              </w:r>
            </w:ins>
          </w:p>
          <w:p w14:paraId="52909643" w14:textId="77777777" w:rsidR="00BC5527" w:rsidRPr="00750FCE" w:rsidRDefault="00BC5527" w:rsidP="00305C1D">
            <w:pPr>
              <w:spacing w:after="0" w:line="240" w:lineRule="auto"/>
              <w:rPr>
                <w:ins w:id="3918" w:author="Rajiv Bansal" w:date="2019-08-04T14:20:00Z"/>
                <w:rFonts w:ascii="Times New Roman" w:eastAsia="Times New Roman" w:hAnsi="Times New Roman" w:cs="Times New Roman"/>
                <w:lang w:eastAsia="en-IN"/>
              </w:rPr>
            </w:pPr>
            <w:ins w:id="3919" w:author="Rajiv Bansal" w:date="2019-08-04T14:20:00Z">
              <w:r w:rsidRPr="00750FCE">
                <w:rPr>
                  <w:rFonts w:ascii="Courier New" w:eastAsia="Times New Roman" w:hAnsi="Courier New" w:cs="Courier New"/>
                  <w:sz w:val="20"/>
                  <w:szCs w:val="20"/>
                  <w:lang w:eastAsia="en-IN"/>
                </w:rPr>
                <w:t>@RestController</w:t>
              </w:r>
            </w:ins>
          </w:p>
          <w:p w14:paraId="0FE16BB3" w14:textId="77777777" w:rsidR="00BC5527" w:rsidRPr="00750FCE" w:rsidRDefault="00BC5527" w:rsidP="00305C1D">
            <w:pPr>
              <w:spacing w:after="0" w:line="240" w:lineRule="auto"/>
              <w:rPr>
                <w:ins w:id="3920" w:author="Rajiv Bansal" w:date="2019-08-04T14:20:00Z"/>
                <w:rFonts w:ascii="Times New Roman" w:eastAsia="Times New Roman" w:hAnsi="Times New Roman" w:cs="Times New Roman"/>
                <w:lang w:eastAsia="en-IN"/>
              </w:rPr>
            </w:pPr>
            <w:ins w:id="3921" w:author="Rajiv Bansal" w:date="2019-08-04T14:20:00Z">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ZipkinController{</w:t>
              </w:r>
            </w:ins>
          </w:p>
          <w:p w14:paraId="55ED5FF5" w14:textId="77777777" w:rsidR="00BC5527" w:rsidRPr="00750FCE" w:rsidRDefault="00BC5527" w:rsidP="00305C1D">
            <w:pPr>
              <w:spacing w:after="0" w:line="240" w:lineRule="auto"/>
              <w:rPr>
                <w:ins w:id="3922" w:author="Rajiv Bansal" w:date="2019-08-04T14:20:00Z"/>
                <w:rFonts w:ascii="Times New Roman" w:eastAsia="Times New Roman" w:hAnsi="Times New Roman" w:cs="Times New Roman"/>
                <w:lang w:eastAsia="en-IN"/>
              </w:rPr>
            </w:pPr>
            <w:ins w:id="392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E87211C" w14:textId="77777777" w:rsidR="00BC5527" w:rsidRPr="00750FCE" w:rsidRDefault="00BC5527" w:rsidP="00305C1D">
            <w:pPr>
              <w:spacing w:after="0" w:line="240" w:lineRule="auto"/>
              <w:rPr>
                <w:ins w:id="3924" w:author="Rajiv Bansal" w:date="2019-08-04T14:20:00Z"/>
                <w:rFonts w:ascii="Times New Roman" w:eastAsia="Times New Roman" w:hAnsi="Times New Roman" w:cs="Times New Roman"/>
                <w:lang w:eastAsia="en-IN"/>
              </w:rPr>
            </w:pPr>
            <w:ins w:id="392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@Autowired</w:t>
              </w:r>
            </w:ins>
          </w:p>
          <w:p w14:paraId="710DE03F" w14:textId="77777777" w:rsidR="00BC5527" w:rsidRPr="00750FCE" w:rsidRDefault="00BC5527" w:rsidP="00305C1D">
            <w:pPr>
              <w:spacing w:after="0" w:line="240" w:lineRule="auto"/>
              <w:rPr>
                <w:ins w:id="3926" w:author="Rajiv Bansal" w:date="2019-08-04T14:20:00Z"/>
                <w:rFonts w:ascii="Times New Roman" w:eastAsia="Times New Roman" w:hAnsi="Times New Roman" w:cs="Times New Roman"/>
                <w:lang w:eastAsia="en-IN"/>
              </w:rPr>
            </w:pPr>
            <w:ins w:id="392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RestTemplate restTemplate;</w:t>
              </w:r>
            </w:ins>
          </w:p>
          <w:p w14:paraId="3C60D01E" w14:textId="77777777" w:rsidR="00BC5527" w:rsidRPr="00750FCE" w:rsidRDefault="00BC5527" w:rsidP="00305C1D">
            <w:pPr>
              <w:spacing w:after="0" w:line="240" w:lineRule="auto"/>
              <w:rPr>
                <w:ins w:id="3928" w:author="Rajiv Bansal" w:date="2019-08-04T14:20:00Z"/>
                <w:rFonts w:ascii="Times New Roman" w:eastAsia="Times New Roman" w:hAnsi="Times New Roman" w:cs="Times New Roman"/>
                <w:lang w:eastAsia="en-IN"/>
              </w:rPr>
            </w:pPr>
            <w:ins w:id="3929" w:author="Rajiv Bansal" w:date="2019-08-04T14:20:00Z">
              <w:r w:rsidRPr="00750FCE">
                <w:rPr>
                  <w:rFonts w:ascii="Times New Roman" w:eastAsia="Times New Roman" w:hAnsi="Times New Roman" w:cs="Times New Roman"/>
                  <w:lang w:eastAsia="en-IN"/>
                </w:rPr>
                <w:t> </w:t>
              </w:r>
            </w:ins>
          </w:p>
          <w:p w14:paraId="691CD2DB" w14:textId="77777777" w:rsidR="00BC5527" w:rsidRPr="00750FCE" w:rsidRDefault="00BC5527" w:rsidP="00305C1D">
            <w:pPr>
              <w:spacing w:after="0" w:line="240" w:lineRule="auto"/>
              <w:rPr>
                <w:ins w:id="3930" w:author="Rajiv Bansal" w:date="2019-08-04T14:20:00Z"/>
                <w:rFonts w:ascii="Times New Roman" w:eastAsia="Times New Roman" w:hAnsi="Times New Roman" w:cs="Times New Roman"/>
                <w:lang w:eastAsia="en-IN"/>
              </w:rPr>
            </w:pPr>
            <w:ins w:id="393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11D21219" w14:textId="77777777" w:rsidR="00BC5527" w:rsidRPr="00750FCE" w:rsidRDefault="00BC5527" w:rsidP="00305C1D">
            <w:pPr>
              <w:spacing w:after="0" w:line="240" w:lineRule="auto"/>
              <w:rPr>
                <w:ins w:id="3932" w:author="Rajiv Bansal" w:date="2019-08-04T14:20:00Z"/>
                <w:rFonts w:ascii="Times New Roman" w:eastAsia="Times New Roman" w:hAnsi="Times New Roman" w:cs="Times New Roman"/>
                <w:lang w:eastAsia="en-IN"/>
              </w:rPr>
            </w:pPr>
            <w:ins w:id="393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RestTemplate getRestTemplate() {</w:t>
              </w:r>
            </w:ins>
          </w:p>
          <w:p w14:paraId="430D0A32" w14:textId="77777777" w:rsidR="00BC5527" w:rsidRPr="00750FCE" w:rsidRDefault="00BC5527" w:rsidP="00305C1D">
            <w:pPr>
              <w:spacing w:after="0" w:line="240" w:lineRule="auto"/>
              <w:rPr>
                <w:ins w:id="3934" w:author="Rajiv Bansal" w:date="2019-08-04T14:20:00Z"/>
                <w:rFonts w:ascii="Times New Roman" w:eastAsia="Times New Roman" w:hAnsi="Times New Roman" w:cs="Times New Roman"/>
                <w:lang w:eastAsia="en-IN"/>
              </w:rPr>
            </w:pPr>
            <w:ins w:id="3935" w:author="Rajiv Bansal" w:date="2019-08-04T14:20:00Z">
              <w:r w:rsidRPr="00750FCE">
                <w:rPr>
                  <w:rFonts w:ascii="Courier New" w:eastAsia="Times New Roman" w:hAnsi="Courier New" w:cs="Courier New"/>
                  <w:color w:val="FF0779"/>
                  <w:sz w:val="20"/>
                  <w:szCs w:val="20"/>
                  <w:lang w:eastAsia="en-IN"/>
                </w:rPr>
                <w:lastRenderedPageBreak/>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RestTemplate();</w:t>
              </w:r>
            </w:ins>
          </w:p>
          <w:p w14:paraId="664CF415" w14:textId="77777777" w:rsidR="00BC5527" w:rsidRPr="00750FCE" w:rsidRDefault="00BC5527" w:rsidP="00305C1D">
            <w:pPr>
              <w:spacing w:after="0" w:line="240" w:lineRule="auto"/>
              <w:rPr>
                <w:ins w:id="3936" w:author="Rajiv Bansal" w:date="2019-08-04T14:20:00Z"/>
                <w:rFonts w:ascii="Times New Roman" w:eastAsia="Times New Roman" w:hAnsi="Times New Roman" w:cs="Times New Roman"/>
                <w:lang w:eastAsia="en-IN"/>
              </w:rPr>
            </w:pPr>
            <w:ins w:id="393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313CB441" w14:textId="77777777" w:rsidR="00BC5527" w:rsidRPr="00750FCE" w:rsidRDefault="00BC5527" w:rsidP="00305C1D">
            <w:pPr>
              <w:spacing w:after="0" w:line="240" w:lineRule="auto"/>
              <w:rPr>
                <w:ins w:id="3938" w:author="Rajiv Bansal" w:date="2019-08-04T14:20:00Z"/>
                <w:rFonts w:ascii="Times New Roman" w:eastAsia="Times New Roman" w:hAnsi="Times New Roman" w:cs="Times New Roman"/>
                <w:lang w:eastAsia="en-IN"/>
              </w:rPr>
            </w:pPr>
            <w:ins w:id="3939" w:author="Rajiv Bansal" w:date="2019-08-04T14:20:00Z">
              <w:r w:rsidRPr="00750FCE">
                <w:rPr>
                  <w:rFonts w:ascii="Times New Roman" w:eastAsia="Times New Roman" w:hAnsi="Times New Roman" w:cs="Times New Roman"/>
                  <w:lang w:eastAsia="en-IN"/>
                </w:rPr>
                <w:t> </w:t>
              </w:r>
            </w:ins>
          </w:p>
          <w:p w14:paraId="00DBE74D" w14:textId="77777777" w:rsidR="00BC5527" w:rsidRPr="00750FCE" w:rsidRDefault="00BC5527" w:rsidP="00305C1D">
            <w:pPr>
              <w:spacing w:after="0" w:line="240" w:lineRule="auto"/>
              <w:rPr>
                <w:ins w:id="3940" w:author="Rajiv Bansal" w:date="2019-08-04T14:20:00Z"/>
                <w:rFonts w:ascii="Times New Roman" w:eastAsia="Times New Roman" w:hAnsi="Times New Roman" w:cs="Times New Roman"/>
                <w:lang w:eastAsia="en-IN"/>
              </w:rPr>
            </w:pPr>
            <w:ins w:id="394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0F45259B" w14:textId="77777777" w:rsidR="00BC5527" w:rsidRPr="00750FCE" w:rsidRDefault="00BC5527" w:rsidP="00305C1D">
            <w:pPr>
              <w:spacing w:after="0" w:line="240" w:lineRule="auto"/>
              <w:rPr>
                <w:ins w:id="3942" w:author="Rajiv Bansal" w:date="2019-08-04T14:20:00Z"/>
                <w:rFonts w:ascii="Times New Roman" w:eastAsia="Times New Roman" w:hAnsi="Times New Roman" w:cs="Times New Roman"/>
                <w:lang w:eastAsia="en-IN"/>
              </w:rPr>
            </w:pPr>
            <w:ins w:id="394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AlwaysSampler alwaysSampler() {</w:t>
              </w:r>
            </w:ins>
          </w:p>
          <w:p w14:paraId="6AC05A5D" w14:textId="77777777" w:rsidR="00BC5527" w:rsidRPr="00750FCE" w:rsidRDefault="00BC5527" w:rsidP="00305C1D">
            <w:pPr>
              <w:spacing w:after="0" w:line="240" w:lineRule="auto"/>
              <w:rPr>
                <w:ins w:id="3944" w:author="Rajiv Bansal" w:date="2019-08-04T14:20:00Z"/>
                <w:rFonts w:ascii="Times New Roman" w:eastAsia="Times New Roman" w:hAnsi="Times New Roman" w:cs="Times New Roman"/>
                <w:lang w:eastAsia="en-IN"/>
              </w:rPr>
            </w:pPr>
            <w:ins w:id="394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AlwaysSampler();</w:t>
              </w:r>
            </w:ins>
          </w:p>
          <w:p w14:paraId="705789D2" w14:textId="77777777" w:rsidR="00BC5527" w:rsidRPr="00750FCE" w:rsidRDefault="00BC5527" w:rsidP="00305C1D">
            <w:pPr>
              <w:spacing w:after="0" w:line="240" w:lineRule="auto"/>
              <w:rPr>
                <w:ins w:id="3946" w:author="Rajiv Bansal" w:date="2019-08-04T14:20:00Z"/>
                <w:rFonts w:ascii="Times New Roman" w:eastAsia="Times New Roman" w:hAnsi="Times New Roman" w:cs="Times New Roman"/>
                <w:lang w:eastAsia="en-IN"/>
              </w:rPr>
            </w:pPr>
            <w:ins w:id="394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694F3253" w14:textId="77777777" w:rsidR="00BC5527" w:rsidRPr="00750FCE" w:rsidRDefault="00BC5527" w:rsidP="00305C1D">
            <w:pPr>
              <w:spacing w:after="0" w:line="240" w:lineRule="auto"/>
              <w:rPr>
                <w:ins w:id="3948" w:author="Rajiv Bansal" w:date="2019-08-04T14:20:00Z"/>
                <w:rFonts w:ascii="Times New Roman" w:eastAsia="Times New Roman" w:hAnsi="Times New Roman" w:cs="Times New Roman"/>
                <w:lang w:eastAsia="en-IN"/>
              </w:rPr>
            </w:pPr>
            <w:ins w:id="3949" w:author="Rajiv Bansal" w:date="2019-08-04T14:20:00Z">
              <w:r w:rsidRPr="00750FCE">
                <w:rPr>
                  <w:rFonts w:ascii="Times New Roman" w:eastAsia="Times New Roman" w:hAnsi="Times New Roman" w:cs="Times New Roman"/>
                  <w:lang w:eastAsia="en-IN"/>
                </w:rPr>
                <w:t> </w:t>
              </w:r>
            </w:ins>
          </w:p>
          <w:p w14:paraId="1E4A8FDE" w14:textId="77777777" w:rsidR="00BC5527" w:rsidRPr="00750FCE" w:rsidRDefault="00BC5527" w:rsidP="00305C1D">
            <w:pPr>
              <w:spacing w:after="0" w:line="240" w:lineRule="auto"/>
              <w:rPr>
                <w:ins w:id="3950" w:author="Rajiv Bansal" w:date="2019-08-04T14:20:00Z"/>
                <w:rFonts w:ascii="Times New Roman" w:eastAsia="Times New Roman" w:hAnsi="Times New Roman" w:cs="Times New Roman"/>
                <w:lang w:eastAsia="en-IN"/>
              </w:rPr>
            </w:pPr>
            <w:ins w:id="395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private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final</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Logger LOG = Logger.getLogger(ZipkinController.class.getName());</w:t>
              </w:r>
            </w:ins>
          </w:p>
          <w:p w14:paraId="2D7DF8D6" w14:textId="77777777" w:rsidR="00BC5527" w:rsidRPr="00750FCE" w:rsidRDefault="00BC5527" w:rsidP="00305C1D">
            <w:pPr>
              <w:spacing w:after="0" w:line="240" w:lineRule="auto"/>
              <w:rPr>
                <w:ins w:id="3952" w:author="Rajiv Bansal" w:date="2019-08-04T14:20:00Z"/>
                <w:rFonts w:ascii="Times New Roman" w:eastAsia="Times New Roman" w:hAnsi="Times New Roman" w:cs="Times New Roman"/>
                <w:lang w:eastAsia="en-IN"/>
              </w:rPr>
            </w:pPr>
            <w:ins w:id="395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54C004A1" w14:textId="77777777" w:rsidR="00BC5527" w:rsidRPr="00750FCE" w:rsidRDefault="00BC5527" w:rsidP="00305C1D">
            <w:pPr>
              <w:spacing w:after="0" w:line="240" w:lineRule="auto"/>
              <w:rPr>
                <w:ins w:id="3954" w:author="Rajiv Bansal" w:date="2019-08-04T14:20:00Z"/>
                <w:rFonts w:ascii="Times New Roman" w:eastAsia="Times New Roman" w:hAnsi="Times New Roman" w:cs="Times New Roman"/>
                <w:lang w:eastAsia="en-IN"/>
              </w:rPr>
            </w:pPr>
            <w:ins w:id="395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@GetMapping(value="/zipkin")</w:t>
              </w:r>
            </w:ins>
          </w:p>
          <w:p w14:paraId="657E7AFD" w14:textId="77777777" w:rsidR="00BC5527" w:rsidRPr="00750FCE" w:rsidRDefault="00BC5527" w:rsidP="00305C1D">
            <w:pPr>
              <w:spacing w:after="0" w:line="240" w:lineRule="auto"/>
              <w:rPr>
                <w:ins w:id="3956" w:author="Rajiv Bansal" w:date="2019-08-04T14:20:00Z"/>
                <w:rFonts w:ascii="Times New Roman" w:eastAsia="Times New Roman" w:hAnsi="Times New Roman" w:cs="Times New Roman"/>
                <w:lang w:eastAsia="en-IN"/>
              </w:rPr>
            </w:pPr>
            <w:ins w:id="395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String zipkinService1()</w:t>
              </w:r>
            </w:ins>
          </w:p>
          <w:p w14:paraId="40412855" w14:textId="77777777" w:rsidR="00BC5527" w:rsidRPr="00750FCE" w:rsidRDefault="00BC5527" w:rsidP="00305C1D">
            <w:pPr>
              <w:spacing w:after="0" w:line="240" w:lineRule="auto"/>
              <w:rPr>
                <w:ins w:id="3958" w:author="Rajiv Bansal" w:date="2019-08-04T14:20:00Z"/>
                <w:rFonts w:ascii="Times New Roman" w:eastAsia="Times New Roman" w:hAnsi="Times New Roman" w:cs="Times New Roman"/>
                <w:lang w:eastAsia="en-IN"/>
              </w:rPr>
            </w:pPr>
            <w:ins w:id="395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1EB5185A" w14:textId="77777777" w:rsidR="00BC5527" w:rsidRPr="00750FCE" w:rsidRDefault="00BC5527" w:rsidP="00305C1D">
            <w:pPr>
              <w:spacing w:after="0" w:line="240" w:lineRule="auto"/>
              <w:rPr>
                <w:ins w:id="3960" w:author="Rajiv Bansal" w:date="2019-08-04T14:20:00Z"/>
                <w:rFonts w:ascii="Times New Roman" w:eastAsia="Times New Roman" w:hAnsi="Times New Roman" w:cs="Times New Roman"/>
                <w:lang w:eastAsia="en-IN"/>
              </w:rPr>
            </w:pPr>
            <w:ins w:id="396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LOG.info("Inside zipkinService 1..");</w:t>
              </w:r>
            </w:ins>
          </w:p>
          <w:p w14:paraId="2473F583" w14:textId="77777777" w:rsidR="00BC5527" w:rsidRPr="00750FCE" w:rsidRDefault="00BC5527" w:rsidP="00305C1D">
            <w:pPr>
              <w:spacing w:after="0" w:line="240" w:lineRule="auto"/>
              <w:rPr>
                <w:ins w:id="3962" w:author="Rajiv Bansal" w:date="2019-08-04T14:20:00Z"/>
                <w:rFonts w:ascii="Times New Roman" w:eastAsia="Times New Roman" w:hAnsi="Times New Roman" w:cs="Times New Roman"/>
                <w:lang w:eastAsia="en-IN"/>
              </w:rPr>
            </w:pPr>
            <w:ins w:id="396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F9E5AA4" w14:textId="77777777" w:rsidR="00BC5527" w:rsidRPr="00750FCE" w:rsidRDefault="00BC5527" w:rsidP="00305C1D">
            <w:pPr>
              <w:spacing w:after="0" w:line="240" w:lineRule="auto"/>
              <w:rPr>
                <w:ins w:id="3964" w:author="Rajiv Bansal" w:date="2019-08-04T14:20:00Z"/>
                <w:rFonts w:ascii="Times New Roman" w:eastAsia="Times New Roman" w:hAnsi="Times New Roman" w:cs="Times New Roman"/>
                <w:lang w:eastAsia="en-IN"/>
              </w:rPr>
            </w:pPr>
            <w:ins w:id="396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String response = (String) restTemplate.exchange("</w:t>
              </w:r>
              <w:r>
                <w:fldChar w:fldCharType="begin"/>
              </w:r>
              <w:r>
                <w:instrText xml:space="preserve"> HYPERLINK "http://localhost:8082/zipkin2" </w:instrText>
              </w:r>
              <w:r>
                <w:fldChar w:fldCharType="separate"/>
              </w:r>
              <w:r w:rsidRPr="00750FCE">
                <w:rPr>
                  <w:rFonts w:ascii="Courier New" w:eastAsia="Times New Roman" w:hAnsi="Courier New" w:cs="Courier New"/>
                  <w:color w:val="0000FF"/>
                  <w:sz w:val="20"/>
                  <w:szCs w:val="20"/>
                  <w:lang w:eastAsia="en-IN"/>
                </w:rPr>
                <w:t>http://localhost:8082/zipkin2</w:t>
              </w:r>
              <w:r>
                <w:rPr>
                  <w:rFonts w:ascii="Courier New" w:eastAsia="Times New Roman" w:hAnsi="Courier New" w:cs="Courier New"/>
                  <w:color w:val="0000FF"/>
                  <w:sz w:val="20"/>
                  <w:szCs w:val="20"/>
                  <w:lang w:eastAsia="en-IN"/>
                </w:rPr>
                <w:fldChar w:fldCharType="end"/>
              </w:r>
              <w:r w:rsidRPr="00750FCE">
                <w:rPr>
                  <w:rFonts w:ascii="Courier New" w:eastAsia="Times New Roman" w:hAnsi="Courier New" w:cs="Courier New"/>
                  <w:sz w:val="20"/>
                  <w:szCs w:val="20"/>
                  <w:lang w:eastAsia="en-IN"/>
                </w:rPr>
                <w:t>",</w:t>
              </w:r>
            </w:ins>
          </w:p>
          <w:p w14:paraId="4907F3F5" w14:textId="77777777" w:rsidR="00BC5527" w:rsidRPr="00750FCE" w:rsidRDefault="00BC5527" w:rsidP="00305C1D">
            <w:pPr>
              <w:spacing w:after="0" w:line="240" w:lineRule="auto"/>
              <w:rPr>
                <w:ins w:id="3966" w:author="Rajiv Bansal" w:date="2019-08-04T14:20:00Z"/>
                <w:rFonts w:ascii="Times New Roman" w:eastAsia="Times New Roman" w:hAnsi="Times New Roman" w:cs="Times New Roman"/>
                <w:lang w:eastAsia="en-IN"/>
              </w:rPr>
            </w:pPr>
            <w:ins w:id="396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HttpMethod.GET, null, 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ParameterizedTypeReference&lt;String&gt;() {}).getBody();</w:t>
              </w:r>
            </w:ins>
          </w:p>
          <w:p w14:paraId="5126E88D" w14:textId="77777777" w:rsidR="00BC5527" w:rsidRPr="00750FCE" w:rsidRDefault="00BC5527" w:rsidP="00305C1D">
            <w:pPr>
              <w:spacing w:after="0" w:line="240" w:lineRule="auto"/>
              <w:rPr>
                <w:ins w:id="3968" w:author="Rajiv Bansal" w:date="2019-08-04T14:20:00Z"/>
                <w:rFonts w:ascii="Times New Roman" w:eastAsia="Times New Roman" w:hAnsi="Times New Roman" w:cs="Times New Roman"/>
                <w:lang w:eastAsia="en-IN"/>
              </w:rPr>
            </w:pPr>
            <w:ins w:id="396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"Hi...";</w:t>
              </w:r>
            </w:ins>
          </w:p>
          <w:p w14:paraId="5CB44E4D" w14:textId="77777777" w:rsidR="00BC5527" w:rsidRPr="00750FCE" w:rsidRDefault="00BC5527" w:rsidP="00305C1D">
            <w:pPr>
              <w:spacing w:after="0" w:line="240" w:lineRule="auto"/>
              <w:rPr>
                <w:ins w:id="3970" w:author="Rajiv Bansal" w:date="2019-08-04T14:20:00Z"/>
                <w:rFonts w:ascii="Times New Roman" w:eastAsia="Times New Roman" w:hAnsi="Times New Roman" w:cs="Times New Roman"/>
                <w:lang w:eastAsia="en-IN"/>
              </w:rPr>
            </w:pPr>
            <w:ins w:id="397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C2CBB17" w14:textId="77777777" w:rsidR="00BC5527" w:rsidRPr="00750FCE" w:rsidRDefault="00BC5527" w:rsidP="00305C1D">
            <w:pPr>
              <w:spacing w:after="0" w:line="240" w:lineRule="auto"/>
              <w:rPr>
                <w:ins w:id="3972" w:author="Rajiv Bansal" w:date="2019-08-04T14:20:00Z"/>
                <w:rFonts w:ascii="Times New Roman" w:eastAsia="Times New Roman" w:hAnsi="Times New Roman" w:cs="Times New Roman"/>
                <w:lang w:eastAsia="en-IN"/>
              </w:rPr>
            </w:pPr>
            <w:ins w:id="3973" w:author="Rajiv Bansal" w:date="2019-08-04T14:20:00Z">
              <w:r w:rsidRPr="00750FCE">
                <w:rPr>
                  <w:rFonts w:ascii="Courier New" w:eastAsia="Times New Roman" w:hAnsi="Courier New" w:cs="Courier New"/>
                  <w:sz w:val="20"/>
                  <w:szCs w:val="20"/>
                  <w:lang w:eastAsia="en-IN"/>
                </w:rPr>
                <w:t>}</w:t>
              </w:r>
            </w:ins>
          </w:p>
        </w:tc>
      </w:tr>
    </w:tbl>
    <w:p w14:paraId="6EFE0953" w14:textId="77777777" w:rsidR="00BC5527" w:rsidRPr="00FB7BE3" w:rsidRDefault="00BC5527" w:rsidP="00BC5527">
      <w:pPr>
        <w:pStyle w:val="Heading6"/>
        <w:rPr>
          <w:ins w:id="3974" w:author="Rajiv Bansal" w:date="2019-08-04T14:20:00Z"/>
          <w:rFonts w:ascii="Georgia" w:eastAsia="Times New Roman" w:hAnsi="Georgia"/>
          <w:lang w:eastAsia="en-IN"/>
        </w:rPr>
      </w:pPr>
      <w:ins w:id="3975" w:author="Rajiv Bansal" w:date="2019-08-04T14:20:00Z">
        <w:r w:rsidRPr="00FB7BE3">
          <w:rPr>
            <w:rFonts w:ascii="Georgia" w:eastAsia="Times New Roman" w:hAnsi="Georgia"/>
            <w:lang w:eastAsia="en-IN"/>
          </w:rPr>
          <w:lastRenderedPageBreak/>
          <w:t>App Configurations</w:t>
        </w:r>
      </w:ins>
    </w:p>
    <w:p w14:paraId="22B8B01D" w14:textId="77777777" w:rsidR="00BC5527" w:rsidRPr="00532C52" w:rsidRDefault="00BC5527" w:rsidP="00BC5527">
      <w:pPr>
        <w:shd w:val="clear" w:color="auto" w:fill="FFFFFF"/>
        <w:spacing w:before="150" w:after="240" w:line="240" w:lineRule="auto"/>
        <w:jc w:val="both"/>
        <w:rPr>
          <w:ins w:id="3976" w:author="Rajiv Bansal" w:date="2019-08-04T14:20:00Z"/>
          <w:rFonts w:eastAsia="Times New Roman" w:cs="Segoe UI"/>
          <w:color w:val="000000"/>
          <w:lang w:eastAsia="en-IN"/>
        </w:rPr>
      </w:pPr>
      <w:ins w:id="3977" w:author="Rajiv Bansal" w:date="2019-08-04T14:20:00Z">
        <w:r w:rsidRPr="00532C52">
          <w:rPr>
            <w:rFonts w:eastAsia="Times New Roman" w:cs="Segoe UI"/>
            <w:color w:val="000000"/>
            <w:lang w:eastAsia="en-IN"/>
          </w:rPr>
          <w:t>As all services will run in a single machine, so we need to run them in different ports. Also to identify in Zipkin, we need to give proper names. So configure application name and port information in </w:t>
        </w:r>
        <w:r w:rsidRPr="00532C52">
          <w:rPr>
            <w:rFonts w:eastAsia="Times New Roman" w:cs="Courier New"/>
            <w:color w:val="FF0779"/>
            <w:sz w:val="21"/>
            <w:szCs w:val="21"/>
            <w:lang w:eastAsia="en-IN"/>
          </w:rPr>
          <w:t>application.properties</w:t>
        </w:r>
        <w:r w:rsidRPr="00532C52">
          <w:rPr>
            <w:rFonts w:eastAsia="Times New Roman" w:cs="Segoe UI"/>
            <w:color w:val="000000"/>
            <w:lang w:eastAsia="en-IN"/>
          </w:rPr>
          <w:t> file under resources folder.</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16E15A14" w14:textId="77777777" w:rsidTr="00305C1D">
        <w:trPr>
          <w:ins w:id="3978" w:author="Rajiv Bansal" w:date="2019-08-04T14:20:00Z"/>
        </w:trPr>
        <w:tc>
          <w:tcPr>
            <w:tcW w:w="15495" w:type="dxa"/>
            <w:vAlign w:val="center"/>
            <w:hideMark/>
          </w:tcPr>
          <w:p w14:paraId="2248FEDC" w14:textId="77777777" w:rsidR="00BC5527" w:rsidRPr="00532C52" w:rsidRDefault="00BC5527" w:rsidP="00305C1D">
            <w:pPr>
              <w:spacing w:after="0" w:line="240" w:lineRule="auto"/>
              <w:jc w:val="both"/>
              <w:rPr>
                <w:ins w:id="3979" w:author="Rajiv Bansal" w:date="2019-08-04T14:20:00Z"/>
                <w:rFonts w:eastAsia="Times New Roman" w:cs="Times New Roman"/>
                <w:lang w:eastAsia="en-IN"/>
              </w:rPr>
            </w:pPr>
            <w:ins w:id="3980" w:author="Rajiv Bansal" w:date="2019-08-04T14:20:00Z">
              <w:r w:rsidRPr="00532C52">
                <w:rPr>
                  <w:rFonts w:eastAsia="Times New Roman" w:cs="Courier New"/>
                  <w:sz w:val="20"/>
                  <w:szCs w:val="20"/>
                  <w:lang w:eastAsia="en-IN"/>
                </w:rPr>
                <w:t>server.port = 8081</w:t>
              </w:r>
            </w:ins>
          </w:p>
          <w:p w14:paraId="65660BD8" w14:textId="77777777" w:rsidR="00BC5527" w:rsidRPr="00532C52" w:rsidRDefault="00BC5527" w:rsidP="00305C1D">
            <w:pPr>
              <w:spacing w:after="0" w:line="240" w:lineRule="auto"/>
              <w:jc w:val="both"/>
              <w:rPr>
                <w:ins w:id="3981" w:author="Rajiv Bansal" w:date="2019-08-04T14:20:00Z"/>
                <w:rFonts w:eastAsia="Times New Roman" w:cs="Times New Roman"/>
                <w:lang w:eastAsia="en-IN"/>
              </w:rPr>
            </w:pPr>
            <w:ins w:id="3982" w:author="Rajiv Bansal" w:date="2019-08-04T14:20:00Z">
              <w:r w:rsidRPr="00532C52">
                <w:rPr>
                  <w:rFonts w:eastAsia="Times New Roman" w:cs="Courier New"/>
                  <w:sz w:val="20"/>
                  <w:szCs w:val="20"/>
                  <w:lang w:eastAsia="en-IN"/>
                </w:rPr>
                <w:t>spring.application.name = zipkin-server1</w:t>
              </w:r>
            </w:ins>
          </w:p>
        </w:tc>
      </w:tr>
    </w:tbl>
    <w:p w14:paraId="5E49675D" w14:textId="77777777" w:rsidR="00BC5527" w:rsidRPr="00532C52" w:rsidRDefault="00BC5527" w:rsidP="00BC5527">
      <w:pPr>
        <w:shd w:val="clear" w:color="auto" w:fill="FFFFFF"/>
        <w:spacing w:before="150" w:after="240" w:line="240" w:lineRule="auto"/>
        <w:jc w:val="both"/>
        <w:rPr>
          <w:ins w:id="3983" w:author="Rajiv Bansal" w:date="2019-08-04T14:20:00Z"/>
          <w:rFonts w:eastAsia="Times New Roman" w:cs="Segoe UI"/>
          <w:color w:val="000000"/>
          <w:lang w:eastAsia="en-IN"/>
        </w:rPr>
      </w:pPr>
      <w:ins w:id="3984" w:author="Rajiv Bansal" w:date="2019-08-04T14:20:00Z">
        <w:r w:rsidRPr="00532C52">
          <w:rPr>
            <w:rFonts w:eastAsia="Times New Roman" w:cs="Segoe UI"/>
            <w:color w:val="000000"/>
            <w:lang w:eastAsia="en-IN"/>
          </w:rPr>
          <w:t>Similarly for other 3 services, we will use ports </w:t>
        </w:r>
        <w:r w:rsidRPr="00532C52">
          <w:rPr>
            <w:rFonts w:eastAsia="Times New Roman" w:cs="Segoe UI"/>
            <w:b/>
            <w:bCs/>
            <w:color w:val="000000"/>
            <w:lang w:eastAsia="en-IN"/>
          </w:rPr>
          <w:t>8082</w:t>
        </w:r>
        <w:r w:rsidRPr="00532C52">
          <w:rPr>
            <w:rFonts w:eastAsia="Times New Roman" w:cs="Segoe UI"/>
            <w:color w:val="000000"/>
            <w:lang w:eastAsia="en-IN"/>
          </w:rPr>
          <w:t>, </w:t>
        </w:r>
        <w:r w:rsidRPr="00532C52">
          <w:rPr>
            <w:rFonts w:eastAsia="Times New Roman" w:cs="Segoe UI"/>
            <w:b/>
            <w:bCs/>
            <w:color w:val="000000"/>
            <w:lang w:eastAsia="en-IN"/>
          </w:rPr>
          <w:t>8083</w:t>
        </w:r>
        <w:r w:rsidRPr="00532C52">
          <w:rPr>
            <w:rFonts w:eastAsia="Times New Roman" w:cs="Segoe UI"/>
            <w:color w:val="000000"/>
            <w:lang w:eastAsia="en-IN"/>
          </w:rPr>
          <w:t>, </w:t>
        </w:r>
        <w:r w:rsidRPr="00532C52">
          <w:rPr>
            <w:rFonts w:eastAsia="Times New Roman" w:cs="Segoe UI"/>
            <w:b/>
            <w:bCs/>
            <w:color w:val="000000"/>
            <w:lang w:eastAsia="en-IN"/>
          </w:rPr>
          <w:t>8084</w:t>
        </w:r>
        <w:r w:rsidRPr="00532C52">
          <w:rPr>
            <w:rFonts w:eastAsia="Times New Roman" w:cs="Segoe UI"/>
            <w:color w:val="000000"/>
            <w:lang w:eastAsia="en-IN"/>
          </w:rPr>
          <w:t> and name will also be like </w:t>
        </w:r>
        <w:r w:rsidRPr="00532C52">
          <w:rPr>
            <w:rFonts w:eastAsia="Times New Roman" w:cs="Segoe UI"/>
            <w:b/>
            <w:bCs/>
            <w:color w:val="000000"/>
            <w:lang w:eastAsia="en-IN"/>
          </w:rPr>
          <w:t>zipkin-server2</w:t>
        </w:r>
        <w:r w:rsidRPr="00532C52">
          <w:rPr>
            <w:rFonts w:eastAsia="Times New Roman" w:cs="Segoe UI"/>
            <w:color w:val="000000"/>
            <w:lang w:eastAsia="en-IN"/>
          </w:rPr>
          <w:t>, </w:t>
        </w:r>
        <w:r w:rsidRPr="00532C52">
          <w:rPr>
            <w:rFonts w:eastAsia="Times New Roman" w:cs="Segoe UI"/>
            <w:b/>
            <w:bCs/>
            <w:color w:val="000000"/>
            <w:lang w:eastAsia="en-IN"/>
          </w:rPr>
          <w:t>zipkin-server3</w:t>
        </w:r>
        <w:r w:rsidRPr="00532C52">
          <w:rPr>
            <w:rFonts w:eastAsia="Times New Roman" w:cs="Segoe UI"/>
            <w:color w:val="000000"/>
            <w:lang w:eastAsia="en-IN"/>
          </w:rPr>
          <w:t> and </w:t>
        </w:r>
        <w:r w:rsidRPr="00532C52">
          <w:rPr>
            <w:rFonts w:eastAsia="Times New Roman" w:cs="Segoe UI"/>
            <w:b/>
            <w:bCs/>
            <w:color w:val="000000"/>
            <w:lang w:eastAsia="en-IN"/>
          </w:rPr>
          <w:t>zipkin-server4</w:t>
        </w:r>
        <w:r w:rsidRPr="00532C52">
          <w:rPr>
            <w:rFonts w:eastAsia="Times New Roman" w:cs="Segoe UI"/>
            <w:color w:val="000000"/>
            <w:lang w:eastAsia="en-IN"/>
          </w:rPr>
          <w:t>.</w:t>
        </w:r>
      </w:ins>
    </w:p>
    <w:p w14:paraId="410F3A2B" w14:textId="77777777" w:rsidR="00BC5527" w:rsidRPr="00532C52" w:rsidRDefault="00BC5527" w:rsidP="00BC5527">
      <w:pPr>
        <w:shd w:val="clear" w:color="auto" w:fill="FFFFFF"/>
        <w:spacing w:before="150" w:after="240" w:line="240" w:lineRule="auto"/>
        <w:jc w:val="both"/>
        <w:rPr>
          <w:ins w:id="3985" w:author="Rajiv Bansal" w:date="2019-08-04T14:20:00Z"/>
          <w:rFonts w:eastAsia="Times New Roman" w:cs="Segoe UI"/>
          <w:color w:val="000000"/>
          <w:lang w:eastAsia="en-IN"/>
        </w:rPr>
      </w:pPr>
      <w:ins w:id="3986" w:author="Rajiv Bansal" w:date="2019-08-04T14:20:00Z">
        <w:r w:rsidRPr="00532C52">
          <w:rPr>
            <w:rFonts w:eastAsia="Times New Roman" w:cs="Segoe UI"/>
            <w:color w:val="000000"/>
            <w:lang w:eastAsia="en-IN"/>
          </w:rPr>
          <w:t>Also we have intentionally introduced a delay in the last service so that we can view that in Zipkin.</w:t>
        </w:r>
      </w:ins>
    </w:p>
    <w:p w14:paraId="4F83EF55" w14:textId="0037663B" w:rsidR="00BC5527" w:rsidRDefault="00BC5527" w:rsidP="00BC5527">
      <w:pPr>
        <w:rPr>
          <w:ins w:id="3987" w:author="Rajiv Bansal" w:date="2019-08-04T14:20:00Z"/>
          <w:rFonts w:eastAsiaTheme="majorEastAsia" w:cstheme="majorBidi"/>
          <w:b/>
          <w:color w:val="2F5496" w:themeColor="accent1" w:themeShade="BF"/>
          <w:sz w:val="32"/>
          <w:szCs w:val="32"/>
        </w:rPr>
      </w:pPr>
      <w:ins w:id="3988" w:author="Rajiv Bansal" w:date="2019-08-04T14:20:00Z">
        <w:r>
          <w:br w:type="page"/>
        </w:r>
        <w:r>
          <w:rPr>
            <w:b/>
          </w:rPr>
          <w:lastRenderedPageBreak/>
          <w:br w:type="page"/>
        </w:r>
      </w:ins>
    </w:p>
    <w:p w14:paraId="1F35FF71" w14:textId="5D8DAA97" w:rsidR="00EC6599" w:rsidRPr="00B174F7" w:rsidRDefault="00D65BB8">
      <w:pPr>
        <w:pStyle w:val="Heading4"/>
        <w:rPr>
          <w:ins w:id="3989" w:author="Rajiv Bansal" w:date="2019-08-04T14:27:00Z"/>
          <w:rFonts w:ascii="Georgia" w:hAnsi="Georgia"/>
          <w:b/>
          <w:bCs/>
          <w:spacing w:val="-1"/>
          <w:rPrChange w:id="3990" w:author="Rajiv Bansal" w:date="2019-08-04T14:29:00Z">
            <w:rPr>
              <w:ins w:id="3991" w:author="Rajiv Bansal" w:date="2019-08-04T14:27:00Z"/>
              <w:rFonts w:ascii="Georgia" w:hAnsi="Georgia"/>
              <w:spacing w:val="-1"/>
            </w:rPr>
          </w:rPrChange>
        </w:rPr>
        <w:pPrChange w:id="3992" w:author="Rajiv Bansal" w:date="2019-08-04T14:28:00Z">
          <w:pPr>
            <w:pStyle w:val="graf"/>
            <w:numPr>
              <w:ilvl w:val="1"/>
              <w:numId w:val="27"/>
            </w:numPr>
            <w:shd w:val="clear" w:color="auto" w:fill="FFFFFF"/>
            <w:spacing w:before="120" w:beforeAutospacing="0" w:after="0" w:afterAutospacing="0"/>
            <w:ind w:left="1080" w:hanging="360"/>
            <w:jc w:val="both"/>
          </w:pPr>
        </w:pPrChange>
      </w:pPr>
      <w:ins w:id="3993" w:author="Rajiv Bansal" w:date="2019-08-04T14:28:00Z">
        <w:r w:rsidRPr="00B174F7">
          <w:rPr>
            <w:rStyle w:val="Strong"/>
            <w:rFonts w:ascii="Georgia" w:hAnsi="Georgia" w:cs="Lucida Sans Unicode"/>
            <w:i w:val="0"/>
            <w:iCs w:val="0"/>
            <w:spacing w:val="-3"/>
            <w:rPrChange w:id="3994" w:author="Rajiv Bansal" w:date="2019-08-04T14:29:00Z">
              <w:rPr>
                <w:rStyle w:val="Strong"/>
                <w:rFonts w:ascii="Georgia" w:hAnsi="Georgia" w:cs="Lucida Sans Unicode"/>
                <w:spacing w:val="-3"/>
              </w:rPr>
            </w:rPrChange>
          </w:rPr>
          <w:lastRenderedPageBreak/>
          <w:t>ELK</w:t>
        </w:r>
      </w:ins>
      <w:ins w:id="3995" w:author="Rajiv Bansal" w:date="2019-08-04T14:27:00Z">
        <w:r w:rsidR="00EC6599" w:rsidRPr="00B174F7">
          <w:rPr>
            <w:rFonts w:ascii="Georgia" w:hAnsi="Georgia"/>
            <w:b/>
            <w:bCs/>
            <w:i w:val="0"/>
            <w:iCs w:val="0"/>
            <w:spacing w:val="-1"/>
            <w:rPrChange w:id="3996" w:author="Rajiv Bansal" w:date="2019-08-04T14:29:00Z">
              <w:rPr>
                <w:rFonts w:ascii="Georgia" w:hAnsi="Georgia"/>
                <w:i/>
                <w:iCs/>
                <w:spacing w:val="-1"/>
              </w:rPr>
            </w:rPrChange>
          </w:rPr>
          <w:t xml:space="preserve"> (Elasticsearch, Logstash, Kibana) - </w:t>
        </w:r>
        <w:r w:rsidR="00EC6599" w:rsidRPr="00B174F7">
          <w:rPr>
            <w:rFonts w:ascii="Georgia" w:hAnsi="Georgia" w:cs="Times New Roman"/>
            <w:b/>
            <w:bCs/>
            <w:i w:val="0"/>
            <w:iCs w:val="0"/>
            <w:spacing w:val="-1"/>
            <w:rPrChange w:id="3997" w:author="Rajiv Bansal" w:date="2019-08-04T14:29:00Z">
              <w:rPr>
                <w:rFonts w:ascii="Georgia" w:hAnsi="Georgia"/>
                <w:i/>
                <w:iCs/>
                <w:spacing w:val="-1"/>
              </w:rPr>
            </w:rPrChange>
          </w:rPr>
          <w:fldChar w:fldCharType="begin"/>
        </w:r>
        <w:r w:rsidR="00EC6599" w:rsidRPr="00B174F7">
          <w:rPr>
            <w:rFonts w:ascii="Georgia" w:hAnsi="Georgia" w:cs="Times New Roman"/>
            <w:b/>
            <w:bCs/>
            <w:i w:val="0"/>
            <w:iCs w:val="0"/>
            <w:spacing w:val="-1"/>
            <w:rPrChange w:id="3998" w:author="Rajiv Bansal" w:date="2019-08-04T14:29:00Z">
              <w:rPr>
                <w:rFonts w:ascii="Georgia" w:hAnsi="Georgia"/>
                <w:i/>
                <w:iCs/>
                <w:spacing w:val="-1"/>
              </w:rPr>
            </w:rPrChange>
          </w:rPr>
          <w:instrText xml:space="preserve"> HYPERLINK "https://medium.com/oneclicklabs-io/streaming-spring-boot-application-logs-to-elk-stack-part-1-a68bd7cccaeb" </w:instrText>
        </w:r>
        <w:r w:rsidR="00EC6599" w:rsidRPr="00B174F7">
          <w:rPr>
            <w:rFonts w:ascii="Georgia" w:hAnsi="Georgia" w:cs="Times New Roman"/>
            <w:b/>
            <w:bCs/>
            <w:i w:val="0"/>
            <w:iCs w:val="0"/>
            <w:spacing w:val="-1"/>
            <w:rPrChange w:id="3999" w:author="Rajiv Bansal" w:date="2019-08-04T14:29:00Z">
              <w:rPr>
                <w:rFonts w:ascii="Georgia" w:hAnsi="Georgia"/>
                <w:i/>
                <w:iCs/>
                <w:spacing w:val="-1"/>
              </w:rPr>
            </w:rPrChange>
          </w:rPr>
          <w:fldChar w:fldCharType="separate"/>
        </w:r>
        <w:r w:rsidR="00EC6599" w:rsidRPr="00B174F7">
          <w:rPr>
            <w:rFonts w:ascii="Georgia" w:eastAsia="Times New Roman" w:hAnsi="Georgia"/>
            <w:b/>
            <w:bCs/>
            <w:i w:val="0"/>
            <w:iCs w:val="0"/>
            <w:rPrChange w:id="4000" w:author="Rajiv Bansal" w:date="2019-08-04T14:29:00Z">
              <w:rPr>
                <w:rFonts w:ascii="Georgia" w:hAnsi="Georgia"/>
                <w:i/>
                <w:iCs/>
              </w:rPr>
            </w:rPrChange>
          </w:rPr>
          <w:t>Managing, Searching, and Visualizing Logs </w:t>
        </w:r>
        <w:r w:rsidR="00EC6599" w:rsidRPr="00B174F7">
          <w:rPr>
            <w:rFonts w:ascii="Georgia" w:hAnsi="Georgia" w:cs="Times New Roman"/>
            <w:b/>
            <w:bCs/>
            <w:i w:val="0"/>
            <w:iCs w:val="0"/>
            <w:spacing w:val="-1"/>
            <w:rPrChange w:id="4001" w:author="Rajiv Bansal" w:date="2019-08-04T14:29:00Z">
              <w:rPr>
                <w:rFonts w:ascii="Georgia" w:hAnsi="Georgia"/>
                <w:i/>
                <w:iCs/>
                <w:spacing w:val="-1"/>
              </w:rPr>
            </w:rPrChange>
          </w:rPr>
          <w:fldChar w:fldCharType="end"/>
        </w:r>
      </w:ins>
    </w:p>
    <w:p w14:paraId="1ED5EF70" w14:textId="4076E02C" w:rsidR="009054F3" w:rsidRDefault="009054F3" w:rsidP="009054F3">
      <w:pPr>
        <w:rPr>
          <w:ins w:id="4002" w:author="Rajiv Bansal" w:date="2019-08-04T14:29:00Z"/>
          <w:rFonts w:ascii="Times New Roman" w:hAnsi="Times New Roman" w:cs="Times New Roman"/>
        </w:rPr>
      </w:pPr>
    </w:p>
    <w:p w14:paraId="104F5C94" w14:textId="5496536A" w:rsidR="009054F3" w:rsidRDefault="009054F3" w:rsidP="009054F3">
      <w:pPr>
        <w:rPr>
          <w:ins w:id="4003" w:author="Rajiv Bansal" w:date="2019-08-04T14:29:00Z"/>
        </w:rPr>
      </w:pPr>
      <w:ins w:id="4004" w:author="Rajiv Bansal" w:date="2019-08-04T14:29:00Z">
        <w:r>
          <w:rPr>
            <w:noProof/>
          </w:rPr>
          <w:drawing>
            <wp:inline distT="0" distB="0" distL="0" distR="0" wp14:anchorId="13B7279D" wp14:editId="390A20BA">
              <wp:extent cx="6667500" cy="1790700"/>
              <wp:effectExtent l="0" t="0" r="0" b="0"/>
              <wp:docPr id="228" name="Picture 228" descr="https://miro.medium.com/max/700/1*mwSvtVy_qGz0nTjaYbvw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miro.medium.com/max/700/1*mwSvtVy_qGz0nTjaYbvwp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67500" cy="1790700"/>
                      </a:xfrm>
                      <a:prstGeom prst="rect">
                        <a:avLst/>
                      </a:prstGeom>
                      <a:noFill/>
                      <a:ln>
                        <a:noFill/>
                      </a:ln>
                    </pic:spPr>
                  </pic:pic>
                </a:graphicData>
              </a:graphic>
            </wp:inline>
          </w:drawing>
        </w:r>
      </w:ins>
    </w:p>
    <w:p w14:paraId="4F9F58C8" w14:textId="77777777" w:rsidR="009054F3" w:rsidRDefault="009054F3" w:rsidP="009054F3">
      <w:pPr>
        <w:pStyle w:val="ln"/>
        <w:shd w:val="clear" w:color="auto" w:fill="FFFFFF"/>
        <w:spacing w:before="480" w:beforeAutospacing="0" w:after="0" w:afterAutospacing="0"/>
        <w:rPr>
          <w:ins w:id="4005" w:author="Rajiv Bansal" w:date="2019-08-04T14:29:00Z"/>
          <w:rFonts w:ascii="Georgia" w:hAnsi="Georgia"/>
          <w:spacing w:val="-1"/>
          <w:sz w:val="32"/>
          <w:szCs w:val="32"/>
        </w:rPr>
      </w:pPr>
      <w:ins w:id="4006" w:author="Rajiv Bansal" w:date="2019-08-04T14:29:00Z">
        <w:r>
          <w:rPr>
            <w:rStyle w:val="Emphasis"/>
            <w:rFonts w:ascii="Georgia" w:eastAsiaTheme="majorEastAsia" w:hAnsi="Georgia"/>
            <w:spacing w:val="-1"/>
            <w:sz w:val="32"/>
            <w:szCs w:val="32"/>
          </w:rPr>
          <w:t>Logstash</w:t>
        </w:r>
        <w:r>
          <w:rPr>
            <w:rFonts w:ascii="Georgia" w:hAnsi="Georgia"/>
            <w:spacing w:val="-1"/>
            <w:sz w:val="32"/>
            <w:szCs w:val="32"/>
          </w:rPr>
          <w:t> is a tool for managing logs. It supports virtually any type of log, including system logs, error logs, and custom application logs. It can receive logs from numerous sources, including syslog, messaging (for example, rabbitmq), and jmx, and it can output data in a variety of ways, including email, websockets, and to Elasticsearch.</w:t>
        </w:r>
      </w:ins>
    </w:p>
    <w:p w14:paraId="2F1DC148" w14:textId="77777777" w:rsidR="009054F3" w:rsidRDefault="009054F3" w:rsidP="009054F3">
      <w:pPr>
        <w:pStyle w:val="ln"/>
        <w:shd w:val="clear" w:color="auto" w:fill="FFFFFF"/>
        <w:spacing w:before="480" w:beforeAutospacing="0" w:after="0" w:afterAutospacing="0"/>
        <w:rPr>
          <w:ins w:id="4007" w:author="Rajiv Bansal" w:date="2019-08-04T14:29:00Z"/>
          <w:rFonts w:ascii="Georgia" w:hAnsi="Georgia"/>
          <w:spacing w:val="-1"/>
          <w:sz w:val="32"/>
          <w:szCs w:val="32"/>
        </w:rPr>
      </w:pPr>
      <w:ins w:id="4008" w:author="Rajiv Bansal" w:date="2019-08-04T14:29:00Z">
        <w:r>
          <w:rPr>
            <w:rStyle w:val="Emphasis"/>
            <w:rFonts w:ascii="Georgia" w:eastAsiaTheme="majorEastAsia" w:hAnsi="Georgia"/>
            <w:spacing w:val="-1"/>
            <w:sz w:val="32"/>
            <w:szCs w:val="32"/>
          </w:rPr>
          <w:t>Elasticsearch</w:t>
        </w:r>
        <w:r>
          <w:rPr>
            <w:rFonts w:ascii="Georgia" w:hAnsi="Georgia"/>
            <w:spacing w:val="-1"/>
            <w:sz w:val="32"/>
            <w:szCs w:val="32"/>
          </w:rPr>
          <w:t> is a full-text, real-time search and analytics engine that stores the log data indexed by Logstash. It is built on the Apache Lucene search engine library and exposes data through REST and Java APIs. Elasticsearch is scalable and is built to be used by distributed systems.</w:t>
        </w:r>
      </w:ins>
    </w:p>
    <w:p w14:paraId="238CABB8" w14:textId="77777777" w:rsidR="009054F3" w:rsidRDefault="009054F3" w:rsidP="009054F3">
      <w:pPr>
        <w:pStyle w:val="ln"/>
        <w:shd w:val="clear" w:color="auto" w:fill="FFFFFF"/>
        <w:spacing w:before="480" w:beforeAutospacing="0" w:after="0" w:afterAutospacing="0"/>
        <w:rPr>
          <w:ins w:id="4009" w:author="Rajiv Bansal" w:date="2019-08-04T14:29:00Z"/>
          <w:rFonts w:ascii="Georgia" w:hAnsi="Georgia"/>
          <w:spacing w:val="-1"/>
          <w:sz w:val="32"/>
          <w:szCs w:val="32"/>
        </w:rPr>
      </w:pPr>
      <w:ins w:id="4010" w:author="Rajiv Bansal" w:date="2019-08-04T14:29:00Z">
        <w:r>
          <w:rPr>
            <w:rStyle w:val="Emphasis"/>
            <w:rFonts w:ascii="Georgia" w:eastAsiaTheme="majorEastAsia" w:hAnsi="Georgia"/>
            <w:spacing w:val="-1"/>
            <w:sz w:val="32"/>
            <w:szCs w:val="32"/>
          </w:rPr>
          <w:t>Kibana</w:t>
        </w:r>
        <w:r>
          <w:rPr>
            <w:rFonts w:ascii="Georgia" w:hAnsi="Georgia"/>
            <w:spacing w:val="-1"/>
            <w:sz w:val="32"/>
            <w:szCs w:val="32"/>
          </w:rPr>
          <w:t> is a web-based graphical interface for searching, analyzing, and visualizing log data stored in the Elasticsearch indices. It utilizes the REST interface of Elasticsearch to retrieve the data, and not only enables users to create customized dashboard views of their data, but also allows them to query and filter the data in an ad hoc manner.</w:t>
        </w:r>
      </w:ins>
    </w:p>
    <w:p w14:paraId="66A46D09" w14:textId="77777777" w:rsidR="009054F3" w:rsidRDefault="009054F3" w:rsidP="009054F3">
      <w:pPr>
        <w:pStyle w:val="ln"/>
        <w:shd w:val="clear" w:color="auto" w:fill="FFFFFF"/>
        <w:spacing w:before="480" w:beforeAutospacing="0" w:after="0" w:afterAutospacing="0"/>
        <w:rPr>
          <w:ins w:id="4011" w:author="Rajiv Bansal" w:date="2019-08-04T14:29:00Z"/>
          <w:rFonts w:ascii="Georgia" w:hAnsi="Georgia"/>
          <w:spacing w:val="-1"/>
          <w:sz w:val="32"/>
          <w:szCs w:val="32"/>
        </w:rPr>
      </w:pPr>
      <w:ins w:id="4012" w:author="Rajiv Bansal" w:date="2019-08-04T14:29:00Z">
        <w:r>
          <w:rPr>
            <w:rFonts w:ascii="Georgia" w:hAnsi="Georgia"/>
            <w:spacing w:val="-1"/>
            <w:sz w:val="32"/>
            <w:szCs w:val="32"/>
          </w:rPr>
          <w:t>The following image illustrates how the ELK Stack components are used to collect log data</w:t>
        </w:r>
      </w:ins>
    </w:p>
    <w:p w14:paraId="4CF7DF24" w14:textId="71A59E24" w:rsidR="009054F3" w:rsidRDefault="009054F3" w:rsidP="009054F3">
      <w:pPr>
        <w:rPr>
          <w:ins w:id="4013" w:author="Rajiv Bansal" w:date="2019-08-04T14:29:00Z"/>
          <w:rFonts w:ascii="Times New Roman" w:hAnsi="Times New Roman"/>
        </w:rPr>
      </w:pPr>
    </w:p>
    <w:p w14:paraId="5C383EFE" w14:textId="3962310F" w:rsidR="009054F3" w:rsidRDefault="009054F3" w:rsidP="009054F3">
      <w:pPr>
        <w:rPr>
          <w:ins w:id="4014" w:author="Rajiv Bansal" w:date="2019-08-04T14:29:00Z"/>
        </w:rPr>
      </w:pPr>
      <w:ins w:id="4015" w:author="Rajiv Bansal" w:date="2019-08-04T14:29:00Z">
        <w:r>
          <w:rPr>
            <w:noProof/>
          </w:rPr>
          <w:drawing>
            <wp:inline distT="0" distB="0" distL="0" distR="0" wp14:anchorId="26CB3E3E" wp14:editId="0CAF3A74">
              <wp:extent cx="6667500" cy="4848225"/>
              <wp:effectExtent l="0" t="0" r="0" b="0"/>
              <wp:docPr id="226" name="Picture 226" descr="https://miro.medium.com/max/700/1*IdqS3hEWhiaepKhRaGy2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miro.medium.com/max/700/1*IdqS3hEWhiaepKhRaGy2Nw.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67500" cy="4848225"/>
                      </a:xfrm>
                      <a:prstGeom prst="rect">
                        <a:avLst/>
                      </a:prstGeom>
                      <a:noFill/>
                      <a:ln>
                        <a:noFill/>
                      </a:ln>
                    </pic:spPr>
                  </pic:pic>
                </a:graphicData>
              </a:graphic>
            </wp:inline>
          </w:drawing>
        </w:r>
      </w:ins>
    </w:p>
    <w:p w14:paraId="74D58B15" w14:textId="77777777" w:rsidR="009054F3" w:rsidRDefault="009054F3">
      <w:pPr>
        <w:pStyle w:val="Heading5"/>
        <w:rPr>
          <w:ins w:id="4016" w:author="Rajiv Bansal" w:date="2019-08-04T14:29:00Z"/>
          <w:rFonts w:ascii="Lucida Sans Unicode" w:hAnsi="Lucida Sans Unicode" w:cs="Lucida Sans Unicode"/>
          <w:spacing w:val="-5"/>
          <w:sz w:val="51"/>
          <w:szCs w:val="51"/>
        </w:rPr>
        <w:pPrChange w:id="4017" w:author="Rajiv Bansal" w:date="2019-08-04T14:30:00Z">
          <w:pPr>
            <w:pStyle w:val="Heading1"/>
            <w:shd w:val="clear" w:color="auto" w:fill="FFFFFF"/>
            <w:spacing w:before="300"/>
          </w:pPr>
        </w:pPrChange>
      </w:pPr>
      <w:ins w:id="4018" w:author="Rajiv Bansal" w:date="2019-08-04T14:29:00Z">
        <w:r>
          <w:rPr>
            <w:rFonts w:ascii="Lucida Sans Unicode" w:hAnsi="Lucida Sans Unicode" w:cs="Lucida Sans Unicode"/>
            <w:spacing w:val="-5"/>
            <w:sz w:val="51"/>
            <w:szCs w:val="51"/>
          </w:rPr>
          <w:t>Install &amp; Configure Logstash</w:t>
        </w:r>
      </w:ins>
    </w:p>
    <w:p w14:paraId="3F45ABA6" w14:textId="77777777" w:rsidR="009054F3" w:rsidRDefault="009054F3">
      <w:pPr>
        <w:pStyle w:val="Heading6"/>
        <w:rPr>
          <w:ins w:id="4019" w:author="Rajiv Bansal" w:date="2019-08-04T14:29:00Z"/>
          <w:rFonts w:ascii="Lucida Sans Unicode" w:hAnsi="Lucida Sans Unicode" w:cs="Lucida Sans Unicode"/>
          <w:spacing w:val="-5"/>
          <w:sz w:val="39"/>
          <w:szCs w:val="39"/>
        </w:rPr>
        <w:pPrChange w:id="4020" w:author="Rajiv Bansal" w:date="2019-08-04T14:30:00Z">
          <w:pPr>
            <w:pStyle w:val="Heading2"/>
            <w:shd w:val="clear" w:color="auto" w:fill="FFFFFF"/>
            <w:spacing w:before="413"/>
          </w:pPr>
        </w:pPrChange>
      </w:pPr>
      <w:ins w:id="4021" w:author="Rajiv Bansal" w:date="2019-08-04T14:29:00Z">
        <w:r>
          <w:rPr>
            <w:rFonts w:ascii="Lucida Sans Unicode" w:hAnsi="Lucida Sans Unicode" w:cs="Lucida Sans Unicode"/>
            <w:spacing w:val="-5"/>
            <w:sz w:val="39"/>
            <w:szCs w:val="39"/>
          </w:rPr>
          <w:t>Install</w:t>
        </w:r>
      </w:ins>
    </w:p>
    <w:p w14:paraId="6ED6E56E" w14:textId="77777777" w:rsidR="009054F3" w:rsidRDefault="009054F3">
      <w:pPr>
        <w:pStyle w:val="ln"/>
        <w:numPr>
          <w:ilvl w:val="0"/>
          <w:numId w:val="60"/>
        </w:numPr>
        <w:shd w:val="clear" w:color="auto" w:fill="FFFFFF"/>
        <w:spacing w:before="206" w:beforeAutospacing="0" w:after="0" w:afterAutospacing="0"/>
        <w:ind w:left="450"/>
        <w:rPr>
          <w:ins w:id="4022" w:author="Rajiv Bansal" w:date="2019-08-04T14:29:00Z"/>
          <w:rFonts w:ascii="Georgia" w:hAnsi="Georgia" w:cs="Segoe UI"/>
          <w:spacing w:val="-1"/>
          <w:sz w:val="32"/>
          <w:szCs w:val="32"/>
        </w:rPr>
      </w:pPr>
      <w:ins w:id="4023" w:author="Rajiv Bansal" w:date="2019-08-04T14:29:00Z">
        <w:r>
          <w:rPr>
            <w:rFonts w:ascii="Georgia" w:hAnsi="Georgia" w:cs="Segoe UI"/>
            <w:spacing w:val="-1"/>
            <w:sz w:val="32"/>
            <w:szCs w:val="32"/>
          </w:rPr>
          <w:t>Download Logstash zip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"https://www.elastic.co/downloads/logstash"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https://www.elastic.co/downloads/logstash</w:t>
        </w:r>
        <w:r>
          <w:rPr>
            <w:rFonts w:ascii="Georgia" w:hAnsi="Georgia" w:cs="Segoe UI"/>
            <w:spacing w:val="-1"/>
            <w:sz w:val="32"/>
            <w:szCs w:val="32"/>
          </w:rPr>
          <w:fldChar w:fldCharType="end"/>
        </w:r>
      </w:ins>
    </w:p>
    <w:p w14:paraId="452C9CE7" w14:textId="77777777" w:rsidR="009054F3" w:rsidRDefault="009054F3">
      <w:pPr>
        <w:pStyle w:val="ln"/>
        <w:numPr>
          <w:ilvl w:val="0"/>
          <w:numId w:val="60"/>
        </w:numPr>
        <w:shd w:val="clear" w:color="auto" w:fill="FFFFFF"/>
        <w:spacing w:before="252" w:beforeAutospacing="0" w:after="0" w:afterAutospacing="0"/>
        <w:ind w:left="450"/>
        <w:rPr>
          <w:ins w:id="4024" w:author="Rajiv Bansal" w:date="2019-08-04T14:29:00Z"/>
          <w:rFonts w:ascii="Georgia" w:hAnsi="Georgia" w:cs="Segoe UI"/>
          <w:spacing w:val="-1"/>
          <w:sz w:val="32"/>
          <w:szCs w:val="32"/>
        </w:rPr>
      </w:pPr>
      <w:ins w:id="4025" w:author="Rajiv Bansal" w:date="2019-08-04T14:29:00Z">
        <w:r>
          <w:rPr>
            <w:rFonts w:ascii="Georgia" w:hAnsi="Georgia" w:cs="Segoe UI"/>
            <w:spacing w:val="-1"/>
            <w:sz w:val="32"/>
            <w:szCs w:val="32"/>
          </w:rPr>
          <w:t>Extract it (unzip it)</w:t>
        </w:r>
      </w:ins>
    </w:p>
    <w:p w14:paraId="5B8C3224" w14:textId="77777777" w:rsidR="009054F3" w:rsidRDefault="009054F3">
      <w:pPr>
        <w:pStyle w:val="HTMLPreformatted"/>
        <w:rPr>
          <w:ins w:id="4026" w:author="Rajiv Bansal" w:date="2019-08-04T14:29:00Z"/>
        </w:rPr>
      </w:pPr>
      <w:ins w:id="4027" w:author="Rajiv Bansal" w:date="2019-08-04T14:29:00Z">
        <w:r>
          <w:rPr>
            <w:rStyle w:val="ok"/>
            <w:spacing w:val="-5"/>
            <w:sz w:val="24"/>
            <w:szCs w:val="24"/>
          </w:rPr>
          <w:t xml:space="preserve">wget </w:t>
        </w:r>
        <w:r>
          <w:rPr>
            <w:rStyle w:val="ok"/>
            <w:spacing w:val="-5"/>
            <w:sz w:val="24"/>
            <w:szCs w:val="24"/>
          </w:rPr>
          <w:fldChar w:fldCharType="begin"/>
        </w:r>
        <w:r>
          <w:rPr>
            <w:rStyle w:val="ok"/>
            <w:spacing w:val="-5"/>
            <w:sz w:val="24"/>
            <w:szCs w:val="24"/>
          </w:rPr>
          <w:instrText xml:space="preserve"> HYPERLINK "https://artifacts.elastic.co/downloads/logstash/logstash-5.1.1.zip" </w:instrText>
        </w:r>
        <w:r>
          <w:rPr>
            <w:rStyle w:val="ok"/>
            <w:spacing w:val="-5"/>
            <w:sz w:val="24"/>
            <w:szCs w:val="24"/>
          </w:rPr>
          <w:fldChar w:fldCharType="separate"/>
        </w:r>
        <w:r>
          <w:rPr>
            <w:rStyle w:val="Hyperlink"/>
            <w:rFonts w:eastAsiaTheme="majorEastAsia"/>
            <w:spacing w:val="-5"/>
            <w:sz w:val="24"/>
            <w:szCs w:val="24"/>
          </w:rPr>
          <w:t>https://artifacts.elastic.co/downloads/logstash/logstash-5.1.1.zip</w:t>
        </w:r>
        <w:r>
          <w:rPr>
            <w:rStyle w:val="ok"/>
            <w:spacing w:val="-5"/>
            <w:sz w:val="24"/>
            <w:szCs w:val="24"/>
          </w:rPr>
          <w:fldChar w:fldCharType="end"/>
        </w:r>
        <w:r>
          <w:rPr>
            <w:rStyle w:val="ok"/>
            <w:spacing w:val="-5"/>
            <w:sz w:val="24"/>
            <w:szCs w:val="24"/>
          </w:rPr>
          <w:t>unzip logstash-5.1.1.zip</w:t>
        </w:r>
      </w:ins>
    </w:p>
    <w:p w14:paraId="2C6C8252" w14:textId="77777777" w:rsidR="009054F3" w:rsidRDefault="009054F3">
      <w:pPr>
        <w:pStyle w:val="Heading6"/>
        <w:rPr>
          <w:ins w:id="4028" w:author="Rajiv Bansal" w:date="2019-08-04T14:29:00Z"/>
          <w:rFonts w:ascii="Lucida Sans Unicode" w:hAnsi="Lucida Sans Unicode" w:cs="Lucida Sans Unicode"/>
          <w:spacing w:val="-5"/>
          <w:sz w:val="39"/>
          <w:szCs w:val="39"/>
        </w:rPr>
        <w:pPrChange w:id="4029" w:author="Rajiv Bansal" w:date="2019-08-04T14:30:00Z">
          <w:pPr>
            <w:pStyle w:val="Heading2"/>
            <w:shd w:val="clear" w:color="auto" w:fill="FFFFFF"/>
            <w:spacing w:before="413"/>
          </w:pPr>
        </w:pPrChange>
      </w:pPr>
      <w:ins w:id="4030" w:author="Rajiv Bansal" w:date="2019-08-04T14:29:00Z">
        <w:r>
          <w:rPr>
            <w:rFonts w:ascii="Lucida Sans Unicode" w:hAnsi="Lucida Sans Unicode" w:cs="Lucida Sans Unicode"/>
            <w:spacing w:val="-5"/>
            <w:sz w:val="39"/>
            <w:szCs w:val="39"/>
          </w:rPr>
          <w:lastRenderedPageBreak/>
          <w:t>Configuration</w:t>
        </w:r>
      </w:ins>
    </w:p>
    <w:p w14:paraId="59D04533" w14:textId="77777777" w:rsidR="009054F3" w:rsidRDefault="009054F3" w:rsidP="009054F3">
      <w:pPr>
        <w:pStyle w:val="ln"/>
        <w:shd w:val="clear" w:color="auto" w:fill="FFFFFF"/>
        <w:spacing w:before="206" w:beforeAutospacing="0" w:after="0" w:afterAutospacing="0"/>
        <w:rPr>
          <w:ins w:id="4031" w:author="Rajiv Bansal" w:date="2019-08-04T14:29:00Z"/>
          <w:rFonts w:ascii="Georgia" w:hAnsi="Georgia"/>
          <w:spacing w:val="-1"/>
          <w:sz w:val="32"/>
          <w:szCs w:val="32"/>
        </w:rPr>
      </w:pPr>
      <w:ins w:id="4032" w:author="Rajiv Bansal" w:date="2019-08-04T14:29:00Z">
        <w:r>
          <w:rPr>
            <w:rFonts w:ascii="Georgia" w:hAnsi="Georgia"/>
            <w:spacing w:val="-1"/>
            <w:sz w:val="32"/>
            <w:szCs w:val="32"/>
          </w:rPr>
          <w:t>Typical Logstash config file consists of three main sections: input, filter and output. Each section contains plugins that do relevant part of the processing.</w:t>
        </w:r>
      </w:ins>
    </w:p>
    <w:p w14:paraId="25FBA553" w14:textId="77777777" w:rsidR="009054F3" w:rsidRDefault="009054F3" w:rsidP="009054F3">
      <w:pPr>
        <w:pStyle w:val="ln"/>
        <w:shd w:val="clear" w:color="auto" w:fill="FFFFFF"/>
        <w:spacing w:before="480" w:beforeAutospacing="0" w:after="0" w:afterAutospacing="0"/>
        <w:rPr>
          <w:ins w:id="4033" w:author="Rajiv Bansal" w:date="2019-08-04T14:29:00Z"/>
          <w:rFonts w:ascii="Georgia" w:hAnsi="Georgia"/>
          <w:spacing w:val="-1"/>
          <w:sz w:val="32"/>
          <w:szCs w:val="32"/>
        </w:rPr>
      </w:pPr>
      <w:ins w:id="4034" w:author="Rajiv Bansal" w:date="2019-08-04T14:29:00Z">
        <w:r>
          <w:rPr>
            <w:rFonts w:ascii="Georgia" w:hAnsi="Georgia"/>
            <w:spacing w:val="-1"/>
            <w:sz w:val="32"/>
            <w:szCs w:val="32"/>
          </w:rPr>
          <w:t>Create a log.conf file in the root directory of the Logstash installation and copy the following code into it</w:t>
        </w:r>
      </w:ins>
    </w:p>
    <w:p w14:paraId="420214EE" w14:textId="77777777" w:rsidR="009054F3" w:rsidRDefault="009054F3" w:rsidP="009054F3">
      <w:pPr>
        <w:pStyle w:val="HTMLPreformatted"/>
        <w:rPr>
          <w:ins w:id="4035" w:author="Rajiv Bansal" w:date="2019-08-04T14:29:00Z"/>
        </w:rPr>
      </w:pPr>
      <w:ins w:id="4036" w:author="Rajiv Bansal" w:date="2019-08-04T14:29:00Z">
        <w:r>
          <w:rPr>
            <w:rStyle w:val="ok"/>
            <w:spacing w:val="-5"/>
            <w:sz w:val="24"/>
            <w:szCs w:val="24"/>
          </w:rPr>
          <w:t>input {</w:t>
        </w:r>
        <w:r>
          <w:rPr>
            <w:spacing w:val="-5"/>
            <w:sz w:val="24"/>
            <w:szCs w:val="24"/>
          </w:rPr>
          <w:br/>
        </w:r>
        <w:r>
          <w:rPr>
            <w:rStyle w:val="ok"/>
            <w:spacing w:val="-5"/>
            <w:sz w:val="24"/>
            <w:szCs w:val="24"/>
          </w:rPr>
          <w:t xml:space="preserve">    tcp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udp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}output {</w:t>
        </w:r>
        <w:r>
          <w:rPr>
            <w:spacing w:val="-5"/>
            <w:sz w:val="24"/>
            <w:szCs w:val="24"/>
          </w:rPr>
          <w:br/>
        </w:r>
        <w:r>
          <w:rPr>
            <w:rStyle w:val="ok"/>
            <w:spacing w:val="-5"/>
            <w:sz w:val="24"/>
            <w:szCs w:val="24"/>
          </w:rPr>
          <w:t xml:space="preserve">   elasticsearch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"logstash-%{+YYYY.MM.dd}"</w:t>
        </w:r>
        <w:r>
          <w:rPr>
            <w:spacing w:val="-5"/>
            <w:sz w:val="24"/>
            <w:szCs w:val="24"/>
          </w:rPr>
          <w:br/>
        </w:r>
        <w:r>
          <w:rPr>
            <w:rStyle w:val="ok"/>
            <w:spacing w:val="-5"/>
            <w:sz w:val="24"/>
            <w:szCs w:val="24"/>
          </w:rPr>
          <w:t xml:space="preserve">      workers =&gt; 1</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64E9B5A4" w14:textId="77777777" w:rsidR="009054F3" w:rsidRDefault="009054F3" w:rsidP="009054F3">
      <w:pPr>
        <w:pStyle w:val="ln"/>
        <w:shd w:val="clear" w:color="auto" w:fill="FFFFFF"/>
        <w:spacing w:before="480" w:beforeAutospacing="0" w:after="0" w:afterAutospacing="0"/>
        <w:rPr>
          <w:ins w:id="4037" w:author="Rajiv Bansal" w:date="2019-08-04T14:29:00Z"/>
          <w:rFonts w:ascii="Georgia" w:hAnsi="Georgia"/>
          <w:spacing w:val="-1"/>
          <w:sz w:val="32"/>
          <w:szCs w:val="32"/>
        </w:rPr>
      </w:pPr>
      <w:ins w:id="4038" w:author="Rajiv Bansal" w:date="2019-08-04T14:29:00Z">
        <w:r>
          <w:rPr>
            <w:rStyle w:val="Strong"/>
            <w:rFonts w:ascii="Georgia" w:hAnsi="Georgia"/>
            <w:spacing w:val="-1"/>
            <w:sz w:val="32"/>
            <w:szCs w:val="32"/>
          </w:rPr>
          <w:t>Input section</w:t>
        </w:r>
      </w:ins>
    </w:p>
    <w:p w14:paraId="74EA43D8" w14:textId="77777777" w:rsidR="009054F3" w:rsidRDefault="009054F3" w:rsidP="009054F3">
      <w:pPr>
        <w:pStyle w:val="ln"/>
        <w:shd w:val="clear" w:color="auto" w:fill="FFFFFF"/>
        <w:spacing w:before="480" w:beforeAutospacing="0" w:after="0" w:afterAutospacing="0"/>
        <w:rPr>
          <w:ins w:id="4039" w:author="Rajiv Bansal" w:date="2019-08-04T14:29:00Z"/>
          <w:rFonts w:ascii="Georgia" w:hAnsi="Georgia"/>
          <w:spacing w:val="-1"/>
          <w:sz w:val="32"/>
          <w:szCs w:val="32"/>
        </w:rPr>
      </w:pPr>
      <w:ins w:id="4040" w:author="Rajiv Bansal" w:date="2019-08-04T14:29:00Z">
        <w:r>
          <w:rPr>
            <w:rFonts w:ascii="Georgia" w:hAnsi="Georgia"/>
            <w:spacing w:val="-1"/>
            <w:sz w:val="32"/>
            <w:szCs w:val="32"/>
          </w:rPr>
          <w:t>Input section defines from where Logstash will read input data — in our case it will be a file hence we will use a file plugin with multiline codec, which basically means that our input file may have multiple lines per log entry.</w:t>
        </w:r>
      </w:ins>
    </w:p>
    <w:p w14:paraId="5A39AB8E" w14:textId="77777777" w:rsidR="009054F3" w:rsidRDefault="009054F3" w:rsidP="009054F3">
      <w:pPr>
        <w:pStyle w:val="HTMLPreformatted"/>
        <w:rPr>
          <w:ins w:id="4041" w:author="Rajiv Bansal" w:date="2019-08-04T14:29:00Z"/>
        </w:rPr>
      </w:pPr>
      <w:ins w:id="4042" w:author="Rajiv Bansal" w:date="2019-08-04T14:29:00Z">
        <w:r>
          <w:rPr>
            <w:rStyle w:val="ok"/>
            <w:spacing w:val="-5"/>
            <w:sz w:val="24"/>
            <w:szCs w:val="24"/>
          </w:rPr>
          <w:t>input {</w:t>
        </w:r>
        <w:r>
          <w:rPr>
            <w:spacing w:val="-5"/>
            <w:sz w:val="24"/>
            <w:szCs w:val="24"/>
          </w:rPr>
          <w:br/>
        </w:r>
        <w:r>
          <w:rPr>
            <w:rStyle w:val="ok"/>
            <w:spacing w:val="-5"/>
            <w:sz w:val="24"/>
            <w:szCs w:val="24"/>
          </w:rPr>
          <w:t xml:space="preserve">    tcp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udp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ins>
    </w:p>
    <w:p w14:paraId="71774A9D" w14:textId="77777777" w:rsidR="009054F3" w:rsidRDefault="009054F3" w:rsidP="009054F3">
      <w:pPr>
        <w:pStyle w:val="ln"/>
        <w:shd w:val="clear" w:color="auto" w:fill="FFFFFF"/>
        <w:spacing w:before="480" w:beforeAutospacing="0" w:after="0" w:afterAutospacing="0"/>
        <w:rPr>
          <w:ins w:id="4043" w:author="Rajiv Bansal" w:date="2019-08-04T14:29:00Z"/>
          <w:rFonts w:ascii="Georgia" w:hAnsi="Georgia"/>
          <w:spacing w:val="-1"/>
          <w:sz w:val="32"/>
          <w:szCs w:val="32"/>
        </w:rPr>
      </w:pPr>
      <w:ins w:id="4044" w:author="Rajiv Bansal" w:date="2019-08-04T14:29:00Z">
        <w:r>
          <w:rPr>
            <w:rStyle w:val="Strong"/>
            <w:rFonts w:ascii="Georgia" w:hAnsi="Georgia"/>
            <w:spacing w:val="-1"/>
            <w:sz w:val="32"/>
            <w:szCs w:val="32"/>
          </w:rPr>
          <w:t>Filter section</w:t>
        </w:r>
      </w:ins>
    </w:p>
    <w:p w14:paraId="087655AF" w14:textId="77777777" w:rsidR="009054F3" w:rsidRDefault="009054F3" w:rsidP="009054F3">
      <w:pPr>
        <w:pStyle w:val="ln"/>
        <w:shd w:val="clear" w:color="auto" w:fill="FFFFFF"/>
        <w:spacing w:before="480" w:beforeAutospacing="0" w:after="0" w:afterAutospacing="0"/>
        <w:rPr>
          <w:ins w:id="4045" w:author="Rajiv Bansal" w:date="2019-08-04T14:29:00Z"/>
          <w:rFonts w:ascii="Georgia" w:hAnsi="Georgia"/>
          <w:spacing w:val="-1"/>
          <w:sz w:val="32"/>
          <w:szCs w:val="32"/>
        </w:rPr>
      </w:pPr>
      <w:ins w:id="4046" w:author="Rajiv Bansal" w:date="2019-08-04T14:29:00Z">
        <w:r>
          <w:rPr>
            <w:rFonts w:ascii="Georgia" w:hAnsi="Georgia"/>
            <w:spacing w:val="-1"/>
            <w:sz w:val="32"/>
            <w:szCs w:val="32"/>
          </w:rPr>
          <w:t>Filter section contains plugins that perform intermediary processing on an a log event. In our case, event will either be a single log line or multiline log event grouped according to the rules described above. In the filter section we will do several things:</w:t>
        </w:r>
      </w:ins>
    </w:p>
    <w:p w14:paraId="3EC1DCBC" w14:textId="77777777" w:rsidR="009054F3" w:rsidRDefault="009054F3" w:rsidP="009054F3">
      <w:pPr>
        <w:pStyle w:val="ln"/>
        <w:numPr>
          <w:ilvl w:val="0"/>
          <w:numId w:val="61"/>
        </w:numPr>
        <w:shd w:val="clear" w:color="auto" w:fill="FFFFFF"/>
        <w:spacing w:before="480" w:beforeAutospacing="0" w:after="0" w:afterAutospacing="0"/>
        <w:ind w:left="450"/>
        <w:rPr>
          <w:ins w:id="4047" w:author="Rajiv Bansal" w:date="2019-08-04T14:29:00Z"/>
          <w:rFonts w:ascii="Georgia" w:hAnsi="Georgia" w:cs="Segoe UI"/>
          <w:spacing w:val="-1"/>
          <w:sz w:val="32"/>
          <w:szCs w:val="32"/>
        </w:rPr>
      </w:pPr>
      <w:ins w:id="4048" w:author="Rajiv Bansal" w:date="2019-08-04T14:29:00Z">
        <w:r>
          <w:rPr>
            <w:rFonts w:ascii="Georgia" w:hAnsi="Georgia" w:cs="Segoe UI"/>
            <w:spacing w:val="-1"/>
            <w:sz w:val="32"/>
            <w:szCs w:val="32"/>
          </w:rPr>
          <w:t>Tag a log event if it contains a stacktrace. This will be useful when searching for exceptions later on.</w:t>
        </w:r>
      </w:ins>
    </w:p>
    <w:p w14:paraId="2E3E010C" w14:textId="77777777" w:rsidR="009054F3" w:rsidRDefault="009054F3" w:rsidP="009054F3">
      <w:pPr>
        <w:pStyle w:val="ln"/>
        <w:numPr>
          <w:ilvl w:val="0"/>
          <w:numId w:val="61"/>
        </w:numPr>
        <w:shd w:val="clear" w:color="auto" w:fill="FFFFFF"/>
        <w:spacing w:before="252" w:beforeAutospacing="0" w:after="0" w:afterAutospacing="0"/>
        <w:ind w:left="450"/>
        <w:rPr>
          <w:ins w:id="4049" w:author="Rajiv Bansal" w:date="2019-08-04T14:29:00Z"/>
          <w:rFonts w:ascii="Georgia" w:hAnsi="Georgia" w:cs="Segoe UI"/>
          <w:spacing w:val="-1"/>
          <w:sz w:val="32"/>
          <w:szCs w:val="32"/>
        </w:rPr>
      </w:pPr>
      <w:ins w:id="4050" w:author="Rajiv Bansal" w:date="2019-08-04T14:29:00Z">
        <w:r>
          <w:rPr>
            <w:rFonts w:ascii="Georgia" w:hAnsi="Georgia" w:cs="Segoe UI"/>
            <w:spacing w:val="-1"/>
            <w:sz w:val="32"/>
            <w:szCs w:val="32"/>
          </w:rPr>
          <w:t>Parse out (or grok, in logstash terminology) timestamp, log level, pid, thread, class name (logger actually) and log message.</w:t>
        </w:r>
      </w:ins>
    </w:p>
    <w:p w14:paraId="1BBB00A7" w14:textId="77777777" w:rsidR="009054F3" w:rsidRDefault="009054F3" w:rsidP="009054F3">
      <w:pPr>
        <w:pStyle w:val="ln"/>
        <w:numPr>
          <w:ilvl w:val="0"/>
          <w:numId w:val="61"/>
        </w:numPr>
        <w:shd w:val="clear" w:color="auto" w:fill="FFFFFF"/>
        <w:spacing w:before="252" w:beforeAutospacing="0" w:after="0" w:afterAutospacing="0"/>
        <w:ind w:left="450"/>
        <w:rPr>
          <w:ins w:id="4051" w:author="Rajiv Bansal" w:date="2019-08-04T14:29:00Z"/>
          <w:rFonts w:ascii="Georgia" w:hAnsi="Georgia" w:cs="Segoe UI"/>
          <w:spacing w:val="-1"/>
          <w:sz w:val="32"/>
          <w:szCs w:val="32"/>
        </w:rPr>
      </w:pPr>
      <w:ins w:id="4052" w:author="Rajiv Bansal" w:date="2019-08-04T14:29:00Z">
        <w:r>
          <w:rPr>
            <w:rFonts w:ascii="Georgia" w:hAnsi="Georgia" w:cs="Segoe UI"/>
            <w:spacing w:val="-1"/>
            <w:sz w:val="32"/>
            <w:szCs w:val="32"/>
          </w:rPr>
          <w:t>Specified timestamp field and format — Kibana will use that later for time based searches.</w:t>
        </w:r>
      </w:ins>
    </w:p>
    <w:p w14:paraId="7014D198" w14:textId="77777777" w:rsidR="009054F3" w:rsidRDefault="009054F3" w:rsidP="009054F3">
      <w:pPr>
        <w:pStyle w:val="ln"/>
        <w:shd w:val="clear" w:color="auto" w:fill="FFFFFF"/>
        <w:spacing w:before="480" w:beforeAutospacing="0" w:after="0" w:afterAutospacing="0"/>
        <w:rPr>
          <w:ins w:id="4053" w:author="Rajiv Bansal" w:date="2019-08-04T14:29:00Z"/>
          <w:rFonts w:ascii="Georgia" w:hAnsi="Georgia"/>
          <w:spacing w:val="-1"/>
          <w:sz w:val="32"/>
          <w:szCs w:val="32"/>
        </w:rPr>
      </w:pPr>
      <w:ins w:id="4054" w:author="Rajiv Bansal" w:date="2019-08-04T14:29:00Z">
        <w:r>
          <w:rPr>
            <w:rFonts w:ascii="Georgia" w:hAnsi="Georgia"/>
            <w:spacing w:val="-1"/>
            <w:sz w:val="32"/>
            <w:szCs w:val="32"/>
          </w:rPr>
          <w:t>Filter section for Spring Boot’s log format that aforementioned things looks like this:</w:t>
        </w:r>
      </w:ins>
    </w:p>
    <w:p w14:paraId="69B9A6A2" w14:textId="77777777" w:rsidR="009054F3" w:rsidRDefault="009054F3" w:rsidP="009054F3">
      <w:pPr>
        <w:pStyle w:val="HTMLPreformatted"/>
        <w:rPr>
          <w:ins w:id="4055" w:author="Rajiv Bansal" w:date="2019-08-04T14:29:00Z"/>
        </w:rPr>
      </w:pPr>
      <w:ins w:id="4056" w:author="Rajiv Bansal" w:date="2019-08-04T14:29:00Z">
        <w:r>
          <w:rPr>
            <w:rStyle w:val="ok"/>
            <w:spacing w:val="-5"/>
            <w:sz w:val="24"/>
            <w:szCs w:val="24"/>
          </w:rPr>
          <w:t>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w:t>
        </w:r>
      </w:ins>
    </w:p>
    <w:p w14:paraId="123A7CC8" w14:textId="77777777" w:rsidR="009054F3" w:rsidRDefault="009054F3" w:rsidP="009054F3">
      <w:pPr>
        <w:pStyle w:val="ln"/>
        <w:shd w:val="clear" w:color="auto" w:fill="FFFFFF"/>
        <w:spacing w:before="480" w:beforeAutospacing="0" w:after="0" w:afterAutospacing="0"/>
        <w:rPr>
          <w:ins w:id="4057" w:author="Rajiv Bansal" w:date="2019-08-04T14:29:00Z"/>
          <w:rFonts w:ascii="Georgia" w:hAnsi="Georgia"/>
          <w:spacing w:val="-1"/>
          <w:sz w:val="32"/>
          <w:szCs w:val="32"/>
        </w:rPr>
      </w:pPr>
      <w:ins w:id="4058" w:author="Rajiv Bansal" w:date="2019-08-04T14:29:00Z">
        <w:r>
          <w:rPr>
            <w:rStyle w:val="Strong"/>
            <w:rFonts w:ascii="Georgia" w:hAnsi="Georgia"/>
            <w:spacing w:val="-1"/>
            <w:sz w:val="32"/>
            <w:szCs w:val="32"/>
          </w:rPr>
          <w:t>Output section</w:t>
        </w:r>
      </w:ins>
    </w:p>
    <w:p w14:paraId="68D1B5A8" w14:textId="77777777" w:rsidR="009054F3" w:rsidRDefault="009054F3" w:rsidP="009054F3">
      <w:pPr>
        <w:pStyle w:val="ln"/>
        <w:shd w:val="clear" w:color="auto" w:fill="FFFFFF"/>
        <w:spacing w:before="480" w:beforeAutospacing="0" w:after="0" w:afterAutospacing="0"/>
        <w:rPr>
          <w:ins w:id="4059" w:author="Rajiv Bansal" w:date="2019-08-04T14:29:00Z"/>
          <w:rFonts w:ascii="Georgia" w:hAnsi="Georgia"/>
          <w:spacing w:val="-1"/>
          <w:sz w:val="32"/>
          <w:szCs w:val="32"/>
        </w:rPr>
      </w:pPr>
      <w:ins w:id="4060" w:author="Rajiv Bansal" w:date="2019-08-04T14:29:00Z">
        <w:r>
          <w:rPr>
            <w:rFonts w:ascii="Georgia" w:hAnsi="Georgia"/>
            <w:spacing w:val="-1"/>
            <w:sz w:val="32"/>
            <w:szCs w:val="32"/>
          </w:rPr>
          <w:t>Output section contains output plugins that send event data to a particular destination. Outputs are the final stage in the event pipeline. We will be sending our log events to stdout (console output, for debugging) and to Elasticsearch.</w:t>
        </w:r>
      </w:ins>
    </w:p>
    <w:p w14:paraId="5032E64A" w14:textId="77777777" w:rsidR="009054F3" w:rsidRDefault="009054F3" w:rsidP="009054F3">
      <w:pPr>
        <w:pStyle w:val="ln"/>
        <w:shd w:val="clear" w:color="auto" w:fill="FFFFFF"/>
        <w:spacing w:before="480" w:beforeAutospacing="0" w:after="0" w:afterAutospacing="0"/>
        <w:rPr>
          <w:ins w:id="4061" w:author="Rajiv Bansal" w:date="2019-08-04T14:29:00Z"/>
          <w:rFonts w:ascii="Georgia" w:hAnsi="Georgia"/>
          <w:spacing w:val="-1"/>
          <w:sz w:val="32"/>
          <w:szCs w:val="32"/>
        </w:rPr>
      </w:pPr>
      <w:ins w:id="4062" w:author="Rajiv Bansal" w:date="2019-08-04T14:29:00Z">
        <w:r>
          <w:rPr>
            <w:rFonts w:ascii="Georgia" w:hAnsi="Georgia"/>
            <w:spacing w:val="-1"/>
            <w:sz w:val="32"/>
            <w:szCs w:val="32"/>
          </w:rPr>
          <w:lastRenderedPageBreak/>
          <w:t>Compared to filter section, output section is rather straightforward:</w:t>
        </w:r>
      </w:ins>
    </w:p>
    <w:p w14:paraId="4BB9932D" w14:textId="77777777" w:rsidR="009054F3" w:rsidRDefault="009054F3" w:rsidP="009054F3">
      <w:pPr>
        <w:pStyle w:val="HTMLPreformatted"/>
        <w:rPr>
          <w:ins w:id="4063" w:author="Rajiv Bansal" w:date="2019-08-04T14:29:00Z"/>
        </w:rPr>
      </w:pPr>
      <w:ins w:id="4064" w:author="Rajiv Bansal" w:date="2019-08-04T14:29:00Z">
        <w:r>
          <w:rPr>
            <w:rStyle w:val="ok"/>
            <w:spacing w:val="-5"/>
            <w:sz w:val="24"/>
            <w:szCs w:val="24"/>
          </w:rPr>
          <w:t>output {</w:t>
        </w:r>
        <w:r>
          <w:rPr>
            <w:spacing w:val="-5"/>
            <w:sz w:val="24"/>
            <w:szCs w:val="24"/>
          </w:rPr>
          <w:br/>
        </w:r>
        <w:r>
          <w:rPr>
            <w:rStyle w:val="ok"/>
            <w:spacing w:val="-5"/>
            <w:sz w:val="24"/>
            <w:szCs w:val="24"/>
          </w:rPr>
          <w:t xml:space="preserve">   elasticsearch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"logstash-%{+YYYY.MM.dd}"</w:t>
        </w:r>
        <w:r>
          <w:rPr>
            <w:spacing w:val="-5"/>
            <w:sz w:val="24"/>
            <w:szCs w:val="24"/>
          </w:rPr>
          <w:br/>
        </w:r>
        <w:r>
          <w:rPr>
            <w:rStyle w:val="ok"/>
            <w:spacing w:val="-5"/>
            <w:sz w:val="24"/>
            <w:szCs w:val="24"/>
          </w:rPr>
          <w:t xml:space="preserve">      workers =&gt; 2</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29500D93" w14:textId="77777777" w:rsidR="009054F3" w:rsidRDefault="009054F3" w:rsidP="009054F3">
      <w:pPr>
        <w:pStyle w:val="ln"/>
        <w:shd w:val="clear" w:color="auto" w:fill="FFFFFF"/>
        <w:spacing w:before="480" w:beforeAutospacing="0" w:after="0" w:afterAutospacing="0"/>
        <w:rPr>
          <w:ins w:id="4065" w:author="Rajiv Bansal" w:date="2019-08-04T14:29:00Z"/>
          <w:rFonts w:ascii="Georgia" w:hAnsi="Georgia"/>
          <w:spacing w:val="-1"/>
          <w:sz w:val="32"/>
          <w:szCs w:val="32"/>
        </w:rPr>
      </w:pPr>
      <w:ins w:id="4066" w:author="Rajiv Bansal" w:date="2019-08-04T14:29:00Z">
        <w:r>
          <w:rPr>
            <w:rFonts w:ascii="Georgia" w:hAnsi="Georgia"/>
            <w:spacing w:val="-1"/>
            <w:sz w:val="32"/>
            <w:szCs w:val="32"/>
          </w:rPr>
          <w:t>Finally, the three parts — input, filter and output — need to be copy pasted together and saved into </w:t>
        </w:r>
        <w:r>
          <w:rPr>
            <w:rStyle w:val="HTMLCode"/>
            <w:spacing w:val="-1"/>
            <w:sz w:val="24"/>
            <w:szCs w:val="24"/>
          </w:rPr>
          <w:t>logstash.conf</w:t>
        </w:r>
        <w:r>
          <w:rPr>
            <w:rFonts w:ascii="Georgia" w:hAnsi="Georgia"/>
            <w:spacing w:val="-1"/>
            <w:sz w:val="32"/>
            <w:szCs w:val="32"/>
          </w:rPr>
          <w:t> config file. Once the config file is in place and Elasticsearch is running, we can run Logstash:</w:t>
        </w:r>
      </w:ins>
    </w:p>
    <w:p w14:paraId="7F258D46" w14:textId="77777777" w:rsidR="009054F3" w:rsidRDefault="009054F3" w:rsidP="009054F3">
      <w:pPr>
        <w:pStyle w:val="HTMLPreformatted"/>
        <w:rPr>
          <w:ins w:id="4067" w:author="Rajiv Bansal" w:date="2019-08-04T14:29:00Z"/>
        </w:rPr>
      </w:pPr>
      <w:ins w:id="4068" w:author="Rajiv Bansal" w:date="2019-08-04T14:29:00Z">
        <w:r>
          <w:rPr>
            <w:rStyle w:val="ok"/>
            <w:spacing w:val="-5"/>
            <w:sz w:val="24"/>
            <w:szCs w:val="24"/>
          </w:rPr>
          <w:t>bin/logstash -f logstash.conf</w:t>
        </w:r>
      </w:ins>
    </w:p>
    <w:p w14:paraId="5EA9C491" w14:textId="77777777" w:rsidR="009054F3" w:rsidRDefault="009054F3" w:rsidP="009054F3">
      <w:pPr>
        <w:pStyle w:val="ln"/>
        <w:shd w:val="clear" w:color="auto" w:fill="FFFFFF"/>
        <w:spacing w:before="480" w:beforeAutospacing="0" w:after="0" w:afterAutospacing="0"/>
        <w:rPr>
          <w:ins w:id="4069" w:author="Rajiv Bansal" w:date="2019-08-04T14:29:00Z"/>
          <w:rFonts w:ascii="Georgia" w:hAnsi="Georgia"/>
          <w:spacing w:val="-1"/>
          <w:sz w:val="32"/>
          <w:szCs w:val="32"/>
        </w:rPr>
      </w:pPr>
      <w:ins w:id="4070" w:author="Rajiv Bansal" w:date="2019-08-04T14:29:00Z">
        <w:r>
          <w:rPr>
            <w:rFonts w:ascii="Georgia" w:hAnsi="Georgia"/>
            <w:spacing w:val="-1"/>
            <w:sz w:val="32"/>
            <w:szCs w:val="32"/>
          </w:rPr>
          <w:t>If everything went well, Logstash is now shipping log events to Elasticsearch.</w:t>
        </w:r>
      </w:ins>
    </w:p>
    <w:p w14:paraId="31E6DE8B" w14:textId="77777777" w:rsidR="009054F3" w:rsidRDefault="009054F3">
      <w:pPr>
        <w:pStyle w:val="Heading5"/>
        <w:rPr>
          <w:ins w:id="4071" w:author="Rajiv Bansal" w:date="2019-08-04T14:29:00Z"/>
          <w:rFonts w:ascii="Lucida Sans Unicode" w:hAnsi="Lucida Sans Unicode" w:cs="Lucida Sans Unicode"/>
          <w:spacing w:val="-5"/>
          <w:sz w:val="51"/>
          <w:szCs w:val="51"/>
        </w:rPr>
        <w:pPrChange w:id="4072" w:author="Rajiv Bansal" w:date="2019-08-04T14:33:00Z">
          <w:pPr>
            <w:pStyle w:val="Heading1"/>
            <w:shd w:val="clear" w:color="auto" w:fill="FFFFFF"/>
            <w:spacing w:before="468"/>
          </w:pPr>
        </w:pPrChange>
      </w:pPr>
      <w:ins w:id="4073" w:author="Rajiv Bansal" w:date="2019-08-04T14:29:00Z">
        <w:r>
          <w:rPr>
            <w:rFonts w:ascii="Lucida Sans Unicode" w:hAnsi="Lucida Sans Unicode" w:cs="Lucida Sans Unicode"/>
            <w:spacing w:val="-5"/>
            <w:sz w:val="51"/>
            <w:szCs w:val="51"/>
          </w:rPr>
          <w:t>Install Elasticsearch</w:t>
        </w:r>
      </w:ins>
    </w:p>
    <w:p w14:paraId="00F45B9B" w14:textId="77777777" w:rsidR="009054F3" w:rsidRDefault="009054F3" w:rsidP="009054F3">
      <w:pPr>
        <w:pStyle w:val="ln"/>
        <w:numPr>
          <w:ilvl w:val="0"/>
          <w:numId w:val="62"/>
        </w:numPr>
        <w:shd w:val="clear" w:color="auto" w:fill="FFFFFF"/>
        <w:spacing w:before="206" w:beforeAutospacing="0" w:after="0" w:afterAutospacing="0"/>
        <w:ind w:left="450"/>
        <w:rPr>
          <w:ins w:id="4074" w:author="Rajiv Bansal" w:date="2019-08-04T14:29:00Z"/>
          <w:rFonts w:ascii="Georgia" w:hAnsi="Georgia" w:cs="Segoe UI"/>
          <w:spacing w:val="-1"/>
          <w:sz w:val="32"/>
          <w:szCs w:val="32"/>
        </w:rPr>
      </w:pPr>
      <w:ins w:id="4075" w:author="Rajiv Bansal" w:date="2019-08-04T14:29:00Z">
        <w:r>
          <w:rPr>
            <w:rFonts w:ascii="Georgia" w:hAnsi="Georgia" w:cs="Segoe UI"/>
            <w:spacing w:val="-1"/>
            <w:sz w:val="32"/>
            <w:szCs w:val="32"/>
          </w:rPr>
          <w:t>Download elasticsearch zip file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"https://www.elastic.co/downloads/elasticsearch"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https://www.elastic.co/downloads/elasticsearch</w:t>
        </w:r>
        <w:r>
          <w:rPr>
            <w:rFonts w:ascii="Georgia" w:hAnsi="Georgia" w:cs="Segoe UI"/>
            <w:spacing w:val="-1"/>
            <w:sz w:val="32"/>
            <w:szCs w:val="32"/>
          </w:rPr>
          <w:fldChar w:fldCharType="end"/>
        </w:r>
      </w:ins>
    </w:p>
    <w:p w14:paraId="396B0C5F" w14:textId="77777777" w:rsidR="009054F3" w:rsidRDefault="009054F3" w:rsidP="009054F3">
      <w:pPr>
        <w:pStyle w:val="ln"/>
        <w:numPr>
          <w:ilvl w:val="0"/>
          <w:numId w:val="62"/>
        </w:numPr>
        <w:shd w:val="clear" w:color="auto" w:fill="FFFFFF"/>
        <w:spacing w:before="252" w:beforeAutospacing="0" w:after="0" w:afterAutospacing="0"/>
        <w:ind w:left="450"/>
        <w:rPr>
          <w:ins w:id="4076" w:author="Rajiv Bansal" w:date="2019-08-04T14:29:00Z"/>
          <w:rFonts w:ascii="Georgia" w:hAnsi="Georgia" w:cs="Segoe UI"/>
          <w:spacing w:val="-1"/>
          <w:sz w:val="32"/>
          <w:szCs w:val="32"/>
        </w:rPr>
      </w:pPr>
      <w:ins w:id="4077" w:author="Rajiv Bansal" w:date="2019-08-04T14:29:00Z">
        <w:r>
          <w:rPr>
            <w:rFonts w:ascii="Georgia" w:hAnsi="Georgia" w:cs="Segoe UI"/>
            <w:spacing w:val="-1"/>
            <w:sz w:val="32"/>
            <w:szCs w:val="32"/>
          </w:rPr>
          <w:t>Extract it to a directory (unzip it)</w:t>
        </w:r>
      </w:ins>
    </w:p>
    <w:p w14:paraId="5AC661CB" w14:textId="77777777" w:rsidR="009054F3" w:rsidRDefault="009054F3" w:rsidP="009054F3">
      <w:pPr>
        <w:pStyle w:val="ln"/>
        <w:numPr>
          <w:ilvl w:val="0"/>
          <w:numId w:val="62"/>
        </w:numPr>
        <w:shd w:val="clear" w:color="auto" w:fill="FFFFFF"/>
        <w:spacing w:before="252" w:beforeAutospacing="0" w:after="0" w:afterAutospacing="0"/>
        <w:ind w:left="450"/>
        <w:rPr>
          <w:ins w:id="4078" w:author="Rajiv Bansal" w:date="2019-08-04T14:29:00Z"/>
          <w:rFonts w:ascii="Georgia" w:hAnsi="Georgia" w:cs="Segoe UI"/>
          <w:spacing w:val="-1"/>
          <w:sz w:val="32"/>
          <w:szCs w:val="32"/>
        </w:rPr>
      </w:pPr>
      <w:ins w:id="4079" w:author="Rajiv Bansal" w:date="2019-08-04T14:29:00Z">
        <w:r>
          <w:rPr>
            <w:rFonts w:ascii="Georgia" w:hAnsi="Georgia" w:cs="Segoe UI"/>
            <w:spacing w:val="-1"/>
            <w:sz w:val="32"/>
            <w:szCs w:val="32"/>
          </w:rPr>
          <w:t>Run it (</w:t>
        </w:r>
        <w:r>
          <w:rPr>
            <w:rStyle w:val="HTMLCode"/>
            <w:spacing w:val="-1"/>
            <w:sz w:val="24"/>
            <w:szCs w:val="24"/>
          </w:rPr>
          <w:t>bin/elasticsearch</w:t>
        </w:r>
        <w:r>
          <w:rPr>
            <w:rFonts w:ascii="Georgia" w:hAnsi="Georgia" w:cs="Segoe UI"/>
            <w:spacing w:val="-1"/>
            <w:sz w:val="32"/>
            <w:szCs w:val="32"/>
          </w:rPr>
          <w:t> or </w:t>
        </w:r>
        <w:r>
          <w:rPr>
            <w:rStyle w:val="HTMLCode"/>
            <w:spacing w:val="-1"/>
            <w:sz w:val="24"/>
            <w:szCs w:val="24"/>
          </w:rPr>
          <w:t>bin/elasticsearch.bat</w:t>
        </w:r>
        <w:r>
          <w:rPr>
            <w:rFonts w:ascii="Georgia" w:hAnsi="Georgia" w:cs="Segoe UI"/>
            <w:spacing w:val="-1"/>
            <w:sz w:val="32"/>
            <w:szCs w:val="32"/>
          </w:rPr>
          <w:t> on Windows)</w:t>
        </w:r>
      </w:ins>
    </w:p>
    <w:p w14:paraId="07A2806A" w14:textId="77777777" w:rsidR="009054F3" w:rsidRDefault="009054F3" w:rsidP="009054F3">
      <w:pPr>
        <w:pStyle w:val="ln"/>
        <w:numPr>
          <w:ilvl w:val="0"/>
          <w:numId w:val="62"/>
        </w:numPr>
        <w:shd w:val="clear" w:color="auto" w:fill="FFFFFF"/>
        <w:spacing w:before="252" w:beforeAutospacing="0" w:after="0" w:afterAutospacing="0"/>
        <w:ind w:left="450"/>
        <w:rPr>
          <w:ins w:id="4080" w:author="Rajiv Bansal" w:date="2019-08-04T14:29:00Z"/>
          <w:rFonts w:ascii="Georgia" w:hAnsi="Georgia" w:cs="Segoe UI"/>
          <w:spacing w:val="-1"/>
          <w:sz w:val="32"/>
          <w:szCs w:val="32"/>
        </w:rPr>
      </w:pPr>
      <w:ins w:id="4081" w:author="Rajiv Bansal" w:date="2019-08-04T14:29:00Z">
        <w:r>
          <w:rPr>
            <w:rFonts w:ascii="Georgia" w:hAnsi="Georgia" w:cs="Segoe UI"/>
            <w:spacing w:val="-1"/>
            <w:sz w:val="32"/>
            <w:szCs w:val="32"/>
          </w:rPr>
          <w:t>Check that it runs using </w:t>
        </w:r>
        <w:r>
          <w:rPr>
            <w:rStyle w:val="HTMLCode"/>
            <w:spacing w:val="-1"/>
            <w:sz w:val="24"/>
            <w:szCs w:val="24"/>
          </w:rPr>
          <w:t>curl -XGET </w:t>
        </w:r>
        <w:r>
          <w:rPr>
            <w:rStyle w:val="HTMLCode"/>
            <w:spacing w:val="-1"/>
            <w:sz w:val="24"/>
            <w:szCs w:val="24"/>
          </w:rPr>
          <w:fldChar w:fldCharType="begin"/>
        </w:r>
        <w:r>
          <w:rPr>
            <w:rStyle w:val="HTMLCode"/>
            <w:spacing w:val="-1"/>
            <w:sz w:val="24"/>
            <w:szCs w:val="24"/>
          </w:rPr>
          <w:instrText xml:space="preserve"> HYPERLINK "http://localhost:9200/" </w:instrText>
        </w:r>
        <w:r>
          <w:rPr>
            <w:rStyle w:val="HTMLCode"/>
            <w:spacing w:val="-1"/>
            <w:sz w:val="24"/>
            <w:szCs w:val="24"/>
          </w:rPr>
          <w:fldChar w:fldCharType="separate"/>
        </w:r>
        <w:r>
          <w:rPr>
            <w:rStyle w:val="Hyperlink"/>
            <w:rFonts w:ascii="Courier New" w:eastAsiaTheme="majorEastAsia" w:hAnsi="Courier New" w:cs="Courier New"/>
            <w:spacing w:val="-1"/>
          </w:rPr>
          <w:t>http://localhost:9200</w:t>
        </w:r>
        <w:r>
          <w:rPr>
            <w:rStyle w:val="HTMLCode"/>
            <w:spacing w:val="-1"/>
            <w:sz w:val="24"/>
            <w:szCs w:val="24"/>
          </w:rPr>
          <w:fldChar w:fldCharType="end"/>
        </w:r>
      </w:ins>
    </w:p>
    <w:p w14:paraId="002529EB" w14:textId="77777777" w:rsidR="009054F3" w:rsidRDefault="009054F3" w:rsidP="009054F3">
      <w:pPr>
        <w:pStyle w:val="ln"/>
        <w:shd w:val="clear" w:color="auto" w:fill="FFFFFF"/>
        <w:spacing w:before="480" w:beforeAutospacing="0" w:after="0" w:afterAutospacing="0"/>
        <w:rPr>
          <w:ins w:id="4082" w:author="Rajiv Bansal" w:date="2019-08-04T14:29:00Z"/>
          <w:rFonts w:ascii="Georgia" w:hAnsi="Georgia"/>
          <w:spacing w:val="-1"/>
          <w:sz w:val="32"/>
          <w:szCs w:val="32"/>
        </w:rPr>
      </w:pPr>
      <w:ins w:id="4083" w:author="Rajiv Bansal" w:date="2019-08-04T14:29:00Z">
        <w:r>
          <w:rPr>
            <w:rFonts w:ascii="Georgia" w:hAnsi="Georgia"/>
            <w:spacing w:val="-1"/>
            <w:sz w:val="32"/>
            <w:szCs w:val="32"/>
          </w:rPr>
          <w:t>Here’s how to do it (steps are written for OS X but should be similar on other systems):</w:t>
        </w:r>
      </w:ins>
    </w:p>
    <w:p w14:paraId="0CDE0D37" w14:textId="1A2AB4A4" w:rsidR="00052EFA" w:rsidRDefault="009054F3" w:rsidP="009054F3">
      <w:pPr>
        <w:pStyle w:val="HTMLPreformatted"/>
        <w:rPr>
          <w:ins w:id="4084" w:author="Rajiv Bansal" w:date="2019-08-04T14:31:00Z"/>
          <w:rStyle w:val="ok"/>
          <w:spacing w:val="-5"/>
          <w:sz w:val="24"/>
          <w:szCs w:val="24"/>
        </w:rPr>
      </w:pPr>
      <w:ins w:id="4085" w:author="Rajiv Bansal" w:date="2019-08-04T14:29:00Z">
        <w:r>
          <w:rPr>
            <w:rStyle w:val="ok"/>
            <w:spacing w:val="-5"/>
            <w:sz w:val="24"/>
            <w:szCs w:val="24"/>
          </w:rPr>
          <w:t xml:space="preserve">wget </w:t>
        </w:r>
      </w:ins>
      <w:ins w:id="4086" w:author="Rajiv Bansal" w:date="2019-08-04T14:31:00Z">
        <w:r w:rsidR="00052EFA">
          <w:rPr>
            <w:rStyle w:val="ok"/>
            <w:spacing w:val="-5"/>
            <w:sz w:val="24"/>
            <w:szCs w:val="24"/>
          </w:rPr>
          <w:fldChar w:fldCharType="begin"/>
        </w:r>
        <w:r w:rsidR="00052EFA">
          <w:rPr>
            <w:rStyle w:val="ok"/>
            <w:spacing w:val="-5"/>
            <w:sz w:val="24"/>
            <w:szCs w:val="24"/>
          </w:rPr>
          <w:instrText xml:space="preserve"> HYPERLINK "</w:instrText>
        </w:r>
      </w:ins>
      <w:ins w:id="4087" w:author="Rajiv Bansal" w:date="2019-08-04T14:29:00Z">
        <w:r w:rsidR="00052EFA">
          <w:rPr>
            <w:rStyle w:val="ok"/>
            <w:spacing w:val="-5"/>
            <w:sz w:val="24"/>
            <w:szCs w:val="24"/>
          </w:rPr>
          <w:instrText>https://artifacts.elastic.co/downloads/elasticsearch/elasticsearch-5.1.1.zip</w:instrText>
        </w:r>
      </w:ins>
      <w:ins w:id="4088" w:author="Rajiv Bansal" w:date="2019-08-04T14:31:00Z">
        <w:r w:rsidR="00052EFA">
          <w:rPr>
            <w:rStyle w:val="ok"/>
            <w:spacing w:val="-5"/>
            <w:sz w:val="24"/>
            <w:szCs w:val="24"/>
          </w:rPr>
          <w:instrText xml:space="preserve">" </w:instrText>
        </w:r>
        <w:r w:rsidR="00052EFA">
          <w:rPr>
            <w:rStyle w:val="ok"/>
            <w:spacing w:val="-5"/>
            <w:sz w:val="24"/>
            <w:szCs w:val="24"/>
          </w:rPr>
          <w:fldChar w:fldCharType="separate"/>
        </w:r>
      </w:ins>
      <w:ins w:id="4089" w:author="Rajiv Bansal" w:date="2019-08-04T14:29:00Z">
        <w:r w:rsidR="00052EFA" w:rsidRPr="003E7307">
          <w:rPr>
            <w:rStyle w:val="Hyperlink"/>
            <w:spacing w:val="-5"/>
            <w:sz w:val="24"/>
            <w:szCs w:val="24"/>
          </w:rPr>
          <w:t>https://artifacts.elastic.co/downloads/elasticsearch/elasticsearch-5.1.1.zip</w:t>
        </w:r>
      </w:ins>
      <w:ins w:id="4090" w:author="Rajiv Bansal" w:date="2019-08-04T14:31:00Z">
        <w:r w:rsidR="00052EFA">
          <w:rPr>
            <w:rStyle w:val="ok"/>
            <w:spacing w:val="-5"/>
            <w:sz w:val="24"/>
            <w:szCs w:val="24"/>
          </w:rPr>
          <w:fldChar w:fldCharType="end"/>
        </w:r>
      </w:ins>
    </w:p>
    <w:p w14:paraId="2CC5D3D2" w14:textId="79B0C0B6" w:rsidR="009054F3" w:rsidRDefault="009054F3" w:rsidP="009054F3">
      <w:pPr>
        <w:pStyle w:val="HTMLPreformatted"/>
        <w:rPr>
          <w:ins w:id="4091" w:author="Rajiv Bansal" w:date="2019-08-04T14:29:00Z"/>
        </w:rPr>
      </w:pPr>
      <w:ins w:id="4092" w:author="Rajiv Bansal" w:date="2019-08-04T14:29:00Z">
        <w:r>
          <w:rPr>
            <w:rStyle w:val="ok"/>
            <w:spacing w:val="-5"/>
            <w:sz w:val="24"/>
            <w:szCs w:val="24"/>
          </w:rPr>
          <w:t>unzip elasticsearch-5.1.1.zip</w:t>
        </w:r>
        <w:r>
          <w:rPr>
            <w:spacing w:val="-5"/>
            <w:sz w:val="24"/>
            <w:szCs w:val="24"/>
          </w:rPr>
          <w:br/>
        </w:r>
        <w:r>
          <w:rPr>
            <w:rStyle w:val="Strong"/>
            <w:spacing w:val="-5"/>
            <w:sz w:val="24"/>
            <w:szCs w:val="24"/>
          </w:rPr>
          <w:t>cd</w:t>
        </w:r>
        <w:r>
          <w:rPr>
            <w:rStyle w:val="ok"/>
            <w:spacing w:val="-5"/>
            <w:sz w:val="24"/>
            <w:szCs w:val="24"/>
          </w:rPr>
          <w:t xml:space="preserve"> elasticsearch-5.1.1bin/elasticsearch</w:t>
        </w:r>
      </w:ins>
    </w:p>
    <w:p w14:paraId="3C5BE2A7" w14:textId="77777777" w:rsidR="009054F3" w:rsidRDefault="009054F3" w:rsidP="009054F3">
      <w:pPr>
        <w:pStyle w:val="ln"/>
        <w:shd w:val="clear" w:color="auto" w:fill="FFFFFF"/>
        <w:spacing w:before="480" w:beforeAutospacing="0" w:after="0" w:afterAutospacing="0"/>
        <w:rPr>
          <w:ins w:id="4093" w:author="Rajiv Bansal" w:date="2019-08-04T14:29:00Z"/>
          <w:rFonts w:ascii="Georgia" w:hAnsi="Georgia"/>
          <w:spacing w:val="-1"/>
          <w:sz w:val="32"/>
          <w:szCs w:val="32"/>
        </w:rPr>
      </w:pPr>
      <w:ins w:id="4094" w:author="Rajiv Bansal" w:date="2019-08-04T14:29:00Z">
        <w:r>
          <w:rPr>
            <w:rFonts w:ascii="Georgia" w:hAnsi="Georgia"/>
            <w:spacing w:val="-1"/>
            <w:sz w:val="32"/>
            <w:szCs w:val="32"/>
          </w:rPr>
          <w:t>Elasticsearch should be running now. You can verify it’s running using:</w:t>
        </w:r>
      </w:ins>
    </w:p>
    <w:p w14:paraId="2C12EDD8" w14:textId="77777777" w:rsidR="009054F3" w:rsidRDefault="009054F3" w:rsidP="009054F3">
      <w:pPr>
        <w:pStyle w:val="HTMLPreformatted"/>
        <w:rPr>
          <w:ins w:id="4095" w:author="Rajiv Bansal" w:date="2019-08-04T14:29:00Z"/>
        </w:rPr>
      </w:pPr>
      <w:ins w:id="4096" w:author="Rajiv Bansal" w:date="2019-08-04T14:29:00Z">
        <w:r>
          <w:rPr>
            <w:rStyle w:val="ok"/>
            <w:spacing w:val="-5"/>
            <w:sz w:val="24"/>
            <w:szCs w:val="24"/>
          </w:rPr>
          <w:fldChar w:fldCharType="begin"/>
        </w:r>
        <w:r>
          <w:rPr>
            <w:rStyle w:val="ok"/>
            <w:spacing w:val="-5"/>
            <w:sz w:val="24"/>
            <w:szCs w:val="24"/>
          </w:rPr>
          <w:instrText xml:space="preserve"> HYPERLINK "http://localhost:9200/" </w:instrText>
        </w:r>
        <w:r>
          <w:rPr>
            <w:rStyle w:val="ok"/>
            <w:spacing w:val="-5"/>
            <w:sz w:val="24"/>
            <w:szCs w:val="24"/>
          </w:rPr>
          <w:fldChar w:fldCharType="separate"/>
        </w:r>
        <w:r>
          <w:rPr>
            <w:rStyle w:val="Hyperlink"/>
            <w:rFonts w:eastAsiaTheme="majorEastAsia"/>
            <w:spacing w:val="-5"/>
            <w:sz w:val="24"/>
            <w:szCs w:val="24"/>
          </w:rPr>
          <w:t>http://localhost:9200</w:t>
        </w:r>
        <w:r>
          <w:rPr>
            <w:rStyle w:val="ok"/>
            <w:spacing w:val="-5"/>
            <w:sz w:val="24"/>
            <w:szCs w:val="24"/>
          </w:rPr>
          <w:fldChar w:fldCharType="end"/>
        </w:r>
      </w:ins>
    </w:p>
    <w:p w14:paraId="6D3B54C1" w14:textId="77777777" w:rsidR="009054F3" w:rsidRDefault="009054F3" w:rsidP="009054F3">
      <w:pPr>
        <w:pStyle w:val="ln"/>
        <w:shd w:val="clear" w:color="auto" w:fill="FFFFFF"/>
        <w:spacing w:before="480" w:beforeAutospacing="0" w:after="0" w:afterAutospacing="0"/>
        <w:rPr>
          <w:ins w:id="4097" w:author="Rajiv Bansal" w:date="2019-08-04T14:29:00Z"/>
          <w:rFonts w:ascii="Georgia" w:hAnsi="Georgia"/>
          <w:spacing w:val="-1"/>
          <w:sz w:val="32"/>
          <w:szCs w:val="32"/>
        </w:rPr>
      </w:pPr>
      <w:ins w:id="4098" w:author="Rajiv Bansal" w:date="2019-08-04T14:29:00Z">
        <w:r>
          <w:rPr>
            <w:rFonts w:ascii="Georgia" w:hAnsi="Georgia"/>
            <w:spacing w:val="-1"/>
            <w:sz w:val="32"/>
            <w:szCs w:val="32"/>
          </w:rPr>
          <w:t>If all is well, you should get the following result:</w:t>
        </w:r>
      </w:ins>
    </w:p>
    <w:p w14:paraId="182F4F6D" w14:textId="7360BB29" w:rsidR="009054F3" w:rsidRDefault="009054F3" w:rsidP="009054F3">
      <w:pPr>
        <w:rPr>
          <w:ins w:id="4099" w:author="Rajiv Bansal" w:date="2019-08-04T14:29:00Z"/>
          <w:rFonts w:ascii="Times New Roman" w:hAnsi="Times New Roman"/>
        </w:rPr>
      </w:pPr>
    </w:p>
    <w:p w14:paraId="6A06BDDF" w14:textId="2591C989" w:rsidR="009054F3" w:rsidRDefault="009054F3" w:rsidP="009054F3">
      <w:pPr>
        <w:rPr>
          <w:ins w:id="4100" w:author="Rajiv Bansal" w:date="2019-08-04T14:29:00Z"/>
        </w:rPr>
      </w:pPr>
      <w:ins w:id="4101" w:author="Rajiv Bansal" w:date="2019-08-04T14:29:00Z">
        <w:r>
          <w:rPr>
            <w:noProof/>
          </w:rPr>
          <w:drawing>
            <wp:inline distT="0" distB="0" distL="0" distR="0" wp14:anchorId="7C6DAAC5" wp14:editId="32E21022">
              <wp:extent cx="6667500" cy="2219325"/>
              <wp:effectExtent l="0" t="0" r="0" b="9525"/>
              <wp:docPr id="224" name="Picture 224" descr="https://miro.medium.com/max/700/1*Ab8G2hUvlsFxtJ5LOqCF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miro.medium.com/max/700/1*Ab8G2hUvlsFxtJ5LOqCFmQ.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67500" cy="2219325"/>
                      </a:xfrm>
                      <a:prstGeom prst="rect">
                        <a:avLst/>
                      </a:prstGeom>
                      <a:noFill/>
                      <a:ln>
                        <a:noFill/>
                      </a:ln>
                    </pic:spPr>
                  </pic:pic>
                </a:graphicData>
              </a:graphic>
            </wp:inline>
          </w:drawing>
        </w:r>
      </w:ins>
    </w:p>
    <w:p w14:paraId="1FAEF379" w14:textId="77777777" w:rsidR="009054F3" w:rsidRDefault="009054F3">
      <w:pPr>
        <w:pStyle w:val="Heading5"/>
        <w:rPr>
          <w:ins w:id="4102" w:author="Rajiv Bansal" w:date="2019-08-04T14:29:00Z"/>
          <w:rFonts w:ascii="Lucida Sans Unicode" w:hAnsi="Lucida Sans Unicode" w:cs="Lucida Sans Unicode"/>
          <w:spacing w:val="-5"/>
          <w:sz w:val="51"/>
          <w:szCs w:val="51"/>
        </w:rPr>
        <w:pPrChange w:id="4103" w:author="Rajiv Bansal" w:date="2019-08-04T14:33:00Z">
          <w:pPr>
            <w:pStyle w:val="Heading1"/>
            <w:shd w:val="clear" w:color="auto" w:fill="FFFFFF"/>
            <w:spacing w:before="300"/>
          </w:pPr>
        </w:pPrChange>
      </w:pPr>
      <w:ins w:id="4104" w:author="Rajiv Bansal" w:date="2019-08-04T14:29:00Z">
        <w:r>
          <w:rPr>
            <w:rFonts w:ascii="Lucida Sans Unicode" w:hAnsi="Lucida Sans Unicode" w:cs="Lucida Sans Unicode"/>
            <w:spacing w:val="-5"/>
            <w:sz w:val="51"/>
            <w:szCs w:val="51"/>
          </w:rPr>
          <w:t>Install Kibana</w:t>
        </w:r>
      </w:ins>
    </w:p>
    <w:p w14:paraId="15BF2C2C" w14:textId="77777777" w:rsidR="009054F3" w:rsidRDefault="009054F3" w:rsidP="009054F3">
      <w:pPr>
        <w:pStyle w:val="ln"/>
        <w:numPr>
          <w:ilvl w:val="0"/>
          <w:numId w:val="63"/>
        </w:numPr>
        <w:shd w:val="clear" w:color="auto" w:fill="FFFFFF"/>
        <w:spacing w:before="206" w:beforeAutospacing="0" w:after="0" w:afterAutospacing="0"/>
        <w:ind w:left="450"/>
        <w:rPr>
          <w:ins w:id="4105" w:author="Rajiv Bansal" w:date="2019-08-04T14:29:00Z"/>
          <w:rFonts w:ascii="Georgia" w:hAnsi="Georgia" w:cs="Segoe UI"/>
          <w:spacing w:val="-1"/>
          <w:sz w:val="32"/>
          <w:szCs w:val="32"/>
        </w:rPr>
      </w:pPr>
      <w:ins w:id="4106" w:author="Rajiv Bansal" w:date="2019-08-04T14:29:00Z">
        <w:r>
          <w:rPr>
            <w:rFonts w:ascii="Georgia" w:hAnsi="Georgia" w:cs="Segoe UI"/>
            <w:spacing w:val="-1"/>
            <w:sz w:val="32"/>
            <w:szCs w:val="32"/>
          </w:rPr>
          <w:t>Download Kibana archive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"https://www.elastic.co/downloads/kibana"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https://www.elastic.co/downloads/kibana</w:t>
        </w:r>
        <w:r>
          <w:rPr>
            <w:rFonts w:ascii="Georgia" w:hAnsi="Georgia" w:cs="Segoe UI"/>
            <w:spacing w:val="-1"/>
            <w:sz w:val="32"/>
            <w:szCs w:val="32"/>
          </w:rPr>
          <w:fldChar w:fldCharType="end"/>
        </w:r>
      </w:ins>
    </w:p>
    <w:p w14:paraId="620E44D6" w14:textId="77777777" w:rsidR="009054F3" w:rsidRDefault="009054F3" w:rsidP="009054F3">
      <w:pPr>
        <w:pStyle w:val="ln"/>
        <w:numPr>
          <w:ilvl w:val="0"/>
          <w:numId w:val="63"/>
        </w:numPr>
        <w:shd w:val="clear" w:color="auto" w:fill="FFFFFF"/>
        <w:spacing w:before="252" w:beforeAutospacing="0" w:after="0" w:afterAutospacing="0"/>
        <w:ind w:left="450"/>
        <w:rPr>
          <w:ins w:id="4107" w:author="Rajiv Bansal" w:date="2019-08-04T14:29:00Z"/>
          <w:rFonts w:ascii="Georgia" w:hAnsi="Georgia" w:cs="Segoe UI"/>
          <w:spacing w:val="-1"/>
          <w:sz w:val="32"/>
          <w:szCs w:val="32"/>
        </w:rPr>
      </w:pPr>
      <w:ins w:id="4108" w:author="Rajiv Bansal" w:date="2019-08-04T14:29:00Z">
        <w:r>
          <w:rPr>
            <w:rFonts w:ascii="Georgia" w:hAnsi="Georgia" w:cs="Segoe UI"/>
            <w:spacing w:val="-1"/>
            <w:sz w:val="32"/>
            <w:szCs w:val="32"/>
          </w:rPr>
          <w:t>Please note that you need to download appropriate distribution for your OS, URL given in examples below is for OS X</w:t>
        </w:r>
      </w:ins>
    </w:p>
    <w:p w14:paraId="5873B010" w14:textId="77777777" w:rsidR="009054F3" w:rsidRDefault="009054F3" w:rsidP="009054F3">
      <w:pPr>
        <w:pStyle w:val="ln"/>
        <w:numPr>
          <w:ilvl w:val="0"/>
          <w:numId w:val="63"/>
        </w:numPr>
        <w:shd w:val="clear" w:color="auto" w:fill="FFFFFF"/>
        <w:spacing w:before="252" w:beforeAutospacing="0" w:after="0" w:afterAutospacing="0"/>
        <w:ind w:left="450"/>
        <w:rPr>
          <w:ins w:id="4109" w:author="Rajiv Bansal" w:date="2019-08-04T14:29:00Z"/>
          <w:rFonts w:ascii="Georgia" w:hAnsi="Georgia" w:cs="Segoe UI"/>
          <w:spacing w:val="-1"/>
          <w:sz w:val="32"/>
          <w:szCs w:val="32"/>
        </w:rPr>
      </w:pPr>
      <w:ins w:id="4110" w:author="Rajiv Bansal" w:date="2019-08-04T14:29:00Z">
        <w:r>
          <w:rPr>
            <w:rFonts w:ascii="Georgia" w:hAnsi="Georgia" w:cs="Segoe UI"/>
            <w:spacing w:val="-1"/>
            <w:sz w:val="32"/>
            <w:szCs w:val="32"/>
          </w:rPr>
          <w:t>Extract the archive</w:t>
        </w:r>
      </w:ins>
    </w:p>
    <w:p w14:paraId="69364C59" w14:textId="77777777" w:rsidR="009054F3" w:rsidRDefault="009054F3" w:rsidP="009054F3">
      <w:pPr>
        <w:pStyle w:val="ln"/>
        <w:numPr>
          <w:ilvl w:val="0"/>
          <w:numId w:val="63"/>
        </w:numPr>
        <w:shd w:val="clear" w:color="auto" w:fill="FFFFFF"/>
        <w:spacing w:before="252" w:beforeAutospacing="0" w:after="0" w:afterAutospacing="0"/>
        <w:ind w:left="450"/>
        <w:rPr>
          <w:ins w:id="4111" w:author="Rajiv Bansal" w:date="2019-08-04T14:29:00Z"/>
          <w:rFonts w:ascii="Georgia" w:hAnsi="Georgia" w:cs="Segoe UI"/>
          <w:spacing w:val="-1"/>
          <w:sz w:val="32"/>
          <w:szCs w:val="32"/>
        </w:rPr>
      </w:pPr>
      <w:ins w:id="4112" w:author="Rajiv Bansal" w:date="2019-08-04T14:29:00Z">
        <w:r>
          <w:rPr>
            <w:rFonts w:ascii="Georgia" w:hAnsi="Georgia" w:cs="Segoe UI"/>
            <w:spacing w:val="-1"/>
            <w:sz w:val="32"/>
            <w:szCs w:val="32"/>
          </w:rPr>
          <w:t>Run it (</w:t>
        </w:r>
        <w:r>
          <w:rPr>
            <w:rStyle w:val="HTMLCode"/>
            <w:spacing w:val="-1"/>
            <w:sz w:val="24"/>
            <w:szCs w:val="24"/>
          </w:rPr>
          <w:t>bin/kibana</w:t>
        </w:r>
        <w:r>
          <w:rPr>
            <w:rFonts w:ascii="Georgia" w:hAnsi="Georgia" w:cs="Segoe UI"/>
            <w:spacing w:val="-1"/>
            <w:sz w:val="32"/>
            <w:szCs w:val="32"/>
          </w:rPr>
          <w:t>)</w:t>
        </w:r>
      </w:ins>
    </w:p>
    <w:p w14:paraId="631BD9CE" w14:textId="77777777" w:rsidR="009054F3" w:rsidRDefault="009054F3" w:rsidP="009054F3">
      <w:pPr>
        <w:pStyle w:val="ln"/>
        <w:numPr>
          <w:ilvl w:val="0"/>
          <w:numId w:val="63"/>
        </w:numPr>
        <w:shd w:val="clear" w:color="auto" w:fill="FFFFFF"/>
        <w:spacing w:before="252" w:beforeAutospacing="0" w:after="0" w:afterAutospacing="0"/>
        <w:ind w:left="450"/>
        <w:rPr>
          <w:ins w:id="4113" w:author="Rajiv Bansal" w:date="2019-08-04T14:29:00Z"/>
          <w:rFonts w:ascii="Georgia" w:hAnsi="Georgia" w:cs="Segoe UI"/>
          <w:spacing w:val="-1"/>
          <w:sz w:val="32"/>
          <w:szCs w:val="32"/>
        </w:rPr>
      </w:pPr>
      <w:ins w:id="4114" w:author="Rajiv Bansal" w:date="2019-08-04T14:29:00Z">
        <w:r>
          <w:rPr>
            <w:rFonts w:ascii="Georgia" w:hAnsi="Georgia" w:cs="Segoe UI"/>
            <w:spacing w:val="-1"/>
            <w:sz w:val="32"/>
            <w:szCs w:val="32"/>
          </w:rPr>
          <w:t>Check that it runs by pointing the browser to the Kibana’s WebUI</w:t>
        </w:r>
      </w:ins>
    </w:p>
    <w:p w14:paraId="3E7FAE1F" w14:textId="77777777" w:rsidR="009054F3" w:rsidRDefault="009054F3" w:rsidP="009054F3">
      <w:pPr>
        <w:pStyle w:val="ln"/>
        <w:shd w:val="clear" w:color="auto" w:fill="FFFFFF"/>
        <w:spacing w:before="480" w:beforeAutospacing="0" w:after="0" w:afterAutospacing="0"/>
        <w:rPr>
          <w:ins w:id="4115" w:author="Rajiv Bansal" w:date="2019-08-04T14:29:00Z"/>
          <w:rFonts w:ascii="Georgia" w:hAnsi="Georgia"/>
          <w:spacing w:val="-1"/>
          <w:sz w:val="32"/>
          <w:szCs w:val="32"/>
        </w:rPr>
      </w:pPr>
      <w:ins w:id="4116" w:author="Rajiv Bansal" w:date="2019-08-04T14:29:00Z">
        <w:r>
          <w:rPr>
            <w:rFonts w:ascii="Georgia" w:hAnsi="Georgia"/>
            <w:spacing w:val="-1"/>
            <w:sz w:val="32"/>
            <w:szCs w:val="32"/>
          </w:rPr>
          <w:t>Here’s how to do it:</w:t>
        </w:r>
      </w:ins>
    </w:p>
    <w:p w14:paraId="43479F86" w14:textId="77777777" w:rsidR="009054F3" w:rsidRDefault="009054F3" w:rsidP="009054F3">
      <w:pPr>
        <w:pStyle w:val="HTMLPreformatted"/>
        <w:rPr>
          <w:ins w:id="4117" w:author="Rajiv Bansal" w:date="2019-08-04T14:29:00Z"/>
        </w:rPr>
      </w:pPr>
      <w:ins w:id="4118" w:author="Rajiv Bansal" w:date="2019-08-04T14:29:00Z">
        <w:r>
          <w:rPr>
            <w:rStyle w:val="ok"/>
            <w:spacing w:val="-5"/>
            <w:sz w:val="24"/>
            <w:szCs w:val="24"/>
          </w:rPr>
          <w:t>wget https://artifacts.elastic.co/downloads/kibana/kibana-5.1.1-darwin-x86_64.tar.gztar xvzf kibana-5.1.1-darwin-x86_64.tar.gz</w:t>
        </w:r>
        <w:r>
          <w:rPr>
            <w:rStyle w:val="Strong"/>
            <w:spacing w:val="-5"/>
            <w:sz w:val="24"/>
            <w:szCs w:val="24"/>
          </w:rPr>
          <w:t>cd</w:t>
        </w:r>
        <w:r>
          <w:rPr>
            <w:rStyle w:val="ok"/>
            <w:spacing w:val="-5"/>
            <w:sz w:val="24"/>
            <w:szCs w:val="24"/>
          </w:rPr>
          <w:t xml:space="preserve"> kibana-5.1.1-darwin-x86_64bin/kibana</w:t>
        </w:r>
      </w:ins>
    </w:p>
    <w:p w14:paraId="2DBF9D5D" w14:textId="77777777" w:rsidR="009054F3" w:rsidRDefault="009054F3" w:rsidP="009054F3">
      <w:pPr>
        <w:pStyle w:val="ln"/>
        <w:shd w:val="clear" w:color="auto" w:fill="FFFFFF"/>
        <w:spacing w:before="480" w:beforeAutospacing="0" w:after="0" w:afterAutospacing="0"/>
        <w:rPr>
          <w:ins w:id="4119" w:author="Rajiv Bansal" w:date="2019-08-04T14:29:00Z"/>
          <w:rFonts w:ascii="Georgia" w:hAnsi="Georgia"/>
          <w:spacing w:val="-1"/>
          <w:sz w:val="32"/>
          <w:szCs w:val="32"/>
        </w:rPr>
      </w:pPr>
      <w:ins w:id="4120" w:author="Rajiv Bansal" w:date="2019-08-04T14:29:00Z">
        <w:r>
          <w:rPr>
            <w:rFonts w:ascii="Georgia" w:hAnsi="Georgia"/>
            <w:spacing w:val="-1"/>
            <w:sz w:val="32"/>
            <w:szCs w:val="32"/>
          </w:rPr>
          <w:lastRenderedPageBreak/>
          <w:t>Kibana should be running</w:t>
        </w:r>
      </w:ins>
    </w:p>
    <w:p w14:paraId="2B04CFC7" w14:textId="77777777" w:rsidR="009054F3" w:rsidRDefault="009054F3" w:rsidP="009054F3">
      <w:pPr>
        <w:pStyle w:val="HTMLPreformatted"/>
        <w:rPr>
          <w:ins w:id="4121" w:author="Rajiv Bansal" w:date="2019-08-04T14:29:00Z"/>
        </w:rPr>
      </w:pPr>
      <w:ins w:id="4122" w:author="Rajiv Bansal" w:date="2019-08-04T14:29:00Z">
        <w:r>
          <w:rPr>
            <w:rStyle w:val="ok"/>
            <w:spacing w:val="-5"/>
            <w:sz w:val="24"/>
            <w:szCs w:val="24"/>
          </w:rPr>
          <w:fldChar w:fldCharType="begin"/>
        </w:r>
        <w:r>
          <w:rPr>
            <w:rStyle w:val="ok"/>
            <w:spacing w:val="-5"/>
            <w:sz w:val="24"/>
            <w:szCs w:val="24"/>
          </w:rPr>
          <w:instrText xml:space="preserve"> HYPERLINK "http://localhost:5601/" </w:instrText>
        </w:r>
        <w:r>
          <w:rPr>
            <w:rStyle w:val="ok"/>
            <w:spacing w:val="-5"/>
            <w:sz w:val="24"/>
            <w:szCs w:val="24"/>
          </w:rPr>
          <w:fldChar w:fldCharType="separate"/>
        </w:r>
        <w:r>
          <w:rPr>
            <w:rStyle w:val="Hyperlink"/>
            <w:rFonts w:eastAsiaTheme="majorEastAsia"/>
            <w:spacing w:val="-5"/>
            <w:sz w:val="24"/>
            <w:szCs w:val="24"/>
          </w:rPr>
          <w:t>http://localhost:5601</w:t>
        </w:r>
        <w:r>
          <w:rPr>
            <w:rStyle w:val="ok"/>
            <w:spacing w:val="-5"/>
            <w:sz w:val="24"/>
            <w:szCs w:val="24"/>
          </w:rPr>
          <w:fldChar w:fldCharType="end"/>
        </w:r>
      </w:ins>
    </w:p>
    <w:p w14:paraId="72A3DAB5" w14:textId="77777777" w:rsidR="009054F3" w:rsidRDefault="009054F3" w:rsidP="009054F3">
      <w:pPr>
        <w:pStyle w:val="ln"/>
        <w:shd w:val="clear" w:color="auto" w:fill="FFFFFF"/>
        <w:spacing w:before="480" w:beforeAutospacing="0" w:after="0" w:afterAutospacing="0"/>
        <w:rPr>
          <w:ins w:id="4123" w:author="Rajiv Bansal" w:date="2019-08-04T14:29:00Z"/>
          <w:rFonts w:ascii="Georgia" w:hAnsi="Georgia"/>
          <w:spacing w:val="-1"/>
          <w:sz w:val="32"/>
          <w:szCs w:val="32"/>
        </w:rPr>
      </w:pPr>
      <w:ins w:id="4124" w:author="Rajiv Bansal" w:date="2019-08-04T14:29:00Z">
        <w:r>
          <w:rPr>
            <w:rFonts w:ascii="Georgia" w:hAnsi="Georgia"/>
            <w:spacing w:val="-1"/>
            <w:sz w:val="32"/>
            <w:szCs w:val="32"/>
          </w:rPr>
          <w:t xml:space="preserve">First, you need to point Kibana to Elasticsearch index(s) of your choice. Logstash creates indices with the name pattern of logstash-YYYY.MM.DD. In Kibana Settings </w:t>
        </w:r>
        <w:r>
          <w:rPr>
            <w:spacing w:val="-1"/>
            <w:sz w:val="32"/>
            <w:szCs w:val="32"/>
          </w:rPr>
          <w:t>→</w:t>
        </w:r>
        <w:r>
          <w:rPr>
            <w:rFonts w:ascii="Georgia" w:hAnsi="Georgia"/>
            <w:spacing w:val="-1"/>
            <w:sz w:val="32"/>
            <w:szCs w:val="32"/>
          </w:rPr>
          <w:t xml:space="preserve"> Indices configure the indices:</w:t>
        </w:r>
      </w:ins>
    </w:p>
    <w:p w14:paraId="130A54A8" w14:textId="77777777" w:rsidR="009054F3" w:rsidRDefault="009054F3" w:rsidP="009054F3">
      <w:pPr>
        <w:pStyle w:val="ln"/>
        <w:numPr>
          <w:ilvl w:val="0"/>
          <w:numId w:val="64"/>
        </w:numPr>
        <w:shd w:val="clear" w:color="auto" w:fill="FFFFFF"/>
        <w:spacing w:before="480" w:beforeAutospacing="0" w:after="0" w:afterAutospacing="0"/>
        <w:ind w:left="450"/>
        <w:rPr>
          <w:ins w:id="4125" w:author="Rajiv Bansal" w:date="2019-08-04T14:29:00Z"/>
          <w:rFonts w:ascii="Georgia" w:hAnsi="Georgia" w:cs="Segoe UI"/>
          <w:spacing w:val="-1"/>
          <w:sz w:val="32"/>
          <w:szCs w:val="32"/>
        </w:rPr>
      </w:pPr>
      <w:ins w:id="4126" w:author="Rajiv Bansal" w:date="2019-08-04T14:29:00Z">
        <w:r>
          <w:rPr>
            <w:rFonts w:ascii="Georgia" w:hAnsi="Georgia" w:cs="Segoe UI"/>
            <w:spacing w:val="-1"/>
            <w:sz w:val="32"/>
            <w:szCs w:val="32"/>
          </w:rPr>
          <w:t>Index contains time-based events (select this option)</w:t>
        </w:r>
      </w:ins>
    </w:p>
    <w:p w14:paraId="0E5E7119" w14:textId="77777777" w:rsidR="009054F3" w:rsidRDefault="009054F3" w:rsidP="009054F3">
      <w:pPr>
        <w:pStyle w:val="ln"/>
        <w:numPr>
          <w:ilvl w:val="0"/>
          <w:numId w:val="64"/>
        </w:numPr>
        <w:shd w:val="clear" w:color="auto" w:fill="FFFFFF"/>
        <w:spacing w:before="252" w:beforeAutospacing="0" w:after="0" w:afterAutospacing="0"/>
        <w:ind w:left="450"/>
        <w:rPr>
          <w:ins w:id="4127" w:author="Rajiv Bansal" w:date="2019-08-04T14:29:00Z"/>
          <w:rFonts w:ascii="Georgia" w:hAnsi="Georgia" w:cs="Segoe UI"/>
          <w:spacing w:val="-1"/>
          <w:sz w:val="32"/>
          <w:szCs w:val="32"/>
        </w:rPr>
      </w:pPr>
      <w:ins w:id="4128" w:author="Rajiv Bansal" w:date="2019-08-04T14:29:00Z">
        <w:r>
          <w:rPr>
            <w:rFonts w:ascii="Georgia" w:hAnsi="Georgia" w:cs="Segoe UI"/>
            <w:spacing w:val="-1"/>
            <w:sz w:val="32"/>
            <w:szCs w:val="32"/>
          </w:rPr>
          <w:t>Use event times to create index names (select this option)</w:t>
        </w:r>
      </w:ins>
    </w:p>
    <w:p w14:paraId="58258B2C" w14:textId="77777777" w:rsidR="009054F3" w:rsidRDefault="009054F3" w:rsidP="009054F3">
      <w:pPr>
        <w:pStyle w:val="ln"/>
        <w:numPr>
          <w:ilvl w:val="0"/>
          <w:numId w:val="64"/>
        </w:numPr>
        <w:shd w:val="clear" w:color="auto" w:fill="FFFFFF"/>
        <w:spacing w:before="252" w:beforeAutospacing="0" w:after="0" w:afterAutospacing="0"/>
        <w:ind w:left="450"/>
        <w:rPr>
          <w:ins w:id="4129" w:author="Rajiv Bansal" w:date="2019-08-04T14:29:00Z"/>
          <w:rFonts w:ascii="Georgia" w:hAnsi="Georgia" w:cs="Segoe UI"/>
          <w:spacing w:val="-1"/>
          <w:sz w:val="32"/>
          <w:szCs w:val="32"/>
        </w:rPr>
      </w:pPr>
      <w:ins w:id="4130" w:author="Rajiv Bansal" w:date="2019-08-04T14:29:00Z">
        <w:r>
          <w:rPr>
            <w:rFonts w:ascii="Georgia" w:hAnsi="Georgia" w:cs="Segoe UI"/>
            <w:spacing w:val="-1"/>
            <w:sz w:val="32"/>
            <w:szCs w:val="32"/>
          </w:rPr>
          <w:t>Index pattern interval: Daily</w:t>
        </w:r>
      </w:ins>
    </w:p>
    <w:p w14:paraId="3358EE94" w14:textId="77777777" w:rsidR="009054F3" w:rsidRDefault="009054F3" w:rsidP="009054F3">
      <w:pPr>
        <w:pStyle w:val="ln"/>
        <w:numPr>
          <w:ilvl w:val="0"/>
          <w:numId w:val="64"/>
        </w:numPr>
        <w:shd w:val="clear" w:color="auto" w:fill="FFFFFF"/>
        <w:spacing w:before="252" w:beforeAutospacing="0" w:after="0" w:afterAutospacing="0"/>
        <w:ind w:left="450"/>
        <w:rPr>
          <w:ins w:id="4131" w:author="Rajiv Bansal" w:date="2019-08-04T14:29:00Z"/>
          <w:rFonts w:ascii="Georgia" w:hAnsi="Georgia" w:cs="Segoe UI"/>
          <w:spacing w:val="-1"/>
          <w:sz w:val="32"/>
          <w:szCs w:val="32"/>
        </w:rPr>
      </w:pPr>
      <w:ins w:id="4132" w:author="Rajiv Bansal" w:date="2019-08-04T14:29:00Z">
        <w:r>
          <w:rPr>
            <w:rFonts w:ascii="Georgia" w:hAnsi="Georgia" w:cs="Segoe UI"/>
            <w:spacing w:val="-1"/>
            <w:sz w:val="32"/>
            <w:szCs w:val="32"/>
          </w:rPr>
          <w:t>Index name or pattern: [logstash-]YYYY.MM.DD</w:t>
        </w:r>
      </w:ins>
    </w:p>
    <w:p w14:paraId="75C56433" w14:textId="77777777" w:rsidR="009054F3" w:rsidRDefault="009054F3" w:rsidP="009054F3">
      <w:pPr>
        <w:pStyle w:val="ln"/>
        <w:numPr>
          <w:ilvl w:val="0"/>
          <w:numId w:val="64"/>
        </w:numPr>
        <w:shd w:val="clear" w:color="auto" w:fill="FFFFFF"/>
        <w:spacing w:before="252" w:beforeAutospacing="0" w:after="0" w:afterAutospacing="0"/>
        <w:ind w:left="450"/>
        <w:rPr>
          <w:ins w:id="4133" w:author="Rajiv Bansal" w:date="2019-08-04T14:29:00Z"/>
          <w:rFonts w:ascii="Georgia" w:hAnsi="Georgia" w:cs="Segoe UI"/>
          <w:spacing w:val="-1"/>
          <w:sz w:val="32"/>
          <w:szCs w:val="32"/>
        </w:rPr>
      </w:pPr>
      <w:ins w:id="4134" w:author="Rajiv Bansal" w:date="2019-08-04T14:29:00Z">
        <w:r>
          <w:rPr>
            <w:rFonts w:ascii="Georgia" w:hAnsi="Georgia" w:cs="Segoe UI"/>
            <w:spacing w:val="-1"/>
            <w:sz w:val="32"/>
            <w:szCs w:val="32"/>
          </w:rPr>
          <w:t>Click on “Create Index”</w:t>
        </w:r>
      </w:ins>
    </w:p>
    <w:p w14:paraId="30A200D3" w14:textId="60F90DF3" w:rsidR="009054F3" w:rsidRDefault="009054F3" w:rsidP="009054F3">
      <w:pPr>
        <w:rPr>
          <w:ins w:id="4135" w:author="Rajiv Bansal" w:date="2019-08-04T14:29:00Z"/>
          <w:rFonts w:ascii="Times New Roman" w:hAnsi="Times New Roman" w:cs="Times New Roman"/>
        </w:rPr>
      </w:pPr>
    </w:p>
    <w:p w14:paraId="520661B6" w14:textId="0C9833F9" w:rsidR="009054F3" w:rsidRDefault="009054F3" w:rsidP="009054F3">
      <w:pPr>
        <w:rPr>
          <w:ins w:id="4136" w:author="Rajiv Bansal" w:date="2019-08-04T14:29:00Z"/>
        </w:rPr>
      </w:pPr>
      <w:ins w:id="4137" w:author="Rajiv Bansal" w:date="2019-08-04T14:29:00Z">
        <w:r>
          <w:rPr>
            <w:noProof/>
          </w:rPr>
          <w:drawing>
            <wp:inline distT="0" distB="0" distL="0" distR="0" wp14:anchorId="45EBF9DA" wp14:editId="0DD3ACC8">
              <wp:extent cx="6667500" cy="3486150"/>
              <wp:effectExtent l="0" t="0" r="0" b="0"/>
              <wp:docPr id="222" name="Picture 222" descr="https://miro.medium.com/max/700/1*-naS4NFLp31y-_S5rlyW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700/1*-naS4NFLp31y-_S5rlyWJg.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67500" cy="3486150"/>
                      </a:xfrm>
                      <a:prstGeom prst="rect">
                        <a:avLst/>
                      </a:prstGeom>
                      <a:noFill/>
                      <a:ln>
                        <a:noFill/>
                      </a:ln>
                    </pic:spPr>
                  </pic:pic>
                </a:graphicData>
              </a:graphic>
            </wp:inline>
          </w:drawing>
        </w:r>
      </w:ins>
    </w:p>
    <w:p w14:paraId="59DF72C2" w14:textId="77777777" w:rsidR="009054F3" w:rsidRDefault="009054F3">
      <w:pPr>
        <w:pStyle w:val="Heading5"/>
        <w:rPr>
          <w:ins w:id="4138" w:author="Rajiv Bansal" w:date="2019-08-04T14:29:00Z"/>
          <w:rFonts w:ascii="Lucida Sans Unicode" w:hAnsi="Lucida Sans Unicode" w:cs="Lucida Sans Unicode"/>
          <w:spacing w:val="-5"/>
          <w:sz w:val="51"/>
          <w:szCs w:val="51"/>
        </w:rPr>
        <w:pPrChange w:id="4139" w:author="Rajiv Bansal" w:date="2019-08-04T14:33:00Z">
          <w:pPr>
            <w:pStyle w:val="Heading1"/>
            <w:shd w:val="clear" w:color="auto" w:fill="FFFFFF"/>
            <w:spacing w:before="300"/>
          </w:pPr>
        </w:pPrChange>
      </w:pPr>
      <w:ins w:id="4140" w:author="Rajiv Bansal" w:date="2019-08-04T14:29:00Z">
        <w:r>
          <w:rPr>
            <w:rFonts w:ascii="Lucida Sans Unicode" w:hAnsi="Lucida Sans Unicode" w:cs="Lucida Sans Unicode"/>
            <w:spacing w:val="-5"/>
            <w:sz w:val="51"/>
            <w:szCs w:val="51"/>
          </w:rPr>
          <w:t>Create log-drain service in PCF</w:t>
        </w:r>
      </w:ins>
    </w:p>
    <w:p w14:paraId="6C426F0A" w14:textId="77777777" w:rsidR="009054F3" w:rsidRDefault="009054F3" w:rsidP="009054F3">
      <w:pPr>
        <w:pStyle w:val="ln"/>
        <w:shd w:val="clear" w:color="auto" w:fill="FFFFFF"/>
        <w:spacing w:before="206" w:beforeAutospacing="0" w:after="0" w:afterAutospacing="0"/>
        <w:rPr>
          <w:ins w:id="4141" w:author="Rajiv Bansal" w:date="2019-08-04T14:29:00Z"/>
          <w:rFonts w:ascii="Georgia" w:hAnsi="Georgia"/>
          <w:spacing w:val="-1"/>
          <w:sz w:val="32"/>
          <w:szCs w:val="32"/>
        </w:rPr>
      </w:pPr>
      <w:ins w:id="4142" w:author="Rajiv Bansal" w:date="2019-08-04T14:29:00Z">
        <w:r>
          <w:rPr>
            <w:rFonts w:ascii="Georgia" w:hAnsi="Georgia"/>
            <w:spacing w:val="-1"/>
            <w:sz w:val="32"/>
            <w:szCs w:val="32"/>
          </w:rPr>
          <w:t>Create a user-provided log draining service and bind the service to an application. The configuration above tells logstash to listen on port </w:t>
        </w:r>
        <w:r>
          <w:rPr>
            <w:rStyle w:val="HTMLCode"/>
            <w:spacing w:val="-1"/>
            <w:sz w:val="24"/>
            <w:szCs w:val="24"/>
          </w:rPr>
          <w:t>9600</w:t>
        </w:r>
        <w:r>
          <w:rPr>
            <w:rFonts w:ascii="Georgia" w:hAnsi="Georgia"/>
            <w:spacing w:val="-1"/>
            <w:sz w:val="32"/>
            <w:szCs w:val="32"/>
          </w:rPr>
          <w:t>, so the user-provided service creation and binding might look something like this:</w:t>
        </w:r>
      </w:ins>
    </w:p>
    <w:p w14:paraId="4BAAC86B" w14:textId="77777777" w:rsidR="009054F3" w:rsidRDefault="009054F3" w:rsidP="009054F3">
      <w:pPr>
        <w:pStyle w:val="HTMLPreformatted"/>
        <w:rPr>
          <w:ins w:id="4143" w:author="Rajiv Bansal" w:date="2019-08-04T14:29:00Z"/>
        </w:rPr>
      </w:pPr>
      <w:ins w:id="4144" w:author="Rajiv Bansal" w:date="2019-08-04T14:29:00Z">
        <w:r>
          <w:rPr>
            <w:rStyle w:val="ok"/>
            <w:spacing w:val="-5"/>
            <w:sz w:val="24"/>
            <w:szCs w:val="24"/>
          </w:rPr>
          <w:t>$ cf cups logstash-drain -l syslog://</w:t>
        </w:r>
        <w:r>
          <w:rPr>
            <w:rStyle w:val="Strong"/>
            <w:spacing w:val="-5"/>
            <w:sz w:val="24"/>
            <w:szCs w:val="24"/>
          </w:rPr>
          <w:t>[</w:t>
        </w:r>
        <w:r>
          <w:rPr>
            <w:rStyle w:val="ok"/>
            <w:spacing w:val="-5"/>
            <w:sz w:val="24"/>
            <w:szCs w:val="24"/>
          </w:rPr>
          <w:t>logstashserver</w:t>
        </w:r>
        <w:r>
          <w:rPr>
            <w:rStyle w:val="Strong"/>
            <w:spacing w:val="-5"/>
            <w:sz w:val="24"/>
            <w:szCs w:val="24"/>
          </w:rPr>
          <w:t>]</w:t>
        </w:r>
        <w:r>
          <w:rPr>
            <w:rStyle w:val="ok"/>
            <w:spacing w:val="-5"/>
            <w:sz w:val="24"/>
            <w:szCs w:val="24"/>
          </w:rPr>
          <w:t xml:space="preserve">:9600$ cf bind-service </w:t>
        </w:r>
        <w:r>
          <w:rPr>
            <w:rStyle w:val="Strong"/>
            <w:spacing w:val="-5"/>
            <w:sz w:val="24"/>
            <w:szCs w:val="24"/>
          </w:rPr>
          <w:t>[</w:t>
        </w:r>
        <w:r>
          <w:rPr>
            <w:rStyle w:val="ok"/>
            <w:spacing w:val="-5"/>
            <w:sz w:val="24"/>
            <w:szCs w:val="24"/>
          </w:rPr>
          <w:t>app-name</w:t>
        </w:r>
        <w:r>
          <w:rPr>
            <w:rStyle w:val="Strong"/>
            <w:spacing w:val="-5"/>
            <w:sz w:val="24"/>
            <w:szCs w:val="24"/>
          </w:rPr>
          <w:t>]</w:t>
        </w:r>
        <w:r>
          <w:rPr>
            <w:rStyle w:val="ok"/>
            <w:spacing w:val="-5"/>
            <w:sz w:val="24"/>
            <w:szCs w:val="24"/>
          </w:rPr>
          <w:t xml:space="preserve"> logstash-drain$ cf restart </w:t>
        </w:r>
        <w:r>
          <w:rPr>
            <w:rStyle w:val="Strong"/>
            <w:spacing w:val="-5"/>
            <w:sz w:val="24"/>
            <w:szCs w:val="24"/>
          </w:rPr>
          <w:t>[</w:t>
        </w:r>
        <w:r>
          <w:rPr>
            <w:rStyle w:val="ok"/>
            <w:spacing w:val="-5"/>
            <w:sz w:val="24"/>
            <w:szCs w:val="24"/>
          </w:rPr>
          <w:t>app-name</w:t>
        </w:r>
        <w:r>
          <w:rPr>
            <w:rStyle w:val="Strong"/>
            <w:spacing w:val="-5"/>
            <w:sz w:val="24"/>
            <w:szCs w:val="24"/>
          </w:rPr>
          <w:t>]</w:t>
        </w:r>
      </w:ins>
    </w:p>
    <w:p w14:paraId="71D79F63" w14:textId="77777777" w:rsidR="009054F3" w:rsidRDefault="009054F3" w:rsidP="009054F3">
      <w:pPr>
        <w:pStyle w:val="ln"/>
        <w:shd w:val="clear" w:color="auto" w:fill="FFFFFF"/>
        <w:spacing w:before="480" w:beforeAutospacing="0" w:after="0" w:afterAutospacing="0"/>
        <w:rPr>
          <w:ins w:id="4145" w:author="Rajiv Bansal" w:date="2019-08-04T14:29:00Z"/>
          <w:rFonts w:ascii="Georgia" w:hAnsi="Georgia"/>
          <w:spacing w:val="-1"/>
          <w:sz w:val="32"/>
          <w:szCs w:val="32"/>
        </w:rPr>
      </w:pPr>
      <w:ins w:id="4146" w:author="Rajiv Bansal" w:date="2019-08-04T14:29:00Z">
        <w:r>
          <w:rPr>
            <w:rFonts w:ascii="Georgia" w:hAnsi="Georgia"/>
            <w:spacing w:val="-1"/>
            <w:sz w:val="32"/>
            <w:szCs w:val="32"/>
          </w:rPr>
          <w:t>where </w:t>
        </w:r>
        <w:r>
          <w:rPr>
            <w:rStyle w:val="HTMLCode"/>
            <w:spacing w:val="-1"/>
            <w:sz w:val="24"/>
            <w:szCs w:val="24"/>
          </w:rPr>
          <w:t>[logstashserver]</w:t>
        </w:r>
        <w:r>
          <w:rPr>
            <w:rFonts w:ascii="Georgia" w:hAnsi="Georgia"/>
            <w:spacing w:val="-1"/>
            <w:sz w:val="32"/>
            <w:szCs w:val="32"/>
          </w:rPr>
          <w:t> is the name or IP address of the server where logstash is running and </w:t>
        </w:r>
        <w:r>
          <w:rPr>
            <w:rStyle w:val="HTMLCode"/>
            <w:spacing w:val="-1"/>
            <w:sz w:val="24"/>
            <w:szCs w:val="24"/>
          </w:rPr>
          <w:t>[app-name]</w:t>
        </w:r>
        <w:r>
          <w:rPr>
            <w:rFonts w:ascii="Georgia" w:hAnsi="Georgia"/>
            <w:spacing w:val="-1"/>
            <w:sz w:val="32"/>
            <w:szCs w:val="32"/>
          </w:rPr>
          <w:t> is the name of an application running on Cloud Foundry.</w:t>
        </w:r>
      </w:ins>
    </w:p>
    <w:p w14:paraId="778B1733" w14:textId="263AE828" w:rsidR="00EC6599" w:rsidRDefault="00EC6599">
      <w:pPr>
        <w:rPr>
          <w:ins w:id="4147" w:author="Rajiv Bansal" w:date="2019-08-04T14:29:00Z"/>
          <w:b/>
        </w:rPr>
      </w:pPr>
      <w:ins w:id="4148" w:author="Rajiv Bansal" w:date="2019-08-04T14:26:00Z">
        <w:r>
          <w:rPr>
            <w:b/>
          </w:rPr>
          <w:br w:type="page"/>
        </w:r>
      </w:ins>
    </w:p>
    <w:p w14:paraId="16A5282C" w14:textId="76CB7D19" w:rsidR="00CB76FD" w:rsidRPr="00126334" w:rsidRDefault="004A34C9" w:rsidP="006350C6">
      <w:pPr>
        <w:pStyle w:val="Heading1"/>
        <w:rPr>
          <w:rFonts w:ascii="Georgia" w:hAnsi="Georgia"/>
          <w:b/>
        </w:rPr>
      </w:pPr>
      <w:r w:rsidRPr="00126334">
        <w:rPr>
          <w:rFonts w:ascii="Georgia" w:hAnsi="Georgia"/>
          <w:b/>
        </w:rPr>
        <w:lastRenderedPageBreak/>
        <w:t xml:space="preserve">Spring </w:t>
      </w:r>
      <w:r w:rsidR="00753042" w:rsidRPr="00126334">
        <w:rPr>
          <w:rFonts w:ascii="Georgia" w:hAnsi="Georgia"/>
          <w:b/>
        </w:rPr>
        <w:t xml:space="preserve">Rest </w:t>
      </w:r>
      <w:r w:rsidR="00DD41D7" w:rsidRPr="00126334">
        <w:rPr>
          <w:rFonts w:ascii="Georgia" w:hAnsi="Georgia"/>
          <w:b/>
        </w:rPr>
        <w:t xml:space="preserve">Boot </w:t>
      </w:r>
      <w:r w:rsidR="00225DAB" w:rsidRPr="00126334">
        <w:rPr>
          <w:rFonts w:ascii="Georgia" w:hAnsi="Georgia"/>
          <w:b/>
        </w:rPr>
        <w:t>Application</w:t>
      </w:r>
    </w:p>
    <w:p w14:paraId="36392B86" w14:textId="497BEBB4" w:rsidR="00DE4739" w:rsidRPr="00B9191D" w:rsidRDefault="00D96C6E" w:rsidP="006350C6">
      <w:pPr>
        <w:pStyle w:val="ListParagraph"/>
        <w:numPr>
          <w:ilvl w:val="0"/>
          <w:numId w:val="18"/>
        </w:numPr>
        <w:jc w:val="both"/>
        <w:rPr>
          <w:ins w:id="4149" w:author="Rajiv Bansal" w:date="2019-11-29T08:57:00Z"/>
          <w:b/>
          <w:rPrChange w:id="4150" w:author="Rajiv Bansal" w:date="2019-11-29T08:57:00Z">
            <w:rPr>
              <w:ins w:id="4151" w:author="Rajiv Bansal" w:date="2019-11-29T08:57:00Z"/>
            </w:rPr>
          </w:rPrChange>
        </w:rPr>
      </w:pPr>
      <w:r w:rsidRPr="006350C6">
        <w:rPr>
          <w:b/>
        </w:rPr>
        <w:t>e</w:t>
      </w:r>
      <w:r w:rsidR="00DE4739" w:rsidRPr="006350C6">
        <w:rPr>
          <w:b/>
        </w:rPr>
        <w:t>ureka</w:t>
      </w:r>
      <w:r w:rsidRPr="006350C6">
        <w:rPr>
          <w:b/>
        </w:rPr>
        <w:t xml:space="preserve">-server: </w:t>
      </w:r>
      <w:r w:rsidR="007517EA" w:rsidRPr="006350C6">
        <w:t>This application is developed to register all the microservices.</w:t>
      </w:r>
      <w:r w:rsidR="00F90050" w:rsidRPr="006350C6">
        <w:t xml:space="preserve"> So that every microservice can communicate with each other without knowing their IP address of the microservice.</w:t>
      </w:r>
    </w:p>
    <w:p w14:paraId="59A95E97" w14:textId="3ACE0CDB" w:rsidR="002D70D5" w:rsidRDefault="00B9191D">
      <w:pPr>
        <w:pStyle w:val="ListParagraph"/>
        <w:numPr>
          <w:ilvl w:val="0"/>
          <w:numId w:val="18"/>
        </w:numPr>
        <w:jc w:val="both"/>
        <w:rPr>
          <w:ins w:id="4152" w:author="Rajiv Bansal" w:date="2019-11-29T09:12:00Z"/>
        </w:rPr>
        <w:pPrChange w:id="4153" w:author="Rajiv Bansal" w:date="2019-11-29T09:10:00Z">
          <w:pPr/>
        </w:pPrChange>
      </w:pPr>
      <w:ins w:id="4154" w:author="Rajiv Bansal" w:date="2019-11-29T08:58:00Z">
        <w:r w:rsidRPr="002D70D5">
          <w:rPr>
            <w:b/>
          </w:rPr>
          <w:t>gateway-service</w:t>
        </w:r>
      </w:ins>
      <w:ins w:id="4155" w:author="Rajiv Bansal" w:date="2019-11-29T09:12:00Z">
        <w:r w:rsidR="002D70D5" w:rsidRPr="002D70D5">
          <w:rPr>
            <w:b/>
          </w:rPr>
          <w:t>:</w:t>
        </w:r>
        <w:r w:rsidR="00672839">
          <w:rPr>
            <w:b/>
          </w:rPr>
          <w:t xml:space="preserve"> </w:t>
        </w:r>
        <w:r w:rsidR="002D70D5" w:rsidRPr="00AE7F9B">
          <w:t>A gateway is a single-entry point into the system, used to handle requests by routing them to the corresponding microservice.</w:t>
        </w:r>
      </w:ins>
    </w:p>
    <w:p w14:paraId="537EB19A" w14:textId="77777777" w:rsidR="00BB4BB4" w:rsidRPr="006350C6" w:rsidRDefault="00BB4BB4" w:rsidP="00BB4BB4">
      <w:pPr>
        <w:pStyle w:val="ListParagraph"/>
        <w:numPr>
          <w:ilvl w:val="0"/>
          <w:numId w:val="18"/>
        </w:numPr>
        <w:jc w:val="both"/>
        <w:rPr>
          <w:moveTo w:id="4156" w:author="Rajiv Bansal" w:date="2019-11-24T12:56:00Z"/>
          <w:b/>
        </w:rPr>
      </w:pPr>
      <w:moveToRangeStart w:id="4157" w:author="Rajiv Bansal" w:date="2019-11-24T12:56:00Z" w:name="move25492617"/>
      <w:moveTo w:id="4158" w:author="Rajiv Bansal" w:date="2019-11-24T12:56:00Z">
        <w:r w:rsidRPr="006350C6">
          <w:rPr>
            <w:b/>
          </w:rPr>
          <w:t xml:space="preserve">user-mgmt-service: </w:t>
        </w:r>
      </w:moveTo>
    </w:p>
    <w:moveToRangeEnd w:id="4157"/>
    <w:p w14:paraId="71CFFF36" w14:textId="3E704BDE" w:rsidR="00BB4BB4" w:rsidRPr="006350C6" w:rsidDel="00BB4BB4" w:rsidRDefault="00BB4BB4" w:rsidP="006350C6">
      <w:pPr>
        <w:pStyle w:val="ListParagraph"/>
        <w:numPr>
          <w:ilvl w:val="0"/>
          <w:numId w:val="18"/>
        </w:numPr>
        <w:jc w:val="both"/>
        <w:rPr>
          <w:del w:id="4159" w:author="Rajiv Bansal" w:date="2019-11-24T12:56:00Z"/>
          <w:b/>
        </w:rPr>
      </w:pPr>
    </w:p>
    <w:p w14:paraId="266B9EB0" w14:textId="2A1D0442" w:rsidR="002017AB" w:rsidRPr="006350C6" w:rsidRDefault="00AF01AE" w:rsidP="006350C6">
      <w:pPr>
        <w:pStyle w:val="ListParagraph"/>
        <w:numPr>
          <w:ilvl w:val="0"/>
          <w:numId w:val="18"/>
        </w:numPr>
        <w:jc w:val="both"/>
        <w:rPr>
          <w:b/>
        </w:rPr>
      </w:pPr>
      <w:r w:rsidRPr="006350C6">
        <w:rPr>
          <w:b/>
        </w:rPr>
        <w:t>member-mgmt-service:</w:t>
      </w:r>
    </w:p>
    <w:p w14:paraId="4347E32F" w14:textId="52EDC8FF" w:rsidR="00AF01AE" w:rsidRPr="006350C6" w:rsidRDefault="00AF01AE" w:rsidP="006350C6">
      <w:pPr>
        <w:pStyle w:val="ListParagraph"/>
        <w:numPr>
          <w:ilvl w:val="0"/>
          <w:numId w:val="18"/>
        </w:numPr>
        <w:jc w:val="both"/>
        <w:rPr>
          <w:b/>
        </w:rPr>
      </w:pPr>
      <w:r w:rsidRPr="006350C6">
        <w:rPr>
          <w:b/>
        </w:rPr>
        <w:t>donation-mgmt-service:</w:t>
      </w:r>
    </w:p>
    <w:p w14:paraId="0736744A" w14:textId="5188EDE6" w:rsidR="00AF01AE" w:rsidRPr="006350C6" w:rsidDel="00BB4BB4" w:rsidRDefault="00AF01AE" w:rsidP="006350C6">
      <w:pPr>
        <w:pStyle w:val="ListParagraph"/>
        <w:numPr>
          <w:ilvl w:val="0"/>
          <w:numId w:val="18"/>
        </w:numPr>
        <w:jc w:val="both"/>
        <w:rPr>
          <w:moveFrom w:id="4160" w:author="Rajiv Bansal" w:date="2019-11-24T12:56:00Z"/>
          <w:b/>
        </w:rPr>
      </w:pPr>
      <w:moveFromRangeStart w:id="4161" w:author="Rajiv Bansal" w:date="2019-11-24T12:56:00Z" w:name="move25492617"/>
      <w:moveFrom w:id="4162" w:author="Rajiv Bansal" w:date="2019-11-24T12:56:00Z">
        <w:r w:rsidRPr="006350C6" w:rsidDel="00BB4BB4">
          <w:rPr>
            <w:b/>
          </w:rPr>
          <w:t>user-</w:t>
        </w:r>
        <w:r w:rsidR="00F573DC" w:rsidRPr="006350C6" w:rsidDel="00BB4BB4">
          <w:rPr>
            <w:b/>
          </w:rPr>
          <w:t>mgmt</w:t>
        </w:r>
        <w:r w:rsidRPr="006350C6" w:rsidDel="00BB4BB4">
          <w:rPr>
            <w:b/>
          </w:rPr>
          <w:t xml:space="preserve">-service: </w:t>
        </w:r>
      </w:moveFrom>
    </w:p>
    <w:moveFromRangeEnd w:id="4161"/>
    <w:p w14:paraId="0F854D32" w14:textId="6A779EDA" w:rsidR="00AF01AE" w:rsidRPr="006350C6" w:rsidRDefault="00AF01AE" w:rsidP="006350C6">
      <w:pPr>
        <w:pStyle w:val="ListParagraph"/>
        <w:numPr>
          <w:ilvl w:val="0"/>
          <w:numId w:val="18"/>
        </w:numPr>
        <w:jc w:val="both"/>
        <w:rPr>
          <w:b/>
        </w:rPr>
      </w:pPr>
      <w:r w:rsidRPr="006350C6">
        <w:rPr>
          <w:b/>
        </w:rPr>
        <w:t>gateway-service:</w:t>
      </w:r>
    </w:p>
    <w:p w14:paraId="0A15F0BC" w14:textId="48C457DD" w:rsidR="00F90050" w:rsidRDefault="00F90050" w:rsidP="00F90050">
      <w:pPr>
        <w:rPr>
          <w:b/>
        </w:rPr>
      </w:pPr>
    </w:p>
    <w:p w14:paraId="57233170" w14:textId="4BDE321A" w:rsidR="00772C84" w:rsidRDefault="00772C84" w:rsidP="00772C84">
      <w:pPr>
        <w:pStyle w:val="Heading2"/>
        <w:rPr>
          <w:ins w:id="4163" w:author="rkbansal" w:date="2020-04-26T16:21:00Z"/>
          <w:rFonts w:ascii="Georgia" w:hAnsi="Georgia"/>
          <w:b/>
          <w:sz w:val="28"/>
          <w:szCs w:val="24"/>
        </w:rPr>
      </w:pPr>
      <w:ins w:id="4164" w:author="rkbansal" w:date="2020-04-26T16:21:00Z">
        <w:r>
          <w:rPr>
            <w:rFonts w:ascii="Georgia" w:hAnsi="Georgia"/>
            <w:b/>
            <w:sz w:val="28"/>
            <w:szCs w:val="24"/>
          </w:rPr>
          <w:t>Config</w:t>
        </w:r>
        <w:r w:rsidRPr="00C62AC7">
          <w:rPr>
            <w:rFonts w:ascii="Georgia" w:hAnsi="Georgia"/>
            <w:b/>
            <w:sz w:val="28"/>
            <w:szCs w:val="24"/>
          </w:rPr>
          <w:t>-server</w:t>
        </w:r>
      </w:ins>
    </w:p>
    <w:p w14:paraId="7C2C852D" w14:textId="74219709" w:rsidR="00772C84" w:rsidRDefault="00772C84" w:rsidP="00772C84">
      <w:pPr>
        <w:rPr>
          <w:ins w:id="4165" w:author="rkbansal" w:date="2020-04-28T00:34:00Z"/>
        </w:rPr>
      </w:pPr>
      <w:ins w:id="4166" w:author="rkbansal" w:date="2020-04-26T16:21:00Z">
        <w:r w:rsidRPr="006350C6">
          <w:t xml:space="preserve">This application is </w:t>
        </w:r>
      </w:ins>
      <w:ins w:id="4167" w:author="rkbansal" w:date="2020-04-28T00:34:00Z">
        <w:r w:rsidR="004C17AA">
          <w:t>used to</w:t>
        </w:r>
        <w:r w:rsidR="004C17AA" w:rsidRPr="004C17AA">
          <w:rPr>
            <w:rPrChange w:id="4168" w:author="rkbansal" w:date="2020-04-28T00:34:00Z">
              <w:rPr>
                <w:rStyle w:val="Strong"/>
                <w:rFonts w:ascii="Segoe UI" w:hAnsi="Segoe UI" w:cs="Segoe UI"/>
                <w:color w:val="272727"/>
                <w:shd w:val="clear" w:color="auto" w:fill="FFFFFF"/>
              </w:rPr>
            </w:rPrChange>
          </w:rPr>
          <w:t xml:space="preserve"> externalize properties or resource files out of server</w:t>
        </w:r>
        <w:r w:rsidR="004C17AA" w:rsidRPr="004C17AA">
          <w:rPr>
            <w:rPrChange w:id="4169" w:author="rkbansal" w:date="2020-04-28T00:34:00Z">
              <w:rPr>
                <w:rFonts w:ascii="Segoe UI" w:hAnsi="Segoe UI" w:cs="Segoe UI"/>
                <w:color w:val="272727"/>
                <w:shd w:val="clear" w:color="auto" w:fill="FFFFFF"/>
              </w:rPr>
            </w:rPrChange>
          </w:rPr>
          <w:t> where the values of those resources vary during runtime – usually different configurations that will differ in each environment.</w:t>
        </w:r>
      </w:ins>
    </w:p>
    <w:p w14:paraId="47AC3CCA" w14:textId="1CDB82EC" w:rsidR="004C17AA" w:rsidRDefault="004C17AA" w:rsidP="004C17AA">
      <w:pPr>
        <w:pStyle w:val="ListParagraph"/>
        <w:numPr>
          <w:ilvl w:val="0"/>
          <w:numId w:val="104"/>
        </w:numPr>
        <w:rPr>
          <w:ins w:id="4170" w:author="rkbansal" w:date="2020-04-28T00:35:00Z"/>
        </w:rPr>
      </w:pPr>
      <w:ins w:id="4171" w:author="rkbansal" w:date="2020-04-28T00:35:00Z">
        <w:r w:rsidRPr="002134AC">
          <w:rPr>
            <w:color w:val="FF0000"/>
            <w:rPrChange w:id="4172" w:author="rkbansal" w:date="2020-04-28T00:58:00Z">
              <w:rPr/>
            </w:rPrChange>
          </w:rPr>
          <w:t>Create the config server</w:t>
        </w:r>
      </w:ins>
      <w:ins w:id="4173" w:author="rkbansal" w:date="2020-04-28T00:37:00Z">
        <w:r w:rsidR="00480ABB" w:rsidRPr="002134AC">
          <w:rPr>
            <w:color w:val="FF0000"/>
            <w:rPrChange w:id="4174" w:author="rkbansal" w:date="2020-04-28T00:58:00Z">
              <w:rPr/>
            </w:rPrChange>
          </w:rPr>
          <w:t xml:space="preserve"> </w:t>
        </w:r>
        <w:r w:rsidR="00480ABB">
          <w:t>– It will point to config server git repository and will provide the access of the all the prop</w:t>
        </w:r>
      </w:ins>
      <w:ins w:id="4175" w:author="rkbansal" w:date="2020-04-28T00:38:00Z">
        <w:r w:rsidR="00480ABB">
          <w:t>erties to its related microservice.</w:t>
        </w:r>
      </w:ins>
    </w:p>
    <w:p w14:paraId="54B46A84" w14:textId="6F2F0447" w:rsidR="00480ABB" w:rsidRDefault="00480ABB" w:rsidP="004C17AA">
      <w:pPr>
        <w:pStyle w:val="ListParagraph"/>
        <w:numPr>
          <w:ilvl w:val="0"/>
          <w:numId w:val="104"/>
        </w:numPr>
        <w:rPr>
          <w:ins w:id="4176" w:author="rkbansal" w:date="2020-04-28T00:36:00Z"/>
        </w:rPr>
      </w:pPr>
      <w:ins w:id="4177" w:author="rkbansal" w:date="2020-04-28T00:35:00Z">
        <w:r w:rsidRPr="002134AC">
          <w:rPr>
            <w:color w:val="FF0000"/>
            <w:rPrChange w:id="4178" w:author="rkbansal" w:date="2020-04-28T00:58:00Z">
              <w:rPr/>
            </w:rPrChange>
          </w:rPr>
          <w:t>Create the config se</w:t>
        </w:r>
      </w:ins>
      <w:ins w:id="4179" w:author="rkbansal" w:date="2020-04-28T00:36:00Z">
        <w:r w:rsidRPr="002134AC">
          <w:rPr>
            <w:color w:val="FF0000"/>
            <w:rPrChange w:id="4180" w:author="rkbansal" w:date="2020-04-28T00:58:00Z">
              <w:rPr/>
            </w:rPrChange>
          </w:rPr>
          <w:t xml:space="preserve">rver git repo </w:t>
        </w:r>
        <w:r>
          <w:t xml:space="preserve">– It will maintain the </w:t>
        </w:r>
      </w:ins>
      <w:ins w:id="4181" w:author="rkbansal" w:date="2020-04-28T00:37:00Z">
        <w:r>
          <w:t>application.</w:t>
        </w:r>
      </w:ins>
      <w:ins w:id="4182" w:author="rkbansal" w:date="2020-04-28T00:36:00Z">
        <w:r>
          <w:t>pr</w:t>
        </w:r>
      </w:ins>
      <w:ins w:id="4183" w:author="rkbansal" w:date="2020-04-28T00:37:00Z">
        <w:r>
          <w:t xml:space="preserve">operties of the microservices. </w:t>
        </w:r>
      </w:ins>
    </w:p>
    <w:p w14:paraId="33BCC490" w14:textId="63671299" w:rsidR="00480ABB" w:rsidRDefault="0001238D" w:rsidP="004C17AA">
      <w:pPr>
        <w:pStyle w:val="ListParagraph"/>
        <w:numPr>
          <w:ilvl w:val="0"/>
          <w:numId w:val="104"/>
        </w:numPr>
        <w:rPr>
          <w:ins w:id="4184" w:author="rkbansal" w:date="2020-04-28T01:06:00Z"/>
        </w:rPr>
      </w:pPr>
      <w:ins w:id="4185" w:author="rkbansal" w:date="2020-05-03T15:30:00Z">
        <w:r>
          <w:rPr>
            <w:color w:val="FF0000"/>
          </w:rPr>
          <w:t>Update the</w:t>
        </w:r>
      </w:ins>
      <w:ins w:id="4186" w:author="rkbansal" w:date="2020-04-28T00:42:00Z">
        <w:r w:rsidR="001C40C2" w:rsidRPr="002134AC">
          <w:rPr>
            <w:color w:val="FF0000"/>
            <w:rPrChange w:id="4187" w:author="rkbansal" w:date="2020-04-28T00:58:00Z">
              <w:rPr/>
            </w:rPrChange>
          </w:rPr>
          <w:t xml:space="preserve"> </w:t>
        </w:r>
      </w:ins>
      <w:ins w:id="4188" w:author="rkbansal" w:date="2020-04-28T00:36:00Z">
        <w:r w:rsidR="00480ABB" w:rsidRPr="002134AC">
          <w:rPr>
            <w:color w:val="FF0000"/>
            <w:rPrChange w:id="4189" w:author="rkbansal" w:date="2020-04-28T00:58:00Z">
              <w:rPr/>
            </w:rPrChange>
          </w:rPr>
          <w:t>microserv</w:t>
        </w:r>
      </w:ins>
      <w:ins w:id="4190" w:author="rkbansal" w:date="2020-04-28T00:38:00Z">
        <w:r w:rsidR="00480ABB" w:rsidRPr="002134AC">
          <w:rPr>
            <w:color w:val="FF0000"/>
            <w:rPrChange w:id="4191" w:author="rkbansal" w:date="2020-04-28T00:58:00Z">
              <w:rPr/>
            </w:rPrChange>
          </w:rPr>
          <w:t>ice</w:t>
        </w:r>
      </w:ins>
      <w:ins w:id="4192" w:author="rkbansal" w:date="2020-05-03T15:30:00Z">
        <w:r>
          <w:rPr>
            <w:color w:val="FF0000"/>
          </w:rPr>
          <w:t>s</w:t>
        </w:r>
      </w:ins>
      <w:ins w:id="4193" w:author="rkbansal" w:date="2020-05-03T15:31:00Z">
        <w:r w:rsidR="0047728F">
          <w:rPr>
            <w:color w:val="FF0000"/>
          </w:rPr>
          <w:t xml:space="preserve"> to point config server</w:t>
        </w:r>
      </w:ins>
      <w:ins w:id="4194" w:author="rkbansal" w:date="2020-04-28T00:39:00Z">
        <w:r w:rsidR="00480ABB" w:rsidRPr="002134AC">
          <w:rPr>
            <w:color w:val="FF0000"/>
            <w:rPrChange w:id="4195" w:author="rkbansal" w:date="2020-04-28T00:58:00Z">
              <w:rPr/>
            </w:rPrChange>
          </w:rPr>
          <w:t xml:space="preserve"> </w:t>
        </w:r>
        <w:r w:rsidR="00480ABB">
          <w:t xml:space="preserve">– </w:t>
        </w:r>
      </w:ins>
      <w:ins w:id="4196" w:author="rkbansal" w:date="2020-04-28T00:40:00Z">
        <w:r w:rsidR="00480ABB">
          <w:t xml:space="preserve">To </w:t>
        </w:r>
      </w:ins>
      <w:ins w:id="4197" w:author="rkbansal" w:date="2020-04-28T00:41:00Z">
        <w:r w:rsidR="007130D7">
          <w:t xml:space="preserve">make changes in </w:t>
        </w:r>
      </w:ins>
      <w:ins w:id="4198" w:author="rkbansal" w:date="2020-04-28T00:40:00Z">
        <w:r w:rsidR="00480ABB">
          <w:t xml:space="preserve">the </w:t>
        </w:r>
      </w:ins>
      <w:ins w:id="4199" w:author="rkbansal" w:date="2020-04-28T00:41:00Z">
        <w:r w:rsidR="007130D7">
          <w:t xml:space="preserve">new or existing </w:t>
        </w:r>
      </w:ins>
      <w:ins w:id="4200" w:author="rkbansal" w:date="2020-04-28T00:40:00Z">
        <w:r w:rsidR="00480ABB">
          <w:t>microservice so that i</w:t>
        </w:r>
      </w:ins>
      <w:ins w:id="4201" w:author="rkbansal" w:date="2020-04-28T00:39:00Z">
        <w:r w:rsidR="00480ABB">
          <w:t xml:space="preserve">t </w:t>
        </w:r>
      </w:ins>
      <w:ins w:id="4202" w:author="rkbansal" w:date="2020-04-28T00:40:00Z">
        <w:r w:rsidR="00480ABB">
          <w:t xml:space="preserve">can </w:t>
        </w:r>
      </w:ins>
      <w:ins w:id="4203" w:author="rkbansal" w:date="2020-04-28T00:39:00Z">
        <w:r w:rsidR="00480ABB">
          <w:t xml:space="preserve">access </w:t>
        </w:r>
      </w:ins>
      <w:ins w:id="4204" w:author="rkbansal" w:date="2020-04-28T00:40:00Z">
        <w:r w:rsidR="00480ABB">
          <w:t>its</w:t>
        </w:r>
      </w:ins>
      <w:ins w:id="4205" w:author="rkbansal" w:date="2020-04-28T00:39:00Z">
        <w:r w:rsidR="00480ABB">
          <w:t xml:space="preserve"> application</w:t>
        </w:r>
      </w:ins>
      <w:ins w:id="4206" w:author="rkbansal" w:date="2020-05-03T22:47:00Z">
        <w:r w:rsidR="00C24525">
          <w:t xml:space="preserve"> </w:t>
        </w:r>
      </w:ins>
      <w:ins w:id="4207" w:author="rkbansal" w:date="2020-04-28T00:39:00Z">
        <w:r w:rsidR="00480ABB">
          <w:t xml:space="preserve">.properties </w:t>
        </w:r>
      </w:ins>
      <w:ins w:id="4208" w:author="rkbansal" w:date="2020-04-28T00:40:00Z">
        <w:r w:rsidR="00480ABB">
          <w:t>using config server.</w:t>
        </w:r>
      </w:ins>
      <w:ins w:id="4209" w:author="rkbansal" w:date="2020-04-28T00:38:00Z">
        <w:r w:rsidR="00480ABB">
          <w:t xml:space="preserve"> </w:t>
        </w:r>
      </w:ins>
    </w:p>
    <w:p w14:paraId="614A5336" w14:textId="77777777" w:rsidR="00C213A6" w:rsidRDefault="00C213A6">
      <w:pPr>
        <w:pStyle w:val="ListParagraph"/>
        <w:rPr>
          <w:ins w:id="4210" w:author="rkbansal" w:date="2020-04-28T00:58:00Z"/>
        </w:rPr>
        <w:pPrChange w:id="4211" w:author="rkbansal" w:date="2020-04-28T01:06:00Z">
          <w:pPr>
            <w:pStyle w:val="ListParagraph"/>
            <w:numPr>
              <w:numId w:val="104"/>
            </w:numPr>
            <w:ind w:hanging="360"/>
          </w:pPr>
        </w:pPrChange>
      </w:pPr>
    </w:p>
    <w:p w14:paraId="2EBB59BC" w14:textId="7D67045C" w:rsidR="002134AC" w:rsidRPr="002A1BA5" w:rsidRDefault="002A1BA5">
      <w:pPr>
        <w:pStyle w:val="Heading3"/>
        <w:ind w:left="360"/>
        <w:rPr>
          <w:ins w:id="4212" w:author="rkbansal" w:date="2020-04-28T00:34:00Z"/>
          <w:b/>
          <w:bCs/>
          <w:rPrChange w:id="4213" w:author="rkbansal" w:date="2020-04-28T01:09:00Z">
            <w:rPr>
              <w:ins w:id="4214" w:author="rkbansal" w:date="2020-04-28T00:34:00Z"/>
            </w:rPr>
          </w:rPrChange>
        </w:rPr>
        <w:pPrChange w:id="4215" w:author="rkbansal" w:date="2020-04-28T01:11:00Z">
          <w:pPr/>
        </w:pPrChange>
      </w:pPr>
      <w:ins w:id="4216" w:author="rkbansal" w:date="2020-04-28T01:11:00Z">
        <w:r>
          <w:rPr>
            <w:b/>
            <w:bCs/>
          </w:rPr>
          <w:t xml:space="preserve">A. </w:t>
        </w:r>
      </w:ins>
      <w:ins w:id="4217" w:author="rkbansal" w:date="2020-04-28T01:05:00Z">
        <w:r w:rsidR="00C213A6" w:rsidRPr="002A1BA5">
          <w:rPr>
            <w:b/>
            <w:bCs/>
            <w:rPrChange w:id="4218" w:author="rkbansal" w:date="2020-04-28T01:09:00Z">
              <w:rPr/>
            </w:rPrChange>
          </w:rPr>
          <w:t>Create the config server</w:t>
        </w:r>
      </w:ins>
    </w:p>
    <w:p w14:paraId="330C262F" w14:textId="77777777" w:rsidR="004C17AA" w:rsidRPr="00E6630A" w:rsidRDefault="004C17AA" w:rsidP="00772C84">
      <w:pPr>
        <w:rPr>
          <w:ins w:id="4219" w:author="rkbansal" w:date="2020-04-26T16:21:00Z"/>
        </w:rPr>
      </w:pPr>
    </w:p>
    <w:p w14:paraId="52FE1A57" w14:textId="77777777" w:rsidR="00772C84" w:rsidRPr="00A94A8C" w:rsidRDefault="00772C84" w:rsidP="00772C84">
      <w:pPr>
        <w:pStyle w:val="ListParagraph"/>
        <w:numPr>
          <w:ilvl w:val="0"/>
          <w:numId w:val="19"/>
        </w:numPr>
        <w:rPr>
          <w:ins w:id="4220" w:author="rkbansal" w:date="2020-04-26T16:21:00Z"/>
        </w:rPr>
      </w:pPr>
      <w:ins w:id="4221" w:author="rkbansal" w:date="2020-04-26T16:21:00Z">
        <w:r w:rsidRPr="00A94A8C">
          <w:t>Create Spring Boot Project</w:t>
        </w:r>
      </w:ins>
    </w:p>
    <w:p w14:paraId="79455358" w14:textId="77777777" w:rsidR="00772C84" w:rsidRDefault="00772C84" w:rsidP="00772C84">
      <w:pPr>
        <w:pStyle w:val="ListParagraph"/>
        <w:rPr>
          <w:ins w:id="4222" w:author="rkbansal" w:date="2020-04-26T16:21:00Z"/>
          <w:b/>
        </w:rPr>
      </w:pPr>
      <w:ins w:id="4223" w:author="rkbansal" w:date="2020-04-26T16:21:00Z">
        <w:r>
          <w:rPr>
            <w:noProof/>
          </w:rPr>
          <w:drawing>
            <wp:inline distT="0" distB="0" distL="0" distR="0" wp14:anchorId="0EB4D119" wp14:editId="49C651FF">
              <wp:extent cx="5343525" cy="39338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ins>
    </w:p>
    <w:p w14:paraId="739B4BB4" w14:textId="77777777" w:rsidR="00772C84" w:rsidRPr="00A94A8C" w:rsidRDefault="00772C84" w:rsidP="00772C84">
      <w:pPr>
        <w:pStyle w:val="ListParagraph"/>
        <w:numPr>
          <w:ilvl w:val="0"/>
          <w:numId w:val="19"/>
        </w:numPr>
        <w:rPr>
          <w:ins w:id="4224" w:author="rkbansal" w:date="2020-04-26T16:21:00Z"/>
        </w:rPr>
      </w:pPr>
      <w:ins w:id="4225" w:author="rkbansal" w:date="2020-04-26T16:21:00Z">
        <w:r w:rsidRPr="00A94A8C">
          <w:t>Click on next</w:t>
        </w:r>
      </w:ins>
    </w:p>
    <w:p w14:paraId="27B43898" w14:textId="145F1B36" w:rsidR="00772C84" w:rsidRDefault="00600CF8" w:rsidP="00772C84">
      <w:pPr>
        <w:ind w:left="720"/>
        <w:rPr>
          <w:ins w:id="4226" w:author="rkbansal" w:date="2020-04-26T16:27:00Z"/>
          <w:b/>
        </w:rPr>
      </w:pPr>
      <w:ins w:id="4227" w:author="rkbansal" w:date="2020-04-26T16:26:00Z">
        <w:r>
          <w:rPr>
            <w:noProof/>
          </w:rPr>
          <w:lastRenderedPageBreak/>
          <w:drawing>
            <wp:inline distT="0" distB="0" distL="0" distR="0" wp14:anchorId="6265E05A" wp14:editId="43768497">
              <wp:extent cx="5248275" cy="612475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50290" cy="6127107"/>
                      </a:xfrm>
                      <a:prstGeom prst="rect">
                        <a:avLst/>
                      </a:prstGeom>
                    </pic:spPr>
                  </pic:pic>
                </a:graphicData>
              </a:graphic>
            </wp:inline>
          </w:drawing>
        </w:r>
      </w:ins>
    </w:p>
    <w:p w14:paraId="1FA39021" w14:textId="31A89C8C" w:rsidR="00E23FD5" w:rsidRDefault="00E23FD5" w:rsidP="00E23FD5">
      <w:pPr>
        <w:pStyle w:val="ListParagraph"/>
        <w:numPr>
          <w:ilvl w:val="0"/>
          <w:numId w:val="19"/>
        </w:numPr>
        <w:rPr>
          <w:ins w:id="4228" w:author="rkbansal" w:date="2020-04-26T16:28:00Z"/>
          <w:b/>
        </w:rPr>
      </w:pPr>
      <w:ins w:id="4229" w:author="rkbansal" w:date="2020-04-26T16:27:00Z">
        <w:r>
          <w:rPr>
            <w:b/>
          </w:rPr>
          <w:t>Select the depend</w:t>
        </w:r>
      </w:ins>
      <w:ins w:id="4230" w:author="rkbansal" w:date="2020-04-26T16:28:00Z">
        <w:r>
          <w:rPr>
            <w:b/>
          </w:rPr>
          <w:t>encies: Spring Cloud Config – Config Server</w:t>
        </w:r>
        <w:r w:rsidR="002C02F8">
          <w:rPr>
            <w:b/>
          </w:rPr>
          <w:t xml:space="preserve"> and </w:t>
        </w:r>
      </w:ins>
      <w:ins w:id="4231" w:author="rkbansal" w:date="2020-04-26T16:29:00Z">
        <w:r w:rsidR="002C02F8">
          <w:rPr>
            <w:b/>
          </w:rPr>
          <w:t>Click on Finish.</w:t>
        </w:r>
      </w:ins>
    </w:p>
    <w:p w14:paraId="31F1398E" w14:textId="572E2963" w:rsidR="00E23FD5" w:rsidRDefault="00E23FD5" w:rsidP="00E23FD5">
      <w:pPr>
        <w:pStyle w:val="ListParagraph"/>
        <w:rPr>
          <w:ins w:id="4232" w:author="rkbansal" w:date="2020-04-26T16:28:00Z"/>
          <w:b/>
        </w:rPr>
      </w:pPr>
      <w:ins w:id="4233" w:author="rkbansal" w:date="2020-04-26T16:28:00Z">
        <w:r>
          <w:rPr>
            <w:noProof/>
          </w:rPr>
          <w:drawing>
            <wp:inline distT="0" distB="0" distL="0" distR="0" wp14:anchorId="1C8CA38D" wp14:editId="5A6B0866">
              <wp:extent cx="5219700" cy="741997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19700" cy="7419975"/>
                      </a:xfrm>
                      <a:prstGeom prst="rect">
                        <a:avLst/>
                      </a:prstGeom>
                    </pic:spPr>
                  </pic:pic>
                </a:graphicData>
              </a:graphic>
            </wp:inline>
          </w:drawing>
        </w:r>
      </w:ins>
    </w:p>
    <w:p w14:paraId="20F6B03B" w14:textId="19F053AD" w:rsidR="00E23FD5" w:rsidRDefault="00E23FD5" w:rsidP="00E23FD5">
      <w:pPr>
        <w:pStyle w:val="ListParagraph"/>
        <w:numPr>
          <w:ilvl w:val="0"/>
          <w:numId w:val="19"/>
        </w:numPr>
        <w:rPr>
          <w:ins w:id="4234" w:author="rkbansal" w:date="2020-04-26T16:29:00Z"/>
          <w:b/>
        </w:rPr>
      </w:pPr>
      <w:ins w:id="4235" w:author="rkbansal" w:date="2020-04-26T16:28:00Z">
        <w:r>
          <w:rPr>
            <w:b/>
          </w:rPr>
          <w:t>Import the project</w:t>
        </w:r>
      </w:ins>
      <w:ins w:id="4236" w:author="rkbansal" w:date="2020-04-26T16:29:00Z">
        <w:r w:rsidR="006D6FCC">
          <w:rPr>
            <w:b/>
          </w:rPr>
          <w:t xml:space="preserve"> in eclipse.</w:t>
        </w:r>
      </w:ins>
    </w:p>
    <w:p w14:paraId="1C778076" w14:textId="700ABE2B" w:rsidR="00772C84" w:rsidRDefault="00043D8D" w:rsidP="00772C84">
      <w:pPr>
        <w:ind w:left="720"/>
        <w:rPr>
          <w:ins w:id="4237" w:author="rkbansal" w:date="2020-04-26T20:25:00Z"/>
          <w:b/>
        </w:rPr>
      </w:pPr>
      <w:ins w:id="4238" w:author="rkbansal" w:date="2020-04-26T20:25:00Z">
        <w:r>
          <w:rPr>
            <w:noProof/>
          </w:rPr>
          <w:lastRenderedPageBreak/>
          <w:drawing>
            <wp:inline distT="0" distB="0" distL="0" distR="0" wp14:anchorId="19006B0F" wp14:editId="4017E721">
              <wp:extent cx="4067175" cy="26098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67175" cy="2609850"/>
                      </a:xfrm>
                      <a:prstGeom prst="rect">
                        <a:avLst/>
                      </a:prstGeom>
                    </pic:spPr>
                  </pic:pic>
                </a:graphicData>
              </a:graphic>
            </wp:inline>
          </w:drawing>
        </w:r>
      </w:ins>
    </w:p>
    <w:p w14:paraId="672E6803" w14:textId="57816D0D" w:rsidR="00043D8D" w:rsidRPr="004B4847" w:rsidRDefault="00043D8D" w:rsidP="00043D8D">
      <w:pPr>
        <w:pStyle w:val="ListParagraph"/>
        <w:numPr>
          <w:ilvl w:val="0"/>
          <w:numId w:val="19"/>
        </w:numPr>
        <w:rPr>
          <w:ins w:id="4239" w:author="rkbansal" w:date="2020-04-28T00:06:00Z"/>
          <w:bCs/>
          <w:rPrChange w:id="4240" w:author="rkbansal" w:date="2020-04-28T00:09:00Z">
            <w:rPr>
              <w:ins w:id="4241" w:author="rkbansal" w:date="2020-04-28T00:06:00Z"/>
              <w:b/>
            </w:rPr>
          </w:rPrChange>
        </w:rPr>
      </w:pPr>
      <w:ins w:id="4242" w:author="rkbansal" w:date="2020-04-26T20:25:00Z">
        <w:r w:rsidRPr="004B4847">
          <w:rPr>
            <w:bCs/>
            <w:rPrChange w:id="4243" w:author="rkbansal" w:date="2020-04-28T00:09:00Z">
              <w:rPr>
                <w:b/>
              </w:rPr>
            </w:rPrChange>
          </w:rPr>
          <w:t>Dependencies already importe</w:t>
        </w:r>
      </w:ins>
      <w:ins w:id="4244" w:author="rkbansal" w:date="2020-04-26T20:26:00Z">
        <w:r w:rsidRPr="004B4847">
          <w:rPr>
            <w:bCs/>
            <w:rPrChange w:id="4245" w:author="rkbansal" w:date="2020-04-28T00:09:00Z">
              <w:rPr>
                <w:b/>
              </w:rPr>
            </w:rPrChange>
          </w:rPr>
          <w:t>d can be seen in pom.xml</w:t>
        </w:r>
      </w:ins>
      <w:ins w:id="4246" w:author="rkbansal" w:date="2020-04-28T00:11:00Z">
        <w:r w:rsidR="009C01F8">
          <w:rPr>
            <w:bCs/>
          </w:rPr>
          <w:t xml:space="preserve"> but need to update with the following changes</w:t>
        </w:r>
      </w:ins>
    </w:p>
    <w:p w14:paraId="63FF5FC3" w14:textId="77777777" w:rsidR="009C01F8" w:rsidRDefault="004B4847" w:rsidP="004B4847">
      <w:pPr>
        <w:pStyle w:val="ListParagraph"/>
        <w:numPr>
          <w:ilvl w:val="1"/>
          <w:numId w:val="19"/>
        </w:numPr>
        <w:rPr>
          <w:ins w:id="4247" w:author="rkbansal" w:date="2020-04-28T00:09:00Z"/>
          <w:bCs/>
        </w:rPr>
      </w:pPr>
      <w:ins w:id="4248" w:author="rkbansal" w:date="2020-04-28T00:06:00Z">
        <w:r w:rsidRPr="004B4847">
          <w:rPr>
            <w:bCs/>
            <w:color w:val="FF0000"/>
            <w:rPrChange w:id="4249" w:author="rkbansal" w:date="2020-04-28T00:09:00Z">
              <w:rPr>
                <w:b/>
              </w:rPr>
            </w:rPrChange>
          </w:rPr>
          <w:t xml:space="preserve">Spring Cloud Config </w:t>
        </w:r>
      </w:ins>
      <w:ins w:id="4250" w:author="rkbansal" w:date="2020-04-28T00:09:00Z">
        <w:r w:rsidRPr="004B4847">
          <w:rPr>
            <w:bCs/>
            <w:color w:val="FF0000"/>
            <w:rPrChange w:id="4251" w:author="rkbansal" w:date="2020-04-28T00:09:00Z">
              <w:rPr>
                <w:b/>
                <w:color w:val="FF0000"/>
              </w:rPr>
            </w:rPrChange>
          </w:rPr>
          <w:t>server</w:t>
        </w:r>
        <w:r w:rsidRPr="004B4847">
          <w:rPr>
            <w:bCs/>
            <w:rPrChange w:id="4252" w:author="rkbansal" w:date="2020-04-28T00:09:00Z">
              <w:rPr>
                <w:b/>
              </w:rPr>
            </w:rPrChange>
          </w:rPr>
          <w:t>:</w:t>
        </w:r>
      </w:ins>
      <w:ins w:id="4253" w:author="rkbansal" w:date="2020-04-28T00:07:00Z">
        <w:r w:rsidRPr="004B4847">
          <w:rPr>
            <w:bCs/>
            <w:rPrChange w:id="4254" w:author="rkbansal" w:date="2020-04-28T00:09:00Z">
              <w:rPr>
                <w:b/>
              </w:rPr>
            </w:rPrChange>
          </w:rPr>
          <w:t xml:space="preserve"> This dependency is required to configure the </w:t>
        </w:r>
      </w:ins>
      <w:ins w:id="4255" w:author="rkbansal" w:date="2020-04-28T00:08:00Z">
        <w:r w:rsidRPr="004B4847">
          <w:rPr>
            <w:bCs/>
            <w:rPrChange w:id="4256" w:author="rkbansal" w:date="2020-04-28T00:09:00Z">
              <w:rPr>
                <w:b/>
              </w:rPr>
            </w:rPrChange>
          </w:rPr>
          <w:t xml:space="preserve">config </w:t>
        </w:r>
      </w:ins>
      <w:ins w:id="4257" w:author="rkbansal" w:date="2020-04-28T00:07:00Z">
        <w:r w:rsidRPr="004B4847">
          <w:rPr>
            <w:bCs/>
            <w:rPrChange w:id="4258" w:author="rkbansal" w:date="2020-04-28T00:09:00Z">
              <w:rPr>
                <w:b/>
              </w:rPr>
            </w:rPrChange>
          </w:rPr>
          <w:t>server</w:t>
        </w:r>
      </w:ins>
      <w:ins w:id="4259" w:author="rkbansal" w:date="2020-04-28T00:08:00Z">
        <w:r w:rsidRPr="004B4847">
          <w:rPr>
            <w:bCs/>
            <w:rPrChange w:id="4260" w:author="rkbansal" w:date="2020-04-28T00:09:00Z">
              <w:rPr>
                <w:b/>
              </w:rPr>
            </w:rPrChange>
          </w:rPr>
          <w:t xml:space="preserve"> along with dependency management circled </w:t>
        </w:r>
      </w:ins>
      <w:ins w:id="4261" w:author="rkbansal" w:date="2020-04-28T00:09:00Z">
        <w:r w:rsidR="009C01F8">
          <w:rPr>
            <w:bCs/>
          </w:rPr>
          <w:t xml:space="preserve">in blue colour </w:t>
        </w:r>
      </w:ins>
      <w:ins w:id="4262" w:author="rkbansal" w:date="2020-04-28T00:08:00Z">
        <w:r w:rsidRPr="004B4847">
          <w:rPr>
            <w:bCs/>
            <w:rPrChange w:id="4263" w:author="rkbansal" w:date="2020-04-28T00:09:00Z">
              <w:rPr>
                <w:b/>
              </w:rPr>
            </w:rPrChange>
          </w:rPr>
          <w:t>in the below picture.</w:t>
        </w:r>
      </w:ins>
    </w:p>
    <w:p w14:paraId="11C12F8E" w14:textId="36E87348" w:rsidR="009C01F8" w:rsidRDefault="009C01F8" w:rsidP="004B4847">
      <w:pPr>
        <w:pStyle w:val="ListParagraph"/>
        <w:numPr>
          <w:ilvl w:val="1"/>
          <w:numId w:val="19"/>
        </w:numPr>
        <w:rPr>
          <w:ins w:id="4264" w:author="rkbansal" w:date="2020-04-28T00:15:00Z"/>
          <w:bCs/>
        </w:rPr>
      </w:pPr>
      <w:ins w:id="4265" w:author="rkbansal" w:date="2020-04-28T00:09:00Z">
        <w:r>
          <w:rPr>
            <w:bCs/>
            <w:color w:val="FF0000"/>
          </w:rPr>
          <w:t>Spring Boot Starter Parent</w:t>
        </w:r>
        <w:r w:rsidRPr="009C01F8">
          <w:rPr>
            <w:bCs/>
            <w:rPrChange w:id="4266" w:author="rkbansal" w:date="2020-04-28T00:09:00Z">
              <w:rPr>
                <w:bCs/>
                <w:color w:val="FF0000"/>
              </w:rPr>
            </w:rPrChange>
          </w:rPr>
          <w:t>:</w:t>
        </w:r>
        <w:r>
          <w:rPr>
            <w:bCs/>
          </w:rPr>
          <w:t xml:space="preserve"> update the</w:t>
        </w:r>
      </w:ins>
      <w:ins w:id="4267" w:author="rkbansal" w:date="2020-04-28T00:10:00Z">
        <w:r>
          <w:rPr>
            <w:bCs/>
          </w:rPr>
          <w:t xml:space="preserve"> version - </w:t>
        </w:r>
        <w:r w:rsidRPr="009C01F8">
          <w:rPr>
            <w:bCs/>
            <w:color w:val="1F3864" w:themeColor="accent1" w:themeShade="80"/>
            <w:rPrChange w:id="4268" w:author="rkbansal" w:date="2020-04-28T00:11:00Z">
              <w:rPr>
                <w:bCs/>
              </w:rPr>
            </w:rPrChange>
          </w:rPr>
          <w:t xml:space="preserve">2.2.4.RELEASE </w:t>
        </w:r>
        <w:r>
          <w:rPr>
            <w:bCs/>
          </w:rPr>
          <w:t>highlighted in yellow colo</w:t>
        </w:r>
      </w:ins>
      <w:ins w:id="4269" w:author="rkbansal" w:date="2020-04-28T00:11:00Z">
        <w:r>
          <w:rPr>
            <w:bCs/>
          </w:rPr>
          <w:t>u</w:t>
        </w:r>
      </w:ins>
      <w:ins w:id="4270" w:author="rkbansal" w:date="2020-04-28T00:10:00Z">
        <w:r>
          <w:rPr>
            <w:bCs/>
          </w:rPr>
          <w:t>r</w:t>
        </w:r>
      </w:ins>
      <w:ins w:id="4271" w:author="rkbansal" w:date="2020-04-28T00:15:00Z">
        <w:r w:rsidR="00E42F0A">
          <w:rPr>
            <w:bCs/>
          </w:rPr>
          <w:t>.</w:t>
        </w:r>
      </w:ins>
    </w:p>
    <w:p w14:paraId="0E9B5425" w14:textId="5553EF6A" w:rsidR="00E42F0A" w:rsidRDefault="00E42F0A" w:rsidP="004B4847">
      <w:pPr>
        <w:pStyle w:val="ListParagraph"/>
        <w:numPr>
          <w:ilvl w:val="1"/>
          <w:numId w:val="19"/>
        </w:numPr>
        <w:rPr>
          <w:ins w:id="4272" w:author="rkbansal" w:date="2020-04-28T00:10:00Z"/>
          <w:bCs/>
        </w:rPr>
      </w:pPr>
      <w:ins w:id="4273" w:author="rkbansal" w:date="2020-04-28T00:15:00Z">
        <w:r>
          <w:rPr>
            <w:bCs/>
            <w:color w:val="FF0000"/>
          </w:rPr>
          <w:t>Spring Cloud version</w:t>
        </w:r>
        <w:r w:rsidRPr="00E42F0A">
          <w:rPr>
            <w:bCs/>
            <w:rPrChange w:id="4274" w:author="rkbansal" w:date="2020-04-28T00:15:00Z">
              <w:rPr>
                <w:bCs/>
                <w:color w:val="FF0000"/>
              </w:rPr>
            </w:rPrChange>
          </w:rPr>
          <w:t>:</w:t>
        </w:r>
        <w:r>
          <w:rPr>
            <w:bCs/>
          </w:rPr>
          <w:t xml:space="preserve"> upgraded to Hoston.SR4</w:t>
        </w:r>
        <w:r w:rsidR="00421D0B">
          <w:rPr>
            <w:bCs/>
          </w:rPr>
          <w:t>. It is highlighted in ye</w:t>
        </w:r>
      </w:ins>
      <w:ins w:id="4275" w:author="rkbansal" w:date="2020-04-28T00:16:00Z">
        <w:r w:rsidR="00421D0B">
          <w:rPr>
            <w:bCs/>
          </w:rPr>
          <w:t>llow colour.</w:t>
        </w:r>
      </w:ins>
    </w:p>
    <w:p w14:paraId="48C29805" w14:textId="522F104E" w:rsidR="009C01F8" w:rsidRDefault="00170078" w:rsidP="004B4847">
      <w:pPr>
        <w:pStyle w:val="ListParagraph"/>
        <w:numPr>
          <w:ilvl w:val="1"/>
          <w:numId w:val="19"/>
        </w:numPr>
        <w:rPr>
          <w:ins w:id="4276" w:author="rkbansal" w:date="2020-04-28T00:10:00Z"/>
          <w:bCs/>
        </w:rPr>
      </w:pPr>
      <w:ins w:id="4277" w:author="rkbansal" w:date="2020-04-28T00:12:00Z">
        <w:r w:rsidRPr="00170078">
          <w:rPr>
            <w:bCs/>
            <w:color w:val="FF0000"/>
            <w:rPrChange w:id="4278" w:author="rkbansal" w:date="2020-04-28T00:13:00Z">
              <w:rPr>
                <w:bCs/>
              </w:rPr>
            </w:rPrChange>
          </w:rPr>
          <w:t>Maven Jar Plugin Version</w:t>
        </w:r>
        <w:r>
          <w:rPr>
            <w:bCs/>
          </w:rPr>
          <w:t xml:space="preserve">: </w:t>
        </w:r>
      </w:ins>
      <w:ins w:id="4279" w:author="rkbansal" w:date="2020-04-28T00:13:00Z">
        <w:r>
          <w:rPr>
            <w:bCs/>
          </w:rPr>
          <w:t xml:space="preserve">After the above updates, </w:t>
        </w:r>
      </w:ins>
      <w:ins w:id="4280" w:author="rkbansal" w:date="2020-04-28T00:12:00Z">
        <w:r>
          <w:rPr>
            <w:bCs/>
          </w:rPr>
          <w:t xml:space="preserve">pom is giving compiler error in pom.xml so downgraded version of maven jar </w:t>
        </w:r>
      </w:ins>
      <w:ins w:id="4281" w:author="rkbansal" w:date="2020-04-28T00:13:00Z">
        <w:r>
          <w:rPr>
            <w:bCs/>
          </w:rPr>
          <w:t>plugin to 3.1.1.</w:t>
        </w:r>
        <w:r w:rsidR="00A419BC">
          <w:rPr>
            <w:bCs/>
          </w:rPr>
          <w:t xml:space="preserve"> It is highlight</w:t>
        </w:r>
      </w:ins>
      <w:ins w:id="4282" w:author="rkbansal" w:date="2020-04-28T00:14:00Z">
        <w:r w:rsidR="00A419BC">
          <w:rPr>
            <w:bCs/>
          </w:rPr>
          <w:t>ed in yellow colour.</w:t>
        </w:r>
      </w:ins>
    </w:p>
    <w:p w14:paraId="65964F39" w14:textId="741D0778" w:rsidR="004B4847" w:rsidRPr="004B4847" w:rsidRDefault="004B4847">
      <w:pPr>
        <w:pStyle w:val="ListParagraph"/>
        <w:ind w:left="1440"/>
        <w:rPr>
          <w:ins w:id="4283" w:author="rkbansal" w:date="2020-04-26T20:27:00Z"/>
          <w:bCs/>
          <w:rPrChange w:id="4284" w:author="rkbansal" w:date="2020-04-28T00:09:00Z">
            <w:rPr>
              <w:ins w:id="4285" w:author="rkbansal" w:date="2020-04-26T20:27:00Z"/>
              <w:b/>
            </w:rPr>
          </w:rPrChange>
        </w:rPr>
        <w:pPrChange w:id="4286" w:author="rkbansal" w:date="2020-04-28T00:10:00Z">
          <w:pPr>
            <w:pStyle w:val="ListParagraph"/>
            <w:numPr>
              <w:numId w:val="19"/>
            </w:numPr>
            <w:ind w:hanging="360"/>
          </w:pPr>
        </w:pPrChange>
      </w:pPr>
    </w:p>
    <w:p w14:paraId="40A3A771" w14:textId="4F597936" w:rsidR="00E1048C" w:rsidRDefault="007503D1" w:rsidP="00E1048C">
      <w:pPr>
        <w:pStyle w:val="ListParagraph"/>
        <w:rPr>
          <w:ins w:id="4287" w:author="rkbansal" w:date="2020-04-26T20:27:00Z"/>
          <w:b/>
        </w:rPr>
      </w:pPr>
      <w:ins w:id="4288" w:author="rkbansal" w:date="2020-04-28T00:15:00Z">
        <w:r>
          <w:rPr>
            <w:noProof/>
          </w:rPr>
          <w:drawing>
            <wp:inline distT="0" distB="0" distL="0" distR="0" wp14:anchorId="368BE1D0" wp14:editId="2F62B032">
              <wp:extent cx="7677150" cy="83058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77150" cy="8305800"/>
                      </a:xfrm>
                      <a:prstGeom prst="rect">
                        <a:avLst/>
                      </a:prstGeom>
                    </pic:spPr>
                  </pic:pic>
                </a:graphicData>
              </a:graphic>
            </wp:inline>
          </w:drawing>
        </w:r>
      </w:ins>
    </w:p>
    <w:p w14:paraId="5E406FAC" w14:textId="77777777" w:rsidR="00DA5D02" w:rsidRDefault="00DA5D02">
      <w:pPr>
        <w:pStyle w:val="ListParagraph"/>
        <w:rPr>
          <w:ins w:id="4289" w:author="rkbansal" w:date="2020-04-27T23:47:00Z"/>
          <w:b/>
        </w:rPr>
        <w:pPrChange w:id="4290" w:author="rkbansal" w:date="2020-04-27T23:47:00Z">
          <w:pPr>
            <w:pStyle w:val="ListParagraph"/>
            <w:numPr>
              <w:numId w:val="19"/>
            </w:numPr>
            <w:ind w:hanging="360"/>
          </w:pPr>
        </w:pPrChange>
      </w:pPr>
    </w:p>
    <w:p w14:paraId="4B2D4920" w14:textId="4EB3AEA9" w:rsidR="00E1048C" w:rsidRDefault="00E1048C" w:rsidP="00E1048C">
      <w:pPr>
        <w:pStyle w:val="ListParagraph"/>
        <w:numPr>
          <w:ilvl w:val="0"/>
          <w:numId w:val="19"/>
        </w:numPr>
        <w:rPr>
          <w:ins w:id="4291" w:author="rkbansal" w:date="2020-04-26T20:29:00Z"/>
          <w:b/>
        </w:rPr>
      </w:pPr>
      <w:ins w:id="4292" w:author="rkbansal" w:date="2020-04-26T20:27:00Z">
        <w:r>
          <w:rPr>
            <w:b/>
          </w:rPr>
          <w:t>Enable the a</w:t>
        </w:r>
      </w:ins>
      <w:ins w:id="4293" w:author="rkbansal" w:date="2020-04-26T20:28:00Z">
        <w:r>
          <w:rPr>
            <w:b/>
          </w:rPr>
          <w:t xml:space="preserve">nnotation </w:t>
        </w:r>
      </w:ins>
      <w:ins w:id="4294" w:author="rkbansal" w:date="2020-04-27T23:42:00Z">
        <w:r w:rsidR="00B21951" w:rsidRPr="00A77C72">
          <w:rPr>
            <w:b/>
            <w:color w:val="FF0000"/>
            <w:rPrChange w:id="4295" w:author="rkbansal" w:date="2020-04-27T23:47:00Z">
              <w:rPr>
                <w:b/>
              </w:rPr>
            </w:rPrChange>
          </w:rPr>
          <w:t>@</w:t>
        </w:r>
      </w:ins>
      <w:ins w:id="4296" w:author="rkbansal" w:date="2020-04-26T20:28:00Z">
        <w:r w:rsidRPr="00A77C72">
          <w:rPr>
            <w:b/>
            <w:color w:val="FF0000"/>
            <w:rPrChange w:id="4297" w:author="rkbansal" w:date="2020-04-27T23:47:00Z">
              <w:rPr>
                <w:b/>
              </w:rPr>
            </w:rPrChange>
          </w:rPr>
          <w:t>EnableConfigServer</w:t>
        </w:r>
      </w:ins>
    </w:p>
    <w:p w14:paraId="6B0D386A" w14:textId="3FEA7705" w:rsidR="008701A7" w:rsidRDefault="008701A7">
      <w:pPr>
        <w:pStyle w:val="ListParagraph"/>
        <w:rPr>
          <w:ins w:id="4298" w:author="rkbansal" w:date="2020-04-26T20:28:00Z"/>
          <w:b/>
        </w:rPr>
        <w:pPrChange w:id="4299" w:author="rkbansal" w:date="2020-04-26T20:29:00Z">
          <w:pPr>
            <w:pStyle w:val="ListParagraph"/>
            <w:numPr>
              <w:numId w:val="19"/>
            </w:numPr>
            <w:ind w:hanging="360"/>
          </w:pPr>
        </w:pPrChange>
      </w:pPr>
      <w:ins w:id="4300" w:author="rkbansal" w:date="2020-04-26T20:29:00Z">
        <w:r>
          <w:rPr>
            <w:noProof/>
          </w:rPr>
          <w:lastRenderedPageBreak/>
          <w:drawing>
            <wp:inline distT="0" distB="0" distL="0" distR="0" wp14:anchorId="20E4E152" wp14:editId="07A4CCDA">
              <wp:extent cx="4857750" cy="1885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57750" cy="1885950"/>
                      </a:xfrm>
                      <a:prstGeom prst="rect">
                        <a:avLst/>
                      </a:prstGeom>
                    </pic:spPr>
                  </pic:pic>
                </a:graphicData>
              </a:graphic>
            </wp:inline>
          </w:drawing>
        </w:r>
      </w:ins>
    </w:p>
    <w:p w14:paraId="7516B369" w14:textId="120D9811" w:rsidR="00E1048C" w:rsidRDefault="00116AEE" w:rsidP="00116AEE">
      <w:pPr>
        <w:pStyle w:val="ListParagraph"/>
        <w:numPr>
          <w:ilvl w:val="0"/>
          <w:numId w:val="19"/>
        </w:numPr>
        <w:rPr>
          <w:ins w:id="4301" w:author="rkbansal" w:date="2020-04-26T20:43:00Z"/>
          <w:b/>
        </w:rPr>
      </w:pPr>
      <w:ins w:id="4302" w:author="rkbansal" w:date="2020-04-26T20:29:00Z">
        <w:r>
          <w:rPr>
            <w:b/>
          </w:rPr>
          <w:t>Update the application.properties with the git repository will be created in t</w:t>
        </w:r>
      </w:ins>
      <w:ins w:id="4303" w:author="rkbansal" w:date="2020-04-26T20:30:00Z">
        <w:r>
          <w:rPr>
            <w:b/>
          </w:rPr>
          <w:t>his section after this step.</w:t>
        </w:r>
      </w:ins>
    </w:p>
    <w:p w14:paraId="2E8F716F" w14:textId="0C20C415" w:rsidR="006602B3" w:rsidRDefault="00937306">
      <w:pPr>
        <w:pStyle w:val="ListParagraph"/>
        <w:rPr>
          <w:ins w:id="4304" w:author="rkbansal" w:date="2020-04-26T20:30:00Z"/>
          <w:b/>
        </w:rPr>
        <w:pPrChange w:id="4305" w:author="rkbansal" w:date="2020-04-26T20:43:00Z">
          <w:pPr>
            <w:pStyle w:val="ListParagraph"/>
            <w:numPr>
              <w:numId w:val="19"/>
            </w:numPr>
            <w:ind w:hanging="360"/>
          </w:pPr>
        </w:pPrChange>
      </w:pPr>
      <w:ins w:id="4306" w:author="rkbansal" w:date="2020-05-03T15:22:00Z">
        <w:r>
          <w:rPr>
            <w:noProof/>
          </w:rPr>
          <w:drawing>
            <wp:inline distT="0" distB="0" distL="0" distR="0" wp14:anchorId="600F07A3" wp14:editId="3BA4D6EA">
              <wp:extent cx="6724650" cy="19240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24650" cy="1924050"/>
                      </a:xfrm>
                      <a:prstGeom prst="rect">
                        <a:avLst/>
                      </a:prstGeom>
                    </pic:spPr>
                  </pic:pic>
                </a:graphicData>
              </a:graphic>
            </wp:inline>
          </w:drawing>
        </w:r>
      </w:ins>
    </w:p>
    <w:p w14:paraId="1E5B8D4C" w14:textId="1B4C0B43" w:rsidR="00A45AF7" w:rsidRDefault="00FC297F" w:rsidP="00B12EFF">
      <w:pPr>
        <w:pStyle w:val="Heading3"/>
        <w:ind w:left="284"/>
        <w:rPr>
          <w:ins w:id="4307" w:author="rkbansal" w:date="2020-04-28T01:17:00Z"/>
          <w:b/>
          <w:bCs/>
        </w:rPr>
      </w:pPr>
      <w:ins w:id="4308" w:author="rkbansal" w:date="2020-04-28T01:13:00Z">
        <w:r>
          <w:rPr>
            <w:b/>
            <w:bCs/>
          </w:rPr>
          <w:t xml:space="preserve">B. </w:t>
        </w:r>
      </w:ins>
      <w:ins w:id="4309" w:author="rkbansal" w:date="2020-04-28T01:12:00Z">
        <w:r w:rsidR="00A45AF7" w:rsidRPr="00FC297F">
          <w:rPr>
            <w:b/>
            <w:bCs/>
            <w:rPrChange w:id="4310" w:author="rkbansal" w:date="2020-04-28T01:13:00Z">
              <w:rPr>
                <w:color w:val="FF0000"/>
              </w:rPr>
            </w:rPrChange>
          </w:rPr>
          <w:t>Create the config server git repo</w:t>
        </w:r>
      </w:ins>
    </w:p>
    <w:p w14:paraId="4F58C4E8" w14:textId="7D8A3678" w:rsidR="006F7267" w:rsidRDefault="008E7A74" w:rsidP="00F61ED3">
      <w:pPr>
        <w:ind w:left="284"/>
        <w:jc w:val="both"/>
        <w:rPr>
          <w:ins w:id="4311" w:author="rkbansal" w:date="2020-04-28T01:21:00Z"/>
          <w:rFonts w:asciiTheme="minorHAnsi" w:hAnsiTheme="minorHAnsi" w:cstheme="minorHAnsi"/>
          <w:color w:val="272727"/>
          <w:shd w:val="clear" w:color="auto" w:fill="FFFFFF"/>
        </w:rPr>
      </w:pPr>
      <w:ins w:id="4312" w:author="rkbansal" w:date="2020-04-28T01:21:00Z">
        <w:r w:rsidRPr="00337D20">
          <w:rPr>
            <w:rFonts w:asciiTheme="minorHAnsi" w:hAnsiTheme="minorHAnsi" w:cstheme="minorHAnsi"/>
            <w:rPrChange w:id="4313" w:author="rkbansal" w:date="2020-04-28T01:21:00Z">
              <w:rPr/>
            </w:rPrChange>
          </w:rPr>
          <w:t>T</w:t>
        </w:r>
      </w:ins>
      <w:ins w:id="4314" w:author="rkbansal" w:date="2020-04-28T01:19:00Z">
        <w:r w:rsidR="006F7267" w:rsidRPr="00337D20">
          <w:rPr>
            <w:rFonts w:asciiTheme="minorHAnsi" w:hAnsiTheme="minorHAnsi" w:cstheme="minorHAnsi"/>
            <w:color w:val="272727"/>
            <w:shd w:val="clear" w:color="auto" w:fill="FFFFFF"/>
            <w:rPrChange w:id="4315" w:author="rkbansal" w:date="2020-04-28T01:21:00Z">
              <w:rPr>
                <w:rFonts w:ascii="Segoe UI" w:hAnsi="Segoe UI" w:cs="Segoe UI"/>
                <w:color w:val="272727"/>
                <w:shd w:val="clear" w:color="auto" w:fill="FFFFFF"/>
              </w:rPr>
            </w:rPrChange>
          </w:rPr>
          <w:t>he next essential step is to</w:t>
        </w:r>
      </w:ins>
      <w:ins w:id="4316" w:author="rkbansal" w:date="2020-04-28T01:18:00Z">
        <w:r w:rsidR="006F7267" w:rsidRPr="00337D20">
          <w:rPr>
            <w:rFonts w:asciiTheme="minorHAnsi" w:hAnsiTheme="minorHAnsi" w:cstheme="minorHAnsi"/>
            <w:rPrChange w:id="4317" w:author="rkbansal" w:date="2020-04-28T01:21:00Z">
              <w:rPr/>
            </w:rPrChange>
          </w:rPr>
          <w:t xml:space="preserve"> </w:t>
        </w:r>
        <w:r w:rsidR="006F7267" w:rsidRPr="00337D20">
          <w:rPr>
            <w:rFonts w:asciiTheme="minorHAnsi" w:hAnsiTheme="minorHAnsi" w:cstheme="minorHAnsi"/>
            <w:color w:val="272727"/>
            <w:shd w:val="clear" w:color="auto" w:fill="FFFFFF"/>
            <w:rPrChange w:id="4318" w:author="rkbansal" w:date="2020-04-28T01:21:00Z">
              <w:rPr>
                <w:rFonts w:ascii="Segoe UI" w:hAnsi="Segoe UI" w:cs="Segoe UI"/>
                <w:color w:val="272727"/>
                <w:shd w:val="clear" w:color="auto" w:fill="FFFFFF"/>
              </w:rPr>
            </w:rPrChange>
          </w:rPr>
          <w:t>create a local git repository. It can easily be converted to a remote repository later by configuring its URL in the properties file. We will place the external property file [configuration], which will be used by the Config server microservice to provide the external configuration of properties.</w:t>
        </w:r>
      </w:ins>
    </w:p>
    <w:p w14:paraId="3A5885CA" w14:textId="4780806F" w:rsidR="00313770" w:rsidRPr="000B48E2" w:rsidRDefault="00EE08DD" w:rsidP="00EE08DD">
      <w:pPr>
        <w:pStyle w:val="ListParagraph"/>
        <w:numPr>
          <w:ilvl w:val="0"/>
          <w:numId w:val="19"/>
        </w:numPr>
        <w:jc w:val="both"/>
        <w:rPr>
          <w:ins w:id="4319" w:author="rkbansal" w:date="2020-04-28T01:22:00Z"/>
          <w:rFonts w:asciiTheme="minorHAnsi" w:hAnsiTheme="minorHAnsi" w:cstheme="minorHAnsi"/>
          <w:rPrChange w:id="4320" w:author="rkbansal" w:date="2020-04-28T01:22:00Z">
            <w:rPr>
              <w:ins w:id="4321" w:author="rkbansal" w:date="2020-04-28T01:22:00Z"/>
              <w:rFonts w:ascii="Segoe UI" w:hAnsi="Segoe UI" w:cs="Segoe UI"/>
              <w:color w:val="272727"/>
              <w:shd w:val="clear" w:color="auto" w:fill="FFFFFF"/>
            </w:rPr>
          </w:rPrChange>
        </w:rPr>
      </w:pPr>
      <w:ins w:id="4322" w:author="rkbansal" w:date="2020-04-28T01:22:00Z">
        <w:r w:rsidRPr="00EE08DD">
          <w:rPr>
            <w:rFonts w:asciiTheme="minorHAnsi" w:hAnsiTheme="minorHAnsi" w:cstheme="minorHAnsi"/>
            <w:color w:val="272727"/>
            <w:shd w:val="clear" w:color="auto" w:fill="FFFFFF"/>
            <w:rPrChange w:id="4323" w:author="rkbansal" w:date="2020-04-28T01:22:00Z">
              <w:rPr>
                <w:rFonts w:ascii="Segoe UI" w:hAnsi="Segoe UI" w:cs="Segoe UI"/>
                <w:color w:val="272727"/>
                <w:shd w:val="clear" w:color="auto" w:fill="FFFFFF"/>
              </w:rPr>
            </w:rPrChange>
          </w:rPr>
          <w:t>Make sure you have git shell installed in your machine and you can run git bash from command prompt. To verify it open command prompt and type </w:t>
        </w:r>
        <w:r w:rsidRPr="00EE08DD">
          <w:rPr>
            <w:rFonts w:asciiTheme="minorHAnsi" w:hAnsiTheme="minorHAnsi" w:cstheme="minorHAnsi"/>
            <w:color w:val="272727"/>
            <w:shd w:val="clear" w:color="auto" w:fill="FFFFFF"/>
            <w:rPrChange w:id="4324" w:author="rkbansal" w:date="2020-04-28T01:22:00Z">
              <w:rPr>
                <w:rStyle w:val="HTMLCode"/>
                <w:rFonts w:ascii="Consolas" w:eastAsiaTheme="majorEastAsia" w:hAnsi="Consolas"/>
                <w:color w:val="37474F"/>
                <w:sz w:val="22"/>
                <w:szCs w:val="22"/>
                <w:shd w:val="clear" w:color="auto" w:fill="F1F3F4"/>
              </w:rPr>
            </w:rPrChange>
          </w:rPr>
          <w:t>git</w:t>
        </w:r>
        <w:r w:rsidRPr="00EE08DD">
          <w:rPr>
            <w:rFonts w:asciiTheme="minorHAnsi" w:hAnsiTheme="minorHAnsi" w:cstheme="minorHAnsi"/>
            <w:color w:val="272727"/>
            <w:shd w:val="clear" w:color="auto" w:fill="FFFFFF"/>
            <w:rPrChange w:id="4325" w:author="rkbansal" w:date="2020-04-28T01:22:00Z">
              <w:rPr>
                <w:rFonts w:ascii="Segoe UI" w:hAnsi="Segoe UI" w:cs="Segoe UI"/>
                <w:color w:val="272727"/>
                <w:shd w:val="clear" w:color="auto" w:fill="FFFFFF"/>
              </w:rPr>
            </w:rPrChange>
          </w:rPr>
          <w:t xml:space="preserve">, if it </w:t>
        </w:r>
        <w:r w:rsidRPr="00EE08DD">
          <w:rPr>
            <w:rFonts w:asciiTheme="minorHAnsi" w:hAnsiTheme="minorHAnsi" w:cstheme="minorHAnsi"/>
            <w:color w:val="272727"/>
            <w:shd w:val="clear" w:color="auto" w:fill="FFFFFF"/>
            <w:rPrChange w:id="4326" w:author="rkbansal" w:date="2020-04-28T01:22:00Z">
              <w:rPr>
                <w:shd w:val="clear" w:color="auto" w:fill="FFFFFF"/>
              </w:rPr>
            </w:rPrChange>
          </w:rPr>
          <w:t>recognizes</w:t>
        </w:r>
        <w:r w:rsidRPr="00EE08DD">
          <w:rPr>
            <w:rFonts w:asciiTheme="minorHAnsi" w:hAnsiTheme="minorHAnsi" w:cstheme="minorHAnsi"/>
            <w:color w:val="272727"/>
            <w:shd w:val="clear" w:color="auto" w:fill="FFFFFF"/>
            <w:rPrChange w:id="4327" w:author="rkbansal" w:date="2020-04-28T01:22:00Z">
              <w:rPr>
                <w:rFonts w:ascii="Segoe UI" w:hAnsi="Segoe UI" w:cs="Segoe UI"/>
                <w:color w:val="272727"/>
                <w:shd w:val="clear" w:color="auto" w:fill="FFFFFF"/>
              </w:rPr>
            </w:rPrChange>
          </w:rPr>
          <w:t xml:space="preserve"> the command then you probably have the git prompt installed, if not please follow git website, download and install as per the instruction</w:t>
        </w:r>
        <w:r w:rsidRPr="00EE08DD">
          <w:rPr>
            <w:rFonts w:ascii="Segoe UI" w:hAnsi="Segoe UI" w:cs="Segoe UI"/>
            <w:color w:val="272727"/>
            <w:shd w:val="clear" w:color="auto" w:fill="FFFFFF"/>
            <w:rPrChange w:id="4328" w:author="rkbansal" w:date="2020-04-28T01:22:00Z">
              <w:rPr>
                <w:rFonts w:ascii="Segoe UI" w:hAnsi="Segoe UI" w:cs="Segoe UI"/>
                <w:shd w:val="clear" w:color="auto" w:fill="FFFFFF"/>
              </w:rPr>
            </w:rPrChange>
          </w:rPr>
          <w:t>.</w:t>
        </w:r>
      </w:ins>
    </w:p>
    <w:p w14:paraId="134467AF" w14:textId="3A6A47E8" w:rsidR="00D548C6" w:rsidRPr="00FC22F6" w:rsidRDefault="000B48E2" w:rsidP="00D548C6">
      <w:pPr>
        <w:pStyle w:val="ListParagraph"/>
        <w:numPr>
          <w:ilvl w:val="0"/>
          <w:numId w:val="19"/>
        </w:numPr>
        <w:jc w:val="both"/>
        <w:rPr>
          <w:ins w:id="4329" w:author="rkbansal" w:date="2020-04-28T01:28:00Z"/>
          <w:rFonts w:asciiTheme="minorHAnsi" w:hAnsiTheme="minorHAnsi" w:cstheme="minorHAnsi"/>
          <w:rPrChange w:id="4330" w:author="rkbansal" w:date="2020-04-28T01:28:00Z">
            <w:rPr>
              <w:ins w:id="4331" w:author="rkbansal" w:date="2020-04-28T01:28:00Z"/>
              <w:rFonts w:asciiTheme="minorHAnsi" w:hAnsiTheme="minorHAnsi" w:cstheme="minorHAnsi"/>
              <w:color w:val="2F5496" w:themeColor="accent1" w:themeShade="BF"/>
            </w:rPr>
          </w:rPrChange>
        </w:rPr>
      </w:pPr>
      <w:ins w:id="4332" w:author="rkbansal" w:date="2020-04-28T01:22:00Z">
        <w:r w:rsidRPr="00D548C6">
          <w:rPr>
            <w:rFonts w:asciiTheme="minorHAnsi" w:hAnsiTheme="minorHAnsi" w:cstheme="minorHAnsi"/>
            <w:color w:val="272727"/>
            <w:shd w:val="clear" w:color="auto" w:fill="FFFFFF"/>
            <w:rPrChange w:id="4333" w:author="rkbansal" w:date="2020-04-28T01:24:00Z">
              <w:rPr>
                <w:rFonts w:asciiTheme="minorHAnsi" w:hAnsiTheme="minorHAnsi" w:cstheme="minorHAnsi"/>
                <w:shd w:val="clear" w:color="auto" w:fill="FFFFFF"/>
              </w:rPr>
            </w:rPrChange>
          </w:rPr>
          <w:t xml:space="preserve">Now </w:t>
        </w:r>
        <w:r w:rsidRPr="00D548C6">
          <w:rPr>
            <w:rFonts w:ascii="Segoe UI" w:hAnsi="Segoe UI" w:cs="Segoe UI"/>
            <w:color w:val="272727"/>
            <w:shd w:val="clear" w:color="auto" w:fill="FFFFFF"/>
            <w:rPrChange w:id="4334" w:author="rkbansal" w:date="2020-04-28T01:24:00Z">
              <w:rPr>
                <w:shd w:val="clear" w:color="auto" w:fill="FFFFFF"/>
              </w:rPr>
            </w:rPrChange>
          </w:rPr>
          <w:t>Create a directory </w:t>
        </w:r>
      </w:ins>
      <w:ins w:id="4335" w:author="rkbansal" w:date="2020-05-03T15:11:00Z">
        <w:r w:rsidR="00FA0E9B" w:rsidRPr="00040EB7">
          <w:rPr>
            <w:rStyle w:val="Strong"/>
            <w:rPrChange w:id="4336" w:author="rkbansal" w:date="2020-05-03T15:11:00Z">
              <w:rPr>
                <w:rFonts w:ascii="Segoe UI" w:hAnsi="Segoe UI" w:cs="Segoe UI"/>
                <w:color w:val="272727"/>
                <w:shd w:val="clear" w:color="auto" w:fill="FFFFFF"/>
              </w:rPr>
            </w:rPrChange>
          </w:rPr>
          <w:t>bjjd-</w:t>
        </w:r>
      </w:ins>
      <w:ins w:id="4337" w:author="rkbansal" w:date="2020-04-28T01:22:00Z">
        <w:r w:rsidRPr="00E16D9E">
          <w:rPr>
            <w:rStyle w:val="Strong"/>
            <w:rFonts w:ascii="Segoe UI" w:hAnsi="Segoe UI" w:cs="Segoe UI"/>
            <w:color w:val="272727"/>
            <w:shd w:val="clear" w:color="auto" w:fill="FFFFFF"/>
          </w:rPr>
          <w:t>c</w:t>
        </w:r>
        <w:r w:rsidRPr="00D548C6">
          <w:rPr>
            <w:rStyle w:val="Strong"/>
            <w:rFonts w:ascii="Segoe UI" w:hAnsi="Segoe UI" w:cs="Segoe UI"/>
            <w:color w:val="272727"/>
            <w:shd w:val="clear" w:color="auto" w:fill="FFFFFF"/>
          </w:rPr>
          <w:t>onfig-server-</w:t>
        </w:r>
      </w:ins>
      <w:ins w:id="4338" w:author="rkbansal" w:date="2020-04-28T01:23:00Z">
        <w:r w:rsidRPr="00D548C6">
          <w:rPr>
            <w:rStyle w:val="Strong"/>
            <w:rFonts w:ascii="Segoe UI" w:hAnsi="Segoe UI" w:cs="Segoe UI"/>
            <w:color w:val="272727"/>
            <w:shd w:val="clear" w:color="auto" w:fill="FFFFFF"/>
          </w:rPr>
          <w:t>git-</w:t>
        </w:r>
      </w:ins>
      <w:ins w:id="4339" w:author="rkbansal" w:date="2020-04-28T01:22:00Z">
        <w:r w:rsidRPr="00D548C6">
          <w:rPr>
            <w:rStyle w:val="Strong"/>
            <w:rFonts w:ascii="Segoe UI" w:hAnsi="Segoe UI" w:cs="Segoe UI"/>
            <w:color w:val="272727"/>
            <w:shd w:val="clear" w:color="auto" w:fill="FFFFFF"/>
          </w:rPr>
          <w:t>repo</w:t>
        </w:r>
        <w:r w:rsidRPr="00D548C6">
          <w:rPr>
            <w:rFonts w:ascii="Segoe UI" w:hAnsi="Segoe UI" w:cs="Segoe UI"/>
            <w:color w:val="272727"/>
            <w:shd w:val="clear" w:color="auto" w:fill="FFFFFF"/>
            <w:rPrChange w:id="4340" w:author="rkbansal" w:date="2020-04-28T01:24:00Z">
              <w:rPr>
                <w:shd w:val="clear" w:color="auto" w:fill="FFFFFF"/>
              </w:rPr>
            </w:rPrChange>
          </w:rPr>
          <w:t xml:space="preserve"> in </w:t>
        </w:r>
      </w:ins>
      <w:ins w:id="4341" w:author="rkbansal" w:date="2020-04-28T01:24:00Z">
        <w:r w:rsidR="00D548C6" w:rsidRPr="00D548C6">
          <w:rPr>
            <w:rFonts w:ascii="Segoe UI" w:hAnsi="Segoe UI" w:cs="Segoe UI"/>
            <w:color w:val="272727"/>
            <w:shd w:val="clear" w:color="auto" w:fill="FFFFFF"/>
          </w:rPr>
          <w:t>location</w:t>
        </w:r>
        <w:r w:rsidR="00D548C6">
          <w:rPr>
            <w:rFonts w:ascii="Segoe UI" w:hAnsi="Segoe UI" w:cs="Segoe UI"/>
            <w:color w:val="272727"/>
            <w:shd w:val="clear" w:color="auto" w:fill="FFFFFF"/>
          </w:rPr>
          <w:t>:</w:t>
        </w:r>
      </w:ins>
      <w:ins w:id="4342" w:author="rkbansal" w:date="2020-04-28T01:23:00Z">
        <w:r w:rsidR="00D548C6" w:rsidRPr="00D548C6">
          <w:rPr>
            <w:rFonts w:ascii="Segoe UI" w:hAnsi="Segoe UI" w:cs="Segoe UI"/>
            <w:color w:val="272727"/>
            <w:shd w:val="clear" w:color="auto" w:fill="FFFFFF"/>
            <w:rPrChange w:id="4343" w:author="rkbansal" w:date="2020-04-28T01:24:00Z">
              <w:rPr>
                <w:shd w:val="clear" w:color="auto" w:fill="FFFFFF"/>
              </w:rPr>
            </w:rPrChange>
          </w:rPr>
          <w:t xml:space="preserve"> </w:t>
        </w:r>
        <w:r w:rsidR="00D548C6" w:rsidRPr="00D548C6">
          <w:rPr>
            <w:rFonts w:asciiTheme="minorHAnsi" w:hAnsiTheme="minorHAnsi" w:cstheme="minorHAnsi"/>
            <w:color w:val="2F5496" w:themeColor="accent1" w:themeShade="BF"/>
            <w:rPrChange w:id="4344" w:author="rkbansal" w:date="2020-04-28T01:24:00Z">
              <w:rPr>
                <w:rFonts w:asciiTheme="minorHAnsi" w:hAnsiTheme="minorHAnsi" w:cstheme="minorHAnsi"/>
              </w:rPr>
            </w:rPrChange>
          </w:rPr>
          <w:t>C:\Users\rkbansal\git\</w:t>
        </w:r>
      </w:ins>
      <w:ins w:id="4345" w:author="rkbansal" w:date="2020-05-03T15:11:00Z">
        <w:r w:rsidR="00FA0E9B">
          <w:rPr>
            <w:rFonts w:asciiTheme="minorHAnsi" w:hAnsiTheme="minorHAnsi" w:cstheme="minorHAnsi"/>
            <w:color w:val="2F5496" w:themeColor="accent1" w:themeShade="BF"/>
          </w:rPr>
          <w:t>bjjd-</w:t>
        </w:r>
      </w:ins>
      <w:ins w:id="4346" w:author="rkbansal" w:date="2020-04-28T01:23:00Z">
        <w:r w:rsidR="00D548C6" w:rsidRPr="00D548C6">
          <w:rPr>
            <w:rFonts w:asciiTheme="minorHAnsi" w:hAnsiTheme="minorHAnsi" w:cstheme="minorHAnsi"/>
            <w:color w:val="2F5496" w:themeColor="accent1" w:themeShade="BF"/>
            <w:rPrChange w:id="4347" w:author="rkbansal" w:date="2020-04-28T01:24:00Z">
              <w:rPr>
                <w:rFonts w:asciiTheme="minorHAnsi" w:hAnsiTheme="minorHAnsi" w:cstheme="minorHAnsi"/>
              </w:rPr>
            </w:rPrChange>
          </w:rPr>
          <w:t>config-server-git-repo</w:t>
        </w:r>
      </w:ins>
    </w:p>
    <w:p w14:paraId="2B0DE953" w14:textId="28E176A6" w:rsidR="00FC22F6" w:rsidRPr="000B2C1F" w:rsidRDefault="00FC22F6" w:rsidP="00D548C6">
      <w:pPr>
        <w:pStyle w:val="ListParagraph"/>
        <w:numPr>
          <w:ilvl w:val="0"/>
          <w:numId w:val="19"/>
        </w:numPr>
        <w:jc w:val="both"/>
        <w:rPr>
          <w:ins w:id="4348" w:author="rkbansal" w:date="2020-04-28T01:29:00Z"/>
          <w:rFonts w:asciiTheme="minorHAnsi" w:hAnsiTheme="minorHAnsi" w:cstheme="minorHAnsi"/>
          <w:rPrChange w:id="4349" w:author="rkbansal" w:date="2020-04-28T01:29:00Z">
            <w:rPr>
              <w:ins w:id="4350" w:author="rkbansal" w:date="2020-04-28T01:29:00Z"/>
              <w:rFonts w:ascii="Segoe UI" w:hAnsi="Segoe UI" w:cs="Segoe UI"/>
              <w:color w:val="272727"/>
              <w:shd w:val="clear" w:color="auto" w:fill="FFFFFF"/>
            </w:rPr>
          </w:rPrChange>
        </w:rPr>
      </w:pPr>
      <w:ins w:id="4351" w:author="rkbansal" w:date="2020-04-28T01:28:00Z">
        <w:r>
          <w:rPr>
            <w:rFonts w:asciiTheme="minorHAnsi" w:hAnsiTheme="minorHAnsi" w:cstheme="minorHAnsi"/>
            <w:color w:val="272727"/>
            <w:shd w:val="clear" w:color="auto" w:fill="FFFFFF"/>
          </w:rPr>
          <w:t>Create microservice name</w:t>
        </w:r>
      </w:ins>
      <w:ins w:id="4352" w:author="rkbansal" w:date="2020-04-28T01:29:00Z">
        <w:r>
          <w:rPr>
            <w:rFonts w:asciiTheme="minorHAnsi" w:hAnsiTheme="minorHAnsi" w:cstheme="minorHAnsi"/>
            <w:color w:val="272727"/>
            <w:shd w:val="clear" w:color="auto" w:fill="FFFFFF"/>
          </w:rPr>
          <w:t xml:space="preserve"> wise folder in </w:t>
        </w:r>
      </w:ins>
      <w:ins w:id="4353" w:author="rkbansal" w:date="2020-05-03T15:11:00Z">
        <w:r w:rsidR="00040EB7" w:rsidRPr="00040EB7">
          <w:rPr>
            <w:rFonts w:asciiTheme="minorHAnsi" w:hAnsiTheme="minorHAnsi" w:cstheme="minorHAnsi"/>
            <w:b/>
            <w:bCs/>
            <w:color w:val="272727"/>
            <w:shd w:val="clear" w:color="auto" w:fill="FFFFFF"/>
            <w:rPrChange w:id="4354" w:author="rkbansal" w:date="2020-05-03T15:11:00Z">
              <w:rPr>
                <w:rFonts w:asciiTheme="minorHAnsi" w:hAnsiTheme="minorHAnsi" w:cstheme="minorHAnsi"/>
                <w:color w:val="272727"/>
                <w:shd w:val="clear" w:color="auto" w:fill="FFFFFF"/>
              </w:rPr>
            </w:rPrChange>
          </w:rPr>
          <w:t>bjjd</w:t>
        </w:r>
        <w:r w:rsidR="00040EB7" w:rsidRPr="00040EB7">
          <w:rPr>
            <w:rStyle w:val="Strong"/>
            <w:rPrChange w:id="4355" w:author="rkbansal" w:date="2020-05-03T15:11:00Z">
              <w:rPr>
                <w:rFonts w:asciiTheme="minorHAnsi" w:hAnsiTheme="minorHAnsi" w:cstheme="minorHAnsi"/>
                <w:color w:val="272727"/>
                <w:shd w:val="clear" w:color="auto" w:fill="FFFFFF"/>
              </w:rPr>
            </w:rPrChange>
          </w:rPr>
          <w:t>-</w:t>
        </w:r>
      </w:ins>
      <w:ins w:id="4356" w:author="rkbansal" w:date="2020-04-28T01:29:00Z">
        <w:r w:rsidRPr="00040EB7">
          <w:rPr>
            <w:rStyle w:val="Strong"/>
            <w:rPrChange w:id="4357" w:author="rkbansal" w:date="2020-05-03T15:11:00Z">
              <w:rPr>
                <w:rStyle w:val="Strong"/>
                <w:rFonts w:ascii="Segoe UI" w:hAnsi="Segoe UI" w:cs="Segoe UI"/>
                <w:color w:val="272727"/>
                <w:shd w:val="clear" w:color="auto" w:fill="FFFFFF"/>
              </w:rPr>
            </w:rPrChange>
          </w:rPr>
          <w:t>config</w:t>
        </w:r>
        <w:r w:rsidRPr="00E45CC8">
          <w:rPr>
            <w:rStyle w:val="Strong"/>
            <w:rFonts w:ascii="Segoe UI" w:hAnsi="Segoe UI" w:cs="Segoe UI"/>
            <w:color w:val="272727"/>
            <w:shd w:val="clear" w:color="auto" w:fill="FFFFFF"/>
          </w:rPr>
          <w:t>-server-git-repo</w:t>
        </w:r>
        <w:r w:rsidR="000B2C1F">
          <w:rPr>
            <w:rFonts w:ascii="Segoe UI" w:hAnsi="Segoe UI" w:cs="Segoe UI"/>
            <w:color w:val="272727"/>
            <w:shd w:val="clear" w:color="auto" w:fill="FFFFFF"/>
          </w:rPr>
          <w:t>. For example:</w:t>
        </w:r>
      </w:ins>
    </w:p>
    <w:p w14:paraId="769FF336" w14:textId="19053656" w:rsidR="000B2C1F" w:rsidRDefault="00D655C8">
      <w:pPr>
        <w:pStyle w:val="ListParagraph"/>
        <w:jc w:val="both"/>
        <w:rPr>
          <w:ins w:id="4358" w:author="rkbansal" w:date="2020-05-03T14:46:00Z"/>
          <w:rFonts w:asciiTheme="minorHAnsi" w:hAnsiTheme="minorHAnsi" w:cstheme="minorHAnsi"/>
        </w:rPr>
      </w:pPr>
      <w:ins w:id="4359" w:author="rkbansal" w:date="2020-05-03T15:20:00Z">
        <w:r>
          <w:rPr>
            <w:noProof/>
          </w:rPr>
          <w:drawing>
            <wp:inline distT="0" distB="0" distL="0" distR="0" wp14:anchorId="78024DD1" wp14:editId="0B703D32">
              <wp:extent cx="5934075" cy="122872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34075" cy="1228725"/>
                      </a:xfrm>
                      <a:prstGeom prst="rect">
                        <a:avLst/>
                      </a:prstGeom>
                    </pic:spPr>
                  </pic:pic>
                </a:graphicData>
              </a:graphic>
            </wp:inline>
          </w:drawing>
        </w:r>
      </w:ins>
    </w:p>
    <w:p w14:paraId="2F957705" w14:textId="308248BF" w:rsidR="00BB5383" w:rsidRDefault="00BB5383" w:rsidP="00BB5383">
      <w:pPr>
        <w:pStyle w:val="ListParagraph"/>
        <w:numPr>
          <w:ilvl w:val="0"/>
          <w:numId w:val="19"/>
        </w:numPr>
        <w:jc w:val="both"/>
        <w:rPr>
          <w:ins w:id="4360" w:author="rkbansal" w:date="2020-05-03T14:46:00Z"/>
          <w:rFonts w:asciiTheme="minorHAnsi" w:hAnsiTheme="minorHAnsi" w:cstheme="minorHAnsi"/>
        </w:rPr>
      </w:pPr>
      <w:ins w:id="4361" w:author="rkbansal" w:date="2020-05-03T14:46:00Z">
        <w:r>
          <w:rPr>
            <w:rFonts w:asciiTheme="minorHAnsi" w:hAnsiTheme="minorHAnsi" w:cstheme="minorHAnsi"/>
          </w:rPr>
          <w:t>Structure of any project can be seen:</w:t>
        </w:r>
      </w:ins>
    </w:p>
    <w:p w14:paraId="112DA008" w14:textId="6E5ED900" w:rsidR="00BB5383" w:rsidRDefault="00B5253C" w:rsidP="00BB5383">
      <w:pPr>
        <w:pStyle w:val="ListParagraph"/>
        <w:jc w:val="both"/>
        <w:rPr>
          <w:ins w:id="4362" w:author="rkbansal" w:date="2020-05-03T14:49:00Z"/>
          <w:rFonts w:asciiTheme="minorHAnsi" w:hAnsiTheme="minorHAnsi" w:cstheme="minorHAnsi"/>
        </w:rPr>
      </w:pPr>
      <w:ins w:id="4363" w:author="rkbansal" w:date="2020-05-03T15:12:00Z">
        <w:r>
          <w:rPr>
            <w:noProof/>
          </w:rPr>
          <w:drawing>
            <wp:inline distT="0" distB="0" distL="0" distR="0" wp14:anchorId="47B7D594" wp14:editId="72895CEA">
              <wp:extent cx="6524625" cy="1285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24625" cy="1285875"/>
                      </a:xfrm>
                      <a:prstGeom prst="rect">
                        <a:avLst/>
                      </a:prstGeom>
                    </pic:spPr>
                  </pic:pic>
                </a:graphicData>
              </a:graphic>
            </wp:inline>
          </w:drawing>
        </w:r>
      </w:ins>
    </w:p>
    <w:p w14:paraId="08E6D3EF" w14:textId="26CC0F77" w:rsidR="00B659AC" w:rsidRDefault="00B659AC" w:rsidP="00B659AC">
      <w:pPr>
        <w:pStyle w:val="ListParagraph"/>
        <w:numPr>
          <w:ilvl w:val="0"/>
          <w:numId w:val="19"/>
        </w:numPr>
        <w:jc w:val="both"/>
        <w:rPr>
          <w:ins w:id="4364" w:author="rkbansal" w:date="2020-05-03T14:49:00Z"/>
          <w:rFonts w:asciiTheme="minorHAnsi" w:hAnsiTheme="minorHAnsi" w:cstheme="minorHAnsi"/>
        </w:rPr>
      </w:pPr>
      <w:ins w:id="4365" w:author="rkbansal" w:date="2020-05-03T14:49:00Z">
        <w:r>
          <w:rPr>
            <w:rFonts w:asciiTheme="minorHAnsi" w:hAnsiTheme="minorHAnsi" w:cstheme="minorHAnsi"/>
          </w:rPr>
          <w:t>Let’s look into any properties file. For e.g. application.properties</w:t>
        </w:r>
      </w:ins>
      <w:ins w:id="4366" w:author="rkbansal" w:date="2020-05-04T01:02:00Z">
        <w:r w:rsidR="00B26CDA">
          <w:rPr>
            <w:rFonts w:asciiTheme="minorHAnsi" w:hAnsiTheme="minorHAnsi" w:cstheme="minorHAnsi"/>
          </w:rPr>
          <w:t xml:space="preserve"> of people-mgmt-service</w:t>
        </w:r>
      </w:ins>
    </w:p>
    <w:p w14:paraId="6BEA672A" w14:textId="0A269C0D" w:rsidR="00B659AC" w:rsidRPr="00D548C6" w:rsidRDefault="00B2148F">
      <w:pPr>
        <w:pStyle w:val="ListParagraph"/>
        <w:jc w:val="both"/>
        <w:rPr>
          <w:ins w:id="4367" w:author="rkbansal" w:date="2020-04-28T01:23:00Z"/>
          <w:rFonts w:asciiTheme="minorHAnsi" w:hAnsiTheme="minorHAnsi" w:cstheme="minorHAnsi"/>
        </w:rPr>
        <w:pPrChange w:id="4368" w:author="rkbansal" w:date="2020-05-03T14:49:00Z">
          <w:pPr>
            <w:ind w:left="720"/>
            <w:jc w:val="both"/>
          </w:pPr>
        </w:pPrChange>
      </w:pPr>
      <w:ins w:id="4369" w:author="rkbansal" w:date="2020-05-04T01:02:00Z">
        <w:r>
          <w:rPr>
            <w:noProof/>
          </w:rPr>
          <w:drawing>
            <wp:inline distT="0" distB="0" distL="0" distR="0" wp14:anchorId="063D5D72" wp14:editId="7B3683CA">
              <wp:extent cx="8486775" cy="5095875"/>
              <wp:effectExtent l="0" t="0" r="9525"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486775" cy="5095875"/>
                      </a:xfrm>
                      <a:prstGeom prst="rect">
                        <a:avLst/>
                      </a:prstGeom>
                    </pic:spPr>
                  </pic:pic>
                </a:graphicData>
              </a:graphic>
            </wp:inline>
          </w:drawing>
        </w:r>
      </w:ins>
    </w:p>
    <w:p w14:paraId="27CC06A8" w14:textId="4CB52D64" w:rsidR="000B48E2" w:rsidRPr="00B2485A" w:rsidRDefault="008074C0" w:rsidP="00AE1720">
      <w:pPr>
        <w:pStyle w:val="ListParagraph"/>
        <w:numPr>
          <w:ilvl w:val="0"/>
          <w:numId w:val="19"/>
        </w:numPr>
        <w:jc w:val="both"/>
        <w:rPr>
          <w:ins w:id="4370" w:author="rkbansal" w:date="2020-05-03T14:53:00Z"/>
          <w:rFonts w:asciiTheme="minorHAnsi" w:hAnsiTheme="minorHAnsi" w:cstheme="minorHAnsi"/>
          <w:rPrChange w:id="4371" w:author="rkbansal" w:date="2020-05-03T14:53:00Z">
            <w:rPr>
              <w:ins w:id="4372" w:author="rkbansal" w:date="2020-05-03T14:53:00Z"/>
              <w:rFonts w:asciiTheme="minorHAnsi" w:hAnsiTheme="minorHAnsi" w:cstheme="minorHAnsi"/>
              <w:color w:val="2F5496" w:themeColor="accent1" w:themeShade="BF"/>
            </w:rPr>
          </w:rPrChange>
        </w:rPr>
      </w:pPr>
      <w:ins w:id="4373" w:author="rkbansal" w:date="2020-05-03T14:52:00Z">
        <w:r>
          <w:rPr>
            <w:rFonts w:asciiTheme="minorHAnsi" w:hAnsiTheme="minorHAnsi" w:cstheme="minorHAnsi"/>
          </w:rPr>
          <w:lastRenderedPageBreak/>
          <w:t xml:space="preserve">Open the command prompt and go to the </w:t>
        </w:r>
      </w:ins>
      <w:ins w:id="4374" w:author="rkbansal" w:date="2020-05-03T15:12:00Z">
        <w:r w:rsidR="00022C05" w:rsidRPr="00022C05">
          <w:rPr>
            <w:rStyle w:val="Strong"/>
            <w:rFonts w:ascii="Segoe UI" w:hAnsi="Segoe UI" w:cs="Segoe UI"/>
            <w:color w:val="272727"/>
            <w:shd w:val="clear" w:color="auto" w:fill="FFFFFF"/>
            <w:rPrChange w:id="4375" w:author="rkbansal" w:date="2020-05-03T15:12:00Z">
              <w:rPr>
                <w:rFonts w:asciiTheme="minorHAnsi" w:hAnsiTheme="minorHAnsi" w:cstheme="minorHAnsi"/>
              </w:rPr>
            </w:rPrChange>
          </w:rPr>
          <w:t>bjjd-</w:t>
        </w:r>
      </w:ins>
      <w:ins w:id="4376" w:author="rkbansal" w:date="2020-05-03T14:53:00Z">
        <w:r w:rsidRPr="00D548C6">
          <w:rPr>
            <w:rStyle w:val="Strong"/>
            <w:rFonts w:ascii="Segoe UI" w:hAnsi="Segoe UI" w:cs="Segoe UI"/>
            <w:color w:val="272727"/>
            <w:shd w:val="clear" w:color="auto" w:fill="FFFFFF"/>
          </w:rPr>
          <w:t>config-server-git-repo</w:t>
        </w:r>
        <w:r w:rsidRPr="00A51008">
          <w:rPr>
            <w:rFonts w:ascii="Segoe UI" w:hAnsi="Segoe UI" w:cs="Segoe UI"/>
            <w:color w:val="272727"/>
            <w:shd w:val="clear" w:color="auto" w:fill="FFFFFF"/>
          </w:rPr>
          <w:t xml:space="preserve"> in </w:t>
        </w:r>
        <w:r w:rsidRPr="00D548C6">
          <w:rPr>
            <w:rFonts w:ascii="Segoe UI" w:hAnsi="Segoe UI" w:cs="Segoe UI"/>
            <w:color w:val="272727"/>
            <w:shd w:val="clear" w:color="auto" w:fill="FFFFFF"/>
          </w:rPr>
          <w:t>location</w:t>
        </w:r>
        <w:r>
          <w:rPr>
            <w:rFonts w:ascii="Segoe UI" w:hAnsi="Segoe UI" w:cs="Segoe UI"/>
            <w:color w:val="272727"/>
            <w:shd w:val="clear" w:color="auto" w:fill="FFFFFF"/>
          </w:rPr>
          <w:t>:</w:t>
        </w:r>
        <w:r w:rsidRPr="00A51008">
          <w:rPr>
            <w:rFonts w:ascii="Segoe UI" w:hAnsi="Segoe UI" w:cs="Segoe UI"/>
            <w:color w:val="272727"/>
            <w:shd w:val="clear" w:color="auto" w:fill="FFFFFF"/>
          </w:rPr>
          <w:t xml:space="preserve"> </w:t>
        </w:r>
        <w:r w:rsidRPr="00A51008">
          <w:rPr>
            <w:rFonts w:asciiTheme="minorHAnsi" w:hAnsiTheme="minorHAnsi" w:cstheme="minorHAnsi"/>
            <w:color w:val="2F5496" w:themeColor="accent1" w:themeShade="BF"/>
          </w:rPr>
          <w:t>C:\Users\rkbansal\git\</w:t>
        </w:r>
      </w:ins>
      <w:ins w:id="4377" w:author="rkbansal" w:date="2020-05-03T15:12:00Z">
        <w:r w:rsidR="00022C05">
          <w:rPr>
            <w:rFonts w:asciiTheme="minorHAnsi" w:hAnsiTheme="minorHAnsi" w:cstheme="minorHAnsi"/>
            <w:color w:val="2F5496" w:themeColor="accent1" w:themeShade="BF"/>
          </w:rPr>
          <w:t>bjjd-</w:t>
        </w:r>
      </w:ins>
      <w:ins w:id="4378" w:author="rkbansal" w:date="2020-05-03T14:53:00Z">
        <w:r w:rsidRPr="00A51008">
          <w:rPr>
            <w:rFonts w:asciiTheme="minorHAnsi" w:hAnsiTheme="minorHAnsi" w:cstheme="minorHAnsi"/>
            <w:color w:val="2F5496" w:themeColor="accent1" w:themeShade="BF"/>
          </w:rPr>
          <w:t>config-server-git-repo</w:t>
        </w:r>
      </w:ins>
    </w:p>
    <w:p w14:paraId="237F358E" w14:textId="7703C2BA" w:rsidR="00B2485A" w:rsidRDefault="00B2485A" w:rsidP="00B2485A">
      <w:pPr>
        <w:pStyle w:val="ListParagraph"/>
        <w:numPr>
          <w:ilvl w:val="1"/>
          <w:numId w:val="19"/>
        </w:numPr>
        <w:jc w:val="both"/>
        <w:rPr>
          <w:ins w:id="4379" w:author="rkbansal" w:date="2020-05-03T14:55:00Z"/>
          <w:rFonts w:asciiTheme="minorHAnsi" w:hAnsiTheme="minorHAnsi" w:cstheme="minorHAnsi"/>
        </w:rPr>
      </w:pPr>
      <w:ins w:id="4380" w:author="rkbansal" w:date="2020-05-03T14:56:00Z">
        <w:r>
          <w:rPr>
            <w:rFonts w:asciiTheme="minorHAnsi" w:hAnsiTheme="minorHAnsi" w:cstheme="minorHAnsi"/>
          </w:rPr>
          <w:t xml:space="preserve">Git </w:t>
        </w:r>
      </w:ins>
      <w:ins w:id="4381" w:author="rkbansal" w:date="2020-05-03T14:55:00Z">
        <w:r>
          <w:rPr>
            <w:rFonts w:asciiTheme="minorHAnsi" w:hAnsiTheme="minorHAnsi" w:cstheme="minorHAnsi"/>
          </w:rPr>
          <w:t>Co</w:t>
        </w:r>
      </w:ins>
      <w:ins w:id="4382" w:author="rkbansal" w:date="2020-05-03T14:56:00Z">
        <w:r>
          <w:rPr>
            <w:rFonts w:asciiTheme="minorHAnsi" w:hAnsiTheme="minorHAnsi" w:cstheme="minorHAnsi"/>
          </w:rPr>
          <w:t>mmand to i</w:t>
        </w:r>
      </w:ins>
      <w:ins w:id="4383" w:author="rkbansal" w:date="2020-05-03T14:53:00Z">
        <w:r>
          <w:rPr>
            <w:rFonts w:asciiTheme="minorHAnsi" w:hAnsiTheme="minorHAnsi" w:cstheme="minorHAnsi"/>
          </w:rPr>
          <w:t xml:space="preserve">nitialize the </w:t>
        </w:r>
      </w:ins>
      <w:ins w:id="4384" w:author="rkbansal" w:date="2020-05-03T14:57:00Z">
        <w:r>
          <w:rPr>
            <w:rFonts w:asciiTheme="minorHAnsi" w:hAnsiTheme="minorHAnsi" w:cstheme="minorHAnsi"/>
          </w:rPr>
          <w:t xml:space="preserve">git </w:t>
        </w:r>
      </w:ins>
      <w:ins w:id="4385" w:author="rkbansal" w:date="2020-05-03T14:53:00Z">
        <w:r>
          <w:rPr>
            <w:rFonts w:asciiTheme="minorHAnsi" w:hAnsiTheme="minorHAnsi" w:cstheme="minorHAnsi"/>
          </w:rPr>
          <w:t xml:space="preserve">repository: </w:t>
        </w:r>
      </w:ins>
    </w:p>
    <w:p w14:paraId="31D59265" w14:textId="69C41C51" w:rsidR="00B2485A" w:rsidRDefault="00B2485A">
      <w:pPr>
        <w:pStyle w:val="ListParagraph"/>
        <w:numPr>
          <w:ilvl w:val="2"/>
          <w:numId w:val="19"/>
        </w:numPr>
        <w:jc w:val="both"/>
        <w:rPr>
          <w:ins w:id="4386" w:author="rkbansal" w:date="2020-05-03T14:55:00Z"/>
          <w:rFonts w:asciiTheme="minorHAnsi" w:hAnsiTheme="minorHAnsi" w:cstheme="minorHAnsi"/>
        </w:rPr>
        <w:pPrChange w:id="4387" w:author="rkbansal" w:date="2020-05-03T14:55:00Z">
          <w:pPr>
            <w:pStyle w:val="ListParagraph"/>
            <w:numPr>
              <w:ilvl w:val="1"/>
              <w:numId w:val="19"/>
            </w:numPr>
            <w:ind w:left="1440" w:hanging="360"/>
            <w:jc w:val="both"/>
          </w:pPr>
        </w:pPrChange>
      </w:pPr>
      <w:ins w:id="4388" w:author="rkbansal" w:date="2020-05-03T14:53:00Z">
        <w:r>
          <w:rPr>
            <w:rFonts w:asciiTheme="minorHAnsi" w:hAnsiTheme="minorHAnsi" w:cstheme="minorHAnsi"/>
          </w:rPr>
          <w:t>git ini</w:t>
        </w:r>
      </w:ins>
      <w:ins w:id="4389" w:author="rkbansal" w:date="2020-05-03T14:55:00Z">
        <w:r>
          <w:rPr>
            <w:rFonts w:asciiTheme="minorHAnsi" w:hAnsiTheme="minorHAnsi" w:cstheme="minorHAnsi"/>
          </w:rPr>
          <w:t>t</w:t>
        </w:r>
      </w:ins>
    </w:p>
    <w:p w14:paraId="76805DEE" w14:textId="2F6167D8" w:rsidR="00B2485A" w:rsidRDefault="00B2485A" w:rsidP="00B2485A">
      <w:pPr>
        <w:pStyle w:val="ListParagraph"/>
        <w:numPr>
          <w:ilvl w:val="1"/>
          <w:numId w:val="19"/>
        </w:numPr>
        <w:jc w:val="both"/>
        <w:rPr>
          <w:ins w:id="4390" w:author="rkbansal" w:date="2020-05-03T14:56:00Z"/>
          <w:rFonts w:asciiTheme="minorHAnsi" w:hAnsiTheme="minorHAnsi" w:cstheme="minorHAnsi"/>
        </w:rPr>
      </w:pPr>
      <w:ins w:id="4391" w:author="rkbansal" w:date="2020-05-03T14:56:00Z">
        <w:r>
          <w:rPr>
            <w:rFonts w:asciiTheme="minorHAnsi" w:hAnsiTheme="minorHAnsi" w:cstheme="minorHAnsi"/>
          </w:rPr>
          <w:t>Git command to a</w:t>
        </w:r>
      </w:ins>
      <w:ins w:id="4392" w:author="rkbansal" w:date="2020-05-03T14:55:00Z">
        <w:r>
          <w:rPr>
            <w:rFonts w:asciiTheme="minorHAnsi" w:hAnsiTheme="minorHAnsi" w:cstheme="minorHAnsi"/>
          </w:rPr>
          <w:t xml:space="preserve">dd the code in the git repository: </w:t>
        </w:r>
      </w:ins>
    </w:p>
    <w:p w14:paraId="46D9A76E" w14:textId="696E61F7" w:rsidR="00B2485A" w:rsidRDefault="00B2485A" w:rsidP="00B2485A">
      <w:pPr>
        <w:pStyle w:val="ListParagraph"/>
        <w:numPr>
          <w:ilvl w:val="2"/>
          <w:numId w:val="19"/>
        </w:numPr>
        <w:jc w:val="both"/>
        <w:rPr>
          <w:ins w:id="4393" w:author="rkbansal" w:date="2020-05-03T14:56:00Z"/>
          <w:rFonts w:asciiTheme="minorHAnsi" w:hAnsiTheme="minorHAnsi" w:cstheme="minorHAnsi"/>
        </w:rPr>
      </w:pPr>
      <w:ins w:id="4394" w:author="rkbansal" w:date="2020-05-03T14:56:00Z">
        <w:r>
          <w:rPr>
            <w:rFonts w:asciiTheme="minorHAnsi" w:hAnsiTheme="minorHAnsi" w:cstheme="minorHAnsi"/>
          </w:rPr>
          <w:t>Git add .</w:t>
        </w:r>
      </w:ins>
    </w:p>
    <w:p w14:paraId="4AB1207D" w14:textId="665261F0" w:rsidR="00B2485A" w:rsidRDefault="00B2485A" w:rsidP="00B2485A">
      <w:pPr>
        <w:pStyle w:val="ListParagraph"/>
        <w:numPr>
          <w:ilvl w:val="1"/>
          <w:numId w:val="19"/>
        </w:numPr>
        <w:jc w:val="both"/>
        <w:rPr>
          <w:ins w:id="4395" w:author="rkbansal" w:date="2020-05-03T14:57:00Z"/>
          <w:rFonts w:asciiTheme="minorHAnsi" w:hAnsiTheme="minorHAnsi" w:cstheme="minorHAnsi"/>
        </w:rPr>
      </w:pPr>
      <w:ins w:id="4396" w:author="rkbansal" w:date="2020-05-03T14:57:00Z">
        <w:r>
          <w:rPr>
            <w:rFonts w:asciiTheme="minorHAnsi" w:hAnsiTheme="minorHAnsi" w:cstheme="minorHAnsi"/>
          </w:rPr>
          <w:t>Git command to c</w:t>
        </w:r>
      </w:ins>
      <w:ins w:id="4397" w:author="rkbansal" w:date="2020-05-03T14:56:00Z">
        <w:r>
          <w:rPr>
            <w:rFonts w:asciiTheme="minorHAnsi" w:hAnsiTheme="minorHAnsi" w:cstheme="minorHAnsi"/>
          </w:rPr>
          <w:t>ommit the</w:t>
        </w:r>
      </w:ins>
      <w:ins w:id="4398" w:author="rkbansal" w:date="2020-05-03T14:57:00Z">
        <w:r>
          <w:rPr>
            <w:rFonts w:asciiTheme="minorHAnsi" w:hAnsiTheme="minorHAnsi" w:cstheme="minorHAnsi"/>
          </w:rPr>
          <w:t xml:space="preserve"> code in the git repository:</w:t>
        </w:r>
      </w:ins>
      <w:ins w:id="4399" w:author="rkbansal" w:date="2020-05-03T14:56:00Z">
        <w:r>
          <w:rPr>
            <w:rFonts w:asciiTheme="minorHAnsi" w:hAnsiTheme="minorHAnsi" w:cstheme="minorHAnsi"/>
          </w:rPr>
          <w:t xml:space="preserve"> </w:t>
        </w:r>
      </w:ins>
    </w:p>
    <w:p w14:paraId="01842482" w14:textId="2E148320" w:rsidR="00B2485A" w:rsidRDefault="00B2485A" w:rsidP="00B2485A">
      <w:pPr>
        <w:pStyle w:val="ListParagraph"/>
        <w:numPr>
          <w:ilvl w:val="2"/>
          <w:numId w:val="19"/>
        </w:numPr>
        <w:jc w:val="both"/>
        <w:rPr>
          <w:ins w:id="4400" w:author="rkbansal" w:date="2020-05-03T15:02:00Z"/>
          <w:rFonts w:asciiTheme="minorHAnsi" w:hAnsiTheme="minorHAnsi" w:cstheme="minorHAnsi"/>
        </w:rPr>
      </w:pPr>
      <w:ins w:id="4401" w:author="rkbansal" w:date="2020-05-03T14:57:00Z">
        <w:r>
          <w:rPr>
            <w:rFonts w:asciiTheme="minorHAnsi" w:hAnsiTheme="minorHAnsi" w:cstheme="minorHAnsi"/>
          </w:rPr>
          <w:t>Git commit -m “Initial Commit”</w:t>
        </w:r>
      </w:ins>
    </w:p>
    <w:p w14:paraId="63F731BF" w14:textId="00CA28E7" w:rsidR="0074713E" w:rsidRDefault="004A493F" w:rsidP="0074713E">
      <w:pPr>
        <w:ind w:left="720"/>
        <w:jc w:val="both"/>
        <w:rPr>
          <w:ins w:id="4402" w:author="rkbansal" w:date="2020-05-03T15:02:00Z"/>
          <w:rFonts w:asciiTheme="minorHAnsi" w:hAnsiTheme="minorHAnsi" w:cstheme="minorHAnsi"/>
        </w:rPr>
      </w:pPr>
      <w:ins w:id="4403" w:author="rkbansal" w:date="2020-05-03T15:21:00Z">
        <w:r>
          <w:rPr>
            <w:noProof/>
          </w:rPr>
          <w:drawing>
            <wp:inline distT="0" distB="0" distL="0" distR="0" wp14:anchorId="668FC5E9" wp14:editId="34A86AFD">
              <wp:extent cx="8515350" cy="336232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515350" cy="3362325"/>
                      </a:xfrm>
                      <a:prstGeom prst="rect">
                        <a:avLst/>
                      </a:prstGeom>
                    </pic:spPr>
                  </pic:pic>
                </a:graphicData>
              </a:graphic>
            </wp:inline>
          </w:drawing>
        </w:r>
      </w:ins>
    </w:p>
    <w:p w14:paraId="1A193347" w14:textId="7A392F34" w:rsidR="003C525D" w:rsidRDefault="003C525D" w:rsidP="00863912">
      <w:pPr>
        <w:pStyle w:val="ListParagraph"/>
        <w:numPr>
          <w:ilvl w:val="0"/>
          <w:numId w:val="19"/>
        </w:numPr>
        <w:jc w:val="both"/>
        <w:rPr>
          <w:ins w:id="4404" w:author="rkbansal" w:date="2020-05-04T00:19:00Z"/>
          <w:rFonts w:asciiTheme="minorHAnsi" w:hAnsiTheme="minorHAnsi" w:cstheme="minorHAnsi"/>
        </w:rPr>
      </w:pPr>
      <w:ins w:id="4405" w:author="rkbansal" w:date="2020-05-04T00:17:00Z">
        <w:r>
          <w:rPr>
            <w:rFonts w:asciiTheme="minorHAnsi" w:hAnsiTheme="minorHAnsi" w:cstheme="minorHAnsi"/>
          </w:rPr>
          <w:t>After creating the git repository</w:t>
        </w:r>
      </w:ins>
      <w:ins w:id="4406" w:author="rkbansal" w:date="2020-05-04T00:18:00Z">
        <w:r>
          <w:rPr>
            <w:rFonts w:asciiTheme="minorHAnsi" w:hAnsiTheme="minorHAnsi" w:cstheme="minorHAnsi"/>
          </w:rPr>
          <w:t>, it can be imported in Eclipse</w:t>
        </w:r>
      </w:ins>
      <w:ins w:id="4407" w:author="rkbansal" w:date="2020-05-04T00:19:00Z">
        <w:r>
          <w:rPr>
            <w:rFonts w:asciiTheme="minorHAnsi" w:hAnsiTheme="minorHAnsi" w:cstheme="minorHAnsi"/>
          </w:rPr>
          <w:t xml:space="preserve"> as GIT repository</w:t>
        </w:r>
      </w:ins>
      <w:ins w:id="4408" w:author="rkbansal" w:date="2020-05-04T00:22:00Z">
        <w:r w:rsidR="00AD6A24">
          <w:rPr>
            <w:rFonts w:asciiTheme="minorHAnsi" w:hAnsiTheme="minorHAnsi" w:cstheme="minorHAnsi"/>
          </w:rPr>
          <w:t xml:space="preserve"> and </w:t>
        </w:r>
      </w:ins>
      <w:ins w:id="4409" w:author="rkbansal" w:date="2020-05-04T00:24:00Z">
        <w:r w:rsidR="00AD6A24">
          <w:rPr>
            <w:rFonts w:asciiTheme="minorHAnsi" w:hAnsiTheme="minorHAnsi" w:cstheme="minorHAnsi"/>
          </w:rPr>
          <w:t>as a General Project.</w:t>
        </w:r>
      </w:ins>
    </w:p>
    <w:p w14:paraId="1031E957" w14:textId="31C9FEA5" w:rsidR="006F7A9F" w:rsidRDefault="00FB143E" w:rsidP="006F7A9F">
      <w:pPr>
        <w:pStyle w:val="ListParagraph"/>
        <w:jc w:val="both"/>
        <w:rPr>
          <w:ins w:id="4410" w:author="rkbansal" w:date="2020-05-04T00:22:00Z"/>
          <w:rFonts w:asciiTheme="minorHAnsi" w:hAnsiTheme="minorHAnsi" w:cstheme="minorHAnsi"/>
        </w:rPr>
      </w:pPr>
      <w:ins w:id="4411" w:author="rkbansal" w:date="2020-05-04T00:22:00Z">
        <w:r>
          <w:rPr>
            <w:noProof/>
          </w:rPr>
          <w:drawing>
            <wp:inline distT="0" distB="0" distL="0" distR="0" wp14:anchorId="3716A9E8" wp14:editId="7B80E8BE">
              <wp:extent cx="4772025" cy="17430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72025" cy="1743075"/>
                      </a:xfrm>
                      <a:prstGeom prst="rect">
                        <a:avLst/>
                      </a:prstGeom>
                    </pic:spPr>
                  </pic:pic>
                </a:graphicData>
              </a:graphic>
            </wp:inline>
          </w:drawing>
        </w:r>
      </w:ins>
    </w:p>
    <w:p w14:paraId="2D3AC0D5" w14:textId="77777777" w:rsidR="00AD6A24" w:rsidRDefault="00AD6A24">
      <w:pPr>
        <w:pStyle w:val="ListParagraph"/>
        <w:jc w:val="both"/>
        <w:rPr>
          <w:ins w:id="4412" w:author="rkbansal" w:date="2020-05-04T00:16:00Z"/>
          <w:rFonts w:asciiTheme="minorHAnsi" w:hAnsiTheme="minorHAnsi" w:cstheme="minorHAnsi"/>
        </w:rPr>
        <w:pPrChange w:id="4413" w:author="rkbansal" w:date="2020-05-04T00:19:00Z">
          <w:pPr>
            <w:pStyle w:val="ListParagraph"/>
            <w:numPr>
              <w:numId w:val="19"/>
            </w:numPr>
            <w:ind w:hanging="360"/>
            <w:jc w:val="both"/>
          </w:pPr>
        </w:pPrChange>
      </w:pPr>
    </w:p>
    <w:p w14:paraId="70CBDB2D" w14:textId="6E6B7794" w:rsidR="009E3D55" w:rsidRDefault="009E3D55" w:rsidP="00863912">
      <w:pPr>
        <w:pStyle w:val="ListParagraph"/>
        <w:numPr>
          <w:ilvl w:val="0"/>
          <w:numId w:val="19"/>
        </w:numPr>
        <w:jc w:val="both"/>
        <w:rPr>
          <w:ins w:id="4414" w:author="rkbansal" w:date="2020-05-04T00:25:00Z"/>
          <w:rFonts w:asciiTheme="minorHAnsi" w:hAnsiTheme="minorHAnsi" w:cstheme="minorHAnsi"/>
        </w:rPr>
      </w:pPr>
      <w:ins w:id="4415" w:author="rkbansal" w:date="2020-05-04T00:25:00Z">
        <w:r>
          <w:rPr>
            <w:rFonts w:asciiTheme="minorHAnsi" w:hAnsiTheme="minorHAnsi" w:cstheme="minorHAnsi"/>
          </w:rPr>
          <w:t>Import as a General Project</w:t>
        </w:r>
      </w:ins>
    </w:p>
    <w:p w14:paraId="2BD76A18" w14:textId="701094D3" w:rsidR="009E3D55" w:rsidRDefault="009E3D55" w:rsidP="009E3D55">
      <w:pPr>
        <w:pStyle w:val="ListParagraph"/>
        <w:jc w:val="both"/>
        <w:rPr>
          <w:ins w:id="4416" w:author="rkbansal" w:date="2020-05-04T00:25:00Z"/>
          <w:rFonts w:asciiTheme="minorHAnsi" w:hAnsiTheme="minorHAnsi" w:cstheme="minorHAnsi"/>
        </w:rPr>
      </w:pPr>
      <w:ins w:id="4417" w:author="rkbansal" w:date="2020-05-04T00:29:00Z">
        <w:r>
          <w:rPr>
            <w:noProof/>
          </w:rPr>
          <w:drawing>
            <wp:inline distT="0" distB="0" distL="0" distR="0" wp14:anchorId="472A67A6" wp14:editId="40D73507">
              <wp:extent cx="5267325" cy="3019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67325" cy="3019425"/>
                      </a:xfrm>
                      <a:prstGeom prst="rect">
                        <a:avLst/>
                      </a:prstGeom>
                    </pic:spPr>
                  </pic:pic>
                </a:graphicData>
              </a:graphic>
            </wp:inline>
          </w:drawing>
        </w:r>
      </w:ins>
    </w:p>
    <w:p w14:paraId="3ED9F679" w14:textId="77777777" w:rsidR="009E3D55" w:rsidRPr="009E3D55" w:rsidRDefault="009E3D55">
      <w:pPr>
        <w:pStyle w:val="ListParagraph"/>
        <w:jc w:val="both"/>
        <w:rPr>
          <w:ins w:id="4418" w:author="rkbansal" w:date="2020-05-04T00:25:00Z"/>
          <w:rFonts w:asciiTheme="minorHAnsi" w:hAnsiTheme="minorHAnsi" w:cstheme="minorHAnsi"/>
          <w:rPrChange w:id="4419" w:author="rkbansal" w:date="2020-05-04T00:26:00Z">
            <w:rPr>
              <w:ins w:id="4420" w:author="rkbansal" w:date="2020-05-04T00:25:00Z"/>
            </w:rPr>
          </w:rPrChange>
        </w:rPr>
        <w:pPrChange w:id="4421" w:author="rkbansal" w:date="2020-05-04T00:30:00Z">
          <w:pPr>
            <w:pStyle w:val="ListParagraph"/>
            <w:numPr>
              <w:numId w:val="19"/>
            </w:numPr>
            <w:ind w:hanging="360"/>
            <w:jc w:val="both"/>
          </w:pPr>
        </w:pPrChange>
      </w:pPr>
    </w:p>
    <w:p w14:paraId="35F3A454" w14:textId="65337F44" w:rsidR="009E3D55" w:rsidRDefault="00000BEC" w:rsidP="00863912">
      <w:pPr>
        <w:pStyle w:val="ListParagraph"/>
        <w:numPr>
          <w:ilvl w:val="0"/>
          <w:numId w:val="19"/>
        </w:numPr>
        <w:jc w:val="both"/>
        <w:rPr>
          <w:ins w:id="4422" w:author="rkbansal" w:date="2020-05-04T00:30:00Z"/>
          <w:rFonts w:asciiTheme="minorHAnsi" w:hAnsiTheme="minorHAnsi" w:cstheme="minorHAnsi"/>
        </w:rPr>
      </w:pPr>
      <w:ins w:id="4423" w:author="rkbansal" w:date="2020-05-04T00:30:00Z">
        <w:r>
          <w:rPr>
            <w:rFonts w:asciiTheme="minorHAnsi" w:hAnsiTheme="minorHAnsi" w:cstheme="minorHAnsi"/>
          </w:rPr>
          <w:t>This project can be seen in eclipse</w:t>
        </w:r>
      </w:ins>
    </w:p>
    <w:p w14:paraId="03A6467F" w14:textId="78B529FC" w:rsidR="00000BEC" w:rsidRDefault="00E33549">
      <w:pPr>
        <w:pStyle w:val="ListParagraph"/>
        <w:jc w:val="both"/>
        <w:rPr>
          <w:ins w:id="4424" w:author="rkbansal" w:date="2020-05-04T00:30:00Z"/>
          <w:rFonts w:asciiTheme="minorHAnsi" w:hAnsiTheme="minorHAnsi" w:cstheme="minorHAnsi"/>
        </w:rPr>
        <w:pPrChange w:id="4425" w:author="rkbansal" w:date="2020-05-04T00:30:00Z">
          <w:pPr>
            <w:pStyle w:val="ListParagraph"/>
            <w:numPr>
              <w:numId w:val="19"/>
            </w:numPr>
            <w:ind w:hanging="360"/>
            <w:jc w:val="both"/>
          </w:pPr>
        </w:pPrChange>
      </w:pPr>
      <w:ins w:id="4426" w:author="rkbansal" w:date="2020-05-04T00:38:00Z">
        <w:r>
          <w:rPr>
            <w:noProof/>
          </w:rPr>
          <w:lastRenderedPageBreak/>
          <w:drawing>
            <wp:inline distT="0" distB="0" distL="0" distR="0" wp14:anchorId="5918AF0B" wp14:editId="230014A3">
              <wp:extent cx="4572000" cy="637222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2000" cy="6372225"/>
                      </a:xfrm>
                      <a:prstGeom prst="rect">
                        <a:avLst/>
                      </a:prstGeom>
                    </pic:spPr>
                  </pic:pic>
                </a:graphicData>
              </a:graphic>
            </wp:inline>
          </w:drawing>
        </w:r>
      </w:ins>
    </w:p>
    <w:p w14:paraId="2C5D5470" w14:textId="63D9CF54" w:rsidR="00292F76" w:rsidRDefault="00292F76" w:rsidP="00863912">
      <w:pPr>
        <w:pStyle w:val="ListParagraph"/>
        <w:numPr>
          <w:ilvl w:val="0"/>
          <w:numId w:val="19"/>
        </w:numPr>
        <w:jc w:val="both"/>
        <w:rPr>
          <w:ins w:id="4427" w:author="rkbansal" w:date="2020-05-03T15:05:00Z"/>
          <w:rFonts w:asciiTheme="minorHAnsi" w:hAnsiTheme="minorHAnsi" w:cstheme="minorHAnsi"/>
        </w:rPr>
      </w:pPr>
      <w:ins w:id="4428" w:author="rkbansal" w:date="2020-05-03T15:02:00Z">
        <w:r>
          <w:rPr>
            <w:rFonts w:asciiTheme="minorHAnsi" w:hAnsiTheme="minorHAnsi" w:cstheme="minorHAnsi"/>
          </w:rPr>
          <w:t xml:space="preserve">Point </w:t>
        </w:r>
        <w:r w:rsidRPr="00E16D9E">
          <w:rPr>
            <w:rFonts w:asciiTheme="minorHAnsi" w:hAnsiTheme="minorHAnsi" w:cstheme="minorHAnsi"/>
          </w:rPr>
          <w:t xml:space="preserve">the </w:t>
        </w:r>
        <w:r w:rsidRPr="00863912">
          <w:rPr>
            <w:rFonts w:asciiTheme="minorHAnsi" w:hAnsiTheme="minorHAnsi" w:cstheme="minorHAnsi"/>
            <w:rPrChange w:id="4429" w:author="rkbansal" w:date="2020-05-03T15:04:00Z">
              <w:rPr>
                <w:rFonts w:ascii="Segoe UI" w:hAnsi="Segoe UI" w:cs="Segoe UI"/>
                <w:b/>
                <w:bCs/>
                <w:color w:val="000000"/>
              </w:rPr>
            </w:rPrChange>
          </w:rPr>
          <w:t>git repo from Config Server</w:t>
        </w:r>
      </w:ins>
    </w:p>
    <w:p w14:paraId="5FCB3CC6" w14:textId="6722756B" w:rsidR="00EA20F9" w:rsidRDefault="00697005" w:rsidP="00EA20F9">
      <w:pPr>
        <w:pStyle w:val="ListParagraph"/>
        <w:jc w:val="both"/>
        <w:rPr>
          <w:ins w:id="4430" w:author="rkbansal" w:date="2020-05-03T15:06:00Z"/>
          <w:rFonts w:asciiTheme="minorHAnsi" w:hAnsiTheme="minorHAnsi" w:cstheme="minorHAnsi"/>
          <w:color w:val="000000"/>
        </w:rPr>
      </w:pPr>
      <w:ins w:id="4431" w:author="rkbansal" w:date="2020-05-03T15:05:00Z">
        <w:r w:rsidRPr="00697005">
          <w:rPr>
            <w:rFonts w:asciiTheme="minorHAnsi" w:hAnsiTheme="minorHAnsi" w:cstheme="minorHAnsi"/>
            <w:color w:val="000000"/>
            <w:rPrChange w:id="4432" w:author="rkbansal" w:date="2020-05-03T15:06:00Z">
              <w:rPr>
                <w:rFonts w:ascii="Segoe UI" w:hAnsi="Segoe UI" w:cs="Segoe UI"/>
                <w:color w:val="000000"/>
              </w:rPr>
            </w:rPrChange>
          </w:rPr>
          <w:t>Update the</w:t>
        </w:r>
        <w:r w:rsidR="00EA20F9" w:rsidRPr="00697005">
          <w:rPr>
            <w:rFonts w:asciiTheme="minorHAnsi" w:hAnsiTheme="minorHAnsi" w:cstheme="minorHAnsi"/>
            <w:color w:val="000000"/>
            <w:rPrChange w:id="4433" w:author="rkbansal" w:date="2020-05-03T15:06:00Z">
              <w:rPr>
                <w:rFonts w:ascii="Segoe UI" w:hAnsi="Segoe UI" w:cs="Segoe UI"/>
                <w:color w:val="000000"/>
              </w:rPr>
            </w:rPrChange>
          </w:rPr>
          <w:t xml:space="preserve"> </w:t>
        </w:r>
        <w:r w:rsidR="00EA20F9" w:rsidRPr="00697005">
          <w:rPr>
            <w:rStyle w:val="HTMLCode"/>
            <w:rFonts w:asciiTheme="minorHAnsi" w:eastAsiaTheme="minorHAnsi" w:hAnsiTheme="minorHAnsi" w:cstheme="minorHAnsi"/>
            <w:color w:val="FF0779"/>
            <w:sz w:val="24"/>
            <w:szCs w:val="24"/>
            <w:rPrChange w:id="4434" w:author="rkbansal" w:date="2020-05-03T15:06:00Z">
              <w:rPr>
                <w:rStyle w:val="HTMLCode"/>
                <w:rFonts w:ascii="Consolas" w:eastAsiaTheme="minorHAnsi" w:hAnsi="Consolas"/>
                <w:color w:val="FF0779"/>
                <w:sz w:val="21"/>
                <w:szCs w:val="21"/>
              </w:rPr>
            </w:rPrChange>
          </w:rPr>
          <w:t>application.properties</w:t>
        </w:r>
        <w:r w:rsidR="00EA20F9" w:rsidRPr="00697005">
          <w:rPr>
            <w:rFonts w:asciiTheme="minorHAnsi" w:hAnsiTheme="minorHAnsi" w:cstheme="minorHAnsi"/>
            <w:color w:val="000000"/>
            <w:rPrChange w:id="4435" w:author="rkbansal" w:date="2020-05-03T15:06:00Z">
              <w:rPr>
                <w:rFonts w:ascii="Segoe UI" w:hAnsi="Segoe UI" w:cs="Segoe UI"/>
                <w:color w:val="000000"/>
              </w:rPr>
            </w:rPrChange>
          </w:rPr>
          <w:t> in the </w:t>
        </w:r>
        <w:r w:rsidR="00EA20F9" w:rsidRPr="00697005">
          <w:rPr>
            <w:rStyle w:val="HTMLCode"/>
            <w:rFonts w:asciiTheme="minorHAnsi" w:eastAsiaTheme="minorHAnsi" w:hAnsiTheme="minorHAnsi" w:cstheme="minorHAnsi"/>
            <w:color w:val="FF0779"/>
            <w:sz w:val="24"/>
            <w:szCs w:val="24"/>
            <w:rPrChange w:id="4436" w:author="rkbansal" w:date="2020-05-03T15:06:00Z">
              <w:rPr>
                <w:rStyle w:val="HTMLCode"/>
                <w:rFonts w:ascii="Consolas" w:eastAsiaTheme="minorHAnsi" w:hAnsi="Consolas"/>
                <w:color w:val="FF0779"/>
                <w:sz w:val="21"/>
                <w:szCs w:val="21"/>
              </w:rPr>
            </w:rPrChange>
          </w:rPr>
          <w:t>src\main\resources</w:t>
        </w:r>
        <w:r w:rsidR="00EA20F9" w:rsidRPr="00697005">
          <w:rPr>
            <w:rFonts w:asciiTheme="minorHAnsi" w:hAnsiTheme="minorHAnsi" w:cstheme="minorHAnsi"/>
            <w:color w:val="000000"/>
            <w:rPrChange w:id="4437" w:author="rkbansal" w:date="2020-05-03T15:06:00Z">
              <w:rPr>
                <w:rFonts w:ascii="Segoe UI" w:hAnsi="Segoe UI" w:cs="Segoe UI"/>
                <w:color w:val="000000"/>
              </w:rPr>
            </w:rPrChange>
          </w:rPr>
          <w:t> directory of </w:t>
        </w:r>
        <w:r w:rsidR="00EA20F9" w:rsidRPr="00697005">
          <w:rPr>
            <w:rStyle w:val="HTMLCode"/>
            <w:rFonts w:asciiTheme="minorHAnsi" w:eastAsiaTheme="minorHAnsi" w:hAnsiTheme="minorHAnsi" w:cstheme="minorHAnsi"/>
            <w:color w:val="FF0779"/>
            <w:sz w:val="24"/>
            <w:szCs w:val="24"/>
            <w:rPrChange w:id="4438" w:author="rkbansal" w:date="2020-05-03T15:06:00Z">
              <w:rPr>
                <w:rStyle w:val="HTMLCode"/>
                <w:rFonts w:ascii="Consolas" w:eastAsiaTheme="minorHAnsi" w:hAnsi="Consolas"/>
                <w:color w:val="FF0779"/>
                <w:sz w:val="21"/>
                <w:szCs w:val="21"/>
              </w:rPr>
            </w:rPrChange>
          </w:rPr>
          <w:t>spring-config-sever</w:t>
        </w:r>
        <w:r w:rsidR="00EA20F9" w:rsidRPr="00697005">
          <w:rPr>
            <w:rFonts w:asciiTheme="minorHAnsi" w:hAnsiTheme="minorHAnsi" w:cstheme="minorHAnsi"/>
            <w:color w:val="000000"/>
            <w:rPrChange w:id="4439" w:author="rkbansal" w:date="2020-05-03T15:06:00Z">
              <w:rPr>
                <w:rFonts w:ascii="Segoe UI" w:hAnsi="Segoe UI" w:cs="Segoe UI"/>
                <w:color w:val="000000"/>
              </w:rPr>
            </w:rPrChange>
          </w:rPr>
          <w:t> project and add below lines.</w:t>
        </w:r>
      </w:ins>
    </w:p>
    <w:p w14:paraId="2FFF76AB" w14:textId="2B2A5D8A" w:rsidR="00FA6A5E" w:rsidRDefault="00ED0926" w:rsidP="00EA20F9">
      <w:pPr>
        <w:pStyle w:val="ListParagraph"/>
        <w:jc w:val="both"/>
        <w:rPr>
          <w:ins w:id="4440" w:author="rkbansal" w:date="2020-05-03T15:22:00Z"/>
          <w:rFonts w:asciiTheme="minorHAnsi" w:hAnsiTheme="minorHAnsi" w:cstheme="minorHAnsi"/>
        </w:rPr>
      </w:pPr>
      <w:ins w:id="4441" w:author="rkbansal" w:date="2020-05-03T15:22:00Z">
        <w:r>
          <w:rPr>
            <w:noProof/>
          </w:rPr>
          <w:drawing>
            <wp:inline distT="0" distB="0" distL="0" distR="0" wp14:anchorId="614EA9BC" wp14:editId="21D281D7">
              <wp:extent cx="6724650" cy="19240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24650" cy="1924050"/>
                      </a:xfrm>
                      <a:prstGeom prst="rect">
                        <a:avLst/>
                      </a:prstGeom>
                    </pic:spPr>
                  </pic:pic>
                </a:graphicData>
              </a:graphic>
            </wp:inline>
          </w:drawing>
        </w:r>
      </w:ins>
    </w:p>
    <w:p w14:paraId="13534FDA" w14:textId="3340BDED" w:rsidR="007619A9" w:rsidRDefault="007619A9" w:rsidP="007619A9">
      <w:pPr>
        <w:pStyle w:val="ListParagraph"/>
        <w:numPr>
          <w:ilvl w:val="0"/>
          <w:numId w:val="19"/>
        </w:numPr>
        <w:jc w:val="both"/>
        <w:rPr>
          <w:ins w:id="4442" w:author="rkbansal" w:date="2020-05-03T15:26:00Z"/>
          <w:rFonts w:asciiTheme="minorHAnsi" w:hAnsiTheme="minorHAnsi" w:cstheme="minorHAnsi"/>
        </w:rPr>
      </w:pPr>
      <w:ins w:id="4443" w:author="rkbansal" w:date="2020-05-03T15:22:00Z">
        <w:r>
          <w:rPr>
            <w:rFonts w:asciiTheme="minorHAnsi" w:hAnsiTheme="minorHAnsi" w:cstheme="minorHAnsi"/>
          </w:rPr>
          <w:t>To verify the Config server configuration, run the Config</w:t>
        </w:r>
      </w:ins>
      <w:ins w:id="4444" w:author="rkbansal" w:date="2020-05-03T15:23:00Z">
        <w:r>
          <w:rPr>
            <w:rFonts w:asciiTheme="minorHAnsi" w:hAnsiTheme="minorHAnsi" w:cstheme="minorHAnsi"/>
          </w:rPr>
          <w:t xml:space="preserve"> Server application</w:t>
        </w:r>
        <w:r w:rsidR="007D3830">
          <w:rPr>
            <w:rFonts w:asciiTheme="minorHAnsi" w:hAnsiTheme="minorHAnsi" w:cstheme="minorHAnsi"/>
          </w:rPr>
          <w:t xml:space="preserve"> and check the</w:t>
        </w:r>
      </w:ins>
      <w:ins w:id="4445" w:author="rkbansal" w:date="2020-05-03T15:26:00Z">
        <w:r w:rsidR="00D006B2">
          <w:rPr>
            <w:rFonts w:asciiTheme="minorHAnsi" w:hAnsiTheme="minorHAnsi" w:cstheme="minorHAnsi"/>
          </w:rPr>
          <w:t xml:space="preserve"> following</w:t>
        </w:r>
      </w:ins>
      <w:ins w:id="4446" w:author="rkbansal" w:date="2020-05-03T15:23:00Z">
        <w:r w:rsidR="007D3830">
          <w:rPr>
            <w:rFonts w:asciiTheme="minorHAnsi" w:hAnsiTheme="minorHAnsi" w:cstheme="minorHAnsi"/>
          </w:rPr>
          <w:t xml:space="preserve"> </w:t>
        </w:r>
        <w:r w:rsidR="000059D0">
          <w:rPr>
            <w:rFonts w:asciiTheme="minorHAnsi" w:hAnsiTheme="minorHAnsi" w:cstheme="minorHAnsi"/>
          </w:rPr>
          <w:t>URL:</w:t>
        </w:r>
      </w:ins>
    </w:p>
    <w:p w14:paraId="55C3092F" w14:textId="28716A5F" w:rsidR="00D006B2" w:rsidRDefault="00D006B2" w:rsidP="00B83A77">
      <w:pPr>
        <w:pStyle w:val="ListParagraph"/>
        <w:numPr>
          <w:ilvl w:val="1"/>
          <w:numId w:val="19"/>
        </w:numPr>
        <w:jc w:val="both"/>
        <w:rPr>
          <w:ins w:id="4447" w:author="rkbansal" w:date="2020-05-03T15:27:00Z"/>
        </w:rPr>
      </w:pPr>
      <w:ins w:id="4448" w:author="rkbansal" w:date="2020-05-03T15:26:00Z">
        <w:r>
          <w:t xml:space="preserve">URL to check the dev properties of people-mgmt-service : </w:t>
        </w:r>
        <w:r>
          <w:fldChar w:fldCharType="begin"/>
        </w:r>
        <w:r>
          <w:instrText xml:space="preserve"> HYPERLINK "</w:instrText>
        </w:r>
        <w:r w:rsidRPr="00D006B2">
          <w:rPr>
            <w:rPrChange w:id="4449" w:author="rkbansal" w:date="2020-05-03T15:26:00Z">
              <w:rPr>
                <w:rStyle w:val="Hyperlink"/>
              </w:rPr>
            </w:rPrChange>
          </w:rPr>
          <w:instrText>http://localhost:8888/people-mgmt-service/dev</w:instrText>
        </w:r>
        <w:r>
          <w:instrText xml:space="preserve">" </w:instrText>
        </w:r>
        <w:r>
          <w:fldChar w:fldCharType="separate"/>
        </w:r>
        <w:r w:rsidRPr="00E16D9E">
          <w:rPr>
            <w:rStyle w:val="Hyperlink"/>
          </w:rPr>
          <w:t>http://localhost:8888/people-mgmt-service/dev</w:t>
        </w:r>
        <w:r>
          <w:fldChar w:fldCharType="end"/>
        </w:r>
      </w:ins>
    </w:p>
    <w:p w14:paraId="220A8206" w14:textId="3AC128EF" w:rsidR="00B83A77" w:rsidRDefault="00B83A77">
      <w:pPr>
        <w:pStyle w:val="ListParagraph"/>
        <w:ind w:left="1440"/>
        <w:jc w:val="both"/>
        <w:rPr>
          <w:ins w:id="4450" w:author="rkbansal" w:date="2020-05-03T15:26:00Z"/>
        </w:rPr>
        <w:pPrChange w:id="4451" w:author="rkbansal" w:date="2020-05-03T15:27:00Z">
          <w:pPr>
            <w:pStyle w:val="ListParagraph"/>
            <w:jc w:val="both"/>
          </w:pPr>
        </w:pPrChange>
      </w:pPr>
      <w:ins w:id="4452" w:author="rkbansal" w:date="2020-05-03T15:27:00Z">
        <w:r>
          <w:rPr>
            <w:noProof/>
          </w:rPr>
          <w:drawing>
            <wp:inline distT="0" distB="0" distL="0" distR="0" wp14:anchorId="1F4C325E" wp14:editId="55A8B403">
              <wp:extent cx="9779000" cy="932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779000" cy="932180"/>
                      </a:xfrm>
                      <a:prstGeom prst="rect">
                        <a:avLst/>
                      </a:prstGeom>
                    </pic:spPr>
                  </pic:pic>
                </a:graphicData>
              </a:graphic>
            </wp:inline>
          </w:drawing>
        </w:r>
      </w:ins>
    </w:p>
    <w:p w14:paraId="0FAD7156" w14:textId="565D2753" w:rsidR="005C2BC6" w:rsidRDefault="005C2BC6" w:rsidP="005C2BC6">
      <w:pPr>
        <w:pStyle w:val="ListParagraph"/>
        <w:numPr>
          <w:ilvl w:val="1"/>
          <w:numId w:val="19"/>
        </w:numPr>
        <w:jc w:val="both"/>
        <w:rPr>
          <w:ins w:id="4453" w:author="rkbansal" w:date="2020-05-03T15:28:00Z"/>
        </w:rPr>
      </w:pPr>
      <w:ins w:id="4454" w:author="rkbansal" w:date="2020-05-03T15:27:00Z">
        <w:r>
          <w:t xml:space="preserve">URL to check the prod properties of people-mgmt-service : </w:t>
        </w:r>
      </w:ins>
      <w:ins w:id="4455" w:author="rkbansal" w:date="2020-05-03T15:28:00Z">
        <w:r w:rsidR="006A2132">
          <w:fldChar w:fldCharType="begin"/>
        </w:r>
        <w:r w:rsidR="006A2132">
          <w:instrText xml:space="preserve"> HYPERLINK "http://localhost:8888/people-mgmt-service/prod" </w:instrText>
        </w:r>
        <w:r w:rsidR="006A2132">
          <w:fldChar w:fldCharType="separate"/>
        </w:r>
        <w:r w:rsidR="006A2132">
          <w:rPr>
            <w:rStyle w:val="Hyperlink"/>
          </w:rPr>
          <w:t>http://localhost:8888/people-mgmt-service/prod</w:t>
        </w:r>
        <w:r w:rsidR="006A2132">
          <w:fldChar w:fldCharType="end"/>
        </w:r>
      </w:ins>
    </w:p>
    <w:p w14:paraId="4EBA7E82" w14:textId="2E73A581" w:rsidR="004A4F63" w:rsidRDefault="00F91238">
      <w:pPr>
        <w:pStyle w:val="ListParagraph"/>
        <w:ind w:left="1440"/>
        <w:jc w:val="both"/>
        <w:rPr>
          <w:ins w:id="4456" w:author="rkbansal" w:date="2020-05-03T15:27:00Z"/>
        </w:rPr>
        <w:pPrChange w:id="4457" w:author="rkbansal" w:date="2020-05-03T15:28:00Z">
          <w:pPr>
            <w:pStyle w:val="ListParagraph"/>
            <w:numPr>
              <w:ilvl w:val="1"/>
              <w:numId w:val="19"/>
            </w:numPr>
            <w:ind w:left="1440" w:hanging="360"/>
            <w:jc w:val="both"/>
          </w:pPr>
        </w:pPrChange>
      </w:pPr>
      <w:ins w:id="4458" w:author="rkbansal" w:date="2020-05-03T15:29:00Z">
        <w:r>
          <w:rPr>
            <w:noProof/>
          </w:rPr>
          <w:drawing>
            <wp:inline distT="0" distB="0" distL="0" distR="0" wp14:anchorId="25A1149D" wp14:editId="08241A0B">
              <wp:extent cx="9779000" cy="84772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779000" cy="847725"/>
                      </a:xfrm>
                      <a:prstGeom prst="rect">
                        <a:avLst/>
                      </a:prstGeom>
                    </pic:spPr>
                  </pic:pic>
                </a:graphicData>
              </a:graphic>
            </wp:inline>
          </w:drawing>
        </w:r>
      </w:ins>
    </w:p>
    <w:p w14:paraId="40B80B29" w14:textId="241B2679" w:rsidR="00D006B2" w:rsidRDefault="00D006B2">
      <w:pPr>
        <w:pStyle w:val="ListParagraph"/>
        <w:jc w:val="both"/>
        <w:rPr>
          <w:ins w:id="4459" w:author="rkbansal" w:date="2020-05-03T15:22:00Z"/>
          <w:rFonts w:asciiTheme="minorHAnsi" w:hAnsiTheme="minorHAnsi" w:cstheme="minorHAnsi"/>
        </w:rPr>
        <w:pPrChange w:id="4460" w:author="rkbansal" w:date="2020-05-03T15:26:00Z">
          <w:pPr>
            <w:pStyle w:val="ListParagraph"/>
            <w:numPr>
              <w:numId w:val="19"/>
            </w:numPr>
            <w:ind w:hanging="360"/>
            <w:jc w:val="both"/>
          </w:pPr>
        </w:pPrChange>
      </w:pPr>
    </w:p>
    <w:p w14:paraId="1E57E3D0" w14:textId="6AEBFBD8" w:rsidR="00DA55D2" w:rsidRDefault="00DA55D2" w:rsidP="00DA55D2">
      <w:pPr>
        <w:pStyle w:val="Heading3"/>
        <w:rPr>
          <w:ins w:id="4461" w:author="rkbansal" w:date="2020-06-21T17:30:00Z"/>
          <w:b/>
          <w:bCs/>
        </w:rPr>
      </w:pPr>
      <w:ins w:id="4462" w:author="rkbansal" w:date="2020-06-21T17:29:00Z">
        <w:r>
          <w:rPr>
            <w:b/>
            <w:bCs/>
          </w:rPr>
          <w:t xml:space="preserve">C. </w:t>
        </w:r>
      </w:ins>
      <w:ins w:id="4463" w:author="rkbansal" w:date="2020-06-21T17:30:00Z">
        <w:r>
          <w:rPr>
            <w:b/>
            <w:bCs/>
          </w:rPr>
          <w:t>[Optional]</w:t>
        </w:r>
      </w:ins>
      <w:ins w:id="4464" w:author="rkbansal" w:date="2020-06-21T17:29:00Z">
        <w:r>
          <w:rPr>
            <w:b/>
            <w:bCs/>
          </w:rPr>
          <w:t>Move</w:t>
        </w:r>
        <w:r w:rsidRPr="00B32E2D">
          <w:rPr>
            <w:b/>
            <w:bCs/>
          </w:rPr>
          <w:t xml:space="preserve"> the </w:t>
        </w:r>
        <w:r>
          <w:rPr>
            <w:b/>
            <w:bCs/>
          </w:rPr>
          <w:t xml:space="preserve">local </w:t>
        </w:r>
        <w:r w:rsidRPr="00B32E2D">
          <w:rPr>
            <w:b/>
            <w:bCs/>
          </w:rPr>
          <w:t>config server git repo</w:t>
        </w:r>
        <w:r>
          <w:rPr>
            <w:b/>
            <w:bCs/>
          </w:rPr>
          <w:t xml:space="preserve"> to </w:t>
        </w:r>
      </w:ins>
      <w:ins w:id="4465" w:author="rkbansal" w:date="2020-06-21T17:30:00Z">
        <w:r>
          <w:rPr>
            <w:b/>
            <w:bCs/>
          </w:rPr>
          <w:t>GitHub</w:t>
        </w:r>
      </w:ins>
    </w:p>
    <w:p w14:paraId="7A296D39" w14:textId="77B7D1CE" w:rsidR="00DA55D2" w:rsidRDefault="00DA55D2" w:rsidP="00DA55D2">
      <w:pPr>
        <w:pStyle w:val="ListParagraph"/>
        <w:numPr>
          <w:ilvl w:val="0"/>
          <w:numId w:val="110"/>
        </w:numPr>
        <w:rPr>
          <w:ins w:id="4466" w:author="rkbansal" w:date="2020-06-21T17:30:00Z"/>
        </w:rPr>
      </w:pPr>
      <w:ins w:id="4467" w:author="rkbansal" w:date="2020-06-21T17:30:00Z">
        <w:r>
          <w:t>After performing the step B.</w:t>
        </w:r>
      </w:ins>
    </w:p>
    <w:p w14:paraId="61F8B9E7" w14:textId="66243C88" w:rsidR="00DA55D2" w:rsidRDefault="00DA55D2" w:rsidP="00DA55D2">
      <w:pPr>
        <w:pStyle w:val="ListParagraph"/>
        <w:numPr>
          <w:ilvl w:val="0"/>
          <w:numId w:val="110"/>
        </w:numPr>
        <w:rPr>
          <w:ins w:id="4468" w:author="rkbansal" w:date="2020-06-21T17:34:00Z"/>
        </w:rPr>
      </w:pPr>
      <w:ins w:id="4469" w:author="rkbansal" w:date="2020-06-21T17:33:00Z">
        <w:r>
          <w:t>Follow the below steps to c</w:t>
        </w:r>
      </w:ins>
      <w:ins w:id="4470" w:author="rkbansal" w:date="2020-06-21T17:30:00Z">
        <w:r>
          <w:t>reate the remote</w:t>
        </w:r>
      </w:ins>
      <w:ins w:id="4471" w:author="rkbansal" w:date="2020-06-21T17:33:00Z">
        <w:r>
          <w:t>, empty folder/</w:t>
        </w:r>
      </w:ins>
      <w:ins w:id="4472" w:author="rkbansal" w:date="2020-06-21T17:30:00Z">
        <w:r>
          <w:t xml:space="preserve">repository in </w:t>
        </w:r>
      </w:ins>
      <w:ins w:id="4473" w:author="rkbansal" w:date="2020-06-21T17:37:00Z">
        <w:r w:rsidR="006B4C95">
          <w:t>GitHub</w:t>
        </w:r>
      </w:ins>
      <w:ins w:id="4474" w:author="rkbansal" w:date="2020-06-21T17:31:00Z">
        <w:r>
          <w:t xml:space="preserve"> named:</w:t>
        </w:r>
      </w:ins>
    </w:p>
    <w:p w14:paraId="166C3359" w14:textId="2B78DC8B" w:rsidR="00DA55D2" w:rsidRDefault="00DA55D2">
      <w:pPr>
        <w:pStyle w:val="NormalWeb"/>
        <w:numPr>
          <w:ilvl w:val="1"/>
          <w:numId w:val="110"/>
        </w:numPr>
        <w:shd w:val="clear" w:color="auto" w:fill="FFFFFF"/>
        <w:spacing w:before="240" w:beforeAutospacing="0" w:after="240" w:afterAutospacing="0"/>
        <w:rPr>
          <w:ins w:id="4475" w:author="rkbansal" w:date="2020-06-21T17:34:00Z"/>
          <w:rFonts w:ascii="Segoe UI" w:hAnsi="Segoe UI" w:cs="Segoe UI"/>
          <w:color w:val="24292E"/>
        </w:rPr>
        <w:pPrChange w:id="4476" w:author="rkbansal" w:date="2020-06-21T17:34:00Z">
          <w:pPr>
            <w:pStyle w:val="NormalWeb"/>
            <w:numPr>
              <w:numId w:val="110"/>
            </w:numPr>
            <w:shd w:val="clear" w:color="auto" w:fill="FFFFFF"/>
            <w:spacing w:before="240" w:beforeAutospacing="0" w:after="240" w:afterAutospacing="0"/>
            <w:ind w:left="720" w:hanging="360"/>
          </w:pPr>
        </w:pPrChange>
      </w:pPr>
      <w:ins w:id="4477" w:author="rkbansal" w:date="2020-06-21T17:34:00Z">
        <w:r>
          <w:rPr>
            <w:rFonts w:ascii="Segoe UI" w:hAnsi="Segoe UI" w:cs="Segoe UI"/>
            <w:color w:val="24292E"/>
          </w:rPr>
          <w:t xml:space="preserve">Login to your </w:t>
        </w:r>
      </w:ins>
      <w:ins w:id="4478" w:author="rkbansal" w:date="2020-06-21T17:37:00Z">
        <w:r w:rsidR="006B4C95">
          <w:rPr>
            <w:rFonts w:ascii="Segoe UI" w:hAnsi="Segoe UI" w:cs="Segoe UI"/>
            <w:color w:val="24292E"/>
          </w:rPr>
          <w:t>GitHub</w:t>
        </w:r>
      </w:ins>
      <w:ins w:id="4479" w:author="rkbansal" w:date="2020-06-21T17:34:00Z">
        <w:r>
          <w:rPr>
            <w:rFonts w:ascii="Segoe UI" w:hAnsi="Segoe UI" w:cs="Segoe UI"/>
            <w:color w:val="24292E"/>
          </w:rPr>
          <w:t xml:space="preserve"> account.</w:t>
        </w:r>
      </w:ins>
    </w:p>
    <w:p w14:paraId="4FFAA5A3" w14:textId="73026EDF" w:rsidR="00DA55D2" w:rsidRDefault="00DA55D2" w:rsidP="00DA55D2">
      <w:pPr>
        <w:pStyle w:val="NormalWeb"/>
        <w:numPr>
          <w:ilvl w:val="1"/>
          <w:numId w:val="110"/>
        </w:numPr>
        <w:shd w:val="clear" w:color="auto" w:fill="FFFFFF"/>
        <w:spacing w:before="240" w:beforeAutospacing="0" w:after="240" w:afterAutospacing="0"/>
        <w:rPr>
          <w:ins w:id="4480" w:author="rkbansal" w:date="2020-06-21T17:34:00Z"/>
          <w:rFonts w:ascii="Segoe UI" w:hAnsi="Segoe UI" w:cs="Segoe UI"/>
          <w:color w:val="24292E"/>
        </w:rPr>
      </w:pPr>
      <w:ins w:id="4481" w:author="rkbansal" w:date="2020-06-21T17:34:00Z">
        <w:r>
          <w:rPr>
            <w:rFonts w:ascii="Segoe UI" w:hAnsi="Segoe UI" w:cs="Segoe UI"/>
            <w:color w:val="24292E"/>
          </w:rPr>
          <w:t xml:space="preserve">At the top right of any </w:t>
        </w:r>
      </w:ins>
      <w:ins w:id="4482" w:author="rkbansal" w:date="2020-06-21T17:37:00Z">
        <w:r w:rsidR="006B4C95">
          <w:rPr>
            <w:rFonts w:ascii="Segoe UI" w:hAnsi="Segoe UI" w:cs="Segoe UI"/>
            <w:color w:val="24292E"/>
          </w:rPr>
          <w:t>GitHub</w:t>
        </w:r>
      </w:ins>
      <w:ins w:id="4483" w:author="rkbansal" w:date="2020-06-21T17:34:00Z">
        <w:r>
          <w:rPr>
            <w:rFonts w:ascii="Segoe UI" w:hAnsi="Segoe UI" w:cs="Segoe UI"/>
            <w:color w:val="24292E"/>
          </w:rPr>
          <w:t xml:space="preserve"> page, you should see a '+' icon. Click that, then select 'New Repository'.</w:t>
        </w:r>
      </w:ins>
    </w:p>
    <w:p w14:paraId="34E8A3EE" w14:textId="1C36A739" w:rsidR="00DA55D2" w:rsidRDefault="00DA55D2">
      <w:pPr>
        <w:pStyle w:val="NormalWeb"/>
        <w:numPr>
          <w:ilvl w:val="1"/>
          <w:numId w:val="110"/>
        </w:numPr>
        <w:shd w:val="clear" w:color="auto" w:fill="FFFFFF"/>
        <w:spacing w:before="240" w:beforeAutospacing="0" w:after="240" w:afterAutospacing="0"/>
        <w:rPr>
          <w:ins w:id="4484" w:author="rkbansal" w:date="2020-06-21T17:34:00Z"/>
          <w:rFonts w:ascii="Segoe UI" w:hAnsi="Segoe UI" w:cs="Segoe UI"/>
          <w:color w:val="24292E"/>
        </w:rPr>
        <w:pPrChange w:id="4485" w:author="rkbansal" w:date="2020-06-21T17:34:00Z">
          <w:pPr>
            <w:pStyle w:val="NormalWeb"/>
            <w:numPr>
              <w:numId w:val="110"/>
            </w:numPr>
            <w:shd w:val="clear" w:color="auto" w:fill="FFFFFF"/>
            <w:spacing w:before="240" w:beforeAutospacing="0" w:after="240" w:afterAutospacing="0"/>
            <w:ind w:left="720" w:hanging="360"/>
          </w:pPr>
        </w:pPrChange>
      </w:pPr>
      <w:ins w:id="4486" w:author="rkbansal" w:date="2020-06-21T17:34:00Z">
        <w:r>
          <w:rPr>
            <w:rFonts w:ascii="Segoe UI" w:hAnsi="Segoe UI" w:cs="Segoe UI"/>
            <w:color w:val="24292E"/>
          </w:rPr>
          <w:t xml:space="preserve">Give your repository a name--ideally the same name as your local project. If I'm building a </w:t>
        </w:r>
      </w:ins>
      <w:ins w:id="4487" w:author="rkbansal" w:date="2020-06-21T17:35:00Z">
        <w:r w:rsidRPr="00DA55D2">
          <w:rPr>
            <w:rStyle w:val="Strong"/>
            <w:rFonts w:ascii="Georgia" w:hAnsi="Georgia" w:cstheme="minorBidi"/>
            <w:b w:val="0"/>
            <w:bCs w:val="0"/>
            <w:rPrChange w:id="4488"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4489" w:author="rkbansal" w:date="2020-06-21T17:35:00Z">
              <w:rPr>
                <w:rStyle w:val="Strong"/>
                <w:rFonts w:ascii="Segoe UI" w:hAnsi="Segoe UI" w:cs="Segoe UI"/>
                <w:color w:val="272727"/>
                <w:shd w:val="clear" w:color="auto" w:fill="FFFFFF"/>
              </w:rPr>
            </w:rPrChange>
          </w:rPr>
          <w:t>config-server-git-repo</w:t>
        </w:r>
        <w:r w:rsidRPr="00B32E2D">
          <w:rPr>
            <w:rFonts w:ascii="Segoe UI" w:hAnsi="Segoe UI" w:cs="Segoe UI"/>
            <w:color w:val="272727"/>
            <w:shd w:val="clear" w:color="auto" w:fill="FFFFFF"/>
          </w:rPr>
          <w:t> </w:t>
        </w:r>
        <w:r>
          <w:rPr>
            <w:rFonts w:ascii="Segoe UI" w:hAnsi="Segoe UI" w:cs="Segoe UI"/>
            <w:color w:val="24292E"/>
          </w:rPr>
          <w:t xml:space="preserve"> </w:t>
        </w:r>
      </w:ins>
      <w:ins w:id="4490" w:author="rkbansal" w:date="2020-06-21T17:34:00Z">
        <w:r>
          <w:rPr>
            <w:rFonts w:ascii="Segoe UI" w:hAnsi="Segoe UI" w:cs="Segoe UI"/>
            <w:color w:val="24292E"/>
          </w:rPr>
          <w:t>application, its folder will be called '</w:t>
        </w:r>
      </w:ins>
      <w:ins w:id="4491" w:author="rkbansal" w:date="2020-06-21T17:35:00Z">
        <w:r w:rsidRPr="00DA55D2">
          <w:rPr>
            <w:rStyle w:val="Strong"/>
            <w:rFonts w:ascii="Georgia" w:hAnsi="Georgia" w:cstheme="minorBidi"/>
            <w:b w:val="0"/>
            <w:bCs w:val="0"/>
            <w:rPrChange w:id="4492"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4493" w:author="rkbansal" w:date="2020-06-21T17:35:00Z">
              <w:rPr>
                <w:rStyle w:val="Strong"/>
                <w:rFonts w:ascii="Segoe UI" w:hAnsi="Segoe UI" w:cs="Segoe UI"/>
                <w:color w:val="272727"/>
                <w:shd w:val="clear" w:color="auto" w:fill="FFFFFF"/>
              </w:rPr>
            </w:rPrChange>
          </w:rPr>
          <w:t>config-server-git-repo</w:t>
        </w:r>
      </w:ins>
      <w:ins w:id="4494" w:author="rkbansal" w:date="2020-06-21T17:34:00Z">
        <w:r>
          <w:rPr>
            <w:rFonts w:ascii="Segoe UI" w:hAnsi="Segoe UI" w:cs="Segoe UI"/>
            <w:color w:val="24292E"/>
          </w:rPr>
          <w:t>' on my computer, and '</w:t>
        </w:r>
      </w:ins>
      <w:ins w:id="4495" w:author="rkbansal" w:date="2020-06-21T17:35:00Z">
        <w:r w:rsidRPr="00DA55D2">
          <w:rPr>
            <w:rStyle w:val="Strong"/>
            <w:rFonts w:ascii="Georgia" w:hAnsi="Georgia" w:cstheme="minorBidi"/>
          </w:rPr>
          <w:t xml:space="preserve"> </w:t>
        </w:r>
        <w:r w:rsidRPr="00DA55D2">
          <w:rPr>
            <w:rStyle w:val="Strong"/>
            <w:rFonts w:ascii="Georgia" w:hAnsi="Georgia" w:cstheme="minorBidi"/>
            <w:b w:val="0"/>
            <w:bCs w:val="0"/>
            <w:rPrChange w:id="4496"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4497" w:author="rkbansal" w:date="2020-06-21T17:35:00Z">
              <w:rPr>
                <w:rStyle w:val="Strong"/>
                <w:rFonts w:ascii="Segoe UI" w:hAnsi="Segoe UI" w:cs="Segoe UI"/>
                <w:color w:val="272727"/>
                <w:shd w:val="clear" w:color="auto" w:fill="FFFFFF"/>
              </w:rPr>
            </w:rPrChange>
          </w:rPr>
          <w:t>config-server-git-repo</w:t>
        </w:r>
      </w:ins>
      <w:ins w:id="4498" w:author="rkbansal" w:date="2020-06-21T17:34:00Z">
        <w:r>
          <w:rPr>
            <w:rFonts w:ascii="Segoe UI" w:hAnsi="Segoe UI" w:cs="Segoe UI"/>
            <w:color w:val="24292E"/>
          </w:rPr>
          <w:t xml:space="preserve">' will be the </w:t>
        </w:r>
      </w:ins>
      <w:ins w:id="4499" w:author="rkbansal" w:date="2020-06-21T17:37:00Z">
        <w:r w:rsidR="006B4C95">
          <w:rPr>
            <w:rFonts w:ascii="Segoe UI" w:hAnsi="Segoe UI" w:cs="Segoe UI"/>
            <w:color w:val="24292E"/>
          </w:rPr>
          <w:t>GitHub</w:t>
        </w:r>
      </w:ins>
      <w:ins w:id="4500" w:author="rkbansal" w:date="2020-06-21T17:34:00Z">
        <w:r>
          <w:rPr>
            <w:rFonts w:ascii="Segoe UI" w:hAnsi="Segoe UI" w:cs="Segoe UI"/>
            <w:color w:val="24292E"/>
          </w:rPr>
          <w:t xml:space="preserve"> repository name as well.</w:t>
        </w:r>
      </w:ins>
    </w:p>
    <w:p w14:paraId="084D3EBB" w14:textId="1DBA997E" w:rsidR="00DA55D2" w:rsidRPr="004C1814" w:rsidRDefault="00DA55D2" w:rsidP="006B4C95">
      <w:pPr>
        <w:pStyle w:val="NormalWeb"/>
        <w:numPr>
          <w:ilvl w:val="1"/>
          <w:numId w:val="110"/>
        </w:numPr>
        <w:shd w:val="clear" w:color="auto" w:fill="FFFFFF"/>
        <w:spacing w:before="240" w:beforeAutospacing="0" w:after="240" w:afterAutospacing="0"/>
        <w:rPr>
          <w:ins w:id="4501" w:author="rkbansal" w:date="2020-06-21T17:51:00Z"/>
          <w:rPrChange w:id="4502" w:author="rkbansal" w:date="2020-06-21T17:51:00Z">
            <w:rPr>
              <w:ins w:id="4503" w:author="rkbansal" w:date="2020-06-21T17:51:00Z"/>
              <w:rFonts w:ascii="Segoe UI" w:hAnsi="Segoe UI" w:cs="Segoe UI"/>
              <w:color w:val="24292E"/>
            </w:rPr>
          </w:rPrChange>
        </w:rPr>
      </w:pPr>
      <w:ins w:id="4504" w:author="rkbansal" w:date="2020-06-21T17:36:00Z">
        <w:r w:rsidRPr="00DA55D2">
          <w:rPr>
            <w:rFonts w:ascii="Segoe UI" w:hAnsi="Segoe UI" w:cs="Segoe UI"/>
            <w:color w:val="24292E"/>
          </w:rPr>
          <w:t>Click 'Create Repository'. The next screen you see will be important, so don't close it.</w:t>
        </w:r>
      </w:ins>
    </w:p>
    <w:p w14:paraId="1A9F36B1" w14:textId="333285E4" w:rsidR="004C1814" w:rsidRDefault="004C1814">
      <w:pPr>
        <w:pStyle w:val="NormalWeb"/>
        <w:shd w:val="clear" w:color="auto" w:fill="FFFFFF"/>
        <w:spacing w:before="240" w:beforeAutospacing="0" w:after="240" w:afterAutospacing="0"/>
        <w:ind w:left="1440"/>
        <w:rPr>
          <w:ins w:id="4505" w:author="rkbansal" w:date="2020-06-21T17:32:00Z"/>
        </w:rPr>
        <w:pPrChange w:id="4506" w:author="rkbansal" w:date="2020-06-21T17:51:00Z">
          <w:pPr>
            <w:pStyle w:val="ListParagraph"/>
            <w:numPr>
              <w:numId w:val="110"/>
            </w:numPr>
            <w:ind w:hanging="360"/>
          </w:pPr>
        </w:pPrChange>
      </w:pPr>
      <w:ins w:id="4507" w:author="rkbansal" w:date="2020-06-21T17:51:00Z">
        <w:r>
          <w:rPr>
            <w:noProof/>
          </w:rPr>
          <w:lastRenderedPageBreak/>
          <w:drawing>
            <wp:inline distT="0" distB="0" distL="0" distR="0" wp14:anchorId="3447591D" wp14:editId="30328CD8">
              <wp:extent cx="9448800" cy="263842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448800" cy="2638425"/>
                      </a:xfrm>
                      <a:prstGeom prst="rect">
                        <a:avLst/>
                      </a:prstGeom>
                    </pic:spPr>
                  </pic:pic>
                </a:graphicData>
              </a:graphic>
            </wp:inline>
          </w:drawing>
        </w:r>
      </w:ins>
    </w:p>
    <w:p w14:paraId="2385F8BB" w14:textId="6541B477" w:rsidR="00DA55D2" w:rsidRDefault="006B4C95" w:rsidP="006B4C95">
      <w:pPr>
        <w:pStyle w:val="ListParagraph"/>
        <w:numPr>
          <w:ilvl w:val="0"/>
          <w:numId w:val="110"/>
        </w:numPr>
        <w:rPr>
          <w:ins w:id="4508" w:author="rkbansal" w:date="2020-06-21T18:20:00Z"/>
        </w:rPr>
      </w:pPr>
      <w:ins w:id="4509" w:author="rkbansal" w:date="2020-06-21T17:46:00Z">
        <w:r>
          <w:t>Connect your local project folder to your empty folder/repository</w:t>
        </w:r>
      </w:ins>
      <w:ins w:id="4510" w:author="rkbansal" w:date="2020-06-21T17:52:00Z">
        <w:r w:rsidR="00E91FF6">
          <w:t>(</w:t>
        </w:r>
        <w:r w:rsidR="00E91FF6" w:rsidRPr="00797D24">
          <w:rPr>
            <w:color w:val="4472C4" w:themeColor="accent1"/>
            <w:rPrChange w:id="4511" w:author="rkbansal" w:date="2020-06-21T17:52:00Z">
              <w:rPr/>
            </w:rPrChange>
          </w:rPr>
          <w:t>https://github.com/rajivbansal2981/bjjd-config-server-git-repo.git</w:t>
        </w:r>
        <w:r w:rsidR="00E91FF6">
          <w:t>)</w:t>
        </w:r>
      </w:ins>
      <w:ins w:id="4512" w:author="rkbansal" w:date="2020-06-21T17:46:00Z">
        <w:r>
          <w:t xml:space="preserve"> on GitHub</w:t>
        </w:r>
      </w:ins>
    </w:p>
    <w:p w14:paraId="46FC1370" w14:textId="040B10FC" w:rsidR="00FD3C85" w:rsidRPr="00FD3C85" w:rsidRDefault="00FD3C85" w:rsidP="00FD3C85">
      <w:pPr>
        <w:pStyle w:val="ListParagraph"/>
        <w:numPr>
          <w:ilvl w:val="1"/>
          <w:numId w:val="110"/>
        </w:numPr>
        <w:rPr>
          <w:ins w:id="4513" w:author="rkbansal" w:date="2020-06-21T17:53:00Z"/>
          <w:rPrChange w:id="4514" w:author="rkbansal" w:date="2020-06-21T17:53:00Z">
            <w:rPr>
              <w:ins w:id="4515" w:author="rkbansal" w:date="2020-06-21T17:53:00Z"/>
              <w:rFonts w:ascii="Segoe UI" w:hAnsi="Segoe UI" w:cs="Segoe UI"/>
              <w:color w:val="24292E"/>
              <w:shd w:val="clear" w:color="auto" w:fill="FFFFFF"/>
            </w:rPr>
          </w:rPrChange>
        </w:rPr>
      </w:pPr>
      <w:ins w:id="4516" w:author="rkbansal" w:date="2020-06-21T17:53:00Z">
        <w:r>
          <w:rPr>
            <w:rFonts w:ascii="Segoe UI" w:hAnsi="Segoe UI" w:cs="Segoe UI"/>
            <w:color w:val="24292E"/>
            <w:shd w:val="clear" w:color="auto" w:fill="FFFFFF"/>
          </w:rPr>
          <w:t>Go back to your project in the terminal/command line.</w:t>
        </w:r>
      </w:ins>
    </w:p>
    <w:p w14:paraId="37973F75" w14:textId="3DB4DAD9" w:rsidR="00FD3C85" w:rsidRPr="00741322" w:rsidRDefault="00FD3C85" w:rsidP="00FD3C85">
      <w:pPr>
        <w:pStyle w:val="ListParagraph"/>
        <w:ind w:left="1440"/>
        <w:rPr>
          <w:ins w:id="4517" w:author="rkbansal" w:date="2020-06-21T17:55:00Z"/>
          <w:rFonts w:asciiTheme="minorHAnsi" w:hAnsiTheme="minorHAnsi" w:cstheme="minorHAnsi"/>
          <w:color w:val="4472C4" w:themeColor="accent1"/>
          <w:sz w:val="22"/>
          <w:szCs w:val="22"/>
          <w:shd w:val="clear" w:color="auto" w:fill="FFFFFF"/>
          <w:rPrChange w:id="4518" w:author="rkbansal" w:date="2020-06-21T17:55:00Z">
            <w:rPr>
              <w:ins w:id="4519" w:author="rkbansal" w:date="2020-06-21T17:55:00Z"/>
              <w:rFonts w:asciiTheme="minorHAnsi" w:hAnsiTheme="minorHAnsi" w:cstheme="minorHAnsi"/>
              <w:color w:val="24292E"/>
              <w:sz w:val="22"/>
              <w:szCs w:val="22"/>
              <w:shd w:val="clear" w:color="auto" w:fill="FFFFFF"/>
            </w:rPr>
          </w:rPrChange>
        </w:rPr>
      </w:pPr>
      <w:ins w:id="4520" w:author="rkbansal" w:date="2020-06-21T17:54:00Z">
        <w:r w:rsidRPr="00741322">
          <w:rPr>
            <w:rFonts w:asciiTheme="minorHAnsi" w:hAnsiTheme="minorHAnsi" w:cstheme="minorHAnsi"/>
            <w:color w:val="4472C4" w:themeColor="accent1"/>
            <w:sz w:val="22"/>
            <w:szCs w:val="22"/>
            <w:shd w:val="clear" w:color="auto" w:fill="FFFFFF"/>
            <w:rPrChange w:id="4521" w:author="rkbansal" w:date="2020-06-21T17:55:00Z">
              <w:rPr>
                <w:rFonts w:ascii="Segoe UI" w:hAnsi="Segoe UI" w:cs="Segoe UI"/>
                <w:color w:val="24292E"/>
                <w:shd w:val="clear" w:color="auto" w:fill="FFFFFF"/>
              </w:rPr>
            </w:rPrChange>
          </w:rPr>
          <w:t>c</w:t>
        </w:r>
      </w:ins>
      <w:ins w:id="4522" w:author="rkbansal" w:date="2020-06-21T17:53:00Z">
        <w:r w:rsidRPr="00741322">
          <w:rPr>
            <w:rFonts w:asciiTheme="minorHAnsi" w:hAnsiTheme="minorHAnsi" w:cstheme="minorHAnsi"/>
            <w:color w:val="4472C4" w:themeColor="accent1"/>
            <w:sz w:val="22"/>
            <w:szCs w:val="22"/>
            <w:shd w:val="clear" w:color="auto" w:fill="FFFFFF"/>
            <w:rPrChange w:id="4523" w:author="rkbansal" w:date="2020-06-21T17:55:00Z">
              <w:rPr>
                <w:rFonts w:ascii="Segoe UI" w:hAnsi="Segoe UI" w:cs="Segoe UI"/>
                <w:color w:val="24292E"/>
                <w:shd w:val="clear" w:color="auto" w:fill="FFFFFF"/>
              </w:rPr>
            </w:rPrChange>
          </w:rPr>
          <w:t xml:space="preserve">d </w:t>
        </w:r>
      </w:ins>
      <w:ins w:id="4524" w:author="rkbansal" w:date="2020-06-21T17:54:00Z">
        <w:r w:rsidRPr="00741322">
          <w:rPr>
            <w:rFonts w:asciiTheme="minorHAnsi" w:hAnsiTheme="minorHAnsi" w:cstheme="minorHAnsi"/>
            <w:color w:val="4472C4" w:themeColor="accent1"/>
            <w:sz w:val="22"/>
            <w:szCs w:val="22"/>
            <w:shd w:val="clear" w:color="auto" w:fill="FFFFFF"/>
            <w:rPrChange w:id="4525" w:author="rkbansal" w:date="2020-06-21T17:55:00Z">
              <w:rPr>
                <w:rFonts w:ascii="Segoe UI" w:hAnsi="Segoe UI" w:cs="Segoe UI"/>
                <w:color w:val="24292E"/>
                <w:shd w:val="clear" w:color="auto" w:fill="FFFFFF"/>
              </w:rPr>
            </w:rPrChange>
          </w:rPr>
          <w:t>C:\Users\rkbansal\git\bjjd-config-server-git-repo</w:t>
        </w:r>
      </w:ins>
    </w:p>
    <w:p w14:paraId="5E3C7B2A" w14:textId="4E4BD0FC" w:rsidR="00FD3C85" w:rsidRPr="00741322" w:rsidRDefault="00741322" w:rsidP="00FD3C85">
      <w:pPr>
        <w:pStyle w:val="ListParagraph"/>
        <w:numPr>
          <w:ilvl w:val="1"/>
          <w:numId w:val="110"/>
        </w:numPr>
        <w:rPr>
          <w:ins w:id="4526" w:author="rkbansal" w:date="2020-06-21T17:55:00Z"/>
          <w:rStyle w:val="HTMLCode"/>
          <w:rFonts w:asciiTheme="minorHAnsi" w:eastAsiaTheme="minorHAnsi" w:hAnsiTheme="minorHAnsi" w:cstheme="minorHAnsi"/>
          <w:sz w:val="22"/>
          <w:szCs w:val="22"/>
          <w:rPrChange w:id="4527" w:author="rkbansal" w:date="2020-06-21T17:55:00Z">
            <w:rPr>
              <w:ins w:id="4528" w:author="rkbansal" w:date="2020-06-21T17:55:00Z"/>
              <w:rStyle w:val="HTMLCode"/>
              <w:rFonts w:ascii="Consolas" w:eastAsiaTheme="majorEastAsia" w:hAnsi="Consolas"/>
              <w:color w:val="24292E"/>
            </w:rPr>
          </w:rPrChange>
        </w:rPr>
      </w:pPr>
      <w:ins w:id="4529" w:author="rkbansal" w:date="2020-06-21T17:55:00Z">
        <w:r>
          <w:rPr>
            <w:rFonts w:ascii="Segoe UI" w:hAnsi="Segoe UI" w:cs="Segoe UI"/>
            <w:color w:val="24292E"/>
            <w:shd w:val="clear" w:color="auto" w:fill="FFFFFF"/>
          </w:rPr>
          <w:t>In your terminal/command line, type </w:t>
        </w:r>
        <w:r>
          <w:rPr>
            <w:rStyle w:val="HTMLCode"/>
            <w:rFonts w:ascii="Consolas" w:eastAsiaTheme="majorEastAsia" w:hAnsi="Consolas"/>
            <w:color w:val="24292E"/>
          </w:rPr>
          <w:t>git remote add origin [copied web address]</w:t>
        </w:r>
      </w:ins>
    </w:p>
    <w:p w14:paraId="4D9D2A2A" w14:textId="679ADC46" w:rsidR="00741322" w:rsidRDefault="00741322" w:rsidP="00741322">
      <w:pPr>
        <w:pStyle w:val="ListParagraph"/>
        <w:ind w:left="1440"/>
        <w:rPr>
          <w:ins w:id="4530" w:author="rkbansal" w:date="2020-06-21T17:56:00Z"/>
          <w:rFonts w:asciiTheme="minorHAnsi" w:hAnsiTheme="minorHAnsi" w:cstheme="minorHAnsi"/>
          <w:color w:val="4472C4" w:themeColor="accent1"/>
          <w:sz w:val="22"/>
          <w:szCs w:val="22"/>
          <w:shd w:val="clear" w:color="auto" w:fill="FFFFFF"/>
        </w:rPr>
      </w:pPr>
      <w:ins w:id="4531" w:author="rkbansal" w:date="2020-06-21T17:55:00Z">
        <w:r w:rsidRPr="00741322">
          <w:rPr>
            <w:rFonts w:asciiTheme="minorHAnsi" w:hAnsiTheme="minorHAnsi" w:cstheme="minorHAnsi"/>
            <w:color w:val="4472C4" w:themeColor="accent1"/>
            <w:sz w:val="22"/>
            <w:szCs w:val="22"/>
            <w:shd w:val="clear" w:color="auto" w:fill="FFFFFF"/>
            <w:rPrChange w:id="4532" w:author="rkbansal" w:date="2020-06-21T17:56:00Z">
              <w:rPr>
                <w:rFonts w:ascii="Segoe UI" w:hAnsi="Segoe UI" w:cs="Segoe UI"/>
                <w:color w:val="24292E"/>
                <w:shd w:val="clear" w:color="auto" w:fill="FFFFFF"/>
              </w:rPr>
            </w:rPrChange>
          </w:rPr>
          <w:t>git remo</w:t>
        </w:r>
      </w:ins>
      <w:ins w:id="4533" w:author="rkbansal" w:date="2020-06-21T17:56:00Z">
        <w:r w:rsidRPr="00741322">
          <w:rPr>
            <w:rFonts w:asciiTheme="minorHAnsi" w:hAnsiTheme="minorHAnsi" w:cstheme="minorHAnsi"/>
            <w:color w:val="4472C4" w:themeColor="accent1"/>
            <w:sz w:val="22"/>
            <w:szCs w:val="22"/>
            <w:shd w:val="clear" w:color="auto" w:fill="FFFFFF"/>
            <w:rPrChange w:id="4534" w:author="rkbansal" w:date="2020-06-21T17:56:00Z">
              <w:rPr>
                <w:rFonts w:ascii="Segoe UI" w:hAnsi="Segoe UI" w:cs="Segoe UI"/>
                <w:color w:val="24292E"/>
                <w:shd w:val="clear" w:color="auto" w:fill="FFFFFF"/>
              </w:rPr>
            </w:rPrChange>
          </w:rPr>
          <w:t xml:space="preserve">te add origin </w:t>
        </w:r>
        <w:r>
          <w:rPr>
            <w:rFonts w:asciiTheme="minorHAnsi" w:hAnsiTheme="minorHAnsi" w:cstheme="minorHAnsi"/>
            <w:color w:val="4472C4" w:themeColor="accent1"/>
            <w:sz w:val="22"/>
            <w:szCs w:val="22"/>
            <w:shd w:val="clear" w:color="auto" w:fill="FFFFFF"/>
          </w:rPr>
          <w:fldChar w:fldCharType="begin"/>
        </w:r>
        <w:r>
          <w:rPr>
            <w:rFonts w:asciiTheme="minorHAnsi" w:hAnsiTheme="minorHAnsi" w:cstheme="minorHAnsi"/>
            <w:color w:val="4472C4" w:themeColor="accent1"/>
            <w:sz w:val="22"/>
            <w:szCs w:val="22"/>
            <w:shd w:val="clear" w:color="auto" w:fill="FFFFFF"/>
          </w:rPr>
          <w:instrText xml:space="preserve"> HYPERLINK "</w:instrText>
        </w:r>
        <w:r w:rsidRPr="00741322">
          <w:rPr>
            <w:rFonts w:asciiTheme="minorHAnsi" w:hAnsiTheme="minorHAnsi" w:cstheme="minorHAnsi"/>
            <w:color w:val="4472C4" w:themeColor="accent1"/>
            <w:sz w:val="22"/>
            <w:szCs w:val="22"/>
            <w:shd w:val="clear" w:color="auto" w:fill="FFFFFF"/>
            <w:rPrChange w:id="4535" w:author="rkbansal" w:date="2020-06-21T17:56:00Z">
              <w:rPr>
                <w:color w:val="4472C4" w:themeColor="accent1"/>
              </w:rPr>
            </w:rPrChange>
          </w:rPr>
          <w:instrText>https://github.com/rajivbansal2981/bjjd-config-server-git-repo.git</w:instrText>
        </w:r>
        <w:r>
          <w:rPr>
            <w:rFonts w:asciiTheme="minorHAnsi" w:hAnsiTheme="minorHAnsi" w:cstheme="minorHAnsi"/>
            <w:color w:val="4472C4" w:themeColor="accent1"/>
            <w:sz w:val="22"/>
            <w:szCs w:val="22"/>
            <w:shd w:val="clear" w:color="auto" w:fill="FFFFFF"/>
          </w:rPr>
          <w:instrText xml:space="preserve">" </w:instrText>
        </w:r>
        <w:r>
          <w:rPr>
            <w:rFonts w:asciiTheme="minorHAnsi" w:hAnsiTheme="minorHAnsi" w:cstheme="minorHAnsi"/>
            <w:color w:val="4472C4" w:themeColor="accent1"/>
            <w:sz w:val="22"/>
            <w:szCs w:val="22"/>
            <w:shd w:val="clear" w:color="auto" w:fill="FFFFFF"/>
          </w:rPr>
          <w:fldChar w:fldCharType="separate"/>
        </w:r>
        <w:r w:rsidRPr="007B1D1E">
          <w:rPr>
            <w:rStyle w:val="Hyperlink"/>
            <w:rFonts w:asciiTheme="minorHAnsi" w:hAnsiTheme="minorHAnsi" w:cstheme="minorHAnsi"/>
            <w:sz w:val="22"/>
            <w:szCs w:val="22"/>
            <w:shd w:val="clear" w:color="auto" w:fill="FFFFFF"/>
            <w:rPrChange w:id="4536" w:author="rkbansal" w:date="2020-06-21T17:56:00Z">
              <w:rPr>
                <w:color w:val="4472C4" w:themeColor="accent1"/>
              </w:rPr>
            </w:rPrChange>
          </w:rPr>
          <w:t>https://github.com/rajivbansal2981/bjjd-config-server-git-repo.git</w:t>
        </w:r>
        <w:r>
          <w:rPr>
            <w:rFonts w:asciiTheme="minorHAnsi" w:hAnsiTheme="minorHAnsi" w:cstheme="minorHAnsi"/>
            <w:color w:val="4472C4" w:themeColor="accent1"/>
            <w:sz w:val="22"/>
            <w:szCs w:val="22"/>
            <w:shd w:val="clear" w:color="auto" w:fill="FFFFFF"/>
          </w:rPr>
          <w:fldChar w:fldCharType="end"/>
        </w:r>
      </w:ins>
    </w:p>
    <w:p w14:paraId="374187CD" w14:textId="5105DC42" w:rsidR="00741322" w:rsidRPr="00B52366" w:rsidRDefault="00741322" w:rsidP="00741322">
      <w:pPr>
        <w:pStyle w:val="ListParagraph"/>
        <w:numPr>
          <w:ilvl w:val="1"/>
          <w:numId w:val="110"/>
        </w:numPr>
        <w:rPr>
          <w:ins w:id="4537" w:author="rkbansal" w:date="2020-06-21T17:58:00Z"/>
          <w:rFonts w:ascii="Segoe UI" w:hAnsi="Segoe UI" w:cs="Segoe UI"/>
          <w:color w:val="24292E"/>
          <w:shd w:val="clear" w:color="auto" w:fill="FFFFFF"/>
          <w:rPrChange w:id="4538" w:author="rkbansal" w:date="2020-06-21T17:58:00Z">
            <w:rPr>
              <w:ins w:id="4539" w:author="rkbansal" w:date="2020-06-21T17:58:00Z"/>
              <w:rFonts w:ascii="Segoe UI" w:hAnsi="Segoe UI" w:cs="Segoe UI"/>
              <w:shd w:val="clear" w:color="auto" w:fill="FFFFFF"/>
            </w:rPr>
          </w:rPrChange>
        </w:rPr>
      </w:pPr>
      <w:ins w:id="4540" w:author="rkbansal" w:date="2020-06-21T17:58:00Z">
        <w:r>
          <w:rPr>
            <w:rFonts w:ascii="Segoe UI" w:hAnsi="Segoe UI" w:cs="Segoe UI"/>
            <w:color w:val="24292E"/>
            <w:shd w:val="clear" w:color="auto" w:fill="FFFFFF"/>
          </w:rPr>
          <w:t xml:space="preserve">Push your branch to </w:t>
        </w:r>
        <w:r w:rsidR="00B52366">
          <w:rPr>
            <w:rFonts w:ascii="Segoe UI" w:hAnsi="Segoe UI" w:cs="Segoe UI"/>
            <w:color w:val="24292E"/>
            <w:shd w:val="clear" w:color="auto" w:fill="FFFFFF"/>
          </w:rPr>
          <w:t>GitHub</w:t>
        </w:r>
      </w:ins>
      <w:ins w:id="4541" w:author="rkbansal" w:date="2020-06-21T18:09:00Z">
        <w:r w:rsidR="006C4F66">
          <w:rPr>
            <w:rFonts w:ascii="Segoe UI" w:hAnsi="Segoe UI" w:cs="Segoe UI"/>
            <w:color w:val="24292E"/>
            <w:shd w:val="clear" w:color="auto" w:fill="FFFFFF"/>
          </w:rPr>
          <w:t xml:space="preserve"> and provide user id and password when prompted</w:t>
        </w:r>
      </w:ins>
    </w:p>
    <w:p w14:paraId="5374E0C5" w14:textId="301CAC62" w:rsidR="00B52366" w:rsidRDefault="00B52366" w:rsidP="00B52366">
      <w:pPr>
        <w:pStyle w:val="ListParagraph"/>
        <w:ind w:left="1440"/>
        <w:rPr>
          <w:ins w:id="4542" w:author="rkbansal" w:date="2020-06-21T18:06:00Z"/>
          <w:rFonts w:asciiTheme="minorHAnsi" w:hAnsiTheme="minorHAnsi" w:cstheme="minorHAnsi"/>
          <w:color w:val="4472C4" w:themeColor="accent1"/>
          <w:sz w:val="22"/>
          <w:szCs w:val="22"/>
          <w:shd w:val="clear" w:color="auto" w:fill="FFFFFF"/>
        </w:rPr>
      </w:pPr>
      <w:ins w:id="4543" w:author="rkbansal" w:date="2020-06-21T17:59:00Z">
        <w:r w:rsidRPr="00B52366">
          <w:rPr>
            <w:rFonts w:asciiTheme="minorHAnsi" w:hAnsiTheme="minorHAnsi" w:cstheme="minorHAnsi"/>
            <w:color w:val="4472C4" w:themeColor="accent1"/>
            <w:sz w:val="22"/>
            <w:szCs w:val="22"/>
            <w:shd w:val="clear" w:color="auto" w:fill="FFFFFF"/>
            <w:rPrChange w:id="4544" w:author="rkbansal" w:date="2020-06-21T18:02:00Z">
              <w:rPr>
                <w:rFonts w:ascii="Segoe UI" w:hAnsi="Segoe UI" w:cs="Segoe UI"/>
                <w:color w:val="24292E"/>
                <w:shd w:val="clear" w:color="auto" w:fill="FFFFFF"/>
              </w:rPr>
            </w:rPrChange>
          </w:rPr>
          <w:t>git push origin master</w:t>
        </w:r>
      </w:ins>
    </w:p>
    <w:p w14:paraId="570DF3E8" w14:textId="1D441B01" w:rsidR="00B52366" w:rsidRPr="00304D4A" w:rsidRDefault="006C4F66" w:rsidP="00BD23AA">
      <w:pPr>
        <w:pStyle w:val="NormalWeb"/>
        <w:numPr>
          <w:ilvl w:val="1"/>
          <w:numId w:val="110"/>
        </w:numPr>
        <w:shd w:val="clear" w:color="auto" w:fill="FFFFFF"/>
        <w:spacing w:before="240" w:beforeAutospacing="0" w:after="240" w:afterAutospacing="0"/>
        <w:rPr>
          <w:ins w:id="4545" w:author="rkbansal" w:date="2020-06-21T18:21:00Z"/>
          <w:rFonts w:asciiTheme="minorHAnsi" w:hAnsiTheme="minorHAnsi" w:cstheme="minorHAnsi"/>
          <w:color w:val="4472C4" w:themeColor="accent1"/>
          <w:sz w:val="22"/>
          <w:szCs w:val="22"/>
          <w:shd w:val="clear" w:color="auto" w:fill="FFFFFF"/>
          <w:rPrChange w:id="4546" w:author="rkbansal" w:date="2020-06-21T18:21:00Z">
            <w:rPr>
              <w:ins w:id="4547" w:author="rkbansal" w:date="2020-06-21T18:21:00Z"/>
              <w:rFonts w:ascii="Segoe UI" w:hAnsi="Segoe UI" w:cs="Segoe UI"/>
              <w:color w:val="24292E"/>
              <w:sz w:val="21"/>
              <w:szCs w:val="21"/>
            </w:rPr>
          </w:rPrChange>
        </w:rPr>
      </w:pPr>
      <w:ins w:id="4548" w:author="rkbansal" w:date="2020-06-21T18:09:00Z">
        <w:r w:rsidRPr="006C4F66">
          <w:rPr>
            <w:rFonts w:ascii="Segoe UI" w:hAnsi="Segoe UI" w:cs="Segoe UI"/>
            <w:color w:val="24292E"/>
            <w:sz w:val="21"/>
            <w:szCs w:val="21"/>
          </w:rPr>
          <w:t>Go back to the folder/repository screen on Github that you just left, and refresh it you should see your files there.</w:t>
        </w:r>
      </w:ins>
    </w:p>
    <w:p w14:paraId="58CCC443" w14:textId="6A642A02" w:rsidR="00304D4A" w:rsidRPr="00304D4A" w:rsidRDefault="00304D4A">
      <w:pPr>
        <w:pStyle w:val="NormalWeb"/>
        <w:shd w:val="clear" w:color="auto" w:fill="FFFFFF"/>
        <w:spacing w:before="240" w:beforeAutospacing="0" w:after="240" w:afterAutospacing="0"/>
        <w:ind w:left="1440"/>
        <w:rPr>
          <w:ins w:id="4549" w:author="rkbansal" w:date="2020-06-21T18:20:00Z"/>
          <w:rFonts w:asciiTheme="minorHAnsi" w:hAnsiTheme="minorHAnsi" w:cstheme="minorHAnsi"/>
          <w:color w:val="4472C4" w:themeColor="accent1"/>
          <w:sz w:val="22"/>
          <w:szCs w:val="22"/>
          <w:shd w:val="clear" w:color="auto" w:fill="FFFFFF"/>
          <w:rPrChange w:id="4550" w:author="rkbansal" w:date="2020-06-21T18:20:00Z">
            <w:rPr>
              <w:ins w:id="4551" w:author="rkbansal" w:date="2020-06-21T18:20:00Z"/>
              <w:rFonts w:ascii="Segoe UI" w:hAnsi="Segoe UI" w:cs="Segoe UI"/>
              <w:color w:val="24292E"/>
              <w:sz w:val="21"/>
              <w:szCs w:val="21"/>
            </w:rPr>
          </w:rPrChange>
        </w:rPr>
        <w:pPrChange w:id="4552" w:author="rkbansal" w:date="2020-06-21T18:21:00Z">
          <w:pPr>
            <w:pStyle w:val="NormalWeb"/>
            <w:numPr>
              <w:ilvl w:val="1"/>
              <w:numId w:val="110"/>
            </w:numPr>
            <w:shd w:val="clear" w:color="auto" w:fill="FFFFFF"/>
            <w:spacing w:before="240" w:beforeAutospacing="0" w:after="240" w:afterAutospacing="0"/>
            <w:ind w:left="1440" w:hanging="360"/>
          </w:pPr>
        </w:pPrChange>
      </w:pPr>
      <w:ins w:id="4553" w:author="rkbansal" w:date="2020-06-21T18:21:00Z">
        <w:r>
          <w:rPr>
            <w:noProof/>
          </w:rPr>
          <w:drawing>
            <wp:inline distT="0" distB="0" distL="0" distR="0" wp14:anchorId="1FAC906E" wp14:editId="3A2D8F8C">
              <wp:extent cx="9458325" cy="7391400"/>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458325" cy="7391400"/>
                      </a:xfrm>
                      <a:prstGeom prst="rect">
                        <a:avLst/>
                      </a:prstGeom>
                    </pic:spPr>
                  </pic:pic>
                </a:graphicData>
              </a:graphic>
            </wp:inline>
          </w:drawing>
        </w:r>
      </w:ins>
    </w:p>
    <w:p w14:paraId="1E6B56F4" w14:textId="001265D2" w:rsidR="00304D4A" w:rsidRPr="00CD5CBB" w:rsidRDefault="00304D4A" w:rsidP="00304D4A">
      <w:pPr>
        <w:pStyle w:val="NormalWeb"/>
        <w:numPr>
          <w:ilvl w:val="0"/>
          <w:numId w:val="110"/>
        </w:numPr>
        <w:shd w:val="clear" w:color="auto" w:fill="FFFFFF"/>
        <w:spacing w:before="240" w:beforeAutospacing="0" w:after="240" w:afterAutospacing="0"/>
        <w:rPr>
          <w:ins w:id="4554" w:author="rkbansal" w:date="2020-06-21T18:24:00Z"/>
          <w:rFonts w:asciiTheme="minorHAnsi" w:hAnsiTheme="minorHAnsi" w:cstheme="minorHAnsi"/>
          <w:color w:val="4472C4" w:themeColor="accent1"/>
          <w:shd w:val="clear" w:color="auto" w:fill="FFFFFF"/>
          <w:rPrChange w:id="4555" w:author="rkbansal" w:date="2020-06-21T18:24:00Z">
            <w:rPr>
              <w:ins w:id="4556" w:author="rkbansal" w:date="2020-06-21T18:24:00Z"/>
              <w:rFonts w:ascii="Segoe UI" w:hAnsi="Segoe UI" w:cs="Segoe UI"/>
              <w:color w:val="24292E"/>
              <w:sz w:val="22"/>
              <w:szCs w:val="22"/>
            </w:rPr>
          </w:rPrChange>
        </w:rPr>
      </w:pPr>
      <w:ins w:id="4557" w:author="rkbansal" w:date="2020-06-21T18:20:00Z">
        <w:r w:rsidRPr="00D400D0">
          <w:rPr>
            <w:rFonts w:ascii="Segoe UI" w:hAnsi="Segoe UI" w:cs="Segoe UI"/>
            <w:color w:val="24292E"/>
            <w:sz w:val="22"/>
            <w:szCs w:val="22"/>
            <w:rPrChange w:id="4558" w:author="rkbansal" w:date="2020-06-21T18:21:00Z">
              <w:rPr>
                <w:rFonts w:ascii="Segoe UI" w:hAnsi="Segoe UI" w:cs="Segoe UI"/>
                <w:color w:val="24292E"/>
                <w:sz w:val="21"/>
                <w:szCs w:val="21"/>
              </w:rPr>
            </w:rPrChange>
          </w:rPr>
          <w:t xml:space="preserve">To update the application.properties </w:t>
        </w:r>
      </w:ins>
      <w:ins w:id="4559" w:author="rkbansal" w:date="2020-06-21T18:24:00Z">
        <w:r w:rsidR="00CD5CBB">
          <w:rPr>
            <w:rFonts w:ascii="Segoe UI" w:hAnsi="Segoe UI" w:cs="Segoe UI"/>
            <w:color w:val="24292E"/>
            <w:sz w:val="22"/>
            <w:szCs w:val="22"/>
          </w:rPr>
          <w:t xml:space="preserve">of project: config-server </w:t>
        </w:r>
      </w:ins>
      <w:ins w:id="4560" w:author="rkbansal" w:date="2020-06-21T18:20:00Z">
        <w:r w:rsidRPr="00D400D0">
          <w:rPr>
            <w:rFonts w:ascii="Segoe UI" w:hAnsi="Segoe UI" w:cs="Segoe UI"/>
            <w:color w:val="24292E"/>
            <w:sz w:val="22"/>
            <w:szCs w:val="22"/>
            <w:rPrChange w:id="4561" w:author="rkbansal" w:date="2020-06-21T18:21:00Z">
              <w:rPr>
                <w:rFonts w:ascii="Segoe UI" w:hAnsi="Segoe UI" w:cs="Segoe UI"/>
                <w:color w:val="24292E"/>
                <w:sz w:val="21"/>
                <w:szCs w:val="21"/>
              </w:rPr>
            </w:rPrChange>
          </w:rPr>
          <w:t xml:space="preserve">and enable the git </w:t>
        </w:r>
      </w:ins>
      <w:ins w:id="4562" w:author="rkbansal" w:date="2020-06-21T18:21:00Z">
        <w:r w:rsidR="00D400D0">
          <w:rPr>
            <w:rFonts w:ascii="Segoe UI" w:hAnsi="Segoe UI" w:cs="Segoe UI"/>
            <w:color w:val="24292E"/>
            <w:sz w:val="22"/>
            <w:szCs w:val="22"/>
          </w:rPr>
          <w:t>URI</w:t>
        </w:r>
      </w:ins>
      <w:ins w:id="4563" w:author="rkbansal" w:date="2020-06-21T18:20:00Z">
        <w:r w:rsidRPr="00D400D0">
          <w:rPr>
            <w:rFonts w:ascii="Segoe UI" w:hAnsi="Segoe UI" w:cs="Segoe UI"/>
            <w:color w:val="24292E"/>
            <w:sz w:val="22"/>
            <w:szCs w:val="22"/>
            <w:rPrChange w:id="4564" w:author="rkbansal" w:date="2020-06-21T18:21:00Z">
              <w:rPr>
                <w:rFonts w:ascii="Segoe UI" w:hAnsi="Segoe UI" w:cs="Segoe UI"/>
                <w:color w:val="24292E"/>
                <w:sz w:val="21"/>
                <w:szCs w:val="21"/>
              </w:rPr>
            </w:rPrChange>
          </w:rPr>
          <w:t xml:space="preserve"> path </w:t>
        </w:r>
      </w:ins>
      <w:ins w:id="4565" w:author="rkbansal" w:date="2020-06-21T18:21:00Z">
        <w:r w:rsidRPr="00D400D0">
          <w:rPr>
            <w:rFonts w:ascii="Segoe UI" w:hAnsi="Segoe UI" w:cs="Segoe UI"/>
            <w:color w:val="24292E"/>
            <w:sz w:val="22"/>
            <w:szCs w:val="22"/>
            <w:rPrChange w:id="4566" w:author="rkbansal" w:date="2020-06-21T18:21:00Z">
              <w:rPr>
                <w:rFonts w:ascii="Segoe UI" w:hAnsi="Segoe UI" w:cs="Segoe UI"/>
                <w:color w:val="24292E"/>
                <w:sz w:val="21"/>
                <w:szCs w:val="21"/>
              </w:rPr>
            </w:rPrChange>
          </w:rPr>
          <w:t>for Git</w:t>
        </w:r>
        <w:r w:rsidR="00D400D0">
          <w:rPr>
            <w:rFonts w:ascii="Segoe UI" w:hAnsi="Segoe UI" w:cs="Segoe UI"/>
            <w:color w:val="24292E"/>
            <w:sz w:val="22"/>
            <w:szCs w:val="22"/>
          </w:rPr>
          <w:t>H</w:t>
        </w:r>
        <w:r w:rsidRPr="00D400D0">
          <w:rPr>
            <w:rFonts w:ascii="Segoe UI" w:hAnsi="Segoe UI" w:cs="Segoe UI"/>
            <w:color w:val="24292E"/>
            <w:sz w:val="22"/>
            <w:szCs w:val="22"/>
            <w:rPrChange w:id="4567" w:author="rkbansal" w:date="2020-06-21T18:21:00Z">
              <w:rPr>
                <w:rFonts w:ascii="Segoe UI" w:hAnsi="Segoe UI" w:cs="Segoe UI"/>
                <w:color w:val="24292E"/>
                <w:sz w:val="21"/>
                <w:szCs w:val="21"/>
              </w:rPr>
            </w:rPrChange>
          </w:rPr>
          <w:t>ub</w:t>
        </w:r>
      </w:ins>
    </w:p>
    <w:p w14:paraId="5CD8DF76" w14:textId="30C2A7C4" w:rsidR="00CD5CBB" w:rsidRPr="00D400D0" w:rsidRDefault="00CD5CBB">
      <w:pPr>
        <w:pStyle w:val="NormalWeb"/>
        <w:shd w:val="clear" w:color="auto" w:fill="FFFFFF"/>
        <w:spacing w:before="240" w:beforeAutospacing="0" w:after="240" w:afterAutospacing="0"/>
        <w:ind w:left="720"/>
        <w:rPr>
          <w:ins w:id="4568" w:author="rkbansal" w:date="2020-06-21T18:18:00Z"/>
          <w:rFonts w:asciiTheme="minorHAnsi" w:hAnsiTheme="minorHAnsi" w:cstheme="minorHAnsi"/>
          <w:color w:val="4472C4" w:themeColor="accent1"/>
          <w:shd w:val="clear" w:color="auto" w:fill="FFFFFF"/>
          <w:rPrChange w:id="4569" w:author="rkbansal" w:date="2020-06-21T18:21:00Z">
            <w:rPr>
              <w:ins w:id="4570" w:author="rkbansal" w:date="2020-06-21T18:18:00Z"/>
              <w:rFonts w:ascii="Segoe UI" w:hAnsi="Segoe UI" w:cs="Segoe UI"/>
              <w:color w:val="24292E"/>
              <w:sz w:val="21"/>
              <w:szCs w:val="21"/>
            </w:rPr>
          </w:rPrChange>
        </w:rPr>
        <w:pPrChange w:id="4571" w:author="rkbansal" w:date="2020-06-21T18:24:00Z">
          <w:pPr>
            <w:pStyle w:val="NormalWeb"/>
            <w:numPr>
              <w:ilvl w:val="1"/>
              <w:numId w:val="110"/>
            </w:numPr>
            <w:shd w:val="clear" w:color="auto" w:fill="FFFFFF"/>
            <w:spacing w:before="240" w:beforeAutospacing="0" w:after="240" w:afterAutospacing="0"/>
            <w:ind w:left="1440" w:hanging="360"/>
          </w:pPr>
        </w:pPrChange>
      </w:pPr>
      <w:ins w:id="4572" w:author="rkbansal" w:date="2020-06-21T18:24:00Z">
        <w:r>
          <w:rPr>
            <w:noProof/>
          </w:rPr>
          <w:lastRenderedPageBreak/>
          <w:drawing>
            <wp:inline distT="0" distB="0" distL="0" distR="0" wp14:anchorId="36AAC865" wp14:editId="50D69B63">
              <wp:extent cx="7315200" cy="19526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315200" cy="1952625"/>
                      </a:xfrm>
                      <a:prstGeom prst="rect">
                        <a:avLst/>
                      </a:prstGeom>
                    </pic:spPr>
                  </pic:pic>
                </a:graphicData>
              </a:graphic>
            </wp:inline>
          </w:drawing>
        </w:r>
      </w:ins>
    </w:p>
    <w:p w14:paraId="7EC8CE7E" w14:textId="20FCCCA8" w:rsidR="003A3408" w:rsidRPr="006C4F66" w:rsidRDefault="003A3408">
      <w:pPr>
        <w:pStyle w:val="NormalWeb"/>
        <w:shd w:val="clear" w:color="auto" w:fill="FFFFFF"/>
        <w:spacing w:before="240" w:beforeAutospacing="0" w:after="240" w:afterAutospacing="0"/>
        <w:ind w:left="1440"/>
        <w:rPr>
          <w:ins w:id="4573" w:author="rkbansal" w:date="2020-06-21T17:29:00Z"/>
          <w:rFonts w:asciiTheme="minorHAnsi" w:hAnsiTheme="minorHAnsi" w:cstheme="minorHAnsi"/>
          <w:color w:val="4472C4" w:themeColor="accent1"/>
          <w:sz w:val="22"/>
          <w:szCs w:val="22"/>
          <w:shd w:val="clear" w:color="auto" w:fill="FFFFFF"/>
          <w:rPrChange w:id="4574" w:author="rkbansal" w:date="2020-06-21T18:11:00Z">
            <w:rPr>
              <w:ins w:id="4575" w:author="rkbansal" w:date="2020-06-21T17:29:00Z"/>
              <w:b/>
              <w:bCs/>
            </w:rPr>
          </w:rPrChange>
        </w:rPr>
        <w:pPrChange w:id="4576" w:author="rkbansal" w:date="2020-06-21T18:18:00Z">
          <w:pPr>
            <w:pStyle w:val="Heading3"/>
            <w:ind w:left="284"/>
          </w:pPr>
        </w:pPrChange>
      </w:pPr>
    </w:p>
    <w:p w14:paraId="5015CBC8" w14:textId="16190C51" w:rsidR="00304D4A" w:rsidRDefault="00304D4A">
      <w:pPr>
        <w:rPr>
          <w:ins w:id="4577" w:author="rkbansal" w:date="2020-06-21T18:19:00Z"/>
          <w:b/>
          <w:bCs/>
        </w:rPr>
        <w:pPrChange w:id="4578" w:author="rkbansal" w:date="2020-06-21T18:20:00Z">
          <w:pPr>
            <w:pStyle w:val="Heading3"/>
          </w:pPr>
        </w:pPrChange>
      </w:pPr>
      <w:ins w:id="4579" w:author="rkbansal" w:date="2020-06-21T18:20:00Z">
        <w:r>
          <w:t xml:space="preserve">4. </w:t>
        </w:r>
      </w:ins>
      <w:ins w:id="4580" w:author="rkbansal" w:date="2020-06-21T18:19:00Z">
        <w:r>
          <w:t>Connect your l</w:t>
        </w:r>
      </w:ins>
    </w:p>
    <w:p w14:paraId="44DF5D12" w14:textId="44288C0A" w:rsidR="00D36B3B" w:rsidRDefault="00DA55D2">
      <w:pPr>
        <w:pStyle w:val="Heading3"/>
        <w:rPr>
          <w:ins w:id="4581" w:author="rkbansal" w:date="2020-05-03T15:32:00Z"/>
          <w:b/>
          <w:bCs/>
        </w:rPr>
        <w:pPrChange w:id="4582" w:author="rkbansal" w:date="2020-06-21T17:29:00Z">
          <w:pPr>
            <w:pStyle w:val="Heading3"/>
            <w:ind w:left="360"/>
          </w:pPr>
        </w:pPrChange>
      </w:pPr>
      <w:ins w:id="4583" w:author="rkbansal" w:date="2020-06-21T17:29:00Z">
        <w:r>
          <w:rPr>
            <w:b/>
            <w:bCs/>
          </w:rPr>
          <w:t>D</w:t>
        </w:r>
      </w:ins>
      <w:ins w:id="4584" w:author="rkbansal" w:date="2020-05-03T15:32:00Z">
        <w:r w:rsidR="00D36B3B">
          <w:rPr>
            <w:b/>
            <w:bCs/>
          </w:rPr>
          <w:t>.</w:t>
        </w:r>
        <w:r w:rsidR="0036261E">
          <w:rPr>
            <w:b/>
            <w:bCs/>
          </w:rPr>
          <w:t>Update the microservices to point config server</w:t>
        </w:r>
      </w:ins>
    </w:p>
    <w:p w14:paraId="290ACE81" w14:textId="6AA54BBC" w:rsidR="00B573FF" w:rsidRDefault="00B573FF" w:rsidP="00B573FF">
      <w:pPr>
        <w:pStyle w:val="ListParagraph"/>
        <w:rPr>
          <w:ins w:id="4585" w:author="rkbansal" w:date="2020-05-03T15:33:00Z"/>
        </w:rPr>
      </w:pPr>
      <w:ins w:id="4586" w:author="rkbansal" w:date="2020-05-03T15:32:00Z">
        <w:r>
          <w:t>In this step, we need</w:t>
        </w:r>
      </w:ins>
      <w:ins w:id="4587" w:author="rkbansal" w:date="2020-05-03T15:33:00Z">
        <w:r>
          <w:t xml:space="preserve"> t</w:t>
        </w:r>
      </w:ins>
      <w:ins w:id="4588" w:author="rkbansal" w:date="2020-05-03T15:32:00Z">
        <w:r>
          <w:t>o make changes in the new or existing microservice</w:t>
        </w:r>
      </w:ins>
      <w:ins w:id="4589" w:author="rkbansal" w:date="2020-05-03T15:33:00Z">
        <w:r w:rsidR="00A36642">
          <w:t>s</w:t>
        </w:r>
      </w:ins>
      <w:ins w:id="4590" w:author="rkbansal" w:date="2020-05-03T15:32:00Z">
        <w:r>
          <w:t xml:space="preserve"> so that it can access its application.properties using config server. </w:t>
        </w:r>
      </w:ins>
    </w:p>
    <w:p w14:paraId="27753C5C" w14:textId="26A1BB88" w:rsidR="00A36642" w:rsidRDefault="00A36642" w:rsidP="00B573FF">
      <w:pPr>
        <w:pStyle w:val="ListParagraph"/>
        <w:rPr>
          <w:ins w:id="4591" w:author="rkbansal" w:date="2020-05-03T21:42:00Z"/>
        </w:rPr>
      </w:pPr>
      <w:ins w:id="4592" w:author="rkbansal" w:date="2020-05-03T15:33:00Z">
        <w:r w:rsidRPr="00DA738D">
          <w:rPr>
            <w:b/>
            <w:bCs/>
            <w:rPrChange w:id="4593" w:author="rkbansal" w:date="2020-05-03T15:33:00Z">
              <w:rPr/>
            </w:rPrChange>
          </w:rPr>
          <w:t>For example:</w:t>
        </w:r>
        <w:r>
          <w:t xml:space="preserve"> people-mgmt-service</w:t>
        </w:r>
      </w:ins>
    </w:p>
    <w:p w14:paraId="27EC7FAC" w14:textId="68EC69C8" w:rsidR="00C416A6" w:rsidRPr="00E16D9E" w:rsidRDefault="00C416A6">
      <w:pPr>
        <w:pStyle w:val="ListParagraph"/>
        <w:rPr>
          <w:ins w:id="4594" w:author="rkbansal" w:date="2020-05-03T21:43:00Z"/>
        </w:rPr>
        <w:pPrChange w:id="4595" w:author="rkbansal" w:date="2020-05-03T21:44:00Z">
          <w:pPr>
            <w:pStyle w:val="ListParagraph"/>
            <w:numPr>
              <w:numId w:val="19"/>
            </w:numPr>
            <w:ind w:hanging="360"/>
          </w:pPr>
        </w:pPrChange>
      </w:pPr>
      <w:ins w:id="4596" w:author="rkbansal" w:date="2020-05-03T21:43:00Z">
        <w:r>
          <w:rPr>
            <w:b/>
            <w:bCs/>
          </w:rPr>
          <w:t>Perquisite</w:t>
        </w:r>
      </w:ins>
      <w:ins w:id="4597" w:author="rkbansal" w:date="2020-05-03T21:42:00Z">
        <w:r w:rsidR="00490D76">
          <w:rPr>
            <w:b/>
            <w:bCs/>
          </w:rPr>
          <w:t>:</w:t>
        </w:r>
        <w:r w:rsidR="00490D76">
          <w:t xml:space="preserve"> people-mgmt-service</w:t>
        </w:r>
      </w:ins>
      <w:ins w:id="4598" w:author="rkbansal" w:date="2020-05-03T21:43:00Z">
        <w:r>
          <w:t xml:space="preserve">’s pom should be updated </w:t>
        </w:r>
      </w:ins>
      <w:ins w:id="4599" w:author="rkbansal" w:date="2020-05-03T21:44:00Z">
        <w:r>
          <w:t>with the following changes</w:t>
        </w:r>
      </w:ins>
      <w:ins w:id="4600" w:author="rkbansal" w:date="2020-05-03T21:43:00Z">
        <w:r>
          <w:t>:</w:t>
        </w:r>
      </w:ins>
    </w:p>
    <w:p w14:paraId="2F4E30FB" w14:textId="56F31597" w:rsidR="00864941" w:rsidRPr="00864941" w:rsidRDefault="00C416A6" w:rsidP="008279BB">
      <w:pPr>
        <w:pStyle w:val="ListParagraph"/>
        <w:numPr>
          <w:ilvl w:val="1"/>
          <w:numId w:val="19"/>
        </w:numPr>
        <w:ind w:left="924" w:hanging="357"/>
        <w:rPr>
          <w:ins w:id="4601" w:author="rkbansal" w:date="2020-05-03T22:07:00Z"/>
          <w:bCs/>
          <w:rPrChange w:id="4602" w:author="rkbansal" w:date="2020-05-03T22:07:00Z">
            <w:rPr>
              <w:ins w:id="4603" w:author="rkbansal" w:date="2020-05-03T22:07:00Z"/>
              <w:bCs/>
              <w:color w:val="FF0000"/>
            </w:rPr>
          </w:rPrChange>
        </w:rPr>
      </w:pPr>
      <w:ins w:id="4604" w:author="rkbansal" w:date="2020-05-03T21:43:00Z">
        <w:r w:rsidRPr="00864941">
          <w:rPr>
            <w:bCs/>
            <w:color w:val="FF0000"/>
          </w:rPr>
          <w:t xml:space="preserve">Spring Cloud </w:t>
        </w:r>
      </w:ins>
      <w:ins w:id="4605" w:author="rkbansal" w:date="2020-05-03T22:07:00Z">
        <w:r w:rsidR="00864941" w:rsidRPr="00864941">
          <w:rPr>
            <w:bCs/>
            <w:color w:val="FF0000"/>
          </w:rPr>
          <w:t>Starter Config</w:t>
        </w:r>
      </w:ins>
      <w:ins w:id="4606" w:author="rkbansal" w:date="2020-05-03T21:43:00Z">
        <w:r w:rsidRPr="00864941">
          <w:rPr>
            <w:bCs/>
          </w:rPr>
          <w:t xml:space="preserve">: This dependency is required to </w:t>
        </w:r>
      </w:ins>
      <w:ins w:id="4607" w:author="rkbansal" w:date="2020-05-03T22:07:00Z">
        <w:r w:rsidR="00864941" w:rsidRPr="0055701B">
          <w:rPr>
            <w:bCs/>
            <w:rPrChange w:id="4608" w:author="rkbansal" w:date="2020-05-03T22:52:00Z">
              <w:rPr>
                <w:rFonts w:ascii="Arial" w:hAnsi="Arial" w:cs="Arial"/>
                <w:color w:val="4D5156"/>
                <w:sz w:val="21"/>
                <w:szCs w:val="21"/>
                <w:shd w:val="clear" w:color="auto" w:fill="FFFFFF"/>
              </w:rPr>
            </w:rPrChange>
          </w:rPr>
          <w:t>connect to the </w:t>
        </w:r>
        <w:r w:rsidR="00864941" w:rsidRPr="0055701B">
          <w:rPr>
            <w:rPrChange w:id="4609" w:author="rkbansal" w:date="2020-05-03T22:52:00Z">
              <w:rPr>
                <w:rStyle w:val="Emphasis"/>
                <w:rFonts w:ascii="Arial" w:hAnsi="Arial" w:cs="Arial"/>
                <w:b/>
                <w:bCs/>
                <w:i w:val="0"/>
                <w:iCs w:val="0"/>
                <w:color w:val="5F6368"/>
                <w:sz w:val="21"/>
                <w:szCs w:val="21"/>
                <w:shd w:val="clear" w:color="auto" w:fill="FFFFFF"/>
              </w:rPr>
            </w:rPrChange>
          </w:rPr>
          <w:t>Config</w:t>
        </w:r>
        <w:r w:rsidR="00864941" w:rsidRPr="0055701B">
          <w:rPr>
            <w:bCs/>
            <w:rPrChange w:id="4610" w:author="rkbansal" w:date="2020-05-03T22:52:00Z">
              <w:rPr>
                <w:rFonts w:ascii="Arial" w:hAnsi="Arial" w:cs="Arial"/>
                <w:color w:val="4D5156"/>
                <w:sz w:val="21"/>
                <w:szCs w:val="21"/>
                <w:shd w:val="clear" w:color="auto" w:fill="FFFFFF"/>
              </w:rPr>
            </w:rPrChange>
          </w:rPr>
          <w:t> Server</w:t>
        </w:r>
        <w:r w:rsidR="00864941" w:rsidRPr="00864941">
          <w:rPr>
            <w:bCs/>
            <w:color w:val="FF0000"/>
          </w:rPr>
          <w:t xml:space="preserve"> </w:t>
        </w:r>
      </w:ins>
    </w:p>
    <w:p w14:paraId="6285D02D" w14:textId="5C226A20" w:rsidR="00C416A6" w:rsidRPr="00864941" w:rsidRDefault="00C416A6">
      <w:pPr>
        <w:pStyle w:val="ListParagraph"/>
        <w:numPr>
          <w:ilvl w:val="1"/>
          <w:numId w:val="19"/>
        </w:numPr>
        <w:ind w:left="924" w:hanging="357"/>
        <w:rPr>
          <w:ins w:id="4611" w:author="rkbansal" w:date="2020-05-03T21:43:00Z"/>
          <w:bCs/>
        </w:rPr>
        <w:pPrChange w:id="4612" w:author="rkbansal" w:date="2020-05-03T21:44:00Z">
          <w:pPr>
            <w:pStyle w:val="ListParagraph"/>
            <w:numPr>
              <w:ilvl w:val="1"/>
              <w:numId w:val="19"/>
            </w:numPr>
            <w:ind w:left="1440" w:hanging="360"/>
          </w:pPr>
        </w:pPrChange>
      </w:pPr>
      <w:ins w:id="4613" w:author="rkbansal" w:date="2020-05-03T21:43:00Z">
        <w:r w:rsidRPr="00864941">
          <w:rPr>
            <w:bCs/>
            <w:color w:val="FF0000"/>
          </w:rPr>
          <w:t>Spring Boot Starter Parent</w:t>
        </w:r>
        <w:r w:rsidRPr="00864941">
          <w:rPr>
            <w:bCs/>
          </w:rPr>
          <w:t>: update the version</w:t>
        </w:r>
      </w:ins>
      <w:ins w:id="4614" w:author="rkbansal" w:date="2020-05-03T21:45:00Z">
        <w:r w:rsidR="00121243" w:rsidRPr="00864941">
          <w:rPr>
            <w:bCs/>
          </w:rPr>
          <w:t xml:space="preserve"> :</w:t>
        </w:r>
      </w:ins>
      <w:ins w:id="4615" w:author="rkbansal" w:date="2020-05-03T21:43:00Z">
        <w:r w:rsidRPr="00864941">
          <w:rPr>
            <w:bCs/>
          </w:rPr>
          <w:t xml:space="preserve"> </w:t>
        </w:r>
        <w:r w:rsidRPr="00864941">
          <w:rPr>
            <w:bCs/>
            <w:color w:val="1F3864" w:themeColor="accent1" w:themeShade="80"/>
          </w:rPr>
          <w:t xml:space="preserve">2.2.4.RELEASE </w:t>
        </w:r>
        <w:r w:rsidRPr="00864941">
          <w:rPr>
            <w:bCs/>
          </w:rPr>
          <w:t>highlighted in yellow colour.</w:t>
        </w:r>
      </w:ins>
    </w:p>
    <w:p w14:paraId="429026D7" w14:textId="77777777" w:rsidR="00C416A6" w:rsidRDefault="00C416A6">
      <w:pPr>
        <w:pStyle w:val="ListParagraph"/>
        <w:numPr>
          <w:ilvl w:val="1"/>
          <w:numId w:val="19"/>
        </w:numPr>
        <w:ind w:left="924" w:hanging="357"/>
        <w:rPr>
          <w:ins w:id="4616" w:author="rkbansal" w:date="2020-05-03T21:43:00Z"/>
          <w:bCs/>
        </w:rPr>
        <w:pPrChange w:id="4617" w:author="rkbansal" w:date="2020-05-03T21:45:00Z">
          <w:pPr>
            <w:pStyle w:val="ListParagraph"/>
            <w:numPr>
              <w:ilvl w:val="1"/>
              <w:numId w:val="19"/>
            </w:numPr>
            <w:ind w:left="1440" w:hanging="360"/>
          </w:pPr>
        </w:pPrChange>
      </w:pPr>
      <w:ins w:id="4618" w:author="rkbansal" w:date="2020-05-03T21:43:00Z">
        <w:r>
          <w:rPr>
            <w:bCs/>
            <w:color w:val="FF0000"/>
          </w:rPr>
          <w:t>Spring Cloud version</w:t>
        </w:r>
        <w:r w:rsidRPr="00A51008">
          <w:rPr>
            <w:bCs/>
          </w:rPr>
          <w:t>:</w:t>
        </w:r>
        <w:r>
          <w:rPr>
            <w:bCs/>
          </w:rPr>
          <w:t xml:space="preserve"> upgraded to Hoston.SR4. It is highlighted in yellow colour.</w:t>
        </w:r>
      </w:ins>
    </w:p>
    <w:p w14:paraId="2F2ECD70" w14:textId="5AFD1796" w:rsidR="00C416A6" w:rsidRDefault="00C416A6" w:rsidP="00C61288">
      <w:pPr>
        <w:pStyle w:val="ListParagraph"/>
        <w:numPr>
          <w:ilvl w:val="1"/>
          <w:numId w:val="19"/>
        </w:numPr>
        <w:ind w:left="924" w:hanging="357"/>
        <w:rPr>
          <w:ins w:id="4619" w:author="rkbansal" w:date="2020-05-03T22:04:00Z"/>
          <w:bCs/>
        </w:rPr>
      </w:pPr>
      <w:ins w:id="4620" w:author="rkbansal" w:date="2020-05-03T21:4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3A7EC224" w14:textId="77777777" w:rsidR="00E16D9E" w:rsidRDefault="00E16D9E">
      <w:pPr>
        <w:pStyle w:val="ListParagraph"/>
        <w:ind w:left="924"/>
        <w:rPr>
          <w:ins w:id="4621" w:author="rkbansal" w:date="2020-05-03T22:04:00Z"/>
          <w:bCs/>
        </w:rPr>
        <w:pPrChange w:id="4622" w:author="rkbansal" w:date="2020-05-03T22:04:00Z">
          <w:pPr>
            <w:pStyle w:val="ListParagraph"/>
            <w:numPr>
              <w:ilvl w:val="1"/>
              <w:numId w:val="19"/>
            </w:numPr>
            <w:ind w:left="924" w:hanging="357"/>
          </w:pPr>
        </w:pPrChange>
      </w:pPr>
    </w:p>
    <w:p w14:paraId="4C943A9E" w14:textId="40C9CD5D" w:rsidR="00E16D9E" w:rsidRDefault="00E16D9E" w:rsidP="00E16D9E">
      <w:pPr>
        <w:pStyle w:val="ListParagraph"/>
        <w:numPr>
          <w:ilvl w:val="0"/>
          <w:numId w:val="19"/>
        </w:numPr>
        <w:rPr>
          <w:ins w:id="4623" w:author="rkbansal" w:date="2020-05-03T22:13:00Z"/>
          <w:bCs/>
        </w:rPr>
      </w:pPr>
      <w:ins w:id="4624" w:author="rkbansal" w:date="2020-05-03T22:04:00Z">
        <w:r>
          <w:rPr>
            <w:bCs/>
          </w:rPr>
          <w:t>Need to make the changes in pom.xml of people-mgmt-service</w:t>
        </w:r>
      </w:ins>
    </w:p>
    <w:p w14:paraId="18D85210" w14:textId="30FFFBF4" w:rsidR="00105024" w:rsidRDefault="00105024" w:rsidP="00105024">
      <w:pPr>
        <w:pStyle w:val="ListParagraph"/>
        <w:rPr>
          <w:ins w:id="4625" w:author="rkbansal" w:date="2020-05-03T22:14:00Z"/>
          <w:bCs/>
        </w:rPr>
      </w:pPr>
      <w:ins w:id="4626" w:author="rkbansal" w:date="2020-05-03T22:13:00Z">
        <w:r>
          <w:rPr>
            <w:noProof/>
          </w:rPr>
          <w:drawing>
            <wp:inline distT="0" distB="0" distL="0" distR="0" wp14:anchorId="070A268E" wp14:editId="2B75D161">
              <wp:extent cx="7800975" cy="815340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800975" cy="8153400"/>
                      </a:xfrm>
                      <a:prstGeom prst="rect">
                        <a:avLst/>
                      </a:prstGeom>
                    </pic:spPr>
                  </pic:pic>
                </a:graphicData>
              </a:graphic>
            </wp:inline>
          </w:drawing>
        </w:r>
      </w:ins>
    </w:p>
    <w:p w14:paraId="6771962E" w14:textId="6C5F0979" w:rsidR="00203645" w:rsidRDefault="009A7F54">
      <w:pPr>
        <w:pStyle w:val="ListParagraph"/>
        <w:rPr>
          <w:ins w:id="4627" w:author="rkbansal" w:date="2020-05-03T22:04:00Z"/>
          <w:bCs/>
        </w:rPr>
        <w:pPrChange w:id="4628" w:author="rkbansal" w:date="2020-05-03T22:13:00Z">
          <w:pPr>
            <w:pStyle w:val="ListParagraph"/>
            <w:numPr>
              <w:numId w:val="19"/>
            </w:numPr>
            <w:ind w:hanging="360"/>
          </w:pPr>
        </w:pPrChange>
      </w:pPr>
      <w:ins w:id="4629" w:author="rkbansal" w:date="2020-05-05T00:48:00Z">
        <w:r>
          <w:rPr>
            <w:noProof/>
          </w:rPr>
          <w:lastRenderedPageBreak/>
          <w:drawing>
            <wp:inline distT="0" distB="0" distL="0" distR="0" wp14:anchorId="14FB5B53" wp14:editId="09EB3614">
              <wp:extent cx="8039100" cy="81629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039100" cy="8162925"/>
                      </a:xfrm>
                      <a:prstGeom prst="rect">
                        <a:avLst/>
                      </a:prstGeom>
                    </pic:spPr>
                  </pic:pic>
                </a:graphicData>
              </a:graphic>
            </wp:inline>
          </w:drawing>
        </w:r>
      </w:ins>
    </w:p>
    <w:p w14:paraId="3300ACA6" w14:textId="43B5C1AB" w:rsidR="00E16D9E" w:rsidRDefault="00711A70">
      <w:pPr>
        <w:pStyle w:val="ListParagraph"/>
        <w:numPr>
          <w:ilvl w:val="0"/>
          <w:numId w:val="19"/>
        </w:numPr>
        <w:rPr>
          <w:ins w:id="4630" w:author="rkbansal" w:date="2020-05-03T21:43:00Z"/>
          <w:bCs/>
        </w:rPr>
        <w:pPrChange w:id="4631" w:author="rkbansal" w:date="2020-05-03T22:15:00Z">
          <w:pPr>
            <w:pStyle w:val="ListParagraph"/>
            <w:numPr>
              <w:ilvl w:val="1"/>
              <w:numId w:val="19"/>
            </w:numPr>
            <w:ind w:left="1440" w:hanging="360"/>
          </w:pPr>
        </w:pPrChange>
      </w:pPr>
      <w:ins w:id="4632" w:author="rkbansal" w:date="2020-05-03T22:15:00Z">
        <w:r>
          <w:rPr>
            <w:bCs/>
          </w:rPr>
          <w:t>Moved</w:t>
        </w:r>
      </w:ins>
      <w:ins w:id="4633" w:author="rkbansal" w:date="2020-05-03T22:16:00Z">
        <w:r>
          <w:rPr>
            <w:bCs/>
          </w:rPr>
          <w:t xml:space="preserve"> the </w:t>
        </w:r>
      </w:ins>
      <w:ins w:id="4634" w:author="rkbansal" w:date="2020-05-03T22:17:00Z">
        <w:r w:rsidR="00EC40B6">
          <w:rPr>
            <w:bCs/>
          </w:rPr>
          <w:t>main</w:t>
        </w:r>
      </w:ins>
      <w:ins w:id="4635" w:author="rkbansal" w:date="2020-05-03T22:16:00Z">
        <w:r>
          <w:rPr>
            <w:bCs/>
          </w:rPr>
          <w:t xml:space="preserve"> application.properties along with different profiles to </w:t>
        </w:r>
      </w:ins>
      <w:ins w:id="4636" w:author="rkbansal" w:date="2020-05-03T22:17:00Z">
        <w:r>
          <w:rPr>
            <w:bCs/>
          </w:rPr>
          <w:t xml:space="preserve">git repository: </w:t>
        </w:r>
      </w:ins>
      <w:ins w:id="4637" w:author="rkbansal" w:date="2020-05-03T22:16:00Z">
        <w:r w:rsidRPr="00711A70">
          <w:rPr>
            <w:b/>
            <w:rPrChange w:id="4638" w:author="rkbansal" w:date="2020-05-03T22:17:00Z">
              <w:rPr>
                <w:bCs/>
              </w:rPr>
            </w:rPrChange>
          </w:rPr>
          <w:t>bjjd-config-server-git-repo</w:t>
        </w:r>
      </w:ins>
    </w:p>
    <w:p w14:paraId="62245C0E" w14:textId="4FF27E0F" w:rsidR="00C416A6" w:rsidRDefault="003D121B">
      <w:pPr>
        <w:pStyle w:val="ListParagraph"/>
        <w:rPr>
          <w:ins w:id="4639" w:author="rkbansal" w:date="2020-05-03T15:32:00Z"/>
        </w:rPr>
        <w:pPrChange w:id="4640" w:author="rkbansal" w:date="2020-05-03T15:32:00Z">
          <w:pPr>
            <w:pStyle w:val="ListParagraph"/>
            <w:numPr>
              <w:numId w:val="104"/>
            </w:numPr>
            <w:ind w:hanging="360"/>
          </w:pPr>
        </w:pPrChange>
      </w:pPr>
      <w:ins w:id="4641" w:author="rkbansal" w:date="2020-05-05T00:49:00Z">
        <w:r>
          <w:rPr>
            <w:noProof/>
          </w:rPr>
          <w:drawing>
            <wp:inline distT="0" distB="0" distL="0" distR="0" wp14:anchorId="24DAF492" wp14:editId="7EE546D3">
              <wp:extent cx="8486775" cy="509587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486775" cy="5095875"/>
                      </a:xfrm>
                      <a:prstGeom prst="rect">
                        <a:avLst/>
                      </a:prstGeom>
                    </pic:spPr>
                  </pic:pic>
                </a:graphicData>
              </a:graphic>
            </wp:inline>
          </w:drawing>
        </w:r>
      </w:ins>
    </w:p>
    <w:p w14:paraId="47C7005B" w14:textId="1EA0EDC7" w:rsidR="00B573FF" w:rsidRPr="00B573FF" w:rsidRDefault="00B573FF">
      <w:pPr>
        <w:rPr>
          <w:ins w:id="4642" w:author="rkbansal" w:date="2020-05-03T15:32:00Z"/>
          <w:rPrChange w:id="4643" w:author="rkbansal" w:date="2020-05-03T15:32:00Z">
            <w:rPr>
              <w:ins w:id="4644" w:author="rkbansal" w:date="2020-05-03T15:32:00Z"/>
              <w:b/>
              <w:bCs/>
            </w:rPr>
          </w:rPrChange>
        </w:rPr>
        <w:pPrChange w:id="4645" w:author="rkbansal" w:date="2020-05-03T15:32:00Z">
          <w:pPr>
            <w:pStyle w:val="Heading3"/>
            <w:ind w:left="360"/>
          </w:pPr>
        </w:pPrChange>
      </w:pPr>
    </w:p>
    <w:p w14:paraId="6561D2B6" w14:textId="77777777" w:rsidR="00670971" w:rsidRDefault="00EC40B6" w:rsidP="00EC40B6">
      <w:pPr>
        <w:pStyle w:val="ListParagraph"/>
        <w:numPr>
          <w:ilvl w:val="0"/>
          <w:numId w:val="19"/>
        </w:numPr>
        <w:jc w:val="both"/>
        <w:rPr>
          <w:ins w:id="4646" w:author="rkbansal" w:date="2020-05-03T22:20:00Z"/>
          <w:rFonts w:asciiTheme="minorHAnsi" w:hAnsiTheme="minorHAnsi" w:cstheme="minorHAnsi"/>
        </w:rPr>
      </w:pPr>
      <w:ins w:id="4647" w:author="rkbansal" w:date="2020-05-03T22:18:00Z">
        <w:r>
          <w:rPr>
            <w:rFonts w:asciiTheme="minorHAnsi" w:hAnsiTheme="minorHAnsi" w:cstheme="minorHAnsi"/>
          </w:rPr>
          <w:t xml:space="preserve">In the people-mgmt-service, still there will be an application.properties file but it will </w:t>
        </w:r>
      </w:ins>
      <w:ins w:id="4648" w:author="rkbansal" w:date="2020-05-03T22:19:00Z">
        <w:r w:rsidR="00B91AD7">
          <w:rPr>
            <w:rFonts w:asciiTheme="minorHAnsi" w:hAnsiTheme="minorHAnsi" w:cstheme="minorHAnsi"/>
          </w:rPr>
          <w:t xml:space="preserve">have </w:t>
        </w:r>
      </w:ins>
      <w:ins w:id="4649" w:author="rkbansal" w:date="2020-05-03T22:20:00Z">
        <w:r w:rsidR="00670971">
          <w:rPr>
            <w:rFonts w:asciiTheme="minorHAnsi" w:hAnsiTheme="minorHAnsi" w:cstheme="minorHAnsi"/>
          </w:rPr>
          <w:t xml:space="preserve">following </w:t>
        </w:r>
      </w:ins>
      <w:ins w:id="4650" w:author="rkbansal" w:date="2020-05-03T22:19:00Z">
        <w:r w:rsidR="00B91AD7">
          <w:rPr>
            <w:rFonts w:asciiTheme="minorHAnsi" w:hAnsiTheme="minorHAnsi" w:cstheme="minorHAnsi"/>
          </w:rPr>
          <w:t>minimum details</w:t>
        </w:r>
      </w:ins>
      <w:ins w:id="4651" w:author="rkbansal" w:date="2020-05-03T22:20:00Z">
        <w:r w:rsidR="00670971">
          <w:rPr>
            <w:rFonts w:asciiTheme="minorHAnsi" w:hAnsiTheme="minorHAnsi" w:cstheme="minorHAnsi"/>
          </w:rPr>
          <w:t>:</w:t>
        </w:r>
      </w:ins>
    </w:p>
    <w:p w14:paraId="46D2E0B7" w14:textId="77777777" w:rsidR="00670971" w:rsidRDefault="00670971" w:rsidP="00670971">
      <w:pPr>
        <w:pStyle w:val="ListParagraph"/>
        <w:numPr>
          <w:ilvl w:val="1"/>
          <w:numId w:val="19"/>
        </w:numPr>
        <w:jc w:val="both"/>
        <w:rPr>
          <w:ins w:id="4652" w:author="rkbansal" w:date="2020-05-03T22:20:00Z"/>
          <w:rFonts w:asciiTheme="minorHAnsi" w:hAnsiTheme="minorHAnsi" w:cstheme="minorHAnsi"/>
        </w:rPr>
      </w:pPr>
      <w:ins w:id="4653" w:author="rkbansal" w:date="2020-05-03T22:20:00Z">
        <w:r>
          <w:rPr>
            <w:rFonts w:asciiTheme="minorHAnsi" w:hAnsiTheme="minorHAnsi" w:cstheme="minorHAnsi"/>
          </w:rPr>
          <w:lastRenderedPageBreak/>
          <w:t>Name of the application</w:t>
        </w:r>
      </w:ins>
    </w:p>
    <w:p w14:paraId="2573A6F5" w14:textId="7708B2D2" w:rsidR="00670971" w:rsidRDefault="00670971" w:rsidP="00670971">
      <w:pPr>
        <w:pStyle w:val="ListParagraph"/>
        <w:numPr>
          <w:ilvl w:val="1"/>
          <w:numId w:val="19"/>
        </w:numPr>
        <w:jc w:val="both"/>
        <w:rPr>
          <w:ins w:id="4654" w:author="rkbansal" w:date="2020-05-03T22:21:00Z"/>
          <w:rFonts w:asciiTheme="minorHAnsi" w:hAnsiTheme="minorHAnsi" w:cstheme="minorHAnsi"/>
        </w:rPr>
      </w:pPr>
      <w:ins w:id="4655" w:author="rkbansal" w:date="2020-05-03T22:21:00Z">
        <w:r>
          <w:rPr>
            <w:rFonts w:asciiTheme="minorHAnsi" w:hAnsiTheme="minorHAnsi" w:cstheme="minorHAnsi"/>
          </w:rPr>
          <w:t>Active default profile</w:t>
        </w:r>
      </w:ins>
    </w:p>
    <w:p w14:paraId="787C3E9B" w14:textId="592BC06F" w:rsidR="007619A9" w:rsidRDefault="00670971" w:rsidP="00670971">
      <w:pPr>
        <w:pStyle w:val="ListParagraph"/>
        <w:numPr>
          <w:ilvl w:val="1"/>
          <w:numId w:val="19"/>
        </w:numPr>
        <w:jc w:val="both"/>
        <w:rPr>
          <w:ins w:id="4656" w:author="rkbansal" w:date="2020-05-03T22:22:00Z"/>
          <w:rFonts w:asciiTheme="minorHAnsi" w:hAnsiTheme="minorHAnsi" w:cstheme="minorHAnsi"/>
        </w:rPr>
      </w:pPr>
      <w:ins w:id="4657" w:author="rkbansal" w:date="2020-05-03T22:22:00Z">
        <w:r>
          <w:rPr>
            <w:rFonts w:asciiTheme="minorHAnsi" w:hAnsiTheme="minorHAnsi" w:cstheme="minorHAnsi"/>
          </w:rPr>
          <w:t>C</w:t>
        </w:r>
      </w:ins>
      <w:ins w:id="4658" w:author="rkbansal" w:date="2020-05-03T22:21:00Z">
        <w:r w:rsidRPr="00670971">
          <w:rPr>
            <w:rFonts w:asciiTheme="minorHAnsi" w:hAnsiTheme="minorHAnsi" w:cstheme="minorHAnsi"/>
            <w:rPrChange w:id="4659" w:author="rkbansal" w:date="2020-05-03T22:22:00Z">
              <w:rPr>
                <w:rFonts w:ascii="Consolas" w:hAnsi="Consolas" w:cs="Consolas"/>
                <w:color w:val="93A1A1"/>
                <w:sz w:val="20"/>
                <w:szCs w:val="20"/>
                <w:shd w:val="clear" w:color="auto" w:fill="E8F2FE"/>
              </w:rPr>
            </w:rPrChange>
          </w:rPr>
          <w:t xml:space="preserve">loud config server </w:t>
        </w:r>
      </w:ins>
      <w:ins w:id="4660" w:author="rkbansal" w:date="2020-05-03T22:22:00Z">
        <w:r>
          <w:rPr>
            <w:rFonts w:asciiTheme="minorHAnsi" w:hAnsiTheme="minorHAnsi" w:cstheme="minorHAnsi"/>
          </w:rPr>
          <w:t>URI</w:t>
        </w:r>
      </w:ins>
      <w:ins w:id="4661" w:author="rkbansal" w:date="2020-05-03T22:21:00Z">
        <w:r w:rsidRPr="00670971">
          <w:rPr>
            <w:rFonts w:asciiTheme="minorHAnsi" w:hAnsiTheme="minorHAnsi" w:cstheme="minorHAnsi"/>
            <w:rPrChange w:id="4662" w:author="rkbansal" w:date="2020-05-03T22:22:00Z">
              <w:rPr>
                <w:rFonts w:ascii="Consolas" w:hAnsi="Consolas" w:cs="Consolas"/>
                <w:color w:val="93A1A1"/>
                <w:sz w:val="20"/>
                <w:szCs w:val="20"/>
                <w:shd w:val="clear" w:color="auto" w:fill="E8F2FE"/>
              </w:rPr>
            </w:rPrChange>
          </w:rPr>
          <w:t xml:space="preserve"> with port</w:t>
        </w:r>
      </w:ins>
    </w:p>
    <w:p w14:paraId="7E823770" w14:textId="2F9D27BB" w:rsidR="000B65C4" w:rsidRDefault="00B410D3" w:rsidP="000B65C4">
      <w:pPr>
        <w:pStyle w:val="ListParagraph"/>
        <w:jc w:val="both"/>
        <w:rPr>
          <w:ins w:id="4663" w:author="rkbansal" w:date="2020-05-03T22:24:00Z"/>
          <w:rFonts w:asciiTheme="minorHAnsi" w:hAnsiTheme="minorHAnsi" w:cstheme="minorHAnsi"/>
        </w:rPr>
      </w:pPr>
      <w:ins w:id="4664" w:author="rkbansal" w:date="2020-05-03T22:24:00Z">
        <w:r>
          <w:rPr>
            <w:noProof/>
          </w:rPr>
          <w:drawing>
            <wp:inline distT="0" distB="0" distL="0" distR="0" wp14:anchorId="0DFD443C" wp14:editId="482F72AF">
              <wp:extent cx="7705725" cy="134302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705725" cy="1343025"/>
                      </a:xfrm>
                      <a:prstGeom prst="rect">
                        <a:avLst/>
                      </a:prstGeom>
                    </pic:spPr>
                  </pic:pic>
                </a:graphicData>
              </a:graphic>
            </wp:inline>
          </w:drawing>
        </w:r>
      </w:ins>
    </w:p>
    <w:p w14:paraId="3B09FF62" w14:textId="43E1A9B1" w:rsidR="00FB3AB0" w:rsidRPr="00670971" w:rsidRDefault="008279BB">
      <w:pPr>
        <w:pStyle w:val="ListParagraph"/>
        <w:numPr>
          <w:ilvl w:val="0"/>
          <w:numId w:val="19"/>
        </w:numPr>
        <w:jc w:val="both"/>
        <w:rPr>
          <w:ins w:id="4665" w:author="rkbansal" w:date="2020-05-03T15:04:00Z"/>
          <w:rFonts w:asciiTheme="minorHAnsi" w:hAnsiTheme="minorHAnsi" w:cstheme="minorHAnsi"/>
          <w:rPrChange w:id="4666" w:author="rkbansal" w:date="2020-05-03T22:22:00Z">
            <w:rPr>
              <w:ins w:id="4667" w:author="rkbansal" w:date="2020-05-03T15:04:00Z"/>
            </w:rPr>
          </w:rPrChange>
        </w:rPr>
      </w:pPr>
      <w:ins w:id="4668" w:author="rkbansal" w:date="2020-05-03T22:25:00Z">
        <w:r>
          <w:rPr>
            <w:rFonts w:asciiTheme="minorHAnsi" w:hAnsiTheme="minorHAnsi" w:cstheme="minorHAnsi"/>
          </w:rPr>
          <w:t xml:space="preserve">To </w:t>
        </w:r>
      </w:ins>
      <w:ins w:id="4669" w:author="rkbansal" w:date="2020-05-03T22:37:00Z">
        <w:r w:rsidR="004E69BC">
          <w:rPr>
            <w:rFonts w:asciiTheme="minorHAnsi" w:hAnsiTheme="minorHAnsi" w:cstheme="minorHAnsi"/>
          </w:rPr>
          <w:t>verify all the changes</w:t>
        </w:r>
      </w:ins>
      <w:ins w:id="4670" w:author="rkbansal" w:date="2020-05-03T22:38:00Z">
        <w:r w:rsidR="004E69BC">
          <w:rPr>
            <w:rFonts w:asciiTheme="minorHAnsi" w:hAnsiTheme="minorHAnsi" w:cstheme="minorHAnsi"/>
          </w:rPr>
          <w:t>,</w:t>
        </w:r>
      </w:ins>
      <w:ins w:id="4671" w:author="rkbansal" w:date="2020-05-03T22:39:00Z">
        <w:r w:rsidR="004351EA">
          <w:rPr>
            <w:rFonts w:asciiTheme="minorHAnsi" w:hAnsiTheme="minorHAnsi" w:cstheme="minorHAnsi"/>
          </w:rPr>
          <w:t xml:space="preserve"> </w:t>
        </w:r>
      </w:ins>
      <w:ins w:id="4672" w:author="rkbansal" w:date="2020-05-03T22:37:00Z">
        <w:r w:rsidR="004E69BC">
          <w:rPr>
            <w:rFonts w:asciiTheme="minorHAnsi" w:hAnsiTheme="minorHAnsi" w:cstheme="minorHAnsi"/>
          </w:rPr>
          <w:t xml:space="preserve">run the following </w:t>
        </w:r>
      </w:ins>
      <w:ins w:id="4673" w:author="rkbansal" w:date="2020-05-03T22:38:00Z">
        <w:r w:rsidR="004E69BC">
          <w:rPr>
            <w:rFonts w:asciiTheme="minorHAnsi" w:hAnsiTheme="minorHAnsi" w:cstheme="minorHAnsi"/>
          </w:rPr>
          <w:t>applications in the order:</w:t>
        </w:r>
      </w:ins>
    </w:p>
    <w:p w14:paraId="388C8E2E" w14:textId="4358FB01" w:rsidR="00B03EDF" w:rsidRDefault="008279BB">
      <w:pPr>
        <w:pStyle w:val="ListParagraph"/>
        <w:numPr>
          <w:ilvl w:val="1"/>
          <w:numId w:val="19"/>
        </w:numPr>
        <w:jc w:val="both"/>
        <w:rPr>
          <w:ins w:id="4674" w:author="rkbansal" w:date="2020-05-03T22:25:00Z"/>
          <w:rFonts w:asciiTheme="minorHAnsi" w:hAnsiTheme="minorHAnsi" w:cstheme="minorHAnsi"/>
        </w:rPr>
        <w:pPrChange w:id="4675" w:author="rkbansal" w:date="2020-05-03T22:38:00Z">
          <w:pPr>
            <w:pStyle w:val="ListParagraph"/>
            <w:jc w:val="both"/>
          </w:pPr>
        </w:pPrChange>
      </w:pPr>
      <w:ins w:id="4676" w:author="rkbansal" w:date="2020-05-03T22:25:00Z">
        <w:r>
          <w:rPr>
            <w:rFonts w:asciiTheme="minorHAnsi" w:hAnsiTheme="minorHAnsi" w:cstheme="minorHAnsi"/>
          </w:rPr>
          <w:t>ConfigServerApplication</w:t>
        </w:r>
      </w:ins>
    </w:p>
    <w:p w14:paraId="02A34578" w14:textId="380C7FDF" w:rsidR="008279BB" w:rsidRDefault="008279BB" w:rsidP="004E69BC">
      <w:pPr>
        <w:pStyle w:val="ListParagraph"/>
        <w:numPr>
          <w:ilvl w:val="1"/>
          <w:numId w:val="19"/>
        </w:numPr>
        <w:jc w:val="both"/>
        <w:rPr>
          <w:ins w:id="4677" w:author="rkbansal" w:date="2020-05-03T22:38:00Z"/>
          <w:rFonts w:asciiTheme="minorHAnsi" w:hAnsiTheme="minorHAnsi" w:cstheme="minorHAnsi"/>
        </w:rPr>
      </w:pPr>
      <w:ins w:id="4678" w:author="rkbansal" w:date="2020-05-03T22:25:00Z">
        <w:r>
          <w:rPr>
            <w:rFonts w:asciiTheme="minorHAnsi" w:hAnsiTheme="minorHAnsi" w:cstheme="minorHAnsi"/>
          </w:rPr>
          <w:t>Eureka</w:t>
        </w:r>
      </w:ins>
      <w:ins w:id="4679" w:author="rkbansal" w:date="2020-05-03T22:37:00Z">
        <w:r w:rsidR="004E69BC">
          <w:rPr>
            <w:rFonts w:asciiTheme="minorHAnsi" w:hAnsiTheme="minorHAnsi" w:cstheme="minorHAnsi"/>
          </w:rPr>
          <w:t>ServerApplication</w:t>
        </w:r>
      </w:ins>
    </w:p>
    <w:p w14:paraId="529260BB" w14:textId="5EAAE633" w:rsidR="004E69BC" w:rsidRPr="00863912" w:rsidRDefault="004E69BC">
      <w:pPr>
        <w:pStyle w:val="ListParagraph"/>
        <w:numPr>
          <w:ilvl w:val="1"/>
          <w:numId w:val="19"/>
        </w:numPr>
        <w:jc w:val="both"/>
        <w:rPr>
          <w:ins w:id="4680" w:author="rkbansal" w:date="2020-05-03T15:02:00Z"/>
          <w:rFonts w:asciiTheme="minorHAnsi" w:hAnsiTheme="minorHAnsi" w:cstheme="minorHAnsi"/>
          <w:rPrChange w:id="4681" w:author="rkbansal" w:date="2020-05-03T15:04:00Z">
            <w:rPr>
              <w:ins w:id="4682" w:author="rkbansal" w:date="2020-05-03T15:02:00Z"/>
              <w:rFonts w:ascii="Segoe UI" w:hAnsi="Segoe UI" w:cs="Segoe UI"/>
              <w:b/>
              <w:bCs/>
              <w:color w:val="000000"/>
            </w:rPr>
          </w:rPrChange>
        </w:rPr>
        <w:pPrChange w:id="4683" w:author="rkbansal" w:date="2020-05-03T22:38:00Z">
          <w:pPr>
            <w:pStyle w:val="Heading6"/>
            <w:numPr>
              <w:numId w:val="101"/>
            </w:numPr>
            <w:ind w:left="360" w:hanging="360"/>
          </w:pPr>
        </w:pPrChange>
      </w:pPr>
      <w:ins w:id="4684" w:author="rkbansal" w:date="2020-05-03T22:38:00Z">
        <w:r>
          <w:rPr>
            <w:rFonts w:asciiTheme="minorHAnsi" w:hAnsiTheme="minorHAnsi" w:cstheme="minorHAnsi"/>
          </w:rPr>
          <w:t>PeopleMgmtRestApplication</w:t>
        </w:r>
      </w:ins>
    </w:p>
    <w:p w14:paraId="3F27EF73" w14:textId="7FF97583" w:rsidR="00A12A3E" w:rsidRDefault="00A12A3E">
      <w:pPr>
        <w:ind w:left="1080"/>
        <w:rPr>
          <w:ins w:id="4685" w:author="rkbansal" w:date="2020-05-03T22:42:00Z"/>
        </w:rPr>
        <w:pPrChange w:id="4686" w:author="rkbansal" w:date="2020-05-03T22:42:00Z">
          <w:pPr>
            <w:pStyle w:val="ListParagraph"/>
            <w:numPr>
              <w:ilvl w:val="1"/>
              <w:numId w:val="19"/>
            </w:numPr>
            <w:ind w:left="1440" w:hanging="360"/>
          </w:pPr>
        </w:pPrChange>
      </w:pPr>
      <w:ins w:id="4687" w:author="rkbansal" w:date="2020-05-03T22:42:00Z">
        <w:r>
          <w:t>Directly hitting the people-mgmt-project running on 6379 and fetch the member details based on the id</w:t>
        </w:r>
      </w:ins>
    </w:p>
    <w:p w14:paraId="7A19F580" w14:textId="77777777" w:rsidR="00A12A3E" w:rsidRDefault="00A12A3E" w:rsidP="00A12A3E">
      <w:pPr>
        <w:pStyle w:val="ListParagraph"/>
        <w:ind w:left="1440"/>
        <w:rPr>
          <w:ins w:id="4688" w:author="rkbansal" w:date="2020-05-03T22:42:00Z"/>
        </w:rPr>
      </w:pPr>
      <w:ins w:id="4689" w:author="rkbansal" w:date="2020-05-03T22:42:00Z">
        <w:r>
          <w:rPr>
            <w:noProof/>
          </w:rPr>
          <w:drawing>
            <wp:inline distT="0" distB="0" distL="0" distR="0" wp14:anchorId="50EC30D3" wp14:editId="1019FC47">
              <wp:extent cx="9779000" cy="4850130"/>
              <wp:effectExtent l="0" t="0" r="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779000" cy="4850130"/>
                      </a:xfrm>
                      <a:prstGeom prst="rect">
                        <a:avLst/>
                      </a:prstGeom>
                    </pic:spPr>
                  </pic:pic>
                </a:graphicData>
              </a:graphic>
            </wp:inline>
          </w:drawing>
        </w:r>
      </w:ins>
    </w:p>
    <w:p w14:paraId="7070766F" w14:textId="137D11ED" w:rsidR="00292F76" w:rsidRPr="00292F76" w:rsidRDefault="00292F76">
      <w:pPr>
        <w:pStyle w:val="ListParagraph"/>
        <w:jc w:val="both"/>
        <w:rPr>
          <w:ins w:id="4690" w:author="rkbansal" w:date="2020-04-28T01:23:00Z"/>
          <w:rFonts w:asciiTheme="minorHAnsi" w:hAnsiTheme="minorHAnsi" w:cstheme="minorHAnsi"/>
          <w:rPrChange w:id="4691" w:author="rkbansal" w:date="2020-05-03T15:02:00Z">
            <w:rPr>
              <w:ins w:id="4692" w:author="rkbansal" w:date="2020-04-28T01:23:00Z"/>
              <w:rFonts w:ascii="Segoe UI" w:hAnsi="Segoe UI" w:cs="Segoe UI"/>
              <w:color w:val="272727"/>
              <w:shd w:val="clear" w:color="auto" w:fill="FFFFFF"/>
            </w:rPr>
          </w:rPrChange>
        </w:rPr>
        <w:pPrChange w:id="4693" w:author="rkbansal" w:date="2020-05-03T15:03:00Z">
          <w:pPr>
            <w:pStyle w:val="ListParagraph"/>
            <w:numPr>
              <w:numId w:val="19"/>
            </w:numPr>
            <w:ind w:hanging="360"/>
            <w:jc w:val="both"/>
          </w:pPr>
        </w:pPrChange>
      </w:pPr>
    </w:p>
    <w:p w14:paraId="3CFE063A" w14:textId="38ED61EF" w:rsidR="00B12EFF" w:rsidRPr="00B12EFF" w:rsidRDefault="00B12EFF">
      <w:pPr>
        <w:rPr>
          <w:ins w:id="4694" w:author="rkbansal" w:date="2020-04-28T01:16:00Z"/>
          <w:rPrChange w:id="4695" w:author="rkbansal" w:date="2020-04-28T01:17:00Z">
            <w:rPr>
              <w:ins w:id="4696" w:author="rkbansal" w:date="2020-04-28T01:16:00Z"/>
              <w:b/>
              <w:bCs/>
            </w:rPr>
          </w:rPrChange>
        </w:rPr>
        <w:pPrChange w:id="4697" w:author="rkbansal" w:date="2020-04-28T01:17:00Z">
          <w:pPr>
            <w:pStyle w:val="Heading3"/>
            <w:ind w:left="360"/>
          </w:pPr>
        </w:pPrChange>
      </w:pPr>
    </w:p>
    <w:p w14:paraId="0969D5FA" w14:textId="734173BA" w:rsidR="00B12EFF" w:rsidRPr="00B12EFF" w:rsidRDefault="00B12EFF">
      <w:pPr>
        <w:rPr>
          <w:ins w:id="4698" w:author="rkbansal" w:date="2020-04-28T01:16:00Z"/>
          <w:rPrChange w:id="4699" w:author="rkbansal" w:date="2020-04-28T01:16:00Z">
            <w:rPr>
              <w:ins w:id="4700" w:author="rkbansal" w:date="2020-04-28T01:16:00Z"/>
              <w:b/>
              <w:bCs/>
            </w:rPr>
          </w:rPrChange>
        </w:rPr>
        <w:pPrChange w:id="4701" w:author="rkbansal" w:date="2020-04-28T01:16:00Z">
          <w:pPr>
            <w:pStyle w:val="Heading3"/>
            <w:ind w:left="360"/>
          </w:pPr>
        </w:pPrChange>
      </w:pPr>
    </w:p>
    <w:p w14:paraId="0F81EAC3" w14:textId="0E988956" w:rsidR="00B12EFF" w:rsidRDefault="00B12EFF" w:rsidP="00B12EFF">
      <w:pPr>
        <w:rPr>
          <w:ins w:id="4702" w:author="rkbansal" w:date="2020-04-28T01:16:00Z"/>
        </w:rPr>
      </w:pPr>
      <w:ins w:id="4703" w:author="rkbansal" w:date="2020-04-28T01:16:00Z">
        <w:r>
          <w:tab/>
        </w:r>
        <w:r>
          <w:tab/>
        </w:r>
      </w:ins>
    </w:p>
    <w:p w14:paraId="1FAB6D9B" w14:textId="77777777" w:rsidR="00B12EFF" w:rsidRPr="00B12EFF" w:rsidRDefault="00B12EFF">
      <w:pPr>
        <w:rPr>
          <w:ins w:id="4704" w:author="rkbansal" w:date="2020-04-28T01:12:00Z"/>
        </w:rPr>
        <w:pPrChange w:id="4705" w:author="rkbansal" w:date="2020-04-28T01:16:00Z">
          <w:pPr>
            <w:pStyle w:val="ListParagraph"/>
            <w:numPr>
              <w:numId w:val="19"/>
            </w:numPr>
            <w:ind w:hanging="360"/>
          </w:pPr>
        </w:pPrChange>
      </w:pPr>
    </w:p>
    <w:p w14:paraId="6F388418" w14:textId="77777777" w:rsidR="00A87A76" w:rsidRDefault="00A87A76">
      <w:pPr>
        <w:rPr>
          <w:ins w:id="4706" w:author="rkbansal" w:date="2020-04-28T01:15:00Z"/>
          <w:rFonts w:eastAsiaTheme="majorEastAsia" w:cstheme="majorBidi"/>
          <w:b/>
          <w:color w:val="2F5496" w:themeColor="accent1" w:themeShade="BF"/>
          <w:sz w:val="28"/>
        </w:rPr>
      </w:pPr>
      <w:ins w:id="4707" w:author="rkbansal" w:date="2020-04-28T01:15:00Z">
        <w:r>
          <w:rPr>
            <w:b/>
            <w:sz w:val="28"/>
          </w:rPr>
          <w:br w:type="page"/>
        </w:r>
      </w:ins>
    </w:p>
    <w:p w14:paraId="2F6B924D" w14:textId="2DD8BF88" w:rsidR="00F90050" w:rsidRDefault="00F90050" w:rsidP="006350C6">
      <w:pPr>
        <w:pStyle w:val="Heading2"/>
        <w:rPr>
          <w:ins w:id="4708" w:author="Rajiv Bansal" w:date="2019-11-29T09:11:00Z"/>
          <w:rFonts w:ascii="Georgia" w:hAnsi="Georgia"/>
          <w:b/>
          <w:sz w:val="28"/>
          <w:szCs w:val="24"/>
        </w:rPr>
      </w:pPr>
      <w:r w:rsidRPr="00C62AC7">
        <w:rPr>
          <w:rFonts w:ascii="Georgia" w:hAnsi="Georgia"/>
          <w:b/>
          <w:sz w:val="28"/>
          <w:szCs w:val="24"/>
        </w:rPr>
        <w:lastRenderedPageBreak/>
        <w:t>Eureka-server</w:t>
      </w:r>
    </w:p>
    <w:p w14:paraId="0216E357" w14:textId="5536ADB1" w:rsidR="00A420FD" w:rsidRPr="00A420FD" w:rsidRDefault="00A420FD">
      <w:pPr>
        <w:rPr>
          <w:rPrChange w:id="4709" w:author="Rajiv Bansal" w:date="2019-11-29T09:11:00Z">
            <w:rPr>
              <w:rFonts w:ascii="Georgia" w:hAnsi="Georgia"/>
              <w:b/>
              <w:sz w:val="28"/>
              <w:szCs w:val="24"/>
            </w:rPr>
          </w:rPrChange>
        </w:rPr>
        <w:pPrChange w:id="4710" w:author="Rajiv Bansal" w:date="2019-11-29T09:11:00Z">
          <w:pPr>
            <w:pStyle w:val="Heading2"/>
          </w:pPr>
        </w:pPrChange>
      </w:pPr>
      <w:ins w:id="4711" w:author="Rajiv Bansal" w:date="2019-11-29T09:11:00Z">
        <w:r w:rsidRPr="006350C6">
          <w:t>This application is developed to register all the microservices. So that every microservice can communicate with each other without knowing their IP address of the microservice</w:t>
        </w:r>
      </w:ins>
      <w:ins w:id="4712" w:author="Rajiv Bansal" w:date="2019-11-29T09:12:00Z">
        <w:r w:rsidR="00B07AAB">
          <w:t>.</w:t>
        </w:r>
      </w:ins>
    </w:p>
    <w:p w14:paraId="5A6A8589" w14:textId="5EA3BDD4" w:rsidR="00F90050" w:rsidRPr="00A94A8C" w:rsidRDefault="00F90050" w:rsidP="00F90050">
      <w:pPr>
        <w:pStyle w:val="ListParagraph"/>
        <w:numPr>
          <w:ilvl w:val="0"/>
          <w:numId w:val="19"/>
        </w:numPr>
      </w:pPr>
      <w:r w:rsidRPr="00A94A8C">
        <w:t>Create Spring Boot Project</w:t>
      </w:r>
    </w:p>
    <w:p w14:paraId="4AB65A5D" w14:textId="54263D38" w:rsidR="000040E9" w:rsidRDefault="000040E9" w:rsidP="000040E9">
      <w:pPr>
        <w:pStyle w:val="ListParagraph"/>
        <w:rPr>
          <w:b/>
        </w:rPr>
      </w:pPr>
      <w:r>
        <w:rPr>
          <w:noProof/>
        </w:rPr>
        <w:drawing>
          <wp:inline distT="0" distB="0" distL="0" distR="0" wp14:anchorId="3A84BC09" wp14:editId="112E852E">
            <wp:extent cx="5343525" cy="3933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p>
    <w:p w14:paraId="5A076861" w14:textId="5FD9BEA2" w:rsidR="009C06D2" w:rsidRPr="00A94A8C" w:rsidRDefault="009C06D2" w:rsidP="00A94A8C">
      <w:pPr>
        <w:pStyle w:val="ListParagraph"/>
        <w:numPr>
          <w:ilvl w:val="0"/>
          <w:numId w:val="19"/>
        </w:numPr>
      </w:pPr>
      <w:r w:rsidRPr="00A94A8C">
        <w:t>Click on next</w:t>
      </w:r>
    </w:p>
    <w:p w14:paraId="5638B806" w14:textId="0AEF6427" w:rsidR="00F90050" w:rsidRDefault="009C06D2" w:rsidP="00F90050">
      <w:pPr>
        <w:ind w:left="720"/>
        <w:rPr>
          <w:b/>
        </w:rPr>
      </w:pPr>
      <w:r>
        <w:rPr>
          <w:noProof/>
        </w:rPr>
        <w:drawing>
          <wp:inline distT="0" distB="0" distL="0" distR="0" wp14:anchorId="696A90AA" wp14:editId="383CAE16">
            <wp:extent cx="5229225" cy="639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29225" cy="6391275"/>
                    </a:xfrm>
                    <a:prstGeom prst="rect">
                      <a:avLst/>
                    </a:prstGeom>
                  </pic:spPr>
                </pic:pic>
              </a:graphicData>
            </a:graphic>
          </wp:inline>
        </w:drawing>
      </w:r>
    </w:p>
    <w:p w14:paraId="1CE1DDB3" w14:textId="1B777C93" w:rsidR="009C06D2" w:rsidRDefault="009C06D2" w:rsidP="00F90050">
      <w:pPr>
        <w:ind w:left="720"/>
        <w:rPr>
          <w:b/>
        </w:rPr>
      </w:pPr>
    </w:p>
    <w:p w14:paraId="332B3DF4" w14:textId="7E874047" w:rsidR="00F90050" w:rsidRPr="00A94A8C" w:rsidRDefault="009C06D2" w:rsidP="00A94A8C">
      <w:pPr>
        <w:pStyle w:val="ListParagraph"/>
        <w:numPr>
          <w:ilvl w:val="0"/>
          <w:numId w:val="19"/>
        </w:numPr>
      </w:pPr>
      <w:r w:rsidRPr="00A94A8C">
        <w:t xml:space="preserve">Click on </w:t>
      </w:r>
      <w:r w:rsidR="003657DC" w:rsidRPr="00A94A8C">
        <w:rPr>
          <w:b/>
        </w:rPr>
        <w:t>Next</w:t>
      </w:r>
      <w:r w:rsidR="003657DC" w:rsidRPr="00A94A8C">
        <w:t xml:space="preserve"> and </w:t>
      </w:r>
      <w:r w:rsidRPr="00A94A8C">
        <w:rPr>
          <w:b/>
        </w:rPr>
        <w:t>Finish</w:t>
      </w:r>
      <w:r w:rsidR="000633BC" w:rsidRPr="00A94A8C">
        <w:t xml:space="preserve"> and c</w:t>
      </w:r>
      <w:r w:rsidR="00F90050" w:rsidRPr="00A94A8C">
        <w:t>reated project will look as per the below screenshot:</w:t>
      </w:r>
    </w:p>
    <w:p w14:paraId="13E1D460" w14:textId="17CC40D0" w:rsidR="00F90050" w:rsidRDefault="00F90050" w:rsidP="00F90050">
      <w:pPr>
        <w:ind w:left="720"/>
        <w:rPr>
          <w:b/>
        </w:rPr>
      </w:pPr>
      <w:r>
        <w:rPr>
          <w:noProof/>
        </w:rPr>
        <w:lastRenderedPageBreak/>
        <w:drawing>
          <wp:inline distT="0" distB="0" distL="0" distR="0" wp14:anchorId="07483EF3" wp14:editId="0283DD45">
            <wp:extent cx="5731510" cy="27768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776855"/>
                    </a:xfrm>
                    <a:prstGeom prst="rect">
                      <a:avLst/>
                    </a:prstGeom>
                  </pic:spPr>
                </pic:pic>
              </a:graphicData>
            </a:graphic>
          </wp:inline>
        </w:drawing>
      </w:r>
    </w:p>
    <w:p w14:paraId="071004CA" w14:textId="0376AD27" w:rsidR="000C1495" w:rsidRDefault="000C1495" w:rsidP="000C1495">
      <w:pPr>
        <w:pStyle w:val="ListParagraph"/>
        <w:numPr>
          <w:ilvl w:val="0"/>
          <w:numId w:val="74"/>
        </w:numPr>
        <w:rPr>
          <w:ins w:id="4713" w:author="rkbansal" w:date="2020-05-16T20:18:00Z"/>
        </w:rPr>
      </w:pPr>
      <w:ins w:id="4714" w:author="rkbansal" w:date="2020-05-16T20:18:00Z">
        <w:r>
          <w:t>Add the following dependencies in pom.xml with the following considerations:</w:t>
        </w:r>
      </w:ins>
    </w:p>
    <w:p w14:paraId="0C946C30" w14:textId="77777777" w:rsidR="000C1495" w:rsidRPr="00A51008" w:rsidRDefault="000C1495" w:rsidP="000C1495">
      <w:pPr>
        <w:pStyle w:val="ListParagraph"/>
        <w:numPr>
          <w:ilvl w:val="1"/>
          <w:numId w:val="107"/>
        </w:numPr>
        <w:rPr>
          <w:ins w:id="4715" w:author="rkbansal" w:date="2020-05-16T20:18:00Z"/>
          <w:bCs/>
        </w:rPr>
      </w:pPr>
      <w:ins w:id="4716" w:author="rkbansal" w:date="2020-05-16T20: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350726C2" w14:textId="77777777" w:rsidR="000C1495" w:rsidRPr="00864941" w:rsidRDefault="000C1495" w:rsidP="000C1495">
      <w:pPr>
        <w:pStyle w:val="ListParagraph"/>
        <w:numPr>
          <w:ilvl w:val="1"/>
          <w:numId w:val="107"/>
        </w:numPr>
        <w:rPr>
          <w:ins w:id="4717" w:author="rkbansal" w:date="2020-05-16T20:18:00Z"/>
          <w:bCs/>
        </w:rPr>
      </w:pPr>
      <w:ins w:id="4718" w:author="rkbansal" w:date="2020-05-16T20:1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E66B897" w14:textId="77777777" w:rsidR="000C1495" w:rsidRDefault="000C1495" w:rsidP="000C1495">
      <w:pPr>
        <w:pStyle w:val="ListParagraph"/>
        <w:numPr>
          <w:ilvl w:val="1"/>
          <w:numId w:val="107"/>
        </w:numPr>
        <w:rPr>
          <w:ins w:id="4719" w:author="rkbansal" w:date="2020-05-16T20:18:00Z"/>
          <w:bCs/>
        </w:rPr>
      </w:pPr>
      <w:ins w:id="4720" w:author="rkbansal" w:date="2020-05-16T20:18:00Z">
        <w:r>
          <w:rPr>
            <w:bCs/>
            <w:color w:val="FF0000"/>
          </w:rPr>
          <w:t>Spring Cloud version</w:t>
        </w:r>
        <w:r w:rsidRPr="00A51008">
          <w:rPr>
            <w:bCs/>
          </w:rPr>
          <w:t>:</w:t>
        </w:r>
        <w:r>
          <w:rPr>
            <w:bCs/>
          </w:rPr>
          <w:t xml:space="preserve"> upgraded to Hoston.SR4. It is highlighted in yellow colour.</w:t>
        </w:r>
      </w:ins>
    </w:p>
    <w:p w14:paraId="75C46A12" w14:textId="766838F4" w:rsidR="000C1495" w:rsidRDefault="000C1495" w:rsidP="000C1495">
      <w:pPr>
        <w:pStyle w:val="ListParagraph"/>
        <w:numPr>
          <w:ilvl w:val="1"/>
          <w:numId w:val="107"/>
        </w:numPr>
        <w:rPr>
          <w:ins w:id="4721" w:author="rkbansal" w:date="2020-05-16T20:18:00Z"/>
          <w:bCs/>
        </w:rPr>
      </w:pPr>
      <w:ins w:id="4722" w:author="rkbansal" w:date="2020-05-16T20: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175DE613" w14:textId="085A9799" w:rsidR="000C1495" w:rsidRPr="000C1495" w:rsidRDefault="000C1495" w:rsidP="000C1495">
      <w:pPr>
        <w:pStyle w:val="ListParagraph"/>
        <w:numPr>
          <w:ilvl w:val="1"/>
          <w:numId w:val="107"/>
        </w:numPr>
        <w:rPr>
          <w:ins w:id="4723" w:author="rkbansal" w:date="2020-05-16T20:19:00Z"/>
          <w:bCs/>
          <w:rPrChange w:id="4724" w:author="rkbansal" w:date="2020-05-16T20:19:00Z">
            <w:rPr>
              <w:ins w:id="4725" w:author="rkbansal" w:date="2020-05-16T20:19:00Z"/>
              <w:bCs/>
              <w:color w:val="FF0000"/>
            </w:rPr>
          </w:rPrChange>
        </w:rPr>
      </w:pPr>
      <w:ins w:id="4726" w:author="rkbansal" w:date="2020-05-16T20:18:00Z">
        <w:r>
          <w:rPr>
            <w:bCs/>
            <w:color w:val="FF0000"/>
          </w:rPr>
          <w:t>W</w:t>
        </w:r>
      </w:ins>
      <w:ins w:id="4727" w:author="rkbansal" w:date="2020-05-16T20:19:00Z">
        <w:r>
          <w:rPr>
            <w:bCs/>
            <w:color w:val="FF0000"/>
          </w:rPr>
          <w:t>eb</w:t>
        </w:r>
      </w:ins>
    </w:p>
    <w:p w14:paraId="16768427" w14:textId="441CCF7A" w:rsidR="000C1495" w:rsidRPr="000C1495" w:rsidRDefault="000C1495" w:rsidP="000C1495">
      <w:pPr>
        <w:pStyle w:val="ListParagraph"/>
        <w:numPr>
          <w:ilvl w:val="1"/>
          <w:numId w:val="107"/>
        </w:numPr>
        <w:rPr>
          <w:ins w:id="4728" w:author="rkbansal" w:date="2020-05-16T20:19:00Z"/>
          <w:bCs/>
          <w:rPrChange w:id="4729" w:author="rkbansal" w:date="2020-05-16T20:19:00Z">
            <w:rPr>
              <w:ins w:id="4730" w:author="rkbansal" w:date="2020-05-16T20:19:00Z"/>
              <w:bCs/>
              <w:color w:val="FF0000"/>
            </w:rPr>
          </w:rPrChange>
        </w:rPr>
      </w:pPr>
      <w:ins w:id="4731" w:author="rkbansal" w:date="2020-05-16T20:19:00Z">
        <w:r>
          <w:rPr>
            <w:bCs/>
            <w:color w:val="FF0000"/>
          </w:rPr>
          <w:t>Eureka Server</w:t>
        </w:r>
      </w:ins>
    </w:p>
    <w:p w14:paraId="205056CF" w14:textId="033A236E" w:rsidR="000C1495" w:rsidRPr="002B4729" w:rsidRDefault="000C1495" w:rsidP="000C1495">
      <w:pPr>
        <w:pStyle w:val="ListParagraph"/>
        <w:numPr>
          <w:ilvl w:val="1"/>
          <w:numId w:val="107"/>
        </w:numPr>
        <w:rPr>
          <w:ins w:id="4732" w:author="rkbansal" w:date="2020-05-16T20:19:00Z"/>
          <w:bCs/>
          <w:rPrChange w:id="4733" w:author="rkbansal" w:date="2020-05-16T20:19:00Z">
            <w:rPr>
              <w:ins w:id="4734" w:author="rkbansal" w:date="2020-05-16T20:19:00Z"/>
              <w:bCs/>
              <w:color w:val="FF0000"/>
            </w:rPr>
          </w:rPrChange>
        </w:rPr>
      </w:pPr>
      <w:ins w:id="4735" w:author="rkbansal" w:date="2020-05-16T20:19:00Z">
        <w:r>
          <w:rPr>
            <w:bCs/>
            <w:color w:val="FF0000"/>
          </w:rPr>
          <w:t>DevTools (optional)</w:t>
        </w:r>
      </w:ins>
    </w:p>
    <w:p w14:paraId="6F55705E" w14:textId="142E9FA5" w:rsidR="003B7071" w:rsidRPr="000162A4" w:rsidRDefault="003B7071">
      <w:pPr>
        <w:ind w:left="720"/>
        <w:rPr>
          <w:ins w:id="4736" w:author="rkbansal" w:date="2020-05-16T20:18:00Z"/>
          <w:bCs/>
        </w:rPr>
        <w:pPrChange w:id="4737" w:author="rkbansal" w:date="2020-05-16T21:43:00Z">
          <w:pPr>
            <w:pStyle w:val="ListParagraph"/>
            <w:numPr>
              <w:ilvl w:val="1"/>
              <w:numId w:val="107"/>
            </w:numPr>
            <w:ind w:left="1440" w:hanging="360"/>
          </w:pPr>
        </w:pPrChange>
      </w:pPr>
      <w:ins w:id="4738" w:author="rkbansal" w:date="2020-05-16T21:43:00Z">
        <w:r>
          <w:rPr>
            <w:noProof/>
          </w:rPr>
          <w:drawing>
            <wp:inline distT="0" distB="0" distL="0" distR="0" wp14:anchorId="5BAF3F8D" wp14:editId="6D25F06B">
              <wp:extent cx="9134475" cy="77438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134475" cy="7743825"/>
                      </a:xfrm>
                      <a:prstGeom prst="rect">
                        <a:avLst/>
                      </a:prstGeom>
                    </pic:spPr>
                  </pic:pic>
                </a:graphicData>
              </a:graphic>
            </wp:inline>
          </w:drawing>
        </w:r>
      </w:ins>
    </w:p>
    <w:p w14:paraId="11DF2D81" w14:textId="3EBACF8B" w:rsidR="00F90050" w:rsidRPr="00A94A8C" w:rsidDel="000C1495" w:rsidRDefault="00CB0488" w:rsidP="00A94A8C">
      <w:pPr>
        <w:pStyle w:val="ListParagraph"/>
        <w:numPr>
          <w:ilvl w:val="0"/>
          <w:numId w:val="19"/>
        </w:numPr>
        <w:rPr>
          <w:del w:id="4739" w:author="rkbansal" w:date="2020-05-16T20:19:00Z"/>
        </w:rPr>
      </w:pPr>
      <w:ins w:id="4740" w:author="rkbansal" w:date="2020-05-16T21:44:00Z">
        <w:r>
          <w:lastRenderedPageBreak/>
          <w:tab/>
        </w:r>
        <w:r>
          <w:rPr>
            <w:noProof/>
          </w:rPr>
          <w:drawing>
            <wp:inline distT="0" distB="0" distL="0" distR="0" wp14:anchorId="1FB8EBFA" wp14:editId="14419F8E">
              <wp:extent cx="4943475" cy="3200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43475" cy="3200400"/>
                      </a:xfrm>
                      <a:prstGeom prst="rect">
                        <a:avLst/>
                      </a:prstGeom>
                    </pic:spPr>
                  </pic:pic>
                </a:graphicData>
              </a:graphic>
            </wp:inline>
          </w:drawing>
        </w:r>
      </w:ins>
      <w:del w:id="4741" w:author="rkbansal" w:date="2020-05-16T20:19:00Z">
        <w:r w:rsidR="00F90050" w:rsidRPr="00A94A8C" w:rsidDel="000C1495">
          <w:delText xml:space="preserve">Now need to update the </w:delText>
        </w:r>
        <w:r w:rsidR="00F90050" w:rsidRPr="00A94A8C" w:rsidDel="000C1495">
          <w:rPr>
            <w:b/>
          </w:rPr>
          <w:delText>pom.xml</w:delText>
        </w:r>
        <w:r w:rsidR="00F90050" w:rsidRPr="00A94A8C" w:rsidDel="000C1495">
          <w:delText xml:space="preserve"> with the following </w:delText>
        </w:r>
        <w:r w:rsidR="00FA1A71" w:rsidRPr="00A94A8C" w:rsidDel="000C1495">
          <w:delText>dependencies</w:delText>
        </w:r>
        <w:r w:rsidR="00F90050" w:rsidRPr="00A94A8C" w:rsidDel="000C1495">
          <w:delText>:</w:delText>
        </w:r>
      </w:del>
    </w:p>
    <w:p w14:paraId="0DF36E82" w14:textId="0F77DE9B" w:rsidR="000B0A09" w:rsidRPr="000B0A09" w:rsidDel="000C1495" w:rsidRDefault="000B0A09" w:rsidP="00A94A8C">
      <w:pPr>
        <w:pStyle w:val="ListParagraph"/>
        <w:numPr>
          <w:ilvl w:val="1"/>
          <w:numId w:val="19"/>
        </w:numPr>
        <w:rPr>
          <w:del w:id="4742" w:author="rkbansal" w:date="2020-05-16T20:19:00Z"/>
          <w:rFonts w:asciiTheme="minorHAnsi" w:hAnsiTheme="minorHAnsi"/>
          <w:b/>
          <w:sz w:val="18"/>
          <w:szCs w:val="22"/>
        </w:rPr>
      </w:pPr>
      <w:del w:id="4743" w:author="rkbansal" w:date="2020-05-16T20:19:00Z">
        <w:r w:rsidRPr="000B0A09" w:rsidDel="000C1495">
          <w:rPr>
            <w:spacing w:val="-1"/>
            <w:szCs w:val="32"/>
            <w:shd w:val="clear" w:color="auto" w:fill="FFFFFF"/>
          </w:rPr>
          <w:delText>Web</w:delText>
        </w:r>
      </w:del>
    </w:p>
    <w:p w14:paraId="3D90F600" w14:textId="15F88EB3" w:rsidR="000B0A09" w:rsidRPr="000B0A09" w:rsidDel="000C1495" w:rsidRDefault="000B0A09" w:rsidP="00A94A8C">
      <w:pPr>
        <w:pStyle w:val="ListParagraph"/>
        <w:numPr>
          <w:ilvl w:val="1"/>
          <w:numId w:val="19"/>
        </w:numPr>
        <w:rPr>
          <w:del w:id="4744" w:author="rkbansal" w:date="2020-05-16T20:19:00Z"/>
          <w:rFonts w:asciiTheme="minorHAnsi" w:hAnsiTheme="minorHAnsi"/>
          <w:b/>
          <w:sz w:val="18"/>
          <w:szCs w:val="22"/>
        </w:rPr>
      </w:pPr>
      <w:del w:id="4745" w:author="rkbansal" w:date="2020-05-16T20:19:00Z">
        <w:r w:rsidRPr="000B0A09" w:rsidDel="000C1495">
          <w:rPr>
            <w:spacing w:val="-1"/>
            <w:szCs w:val="32"/>
            <w:shd w:val="clear" w:color="auto" w:fill="FFFFFF"/>
          </w:rPr>
          <w:delText>Eureka Server</w:delText>
        </w:r>
      </w:del>
    </w:p>
    <w:p w14:paraId="4396447C" w14:textId="08FE76CE" w:rsidR="00004971" w:rsidRPr="00284992" w:rsidDel="000C1495" w:rsidRDefault="000B0A09" w:rsidP="00A94A8C">
      <w:pPr>
        <w:pStyle w:val="ListParagraph"/>
        <w:numPr>
          <w:ilvl w:val="1"/>
          <w:numId w:val="19"/>
        </w:numPr>
        <w:rPr>
          <w:del w:id="4746" w:author="rkbansal" w:date="2020-05-16T20:19:00Z"/>
          <w:rFonts w:asciiTheme="minorHAnsi" w:hAnsiTheme="minorHAnsi"/>
          <w:b/>
          <w:sz w:val="18"/>
          <w:szCs w:val="22"/>
        </w:rPr>
      </w:pPr>
      <w:del w:id="4747" w:author="rkbansal" w:date="2020-05-16T20:19:00Z">
        <w:r w:rsidRPr="000B0A09" w:rsidDel="000C1495">
          <w:rPr>
            <w:spacing w:val="-1"/>
            <w:szCs w:val="32"/>
            <w:shd w:val="clear" w:color="auto" w:fill="FFFFFF"/>
          </w:rPr>
          <w:delText>DevTools (optional)</w:delText>
        </w:r>
      </w:del>
    </w:p>
    <w:p w14:paraId="3F36CC4F" w14:textId="3DD91E40" w:rsidR="00284992" w:rsidRDefault="009027B7" w:rsidP="00284992">
      <w:pPr>
        <w:rPr>
          <w:b/>
          <w:sz w:val="18"/>
        </w:rPr>
      </w:pPr>
      <w:del w:id="4748" w:author="rkbansal" w:date="2020-05-16T20:19:00Z">
        <w:r w:rsidDel="002B4729">
          <w:rPr>
            <w:noProof/>
          </w:rPr>
          <w:drawing>
            <wp:inline distT="0" distB="0" distL="0" distR="0" wp14:anchorId="5602A1F0" wp14:editId="4D6A548A">
              <wp:extent cx="5667375" cy="2609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67375" cy="2609850"/>
                      </a:xfrm>
                      <a:prstGeom prst="rect">
                        <a:avLst/>
                      </a:prstGeom>
                    </pic:spPr>
                  </pic:pic>
                </a:graphicData>
              </a:graphic>
            </wp:inline>
          </w:drawing>
        </w:r>
      </w:del>
    </w:p>
    <w:p w14:paraId="74899879" w14:textId="77777777" w:rsidR="002C5B29" w:rsidRPr="00A91B4D" w:rsidRDefault="002C5B29" w:rsidP="002C5B29">
      <w:pPr>
        <w:pStyle w:val="ListParagraph"/>
        <w:numPr>
          <w:ilvl w:val="0"/>
          <w:numId w:val="74"/>
        </w:numPr>
        <w:rPr>
          <w:ins w:id="4749" w:author="rkbansal" w:date="2020-05-16T21:45:00Z"/>
          <w:bCs/>
        </w:rPr>
      </w:pPr>
      <w:ins w:id="4750" w:author="rkbansal" w:date="2020-05-16T21:45: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5DAB5D14" w14:textId="07B787B1" w:rsidR="002C5B29" w:rsidRDefault="002C5B29" w:rsidP="002C5B29">
      <w:pPr>
        <w:pStyle w:val="ListParagraph"/>
        <w:rPr>
          <w:ins w:id="4751" w:author="rkbansal" w:date="2020-05-16T21:45:00Z"/>
        </w:rPr>
      </w:pPr>
      <w:ins w:id="4752" w:author="rkbansal" w:date="2020-05-16T21:45:00Z">
        <w:r>
          <w:rPr>
            <w:noProof/>
          </w:rPr>
          <w:t xml:space="preserve"> </w:t>
        </w:r>
      </w:ins>
      <w:ins w:id="4753" w:author="rkbansal" w:date="2020-05-17T01:16:00Z">
        <w:r w:rsidR="00013B70">
          <w:rPr>
            <w:noProof/>
          </w:rPr>
          <w:drawing>
            <wp:inline distT="0" distB="0" distL="0" distR="0" wp14:anchorId="26DD4B5F" wp14:editId="12A14C96">
              <wp:extent cx="5314950" cy="14382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14950" cy="1438275"/>
                      </a:xfrm>
                      <a:prstGeom prst="rect">
                        <a:avLst/>
                      </a:prstGeom>
                    </pic:spPr>
                  </pic:pic>
                </a:graphicData>
              </a:graphic>
            </wp:inline>
          </w:drawing>
        </w:r>
      </w:ins>
    </w:p>
    <w:p w14:paraId="121EC3AD" w14:textId="77777777" w:rsidR="002C5B29" w:rsidRDefault="002C5B29" w:rsidP="002C5B29">
      <w:pPr>
        <w:pStyle w:val="ListParagraph"/>
        <w:rPr>
          <w:ins w:id="4754" w:author="rkbansal" w:date="2020-05-16T21:45:00Z"/>
        </w:rPr>
      </w:pPr>
    </w:p>
    <w:p w14:paraId="41457D8B" w14:textId="77777777" w:rsidR="002C5B29" w:rsidRDefault="002C5B29" w:rsidP="002C5B29">
      <w:pPr>
        <w:pStyle w:val="ListParagraph"/>
        <w:numPr>
          <w:ilvl w:val="0"/>
          <w:numId w:val="19"/>
        </w:numPr>
        <w:jc w:val="both"/>
        <w:rPr>
          <w:ins w:id="4755" w:author="rkbansal" w:date="2020-05-16T21:45:00Z"/>
          <w:rFonts w:asciiTheme="minorHAnsi" w:hAnsiTheme="minorHAnsi" w:cstheme="minorHAnsi"/>
        </w:rPr>
      </w:pPr>
      <w:ins w:id="4756" w:author="rkbansal" w:date="2020-05-16T21:45:00Z">
        <w:r>
          <w:rPr>
            <w:rFonts w:asciiTheme="minorHAnsi" w:hAnsiTheme="minorHAnsi" w:cstheme="minorHAnsi"/>
          </w:rPr>
          <w:t>In this application, still there will be an application.properties file but it will have the following minimum details:</w:t>
        </w:r>
      </w:ins>
    </w:p>
    <w:p w14:paraId="21EE1218" w14:textId="77777777" w:rsidR="002C5B29" w:rsidRDefault="002C5B29" w:rsidP="002C5B29">
      <w:pPr>
        <w:pStyle w:val="ListParagraph"/>
        <w:numPr>
          <w:ilvl w:val="1"/>
          <w:numId w:val="19"/>
        </w:numPr>
        <w:ind w:left="1037" w:hanging="357"/>
        <w:jc w:val="both"/>
        <w:rPr>
          <w:ins w:id="4757" w:author="rkbansal" w:date="2020-05-16T21:45:00Z"/>
          <w:rFonts w:asciiTheme="minorHAnsi" w:hAnsiTheme="minorHAnsi" w:cstheme="minorHAnsi"/>
        </w:rPr>
      </w:pPr>
      <w:ins w:id="4758" w:author="rkbansal" w:date="2020-05-16T21:45:00Z">
        <w:r>
          <w:rPr>
            <w:rFonts w:asciiTheme="minorHAnsi" w:hAnsiTheme="minorHAnsi" w:cstheme="minorHAnsi"/>
          </w:rPr>
          <w:t>Name of the application</w:t>
        </w:r>
      </w:ins>
    </w:p>
    <w:p w14:paraId="4538D8F8" w14:textId="77777777" w:rsidR="002C5B29" w:rsidRDefault="002C5B29" w:rsidP="002C5B29">
      <w:pPr>
        <w:pStyle w:val="ListParagraph"/>
        <w:numPr>
          <w:ilvl w:val="1"/>
          <w:numId w:val="19"/>
        </w:numPr>
        <w:ind w:left="1037" w:hanging="357"/>
        <w:jc w:val="both"/>
        <w:rPr>
          <w:ins w:id="4759" w:author="rkbansal" w:date="2020-05-16T21:45:00Z"/>
          <w:rFonts w:asciiTheme="minorHAnsi" w:hAnsiTheme="minorHAnsi" w:cstheme="minorHAnsi"/>
        </w:rPr>
      </w:pPr>
      <w:ins w:id="4760" w:author="rkbansal" w:date="2020-05-16T21:45:00Z">
        <w:r>
          <w:rPr>
            <w:rFonts w:asciiTheme="minorHAnsi" w:hAnsiTheme="minorHAnsi" w:cstheme="minorHAnsi"/>
          </w:rPr>
          <w:t>Active Default Profile</w:t>
        </w:r>
      </w:ins>
    </w:p>
    <w:p w14:paraId="30E8690D" w14:textId="77777777" w:rsidR="002C5B29" w:rsidRDefault="002C5B29" w:rsidP="002C5B29">
      <w:pPr>
        <w:pStyle w:val="ListParagraph"/>
        <w:numPr>
          <w:ilvl w:val="1"/>
          <w:numId w:val="19"/>
        </w:numPr>
        <w:ind w:left="1037" w:hanging="357"/>
        <w:jc w:val="both"/>
        <w:rPr>
          <w:ins w:id="4761" w:author="rkbansal" w:date="2020-05-16T21:45:00Z"/>
          <w:rFonts w:asciiTheme="minorHAnsi" w:hAnsiTheme="minorHAnsi" w:cstheme="minorHAnsi"/>
        </w:rPr>
      </w:pPr>
      <w:ins w:id="4762" w:author="rkbansal" w:date="2020-05-16T21:45:00Z">
        <w:r>
          <w:rPr>
            <w:rFonts w:asciiTheme="minorHAnsi" w:hAnsiTheme="minorHAnsi" w:cstheme="minorHAnsi"/>
          </w:rPr>
          <w:t>Cloud Config server URI with port</w:t>
        </w:r>
      </w:ins>
    </w:p>
    <w:p w14:paraId="5F12F216" w14:textId="77777777" w:rsidR="002C5B29" w:rsidRDefault="002C5B29" w:rsidP="002C5B29">
      <w:pPr>
        <w:pStyle w:val="ListParagraph"/>
        <w:ind w:left="1037"/>
        <w:jc w:val="both"/>
        <w:rPr>
          <w:ins w:id="4763" w:author="rkbansal" w:date="2020-05-16T21:45:00Z"/>
          <w:rFonts w:asciiTheme="minorHAnsi" w:hAnsiTheme="minorHAnsi" w:cstheme="minorHAnsi"/>
        </w:rPr>
      </w:pPr>
    </w:p>
    <w:p w14:paraId="74DE1213" w14:textId="2004DBA9" w:rsidR="002C5B29" w:rsidRDefault="001F5DD4" w:rsidP="002C5B29">
      <w:pPr>
        <w:pStyle w:val="ListParagraph"/>
        <w:rPr>
          <w:ins w:id="4764" w:author="rkbansal" w:date="2020-05-16T21:45:00Z"/>
        </w:rPr>
      </w:pPr>
      <w:ins w:id="4765" w:author="rkbansal" w:date="2020-05-17T01:17:00Z">
        <w:r>
          <w:rPr>
            <w:noProof/>
          </w:rPr>
          <w:drawing>
            <wp:inline distT="0" distB="0" distL="0" distR="0" wp14:anchorId="756B932B" wp14:editId="3AF9E257">
              <wp:extent cx="7334250" cy="132397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334250" cy="1323975"/>
                      </a:xfrm>
                      <a:prstGeom prst="rect">
                        <a:avLst/>
                      </a:prstGeom>
                    </pic:spPr>
                  </pic:pic>
                </a:graphicData>
              </a:graphic>
            </wp:inline>
          </w:drawing>
        </w:r>
      </w:ins>
    </w:p>
    <w:p w14:paraId="79BE2B78" w14:textId="16C1858E" w:rsidR="00C531E3" w:rsidRDefault="00C531E3" w:rsidP="00284992">
      <w:pPr>
        <w:rPr>
          <w:b/>
          <w:sz w:val="18"/>
        </w:rPr>
      </w:pPr>
    </w:p>
    <w:p w14:paraId="192D4F49" w14:textId="4DD14908" w:rsidR="007D2A01" w:rsidRPr="00A94A8C" w:rsidDel="002C5B29" w:rsidRDefault="007D2A01" w:rsidP="00A94A8C">
      <w:pPr>
        <w:pStyle w:val="ListParagraph"/>
        <w:numPr>
          <w:ilvl w:val="0"/>
          <w:numId w:val="19"/>
        </w:numPr>
        <w:rPr>
          <w:del w:id="4766" w:author="rkbansal" w:date="2020-05-16T21:45:00Z"/>
        </w:rPr>
      </w:pPr>
      <w:del w:id="4767" w:author="rkbansal" w:date="2020-05-16T21:45:00Z">
        <w:r w:rsidRPr="00A94A8C" w:rsidDel="002C5B29">
          <w:delText xml:space="preserve">Make changes in the </w:delText>
        </w:r>
        <w:r w:rsidRPr="00A94A8C" w:rsidDel="002C5B29">
          <w:rPr>
            <w:b/>
          </w:rPr>
          <w:delText>application.properties</w:delText>
        </w:r>
        <w:r w:rsidR="00A94A8C" w:rsidDel="002C5B29">
          <w:delText>.</w:delText>
        </w:r>
      </w:del>
    </w:p>
    <w:p w14:paraId="2F101376" w14:textId="0F777329" w:rsidR="007D2A01" w:rsidDel="002C5B29" w:rsidRDefault="007D2A01" w:rsidP="00284992">
      <w:pPr>
        <w:rPr>
          <w:del w:id="4768" w:author="rkbansal" w:date="2020-05-16T21:45:00Z"/>
          <w:b/>
          <w:sz w:val="18"/>
        </w:rPr>
      </w:pPr>
      <w:del w:id="4769" w:author="rkbansal" w:date="2020-05-16T21:45:00Z">
        <w:r w:rsidDel="002C5B29">
          <w:rPr>
            <w:noProof/>
          </w:rPr>
          <w:drawing>
            <wp:inline distT="0" distB="0" distL="0" distR="0" wp14:anchorId="7676150F" wp14:editId="0F5AED6A">
              <wp:extent cx="5731510" cy="20580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058035"/>
                      </a:xfrm>
                      <a:prstGeom prst="rect">
                        <a:avLst/>
                      </a:prstGeom>
                    </pic:spPr>
                  </pic:pic>
                </a:graphicData>
              </a:graphic>
            </wp:inline>
          </w:drawing>
        </w:r>
      </w:del>
      <w:ins w:id="4770" w:author="Rajiv Bansal" w:date="2019-11-30T22:34:00Z">
        <w:del w:id="4771" w:author="rkbansal" w:date="2020-05-16T21:45:00Z">
          <w:r w:rsidR="00403A40" w:rsidRPr="00403A40" w:rsidDel="002C5B29">
            <w:rPr>
              <w:noProof/>
            </w:rPr>
            <w:delText xml:space="preserve"> </w:delText>
          </w:r>
          <w:r w:rsidR="00403A40" w:rsidDel="002C5B29">
            <w:rPr>
              <w:noProof/>
            </w:rPr>
            <w:drawing>
              <wp:inline distT="0" distB="0" distL="0" distR="0" wp14:anchorId="4B008E3B" wp14:editId="6F5D50B6">
                <wp:extent cx="5610225" cy="14859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0225" cy="1485900"/>
                        </a:xfrm>
                        <a:prstGeom prst="rect">
                          <a:avLst/>
                        </a:prstGeom>
                      </pic:spPr>
                    </pic:pic>
                  </a:graphicData>
                </a:graphic>
              </wp:inline>
            </w:drawing>
          </w:r>
        </w:del>
      </w:ins>
    </w:p>
    <w:p w14:paraId="46E60A4C" w14:textId="77777777" w:rsidR="006958AE" w:rsidRDefault="00281040" w:rsidP="00C97925">
      <w:pPr>
        <w:pStyle w:val="ListParagraph"/>
        <w:numPr>
          <w:ilvl w:val="0"/>
          <w:numId w:val="19"/>
        </w:numPr>
      </w:pPr>
      <w:r w:rsidRPr="006958AE">
        <w:t xml:space="preserve">Made changes in the </w:t>
      </w:r>
      <w:r w:rsidR="00111862" w:rsidRPr="006958AE">
        <w:rPr>
          <w:b/>
        </w:rPr>
        <w:t>EurekaServerApplication</w:t>
      </w:r>
      <w:r w:rsidRPr="006958AE">
        <w:t xml:space="preserve"> Class</w:t>
      </w:r>
    </w:p>
    <w:p w14:paraId="7B1FA371" w14:textId="7D62DF5B" w:rsidR="006958AE" w:rsidRDefault="00C97925" w:rsidP="006958AE">
      <w:r>
        <w:rPr>
          <w:noProof/>
        </w:rPr>
        <w:drawing>
          <wp:inline distT="0" distB="0" distL="0" distR="0" wp14:anchorId="551FB236" wp14:editId="3C04A57F">
            <wp:extent cx="5486400" cy="2390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400" cy="2390775"/>
                    </a:xfrm>
                    <a:prstGeom prst="rect">
                      <a:avLst/>
                    </a:prstGeom>
                  </pic:spPr>
                </pic:pic>
              </a:graphicData>
            </a:graphic>
          </wp:inline>
        </w:drawing>
      </w:r>
    </w:p>
    <w:p w14:paraId="2B72986B" w14:textId="4220B07E" w:rsidR="00C531E3" w:rsidRPr="006958AE" w:rsidRDefault="00281040" w:rsidP="006958AE">
      <w:r w:rsidRPr="006958AE">
        <w:t xml:space="preserve"> </w:t>
      </w:r>
    </w:p>
    <w:p w14:paraId="49A78D30" w14:textId="5967E7F3" w:rsidR="00111862" w:rsidRPr="004A202C" w:rsidRDefault="00C97925" w:rsidP="00C97925">
      <w:pPr>
        <w:pStyle w:val="ListParagraph"/>
        <w:numPr>
          <w:ilvl w:val="0"/>
          <w:numId w:val="19"/>
        </w:numPr>
        <w:rPr>
          <w:ins w:id="4772" w:author="Rajiv Bansal" w:date="2019-11-30T21:54:00Z"/>
          <w:b/>
          <w:sz w:val="18"/>
          <w:rPrChange w:id="4773" w:author="Rajiv Bansal" w:date="2019-11-30T21:54:00Z">
            <w:rPr>
              <w:ins w:id="4774" w:author="Rajiv Bansal" w:date="2019-11-30T21:54:00Z"/>
              <w:b/>
            </w:rPr>
          </w:rPrChange>
        </w:rPr>
      </w:pPr>
      <w:r>
        <w:t>Run the application</w:t>
      </w:r>
      <w:r w:rsidR="007A6875">
        <w:t xml:space="preserve"> as </w:t>
      </w:r>
      <w:r w:rsidR="007A6875" w:rsidRPr="007A6875">
        <w:rPr>
          <w:b/>
        </w:rPr>
        <w:t>Spring Boot App</w:t>
      </w:r>
      <w:ins w:id="4775" w:author="Rajiv Bansal" w:date="2019-11-30T21:54:00Z">
        <w:r w:rsidR="004A202C" w:rsidRPr="00B7224E">
          <w:rPr>
            <w:rPrChange w:id="4776" w:author="Rajiv Bansal" w:date="2019-11-30T21:54:00Z">
              <w:rPr>
                <w:b/>
              </w:rPr>
            </w:rPrChange>
          </w:rPr>
          <w:t>:</w:t>
        </w:r>
        <w:r w:rsidR="004A202C" w:rsidRPr="00B7224E">
          <w:rPr>
            <w:rPrChange w:id="4777" w:author="Rajiv Bansal" w:date="2019-11-30T21:54:00Z">
              <w:rPr>
                <w:rFonts w:ascii="Consolas" w:hAnsi="Consolas" w:cs="Consolas"/>
                <w:color w:val="000000"/>
                <w:sz w:val="20"/>
                <w:szCs w:val="20"/>
                <w:u w:val="single"/>
                <w:shd w:val="clear" w:color="auto" w:fill="D4D4D4"/>
              </w:rPr>
            </w:rPrChange>
          </w:rPr>
          <w:t xml:space="preserve"> EurekaServerApplication</w:t>
        </w:r>
      </w:ins>
    </w:p>
    <w:p w14:paraId="16C6E890" w14:textId="4635A745" w:rsidR="004A202C" w:rsidRPr="007A6875" w:rsidRDefault="004A202C">
      <w:pPr>
        <w:pStyle w:val="ListParagraph"/>
        <w:rPr>
          <w:b/>
          <w:sz w:val="18"/>
        </w:rPr>
        <w:pPrChange w:id="4778" w:author="Rajiv Bansal" w:date="2019-11-30T21:54:00Z">
          <w:pPr>
            <w:pStyle w:val="ListParagraph"/>
            <w:numPr>
              <w:numId w:val="19"/>
            </w:numPr>
            <w:ind w:hanging="360"/>
          </w:pPr>
        </w:pPrChange>
      </w:pPr>
      <w:ins w:id="4779" w:author="Rajiv Bansal" w:date="2019-11-30T21:54:00Z">
        <w:r>
          <w:rPr>
            <w:noProof/>
          </w:rPr>
          <w:lastRenderedPageBreak/>
          <w:drawing>
            <wp:inline distT="0" distB="0" distL="0" distR="0" wp14:anchorId="135EE905" wp14:editId="22D7259F">
              <wp:extent cx="7010400" cy="5501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28311"/>
                      <a:stretch/>
                    </pic:blipFill>
                    <pic:spPr bwMode="auto">
                      <a:xfrm>
                        <a:off x="0" y="0"/>
                        <a:ext cx="7010400" cy="5501005"/>
                      </a:xfrm>
                      <a:prstGeom prst="rect">
                        <a:avLst/>
                      </a:prstGeom>
                      <a:ln>
                        <a:noFill/>
                      </a:ln>
                      <a:extLst>
                        <a:ext uri="{53640926-AAD7-44D8-BBD7-CCE9431645EC}">
                          <a14:shadowObscured xmlns:a14="http://schemas.microsoft.com/office/drawing/2010/main"/>
                        </a:ext>
                      </a:extLst>
                    </pic:spPr>
                  </pic:pic>
                </a:graphicData>
              </a:graphic>
            </wp:inline>
          </w:drawing>
        </w:r>
      </w:ins>
    </w:p>
    <w:p w14:paraId="590D441E" w14:textId="4A60CA8A" w:rsidR="007A6875" w:rsidRPr="007A6875" w:rsidRDefault="007A6875" w:rsidP="00C97925">
      <w:pPr>
        <w:pStyle w:val="ListParagraph"/>
        <w:numPr>
          <w:ilvl w:val="0"/>
          <w:numId w:val="19"/>
        </w:numPr>
        <w:rPr>
          <w:sz w:val="18"/>
        </w:rPr>
      </w:pPr>
      <w:r w:rsidRPr="007A6875">
        <w:t xml:space="preserve">Open the browser and enter the url: </w:t>
      </w:r>
      <w:ins w:id="4780" w:author="Rajiv Bansal" w:date="2019-11-30T23:00:00Z">
        <w:r w:rsidR="004D71AC">
          <w:fldChar w:fldCharType="begin"/>
        </w:r>
        <w:r w:rsidR="004D71AC">
          <w:instrText xml:space="preserve"> HYPERLINK "</w:instrText>
        </w:r>
      </w:ins>
      <w:r w:rsidR="004D71AC" w:rsidRPr="004D71AC">
        <w:rPr>
          <w:rPrChange w:id="4781" w:author="Rajiv Bansal" w:date="2019-11-30T23:00:00Z">
            <w:rPr>
              <w:rStyle w:val="Hyperlink"/>
            </w:rPr>
          </w:rPrChange>
        </w:rPr>
        <w:instrText>http://localhost:</w:instrText>
      </w:r>
      <w:ins w:id="4782" w:author="Rajiv Bansal" w:date="2019-11-30T23:00:00Z">
        <w:r w:rsidR="004D71AC" w:rsidRPr="004D71AC">
          <w:rPr>
            <w:rPrChange w:id="4783" w:author="Rajiv Bansal" w:date="2019-11-30T23:00:00Z">
              <w:rPr>
                <w:rStyle w:val="Hyperlink"/>
              </w:rPr>
            </w:rPrChange>
          </w:rPr>
          <w:instrText>8761</w:instrText>
        </w:r>
      </w:ins>
      <w:r w:rsidR="004D71AC" w:rsidRPr="004D71AC">
        <w:rPr>
          <w:rPrChange w:id="4784" w:author="Rajiv Bansal" w:date="2019-11-30T23:00:00Z">
            <w:rPr>
              <w:rStyle w:val="Hyperlink"/>
            </w:rPr>
          </w:rPrChange>
        </w:rPr>
        <w:instrText>/</w:instrText>
      </w:r>
      <w:ins w:id="4785" w:author="Rajiv Bansal" w:date="2019-11-30T23:00:00Z">
        <w:r w:rsidR="004D71AC">
          <w:instrText xml:space="preserve">" </w:instrText>
        </w:r>
        <w:r w:rsidR="004D71AC">
          <w:fldChar w:fldCharType="separate"/>
        </w:r>
      </w:ins>
      <w:r w:rsidR="004D71AC" w:rsidRPr="00742A84">
        <w:rPr>
          <w:rStyle w:val="Hyperlink"/>
        </w:rPr>
        <w:t>http://localhost:</w:t>
      </w:r>
      <w:del w:id="4786" w:author="Rajiv Bansal" w:date="2019-11-29T09:46:00Z">
        <w:r w:rsidR="004D71AC" w:rsidRPr="00742A84" w:rsidDel="00C36626">
          <w:rPr>
            <w:rStyle w:val="Hyperlink"/>
          </w:rPr>
          <w:delText>9</w:delText>
        </w:r>
      </w:del>
      <w:del w:id="4787" w:author="Rajiv Bansal" w:date="2019-11-30T23:00:00Z">
        <w:r w:rsidR="004D71AC" w:rsidRPr="00742A84" w:rsidDel="00FC15F9">
          <w:rPr>
            <w:rStyle w:val="Hyperlink"/>
          </w:rPr>
          <w:delText>379</w:delText>
        </w:r>
      </w:del>
      <w:ins w:id="4788" w:author="Rajiv Bansal" w:date="2019-11-30T23:00:00Z">
        <w:r w:rsidR="004D71AC" w:rsidRPr="00742A84">
          <w:rPr>
            <w:rStyle w:val="Hyperlink"/>
          </w:rPr>
          <w:t>8761</w:t>
        </w:r>
      </w:ins>
      <w:r w:rsidR="004D71AC" w:rsidRPr="00742A84">
        <w:rPr>
          <w:rStyle w:val="Hyperlink"/>
        </w:rPr>
        <w:t>/</w:t>
      </w:r>
      <w:ins w:id="4789" w:author="Rajiv Bansal" w:date="2019-11-30T23:00:00Z">
        <w:r w:rsidR="004D71AC">
          <w:fldChar w:fldCharType="end"/>
        </w:r>
      </w:ins>
    </w:p>
    <w:p w14:paraId="18FEA9DD" w14:textId="7F8BC570" w:rsidR="007A6875" w:rsidRDefault="007A6875" w:rsidP="007A6875">
      <w:pPr>
        <w:rPr>
          <w:b/>
          <w:sz w:val="18"/>
        </w:rPr>
      </w:pPr>
      <w:r>
        <w:rPr>
          <w:noProof/>
        </w:rPr>
        <w:drawing>
          <wp:inline distT="0" distB="0" distL="0" distR="0" wp14:anchorId="4AEECCB7" wp14:editId="3F68FDA3">
            <wp:extent cx="5731510" cy="27863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786380"/>
                    </a:xfrm>
                    <a:prstGeom prst="rect">
                      <a:avLst/>
                    </a:prstGeom>
                  </pic:spPr>
                </pic:pic>
              </a:graphicData>
            </a:graphic>
          </wp:inline>
        </w:drawing>
      </w:r>
    </w:p>
    <w:p w14:paraId="30224942" w14:textId="62176F5F" w:rsidR="001710DB" w:rsidRDefault="001710DB">
      <w:pPr>
        <w:rPr>
          <w:b/>
          <w:sz w:val="18"/>
        </w:rPr>
      </w:pPr>
      <w:r>
        <w:rPr>
          <w:b/>
          <w:sz w:val="18"/>
        </w:rPr>
        <w:br w:type="page"/>
      </w:r>
    </w:p>
    <w:p w14:paraId="6552C57A" w14:textId="77777777" w:rsidR="00BE2E1A" w:rsidRDefault="00BE2E1A">
      <w:pPr>
        <w:rPr>
          <w:ins w:id="4790" w:author="Rajiv Bansal" w:date="2019-11-29T09:01:00Z"/>
          <w:rFonts w:eastAsiaTheme="majorEastAsia" w:cstheme="majorBidi"/>
          <w:b/>
          <w:color w:val="2F5496" w:themeColor="accent1" w:themeShade="BF"/>
          <w:sz w:val="28"/>
          <w:szCs w:val="26"/>
        </w:rPr>
      </w:pPr>
      <w:ins w:id="4791" w:author="Rajiv Bansal" w:date="2019-11-29T09:01:00Z">
        <w:r>
          <w:rPr>
            <w:b/>
            <w:sz w:val="28"/>
          </w:rPr>
          <w:lastRenderedPageBreak/>
          <w:br w:type="page"/>
        </w:r>
      </w:ins>
    </w:p>
    <w:p w14:paraId="336EBD80" w14:textId="621995E9" w:rsidR="00BE2E1A" w:rsidRDefault="00BE2E1A" w:rsidP="00BE2E1A">
      <w:pPr>
        <w:pStyle w:val="Heading2"/>
        <w:rPr>
          <w:ins w:id="4792" w:author="Rajiv Bansal" w:date="2019-11-29T09:10:00Z"/>
          <w:rFonts w:ascii="Georgia" w:hAnsi="Georgia"/>
          <w:b/>
          <w:sz w:val="28"/>
          <w:szCs w:val="24"/>
        </w:rPr>
      </w:pPr>
      <w:ins w:id="4793" w:author="Rajiv Bansal" w:date="2019-11-29T09:02:00Z">
        <w:r>
          <w:rPr>
            <w:rFonts w:ascii="Georgia" w:hAnsi="Georgia"/>
            <w:b/>
            <w:sz w:val="28"/>
            <w:szCs w:val="24"/>
          </w:rPr>
          <w:lastRenderedPageBreak/>
          <w:t>Gateway</w:t>
        </w:r>
      </w:ins>
      <w:ins w:id="4794" w:author="Rajiv Bansal" w:date="2019-11-29T09:01:00Z">
        <w:r w:rsidRPr="00C62AC7">
          <w:rPr>
            <w:rFonts w:ascii="Georgia" w:hAnsi="Georgia"/>
            <w:b/>
            <w:sz w:val="28"/>
            <w:szCs w:val="24"/>
          </w:rPr>
          <w:t>-serv</w:t>
        </w:r>
      </w:ins>
      <w:ins w:id="4795" w:author="Rajiv Bansal" w:date="2019-11-29T09:02:00Z">
        <w:r>
          <w:rPr>
            <w:rFonts w:ascii="Georgia" w:hAnsi="Georgia"/>
            <w:b/>
            <w:sz w:val="28"/>
            <w:szCs w:val="24"/>
          </w:rPr>
          <w:t>ice</w:t>
        </w:r>
      </w:ins>
      <w:ins w:id="4796" w:author="rkbansal" w:date="2020-11-30T22:07:00Z">
        <w:r w:rsidR="00241240">
          <w:rPr>
            <w:rFonts w:ascii="Georgia" w:hAnsi="Georgia"/>
            <w:b/>
            <w:sz w:val="28"/>
            <w:szCs w:val="24"/>
          </w:rPr>
          <w:t xml:space="preserve"> </w:t>
        </w:r>
      </w:ins>
      <w:ins w:id="4797" w:author="rkbansal" w:date="2020-03-29T21:30:00Z">
        <w:r w:rsidR="005F1126">
          <w:rPr>
            <w:rFonts w:ascii="Georgia" w:hAnsi="Georgia"/>
            <w:b/>
            <w:sz w:val="28"/>
            <w:szCs w:val="24"/>
          </w:rPr>
          <w:t>(Zuul)</w:t>
        </w:r>
      </w:ins>
    </w:p>
    <w:p w14:paraId="1B56B93B" w14:textId="51E069A6" w:rsidR="00AE7F9B" w:rsidRDefault="00AE7F9B" w:rsidP="00AE7F9B">
      <w:pPr>
        <w:rPr>
          <w:ins w:id="4798" w:author="Rajiv Bansal" w:date="2019-11-29T09:10:00Z"/>
        </w:rPr>
      </w:pPr>
      <w:ins w:id="4799" w:author="Rajiv Bansal" w:date="2019-11-29T09:10:00Z">
        <w:r w:rsidRPr="00AE7F9B">
          <w:t>A gateway is a single-entry point into the system, used to handle requests by routing them to the corresponding microservice.</w:t>
        </w:r>
      </w:ins>
    </w:p>
    <w:p w14:paraId="1E41F96F" w14:textId="77777777" w:rsidR="00AE7F9B" w:rsidRPr="00AE7F9B" w:rsidRDefault="00AE7F9B" w:rsidP="00AE7F9B">
      <w:pPr>
        <w:pStyle w:val="ip"/>
        <w:shd w:val="clear" w:color="auto" w:fill="FFFFFF"/>
        <w:spacing w:before="206" w:beforeAutospacing="0" w:after="0" w:afterAutospacing="0"/>
        <w:rPr>
          <w:ins w:id="4800" w:author="Rajiv Bansal" w:date="2019-11-29T09:10:00Z"/>
          <w:rFonts w:ascii="Georgia" w:hAnsi="Georgia"/>
          <w:spacing w:val="-1"/>
          <w:rPrChange w:id="4801" w:author="Rajiv Bansal" w:date="2019-11-29T09:10:00Z">
            <w:rPr>
              <w:ins w:id="4802" w:author="Rajiv Bansal" w:date="2019-11-29T09:10:00Z"/>
              <w:rFonts w:ascii="Georgia" w:hAnsi="Georgia"/>
              <w:spacing w:val="-1"/>
              <w:sz w:val="32"/>
              <w:szCs w:val="32"/>
            </w:rPr>
          </w:rPrChange>
        </w:rPr>
      </w:pPr>
      <w:ins w:id="4803" w:author="Rajiv Bansal" w:date="2019-11-29T09:10:00Z">
        <w:r w:rsidRPr="00AE7F9B">
          <w:rPr>
            <w:rFonts w:ascii="Georgia" w:hAnsi="Georgia"/>
            <w:spacing w:val="-1"/>
            <w:rPrChange w:id="4804" w:author="Rajiv Bansal" w:date="2019-11-29T09:10:00Z">
              <w:rPr>
                <w:rFonts w:ascii="Georgia" w:hAnsi="Georgia"/>
                <w:spacing w:val="-1"/>
                <w:sz w:val="32"/>
                <w:szCs w:val="32"/>
              </w:rPr>
            </w:rPrChange>
          </w:rPr>
          <w:t>It’s a proxy, gateway, an intermediate layer between the users and your services.</w:t>
        </w:r>
      </w:ins>
    </w:p>
    <w:p w14:paraId="640AD4FD" w14:textId="77777777" w:rsidR="00AE7F9B" w:rsidRPr="00AE7F9B" w:rsidRDefault="00AE7F9B" w:rsidP="00AE7F9B">
      <w:pPr>
        <w:pStyle w:val="ip"/>
        <w:shd w:val="clear" w:color="auto" w:fill="FFFFFF"/>
        <w:spacing w:before="480" w:beforeAutospacing="0" w:after="0" w:afterAutospacing="0"/>
        <w:rPr>
          <w:ins w:id="4805" w:author="Rajiv Bansal" w:date="2019-11-29T09:10:00Z"/>
          <w:rFonts w:ascii="Georgia" w:hAnsi="Georgia"/>
          <w:spacing w:val="-1"/>
          <w:rPrChange w:id="4806" w:author="Rajiv Bansal" w:date="2019-11-29T09:10:00Z">
            <w:rPr>
              <w:ins w:id="4807" w:author="Rajiv Bansal" w:date="2019-11-29T09:10:00Z"/>
              <w:rFonts w:ascii="Georgia" w:hAnsi="Georgia"/>
              <w:spacing w:val="-1"/>
              <w:sz w:val="32"/>
              <w:szCs w:val="32"/>
            </w:rPr>
          </w:rPrChange>
        </w:rPr>
      </w:pPr>
      <w:ins w:id="4808" w:author="Rajiv Bansal" w:date="2019-11-29T09:10:00Z">
        <w:r w:rsidRPr="00AE7F9B">
          <w:rPr>
            <w:rFonts w:ascii="Georgia" w:hAnsi="Georgia"/>
            <w:spacing w:val="-1"/>
            <w:rPrChange w:id="4809" w:author="Rajiv Bansal" w:date="2019-11-29T09:10:00Z">
              <w:rPr>
                <w:rFonts w:ascii="Georgia" w:hAnsi="Georgia"/>
                <w:spacing w:val="-1"/>
                <w:sz w:val="32"/>
                <w:szCs w:val="32"/>
              </w:rPr>
            </w:rPrChange>
          </w:rPr>
          <w:t>Eureka server solved the problem of giving names to services instead of hardcoding their IP addresses.</w:t>
        </w:r>
      </w:ins>
    </w:p>
    <w:p w14:paraId="0E99DA8F" w14:textId="77777777" w:rsidR="00AE7F9B" w:rsidRPr="00AE7F9B" w:rsidRDefault="00AE7F9B" w:rsidP="00AE7F9B">
      <w:pPr>
        <w:pStyle w:val="ip"/>
        <w:shd w:val="clear" w:color="auto" w:fill="FFFFFF"/>
        <w:spacing w:before="480" w:beforeAutospacing="0" w:after="0" w:afterAutospacing="0"/>
        <w:rPr>
          <w:ins w:id="4810" w:author="Rajiv Bansal" w:date="2019-11-29T09:10:00Z"/>
          <w:rFonts w:ascii="Georgia" w:hAnsi="Georgia"/>
          <w:spacing w:val="-1"/>
          <w:rPrChange w:id="4811" w:author="Rajiv Bansal" w:date="2019-11-29T09:10:00Z">
            <w:rPr>
              <w:ins w:id="4812" w:author="Rajiv Bansal" w:date="2019-11-29T09:10:00Z"/>
              <w:rFonts w:ascii="Georgia" w:hAnsi="Georgia"/>
              <w:spacing w:val="-1"/>
              <w:sz w:val="32"/>
              <w:szCs w:val="32"/>
            </w:rPr>
          </w:rPrChange>
        </w:rPr>
      </w:pPr>
      <w:ins w:id="4813" w:author="Rajiv Bansal" w:date="2019-11-29T09:10:00Z">
        <w:r w:rsidRPr="00AE7F9B">
          <w:rPr>
            <w:rFonts w:ascii="Georgia" w:hAnsi="Georgia"/>
            <w:spacing w:val="-1"/>
            <w:rPrChange w:id="4814" w:author="Rajiv Bansal" w:date="2019-11-29T09:10:00Z">
              <w:rPr>
                <w:rFonts w:ascii="Georgia" w:hAnsi="Georgia"/>
                <w:spacing w:val="-1"/>
                <w:sz w:val="32"/>
                <w:szCs w:val="32"/>
              </w:rPr>
            </w:rPrChange>
          </w:rPr>
          <w:t>But, still, we may have more than one service (instances) running on different ports. So, Zuul …</w:t>
        </w:r>
      </w:ins>
    </w:p>
    <w:p w14:paraId="3F6261F6" w14:textId="77777777" w:rsidR="00AE7F9B" w:rsidRPr="00AE7F9B" w:rsidRDefault="00AE7F9B" w:rsidP="00AE7F9B">
      <w:pPr>
        <w:pStyle w:val="ip"/>
        <w:numPr>
          <w:ilvl w:val="0"/>
          <w:numId w:val="65"/>
        </w:numPr>
        <w:shd w:val="clear" w:color="auto" w:fill="FFFFFF"/>
        <w:spacing w:before="480" w:beforeAutospacing="0" w:after="0" w:afterAutospacing="0"/>
        <w:ind w:left="450"/>
        <w:rPr>
          <w:ins w:id="4815" w:author="Rajiv Bansal" w:date="2019-11-29T09:10:00Z"/>
          <w:rFonts w:ascii="Georgia" w:hAnsi="Georgia" w:cs="Segoe UI"/>
          <w:spacing w:val="-1"/>
          <w:rPrChange w:id="4816" w:author="Rajiv Bansal" w:date="2019-11-29T09:10:00Z">
            <w:rPr>
              <w:ins w:id="4817" w:author="Rajiv Bansal" w:date="2019-11-29T09:10:00Z"/>
              <w:rFonts w:ascii="Georgia" w:hAnsi="Georgia" w:cs="Segoe UI"/>
              <w:spacing w:val="-1"/>
              <w:sz w:val="32"/>
              <w:szCs w:val="32"/>
            </w:rPr>
          </w:rPrChange>
        </w:rPr>
      </w:pPr>
      <w:ins w:id="4818" w:author="Rajiv Bansal" w:date="2019-11-29T09:10:00Z">
        <w:r w:rsidRPr="00AE7F9B">
          <w:rPr>
            <w:rFonts w:ascii="Georgia" w:hAnsi="Georgia" w:cs="Segoe UI"/>
            <w:spacing w:val="-1"/>
            <w:rPrChange w:id="4819" w:author="Rajiv Bansal" w:date="2019-11-29T09:10:00Z">
              <w:rPr>
                <w:rFonts w:ascii="Georgia" w:hAnsi="Georgia" w:cs="Segoe UI"/>
                <w:spacing w:val="-1"/>
                <w:sz w:val="32"/>
                <w:szCs w:val="32"/>
              </w:rPr>
            </w:rPrChange>
          </w:rPr>
          <w:t>Maps between a prefix path, say</w:t>
        </w:r>
        <w:r w:rsidRPr="00AE7F9B">
          <w:rPr>
            <w:rStyle w:val="HTMLCode"/>
            <w:rFonts w:eastAsiaTheme="majorEastAsia"/>
            <w:spacing w:val="-1"/>
            <w:sz w:val="16"/>
            <w:szCs w:val="16"/>
            <w:rPrChange w:id="4820" w:author="Rajiv Bansal" w:date="2019-11-29T09:10:00Z">
              <w:rPr>
                <w:rStyle w:val="HTMLCode"/>
                <w:rFonts w:eastAsiaTheme="majorEastAsia"/>
                <w:spacing w:val="-1"/>
              </w:rPr>
            </w:rPrChange>
          </w:rPr>
          <w:t>/gallery/**</w:t>
        </w:r>
        <w:r w:rsidRPr="00AE7F9B">
          <w:rPr>
            <w:rFonts w:ascii="Georgia" w:hAnsi="Georgia" w:cs="Segoe UI"/>
            <w:spacing w:val="-1"/>
            <w:rPrChange w:id="4821" w:author="Rajiv Bansal" w:date="2019-11-29T09:10:00Z">
              <w:rPr>
                <w:rFonts w:ascii="Georgia" w:hAnsi="Georgia" w:cs="Segoe UI"/>
                <w:spacing w:val="-1"/>
                <w:sz w:val="32"/>
                <w:szCs w:val="32"/>
              </w:rPr>
            </w:rPrChange>
          </w:rPr>
          <w:t> and a service </w:t>
        </w:r>
        <w:r w:rsidRPr="00AE7F9B">
          <w:rPr>
            <w:rStyle w:val="HTMLCode"/>
            <w:rFonts w:eastAsiaTheme="majorEastAsia"/>
            <w:spacing w:val="-1"/>
            <w:sz w:val="16"/>
            <w:szCs w:val="16"/>
            <w:rPrChange w:id="4822" w:author="Rajiv Bansal" w:date="2019-11-29T09:10:00Z">
              <w:rPr>
                <w:rStyle w:val="HTMLCode"/>
                <w:rFonts w:eastAsiaTheme="majorEastAsia"/>
                <w:spacing w:val="-1"/>
              </w:rPr>
            </w:rPrChange>
          </w:rPr>
          <w:t>gallery-service</w:t>
        </w:r>
        <w:r w:rsidRPr="00AE7F9B">
          <w:rPr>
            <w:rFonts w:ascii="Georgia" w:hAnsi="Georgia" w:cs="Segoe UI"/>
            <w:spacing w:val="-1"/>
            <w:rPrChange w:id="4823" w:author="Rajiv Bansal" w:date="2019-11-29T09:10:00Z">
              <w:rPr>
                <w:rFonts w:ascii="Georgia" w:hAnsi="Georgia" w:cs="Segoe UI"/>
                <w:spacing w:val="-1"/>
                <w:sz w:val="32"/>
                <w:szCs w:val="32"/>
              </w:rPr>
            </w:rPrChange>
          </w:rPr>
          <w:t>. It uses Eureka server to route the requested service.</w:t>
        </w:r>
      </w:ins>
    </w:p>
    <w:p w14:paraId="3C54F52E" w14:textId="2DA44B88" w:rsidR="00AE7F9B" w:rsidRPr="00AE7F9B" w:rsidRDefault="00AE7F9B" w:rsidP="00AE7F9B">
      <w:pPr>
        <w:pStyle w:val="ip"/>
        <w:numPr>
          <w:ilvl w:val="0"/>
          <w:numId w:val="65"/>
        </w:numPr>
        <w:shd w:val="clear" w:color="auto" w:fill="FFFFFF"/>
        <w:spacing w:before="252" w:beforeAutospacing="0" w:after="0" w:afterAutospacing="0"/>
        <w:ind w:left="450"/>
        <w:rPr>
          <w:ins w:id="4824" w:author="Rajiv Bansal" w:date="2019-11-29T09:10:00Z"/>
          <w:rFonts w:ascii="Georgia" w:hAnsi="Georgia" w:cs="Segoe UI"/>
          <w:spacing w:val="-1"/>
          <w:rPrChange w:id="4825" w:author="Rajiv Bansal" w:date="2019-11-29T09:10:00Z">
            <w:rPr>
              <w:ins w:id="4826" w:author="Rajiv Bansal" w:date="2019-11-29T09:10:00Z"/>
              <w:rFonts w:ascii="Georgia" w:hAnsi="Georgia" w:cs="Segoe UI"/>
              <w:spacing w:val="-1"/>
              <w:sz w:val="32"/>
              <w:szCs w:val="32"/>
            </w:rPr>
          </w:rPrChange>
        </w:rPr>
      </w:pPr>
      <w:ins w:id="4827" w:author="Rajiv Bansal" w:date="2019-11-29T09:10:00Z">
        <w:r w:rsidRPr="00AE7F9B">
          <w:rPr>
            <w:rFonts w:ascii="Georgia" w:hAnsi="Georgia" w:cs="Segoe UI"/>
            <w:spacing w:val="-1"/>
            <w:rPrChange w:id="4828" w:author="Rajiv Bansal" w:date="2019-11-29T09:10:00Z">
              <w:rPr>
                <w:rFonts w:ascii="Georgia" w:hAnsi="Georgia" w:cs="Segoe UI"/>
                <w:spacing w:val="-1"/>
                <w:sz w:val="32"/>
                <w:szCs w:val="32"/>
              </w:rPr>
            </w:rPrChange>
          </w:rPr>
          <w:t>It load</w:t>
        </w:r>
      </w:ins>
      <w:ins w:id="4829" w:author="Rajiv Bansal" w:date="2019-11-29T09:11:00Z">
        <w:r w:rsidR="00A00D41">
          <w:rPr>
            <w:rFonts w:ascii="Georgia" w:hAnsi="Georgia" w:cs="Segoe UI"/>
            <w:spacing w:val="-1"/>
          </w:rPr>
          <w:t>s</w:t>
        </w:r>
      </w:ins>
      <w:ins w:id="4830" w:author="Rajiv Bansal" w:date="2019-11-29T09:10:00Z">
        <w:r w:rsidRPr="00AE7F9B">
          <w:rPr>
            <w:rFonts w:ascii="Georgia" w:hAnsi="Georgia" w:cs="Segoe UI"/>
            <w:spacing w:val="-1"/>
            <w:rPrChange w:id="4831" w:author="Rajiv Bansal" w:date="2019-11-29T09:10:00Z">
              <w:rPr>
                <w:rFonts w:ascii="Georgia" w:hAnsi="Georgia" w:cs="Segoe UI"/>
                <w:spacing w:val="-1"/>
                <w:sz w:val="32"/>
                <w:szCs w:val="32"/>
              </w:rPr>
            </w:rPrChange>
          </w:rPr>
          <w:t xml:space="preserve"> balances (using Ribbon) between instances of a service running on different ports.</w:t>
        </w:r>
      </w:ins>
    </w:p>
    <w:p w14:paraId="09F0272C" w14:textId="4A63D5A6" w:rsidR="008F721F" w:rsidRDefault="00AE7F9B" w:rsidP="008F721F">
      <w:pPr>
        <w:pStyle w:val="ip"/>
        <w:numPr>
          <w:ilvl w:val="0"/>
          <w:numId w:val="65"/>
        </w:numPr>
        <w:shd w:val="clear" w:color="auto" w:fill="FFFFFF"/>
        <w:spacing w:before="252" w:beforeAutospacing="0" w:after="0" w:afterAutospacing="0"/>
        <w:ind w:left="450"/>
        <w:rPr>
          <w:ins w:id="4832" w:author="Rajiv Bansal" w:date="2019-11-29T09:15:00Z"/>
          <w:rFonts w:ascii="Georgia" w:hAnsi="Georgia" w:cs="Segoe UI"/>
          <w:spacing w:val="-1"/>
        </w:rPr>
      </w:pPr>
      <w:ins w:id="4833" w:author="Rajiv Bansal" w:date="2019-11-29T09:10:00Z">
        <w:r w:rsidRPr="00AE7F9B">
          <w:rPr>
            <w:rStyle w:val="Emphasis"/>
            <w:rFonts w:ascii="Georgia" w:eastAsiaTheme="majorEastAsia" w:hAnsi="Georgia" w:cs="Segoe UI"/>
            <w:spacing w:val="-1"/>
            <w:rPrChange w:id="4834" w:author="Rajiv Bansal" w:date="2019-11-29T09:10:00Z">
              <w:rPr>
                <w:rStyle w:val="Emphasis"/>
                <w:rFonts w:ascii="Georgia" w:eastAsiaTheme="majorEastAsia" w:hAnsi="Georgia" w:cs="Segoe UI"/>
                <w:spacing w:val="-1"/>
                <w:sz w:val="32"/>
                <w:szCs w:val="32"/>
              </w:rPr>
            </w:rPrChange>
          </w:rPr>
          <w:t>What else?</w:t>
        </w:r>
        <w:r w:rsidRPr="00AE7F9B">
          <w:rPr>
            <w:rFonts w:ascii="Georgia" w:hAnsi="Georgia" w:cs="Segoe UI"/>
            <w:spacing w:val="-1"/>
            <w:rPrChange w:id="4835" w:author="Rajiv Bansal" w:date="2019-11-29T09:10:00Z">
              <w:rPr>
                <w:rFonts w:ascii="Georgia" w:hAnsi="Georgia" w:cs="Segoe UI"/>
                <w:spacing w:val="-1"/>
                <w:sz w:val="32"/>
                <w:szCs w:val="32"/>
              </w:rPr>
            </w:rPrChange>
          </w:rPr>
          <w:t> We can filter requests, add authentication, etc.</w:t>
        </w:r>
      </w:ins>
    </w:p>
    <w:p w14:paraId="730818D1" w14:textId="7AFB24BA" w:rsidR="00230A57" w:rsidRPr="00230A57" w:rsidRDefault="00230A57" w:rsidP="008F721F">
      <w:pPr>
        <w:pStyle w:val="ip"/>
        <w:numPr>
          <w:ilvl w:val="0"/>
          <w:numId w:val="65"/>
        </w:numPr>
        <w:shd w:val="clear" w:color="auto" w:fill="FFFFFF"/>
        <w:spacing w:before="252" w:beforeAutospacing="0" w:after="0" w:afterAutospacing="0"/>
        <w:ind w:left="450"/>
        <w:rPr>
          <w:ins w:id="4836" w:author="Rajiv Bansal" w:date="2019-11-29T09:11:00Z"/>
          <w:rFonts w:ascii="Georgia" w:hAnsi="Georgia" w:cs="Segoe UI"/>
          <w:color w:val="8EAADB" w:themeColor="accent1" w:themeTint="99"/>
          <w:spacing w:val="-1"/>
          <w:rPrChange w:id="4837" w:author="Rajiv Bansal" w:date="2019-11-29T09:15:00Z">
            <w:rPr>
              <w:ins w:id="4838" w:author="Rajiv Bansal" w:date="2019-11-29T09:11:00Z"/>
              <w:rFonts w:ascii="Georgia" w:hAnsi="Georgia" w:cs="Segoe UI"/>
              <w:spacing w:val="-1"/>
            </w:rPr>
          </w:rPrChange>
        </w:rPr>
      </w:pPr>
      <w:ins w:id="4839" w:author="Rajiv Bansal" w:date="2019-11-29T09:15:00Z">
        <w:r w:rsidRPr="00230A57">
          <w:rPr>
            <w:rFonts w:ascii="Georgia" w:hAnsi="Georgia"/>
            <w:i/>
            <w:iCs/>
            <w:color w:val="8EAADB" w:themeColor="accent1" w:themeTint="99"/>
            <w:spacing w:val="-1"/>
            <w:sz w:val="32"/>
            <w:szCs w:val="32"/>
            <w:shd w:val="clear" w:color="auto" w:fill="FFFFFF"/>
            <w:rPrChange w:id="4840" w:author="Rajiv Bansal" w:date="2019-11-29T09:15:00Z">
              <w:rPr>
                <w:rFonts w:ascii="Georgia" w:hAnsi="Georgia"/>
                <w:i/>
                <w:iCs/>
                <w:spacing w:val="-1"/>
                <w:sz w:val="32"/>
                <w:szCs w:val="32"/>
                <w:shd w:val="clear" w:color="auto" w:fill="FFFFFF"/>
              </w:rPr>
            </w:rPrChange>
          </w:rPr>
          <w:t>It’s worth mentioning that Zuul acts as a Eureka client. So, we give it a name, port, and link to Eureka server (same as we did with image service).</w:t>
        </w:r>
      </w:ins>
    </w:p>
    <w:p w14:paraId="62B8E852" w14:textId="645730EE" w:rsidR="008F721F" w:rsidRPr="008F721F" w:rsidRDefault="00976A2B">
      <w:pPr>
        <w:pStyle w:val="ip"/>
        <w:numPr>
          <w:ilvl w:val="0"/>
          <w:numId w:val="65"/>
        </w:numPr>
        <w:shd w:val="clear" w:color="auto" w:fill="FFFFFF"/>
        <w:spacing w:before="252" w:beforeAutospacing="0" w:after="0" w:afterAutospacing="0"/>
        <w:ind w:left="450"/>
        <w:rPr>
          <w:ins w:id="4841" w:author="Rajiv Bansal" w:date="2019-11-29T09:10:00Z"/>
          <w:rFonts w:ascii="Georgia" w:hAnsi="Georgia" w:cs="Segoe UI"/>
          <w:spacing w:val="-1"/>
          <w:rPrChange w:id="4842" w:author="Rajiv Bansal" w:date="2019-11-29T09:11:00Z">
            <w:rPr>
              <w:ins w:id="4843" w:author="Rajiv Bansal" w:date="2019-11-29T09:10:00Z"/>
              <w:rFonts w:ascii="Georgia" w:hAnsi="Georgia" w:cs="Segoe UI"/>
              <w:spacing w:val="-1"/>
              <w:sz w:val="32"/>
              <w:szCs w:val="32"/>
            </w:rPr>
          </w:rPrChange>
        </w:rPr>
      </w:pPr>
      <w:ins w:id="4844" w:author="Rajiv Bansal" w:date="2019-11-29T09:11:00Z">
        <w:r>
          <w:rPr>
            <w:rStyle w:val="Emphasis"/>
            <w:rFonts w:ascii="Georgia" w:eastAsiaTheme="majorEastAsia" w:hAnsi="Georgia" w:cs="Segoe UI"/>
            <w:spacing w:val="-1"/>
          </w:rPr>
          <w:t>Steps</w:t>
        </w:r>
        <w:r w:rsidR="008F721F">
          <w:rPr>
            <w:rStyle w:val="Emphasis"/>
            <w:rFonts w:ascii="Georgia" w:eastAsiaTheme="majorEastAsia" w:hAnsi="Georgia" w:cs="Segoe UI"/>
            <w:spacing w:val="-1"/>
          </w:rPr>
          <w:t>:</w:t>
        </w:r>
      </w:ins>
    </w:p>
    <w:p w14:paraId="2941D5B4" w14:textId="77777777" w:rsidR="00AE7F9B" w:rsidRPr="00AE7F9B" w:rsidRDefault="00AE7F9B">
      <w:pPr>
        <w:rPr>
          <w:ins w:id="4845" w:author="Rajiv Bansal" w:date="2019-11-29T09:01:00Z"/>
          <w:rPrChange w:id="4846" w:author="Rajiv Bansal" w:date="2019-11-29T09:10:00Z">
            <w:rPr>
              <w:ins w:id="4847" w:author="Rajiv Bansal" w:date="2019-11-29T09:01:00Z"/>
              <w:rFonts w:ascii="Georgia" w:hAnsi="Georgia"/>
              <w:b/>
              <w:sz w:val="28"/>
              <w:szCs w:val="24"/>
            </w:rPr>
          </w:rPrChange>
        </w:rPr>
        <w:pPrChange w:id="4848" w:author="Rajiv Bansal" w:date="2019-11-29T09:10:00Z">
          <w:pPr>
            <w:pStyle w:val="Heading2"/>
          </w:pPr>
        </w:pPrChange>
      </w:pPr>
    </w:p>
    <w:p w14:paraId="3A68ABB8" w14:textId="77777777" w:rsidR="00BE2E1A" w:rsidRPr="00A94A8C" w:rsidRDefault="00BE2E1A" w:rsidP="00BE2E1A">
      <w:pPr>
        <w:pStyle w:val="ListParagraph"/>
        <w:numPr>
          <w:ilvl w:val="0"/>
          <w:numId w:val="19"/>
        </w:numPr>
        <w:rPr>
          <w:ins w:id="4849" w:author="Rajiv Bansal" w:date="2019-11-29T09:01:00Z"/>
        </w:rPr>
      </w:pPr>
      <w:ins w:id="4850" w:author="Rajiv Bansal" w:date="2019-11-29T09:01:00Z">
        <w:r w:rsidRPr="00A94A8C">
          <w:t>Create Spring Boot Project</w:t>
        </w:r>
      </w:ins>
    </w:p>
    <w:p w14:paraId="5C9091FA" w14:textId="77777777" w:rsidR="00BE2E1A" w:rsidRDefault="00BE2E1A" w:rsidP="00BE2E1A">
      <w:pPr>
        <w:pStyle w:val="ListParagraph"/>
        <w:rPr>
          <w:ins w:id="4851" w:author="Rajiv Bansal" w:date="2019-11-29T09:01:00Z"/>
          <w:b/>
        </w:rPr>
      </w:pPr>
      <w:ins w:id="4852" w:author="Rajiv Bansal" w:date="2019-11-29T09:01:00Z">
        <w:r>
          <w:rPr>
            <w:noProof/>
          </w:rPr>
          <w:drawing>
            <wp:inline distT="0" distB="0" distL="0" distR="0" wp14:anchorId="0C1E2B18" wp14:editId="7C67FF0C">
              <wp:extent cx="5343525" cy="3933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ins>
    </w:p>
    <w:p w14:paraId="313CFF62" w14:textId="36CE7DBE" w:rsidR="00BE2E1A" w:rsidRDefault="00BE2E1A" w:rsidP="00BE2E1A">
      <w:pPr>
        <w:pStyle w:val="ListParagraph"/>
        <w:numPr>
          <w:ilvl w:val="0"/>
          <w:numId w:val="19"/>
        </w:numPr>
        <w:rPr>
          <w:ins w:id="4853" w:author="Rajiv Bansal" w:date="2019-11-29T09:14:00Z"/>
        </w:rPr>
      </w:pPr>
      <w:ins w:id="4854" w:author="Rajiv Bansal" w:date="2019-11-29T09:01:00Z">
        <w:r w:rsidRPr="00A94A8C">
          <w:t>Click on next</w:t>
        </w:r>
      </w:ins>
      <w:ins w:id="4855" w:author="Rajiv Bansal" w:date="2019-11-29T09:13:00Z">
        <w:r w:rsidR="00B07AAB">
          <w:t xml:space="preserve"> and fill the required details shown in the </w:t>
        </w:r>
      </w:ins>
      <w:ins w:id="4856" w:author="Rajiv Bansal" w:date="2019-11-29T09:14:00Z">
        <w:r w:rsidR="00B07AAB">
          <w:t>below screen:</w:t>
        </w:r>
      </w:ins>
    </w:p>
    <w:p w14:paraId="2ABAA04A" w14:textId="4FF52D38" w:rsidR="00B07AAB" w:rsidRDefault="00B07AAB" w:rsidP="00B07AAB">
      <w:pPr>
        <w:pStyle w:val="ListParagraph"/>
        <w:rPr>
          <w:ins w:id="4857" w:author="Rajiv Bansal" w:date="2019-11-29T09:14:00Z"/>
        </w:rPr>
      </w:pPr>
      <w:ins w:id="4858" w:author="Rajiv Bansal" w:date="2019-11-29T09:14:00Z">
        <w:r>
          <w:rPr>
            <w:noProof/>
          </w:rPr>
          <w:lastRenderedPageBreak/>
          <w:drawing>
            <wp:inline distT="0" distB="0" distL="0" distR="0" wp14:anchorId="69480CCF" wp14:editId="0C2058A3">
              <wp:extent cx="5210175" cy="70008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10175" cy="7000875"/>
                      </a:xfrm>
                      <a:prstGeom prst="rect">
                        <a:avLst/>
                      </a:prstGeom>
                    </pic:spPr>
                  </pic:pic>
                </a:graphicData>
              </a:graphic>
            </wp:inline>
          </w:drawing>
        </w:r>
      </w:ins>
    </w:p>
    <w:p w14:paraId="74A2F12D" w14:textId="77777777" w:rsidR="00A34908" w:rsidRDefault="00A34908" w:rsidP="00A34908">
      <w:pPr>
        <w:pStyle w:val="ListParagraph"/>
        <w:numPr>
          <w:ilvl w:val="0"/>
          <w:numId w:val="74"/>
        </w:numPr>
        <w:rPr>
          <w:ins w:id="4859" w:author="rkbansal" w:date="2020-05-17T01:18:00Z"/>
        </w:rPr>
      </w:pPr>
      <w:ins w:id="4860" w:author="rkbansal" w:date="2020-05-17T01:18:00Z">
        <w:r>
          <w:t>Add the following dependencies in the pom.xml with the following considerations:</w:t>
        </w:r>
      </w:ins>
    </w:p>
    <w:p w14:paraId="2A0B3440" w14:textId="77777777" w:rsidR="00A34908" w:rsidRPr="00A51008" w:rsidRDefault="00A34908" w:rsidP="00A34908">
      <w:pPr>
        <w:pStyle w:val="ListParagraph"/>
        <w:numPr>
          <w:ilvl w:val="1"/>
          <w:numId w:val="107"/>
        </w:numPr>
        <w:rPr>
          <w:ins w:id="4861" w:author="rkbansal" w:date="2020-05-17T01:18:00Z"/>
          <w:bCs/>
        </w:rPr>
      </w:pPr>
      <w:ins w:id="4862" w:author="rkbansal" w:date="2020-05-17T01: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AE03A1E" w14:textId="77777777" w:rsidR="00A34908" w:rsidRPr="00864941" w:rsidRDefault="00A34908" w:rsidP="00A34908">
      <w:pPr>
        <w:pStyle w:val="ListParagraph"/>
        <w:numPr>
          <w:ilvl w:val="1"/>
          <w:numId w:val="107"/>
        </w:numPr>
        <w:rPr>
          <w:ins w:id="4863" w:author="rkbansal" w:date="2020-05-17T01:18:00Z"/>
          <w:bCs/>
        </w:rPr>
      </w:pPr>
      <w:ins w:id="4864" w:author="rkbansal" w:date="2020-05-17T01:1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57225395" w14:textId="77777777" w:rsidR="00A34908" w:rsidRDefault="00A34908" w:rsidP="00A34908">
      <w:pPr>
        <w:pStyle w:val="ListParagraph"/>
        <w:numPr>
          <w:ilvl w:val="1"/>
          <w:numId w:val="107"/>
        </w:numPr>
        <w:rPr>
          <w:ins w:id="4865" w:author="rkbansal" w:date="2020-05-17T01:18:00Z"/>
          <w:bCs/>
        </w:rPr>
      </w:pPr>
      <w:ins w:id="4866" w:author="rkbansal" w:date="2020-05-17T01:18:00Z">
        <w:r>
          <w:rPr>
            <w:bCs/>
            <w:color w:val="FF0000"/>
          </w:rPr>
          <w:t>Spring Cloud version</w:t>
        </w:r>
        <w:r w:rsidRPr="00A51008">
          <w:rPr>
            <w:bCs/>
          </w:rPr>
          <w:t>:</w:t>
        </w:r>
        <w:r>
          <w:rPr>
            <w:bCs/>
          </w:rPr>
          <w:t xml:space="preserve"> upgraded to Hoston.SR4. It is highlighted in yellow colour.</w:t>
        </w:r>
      </w:ins>
    </w:p>
    <w:p w14:paraId="5AED6E4B" w14:textId="61AD140D" w:rsidR="00A34908" w:rsidRDefault="00A34908" w:rsidP="00A34908">
      <w:pPr>
        <w:pStyle w:val="ListParagraph"/>
        <w:numPr>
          <w:ilvl w:val="1"/>
          <w:numId w:val="107"/>
        </w:numPr>
        <w:rPr>
          <w:ins w:id="4867" w:author="rkbansal" w:date="2020-05-17T01:18:00Z"/>
          <w:bCs/>
        </w:rPr>
      </w:pPr>
      <w:ins w:id="4868" w:author="rkbansal" w:date="2020-05-17T01: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47E72AA3" w14:textId="284788AC" w:rsidR="00A34908" w:rsidRPr="00A34908" w:rsidRDefault="00A34908" w:rsidP="00A34908">
      <w:pPr>
        <w:pStyle w:val="ListParagraph"/>
        <w:numPr>
          <w:ilvl w:val="1"/>
          <w:numId w:val="107"/>
        </w:numPr>
        <w:rPr>
          <w:ins w:id="4869" w:author="rkbansal" w:date="2020-05-17T01:18:00Z"/>
          <w:bCs/>
          <w:rPrChange w:id="4870" w:author="rkbansal" w:date="2020-05-17T01:18:00Z">
            <w:rPr>
              <w:ins w:id="4871" w:author="rkbansal" w:date="2020-05-17T01:18:00Z"/>
              <w:bCs/>
              <w:color w:val="FF0000"/>
            </w:rPr>
          </w:rPrChange>
        </w:rPr>
      </w:pPr>
      <w:ins w:id="4872" w:author="rkbansal" w:date="2020-05-17T01:18:00Z">
        <w:r>
          <w:rPr>
            <w:bCs/>
            <w:color w:val="FF0000"/>
          </w:rPr>
          <w:t>Web</w:t>
        </w:r>
      </w:ins>
    </w:p>
    <w:p w14:paraId="5B52FDC2" w14:textId="3A195729" w:rsidR="00A34908" w:rsidRPr="00A34908" w:rsidRDefault="00A34908" w:rsidP="00A34908">
      <w:pPr>
        <w:pStyle w:val="ListParagraph"/>
        <w:numPr>
          <w:ilvl w:val="1"/>
          <w:numId w:val="107"/>
        </w:numPr>
        <w:rPr>
          <w:ins w:id="4873" w:author="rkbansal" w:date="2020-05-17T01:18:00Z"/>
          <w:bCs/>
          <w:rPrChange w:id="4874" w:author="rkbansal" w:date="2020-05-17T01:18:00Z">
            <w:rPr>
              <w:ins w:id="4875" w:author="rkbansal" w:date="2020-05-17T01:18:00Z"/>
              <w:bCs/>
              <w:color w:val="FF0000"/>
            </w:rPr>
          </w:rPrChange>
        </w:rPr>
      </w:pPr>
      <w:ins w:id="4876" w:author="rkbansal" w:date="2020-05-17T01:18:00Z">
        <w:r>
          <w:rPr>
            <w:bCs/>
            <w:color w:val="FF0000"/>
          </w:rPr>
          <w:t>Eureka Client</w:t>
        </w:r>
      </w:ins>
    </w:p>
    <w:p w14:paraId="79319DC7" w14:textId="221DC2FB" w:rsidR="00A34908" w:rsidRDefault="00A34908" w:rsidP="00A34908">
      <w:pPr>
        <w:pStyle w:val="ListParagraph"/>
        <w:numPr>
          <w:ilvl w:val="1"/>
          <w:numId w:val="107"/>
        </w:numPr>
        <w:rPr>
          <w:ins w:id="4877" w:author="rkbansal" w:date="2020-05-17T01:18:00Z"/>
          <w:bCs/>
        </w:rPr>
      </w:pPr>
      <w:ins w:id="4878" w:author="rkbansal" w:date="2020-05-17T01:18:00Z">
        <w:r>
          <w:rPr>
            <w:bCs/>
            <w:color w:val="FF0000"/>
          </w:rPr>
          <w:t>Zuul</w:t>
        </w:r>
      </w:ins>
    </w:p>
    <w:p w14:paraId="448F4203" w14:textId="224DCFBA" w:rsidR="00DD1DE5" w:rsidRPr="00DD1DE5" w:rsidDel="00A34908" w:rsidRDefault="00B07AAB" w:rsidP="00B07AAB">
      <w:pPr>
        <w:pStyle w:val="ListParagraph"/>
        <w:numPr>
          <w:ilvl w:val="0"/>
          <w:numId w:val="19"/>
        </w:numPr>
        <w:rPr>
          <w:ins w:id="4879" w:author="Rajiv Bansal" w:date="2019-11-29T09:31:00Z"/>
          <w:del w:id="4880" w:author="rkbansal" w:date="2020-05-17T01:18:00Z"/>
          <w:rPrChange w:id="4881" w:author="Rajiv Bansal" w:date="2019-11-29T09:31:00Z">
            <w:rPr>
              <w:ins w:id="4882" w:author="Rajiv Bansal" w:date="2019-11-29T09:31:00Z"/>
              <w:del w:id="4883" w:author="rkbansal" w:date="2020-05-17T01:18:00Z"/>
              <w:spacing w:val="-1"/>
              <w:sz w:val="32"/>
              <w:szCs w:val="32"/>
              <w:shd w:val="clear" w:color="auto" w:fill="FFFFFF"/>
            </w:rPr>
          </w:rPrChange>
        </w:rPr>
      </w:pPr>
      <w:ins w:id="4884" w:author="Rajiv Bansal" w:date="2019-11-29T09:14:00Z">
        <w:del w:id="4885" w:author="rkbansal" w:date="2020-05-17T01:18:00Z">
          <w:r w:rsidDel="00A34908">
            <w:rPr>
              <w:spacing w:val="-1"/>
              <w:sz w:val="32"/>
              <w:szCs w:val="32"/>
              <w:shd w:val="clear" w:color="auto" w:fill="FFFFFF"/>
            </w:rPr>
            <w:delText>In the </w:delText>
          </w:r>
          <w:r w:rsidDel="00A34908">
            <w:rPr>
              <w:rStyle w:val="HTMLCode"/>
              <w:rFonts w:eastAsiaTheme="majorEastAsia"/>
              <w:spacing w:val="-1"/>
              <w:sz w:val="24"/>
              <w:szCs w:val="24"/>
            </w:rPr>
            <w:delText>pom.xml</w:delText>
          </w:r>
          <w:r w:rsidDel="00A34908">
            <w:rPr>
              <w:spacing w:val="-1"/>
              <w:sz w:val="32"/>
              <w:szCs w:val="32"/>
              <w:shd w:val="clear" w:color="auto" w:fill="FFFFFF"/>
            </w:rPr>
            <w:delText xml:space="preserve"> add dependencies: </w:delText>
          </w:r>
        </w:del>
      </w:ins>
    </w:p>
    <w:p w14:paraId="4D25CFE4" w14:textId="50B689F6" w:rsidR="00DD1DE5" w:rsidRPr="00DD1DE5" w:rsidDel="00A34908" w:rsidRDefault="00B07AAB" w:rsidP="00DD1DE5">
      <w:pPr>
        <w:pStyle w:val="ListParagraph"/>
        <w:numPr>
          <w:ilvl w:val="1"/>
          <w:numId w:val="19"/>
        </w:numPr>
        <w:rPr>
          <w:ins w:id="4886" w:author="Rajiv Bansal" w:date="2019-11-29T09:31:00Z"/>
          <w:del w:id="4887" w:author="rkbansal" w:date="2020-05-17T01:18:00Z"/>
          <w:rPrChange w:id="4888" w:author="Rajiv Bansal" w:date="2019-11-29T09:31:00Z">
            <w:rPr>
              <w:ins w:id="4889" w:author="Rajiv Bansal" w:date="2019-11-29T09:31:00Z"/>
              <w:del w:id="4890" w:author="rkbansal" w:date="2020-05-17T01:18:00Z"/>
              <w:spacing w:val="-1"/>
              <w:sz w:val="32"/>
              <w:szCs w:val="32"/>
              <w:shd w:val="clear" w:color="auto" w:fill="FFFFFF"/>
            </w:rPr>
          </w:rPrChange>
        </w:rPr>
      </w:pPr>
      <w:ins w:id="4891" w:author="Rajiv Bansal" w:date="2019-11-29T09:14:00Z">
        <w:del w:id="4892" w:author="rkbansal" w:date="2020-05-17T01:18:00Z">
          <w:r w:rsidDel="00A34908">
            <w:rPr>
              <w:spacing w:val="-1"/>
              <w:sz w:val="32"/>
              <w:szCs w:val="32"/>
              <w:shd w:val="clear" w:color="auto" w:fill="FFFFFF"/>
            </w:rPr>
            <w:delText>Web</w:delText>
          </w:r>
        </w:del>
      </w:ins>
    </w:p>
    <w:p w14:paraId="614D2433" w14:textId="38517D14" w:rsidR="00DD1DE5" w:rsidRPr="00DD1DE5" w:rsidDel="00A34908" w:rsidRDefault="00B07AAB" w:rsidP="00DD1DE5">
      <w:pPr>
        <w:pStyle w:val="ListParagraph"/>
        <w:numPr>
          <w:ilvl w:val="1"/>
          <w:numId w:val="19"/>
        </w:numPr>
        <w:rPr>
          <w:ins w:id="4893" w:author="Rajiv Bansal" w:date="2019-11-29T09:31:00Z"/>
          <w:del w:id="4894" w:author="rkbansal" w:date="2020-05-17T01:18:00Z"/>
          <w:rPrChange w:id="4895" w:author="Rajiv Bansal" w:date="2019-11-29T09:31:00Z">
            <w:rPr>
              <w:ins w:id="4896" w:author="Rajiv Bansal" w:date="2019-11-29T09:31:00Z"/>
              <w:del w:id="4897" w:author="rkbansal" w:date="2020-05-17T01:18:00Z"/>
              <w:spacing w:val="-1"/>
              <w:sz w:val="32"/>
              <w:szCs w:val="32"/>
              <w:shd w:val="clear" w:color="auto" w:fill="FFFFFF"/>
            </w:rPr>
          </w:rPrChange>
        </w:rPr>
      </w:pPr>
      <w:ins w:id="4898" w:author="Rajiv Bansal" w:date="2019-11-29T09:14:00Z">
        <w:del w:id="4899" w:author="rkbansal" w:date="2020-05-17T01:18:00Z">
          <w:r w:rsidDel="00A34908">
            <w:rPr>
              <w:spacing w:val="-1"/>
              <w:sz w:val="32"/>
              <w:szCs w:val="32"/>
              <w:shd w:val="clear" w:color="auto" w:fill="FFFFFF"/>
            </w:rPr>
            <w:delText>Eureka Client</w:delText>
          </w:r>
        </w:del>
      </w:ins>
    </w:p>
    <w:p w14:paraId="0BD4AC8A" w14:textId="440E21E4" w:rsidR="00B07AAB" w:rsidRPr="00C01C3E" w:rsidRDefault="00B07AAB">
      <w:pPr>
        <w:rPr>
          <w:ins w:id="4900" w:author="Rajiv Bansal" w:date="2019-11-29T09:19:00Z"/>
          <w:rPrChange w:id="4901" w:author="Rajiv Bansal" w:date="2019-11-29T09:19:00Z">
            <w:rPr>
              <w:ins w:id="4902" w:author="Rajiv Bansal" w:date="2019-11-29T09:19:00Z"/>
              <w:spacing w:val="-1"/>
              <w:sz w:val="32"/>
              <w:szCs w:val="32"/>
              <w:shd w:val="clear" w:color="auto" w:fill="FFFFFF"/>
            </w:rPr>
          </w:rPrChange>
        </w:rPr>
        <w:pPrChange w:id="4903" w:author="rkbansal" w:date="2020-05-17T01:18:00Z">
          <w:pPr>
            <w:pStyle w:val="ListParagraph"/>
            <w:numPr>
              <w:numId w:val="19"/>
            </w:numPr>
            <w:ind w:hanging="360"/>
          </w:pPr>
        </w:pPrChange>
      </w:pPr>
      <w:ins w:id="4904" w:author="Rajiv Bansal" w:date="2019-11-29T09:14:00Z">
        <w:del w:id="4905" w:author="rkbansal" w:date="2020-05-17T01:18:00Z">
          <w:r w:rsidRPr="00A34908" w:rsidDel="00A34908">
            <w:rPr>
              <w:spacing w:val="-1"/>
              <w:sz w:val="32"/>
              <w:szCs w:val="32"/>
              <w:shd w:val="clear" w:color="auto" w:fill="FFFFFF"/>
              <w:rPrChange w:id="4906" w:author="rkbansal" w:date="2020-05-17T01:18:00Z">
                <w:rPr>
                  <w:shd w:val="clear" w:color="auto" w:fill="FFFFFF"/>
                </w:rPr>
              </w:rPrChange>
            </w:rPr>
            <w:delText>Zuul</w:delText>
          </w:r>
        </w:del>
      </w:ins>
      <w:ins w:id="4907" w:author="Rajiv Bansal" w:date="2019-11-29T09:19:00Z">
        <w:del w:id="4908" w:author="rkbansal" w:date="2020-05-17T01:18:00Z">
          <w:r w:rsidR="00C01C3E" w:rsidRPr="00A34908" w:rsidDel="00A34908">
            <w:rPr>
              <w:spacing w:val="-1"/>
              <w:sz w:val="32"/>
              <w:szCs w:val="32"/>
              <w:shd w:val="clear" w:color="auto" w:fill="FFFFFF"/>
              <w:rPrChange w:id="4909" w:author="rkbansal" w:date="2020-05-17T01:18:00Z">
                <w:rPr>
                  <w:shd w:val="clear" w:color="auto" w:fill="FFFFFF"/>
                </w:rPr>
              </w:rPrChange>
            </w:rPr>
            <w:delText>.</w:delText>
          </w:r>
        </w:del>
      </w:ins>
    </w:p>
    <w:p w14:paraId="282E1090" w14:textId="77777777" w:rsidR="00C01C3E" w:rsidRPr="008E05C7" w:rsidRDefault="00C01C3E">
      <w:pPr>
        <w:ind w:left="720"/>
        <w:rPr>
          <w:ins w:id="4910" w:author="Rajiv Bansal" w:date="2019-11-29T09:19:00Z"/>
          <w:color w:val="2F5496" w:themeColor="accent1" w:themeShade="BF"/>
          <w:rPrChange w:id="4911" w:author="Rajiv Bansal" w:date="2019-11-29T09:20:00Z">
            <w:rPr>
              <w:ins w:id="4912" w:author="Rajiv Bansal" w:date="2019-11-29T09:19:00Z"/>
            </w:rPr>
          </w:rPrChange>
        </w:rPr>
        <w:pPrChange w:id="4913" w:author="Rajiv Bansal" w:date="2019-11-29T09:19:00Z">
          <w:pPr>
            <w:pStyle w:val="ListParagraph"/>
            <w:numPr>
              <w:numId w:val="19"/>
            </w:numPr>
            <w:ind w:hanging="360"/>
          </w:pPr>
        </w:pPrChange>
      </w:pPr>
      <w:ins w:id="4914" w:author="Rajiv Bansal" w:date="2019-11-29T09:19:00Z">
        <w:r w:rsidRPr="008E05C7">
          <w:rPr>
            <w:color w:val="2F5496" w:themeColor="accent1" w:themeShade="BF"/>
            <w:rPrChange w:id="4915" w:author="Rajiv Bansal" w:date="2019-11-29T09:20:00Z">
              <w:rPr/>
            </w:rPrChange>
          </w:rPr>
          <w:t>It’s worth mentioning that Zuul acts as a Eureka client. So, we give it a name, port, and link to Eureka server (same as we did with image service).</w:t>
        </w:r>
      </w:ins>
    </w:p>
    <w:p w14:paraId="1CFC03FA" w14:textId="5C4F9CA2" w:rsidR="00176254" w:rsidRDefault="00F37405" w:rsidP="00B07AAB">
      <w:pPr>
        <w:ind w:left="720"/>
        <w:rPr>
          <w:ins w:id="4916" w:author="Rajiv Bansal" w:date="2019-11-29T09:26:00Z"/>
        </w:rPr>
      </w:pPr>
      <w:ins w:id="4917" w:author="rkbansal" w:date="2020-05-17T01:21:00Z">
        <w:r>
          <w:rPr>
            <w:noProof/>
          </w:rPr>
          <w:lastRenderedPageBreak/>
          <w:drawing>
            <wp:inline distT="0" distB="0" distL="0" distR="0" wp14:anchorId="7538C93E" wp14:editId="1E8D39ED">
              <wp:extent cx="7286625" cy="7581900"/>
              <wp:effectExtent l="0" t="0" r="952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286625" cy="7581900"/>
                      </a:xfrm>
                      <a:prstGeom prst="rect">
                        <a:avLst/>
                      </a:prstGeom>
                    </pic:spPr>
                  </pic:pic>
                </a:graphicData>
              </a:graphic>
            </wp:inline>
          </w:drawing>
        </w:r>
      </w:ins>
    </w:p>
    <w:p w14:paraId="2B4FB069" w14:textId="450337CC" w:rsidR="00B07AAB" w:rsidRPr="00A94A8C" w:rsidRDefault="00310AE9">
      <w:pPr>
        <w:ind w:left="720"/>
        <w:rPr>
          <w:ins w:id="4918" w:author="Rajiv Bansal" w:date="2019-11-29T09:01:00Z"/>
        </w:rPr>
        <w:pPrChange w:id="4919" w:author="Rajiv Bansal" w:date="2019-11-29T09:14:00Z">
          <w:pPr>
            <w:pStyle w:val="ListParagraph"/>
            <w:numPr>
              <w:numId w:val="19"/>
            </w:numPr>
            <w:ind w:hanging="360"/>
          </w:pPr>
        </w:pPrChange>
      </w:pPr>
      <w:ins w:id="4920" w:author="rkbansal" w:date="2020-05-17T01:22:00Z">
        <w:r>
          <w:rPr>
            <w:noProof/>
          </w:rPr>
          <w:drawing>
            <wp:inline distT="0" distB="0" distL="0" distR="0" wp14:anchorId="27805BDC" wp14:editId="0250DD18">
              <wp:extent cx="5629275" cy="50482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29275" cy="5048250"/>
                      </a:xfrm>
                      <a:prstGeom prst="rect">
                        <a:avLst/>
                      </a:prstGeom>
                    </pic:spPr>
                  </pic:pic>
                </a:graphicData>
              </a:graphic>
            </wp:inline>
          </w:drawing>
        </w:r>
      </w:ins>
      <w:ins w:id="4921" w:author="Rajiv Bansal" w:date="2019-11-29T09:25:00Z">
        <w:del w:id="4922" w:author="rkbansal" w:date="2020-02-15T12:24:00Z">
          <w:r w:rsidR="008E0E94" w:rsidDel="00D139B3">
            <w:rPr>
              <w:noProof/>
            </w:rPr>
            <w:drawing>
              <wp:inline distT="0" distB="0" distL="0" distR="0" wp14:anchorId="622DCE4C" wp14:editId="364DC292">
                <wp:extent cx="7343775" cy="28098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343775" cy="2809875"/>
                        </a:xfrm>
                        <a:prstGeom prst="rect">
                          <a:avLst/>
                        </a:prstGeom>
                      </pic:spPr>
                    </pic:pic>
                  </a:graphicData>
                </a:graphic>
              </wp:inline>
            </w:drawing>
          </w:r>
        </w:del>
      </w:ins>
    </w:p>
    <w:p w14:paraId="65DDDD5B" w14:textId="77777777" w:rsidR="00176254" w:rsidRDefault="00176254" w:rsidP="00176254">
      <w:pPr>
        <w:rPr>
          <w:ins w:id="4923" w:author="Rajiv Bansal" w:date="2019-11-29T09:26:00Z"/>
          <w:b/>
          <w:sz w:val="28"/>
        </w:rPr>
      </w:pPr>
    </w:p>
    <w:p w14:paraId="50D21596" w14:textId="4C43CBA1" w:rsidR="00407CB3" w:rsidRPr="00A94A8C" w:rsidDel="00567FF8" w:rsidRDefault="00407CB3" w:rsidP="00407CB3">
      <w:pPr>
        <w:pStyle w:val="ListParagraph"/>
        <w:numPr>
          <w:ilvl w:val="0"/>
          <w:numId w:val="19"/>
        </w:numPr>
        <w:rPr>
          <w:ins w:id="4924" w:author="Rajiv Bansal" w:date="2019-11-29T09:31:00Z"/>
          <w:del w:id="4925" w:author="rkbansal" w:date="2020-05-17T01:23:00Z"/>
        </w:rPr>
      </w:pPr>
      <w:ins w:id="4926" w:author="Rajiv Bansal" w:date="2019-11-29T09:31:00Z">
        <w:del w:id="4927" w:author="rkbansal" w:date="2020-05-17T01:23:00Z">
          <w:r w:rsidRPr="00A94A8C" w:rsidDel="00567FF8">
            <w:delText xml:space="preserve">Make changes in the </w:delText>
          </w:r>
          <w:r w:rsidRPr="00A94A8C" w:rsidDel="00567FF8">
            <w:rPr>
              <w:b/>
            </w:rPr>
            <w:delText>application.properties</w:delText>
          </w:r>
          <w:r w:rsidDel="00567FF8">
            <w:delText>.</w:delText>
          </w:r>
        </w:del>
      </w:ins>
    </w:p>
    <w:p w14:paraId="0D721024" w14:textId="692242B2" w:rsidR="00176254" w:rsidDel="00567FF8" w:rsidRDefault="000838AE" w:rsidP="00407CB3">
      <w:pPr>
        <w:pStyle w:val="ListParagraph"/>
        <w:rPr>
          <w:ins w:id="4928" w:author="Rajiv Bansal" w:date="2019-11-29T09:38:00Z"/>
          <w:del w:id="4929" w:author="rkbansal" w:date="2020-05-17T01:23:00Z"/>
          <w:b/>
          <w:sz w:val="28"/>
        </w:rPr>
      </w:pPr>
      <w:ins w:id="4930" w:author="Rajiv Bansal" w:date="2019-11-30T22:33:00Z">
        <w:del w:id="4931" w:author="rkbansal" w:date="2020-02-14T21:22:00Z">
          <w:r w:rsidDel="004873B3">
            <w:rPr>
              <w:noProof/>
            </w:rPr>
            <w:drawing>
              <wp:inline distT="0" distB="0" distL="0" distR="0" wp14:anchorId="0F235165" wp14:editId="7164E93D">
                <wp:extent cx="8201025" cy="30861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201025" cy="3086100"/>
                        </a:xfrm>
                        <a:prstGeom prst="rect">
                          <a:avLst/>
                        </a:prstGeom>
                      </pic:spPr>
                    </pic:pic>
                  </a:graphicData>
                </a:graphic>
              </wp:inline>
            </w:drawing>
          </w:r>
        </w:del>
      </w:ins>
    </w:p>
    <w:p w14:paraId="62658AD7" w14:textId="77777777" w:rsidR="00567FF8" w:rsidRPr="00A91B4D" w:rsidRDefault="00567FF8" w:rsidP="00567FF8">
      <w:pPr>
        <w:pStyle w:val="ListParagraph"/>
        <w:numPr>
          <w:ilvl w:val="0"/>
          <w:numId w:val="74"/>
        </w:numPr>
        <w:rPr>
          <w:ins w:id="4932" w:author="rkbansal" w:date="2020-05-17T01:23:00Z"/>
          <w:bCs/>
        </w:rPr>
      </w:pPr>
      <w:ins w:id="4933" w:author="rkbansal" w:date="2020-05-17T01:23: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6C8C54B0" w14:textId="390BEA6B" w:rsidR="00567FF8" w:rsidRDefault="00567FF8" w:rsidP="00567FF8">
      <w:pPr>
        <w:pStyle w:val="ListParagraph"/>
        <w:rPr>
          <w:ins w:id="4934" w:author="rkbansal" w:date="2020-05-17T01:23:00Z"/>
        </w:rPr>
      </w:pPr>
      <w:ins w:id="4935" w:author="rkbansal" w:date="2020-05-17T01:23:00Z">
        <w:r>
          <w:rPr>
            <w:noProof/>
          </w:rPr>
          <w:lastRenderedPageBreak/>
          <w:t xml:space="preserve"> </w:t>
        </w:r>
      </w:ins>
      <w:ins w:id="4936" w:author="rkbansal" w:date="2020-12-25T19:08:00Z">
        <w:r w:rsidR="003C3ADB">
          <w:rPr>
            <w:noProof/>
          </w:rPr>
          <w:drawing>
            <wp:inline distT="0" distB="0" distL="0" distR="0" wp14:anchorId="192CDA86" wp14:editId="3A4DD71A">
              <wp:extent cx="9779000" cy="7047230"/>
              <wp:effectExtent l="0" t="0" r="0" b="127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779000" cy="7047230"/>
                      </a:xfrm>
                      <a:prstGeom prst="rect">
                        <a:avLst/>
                      </a:prstGeom>
                    </pic:spPr>
                  </pic:pic>
                </a:graphicData>
              </a:graphic>
            </wp:inline>
          </w:drawing>
        </w:r>
      </w:ins>
    </w:p>
    <w:p w14:paraId="5E99C412" w14:textId="77777777" w:rsidR="00567FF8" w:rsidRDefault="00567FF8" w:rsidP="00567FF8">
      <w:pPr>
        <w:pStyle w:val="ListParagraph"/>
        <w:rPr>
          <w:ins w:id="4937" w:author="rkbansal" w:date="2020-05-17T01:23:00Z"/>
        </w:rPr>
      </w:pPr>
    </w:p>
    <w:p w14:paraId="4C03C22D" w14:textId="77777777" w:rsidR="00567FF8" w:rsidRDefault="00567FF8" w:rsidP="00567FF8">
      <w:pPr>
        <w:pStyle w:val="ListParagraph"/>
        <w:numPr>
          <w:ilvl w:val="0"/>
          <w:numId w:val="19"/>
        </w:numPr>
        <w:jc w:val="both"/>
        <w:rPr>
          <w:ins w:id="4938" w:author="rkbansal" w:date="2020-05-17T01:23:00Z"/>
          <w:rFonts w:asciiTheme="minorHAnsi" w:hAnsiTheme="minorHAnsi" w:cstheme="minorHAnsi"/>
        </w:rPr>
      </w:pPr>
      <w:ins w:id="4939" w:author="rkbansal" w:date="2020-05-17T01:23:00Z">
        <w:r>
          <w:rPr>
            <w:rFonts w:asciiTheme="minorHAnsi" w:hAnsiTheme="minorHAnsi" w:cstheme="minorHAnsi"/>
          </w:rPr>
          <w:t>In this application, still there will be an application.properties file but it will have the following minimum details:</w:t>
        </w:r>
      </w:ins>
    </w:p>
    <w:p w14:paraId="473D17CE" w14:textId="77777777" w:rsidR="00567FF8" w:rsidRDefault="00567FF8" w:rsidP="00567FF8">
      <w:pPr>
        <w:pStyle w:val="ListParagraph"/>
        <w:numPr>
          <w:ilvl w:val="1"/>
          <w:numId w:val="19"/>
        </w:numPr>
        <w:ind w:left="1037" w:hanging="357"/>
        <w:jc w:val="both"/>
        <w:rPr>
          <w:ins w:id="4940" w:author="rkbansal" w:date="2020-05-17T01:23:00Z"/>
          <w:rFonts w:asciiTheme="minorHAnsi" w:hAnsiTheme="minorHAnsi" w:cstheme="minorHAnsi"/>
        </w:rPr>
      </w:pPr>
      <w:ins w:id="4941" w:author="rkbansal" w:date="2020-05-17T01:23:00Z">
        <w:r>
          <w:rPr>
            <w:rFonts w:asciiTheme="minorHAnsi" w:hAnsiTheme="minorHAnsi" w:cstheme="minorHAnsi"/>
          </w:rPr>
          <w:t>Name of the application</w:t>
        </w:r>
      </w:ins>
    </w:p>
    <w:p w14:paraId="0DC7236A" w14:textId="77777777" w:rsidR="00567FF8" w:rsidRDefault="00567FF8" w:rsidP="00567FF8">
      <w:pPr>
        <w:pStyle w:val="ListParagraph"/>
        <w:numPr>
          <w:ilvl w:val="1"/>
          <w:numId w:val="19"/>
        </w:numPr>
        <w:ind w:left="1037" w:hanging="357"/>
        <w:jc w:val="both"/>
        <w:rPr>
          <w:ins w:id="4942" w:author="rkbansal" w:date="2020-05-17T01:23:00Z"/>
          <w:rFonts w:asciiTheme="minorHAnsi" w:hAnsiTheme="minorHAnsi" w:cstheme="minorHAnsi"/>
        </w:rPr>
      </w:pPr>
      <w:ins w:id="4943" w:author="rkbansal" w:date="2020-05-17T01:23:00Z">
        <w:r>
          <w:rPr>
            <w:rFonts w:asciiTheme="minorHAnsi" w:hAnsiTheme="minorHAnsi" w:cstheme="minorHAnsi"/>
          </w:rPr>
          <w:t>Active Default Profile</w:t>
        </w:r>
      </w:ins>
    </w:p>
    <w:p w14:paraId="2BA64A5D" w14:textId="77777777" w:rsidR="00567FF8" w:rsidRDefault="00567FF8" w:rsidP="00567FF8">
      <w:pPr>
        <w:pStyle w:val="ListParagraph"/>
        <w:numPr>
          <w:ilvl w:val="1"/>
          <w:numId w:val="19"/>
        </w:numPr>
        <w:ind w:left="1037" w:hanging="357"/>
        <w:jc w:val="both"/>
        <w:rPr>
          <w:ins w:id="4944" w:author="rkbansal" w:date="2020-05-17T01:23:00Z"/>
          <w:rFonts w:asciiTheme="minorHAnsi" w:hAnsiTheme="minorHAnsi" w:cstheme="minorHAnsi"/>
        </w:rPr>
      </w:pPr>
      <w:ins w:id="4945" w:author="rkbansal" w:date="2020-05-17T01:23:00Z">
        <w:r>
          <w:rPr>
            <w:rFonts w:asciiTheme="minorHAnsi" w:hAnsiTheme="minorHAnsi" w:cstheme="minorHAnsi"/>
          </w:rPr>
          <w:t>Cloud Config server URI with port</w:t>
        </w:r>
      </w:ins>
    </w:p>
    <w:p w14:paraId="257F95BF" w14:textId="77777777" w:rsidR="00567FF8" w:rsidRDefault="00567FF8" w:rsidP="00567FF8">
      <w:pPr>
        <w:pStyle w:val="ListParagraph"/>
        <w:ind w:left="1037"/>
        <w:jc w:val="both"/>
        <w:rPr>
          <w:ins w:id="4946" w:author="rkbansal" w:date="2020-05-17T01:23:00Z"/>
          <w:rFonts w:asciiTheme="minorHAnsi" w:hAnsiTheme="minorHAnsi" w:cstheme="minorHAnsi"/>
        </w:rPr>
      </w:pPr>
    </w:p>
    <w:p w14:paraId="2AA09090" w14:textId="6F0EEB2A" w:rsidR="00567FF8" w:rsidRDefault="00777AF2" w:rsidP="00567FF8">
      <w:pPr>
        <w:pStyle w:val="ListParagraph"/>
        <w:rPr>
          <w:ins w:id="4947" w:author="rkbansal" w:date="2020-05-17T01:23:00Z"/>
        </w:rPr>
      </w:pPr>
      <w:ins w:id="4948" w:author="rkbansal" w:date="2020-05-17T01:26:00Z">
        <w:r>
          <w:rPr>
            <w:noProof/>
          </w:rPr>
          <w:drawing>
            <wp:inline distT="0" distB="0" distL="0" distR="0" wp14:anchorId="2A60AE48" wp14:editId="5A0ADC18">
              <wp:extent cx="7458075" cy="1304925"/>
              <wp:effectExtent l="0" t="0" r="9525"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458075" cy="1304925"/>
                      </a:xfrm>
                      <a:prstGeom prst="rect">
                        <a:avLst/>
                      </a:prstGeom>
                    </pic:spPr>
                  </pic:pic>
                </a:graphicData>
              </a:graphic>
            </wp:inline>
          </w:drawing>
        </w:r>
      </w:ins>
    </w:p>
    <w:p w14:paraId="7D65A3B8" w14:textId="3F46B464" w:rsidR="001A4B42" w:rsidRDefault="001A4B42" w:rsidP="00407CB3">
      <w:pPr>
        <w:pStyle w:val="ListParagraph"/>
        <w:rPr>
          <w:ins w:id="4949" w:author="Rajiv Bansal" w:date="2019-11-29T09:38:00Z"/>
          <w:b/>
          <w:sz w:val="28"/>
        </w:rPr>
      </w:pPr>
    </w:p>
    <w:p w14:paraId="1683458F" w14:textId="49C249B3" w:rsidR="001A4B42" w:rsidRPr="00FC184D" w:rsidRDefault="00E52024" w:rsidP="001A4B42">
      <w:pPr>
        <w:pStyle w:val="ListParagraph"/>
        <w:numPr>
          <w:ilvl w:val="0"/>
          <w:numId w:val="19"/>
        </w:numPr>
        <w:rPr>
          <w:ins w:id="4950" w:author="Rajiv Bansal" w:date="2019-11-29T09:40:00Z"/>
          <w:b/>
          <w:sz w:val="28"/>
          <w:rPrChange w:id="4951" w:author="Rajiv Bansal" w:date="2019-11-29T09:40:00Z">
            <w:rPr>
              <w:ins w:id="4952" w:author="Rajiv Bansal" w:date="2019-11-29T09:40:00Z"/>
              <w:spacing w:val="-1"/>
              <w:sz w:val="32"/>
              <w:szCs w:val="32"/>
              <w:shd w:val="clear" w:color="auto" w:fill="FFFFFF"/>
            </w:rPr>
          </w:rPrChange>
        </w:rPr>
      </w:pPr>
      <w:ins w:id="4953" w:author="Rajiv Bansal" w:date="2019-11-29T09:39:00Z">
        <w:r>
          <w:rPr>
            <w:spacing w:val="-1"/>
            <w:sz w:val="32"/>
            <w:szCs w:val="32"/>
            <w:shd w:val="clear" w:color="auto" w:fill="FFFFFF"/>
          </w:rPr>
          <w:t xml:space="preserve">Finally, </w:t>
        </w:r>
      </w:ins>
      <w:ins w:id="4954" w:author="Rajiv Bansal" w:date="2019-11-29T09:41:00Z">
        <w:r w:rsidR="00FC184D">
          <w:rPr>
            <w:spacing w:val="-1"/>
            <w:sz w:val="32"/>
            <w:szCs w:val="32"/>
            <w:shd w:val="clear" w:color="auto" w:fill="FFFFFF"/>
          </w:rPr>
          <w:t xml:space="preserve">make the changes in the </w:t>
        </w:r>
        <w:r w:rsidR="00FC184D" w:rsidRPr="00FC184D">
          <w:rPr>
            <w:spacing w:val="-1"/>
            <w:sz w:val="32"/>
            <w:szCs w:val="32"/>
            <w:shd w:val="clear" w:color="auto" w:fill="FFFFFF"/>
            <w:rPrChange w:id="4955" w:author="Rajiv Bansal" w:date="2019-11-29T09:41:00Z">
              <w:rPr>
                <w:rFonts w:ascii="Consolas" w:hAnsi="Consolas" w:cs="Consolas"/>
                <w:color w:val="000000"/>
                <w:sz w:val="20"/>
                <w:szCs w:val="20"/>
                <w:shd w:val="clear" w:color="auto" w:fill="D4D4D4"/>
              </w:rPr>
            </w:rPrChange>
          </w:rPr>
          <w:t xml:space="preserve">ZuulGatewayApplication to </w:t>
        </w:r>
      </w:ins>
      <w:ins w:id="4956" w:author="Rajiv Bansal" w:date="2019-11-29T09:39:00Z">
        <w:r>
          <w:rPr>
            <w:spacing w:val="-1"/>
            <w:sz w:val="32"/>
            <w:szCs w:val="32"/>
            <w:shd w:val="clear" w:color="auto" w:fill="FFFFFF"/>
          </w:rPr>
          <w:t>enable Zuul and Eureka Client.</w:t>
        </w:r>
      </w:ins>
    </w:p>
    <w:p w14:paraId="2A7DA70C" w14:textId="156D4D06" w:rsidR="00FC184D" w:rsidRDefault="00824C4E" w:rsidP="00FC184D">
      <w:pPr>
        <w:ind w:left="720"/>
        <w:rPr>
          <w:ins w:id="4957" w:author="Rajiv Bansal" w:date="2019-11-29T09:44:00Z"/>
          <w:bCs/>
          <w:sz w:val="28"/>
        </w:rPr>
      </w:pPr>
      <w:ins w:id="4958" w:author="Rajiv Bansal" w:date="2019-11-29T09:44:00Z">
        <w:del w:id="4959" w:author="rkbansal" w:date="2020-11-30T22:26:00Z">
          <w:r w:rsidDel="00D3634F">
            <w:rPr>
              <w:noProof/>
            </w:rPr>
            <w:drawing>
              <wp:inline distT="0" distB="0" distL="0" distR="0" wp14:anchorId="7ED1ED91" wp14:editId="04973469">
                <wp:extent cx="5743575" cy="25812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43575" cy="2581275"/>
                        </a:xfrm>
                        <a:prstGeom prst="rect">
                          <a:avLst/>
                        </a:prstGeom>
                      </pic:spPr>
                    </pic:pic>
                  </a:graphicData>
                </a:graphic>
              </wp:inline>
            </w:drawing>
          </w:r>
        </w:del>
      </w:ins>
      <w:ins w:id="4960" w:author="rkbansal" w:date="2020-11-30T22:26:00Z">
        <w:r w:rsidR="00D3634F" w:rsidRPr="00D3634F">
          <w:rPr>
            <w:noProof/>
          </w:rPr>
          <w:t xml:space="preserve"> </w:t>
        </w:r>
        <w:r w:rsidR="00D3634F">
          <w:rPr>
            <w:noProof/>
          </w:rPr>
          <w:drawing>
            <wp:inline distT="0" distB="0" distL="0" distR="0" wp14:anchorId="7D3314BF" wp14:editId="2BAFE191">
              <wp:extent cx="4781550" cy="27813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81550" cy="2781300"/>
                      </a:xfrm>
                      <a:prstGeom prst="rect">
                        <a:avLst/>
                      </a:prstGeom>
                    </pic:spPr>
                  </pic:pic>
                </a:graphicData>
              </a:graphic>
            </wp:inline>
          </w:drawing>
        </w:r>
      </w:ins>
    </w:p>
    <w:p w14:paraId="42E7B9F6" w14:textId="353281D2" w:rsidR="009933DB" w:rsidRPr="009933DB" w:rsidRDefault="009933DB" w:rsidP="00824C4E">
      <w:pPr>
        <w:pStyle w:val="ListParagraph"/>
        <w:numPr>
          <w:ilvl w:val="0"/>
          <w:numId w:val="19"/>
        </w:numPr>
        <w:rPr>
          <w:ins w:id="4961" w:author="rkbansal" w:date="2020-11-30T22:09:00Z"/>
          <w:rPrChange w:id="4962" w:author="rkbansal" w:date="2020-11-30T22:11:00Z">
            <w:rPr>
              <w:ins w:id="4963" w:author="rkbansal" w:date="2020-11-30T22:09:00Z"/>
              <w:b/>
              <w:sz w:val="18"/>
            </w:rPr>
          </w:rPrChange>
        </w:rPr>
      </w:pPr>
      <w:ins w:id="4964" w:author="rkbansal" w:date="2020-11-30T22:09:00Z">
        <w:r w:rsidRPr="009933DB">
          <w:rPr>
            <w:rPrChange w:id="4965" w:author="rkbansal" w:date="2020-11-30T22:11:00Z">
              <w:rPr>
                <w:b/>
                <w:sz w:val="18"/>
              </w:rPr>
            </w:rPrChange>
          </w:rPr>
          <w:t>Need to make changes in this gateway-service application to enable authenticate the user before routing to other microservices.</w:t>
        </w:r>
      </w:ins>
    </w:p>
    <w:p w14:paraId="6DAB32B9" w14:textId="16038F07" w:rsidR="009933DB" w:rsidRPr="009933DB" w:rsidRDefault="009933DB">
      <w:pPr>
        <w:pStyle w:val="ListParagraph"/>
        <w:rPr>
          <w:ins w:id="4966" w:author="rkbansal" w:date="2020-11-30T22:09:00Z"/>
          <w:color w:val="C45911" w:themeColor="accent2" w:themeShade="BF"/>
          <w:rPrChange w:id="4967" w:author="rkbansal" w:date="2020-11-30T22:11:00Z">
            <w:rPr>
              <w:ins w:id="4968" w:author="rkbansal" w:date="2020-11-30T22:09:00Z"/>
            </w:rPr>
          </w:rPrChange>
        </w:rPr>
        <w:pPrChange w:id="4969" w:author="rkbansal" w:date="2020-11-30T22:11:00Z">
          <w:pPr>
            <w:pStyle w:val="ListParagraph"/>
            <w:numPr>
              <w:numId w:val="19"/>
            </w:numPr>
            <w:ind w:hanging="360"/>
          </w:pPr>
        </w:pPrChange>
      </w:pPr>
      <w:ins w:id="4970" w:author="rkbansal" w:date="2020-11-30T22:09:00Z">
        <w:r w:rsidRPr="009933DB">
          <w:rPr>
            <w:color w:val="C45911" w:themeColor="accent2" w:themeShade="BF"/>
            <w:rPrChange w:id="4971" w:author="rkbansal" w:date="2020-11-30T22:11:00Z">
              <w:rPr>
                <w:b/>
                <w:sz w:val="18"/>
              </w:rPr>
            </w:rPrChange>
          </w:rPr>
          <w:t xml:space="preserve">Can </w:t>
        </w:r>
      </w:ins>
      <w:ins w:id="4972" w:author="rkbansal" w:date="2020-11-30T22:10:00Z">
        <w:r w:rsidRPr="009933DB">
          <w:rPr>
            <w:color w:val="C45911" w:themeColor="accent2" w:themeShade="BF"/>
            <w:rPrChange w:id="4973" w:author="rkbansal" w:date="2020-11-30T22:11:00Z">
              <w:rPr>
                <w:b/>
                <w:sz w:val="18"/>
              </w:rPr>
            </w:rPrChange>
          </w:rPr>
          <w:t>refer the Authentication Service to see other changes in this gateway-service.</w:t>
        </w:r>
      </w:ins>
    </w:p>
    <w:p w14:paraId="1772FCD5" w14:textId="77777777" w:rsidR="009933DB" w:rsidRPr="009933DB" w:rsidRDefault="009933DB">
      <w:pPr>
        <w:pStyle w:val="ListParagraph"/>
        <w:rPr>
          <w:ins w:id="4974" w:author="rkbansal" w:date="2020-11-30T22:11:00Z"/>
          <w:b/>
          <w:sz w:val="18"/>
          <w:rPrChange w:id="4975" w:author="rkbansal" w:date="2020-11-30T22:11:00Z">
            <w:rPr>
              <w:ins w:id="4976" w:author="rkbansal" w:date="2020-11-30T22:11:00Z"/>
            </w:rPr>
          </w:rPrChange>
        </w:rPr>
        <w:pPrChange w:id="4977" w:author="rkbansal" w:date="2020-11-30T22:11:00Z">
          <w:pPr>
            <w:pStyle w:val="ListParagraph"/>
            <w:numPr>
              <w:numId w:val="19"/>
            </w:numPr>
            <w:ind w:hanging="360"/>
          </w:pPr>
        </w:pPrChange>
      </w:pPr>
    </w:p>
    <w:p w14:paraId="0254A7E8" w14:textId="5874E49B" w:rsidR="00B32EEF" w:rsidRPr="004A3C02" w:rsidRDefault="00824C4E" w:rsidP="00824C4E">
      <w:pPr>
        <w:pStyle w:val="ListParagraph"/>
        <w:numPr>
          <w:ilvl w:val="0"/>
          <w:numId w:val="19"/>
        </w:numPr>
        <w:rPr>
          <w:ins w:id="4978" w:author="Rajiv Bansal" w:date="2019-11-29T09:50:00Z"/>
          <w:b/>
          <w:sz w:val="18"/>
          <w:rPrChange w:id="4979" w:author="Rajiv Bansal" w:date="2019-11-29T09:50:00Z">
            <w:rPr>
              <w:ins w:id="4980" w:author="Rajiv Bansal" w:date="2019-11-29T09:50:00Z"/>
              <w:bCs/>
            </w:rPr>
          </w:rPrChange>
        </w:rPr>
      </w:pPr>
      <w:ins w:id="4981" w:author="Rajiv Bansal" w:date="2019-11-29T09:45:00Z">
        <w:r>
          <w:t xml:space="preserve">Run the application as </w:t>
        </w:r>
        <w:r w:rsidRPr="007A6875">
          <w:rPr>
            <w:b/>
          </w:rPr>
          <w:t>Spring Boot App</w:t>
        </w:r>
        <w:r>
          <w:rPr>
            <w:b/>
          </w:rPr>
          <w:t xml:space="preserve"> </w:t>
        </w:r>
      </w:ins>
      <w:ins w:id="4982" w:author="Rajiv Bansal" w:date="2019-11-29T09:50:00Z">
        <w:r w:rsidR="00B32EEF">
          <w:rPr>
            <w:bCs/>
          </w:rPr>
          <w:t>in the following order</w:t>
        </w:r>
      </w:ins>
    </w:p>
    <w:p w14:paraId="3289D1B1" w14:textId="6D800534" w:rsidR="004A3C02" w:rsidRPr="00B32EEF" w:rsidRDefault="004A3C02">
      <w:pPr>
        <w:pStyle w:val="ListParagraph"/>
        <w:numPr>
          <w:ilvl w:val="1"/>
          <w:numId w:val="19"/>
        </w:numPr>
        <w:rPr>
          <w:ins w:id="4983" w:author="Rajiv Bansal" w:date="2019-11-29T09:50:00Z"/>
          <w:b/>
          <w:sz w:val="18"/>
          <w:rPrChange w:id="4984" w:author="Rajiv Bansal" w:date="2019-11-29T09:50:00Z">
            <w:rPr>
              <w:ins w:id="4985" w:author="Rajiv Bansal" w:date="2019-11-29T09:50:00Z"/>
              <w:bCs/>
            </w:rPr>
          </w:rPrChange>
        </w:rPr>
        <w:pPrChange w:id="4986" w:author="Rajiv Bansal" w:date="2019-11-29T09:50:00Z">
          <w:pPr>
            <w:pStyle w:val="ListParagraph"/>
            <w:numPr>
              <w:numId w:val="19"/>
            </w:numPr>
            <w:ind w:hanging="360"/>
          </w:pPr>
        </w:pPrChange>
      </w:pPr>
      <w:ins w:id="4987" w:author="Rajiv Bansal" w:date="2019-11-29T09:50:00Z">
        <w:r>
          <w:rPr>
            <w:bCs/>
          </w:rPr>
          <w:t>EurekaServer</w:t>
        </w:r>
        <w:r w:rsidR="00EC0370">
          <w:rPr>
            <w:bCs/>
          </w:rPr>
          <w:t>Application</w:t>
        </w:r>
      </w:ins>
    </w:p>
    <w:p w14:paraId="4B9BF561" w14:textId="04BA2DA0" w:rsidR="00824C4E" w:rsidRPr="00F60732" w:rsidRDefault="00824C4E">
      <w:pPr>
        <w:pStyle w:val="ListParagraph"/>
        <w:numPr>
          <w:ilvl w:val="1"/>
          <w:numId w:val="19"/>
        </w:numPr>
        <w:rPr>
          <w:ins w:id="4988" w:author="Rajiv Bansal" w:date="2019-11-29T09:49:00Z"/>
          <w:b/>
          <w:sz w:val="18"/>
          <w:rPrChange w:id="4989" w:author="Rajiv Bansal" w:date="2019-11-29T09:49:00Z">
            <w:rPr>
              <w:ins w:id="4990" w:author="Rajiv Bansal" w:date="2019-11-29T09:49:00Z"/>
              <w:spacing w:val="-1"/>
              <w:sz w:val="32"/>
              <w:szCs w:val="32"/>
              <w:shd w:val="clear" w:color="auto" w:fill="FFFFFF"/>
            </w:rPr>
          </w:rPrChange>
        </w:rPr>
        <w:pPrChange w:id="4991" w:author="Rajiv Bansal" w:date="2019-11-29T09:50:00Z">
          <w:pPr>
            <w:pStyle w:val="ListParagraph"/>
            <w:numPr>
              <w:numId w:val="19"/>
            </w:numPr>
            <w:ind w:hanging="360"/>
          </w:pPr>
        </w:pPrChange>
      </w:pPr>
      <w:ins w:id="4992" w:author="Rajiv Bansal" w:date="2019-11-29T09:45:00Z">
        <w:r>
          <w:rPr>
            <w:b/>
          </w:rPr>
          <w:lastRenderedPageBreak/>
          <w:t xml:space="preserve"> </w:t>
        </w:r>
        <w:r w:rsidRPr="00B41A23">
          <w:rPr>
            <w:spacing w:val="-1"/>
            <w:sz w:val="32"/>
            <w:szCs w:val="32"/>
            <w:shd w:val="clear" w:color="auto" w:fill="FFFFFF"/>
          </w:rPr>
          <w:t>ZuulGatewayApplication</w:t>
        </w:r>
      </w:ins>
    </w:p>
    <w:p w14:paraId="75C584C1" w14:textId="229EDE49" w:rsidR="00F60732" w:rsidRPr="007A6875" w:rsidRDefault="00F60732">
      <w:pPr>
        <w:pStyle w:val="ListParagraph"/>
        <w:rPr>
          <w:ins w:id="4993" w:author="Rajiv Bansal" w:date="2019-11-29T09:45:00Z"/>
          <w:b/>
          <w:sz w:val="18"/>
        </w:rPr>
        <w:pPrChange w:id="4994" w:author="Rajiv Bansal" w:date="2019-11-29T09:49:00Z">
          <w:pPr>
            <w:pStyle w:val="ListParagraph"/>
            <w:numPr>
              <w:numId w:val="19"/>
            </w:numPr>
            <w:ind w:hanging="360"/>
          </w:pPr>
        </w:pPrChange>
      </w:pPr>
      <w:ins w:id="4995" w:author="Rajiv Bansal" w:date="2019-11-29T09:49:00Z">
        <w:r>
          <w:rPr>
            <w:noProof/>
          </w:rPr>
          <w:drawing>
            <wp:inline distT="0" distB="0" distL="0" distR="0" wp14:anchorId="43C24B1F" wp14:editId="2884EF6B">
              <wp:extent cx="9779000" cy="55010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779000" cy="5501005"/>
                      </a:xfrm>
                      <a:prstGeom prst="rect">
                        <a:avLst/>
                      </a:prstGeom>
                    </pic:spPr>
                  </pic:pic>
                </a:graphicData>
              </a:graphic>
            </wp:inline>
          </w:drawing>
        </w:r>
      </w:ins>
    </w:p>
    <w:p w14:paraId="019DB478" w14:textId="77777777" w:rsidR="00F60732" w:rsidRPr="00F60732" w:rsidRDefault="00F60732">
      <w:pPr>
        <w:pStyle w:val="ListParagraph"/>
        <w:rPr>
          <w:ins w:id="4996" w:author="Rajiv Bansal" w:date="2019-11-29T09:49:00Z"/>
          <w:sz w:val="18"/>
          <w:rPrChange w:id="4997" w:author="Rajiv Bansal" w:date="2019-11-29T09:49:00Z">
            <w:rPr>
              <w:ins w:id="4998" w:author="Rajiv Bansal" w:date="2019-11-29T09:49:00Z"/>
            </w:rPr>
          </w:rPrChange>
        </w:rPr>
        <w:pPrChange w:id="4999" w:author="Rajiv Bansal" w:date="2019-11-29T09:49:00Z">
          <w:pPr>
            <w:pStyle w:val="ListParagraph"/>
            <w:numPr>
              <w:numId w:val="19"/>
            </w:numPr>
            <w:ind w:hanging="360"/>
          </w:pPr>
        </w:pPrChange>
      </w:pPr>
    </w:p>
    <w:p w14:paraId="604C56B6" w14:textId="59FA114F" w:rsidR="00C36626" w:rsidRPr="007A6875" w:rsidRDefault="00C36626" w:rsidP="00C36626">
      <w:pPr>
        <w:pStyle w:val="ListParagraph"/>
        <w:numPr>
          <w:ilvl w:val="0"/>
          <w:numId w:val="19"/>
        </w:numPr>
        <w:rPr>
          <w:ins w:id="5000" w:author="Rajiv Bansal" w:date="2019-11-29T09:46:00Z"/>
          <w:sz w:val="18"/>
        </w:rPr>
      </w:pPr>
      <w:ins w:id="5001" w:author="Rajiv Bansal" w:date="2019-11-29T09:46:00Z">
        <w:r w:rsidRPr="007A6875">
          <w:t xml:space="preserve">Open the browser </w:t>
        </w:r>
      </w:ins>
      <w:ins w:id="5002" w:author="Rajiv Bansal" w:date="2019-11-30T22:28:00Z">
        <w:r w:rsidR="00AA312E">
          <w:t xml:space="preserve">of Eureka Server </w:t>
        </w:r>
      </w:ins>
      <w:ins w:id="5003" w:author="Rajiv Bansal" w:date="2019-11-30T22:30:00Z">
        <w:r w:rsidR="00ED6871">
          <w:t>a</w:t>
        </w:r>
        <w:r w:rsidR="00ED6871" w:rsidRPr="00ED6871">
          <w:rPr>
            <w:rPrChange w:id="5004" w:author="Rajiv Bansal" w:date="2019-11-30T22:30:00Z">
              <w:rPr>
                <w:spacing w:val="-1"/>
                <w:sz w:val="32"/>
                <w:szCs w:val="32"/>
                <w:shd w:val="clear" w:color="auto" w:fill="FFFFFF"/>
              </w:rPr>
            </w:rPrChange>
          </w:rPr>
          <w:t>t </w:t>
        </w:r>
        <w:r w:rsidR="00ED6871" w:rsidRPr="00ED6871">
          <w:rPr>
            <w:rPrChange w:id="5005" w:author="Rajiv Bansal" w:date="2019-11-30T22:30:00Z">
              <w:rPr>
                <w:rStyle w:val="HTMLCode"/>
                <w:rFonts w:eastAsiaTheme="majorEastAsia"/>
                <w:spacing w:val="-1"/>
                <w:sz w:val="24"/>
                <w:szCs w:val="24"/>
              </w:rPr>
            </w:rPrChange>
          </w:rPr>
          <w:t>localhost:8761</w:t>
        </w:r>
        <w:r w:rsidR="00ED6871" w:rsidRPr="00ED6871">
          <w:rPr>
            <w:rPrChange w:id="5006" w:author="Rajiv Bansal" w:date="2019-11-30T22:30:00Z">
              <w:rPr>
                <w:spacing w:val="-1"/>
                <w:sz w:val="32"/>
                <w:szCs w:val="32"/>
                <w:shd w:val="clear" w:color="auto" w:fill="FFFFFF"/>
              </w:rPr>
            </w:rPrChange>
          </w:rPr>
          <w:t xml:space="preserve">, you should see the running zuul-gateway microservices </w:t>
        </w:r>
      </w:ins>
      <w:ins w:id="5007" w:author="Rajiv Bansal" w:date="2019-11-29T09:46:00Z">
        <w:r w:rsidRPr="007A6875">
          <w:t xml:space="preserve">and enter the url: </w:t>
        </w:r>
      </w:ins>
      <w:ins w:id="5008" w:author="Rajiv Bansal" w:date="2019-11-30T22:29:00Z">
        <w:r w:rsidR="00ED6871">
          <w:fldChar w:fldCharType="begin"/>
        </w:r>
        <w:r w:rsidR="00ED6871">
          <w:instrText xml:space="preserve"> HYPERLINK "</w:instrText>
        </w:r>
      </w:ins>
      <w:ins w:id="5009" w:author="Rajiv Bansal" w:date="2019-11-29T09:46:00Z">
        <w:r w:rsidR="00ED6871" w:rsidRPr="00ED6871">
          <w:rPr>
            <w:rPrChange w:id="5010" w:author="Rajiv Bansal" w:date="2019-11-30T22:29:00Z">
              <w:rPr>
                <w:rStyle w:val="Hyperlink"/>
              </w:rPr>
            </w:rPrChange>
          </w:rPr>
          <w:instrText>http://localhost:</w:instrText>
        </w:r>
      </w:ins>
      <w:ins w:id="5011" w:author="Rajiv Bansal" w:date="2019-11-30T22:28:00Z">
        <w:r w:rsidR="00ED6871" w:rsidRPr="00ED6871">
          <w:rPr>
            <w:rPrChange w:id="5012" w:author="Rajiv Bansal" w:date="2019-11-30T22:29:00Z">
              <w:rPr>
                <w:rStyle w:val="Hyperlink"/>
              </w:rPr>
            </w:rPrChange>
          </w:rPr>
          <w:instrText>8761</w:instrText>
        </w:r>
      </w:ins>
      <w:ins w:id="5013" w:author="Rajiv Bansal" w:date="2019-11-29T09:46:00Z">
        <w:r w:rsidR="00ED6871" w:rsidRPr="00ED6871">
          <w:rPr>
            <w:rPrChange w:id="5014" w:author="Rajiv Bansal" w:date="2019-11-30T22:29:00Z">
              <w:rPr>
                <w:rStyle w:val="Hyperlink"/>
              </w:rPr>
            </w:rPrChange>
          </w:rPr>
          <w:instrText>/</w:instrText>
        </w:r>
      </w:ins>
      <w:ins w:id="5015" w:author="Rajiv Bansal" w:date="2019-11-30T22:29:00Z">
        <w:r w:rsidR="00ED6871">
          <w:instrText xml:space="preserve">" </w:instrText>
        </w:r>
        <w:r w:rsidR="00ED6871">
          <w:fldChar w:fldCharType="separate"/>
        </w:r>
      </w:ins>
      <w:ins w:id="5016" w:author="Rajiv Bansal" w:date="2019-11-29T09:46:00Z">
        <w:r w:rsidR="00ED6871" w:rsidRPr="00742A84">
          <w:rPr>
            <w:rStyle w:val="Hyperlink"/>
          </w:rPr>
          <w:t>http://localhost:</w:t>
        </w:r>
      </w:ins>
      <w:ins w:id="5017" w:author="Rajiv Bansal" w:date="2019-11-30T22:28:00Z">
        <w:r w:rsidR="00ED6871" w:rsidRPr="00742A84">
          <w:rPr>
            <w:rStyle w:val="Hyperlink"/>
          </w:rPr>
          <w:t>8761</w:t>
        </w:r>
      </w:ins>
      <w:ins w:id="5018" w:author="Rajiv Bansal" w:date="2019-11-29T09:46:00Z">
        <w:r w:rsidR="00ED6871" w:rsidRPr="00742A84">
          <w:rPr>
            <w:rStyle w:val="Hyperlink"/>
          </w:rPr>
          <w:t>/</w:t>
        </w:r>
      </w:ins>
      <w:ins w:id="5019" w:author="Rajiv Bansal" w:date="2019-11-30T22:29:00Z">
        <w:r w:rsidR="00ED6871">
          <w:fldChar w:fldCharType="end"/>
        </w:r>
      </w:ins>
    </w:p>
    <w:p w14:paraId="1047DA6F" w14:textId="7AF53C02" w:rsidR="00824C4E" w:rsidRPr="00824C4E" w:rsidRDefault="00ED6871">
      <w:pPr>
        <w:pStyle w:val="ListParagraph"/>
        <w:rPr>
          <w:ins w:id="5020" w:author="Rajiv Bansal" w:date="2019-11-29T09:39:00Z"/>
          <w:bCs/>
          <w:sz w:val="28"/>
          <w:rPrChange w:id="5021" w:author="Rajiv Bansal" w:date="2019-11-29T09:44:00Z">
            <w:rPr>
              <w:ins w:id="5022" w:author="Rajiv Bansal" w:date="2019-11-29T09:39:00Z"/>
              <w:spacing w:val="-1"/>
              <w:sz w:val="32"/>
              <w:szCs w:val="32"/>
              <w:shd w:val="clear" w:color="auto" w:fill="FFFFFF"/>
            </w:rPr>
          </w:rPrChange>
        </w:rPr>
        <w:pPrChange w:id="5023" w:author="Rajiv Bansal" w:date="2019-11-29T09:46:00Z">
          <w:pPr>
            <w:pStyle w:val="ListParagraph"/>
            <w:numPr>
              <w:numId w:val="19"/>
            </w:numPr>
            <w:ind w:hanging="360"/>
          </w:pPr>
        </w:pPrChange>
      </w:pPr>
      <w:ins w:id="5024" w:author="Rajiv Bansal" w:date="2019-11-30T22:29:00Z">
        <w:r>
          <w:rPr>
            <w:noProof/>
          </w:rPr>
          <w:drawing>
            <wp:inline distT="0" distB="0" distL="0" distR="0" wp14:anchorId="2D0C01A1" wp14:editId="1C96C73F">
              <wp:extent cx="9779000" cy="19958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9779000" cy="1995805"/>
                      </a:xfrm>
                      <a:prstGeom prst="rect">
                        <a:avLst/>
                      </a:prstGeom>
                    </pic:spPr>
                  </pic:pic>
                </a:graphicData>
              </a:graphic>
            </wp:inline>
          </w:drawing>
        </w:r>
      </w:ins>
    </w:p>
    <w:p w14:paraId="48BCB105" w14:textId="77777777" w:rsidR="00E52024" w:rsidRPr="00E52024" w:rsidRDefault="00E52024">
      <w:pPr>
        <w:ind w:left="720"/>
        <w:rPr>
          <w:ins w:id="5025" w:author="Rajiv Bansal" w:date="2019-11-29T09:26:00Z"/>
          <w:b/>
          <w:sz w:val="28"/>
          <w:rPrChange w:id="5026" w:author="Rajiv Bansal" w:date="2019-11-29T09:39:00Z">
            <w:rPr>
              <w:ins w:id="5027" w:author="Rajiv Bansal" w:date="2019-11-29T09:26:00Z"/>
            </w:rPr>
          </w:rPrChange>
        </w:rPr>
        <w:pPrChange w:id="5028" w:author="Rajiv Bansal" w:date="2019-11-29T09:39:00Z">
          <w:pPr/>
        </w:pPrChange>
      </w:pPr>
    </w:p>
    <w:p w14:paraId="582438E8" w14:textId="77777777" w:rsidR="00176254" w:rsidRDefault="00176254" w:rsidP="00176254">
      <w:pPr>
        <w:rPr>
          <w:ins w:id="5029" w:author="Rajiv Bansal" w:date="2019-11-29T09:26:00Z"/>
          <w:b/>
          <w:sz w:val="28"/>
        </w:rPr>
      </w:pPr>
    </w:p>
    <w:p w14:paraId="5741BE3B" w14:textId="6BE1FFEE" w:rsidR="00BE2E1A" w:rsidRPr="00176254" w:rsidRDefault="00BE2E1A">
      <w:pPr>
        <w:rPr>
          <w:ins w:id="5030" w:author="Rajiv Bansal" w:date="2019-11-29T09:25:00Z"/>
          <w:rFonts w:eastAsiaTheme="majorEastAsia" w:cstheme="majorBidi"/>
          <w:b/>
          <w:color w:val="2F5496" w:themeColor="accent1" w:themeShade="BF"/>
          <w:sz w:val="28"/>
          <w:szCs w:val="26"/>
          <w:rPrChange w:id="5031" w:author="Rajiv Bansal" w:date="2019-11-29T09:26:00Z">
            <w:rPr>
              <w:ins w:id="5032" w:author="Rajiv Bansal" w:date="2019-11-29T09:25:00Z"/>
              <w:b/>
              <w:sz w:val="28"/>
            </w:rPr>
          </w:rPrChange>
        </w:rPr>
        <w:pPrChange w:id="5033" w:author="Rajiv Bansal" w:date="2019-11-29T09:26:00Z">
          <w:pPr>
            <w:pStyle w:val="ListParagraph"/>
            <w:numPr>
              <w:numId w:val="19"/>
            </w:numPr>
            <w:ind w:hanging="360"/>
          </w:pPr>
        </w:pPrChange>
      </w:pPr>
      <w:ins w:id="5034" w:author="Rajiv Bansal" w:date="2019-11-29T09:01:00Z">
        <w:r w:rsidRPr="00176254">
          <w:rPr>
            <w:b/>
            <w:sz w:val="28"/>
            <w:rPrChange w:id="5035" w:author="Rajiv Bansal" w:date="2019-11-29T09:26:00Z">
              <w:rPr/>
            </w:rPrChange>
          </w:rPr>
          <w:br w:type="page"/>
        </w:r>
      </w:ins>
    </w:p>
    <w:p w14:paraId="6F36ADB4" w14:textId="3CB06C91" w:rsidR="002708D0" w:rsidRDefault="002708D0" w:rsidP="00C62AC7">
      <w:pPr>
        <w:pStyle w:val="Heading2"/>
        <w:rPr>
          <w:rFonts w:ascii="Georgia" w:hAnsi="Georgia"/>
          <w:b/>
          <w:sz w:val="28"/>
        </w:rPr>
      </w:pPr>
      <w:r w:rsidRPr="009C50E7">
        <w:rPr>
          <w:rFonts w:ascii="Georgia" w:hAnsi="Georgia"/>
          <w:b/>
          <w:sz w:val="28"/>
        </w:rPr>
        <w:lastRenderedPageBreak/>
        <w:t>User-Mgmt Service</w:t>
      </w:r>
    </w:p>
    <w:p w14:paraId="5E330FAD" w14:textId="630DFCA7" w:rsidR="004D59D5" w:rsidRDefault="004D59D5" w:rsidP="004D59D5">
      <w:r>
        <w:t>Create the user-mgmt-service application as microservice with the following functionalities:</w:t>
      </w:r>
    </w:p>
    <w:p w14:paraId="67ED4B84" w14:textId="713B9428" w:rsidR="004D59D5" w:rsidRPr="00FC7C32" w:rsidRDefault="004D59D5" w:rsidP="004D59D5">
      <w:pPr>
        <w:pStyle w:val="ListParagraph"/>
        <w:numPr>
          <w:ilvl w:val="0"/>
          <w:numId w:val="22"/>
        </w:numPr>
      </w:pPr>
      <w:r w:rsidRPr="00FC7C32">
        <w:t xml:space="preserve">Create the </w:t>
      </w:r>
      <w:r w:rsidR="009447C6">
        <w:t>user</w:t>
      </w:r>
      <w:r>
        <w:t>:</w:t>
      </w:r>
    </w:p>
    <w:p w14:paraId="157707D5" w14:textId="3B5595D6" w:rsidR="004D59D5" w:rsidRDefault="004D59D5" w:rsidP="004D59D5">
      <w:pPr>
        <w:pStyle w:val="ListParagraph"/>
      </w:pPr>
      <w:r>
        <w:t xml:space="preserve">While creating </w:t>
      </w:r>
      <w:r w:rsidR="009447C6">
        <w:t>user</w:t>
      </w:r>
      <w:r>
        <w:t xml:space="preserve">, </w:t>
      </w:r>
      <w:ins w:id="5036" w:author="rkbansal" w:date="2020-02-15T11:50:00Z">
        <w:r w:rsidR="00711EA1">
          <w:t>people-mgmt-service</w:t>
        </w:r>
      </w:ins>
      <w:del w:id="5037" w:author="rkbansal" w:date="2020-02-15T11:50:00Z">
        <w:r w:rsidDel="00711EA1">
          <w:delText>it</w:delText>
        </w:r>
      </w:del>
      <w:r>
        <w:t xml:space="preserve"> will call dependent microservice: </w:t>
      </w:r>
      <w:r w:rsidRPr="0041603C">
        <w:rPr>
          <w:b/>
        </w:rPr>
        <w:t>user-mgmt-service</w:t>
      </w:r>
      <w:r>
        <w:t xml:space="preserve"> to create the user credentials/information for every member so that member would be able to login into the BJJD application with his details)</w:t>
      </w:r>
    </w:p>
    <w:p w14:paraId="12743A0B" w14:textId="38AC760F" w:rsidR="004D59D5" w:rsidRDefault="004D59D5" w:rsidP="004D59D5">
      <w:pPr>
        <w:pStyle w:val="ListParagraph"/>
        <w:numPr>
          <w:ilvl w:val="0"/>
          <w:numId w:val="22"/>
        </w:numPr>
      </w:pPr>
      <w:r>
        <w:t xml:space="preserve">Update the </w:t>
      </w:r>
      <w:r w:rsidR="009447C6">
        <w:t>user</w:t>
      </w:r>
    </w:p>
    <w:p w14:paraId="0FE36C4D" w14:textId="09FBC19E" w:rsidR="004D59D5" w:rsidRDefault="004D59D5" w:rsidP="004D59D5">
      <w:pPr>
        <w:pStyle w:val="ListParagraph"/>
        <w:numPr>
          <w:ilvl w:val="0"/>
          <w:numId w:val="22"/>
        </w:numPr>
      </w:pPr>
      <w:r>
        <w:t xml:space="preserve">Get the list of all the </w:t>
      </w:r>
      <w:r w:rsidR="009447C6">
        <w:t>user</w:t>
      </w:r>
    </w:p>
    <w:p w14:paraId="22BE7135" w14:textId="12F79317" w:rsidR="004D59D5" w:rsidRDefault="004D59D5" w:rsidP="004D59D5">
      <w:pPr>
        <w:pStyle w:val="ListParagraph"/>
        <w:numPr>
          <w:ilvl w:val="0"/>
          <w:numId w:val="22"/>
        </w:numPr>
      </w:pPr>
      <w:r>
        <w:t xml:space="preserve">Delete the </w:t>
      </w:r>
      <w:r w:rsidR="009447C6">
        <w:t>user</w:t>
      </w:r>
    </w:p>
    <w:p w14:paraId="7F09D0AC" w14:textId="57B14F24" w:rsidR="004D59D5" w:rsidRDefault="004D59D5" w:rsidP="004D59D5">
      <w:pPr>
        <w:pStyle w:val="ListParagraph"/>
        <w:numPr>
          <w:ilvl w:val="0"/>
          <w:numId w:val="22"/>
        </w:numPr>
      </w:pPr>
      <w:r>
        <w:t xml:space="preserve">Get the </w:t>
      </w:r>
      <w:r w:rsidR="009447C6">
        <w:t xml:space="preserve">user </w:t>
      </w:r>
      <w:r>
        <w:t>details</w:t>
      </w:r>
    </w:p>
    <w:p w14:paraId="4835F49D" w14:textId="4FA89DE8" w:rsidR="00047E66" w:rsidRDefault="00047E66" w:rsidP="00047E66"/>
    <w:p w14:paraId="12BE9BA9" w14:textId="1867A475" w:rsidR="00047E66" w:rsidRDefault="00047E66" w:rsidP="00057A97">
      <w:pPr>
        <w:pStyle w:val="ListParagraph"/>
        <w:numPr>
          <w:ilvl w:val="0"/>
          <w:numId w:val="23"/>
        </w:numPr>
        <w:jc w:val="both"/>
      </w:pPr>
      <w:r>
        <w:t xml:space="preserve">Follow the document to implement user-mgmt-service: </w:t>
      </w:r>
      <w:r w:rsidRPr="00057A9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038" w:author="rkbansal" w:date="2020-04-23T15:37:00Z">
          <w:tblPr>
            <w:tblW w:w="0" w:type="auto"/>
            <w:tblLook w:val="04A0" w:firstRow="1" w:lastRow="0" w:firstColumn="1" w:lastColumn="0" w:noHBand="0" w:noVBand="1"/>
          </w:tblPr>
        </w:tblPrChange>
      </w:tblPr>
      <w:tblGrid>
        <w:gridCol w:w="4508"/>
        <w:gridCol w:w="4508"/>
        <w:tblGridChange w:id="5039">
          <w:tblGrid>
            <w:gridCol w:w="4508"/>
            <w:gridCol w:w="4508"/>
          </w:tblGrid>
        </w:tblGridChange>
      </w:tblGrid>
      <w:tr w:rsidR="00047E66" w14:paraId="2E2E54A2" w14:textId="77777777" w:rsidTr="00C9181B">
        <w:tc>
          <w:tcPr>
            <w:tcW w:w="4508" w:type="dxa"/>
            <w:tcPrChange w:id="5040" w:author="rkbansal" w:date="2020-04-23T15:37:00Z">
              <w:tcPr>
                <w:tcW w:w="4508" w:type="dxa"/>
              </w:tcPr>
            </w:tcPrChange>
          </w:tcPr>
          <w:p w14:paraId="16BC95B7" w14:textId="126EBB28" w:rsidR="00047E66" w:rsidRDefault="00047E66" w:rsidP="00047E66">
            <w:r>
              <w:t>Database/Schema Name</w:t>
            </w:r>
          </w:p>
        </w:tc>
        <w:tc>
          <w:tcPr>
            <w:tcW w:w="4508" w:type="dxa"/>
            <w:tcPrChange w:id="5041" w:author="rkbansal" w:date="2020-04-23T15:37:00Z">
              <w:tcPr>
                <w:tcW w:w="4508" w:type="dxa"/>
              </w:tcPr>
            </w:tcPrChange>
          </w:tcPr>
          <w:p w14:paraId="5BC84C92" w14:textId="1988F9E9" w:rsidR="00047E66" w:rsidRDefault="00047E66" w:rsidP="00047E66">
            <w:r>
              <w:t>users_schema</w:t>
            </w:r>
          </w:p>
        </w:tc>
      </w:tr>
      <w:tr w:rsidR="00047E66" w14:paraId="35764FEA" w14:textId="77777777" w:rsidTr="00C9181B">
        <w:tc>
          <w:tcPr>
            <w:tcW w:w="4508" w:type="dxa"/>
            <w:tcPrChange w:id="5042" w:author="rkbansal" w:date="2020-04-23T15:37:00Z">
              <w:tcPr>
                <w:tcW w:w="4508" w:type="dxa"/>
              </w:tcPr>
            </w:tcPrChange>
          </w:tcPr>
          <w:p w14:paraId="42718B4A" w14:textId="6F5DB39B" w:rsidR="00047E66" w:rsidRDefault="00047E66" w:rsidP="00047E66">
            <w:r>
              <w:t>User name</w:t>
            </w:r>
          </w:p>
        </w:tc>
        <w:tc>
          <w:tcPr>
            <w:tcW w:w="4508" w:type="dxa"/>
            <w:tcPrChange w:id="5043" w:author="rkbansal" w:date="2020-04-23T15:37:00Z">
              <w:tcPr>
                <w:tcW w:w="4508" w:type="dxa"/>
              </w:tcPr>
            </w:tcPrChange>
          </w:tcPr>
          <w:p w14:paraId="18F977D1" w14:textId="73991126" w:rsidR="00047E66" w:rsidRDefault="007D7D65" w:rsidP="00047E66">
            <w:r>
              <w:t>U</w:t>
            </w:r>
            <w:r w:rsidR="00047E66">
              <w:t>sers</w:t>
            </w:r>
          </w:p>
        </w:tc>
      </w:tr>
      <w:tr w:rsidR="00047E66" w14:paraId="5766CF95" w14:textId="77777777" w:rsidTr="00C9181B">
        <w:tc>
          <w:tcPr>
            <w:tcW w:w="4508" w:type="dxa"/>
            <w:tcPrChange w:id="5044" w:author="rkbansal" w:date="2020-04-23T15:37:00Z">
              <w:tcPr>
                <w:tcW w:w="4508" w:type="dxa"/>
              </w:tcPr>
            </w:tcPrChange>
          </w:tcPr>
          <w:p w14:paraId="16E48652" w14:textId="1AEA1EC2" w:rsidR="00047E66" w:rsidRDefault="00047E66" w:rsidP="00047E66">
            <w:r>
              <w:t>Password</w:t>
            </w:r>
          </w:p>
        </w:tc>
        <w:tc>
          <w:tcPr>
            <w:tcW w:w="4508" w:type="dxa"/>
            <w:tcPrChange w:id="5045" w:author="rkbansal" w:date="2020-04-23T15:37:00Z">
              <w:tcPr>
                <w:tcW w:w="4508" w:type="dxa"/>
              </w:tcPr>
            </w:tcPrChange>
          </w:tcPr>
          <w:p w14:paraId="5801C81C" w14:textId="115FE0E2" w:rsidR="00047E66" w:rsidRDefault="007D7D65" w:rsidP="00047E66">
            <w:r>
              <w:t>U</w:t>
            </w:r>
            <w:r w:rsidR="00047E66">
              <w:t>sers</w:t>
            </w:r>
          </w:p>
        </w:tc>
      </w:tr>
    </w:tbl>
    <w:p w14:paraId="4C8B2B7E" w14:textId="3E90BA2C" w:rsidR="00047E66" w:rsidRDefault="00047E66" w:rsidP="00057A97">
      <w:pPr>
        <w:rPr>
          <w:ins w:id="5046" w:author="rkbansal" w:date="2020-04-23T15:37:00Z"/>
        </w:rPr>
      </w:pPr>
    </w:p>
    <w:p w14:paraId="75260C62" w14:textId="77777777" w:rsidR="00C9181B" w:rsidRPr="00A66355" w:rsidRDefault="00C9181B" w:rsidP="00C9181B">
      <w:pPr>
        <w:rPr>
          <w:ins w:id="5047" w:author="rkbansal" w:date="2020-04-23T15:37:00Z"/>
          <w:b/>
          <w:bCs/>
        </w:rPr>
      </w:pPr>
      <w:ins w:id="5048" w:author="rkbansal" w:date="2020-04-23T15:37:00Z">
        <w:r>
          <w:tab/>
        </w:r>
        <w:r w:rsidRPr="00A66355">
          <w:rPr>
            <w:b/>
            <w:bCs/>
          </w:rPr>
          <w:t>Commands:</w:t>
        </w:r>
      </w:ins>
    </w:p>
    <w:p w14:paraId="4FB60E6D" w14:textId="77777777" w:rsidR="00C9181B" w:rsidRPr="00A66355" w:rsidRDefault="00C9181B" w:rsidP="00C9181B">
      <w:pPr>
        <w:ind w:left="360" w:firstLine="360"/>
        <w:jc w:val="both"/>
        <w:rPr>
          <w:ins w:id="5049" w:author="rkbansal" w:date="2020-04-23T15:37:00Z"/>
          <w:rFonts w:cstheme="minorHAnsi"/>
          <w:lang w:val="en-US"/>
        </w:rPr>
      </w:pPr>
      <w:ins w:id="5050"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16544B22" w14:textId="77777777" w:rsidR="00C9181B" w:rsidRPr="00D80614" w:rsidRDefault="00C9181B" w:rsidP="00C9181B">
      <w:pPr>
        <w:pStyle w:val="ListParagraph"/>
        <w:spacing w:after="300" w:line="300" w:lineRule="atLeast"/>
        <w:ind w:left="360" w:firstLine="360"/>
        <w:rPr>
          <w:ins w:id="5051" w:author="rkbansal" w:date="2020-04-23T15:37:00Z"/>
          <w:rFonts w:ascii="Helvetica" w:eastAsia="Times New Roman" w:hAnsi="Helvetica" w:cs="Times New Roman"/>
          <w:color w:val="333333"/>
          <w:sz w:val="21"/>
          <w:szCs w:val="21"/>
          <w:lang w:eastAsia="en-IN"/>
        </w:rPr>
      </w:pPr>
      <w:ins w:id="5052" w:author="rkbansal" w:date="2020-04-23T15:37:00Z">
        <w:r w:rsidRPr="00D80614">
          <w:rPr>
            <w:rFonts w:ascii="Helvetica" w:eastAsia="Times New Roman" w:hAnsi="Helvetica" w:cs="Times New Roman"/>
            <w:color w:val="333333"/>
            <w:sz w:val="21"/>
            <w:szCs w:val="21"/>
            <w:lang w:eastAsia="en-IN"/>
          </w:rPr>
          <w:t>User Id: root</w:t>
        </w:r>
      </w:ins>
    </w:p>
    <w:p w14:paraId="3AD32188" w14:textId="77777777" w:rsidR="00C9181B" w:rsidRPr="00D80614" w:rsidRDefault="00C9181B" w:rsidP="00C9181B">
      <w:pPr>
        <w:pStyle w:val="ListParagraph"/>
        <w:spacing w:after="300" w:line="300" w:lineRule="atLeast"/>
        <w:ind w:left="360" w:firstLine="360"/>
        <w:rPr>
          <w:ins w:id="5053" w:author="rkbansal" w:date="2020-04-23T15:37:00Z"/>
          <w:rFonts w:ascii="Helvetica" w:eastAsia="Times New Roman" w:hAnsi="Helvetica" w:cs="Times New Roman"/>
          <w:color w:val="333333"/>
          <w:sz w:val="21"/>
          <w:szCs w:val="21"/>
          <w:lang w:eastAsia="en-IN"/>
        </w:rPr>
      </w:pPr>
      <w:ins w:id="5054" w:author="rkbansal" w:date="2020-04-23T15:37:00Z">
        <w:r w:rsidRPr="00D80614">
          <w:rPr>
            <w:rFonts w:ascii="Helvetica" w:eastAsia="Times New Roman" w:hAnsi="Helvetica" w:cs="Times New Roman"/>
            <w:color w:val="333333"/>
            <w:sz w:val="21"/>
            <w:szCs w:val="21"/>
            <w:lang w:eastAsia="en-IN"/>
          </w:rPr>
          <w:t>Password: rajiv999</w:t>
        </w:r>
      </w:ins>
    </w:p>
    <w:p w14:paraId="50BA3180" w14:textId="77777777" w:rsidR="00C9181B" w:rsidRDefault="00C9181B" w:rsidP="00C9181B">
      <w:pPr>
        <w:pStyle w:val="ListParagraph"/>
        <w:rPr>
          <w:ins w:id="5055" w:author="rkbansal" w:date="2020-04-23T15:37:00Z"/>
        </w:rPr>
      </w:pPr>
    </w:p>
    <w:p w14:paraId="1209E633" w14:textId="3AEA061F" w:rsidR="00C9181B" w:rsidRDefault="00C9181B" w:rsidP="00C9181B">
      <w:pPr>
        <w:pStyle w:val="ListParagraph"/>
        <w:numPr>
          <w:ilvl w:val="0"/>
          <w:numId w:val="88"/>
        </w:numPr>
        <w:rPr>
          <w:ins w:id="5056" w:author="rkbansal" w:date="2020-04-23T15:37:00Z"/>
        </w:rPr>
      </w:pPr>
      <w:ins w:id="5057" w:author="rkbansal" w:date="2020-04-23T15:37:00Z">
        <w:r>
          <w:t>create user '</w:t>
        </w:r>
        <w:r w:rsidR="0034276A">
          <w:t>users</w:t>
        </w:r>
        <w:r>
          <w:t>'@'%' identified by '</w:t>
        </w:r>
        <w:r w:rsidR="0034276A">
          <w:t>users</w:t>
        </w:r>
        <w:r>
          <w:t xml:space="preserve">'; </w:t>
        </w:r>
      </w:ins>
    </w:p>
    <w:p w14:paraId="20D0FF2E" w14:textId="77777777" w:rsidR="00C9181B" w:rsidRDefault="00C9181B" w:rsidP="00C9181B">
      <w:pPr>
        <w:pStyle w:val="ListParagraph"/>
        <w:rPr>
          <w:ins w:id="5058" w:author="rkbansal" w:date="2020-04-23T15:37:00Z"/>
        </w:rPr>
      </w:pPr>
    </w:p>
    <w:p w14:paraId="0CDA5A96" w14:textId="2032678C" w:rsidR="00C9181B" w:rsidRDefault="00C9181B" w:rsidP="00C9181B">
      <w:pPr>
        <w:pStyle w:val="ListParagraph"/>
        <w:numPr>
          <w:ilvl w:val="0"/>
          <w:numId w:val="88"/>
        </w:numPr>
        <w:rPr>
          <w:ins w:id="5059" w:author="rkbansal" w:date="2020-04-23T15:37:00Z"/>
        </w:rPr>
      </w:pPr>
      <w:ins w:id="5060" w:author="rkbansal" w:date="2020-04-23T15:37:00Z">
        <w:r>
          <w:t xml:space="preserve">create database </w:t>
        </w:r>
        <w:r w:rsidR="0034276A">
          <w:t>users</w:t>
        </w:r>
        <w:r>
          <w:t>_schema;</w:t>
        </w:r>
      </w:ins>
    </w:p>
    <w:p w14:paraId="2FD1DBEC" w14:textId="77777777" w:rsidR="00C9181B" w:rsidRDefault="00C9181B" w:rsidP="00C9181B">
      <w:pPr>
        <w:pStyle w:val="ListParagraph"/>
        <w:rPr>
          <w:ins w:id="5061" w:author="rkbansal" w:date="2020-04-23T15:37:00Z"/>
        </w:rPr>
      </w:pPr>
    </w:p>
    <w:p w14:paraId="20EEC5C0" w14:textId="13C7ECBF" w:rsidR="00C9181B" w:rsidRDefault="00C9181B" w:rsidP="00C9181B">
      <w:pPr>
        <w:pStyle w:val="ListParagraph"/>
        <w:numPr>
          <w:ilvl w:val="0"/>
          <w:numId w:val="88"/>
        </w:numPr>
        <w:rPr>
          <w:ins w:id="5062" w:author="rkbansal" w:date="2020-04-23T15:37:00Z"/>
        </w:rPr>
      </w:pPr>
      <w:ins w:id="5063" w:author="rkbansal" w:date="2020-04-23T15:37:00Z">
        <w:r>
          <w:t xml:space="preserve">grant all on </w:t>
        </w:r>
      </w:ins>
      <w:ins w:id="5064" w:author="rkbansal" w:date="2020-04-23T15:38:00Z">
        <w:r w:rsidR="0034276A">
          <w:t>users</w:t>
        </w:r>
      </w:ins>
      <w:ins w:id="5065" w:author="rkbansal" w:date="2020-04-23T15:37:00Z">
        <w:r>
          <w:t xml:space="preserve">_schema.* to </w:t>
        </w:r>
      </w:ins>
      <w:ins w:id="5066" w:author="rkbansal" w:date="2020-04-23T15:38:00Z">
        <w:r w:rsidR="0034276A">
          <w:t>users</w:t>
        </w:r>
      </w:ins>
      <w:ins w:id="5067" w:author="rkbansal" w:date="2020-04-23T15:37:00Z">
        <w:r>
          <w:t>@'%';</w:t>
        </w:r>
      </w:ins>
    </w:p>
    <w:p w14:paraId="514306AC" w14:textId="03252880" w:rsidR="00C9181B" w:rsidRDefault="00C9181B" w:rsidP="00057A97"/>
    <w:p w14:paraId="219A2546" w14:textId="4A33656D" w:rsidR="00057A97" w:rsidRDefault="00057A97" w:rsidP="00057A97">
      <w:pPr>
        <w:pStyle w:val="ListParagraph"/>
        <w:numPr>
          <w:ilvl w:val="0"/>
          <w:numId w:val="23"/>
        </w:numPr>
      </w:pPr>
      <w:r>
        <w:t>Use the following document related to the swagger, database scripts, ER diagram  of Users:</w:t>
      </w:r>
    </w:p>
    <w:p w14:paraId="1518B102" w14:textId="59637975" w:rsidR="00057A97" w:rsidRDefault="00732FE7" w:rsidP="00057A97">
      <w:pPr>
        <w:pStyle w:val="ListParagraph"/>
        <w:rPr>
          <w:ins w:id="5068" w:author="rkbansal" w:date="2020-05-17T01:28:00Z"/>
        </w:rPr>
      </w:pPr>
      <w:r>
        <w:object w:dxaOrig="1538" w:dyaOrig="993" w14:anchorId="24465E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1pt" o:ole="">
            <v:imagedata r:id="rId149" o:title=""/>
          </v:shape>
          <o:OLEObject Type="Embed" ProgID="AcroExch.Document.DC" ShapeID="_x0000_i1025" DrawAspect="Icon" ObjectID="_1670430406" r:id="rId150"/>
        </w:object>
      </w:r>
      <w:r w:rsidR="00057A97">
        <w:object w:dxaOrig="1538" w:dyaOrig="993" w14:anchorId="3A9932E1">
          <v:shape id="_x0000_i1026" type="#_x0000_t75" style="width:79.5pt;height:51pt" o:ole="">
            <v:imagedata r:id="rId151" o:title=""/>
          </v:shape>
          <o:OLEObject Type="Embed" ProgID="Package" ShapeID="_x0000_i1026" DrawAspect="Icon" ObjectID="_1670430407" r:id="rId152"/>
        </w:object>
      </w:r>
      <w:r w:rsidR="00057A97">
        <w:object w:dxaOrig="1538" w:dyaOrig="993" w14:anchorId="2241C5D8">
          <v:shape id="_x0000_i1027" type="#_x0000_t75" style="width:79.5pt;height:51pt" o:ole="">
            <v:imagedata r:id="rId153" o:title=""/>
          </v:shape>
          <o:OLEObject Type="Embed" ProgID="Package" ShapeID="_x0000_i1027" DrawAspect="Icon" ObjectID="_1670430408" r:id="rId154"/>
        </w:object>
      </w:r>
      <w:r w:rsidR="00057A97">
        <w:object w:dxaOrig="1538" w:dyaOrig="993" w14:anchorId="504FBCB8">
          <v:shape id="_x0000_i1028" type="#_x0000_t75" style="width:79.5pt;height:51pt" o:ole="">
            <v:imagedata r:id="rId155" o:title=""/>
          </v:shape>
          <o:OLEObject Type="Embed" ProgID="Package" ShapeID="_x0000_i1028" DrawAspect="Icon" ObjectID="_1670430409" r:id="rId156"/>
        </w:object>
      </w:r>
      <w:r w:rsidR="00057A97">
        <w:object w:dxaOrig="1538" w:dyaOrig="993" w14:anchorId="1E07C31A">
          <v:shape id="_x0000_i1029" type="#_x0000_t75" style="width:79.5pt;height:51pt" o:ole="">
            <v:imagedata r:id="rId157" o:title=""/>
          </v:shape>
          <o:OLEObject Type="Embed" ProgID="Package" ShapeID="_x0000_i1029" DrawAspect="Icon" ObjectID="_1670430410" r:id="rId158"/>
        </w:object>
      </w:r>
    </w:p>
    <w:p w14:paraId="58376AAC" w14:textId="61043B46" w:rsidR="002F35C0" w:rsidRDefault="002F35C0" w:rsidP="00057A97">
      <w:pPr>
        <w:pStyle w:val="ListParagraph"/>
        <w:rPr>
          <w:ins w:id="5069" w:author="rkbansal" w:date="2020-05-17T01:28:00Z"/>
        </w:rPr>
      </w:pPr>
    </w:p>
    <w:p w14:paraId="3BEF84A2" w14:textId="77777777" w:rsidR="002F35C0" w:rsidRDefault="002F35C0" w:rsidP="002F35C0">
      <w:pPr>
        <w:pStyle w:val="ListParagraph"/>
        <w:numPr>
          <w:ilvl w:val="0"/>
          <w:numId w:val="74"/>
        </w:numPr>
        <w:rPr>
          <w:ins w:id="5070" w:author="rkbansal" w:date="2020-05-17T01:28:00Z"/>
        </w:rPr>
      </w:pPr>
      <w:ins w:id="5071" w:author="rkbansal" w:date="2020-05-17T01:28:00Z">
        <w:r>
          <w:rPr>
            <w:noProof/>
          </w:rPr>
          <w:drawing>
            <wp:anchor distT="0" distB="0" distL="114300" distR="114300" simplePos="0" relativeHeight="251672576" behindDoc="0" locked="0" layoutInCell="1" allowOverlap="1" wp14:anchorId="6EE8CE95" wp14:editId="744A14E6">
              <wp:simplePos x="0" y="0"/>
              <wp:positionH relativeFrom="column">
                <wp:posOffset>431321</wp:posOffset>
              </wp:positionH>
              <wp:positionV relativeFrom="paragraph">
                <wp:posOffset>474717</wp:posOffset>
              </wp:positionV>
              <wp:extent cx="5314950" cy="1017270"/>
              <wp:effectExtent l="0" t="0" r="0" b="0"/>
              <wp:wrapSquare wrapText="bothSides"/>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6EC012E4" w14:textId="77777777" w:rsidR="002F35C0" w:rsidRDefault="002F35C0" w:rsidP="002F35C0">
      <w:pPr>
        <w:pStyle w:val="ListParagraph"/>
        <w:rPr>
          <w:ins w:id="5072" w:author="rkbansal" w:date="2020-05-17T01:28:00Z"/>
        </w:rPr>
      </w:pPr>
      <w:ins w:id="5073" w:author="rkbansal" w:date="2020-05-17T01:28:00Z">
        <w:r>
          <w:rPr>
            <w:noProof/>
          </w:rPr>
          <w:drawing>
            <wp:inline distT="0" distB="0" distL="0" distR="0" wp14:anchorId="5910B59D" wp14:editId="71141DD3">
              <wp:extent cx="5667375" cy="336232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67375" cy="3362325"/>
                      </a:xfrm>
                      <a:prstGeom prst="rect">
                        <a:avLst/>
                      </a:prstGeom>
                    </pic:spPr>
                  </pic:pic>
                </a:graphicData>
              </a:graphic>
            </wp:inline>
          </w:drawing>
        </w:r>
      </w:ins>
    </w:p>
    <w:p w14:paraId="59A19F13" w14:textId="77777777" w:rsidR="002F35C0" w:rsidRDefault="002F35C0" w:rsidP="002F35C0">
      <w:pPr>
        <w:pStyle w:val="ListParagraph"/>
        <w:rPr>
          <w:ins w:id="5074" w:author="rkbansal" w:date="2020-05-17T01:28:00Z"/>
        </w:rPr>
      </w:pPr>
    </w:p>
    <w:p w14:paraId="28608B9F" w14:textId="77777777" w:rsidR="002F35C0" w:rsidRDefault="002F35C0" w:rsidP="002F35C0">
      <w:pPr>
        <w:pStyle w:val="ListParagraph"/>
        <w:numPr>
          <w:ilvl w:val="0"/>
          <w:numId w:val="74"/>
        </w:numPr>
        <w:rPr>
          <w:ins w:id="5075" w:author="rkbansal" w:date="2020-05-17T01:28:00Z"/>
        </w:rPr>
      </w:pPr>
      <w:ins w:id="5076" w:author="rkbansal" w:date="2020-05-17T01:28:00Z">
        <w:r>
          <w:t>Add the following dependencies in the pom.xml with the following considerations:</w:t>
        </w:r>
      </w:ins>
    </w:p>
    <w:p w14:paraId="1AD925EF" w14:textId="77777777" w:rsidR="002F35C0" w:rsidRPr="00A51008" w:rsidRDefault="002F35C0" w:rsidP="002F35C0">
      <w:pPr>
        <w:pStyle w:val="ListParagraph"/>
        <w:numPr>
          <w:ilvl w:val="1"/>
          <w:numId w:val="107"/>
        </w:numPr>
        <w:rPr>
          <w:ins w:id="5077" w:author="rkbansal" w:date="2020-05-17T01:28:00Z"/>
          <w:bCs/>
        </w:rPr>
      </w:pPr>
      <w:ins w:id="5078" w:author="rkbansal" w:date="2020-05-17T01:2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17910D21" w14:textId="77777777" w:rsidR="002F35C0" w:rsidRPr="00864941" w:rsidRDefault="002F35C0" w:rsidP="002F35C0">
      <w:pPr>
        <w:pStyle w:val="ListParagraph"/>
        <w:numPr>
          <w:ilvl w:val="1"/>
          <w:numId w:val="107"/>
        </w:numPr>
        <w:rPr>
          <w:ins w:id="5079" w:author="rkbansal" w:date="2020-05-17T01:28:00Z"/>
          <w:bCs/>
        </w:rPr>
      </w:pPr>
      <w:ins w:id="5080" w:author="rkbansal" w:date="2020-05-17T01:2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2B17385" w14:textId="77777777" w:rsidR="002F35C0" w:rsidRDefault="002F35C0" w:rsidP="002F35C0">
      <w:pPr>
        <w:pStyle w:val="ListParagraph"/>
        <w:numPr>
          <w:ilvl w:val="1"/>
          <w:numId w:val="107"/>
        </w:numPr>
        <w:rPr>
          <w:ins w:id="5081" w:author="rkbansal" w:date="2020-05-17T01:28:00Z"/>
          <w:bCs/>
        </w:rPr>
      </w:pPr>
      <w:ins w:id="5082" w:author="rkbansal" w:date="2020-05-17T01:28:00Z">
        <w:r>
          <w:rPr>
            <w:bCs/>
            <w:color w:val="FF0000"/>
          </w:rPr>
          <w:t>Spring Cloud version</w:t>
        </w:r>
        <w:r w:rsidRPr="00A51008">
          <w:rPr>
            <w:bCs/>
          </w:rPr>
          <w:t>:</w:t>
        </w:r>
        <w:r>
          <w:rPr>
            <w:bCs/>
          </w:rPr>
          <w:t xml:space="preserve"> upgraded to Hoston.SR4. It is highlighted in yellow colour.</w:t>
        </w:r>
      </w:ins>
    </w:p>
    <w:p w14:paraId="5CA9888F" w14:textId="77777777" w:rsidR="002F35C0" w:rsidRDefault="002F35C0" w:rsidP="002F35C0">
      <w:pPr>
        <w:pStyle w:val="ListParagraph"/>
        <w:numPr>
          <w:ilvl w:val="1"/>
          <w:numId w:val="107"/>
        </w:numPr>
        <w:rPr>
          <w:ins w:id="5083" w:author="rkbansal" w:date="2020-05-17T01:28:00Z"/>
          <w:bCs/>
        </w:rPr>
      </w:pPr>
      <w:ins w:id="5084" w:author="rkbansal" w:date="2020-05-17T01:2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A62D0C1" w14:textId="005EC318" w:rsidR="002F35C0" w:rsidRDefault="00F33612" w:rsidP="00057A97">
      <w:pPr>
        <w:pStyle w:val="ListParagraph"/>
      </w:pPr>
      <w:ins w:id="5085" w:author="rkbansal" w:date="2020-05-17T01:33:00Z">
        <w:r>
          <w:rPr>
            <w:noProof/>
          </w:rPr>
          <w:lastRenderedPageBreak/>
          <w:drawing>
            <wp:inline distT="0" distB="0" distL="0" distR="0" wp14:anchorId="4E6F1376" wp14:editId="164A6200">
              <wp:extent cx="7096125" cy="77247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096125" cy="7724775"/>
                      </a:xfrm>
                      <a:prstGeom prst="rect">
                        <a:avLst/>
                      </a:prstGeom>
                    </pic:spPr>
                  </pic:pic>
                </a:graphicData>
              </a:graphic>
            </wp:inline>
          </w:drawing>
        </w:r>
      </w:ins>
    </w:p>
    <w:p w14:paraId="19DFED3D" w14:textId="6362297D" w:rsidR="00A776C8" w:rsidDel="00DF7545" w:rsidRDefault="00F33612" w:rsidP="00A776C8">
      <w:pPr>
        <w:pStyle w:val="ListParagraph"/>
        <w:numPr>
          <w:ilvl w:val="0"/>
          <w:numId w:val="23"/>
        </w:numPr>
        <w:rPr>
          <w:del w:id="5086" w:author="rkbansal" w:date="2020-05-17T01:27:00Z"/>
        </w:rPr>
      </w:pPr>
      <w:ins w:id="5087" w:author="rkbansal" w:date="2020-05-17T01:44:00Z">
        <w:r>
          <w:rPr>
            <w:noProof/>
          </w:rPr>
          <w:lastRenderedPageBreak/>
          <w:drawing>
            <wp:inline distT="0" distB="0" distL="0" distR="0" wp14:anchorId="47DE863D" wp14:editId="3ED0A63B">
              <wp:extent cx="5572125" cy="8324850"/>
              <wp:effectExtent l="0" t="0" r="952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72125" cy="8324850"/>
                      </a:xfrm>
                      <a:prstGeom prst="rect">
                        <a:avLst/>
                      </a:prstGeom>
                    </pic:spPr>
                  </pic:pic>
                </a:graphicData>
              </a:graphic>
            </wp:inline>
          </w:drawing>
        </w:r>
      </w:ins>
      <w:del w:id="5088" w:author="rkbansal" w:date="2020-05-17T01:27:00Z">
        <w:r w:rsidR="00A776C8" w:rsidDel="00DF7545">
          <w:delText>Add the following dependencies</w:delText>
        </w:r>
      </w:del>
    </w:p>
    <w:p w14:paraId="39005834" w14:textId="3552AEA7" w:rsidR="00A776C8" w:rsidRDefault="00A776C8" w:rsidP="00A776C8">
      <w:pPr>
        <w:pStyle w:val="ListParagraph"/>
      </w:pPr>
    </w:p>
    <w:p w14:paraId="3D04B86B" w14:textId="0C91542E" w:rsidR="00A776C8" w:rsidDel="00DA00CA" w:rsidRDefault="00DA00CA" w:rsidP="00DA00CA">
      <w:pPr>
        <w:pStyle w:val="ListParagraph"/>
        <w:numPr>
          <w:ilvl w:val="0"/>
          <w:numId w:val="23"/>
        </w:numPr>
        <w:rPr>
          <w:del w:id="5089" w:author="rkbansal" w:date="2020-01-09T20:59:00Z"/>
        </w:rPr>
      </w:pPr>
      <w:ins w:id="5090" w:author="rkbansal" w:date="2020-02-15T12:06:00Z">
        <w:r w:rsidRPr="00DA00CA">
          <w:rPr>
            <w:rPrChange w:id="5091" w:author="rkbansal" w:date="2020-02-15T12:06:00Z">
              <w:rPr>
                <w:rFonts w:ascii="Consolas" w:hAnsi="Consolas" w:cs="Consolas"/>
                <w:color w:val="008080"/>
                <w:sz w:val="20"/>
                <w:szCs w:val="20"/>
              </w:rPr>
            </w:rPrChange>
          </w:rPr>
          <w:t>Rename the package of io.swagger to com.jmk.user</w:t>
        </w:r>
      </w:ins>
      <w:del w:id="5092" w:author="rkbansal" w:date="2020-01-09T20:59:00Z">
        <w:r w:rsidR="00A776C8" w:rsidRPr="00DA00CA" w:rsidDel="00310FC3">
          <w:rPr>
            <w:rPrChange w:id="5093" w:author="rkbansal" w:date="2020-02-15T12:06:00Z">
              <w:rPr>
                <w:color w:val="008080"/>
              </w:rPr>
            </w:rPrChange>
          </w:rPr>
          <w:delText>&lt;</w:delText>
        </w:r>
        <w:r w:rsidR="00A776C8" w:rsidRPr="00DA00CA" w:rsidDel="00310FC3">
          <w:delText>dependency</w:delText>
        </w:r>
        <w:r w:rsidR="00A776C8" w:rsidRPr="00DA00CA" w:rsidDel="00310FC3">
          <w:rPr>
            <w:rPrChange w:id="5094" w:author="rkbansal" w:date="2020-02-15T12:06:00Z">
              <w:rPr>
                <w:color w:val="008080"/>
              </w:rPr>
            </w:rPrChange>
          </w:rPr>
          <w:delText>&gt;</w:delText>
        </w:r>
      </w:del>
    </w:p>
    <w:p w14:paraId="3E571DFC" w14:textId="77777777" w:rsidR="00DA00CA" w:rsidRPr="00DA00CA" w:rsidRDefault="00DA00CA">
      <w:pPr>
        <w:pStyle w:val="ListParagraph"/>
        <w:numPr>
          <w:ilvl w:val="0"/>
          <w:numId w:val="23"/>
        </w:numPr>
        <w:rPr>
          <w:ins w:id="5095" w:author="rkbansal" w:date="2020-02-15T12:06:00Z"/>
        </w:rPr>
        <w:pPrChange w:id="5096"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7923AE58" w14:textId="15987321" w:rsidR="00A776C8" w:rsidDel="00310FC3" w:rsidRDefault="00A776C8">
      <w:pPr>
        <w:pStyle w:val="ListParagraph"/>
        <w:rPr>
          <w:del w:id="5097" w:author="rkbansal" w:date="2020-01-09T20:59:00Z"/>
        </w:rPr>
        <w:pPrChange w:id="509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5099" w:author="rkbansal" w:date="2020-01-09T20:59:00Z">
        <w:r w:rsidRPr="00DA00CA" w:rsidDel="00310FC3">
          <w:rPr>
            <w:rPrChange w:id="5100" w:author="rkbansal" w:date="2020-02-15T12:06:00Z">
              <w:rPr>
                <w:color w:val="008080"/>
              </w:rPr>
            </w:rPrChange>
          </w:rPr>
          <w:delText>&lt;</w:delText>
        </w:r>
        <w:r w:rsidDel="00310FC3">
          <w:delText>groupId</w:delText>
        </w:r>
        <w:r w:rsidRPr="00DA00CA" w:rsidDel="00310FC3">
          <w:rPr>
            <w:rPrChange w:id="5101" w:author="rkbansal" w:date="2020-02-15T12:06:00Z">
              <w:rPr>
                <w:color w:val="008080"/>
              </w:rPr>
            </w:rPrChange>
          </w:rPr>
          <w:delText>&gt;</w:delText>
        </w:r>
        <w:r w:rsidRPr="00DA00CA" w:rsidDel="00310FC3">
          <w:rPr>
            <w:rPrChange w:id="5102" w:author="rkbansal" w:date="2020-02-15T12:06:00Z">
              <w:rPr>
                <w:color w:val="000000"/>
              </w:rPr>
            </w:rPrChange>
          </w:rPr>
          <w:delText>org.springframework.cloud</w:delText>
        </w:r>
        <w:r w:rsidRPr="00DA00CA" w:rsidDel="00310FC3">
          <w:rPr>
            <w:rPrChange w:id="5103" w:author="rkbansal" w:date="2020-02-15T12:06:00Z">
              <w:rPr>
                <w:color w:val="008080"/>
              </w:rPr>
            </w:rPrChange>
          </w:rPr>
          <w:delText>&lt;/</w:delText>
        </w:r>
        <w:r w:rsidDel="00310FC3">
          <w:delText>groupId</w:delText>
        </w:r>
        <w:r w:rsidRPr="00DA00CA" w:rsidDel="00310FC3">
          <w:rPr>
            <w:rPrChange w:id="5104" w:author="rkbansal" w:date="2020-02-15T12:06:00Z">
              <w:rPr>
                <w:color w:val="008080"/>
              </w:rPr>
            </w:rPrChange>
          </w:rPr>
          <w:delText>&gt;</w:delText>
        </w:r>
      </w:del>
    </w:p>
    <w:p w14:paraId="68E45F20" w14:textId="0AA0AD00" w:rsidR="00A776C8" w:rsidDel="00310FC3" w:rsidRDefault="00A776C8">
      <w:pPr>
        <w:pStyle w:val="ListParagraph"/>
        <w:rPr>
          <w:del w:id="5105" w:author="rkbansal" w:date="2020-01-09T20:59:00Z"/>
        </w:rPr>
        <w:pPrChange w:id="510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07" w:author="rkbansal" w:date="2020-01-09T20:59:00Z">
        <w:r w:rsidRPr="00DA00CA" w:rsidDel="00310FC3">
          <w:rPr>
            <w:rPrChange w:id="5108" w:author="rkbansal" w:date="2020-02-15T12:06:00Z">
              <w:rPr>
                <w:color w:val="000000"/>
              </w:rPr>
            </w:rPrChange>
          </w:rPr>
          <w:tab/>
        </w:r>
        <w:r w:rsidRPr="00DA00CA" w:rsidDel="00310FC3">
          <w:rPr>
            <w:rPrChange w:id="5109" w:author="rkbansal" w:date="2020-02-15T12:06:00Z">
              <w:rPr>
                <w:color w:val="008080"/>
              </w:rPr>
            </w:rPrChange>
          </w:rPr>
          <w:delText>&lt;</w:delText>
        </w:r>
        <w:r w:rsidDel="00310FC3">
          <w:delText>artifactId</w:delText>
        </w:r>
        <w:r w:rsidRPr="00DA00CA" w:rsidDel="00310FC3">
          <w:rPr>
            <w:rPrChange w:id="5110" w:author="rkbansal" w:date="2020-02-15T12:06:00Z">
              <w:rPr>
                <w:color w:val="008080"/>
              </w:rPr>
            </w:rPrChange>
          </w:rPr>
          <w:delText>&gt;</w:delText>
        </w:r>
        <w:r w:rsidRPr="00DA00CA" w:rsidDel="00310FC3">
          <w:rPr>
            <w:rPrChange w:id="5111" w:author="rkbansal" w:date="2020-02-15T12:06:00Z">
              <w:rPr>
                <w:color w:val="000000"/>
              </w:rPr>
            </w:rPrChange>
          </w:rPr>
          <w:delText>spring-cloud-starter-netflix-eureka-client</w:delText>
        </w:r>
        <w:r w:rsidRPr="00DA00CA" w:rsidDel="00310FC3">
          <w:rPr>
            <w:rPrChange w:id="5112" w:author="rkbansal" w:date="2020-02-15T12:06:00Z">
              <w:rPr>
                <w:color w:val="008080"/>
              </w:rPr>
            </w:rPrChange>
          </w:rPr>
          <w:delText>&lt;/</w:delText>
        </w:r>
        <w:r w:rsidDel="00310FC3">
          <w:delText>artifactId</w:delText>
        </w:r>
        <w:r w:rsidRPr="00DA00CA" w:rsidDel="00310FC3">
          <w:rPr>
            <w:rPrChange w:id="5113" w:author="rkbansal" w:date="2020-02-15T12:06:00Z">
              <w:rPr>
                <w:color w:val="008080"/>
              </w:rPr>
            </w:rPrChange>
          </w:rPr>
          <w:delText>&gt;</w:delText>
        </w:r>
      </w:del>
    </w:p>
    <w:p w14:paraId="1C2243E4" w14:textId="3A91C037" w:rsidR="00A776C8" w:rsidDel="00310FC3" w:rsidRDefault="00A776C8">
      <w:pPr>
        <w:pStyle w:val="ListParagraph"/>
        <w:rPr>
          <w:del w:id="5114" w:author="rkbansal" w:date="2020-01-09T20:59:00Z"/>
        </w:rPr>
        <w:pPrChange w:id="511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16" w:author="rkbansal" w:date="2020-01-09T20:59:00Z">
        <w:r w:rsidRPr="00DA00CA" w:rsidDel="00310FC3">
          <w:rPr>
            <w:rPrChange w:id="5117" w:author="rkbansal" w:date="2020-02-15T12:06:00Z">
              <w:rPr>
                <w:color w:val="008080"/>
              </w:rPr>
            </w:rPrChange>
          </w:rPr>
          <w:delText>&lt;/</w:delText>
        </w:r>
        <w:r w:rsidDel="00310FC3">
          <w:delText>dependency</w:delText>
        </w:r>
        <w:r w:rsidRPr="00DA00CA" w:rsidDel="00310FC3">
          <w:rPr>
            <w:rPrChange w:id="5118" w:author="rkbansal" w:date="2020-02-15T12:06:00Z">
              <w:rPr>
                <w:color w:val="008080"/>
              </w:rPr>
            </w:rPrChange>
          </w:rPr>
          <w:delText>&gt;</w:delText>
        </w:r>
      </w:del>
    </w:p>
    <w:p w14:paraId="69933F91" w14:textId="67CEC339" w:rsidR="00A776C8" w:rsidDel="00310FC3" w:rsidRDefault="00A776C8">
      <w:pPr>
        <w:pStyle w:val="ListParagraph"/>
        <w:rPr>
          <w:del w:id="5119" w:author="rkbansal" w:date="2020-01-09T20:59:00Z"/>
        </w:rPr>
        <w:pPrChange w:id="512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21" w:author="rkbansal" w:date="2020-01-09T20:59:00Z">
        <w:r w:rsidRPr="00DA00CA" w:rsidDel="00310FC3">
          <w:rPr>
            <w:rPrChange w:id="5122" w:author="rkbansal" w:date="2020-02-15T12:06:00Z">
              <w:rPr>
                <w:color w:val="000000"/>
              </w:rPr>
            </w:rPrChange>
          </w:rPr>
          <w:tab/>
        </w:r>
        <w:r w:rsidRPr="00DA00CA" w:rsidDel="00310FC3">
          <w:rPr>
            <w:rPrChange w:id="5123" w:author="rkbansal" w:date="2020-02-15T12:06:00Z">
              <w:rPr>
                <w:color w:val="000000"/>
              </w:rPr>
            </w:rPrChange>
          </w:rPr>
          <w:tab/>
        </w:r>
      </w:del>
    </w:p>
    <w:p w14:paraId="50FA914A" w14:textId="26DFE951" w:rsidR="00A776C8" w:rsidDel="00310FC3" w:rsidRDefault="00A776C8">
      <w:pPr>
        <w:pStyle w:val="ListParagraph"/>
        <w:rPr>
          <w:del w:id="5124" w:author="rkbansal" w:date="2020-01-09T20:59:00Z"/>
        </w:rPr>
        <w:pPrChange w:id="512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26" w:author="rkbansal" w:date="2020-01-09T20:59:00Z">
        <w:r w:rsidRPr="00DA00CA" w:rsidDel="00310FC3">
          <w:rPr>
            <w:rPrChange w:id="5127" w:author="rkbansal" w:date="2020-02-15T12:06:00Z">
              <w:rPr>
                <w:color w:val="008080"/>
              </w:rPr>
            </w:rPrChange>
          </w:rPr>
          <w:delText>&lt;</w:delText>
        </w:r>
        <w:r w:rsidDel="00310FC3">
          <w:delText>dependency</w:delText>
        </w:r>
        <w:r w:rsidRPr="00DA00CA" w:rsidDel="00310FC3">
          <w:rPr>
            <w:rPrChange w:id="5128" w:author="rkbansal" w:date="2020-02-15T12:06:00Z">
              <w:rPr>
                <w:color w:val="008080"/>
              </w:rPr>
            </w:rPrChange>
          </w:rPr>
          <w:delText>&gt;</w:delText>
        </w:r>
      </w:del>
    </w:p>
    <w:p w14:paraId="37A4A823" w14:textId="52A46508" w:rsidR="00A776C8" w:rsidDel="00310FC3" w:rsidRDefault="00A776C8">
      <w:pPr>
        <w:pStyle w:val="ListParagraph"/>
        <w:rPr>
          <w:del w:id="5129" w:author="rkbansal" w:date="2020-01-09T20:59:00Z"/>
        </w:rPr>
        <w:pPrChange w:id="513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31" w:author="rkbansal" w:date="2020-01-09T20:59:00Z">
        <w:r w:rsidRPr="00DA00CA" w:rsidDel="00310FC3">
          <w:rPr>
            <w:rPrChange w:id="5132" w:author="rkbansal" w:date="2020-02-15T12:06:00Z">
              <w:rPr>
                <w:color w:val="000000"/>
              </w:rPr>
            </w:rPrChange>
          </w:rPr>
          <w:tab/>
        </w:r>
        <w:r w:rsidRPr="00DA00CA" w:rsidDel="00310FC3">
          <w:rPr>
            <w:rPrChange w:id="5133" w:author="rkbansal" w:date="2020-02-15T12:06:00Z">
              <w:rPr>
                <w:color w:val="008080"/>
              </w:rPr>
            </w:rPrChange>
          </w:rPr>
          <w:delText>&lt;</w:delText>
        </w:r>
        <w:r w:rsidDel="00310FC3">
          <w:delText>groupId</w:delText>
        </w:r>
        <w:r w:rsidRPr="00DA00CA" w:rsidDel="00310FC3">
          <w:rPr>
            <w:rPrChange w:id="5134" w:author="rkbansal" w:date="2020-02-15T12:06:00Z">
              <w:rPr>
                <w:color w:val="008080"/>
              </w:rPr>
            </w:rPrChange>
          </w:rPr>
          <w:delText>&gt;</w:delText>
        </w:r>
        <w:r w:rsidRPr="00DA00CA" w:rsidDel="00310FC3">
          <w:rPr>
            <w:rPrChange w:id="5135" w:author="rkbansal" w:date="2020-02-15T12:06:00Z">
              <w:rPr>
                <w:color w:val="000000"/>
              </w:rPr>
            </w:rPrChange>
          </w:rPr>
          <w:delText>org.springframework.cloud</w:delText>
        </w:r>
        <w:r w:rsidRPr="00DA00CA" w:rsidDel="00310FC3">
          <w:rPr>
            <w:rPrChange w:id="5136" w:author="rkbansal" w:date="2020-02-15T12:06:00Z">
              <w:rPr>
                <w:color w:val="008080"/>
              </w:rPr>
            </w:rPrChange>
          </w:rPr>
          <w:delText>&lt;/</w:delText>
        </w:r>
        <w:r w:rsidDel="00310FC3">
          <w:delText>groupId</w:delText>
        </w:r>
        <w:r w:rsidRPr="00DA00CA" w:rsidDel="00310FC3">
          <w:rPr>
            <w:rPrChange w:id="5137" w:author="rkbansal" w:date="2020-02-15T12:06:00Z">
              <w:rPr>
                <w:color w:val="008080"/>
              </w:rPr>
            </w:rPrChange>
          </w:rPr>
          <w:delText>&gt;</w:delText>
        </w:r>
      </w:del>
    </w:p>
    <w:p w14:paraId="42D321E7" w14:textId="0AAF6E28" w:rsidR="00A776C8" w:rsidDel="00310FC3" w:rsidRDefault="00A776C8">
      <w:pPr>
        <w:pStyle w:val="ListParagraph"/>
        <w:rPr>
          <w:del w:id="5138" w:author="rkbansal" w:date="2020-01-09T20:59:00Z"/>
        </w:rPr>
        <w:pPrChange w:id="513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40" w:author="rkbansal" w:date="2020-01-09T20:59:00Z">
        <w:r w:rsidRPr="00DA00CA" w:rsidDel="00310FC3">
          <w:rPr>
            <w:rPrChange w:id="5141" w:author="rkbansal" w:date="2020-02-15T12:06:00Z">
              <w:rPr>
                <w:color w:val="000000"/>
              </w:rPr>
            </w:rPrChange>
          </w:rPr>
          <w:tab/>
        </w:r>
        <w:r w:rsidRPr="00DA00CA" w:rsidDel="00310FC3">
          <w:rPr>
            <w:rPrChange w:id="5142" w:author="rkbansal" w:date="2020-02-15T12:06:00Z">
              <w:rPr>
                <w:color w:val="008080"/>
              </w:rPr>
            </w:rPrChange>
          </w:rPr>
          <w:delText>&lt;</w:delText>
        </w:r>
        <w:r w:rsidDel="00310FC3">
          <w:delText>artifactId</w:delText>
        </w:r>
        <w:r w:rsidRPr="00DA00CA" w:rsidDel="00310FC3">
          <w:rPr>
            <w:rPrChange w:id="5143" w:author="rkbansal" w:date="2020-02-15T12:06:00Z">
              <w:rPr>
                <w:color w:val="008080"/>
              </w:rPr>
            </w:rPrChange>
          </w:rPr>
          <w:delText>&gt;</w:delText>
        </w:r>
        <w:r w:rsidRPr="00DA00CA" w:rsidDel="00310FC3">
          <w:rPr>
            <w:rPrChange w:id="5144" w:author="rkbansal" w:date="2020-02-15T12:06:00Z">
              <w:rPr>
                <w:color w:val="000000"/>
              </w:rPr>
            </w:rPrChange>
          </w:rPr>
          <w:delText>spring-cloud-starter-netflix-hystrix</w:delText>
        </w:r>
        <w:r w:rsidRPr="00DA00CA" w:rsidDel="00310FC3">
          <w:rPr>
            <w:rPrChange w:id="5145" w:author="rkbansal" w:date="2020-02-15T12:06:00Z">
              <w:rPr>
                <w:color w:val="008080"/>
              </w:rPr>
            </w:rPrChange>
          </w:rPr>
          <w:delText>&lt;/</w:delText>
        </w:r>
        <w:r w:rsidDel="00310FC3">
          <w:delText>artifactId</w:delText>
        </w:r>
        <w:r w:rsidRPr="00DA00CA" w:rsidDel="00310FC3">
          <w:rPr>
            <w:rPrChange w:id="5146" w:author="rkbansal" w:date="2020-02-15T12:06:00Z">
              <w:rPr>
                <w:color w:val="008080"/>
              </w:rPr>
            </w:rPrChange>
          </w:rPr>
          <w:delText>&gt;</w:delText>
        </w:r>
      </w:del>
    </w:p>
    <w:p w14:paraId="38C876EE" w14:textId="61423C27" w:rsidR="00A776C8" w:rsidDel="00310FC3" w:rsidRDefault="00A776C8">
      <w:pPr>
        <w:pStyle w:val="ListParagraph"/>
        <w:rPr>
          <w:del w:id="5147" w:author="rkbansal" w:date="2020-01-09T20:59:00Z"/>
        </w:rPr>
        <w:pPrChange w:id="514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49" w:author="rkbansal" w:date="2020-01-09T20:59:00Z">
        <w:r w:rsidRPr="00DA00CA" w:rsidDel="00310FC3">
          <w:rPr>
            <w:rPrChange w:id="5150" w:author="rkbansal" w:date="2020-02-15T12:06:00Z">
              <w:rPr>
                <w:color w:val="008080"/>
              </w:rPr>
            </w:rPrChange>
          </w:rPr>
          <w:delText>&lt;/</w:delText>
        </w:r>
        <w:r w:rsidDel="00310FC3">
          <w:delText>dependency</w:delText>
        </w:r>
        <w:r w:rsidRPr="00DA00CA" w:rsidDel="00310FC3">
          <w:rPr>
            <w:rPrChange w:id="5151" w:author="rkbansal" w:date="2020-02-15T12:06:00Z">
              <w:rPr>
                <w:color w:val="008080"/>
              </w:rPr>
            </w:rPrChange>
          </w:rPr>
          <w:delText>&gt;</w:delText>
        </w:r>
      </w:del>
    </w:p>
    <w:p w14:paraId="7D876465" w14:textId="4308F0ED" w:rsidR="00A776C8" w:rsidDel="00310FC3" w:rsidRDefault="00A776C8">
      <w:pPr>
        <w:pStyle w:val="ListParagraph"/>
        <w:rPr>
          <w:del w:id="5152" w:author="rkbansal" w:date="2020-01-09T20:59:00Z"/>
        </w:rPr>
        <w:pPrChange w:id="515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54" w:author="rkbansal" w:date="2020-01-09T20:59:00Z">
        <w:r w:rsidRPr="00DA00CA" w:rsidDel="00310FC3">
          <w:rPr>
            <w:rPrChange w:id="5155" w:author="rkbansal" w:date="2020-02-15T12:06:00Z">
              <w:rPr>
                <w:color w:val="000000"/>
              </w:rPr>
            </w:rPrChange>
          </w:rPr>
          <w:tab/>
        </w:r>
        <w:r w:rsidRPr="00DA00CA" w:rsidDel="00310FC3">
          <w:rPr>
            <w:rPrChange w:id="5156" w:author="rkbansal" w:date="2020-02-15T12:06:00Z">
              <w:rPr>
                <w:color w:val="000000"/>
              </w:rPr>
            </w:rPrChange>
          </w:rPr>
          <w:tab/>
        </w:r>
      </w:del>
    </w:p>
    <w:p w14:paraId="4E237206" w14:textId="32F419B2" w:rsidR="00A776C8" w:rsidDel="00310FC3" w:rsidRDefault="00A776C8">
      <w:pPr>
        <w:pStyle w:val="ListParagraph"/>
        <w:rPr>
          <w:del w:id="5157" w:author="rkbansal" w:date="2020-01-09T20:59:00Z"/>
        </w:rPr>
        <w:pPrChange w:id="515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59" w:author="rkbansal" w:date="2020-01-09T20:59:00Z">
        <w:r w:rsidRPr="00DA00CA" w:rsidDel="00310FC3">
          <w:rPr>
            <w:rPrChange w:id="5160" w:author="rkbansal" w:date="2020-02-15T12:06:00Z">
              <w:rPr>
                <w:color w:val="008080"/>
              </w:rPr>
            </w:rPrChange>
          </w:rPr>
          <w:delText>&lt;</w:delText>
        </w:r>
        <w:r w:rsidDel="00310FC3">
          <w:delText>dependency</w:delText>
        </w:r>
        <w:r w:rsidRPr="00DA00CA" w:rsidDel="00310FC3">
          <w:rPr>
            <w:rPrChange w:id="5161" w:author="rkbansal" w:date="2020-02-15T12:06:00Z">
              <w:rPr>
                <w:color w:val="008080"/>
              </w:rPr>
            </w:rPrChange>
          </w:rPr>
          <w:delText>&gt;</w:delText>
        </w:r>
      </w:del>
    </w:p>
    <w:p w14:paraId="40DA296B" w14:textId="2B40D92D" w:rsidR="00A776C8" w:rsidDel="00310FC3" w:rsidRDefault="00A776C8">
      <w:pPr>
        <w:pStyle w:val="ListParagraph"/>
        <w:rPr>
          <w:del w:id="5162" w:author="rkbansal" w:date="2020-01-09T20:59:00Z"/>
        </w:rPr>
        <w:pPrChange w:id="516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64" w:author="rkbansal" w:date="2020-01-09T20:59:00Z">
        <w:r w:rsidRPr="00DA00CA" w:rsidDel="00310FC3">
          <w:rPr>
            <w:rPrChange w:id="5165" w:author="rkbansal" w:date="2020-02-15T12:06:00Z">
              <w:rPr>
                <w:color w:val="000000"/>
              </w:rPr>
            </w:rPrChange>
          </w:rPr>
          <w:tab/>
        </w:r>
        <w:r w:rsidRPr="00DA00CA" w:rsidDel="00310FC3">
          <w:rPr>
            <w:rPrChange w:id="5166" w:author="rkbansal" w:date="2020-02-15T12:06:00Z">
              <w:rPr>
                <w:color w:val="008080"/>
              </w:rPr>
            </w:rPrChange>
          </w:rPr>
          <w:delText>&lt;</w:delText>
        </w:r>
        <w:r w:rsidDel="00310FC3">
          <w:delText>groupId</w:delText>
        </w:r>
        <w:r w:rsidRPr="00DA00CA" w:rsidDel="00310FC3">
          <w:rPr>
            <w:rPrChange w:id="5167" w:author="rkbansal" w:date="2020-02-15T12:06:00Z">
              <w:rPr>
                <w:color w:val="008080"/>
              </w:rPr>
            </w:rPrChange>
          </w:rPr>
          <w:delText>&gt;</w:delText>
        </w:r>
        <w:r w:rsidRPr="00DA00CA" w:rsidDel="00310FC3">
          <w:rPr>
            <w:rPrChange w:id="5168" w:author="rkbansal" w:date="2020-02-15T12:06:00Z">
              <w:rPr>
                <w:color w:val="000000"/>
              </w:rPr>
            </w:rPrChange>
          </w:rPr>
          <w:delText>org.springframework.cloud</w:delText>
        </w:r>
        <w:r w:rsidRPr="00DA00CA" w:rsidDel="00310FC3">
          <w:rPr>
            <w:rPrChange w:id="5169" w:author="rkbansal" w:date="2020-02-15T12:06:00Z">
              <w:rPr>
                <w:color w:val="008080"/>
              </w:rPr>
            </w:rPrChange>
          </w:rPr>
          <w:delText>&lt;/</w:delText>
        </w:r>
        <w:r w:rsidDel="00310FC3">
          <w:delText>groupId</w:delText>
        </w:r>
        <w:r w:rsidRPr="00DA00CA" w:rsidDel="00310FC3">
          <w:rPr>
            <w:rPrChange w:id="5170" w:author="rkbansal" w:date="2020-02-15T12:06:00Z">
              <w:rPr>
                <w:color w:val="008080"/>
              </w:rPr>
            </w:rPrChange>
          </w:rPr>
          <w:delText>&gt;</w:delText>
        </w:r>
      </w:del>
    </w:p>
    <w:p w14:paraId="0C73D487" w14:textId="0BDC95E7" w:rsidR="00A776C8" w:rsidDel="00310FC3" w:rsidRDefault="00A776C8">
      <w:pPr>
        <w:pStyle w:val="ListParagraph"/>
        <w:rPr>
          <w:del w:id="5171" w:author="rkbansal" w:date="2020-01-09T20:59:00Z"/>
        </w:rPr>
        <w:pPrChange w:id="517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73" w:author="rkbansal" w:date="2020-01-09T20:59:00Z">
        <w:r w:rsidRPr="00DA00CA" w:rsidDel="00310FC3">
          <w:rPr>
            <w:rPrChange w:id="5174" w:author="rkbansal" w:date="2020-02-15T12:06:00Z">
              <w:rPr>
                <w:color w:val="000000"/>
              </w:rPr>
            </w:rPrChange>
          </w:rPr>
          <w:tab/>
        </w:r>
        <w:r w:rsidRPr="00DA00CA" w:rsidDel="00310FC3">
          <w:rPr>
            <w:rPrChange w:id="5175" w:author="rkbansal" w:date="2020-02-15T12:06:00Z">
              <w:rPr>
                <w:color w:val="008080"/>
              </w:rPr>
            </w:rPrChange>
          </w:rPr>
          <w:delText>&lt;</w:delText>
        </w:r>
        <w:r w:rsidDel="00310FC3">
          <w:delText>artifactId</w:delText>
        </w:r>
        <w:r w:rsidRPr="00DA00CA" w:rsidDel="00310FC3">
          <w:rPr>
            <w:rPrChange w:id="5176" w:author="rkbansal" w:date="2020-02-15T12:06:00Z">
              <w:rPr>
                <w:color w:val="008080"/>
              </w:rPr>
            </w:rPrChange>
          </w:rPr>
          <w:delText>&gt;</w:delText>
        </w:r>
        <w:r w:rsidRPr="00DA00CA" w:rsidDel="00310FC3">
          <w:rPr>
            <w:rPrChange w:id="5177" w:author="rkbansal" w:date="2020-02-15T12:06:00Z">
              <w:rPr>
                <w:color w:val="000000"/>
              </w:rPr>
            </w:rPrChange>
          </w:rPr>
          <w:delText>spring-cloud-starter-sleuth</w:delText>
        </w:r>
        <w:r w:rsidRPr="00DA00CA" w:rsidDel="00310FC3">
          <w:rPr>
            <w:rPrChange w:id="5178" w:author="rkbansal" w:date="2020-02-15T12:06:00Z">
              <w:rPr>
                <w:color w:val="008080"/>
              </w:rPr>
            </w:rPrChange>
          </w:rPr>
          <w:delText>&lt;/</w:delText>
        </w:r>
        <w:r w:rsidDel="00310FC3">
          <w:delText>artifactId</w:delText>
        </w:r>
        <w:r w:rsidRPr="00DA00CA" w:rsidDel="00310FC3">
          <w:rPr>
            <w:rPrChange w:id="5179" w:author="rkbansal" w:date="2020-02-15T12:06:00Z">
              <w:rPr>
                <w:color w:val="008080"/>
              </w:rPr>
            </w:rPrChange>
          </w:rPr>
          <w:delText>&gt;</w:delText>
        </w:r>
      </w:del>
    </w:p>
    <w:p w14:paraId="52ACECAC" w14:textId="6B1D2AE8" w:rsidR="00A776C8" w:rsidDel="00310FC3" w:rsidRDefault="00A776C8">
      <w:pPr>
        <w:pStyle w:val="ListParagraph"/>
        <w:rPr>
          <w:del w:id="5180" w:author="rkbansal" w:date="2020-01-09T20:59:00Z"/>
        </w:rPr>
        <w:pPrChange w:id="518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82" w:author="rkbansal" w:date="2020-01-09T20:59:00Z">
        <w:r w:rsidRPr="00DA00CA" w:rsidDel="00310FC3">
          <w:rPr>
            <w:rPrChange w:id="5183" w:author="rkbansal" w:date="2020-02-15T12:06:00Z">
              <w:rPr>
                <w:color w:val="008080"/>
              </w:rPr>
            </w:rPrChange>
          </w:rPr>
          <w:delText>&lt;/</w:delText>
        </w:r>
        <w:r w:rsidDel="00310FC3">
          <w:delText>dependency</w:delText>
        </w:r>
        <w:r w:rsidRPr="00DA00CA" w:rsidDel="00310FC3">
          <w:rPr>
            <w:rPrChange w:id="5184" w:author="rkbansal" w:date="2020-02-15T12:06:00Z">
              <w:rPr>
                <w:color w:val="008080"/>
              </w:rPr>
            </w:rPrChange>
          </w:rPr>
          <w:delText>&gt;</w:delText>
        </w:r>
      </w:del>
    </w:p>
    <w:p w14:paraId="3C6174A9" w14:textId="0800F567" w:rsidR="00A776C8" w:rsidRDefault="00A776C8">
      <w:pPr>
        <w:pStyle w:val="ListParagraph"/>
      </w:pPr>
      <w:del w:id="5185" w:author="rkbansal" w:date="2020-02-15T12:03:00Z">
        <w:r w:rsidRPr="00DA00CA" w:rsidDel="00B43681">
          <w:rPr>
            <w:rPrChange w:id="5186" w:author="rkbansal" w:date="2020-02-15T12:06:00Z">
              <w:rPr>
                <w:color w:val="000000"/>
              </w:rPr>
            </w:rPrChange>
          </w:rPr>
          <w:tab/>
        </w:r>
      </w:del>
    </w:p>
    <w:p w14:paraId="072C7A9B" w14:textId="5233C502" w:rsidR="00A776C8" w:rsidDel="007D7D65" w:rsidRDefault="00A776C8" w:rsidP="00A776C8">
      <w:pPr>
        <w:pStyle w:val="ListParagraph"/>
        <w:rPr>
          <w:del w:id="5187" w:author="Rajiv Bansal" w:date="2019-11-24T13:00:00Z"/>
        </w:rPr>
      </w:pPr>
    </w:p>
    <w:p w14:paraId="4A7DC985" w14:textId="2719AE47" w:rsidR="00A776C8" w:rsidDel="007D7D65" w:rsidRDefault="00A776C8" w:rsidP="00A776C8">
      <w:pPr>
        <w:pStyle w:val="ListParagraph"/>
        <w:rPr>
          <w:del w:id="5188" w:author="Rajiv Bansal" w:date="2019-11-24T13:00:00Z"/>
        </w:rPr>
      </w:pPr>
    </w:p>
    <w:p w14:paraId="270C6F99" w14:textId="1F3F9763" w:rsidR="00A776C8" w:rsidDel="007D7D65" w:rsidRDefault="00A776C8" w:rsidP="00A776C8">
      <w:pPr>
        <w:pStyle w:val="ListParagraph"/>
        <w:rPr>
          <w:del w:id="5189" w:author="Rajiv Bansal" w:date="2019-11-24T13:00:00Z"/>
        </w:rPr>
      </w:pPr>
    </w:p>
    <w:p w14:paraId="6CBE8587" w14:textId="659F7047" w:rsidR="00A776C8" w:rsidDel="007D7D65" w:rsidRDefault="00A776C8" w:rsidP="00A776C8">
      <w:pPr>
        <w:pStyle w:val="ListParagraph"/>
        <w:rPr>
          <w:del w:id="5190" w:author="Rajiv Bansal" w:date="2019-11-24T13:00:00Z"/>
        </w:rPr>
      </w:pPr>
    </w:p>
    <w:p w14:paraId="26930297" w14:textId="30A3404A" w:rsidR="00A776C8" w:rsidDel="007D7D65" w:rsidRDefault="00A776C8" w:rsidP="00A776C8">
      <w:pPr>
        <w:pStyle w:val="ListParagraph"/>
        <w:rPr>
          <w:del w:id="5191" w:author="Rajiv Bansal" w:date="2019-11-24T13:00:00Z"/>
        </w:rPr>
      </w:pPr>
    </w:p>
    <w:p w14:paraId="057E825B" w14:textId="01E63153" w:rsidR="00A776C8" w:rsidDel="007D7D65" w:rsidRDefault="00A776C8" w:rsidP="00A776C8">
      <w:pPr>
        <w:pStyle w:val="ListParagraph"/>
        <w:rPr>
          <w:del w:id="5192" w:author="Rajiv Bansal" w:date="2019-11-24T13:00:00Z"/>
        </w:rPr>
      </w:pPr>
    </w:p>
    <w:p w14:paraId="11B61E95" w14:textId="76FEF9D7" w:rsidR="00A776C8" w:rsidDel="007D7D65" w:rsidRDefault="00A776C8" w:rsidP="00A776C8">
      <w:pPr>
        <w:pStyle w:val="ListParagraph"/>
        <w:rPr>
          <w:del w:id="5193" w:author="Rajiv Bansal" w:date="2019-11-24T13:00:00Z"/>
        </w:rPr>
      </w:pPr>
    </w:p>
    <w:p w14:paraId="67D7674E" w14:textId="2EC3B242" w:rsidR="00A776C8" w:rsidDel="007D7D65" w:rsidRDefault="00A776C8" w:rsidP="00A776C8">
      <w:pPr>
        <w:pStyle w:val="ListParagraph"/>
        <w:rPr>
          <w:del w:id="5194" w:author="Rajiv Bansal" w:date="2019-11-24T13:00:00Z"/>
        </w:rPr>
      </w:pPr>
    </w:p>
    <w:p w14:paraId="04F153FB" w14:textId="249A4FD7" w:rsidR="00A776C8" w:rsidDel="007D7D65" w:rsidRDefault="00A776C8" w:rsidP="00A776C8">
      <w:pPr>
        <w:pStyle w:val="ListParagraph"/>
        <w:rPr>
          <w:del w:id="5195" w:author="Rajiv Bansal" w:date="2019-11-24T13:00:00Z"/>
        </w:rPr>
      </w:pPr>
    </w:p>
    <w:p w14:paraId="6EB20D2F" w14:textId="4EF5B7FB" w:rsidR="00A776C8" w:rsidDel="007D7D65" w:rsidRDefault="00A776C8" w:rsidP="00A776C8">
      <w:pPr>
        <w:pStyle w:val="ListParagraph"/>
        <w:rPr>
          <w:del w:id="5196" w:author="Rajiv Bansal" w:date="2019-11-24T13:00:00Z"/>
        </w:rPr>
      </w:pPr>
    </w:p>
    <w:p w14:paraId="77675794" w14:textId="439FFFF6" w:rsidR="00A776C8" w:rsidDel="007D7D65" w:rsidRDefault="00A776C8" w:rsidP="00A776C8">
      <w:pPr>
        <w:pStyle w:val="ListParagraph"/>
        <w:rPr>
          <w:del w:id="5197" w:author="Rajiv Bansal" w:date="2019-11-24T13:00:00Z"/>
        </w:rPr>
      </w:pPr>
    </w:p>
    <w:p w14:paraId="20A46AD8" w14:textId="6C2B49CB" w:rsidR="00A776C8" w:rsidDel="007D7D65" w:rsidRDefault="00A776C8" w:rsidP="00A776C8">
      <w:pPr>
        <w:pStyle w:val="ListParagraph"/>
        <w:rPr>
          <w:del w:id="5198" w:author="Rajiv Bansal" w:date="2019-11-24T13:00:00Z"/>
        </w:rPr>
      </w:pPr>
    </w:p>
    <w:p w14:paraId="48606F31" w14:textId="53BAF13F" w:rsidR="00A776C8" w:rsidDel="007D7D65" w:rsidRDefault="00A776C8" w:rsidP="00A776C8">
      <w:pPr>
        <w:pStyle w:val="ListParagraph"/>
        <w:rPr>
          <w:del w:id="5199" w:author="Rajiv Bansal" w:date="2019-11-24T13:00:00Z"/>
        </w:rPr>
      </w:pPr>
    </w:p>
    <w:p w14:paraId="490C267F" w14:textId="45C5EB82" w:rsidR="00A776C8" w:rsidDel="007D7D65" w:rsidRDefault="00A776C8" w:rsidP="00A776C8">
      <w:pPr>
        <w:pStyle w:val="ListParagraph"/>
        <w:rPr>
          <w:del w:id="5200" w:author="Rajiv Bansal" w:date="2019-11-24T13:00:00Z"/>
        </w:rPr>
      </w:pPr>
    </w:p>
    <w:p w14:paraId="60236034" w14:textId="54E8AA19" w:rsidR="00A776C8" w:rsidDel="007D7D65" w:rsidRDefault="00A776C8" w:rsidP="00A776C8">
      <w:pPr>
        <w:pStyle w:val="ListParagraph"/>
        <w:rPr>
          <w:del w:id="5201" w:author="Rajiv Bansal" w:date="2019-11-24T13:00:00Z"/>
        </w:rPr>
      </w:pPr>
    </w:p>
    <w:p w14:paraId="3D83F623" w14:textId="7CD2730B" w:rsidR="00A776C8" w:rsidDel="007D7D65" w:rsidRDefault="00A776C8" w:rsidP="00A776C8">
      <w:pPr>
        <w:pStyle w:val="ListParagraph"/>
        <w:rPr>
          <w:del w:id="5202" w:author="Rajiv Bansal" w:date="2019-11-24T13:00:00Z"/>
        </w:rPr>
      </w:pPr>
    </w:p>
    <w:p w14:paraId="4287DCB5" w14:textId="63ABDB6F" w:rsidR="00057A97" w:rsidRPr="00442CA1" w:rsidRDefault="0051448D" w:rsidP="00057A97">
      <w:pPr>
        <w:pStyle w:val="ListParagraph"/>
        <w:numPr>
          <w:ilvl w:val="0"/>
          <w:numId w:val="23"/>
        </w:numPr>
        <w:rPr>
          <w:ins w:id="5203" w:author="rkbansal" w:date="2020-04-11T13:39:00Z"/>
          <w:rPrChange w:id="5204" w:author="rkbansal" w:date="2020-04-11T13:39:00Z">
            <w:rPr>
              <w:ins w:id="5205"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User</w:t>
      </w:r>
      <w:r>
        <w:rPr>
          <w:rFonts w:ascii="Consolas" w:hAnsi="Consolas" w:cs="Consolas"/>
          <w:color w:val="000000"/>
          <w:sz w:val="20"/>
          <w:szCs w:val="20"/>
          <w:shd w:val="clear" w:color="auto" w:fill="E8F2FE"/>
        </w:rPr>
        <w:t>MgmtWebApplication.java with the following details:</w:t>
      </w:r>
    </w:p>
    <w:p w14:paraId="530E107B" w14:textId="1D0B17DC" w:rsidR="00442CA1" w:rsidRDefault="00442CA1" w:rsidP="00442CA1">
      <w:pPr>
        <w:pStyle w:val="ListParagraph"/>
        <w:numPr>
          <w:ilvl w:val="1"/>
          <w:numId w:val="23"/>
        </w:numPr>
        <w:rPr>
          <w:ins w:id="5206" w:author="rkbansal" w:date="2020-04-11T13:40:00Z"/>
        </w:rPr>
      </w:pPr>
      <w:ins w:id="5207" w:author="rkbansal" w:date="2020-04-11T13:39:00Z">
        <w:r>
          <w:t>Enable Eureka Client so that it can register with Eureka Server</w:t>
        </w:r>
      </w:ins>
    </w:p>
    <w:p w14:paraId="0DE1AEA7" w14:textId="27105BAF" w:rsidR="008F74B5" w:rsidRDefault="008F74B5" w:rsidP="00442CA1">
      <w:pPr>
        <w:pStyle w:val="ListParagraph"/>
        <w:numPr>
          <w:ilvl w:val="1"/>
          <w:numId w:val="23"/>
        </w:numPr>
        <w:rPr>
          <w:ins w:id="5208" w:author="rkbansal" w:date="2020-04-11T13:40:00Z"/>
        </w:rPr>
      </w:pPr>
      <w:ins w:id="5209" w:author="rkbansal" w:date="2020-04-11T13:40:00Z">
        <w:r>
          <w:t>Enable JpaRepositories</w:t>
        </w:r>
      </w:ins>
    </w:p>
    <w:p w14:paraId="7875D1FD" w14:textId="589E799E" w:rsidR="00836418" w:rsidRPr="001A4DA1" w:rsidRDefault="00836418">
      <w:pPr>
        <w:ind w:left="720"/>
        <w:pPrChange w:id="5210" w:author="rkbansal" w:date="2020-05-17T01:45:00Z">
          <w:pPr>
            <w:pStyle w:val="ListParagraph"/>
            <w:numPr>
              <w:numId w:val="23"/>
            </w:numPr>
            <w:ind w:hanging="360"/>
          </w:pPr>
        </w:pPrChange>
      </w:pPr>
      <w:ins w:id="5211" w:author="rkbansal" w:date="2020-05-17T01:45:00Z">
        <w:r>
          <w:rPr>
            <w:noProof/>
          </w:rPr>
          <w:drawing>
            <wp:inline distT="0" distB="0" distL="0" distR="0" wp14:anchorId="52AC9749" wp14:editId="4234B325">
              <wp:extent cx="4686300" cy="292417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86300" cy="2924175"/>
                      </a:xfrm>
                      <a:prstGeom prst="rect">
                        <a:avLst/>
                      </a:prstGeom>
                    </pic:spPr>
                  </pic:pic>
                </a:graphicData>
              </a:graphic>
            </wp:inline>
          </w:drawing>
        </w:r>
      </w:ins>
    </w:p>
    <w:p w14:paraId="22153E20" w14:textId="77777777" w:rsidR="00F409D7" w:rsidRPr="00A91B4D" w:rsidRDefault="00F409D7" w:rsidP="00F409D7">
      <w:pPr>
        <w:pStyle w:val="ListParagraph"/>
        <w:numPr>
          <w:ilvl w:val="0"/>
          <w:numId w:val="74"/>
        </w:numPr>
        <w:rPr>
          <w:ins w:id="5212" w:author="rkbansal" w:date="2020-05-17T01:46:00Z"/>
          <w:bCs/>
        </w:rPr>
      </w:pPr>
      <w:ins w:id="5213" w:author="rkbansal" w:date="2020-05-17T01:46: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23FD2459" w14:textId="6A1AAC56" w:rsidR="00F409D7" w:rsidRDefault="00F409D7" w:rsidP="00F409D7">
      <w:pPr>
        <w:pStyle w:val="ListParagraph"/>
        <w:rPr>
          <w:ins w:id="5214" w:author="rkbansal" w:date="2020-05-17T01:46:00Z"/>
        </w:rPr>
      </w:pPr>
      <w:ins w:id="5215" w:author="rkbansal" w:date="2020-05-17T01:46:00Z">
        <w:r>
          <w:rPr>
            <w:noProof/>
          </w:rPr>
          <w:lastRenderedPageBreak/>
          <w:t xml:space="preserve"> </w:t>
        </w:r>
      </w:ins>
      <w:ins w:id="5216" w:author="rkbansal" w:date="2020-05-17T01:49:00Z">
        <w:r w:rsidR="001579A5">
          <w:rPr>
            <w:noProof/>
          </w:rPr>
          <w:drawing>
            <wp:inline distT="0" distB="0" distL="0" distR="0" wp14:anchorId="1C524D77" wp14:editId="1C728920">
              <wp:extent cx="8791575" cy="492442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791575" cy="4924425"/>
                      </a:xfrm>
                      <a:prstGeom prst="rect">
                        <a:avLst/>
                      </a:prstGeom>
                    </pic:spPr>
                  </pic:pic>
                </a:graphicData>
              </a:graphic>
            </wp:inline>
          </w:drawing>
        </w:r>
      </w:ins>
    </w:p>
    <w:p w14:paraId="41683230" w14:textId="77777777" w:rsidR="00F409D7" w:rsidRDefault="00F409D7" w:rsidP="00F409D7">
      <w:pPr>
        <w:pStyle w:val="ListParagraph"/>
        <w:rPr>
          <w:ins w:id="5217" w:author="rkbansal" w:date="2020-05-17T01:46:00Z"/>
        </w:rPr>
      </w:pPr>
    </w:p>
    <w:p w14:paraId="555A3CB2" w14:textId="77777777" w:rsidR="00F409D7" w:rsidRDefault="00F409D7" w:rsidP="00F409D7">
      <w:pPr>
        <w:pStyle w:val="ListParagraph"/>
        <w:numPr>
          <w:ilvl w:val="0"/>
          <w:numId w:val="19"/>
        </w:numPr>
        <w:jc w:val="both"/>
        <w:rPr>
          <w:ins w:id="5218" w:author="rkbansal" w:date="2020-05-17T01:46:00Z"/>
          <w:rFonts w:asciiTheme="minorHAnsi" w:hAnsiTheme="minorHAnsi" w:cstheme="minorHAnsi"/>
        </w:rPr>
      </w:pPr>
      <w:ins w:id="5219" w:author="rkbansal" w:date="2020-05-17T01:46:00Z">
        <w:r>
          <w:rPr>
            <w:rFonts w:asciiTheme="minorHAnsi" w:hAnsiTheme="minorHAnsi" w:cstheme="minorHAnsi"/>
          </w:rPr>
          <w:t>In this application, still there will be an application.properties file but it will have the following minimum details:</w:t>
        </w:r>
      </w:ins>
    </w:p>
    <w:p w14:paraId="01D749AA" w14:textId="77777777" w:rsidR="00F409D7" w:rsidRDefault="00F409D7" w:rsidP="00F409D7">
      <w:pPr>
        <w:pStyle w:val="ListParagraph"/>
        <w:numPr>
          <w:ilvl w:val="1"/>
          <w:numId w:val="19"/>
        </w:numPr>
        <w:ind w:left="1037" w:hanging="357"/>
        <w:jc w:val="both"/>
        <w:rPr>
          <w:ins w:id="5220" w:author="rkbansal" w:date="2020-05-17T01:46:00Z"/>
          <w:rFonts w:asciiTheme="minorHAnsi" w:hAnsiTheme="minorHAnsi" w:cstheme="minorHAnsi"/>
        </w:rPr>
      </w:pPr>
      <w:ins w:id="5221" w:author="rkbansal" w:date="2020-05-17T01:46:00Z">
        <w:r>
          <w:rPr>
            <w:rFonts w:asciiTheme="minorHAnsi" w:hAnsiTheme="minorHAnsi" w:cstheme="minorHAnsi"/>
          </w:rPr>
          <w:t>Name of the application</w:t>
        </w:r>
      </w:ins>
    </w:p>
    <w:p w14:paraId="3B31BFCC" w14:textId="77777777" w:rsidR="00F409D7" w:rsidRDefault="00F409D7" w:rsidP="00F409D7">
      <w:pPr>
        <w:pStyle w:val="ListParagraph"/>
        <w:numPr>
          <w:ilvl w:val="1"/>
          <w:numId w:val="19"/>
        </w:numPr>
        <w:ind w:left="1037" w:hanging="357"/>
        <w:jc w:val="both"/>
        <w:rPr>
          <w:ins w:id="5222" w:author="rkbansal" w:date="2020-05-17T01:46:00Z"/>
          <w:rFonts w:asciiTheme="minorHAnsi" w:hAnsiTheme="minorHAnsi" w:cstheme="minorHAnsi"/>
        </w:rPr>
      </w:pPr>
      <w:ins w:id="5223" w:author="rkbansal" w:date="2020-05-17T01:46:00Z">
        <w:r>
          <w:rPr>
            <w:rFonts w:asciiTheme="minorHAnsi" w:hAnsiTheme="minorHAnsi" w:cstheme="minorHAnsi"/>
          </w:rPr>
          <w:t>Active Default Profile</w:t>
        </w:r>
      </w:ins>
    </w:p>
    <w:p w14:paraId="7E97C20F" w14:textId="77777777" w:rsidR="00F409D7" w:rsidRDefault="00F409D7" w:rsidP="00F409D7">
      <w:pPr>
        <w:pStyle w:val="ListParagraph"/>
        <w:numPr>
          <w:ilvl w:val="1"/>
          <w:numId w:val="19"/>
        </w:numPr>
        <w:ind w:left="1037" w:hanging="357"/>
        <w:jc w:val="both"/>
        <w:rPr>
          <w:ins w:id="5224" w:author="rkbansal" w:date="2020-05-17T01:46:00Z"/>
          <w:rFonts w:asciiTheme="minorHAnsi" w:hAnsiTheme="minorHAnsi" w:cstheme="minorHAnsi"/>
        </w:rPr>
      </w:pPr>
      <w:ins w:id="5225" w:author="rkbansal" w:date="2020-05-17T01:46:00Z">
        <w:r>
          <w:rPr>
            <w:rFonts w:asciiTheme="minorHAnsi" w:hAnsiTheme="minorHAnsi" w:cstheme="minorHAnsi"/>
          </w:rPr>
          <w:t>Cloud Config server URI with port</w:t>
        </w:r>
      </w:ins>
    </w:p>
    <w:p w14:paraId="1EFCBF33" w14:textId="77777777" w:rsidR="00F409D7" w:rsidRDefault="00F409D7" w:rsidP="00F409D7">
      <w:pPr>
        <w:pStyle w:val="ListParagraph"/>
        <w:ind w:left="1037"/>
        <w:jc w:val="both"/>
        <w:rPr>
          <w:ins w:id="5226" w:author="rkbansal" w:date="2020-05-17T01:46:00Z"/>
          <w:rFonts w:asciiTheme="minorHAnsi" w:hAnsiTheme="minorHAnsi" w:cstheme="minorHAnsi"/>
        </w:rPr>
      </w:pPr>
    </w:p>
    <w:p w14:paraId="613FC3D8" w14:textId="7B6C4808" w:rsidR="00F409D7" w:rsidRDefault="00536830" w:rsidP="00F409D7">
      <w:pPr>
        <w:pStyle w:val="ListParagraph"/>
        <w:rPr>
          <w:ins w:id="5227" w:author="rkbansal" w:date="2020-05-17T01:46:00Z"/>
        </w:rPr>
      </w:pPr>
      <w:ins w:id="5228" w:author="rkbansal" w:date="2020-05-17T01:51:00Z">
        <w:r>
          <w:rPr>
            <w:noProof/>
          </w:rPr>
          <w:drawing>
            <wp:inline distT="0" distB="0" distL="0" distR="0" wp14:anchorId="04145066" wp14:editId="1A5D1C6B">
              <wp:extent cx="7315200" cy="135255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315200" cy="1352550"/>
                      </a:xfrm>
                      <a:prstGeom prst="rect">
                        <a:avLst/>
                      </a:prstGeom>
                    </pic:spPr>
                  </pic:pic>
                </a:graphicData>
              </a:graphic>
            </wp:inline>
          </w:drawing>
        </w:r>
      </w:ins>
    </w:p>
    <w:p w14:paraId="3AB81EDF" w14:textId="576FC2AC"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29" w:author="rkbansal" w:date="2020-02-15T12:07:00Z"/>
          <w:rFonts w:ascii="Consolas" w:hAnsi="Consolas" w:cs="Consolas"/>
          <w:sz w:val="20"/>
          <w:szCs w:val="20"/>
        </w:rPr>
      </w:pPr>
      <w:del w:id="5230" w:author="rkbansal" w:date="2020-02-15T12:07:00Z">
        <w:r w:rsidRPr="00A93022" w:rsidDel="001C2A40">
          <w:rPr>
            <w:rFonts w:ascii="Consolas" w:hAnsi="Consolas" w:cs="Consolas"/>
            <w:color w:val="646464"/>
            <w:sz w:val="20"/>
            <w:szCs w:val="20"/>
          </w:rPr>
          <w:delText>@SpringBootApplication</w:delText>
        </w:r>
      </w:del>
    </w:p>
    <w:p w14:paraId="448520A9" w14:textId="1A311B75"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31" w:author="rkbansal" w:date="2020-02-15T12:07:00Z"/>
          <w:rFonts w:ascii="Consolas" w:hAnsi="Consolas" w:cs="Consolas"/>
          <w:sz w:val="20"/>
          <w:szCs w:val="20"/>
        </w:rPr>
      </w:pPr>
      <w:del w:id="5232" w:author="rkbansal" w:date="2020-02-15T12:07:00Z">
        <w:r w:rsidRPr="00A93022" w:rsidDel="001C2A40">
          <w:rPr>
            <w:rFonts w:ascii="Consolas" w:hAnsi="Consolas" w:cs="Consolas"/>
            <w:color w:val="646464"/>
            <w:sz w:val="20"/>
            <w:szCs w:val="20"/>
          </w:rPr>
          <w:delText>@EnableJpaRepositories</w:delText>
        </w:r>
      </w:del>
    </w:p>
    <w:p w14:paraId="4242D075" w14:textId="6A4FFB2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33" w:author="rkbansal" w:date="2020-02-15T12:07:00Z"/>
          <w:rFonts w:ascii="Consolas" w:hAnsi="Consolas" w:cs="Consolas"/>
          <w:sz w:val="20"/>
          <w:szCs w:val="20"/>
        </w:rPr>
      </w:pPr>
      <w:del w:id="5234" w:author="rkbansal" w:date="2020-02-15T12:07:00Z">
        <w:r w:rsidRPr="00A93022" w:rsidDel="001C2A40">
          <w:rPr>
            <w:rFonts w:ascii="Consolas" w:hAnsi="Consolas" w:cs="Consolas"/>
            <w:color w:val="646464"/>
            <w:sz w:val="20"/>
            <w:szCs w:val="20"/>
          </w:rPr>
          <w:delText>@EnableEurekaClient</w:delText>
        </w:r>
      </w:del>
    </w:p>
    <w:p w14:paraId="1843E2E9" w14:textId="75DC989B"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35" w:author="rkbansal" w:date="2020-02-15T12:07:00Z"/>
          <w:rFonts w:ascii="Consolas" w:hAnsi="Consolas" w:cs="Consolas"/>
          <w:sz w:val="20"/>
          <w:szCs w:val="20"/>
        </w:rPr>
      </w:pPr>
      <w:del w:id="5236"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7F64C647" w14:textId="370A3DB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37" w:author="rkbansal" w:date="2020-02-15T12:07:00Z"/>
          <w:rFonts w:ascii="Consolas" w:hAnsi="Consolas" w:cs="Consolas"/>
          <w:sz w:val="20"/>
          <w:szCs w:val="20"/>
        </w:rPr>
      </w:pPr>
      <w:del w:id="5238"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5817967D" w14:textId="327879A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39" w:author="rkbansal" w:date="2020-02-15T12:07:00Z"/>
          <w:rFonts w:ascii="Consolas" w:hAnsi="Consolas" w:cs="Consolas"/>
          <w:sz w:val="20"/>
          <w:szCs w:val="20"/>
        </w:rPr>
      </w:pPr>
      <w:del w:id="5240"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1BF52DA0" w14:textId="52E0E0C6"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41" w:author="rkbansal" w:date="2020-02-15T12:07:00Z"/>
          <w:rFonts w:ascii="Consolas" w:hAnsi="Consolas" w:cs="Consolas"/>
          <w:sz w:val="20"/>
          <w:szCs w:val="20"/>
        </w:rPr>
      </w:pPr>
    </w:p>
    <w:p w14:paraId="27E42267" w14:textId="6E078F67"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42" w:author="rkbansal" w:date="2020-02-15T12:07:00Z"/>
          <w:rFonts w:ascii="Consolas" w:hAnsi="Consolas" w:cs="Consolas"/>
          <w:sz w:val="20"/>
          <w:szCs w:val="20"/>
        </w:rPr>
      </w:pPr>
      <w:del w:id="5243"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760883A2" w14:textId="24F8C81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44" w:author="rkbansal" w:date="2020-02-15T12:07:00Z"/>
          <w:rFonts w:ascii="Consolas" w:hAnsi="Consolas" w:cs="Consolas"/>
          <w:sz w:val="20"/>
          <w:szCs w:val="20"/>
        </w:rPr>
      </w:pPr>
      <w:del w:id="5245"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3FAEE339" w14:textId="1D1DEDD1"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46" w:author="rkbansal" w:date="2020-02-15T12:07:00Z"/>
          <w:rFonts w:ascii="Consolas" w:hAnsi="Consolas" w:cs="Consolas"/>
          <w:sz w:val="20"/>
          <w:szCs w:val="20"/>
        </w:rPr>
      </w:pPr>
      <w:del w:id="5247" w:author="rkbansal" w:date="2020-02-15T12:07:00Z">
        <w:r w:rsidRPr="00A93022" w:rsidDel="001C2A40">
          <w:rPr>
            <w:rFonts w:ascii="Consolas" w:hAnsi="Consolas" w:cs="Consolas"/>
            <w:color w:val="000000"/>
            <w:sz w:val="20"/>
            <w:szCs w:val="20"/>
          </w:rPr>
          <w:delText xml:space="preserve">    }</w:delText>
        </w:r>
      </w:del>
    </w:p>
    <w:p w14:paraId="334FE7D6" w14:textId="203938E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48" w:author="rkbansal" w:date="2020-02-15T12:07:00Z"/>
          <w:rFonts w:ascii="Consolas" w:hAnsi="Consolas" w:cs="Consolas"/>
          <w:sz w:val="20"/>
          <w:szCs w:val="20"/>
        </w:rPr>
      </w:pPr>
    </w:p>
    <w:p w14:paraId="7CD5F1BD" w14:textId="7D56E409" w:rsidR="001A4DA1" w:rsidRPr="0051448D" w:rsidDel="001C2A40" w:rsidRDefault="001A4DA1" w:rsidP="00A93022">
      <w:pPr>
        <w:pBdr>
          <w:top w:val="single" w:sz="4" w:space="1" w:color="auto"/>
          <w:left w:val="single" w:sz="4" w:space="4" w:color="auto"/>
          <w:bottom w:val="single" w:sz="4" w:space="1" w:color="auto"/>
          <w:right w:val="single" w:sz="4" w:space="4" w:color="auto"/>
        </w:pBdr>
        <w:ind w:left="360"/>
        <w:rPr>
          <w:del w:id="5249" w:author="rkbansal" w:date="2020-02-15T12:07:00Z"/>
        </w:rPr>
      </w:pPr>
      <w:del w:id="5250" w:author="rkbansal" w:date="2020-02-15T12:07:00Z">
        <w:r w:rsidRPr="00A93022" w:rsidDel="001C2A40">
          <w:rPr>
            <w:rFonts w:ascii="Consolas" w:hAnsi="Consolas" w:cs="Consolas"/>
            <w:color w:val="000000"/>
            <w:sz w:val="20"/>
            <w:szCs w:val="20"/>
          </w:rPr>
          <w:delText>}</w:delText>
        </w:r>
      </w:del>
    </w:p>
    <w:p w14:paraId="435DDDA7" w14:textId="30B6085B" w:rsidR="0051448D" w:rsidRDefault="0051448D" w:rsidP="0051448D"/>
    <w:p w14:paraId="13202606" w14:textId="4D99718D" w:rsidR="00392C47" w:rsidRDefault="00392C47" w:rsidP="00A836BE">
      <w:pPr>
        <w:pStyle w:val="ListParagraph"/>
        <w:numPr>
          <w:ilvl w:val="0"/>
          <w:numId w:val="23"/>
        </w:numPr>
        <w:rPr>
          <w:ins w:id="5251" w:author="rkbansal" w:date="2019-12-22T12:57:00Z"/>
        </w:rPr>
      </w:pPr>
      <w:ins w:id="5252" w:author="rkbansal" w:date="2019-12-22T12:57:00Z">
        <w:r>
          <w:t>Service should be exposed as following:</w:t>
        </w:r>
      </w:ins>
    </w:p>
    <w:p w14:paraId="12A617A6" w14:textId="2A16E3F8" w:rsidR="00392C47" w:rsidRDefault="005060B9">
      <w:pPr>
        <w:pStyle w:val="ListParagraph"/>
        <w:rPr>
          <w:ins w:id="5253" w:author="rkbansal" w:date="2019-12-22T12:56:00Z"/>
        </w:rPr>
        <w:pPrChange w:id="5254" w:author="rkbansal" w:date="2019-12-22T12:57:00Z">
          <w:pPr>
            <w:pStyle w:val="ListParagraph"/>
            <w:numPr>
              <w:numId w:val="23"/>
            </w:numPr>
            <w:ind w:hanging="360"/>
          </w:pPr>
        </w:pPrChange>
      </w:pPr>
      <w:ins w:id="5255" w:author="rkbansal" w:date="2020-02-15T12:09:00Z">
        <w:r>
          <w:rPr>
            <w:noProof/>
          </w:rPr>
          <w:drawing>
            <wp:inline distT="0" distB="0" distL="0" distR="0" wp14:anchorId="4B347098" wp14:editId="35D04658">
              <wp:extent cx="3943350" cy="25527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43350" cy="2552700"/>
                      </a:xfrm>
                      <a:prstGeom prst="rect">
                        <a:avLst/>
                      </a:prstGeom>
                    </pic:spPr>
                  </pic:pic>
                </a:graphicData>
              </a:graphic>
            </wp:inline>
          </w:drawing>
        </w:r>
      </w:ins>
    </w:p>
    <w:p w14:paraId="00A0F19D" w14:textId="77777777" w:rsidR="003F333B" w:rsidRDefault="003F333B" w:rsidP="003F333B">
      <w:pPr>
        <w:pStyle w:val="ListParagraph"/>
        <w:numPr>
          <w:ilvl w:val="0"/>
          <w:numId w:val="23"/>
        </w:numPr>
        <w:rPr>
          <w:ins w:id="5256" w:author="rkbansal" w:date="2020-04-23T13:21:00Z"/>
        </w:rPr>
      </w:pPr>
      <w:ins w:id="5257" w:author="rkbansal" w:date="2020-04-23T13:21: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2C27742F" w14:textId="2789C795" w:rsidR="003F333B" w:rsidRDefault="006A2D3B">
      <w:pPr>
        <w:pStyle w:val="ListParagraph"/>
        <w:rPr>
          <w:ins w:id="5258" w:author="rkbansal" w:date="2020-04-23T13:21:00Z"/>
        </w:rPr>
        <w:pPrChange w:id="5259" w:author="rkbansal" w:date="2020-04-23T13:21:00Z">
          <w:pPr>
            <w:pStyle w:val="ListParagraph"/>
            <w:numPr>
              <w:numId w:val="23"/>
            </w:numPr>
            <w:ind w:hanging="360"/>
          </w:pPr>
        </w:pPrChange>
      </w:pPr>
      <w:ins w:id="5260" w:author="rkbansal" w:date="2020-04-24T21:35:00Z">
        <w:r>
          <w:rPr>
            <w:noProof/>
          </w:rPr>
          <w:lastRenderedPageBreak/>
          <w:drawing>
            <wp:inline distT="0" distB="0" distL="0" distR="0" wp14:anchorId="6BBA6808" wp14:editId="1B3EB7C7">
              <wp:extent cx="9779000" cy="76225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779000" cy="7622540"/>
                      </a:xfrm>
                      <a:prstGeom prst="rect">
                        <a:avLst/>
                      </a:prstGeom>
                    </pic:spPr>
                  </pic:pic>
                </a:graphicData>
              </a:graphic>
            </wp:inline>
          </w:drawing>
        </w:r>
      </w:ins>
    </w:p>
    <w:p w14:paraId="78010D27" w14:textId="45F391A6" w:rsidR="00720E4D" w:rsidRDefault="00BF7419" w:rsidP="00A836BE">
      <w:pPr>
        <w:pStyle w:val="ListParagraph"/>
        <w:numPr>
          <w:ilvl w:val="0"/>
          <w:numId w:val="23"/>
        </w:numPr>
        <w:rPr>
          <w:ins w:id="5261" w:author="rkbansal" w:date="2020-04-04T20:58:00Z"/>
        </w:rPr>
      </w:pPr>
      <w:ins w:id="5262" w:author="rkbansal" w:date="2019-12-22T12:58:00Z">
        <w:r>
          <w:t xml:space="preserve">Made changes </w:t>
        </w:r>
      </w:ins>
      <w:ins w:id="5263" w:author="rkbansal" w:date="2020-04-04T20:58:00Z">
        <w:r w:rsidR="00720E4D">
          <w:t xml:space="preserve">for swagger documentation </w:t>
        </w:r>
      </w:ins>
    </w:p>
    <w:p w14:paraId="30568560" w14:textId="61E24690" w:rsidR="00870F04" w:rsidRPr="00720E4D" w:rsidRDefault="00BF7419">
      <w:pPr>
        <w:pStyle w:val="ListParagraph"/>
        <w:numPr>
          <w:ilvl w:val="1"/>
          <w:numId w:val="23"/>
        </w:numPr>
        <w:rPr>
          <w:ins w:id="5264" w:author="rkbansal" w:date="2019-12-22T12:58:00Z"/>
          <w:rFonts w:eastAsia="Times New Roman" w:cs="Times New Roman"/>
          <w:color w:val="333333"/>
          <w:sz w:val="30"/>
          <w:szCs w:val="30"/>
          <w:lang w:eastAsia="en-IN"/>
        </w:rPr>
        <w:pPrChange w:id="5265" w:author="rkbansal" w:date="2020-04-04T20:58:00Z">
          <w:pPr>
            <w:pStyle w:val="ListParagraph"/>
          </w:pPr>
        </w:pPrChange>
      </w:pPr>
      <w:ins w:id="5266" w:author="rkbansal" w:date="2019-12-22T12:58:00Z">
        <w:r>
          <w:t xml:space="preserve">in the </w:t>
        </w:r>
        <w:r w:rsidRPr="00720E4D">
          <w:rPr>
            <w:rFonts w:ascii="Consolas" w:hAnsi="Consolas" w:cs="Consolas"/>
            <w:color w:val="000000"/>
            <w:sz w:val="20"/>
            <w:szCs w:val="20"/>
            <w:shd w:val="clear" w:color="auto" w:fill="E8F2FE"/>
          </w:rPr>
          <w:t>SwaggerDocumentationConfig</w:t>
        </w:r>
      </w:ins>
      <w:ins w:id="5267" w:author="rkbansal" w:date="2020-04-04T20:58:00Z">
        <w:r w:rsidR="00720E4D">
          <w:rPr>
            <w:rFonts w:ascii="Consolas" w:hAnsi="Consolas" w:cs="Consolas"/>
            <w:color w:val="000000"/>
            <w:sz w:val="20"/>
            <w:szCs w:val="20"/>
            <w:shd w:val="clear" w:color="auto" w:fill="E8F2FE"/>
          </w:rPr>
          <w:t xml:space="preserve">, </w:t>
        </w:r>
      </w:ins>
      <w:ins w:id="5268" w:author="rkbansal" w:date="2019-12-22T12:58:00Z">
        <w:r w:rsidR="00870F04" w:rsidRPr="00720E4D">
          <w:rPr>
            <w:rFonts w:ascii="Consolas" w:eastAsia="Times New Roman" w:hAnsi="Consolas" w:cs="Courier New"/>
            <w:color w:val="7A7A7A"/>
            <w:sz w:val="20"/>
            <w:szCs w:val="20"/>
            <w:shd w:val="clear" w:color="auto" w:fill="EEEEEE"/>
            <w:lang w:eastAsia="en-IN"/>
          </w:rPr>
          <w:t>@EnableSwagger2</w:t>
        </w:r>
        <w:r w:rsidR="00870F04" w:rsidRPr="00720E4D">
          <w:rPr>
            <w:rFonts w:eastAsia="Times New Roman" w:cs="Times New Roman"/>
            <w:color w:val="333333"/>
            <w:sz w:val="30"/>
            <w:szCs w:val="30"/>
            <w:lang w:eastAsia="en-IN"/>
          </w:rPr>
          <w:t> - Annotation to Enable Swagger Documentation on the API</w:t>
        </w:r>
      </w:ins>
    </w:p>
    <w:p w14:paraId="2A4D624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69" w:author="rkbansal" w:date="2019-12-22T12:59:00Z"/>
          <w:rFonts w:ascii="Consolas" w:hAnsi="Consolas" w:cs="Consolas"/>
          <w:sz w:val="20"/>
          <w:szCs w:val="20"/>
        </w:rPr>
        <w:pPrChange w:id="5270" w:author="rkbansal" w:date="2019-12-22T13:00:00Z">
          <w:pPr>
            <w:autoSpaceDE w:val="0"/>
            <w:autoSpaceDN w:val="0"/>
            <w:adjustRightInd w:val="0"/>
            <w:spacing w:after="0" w:line="240" w:lineRule="auto"/>
          </w:pPr>
        </w:pPrChange>
      </w:pPr>
      <w:ins w:id="5271" w:author="rkbansal" w:date="2019-12-22T12:59:00Z">
        <w:r w:rsidRPr="00870F04">
          <w:rPr>
            <w:rFonts w:ascii="Consolas" w:hAnsi="Consolas" w:cs="Consolas"/>
            <w:color w:val="646464"/>
            <w:sz w:val="20"/>
            <w:szCs w:val="20"/>
            <w:highlight w:val="yellow"/>
            <w:rPrChange w:id="5272" w:author="rkbansal" w:date="2019-12-22T12:59:00Z">
              <w:rPr>
                <w:rFonts w:ascii="Consolas" w:hAnsi="Consolas" w:cs="Consolas"/>
                <w:color w:val="646464"/>
                <w:sz w:val="20"/>
                <w:szCs w:val="20"/>
              </w:rPr>
            </w:rPrChange>
          </w:rPr>
          <w:t>@</w:t>
        </w:r>
        <w:r w:rsidRPr="00870F04">
          <w:rPr>
            <w:rFonts w:ascii="Consolas" w:hAnsi="Consolas" w:cs="Consolas"/>
            <w:color w:val="646464"/>
            <w:sz w:val="20"/>
            <w:szCs w:val="20"/>
            <w:highlight w:val="yellow"/>
            <w:shd w:val="clear" w:color="auto" w:fill="D4D4D4"/>
            <w:rPrChange w:id="5273" w:author="rkbansal" w:date="2019-12-22T12:59:00Z">
              <w:rPr>
                <w:rFonts w:ascii="Consolas" w:hAnsi="Consolas" w:cs="Consolas"/>
                <w:color w:val="646464"/>
                <w:sz w:val="20"/>
                <w:szCs w:val="20"/>
                <w:shd w:val="clear" w:color="auto" w:fill="D4D4D4"/>
              </w:rPr>
            </w:rPrChange>
          </w:rPr>
          <w:t>EnableSwagger2</w:t>
        </w:r>
      </w:ins>
    </w:p>
    <w:p w14:paraId="75C0AEFC"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74" w:author="rkbansal" w:date="2019-12-22T12:59:00Z"/>
          <w:rFonts w:ascii="Consolas" w:hAnsi="Consolas" w:cs="Consolas"/>
          <w:sz w:val="20"/>
          <w:szCs w:val="20"/>
        </w:rPr>
        <w:pPrChange w:id="5275" w:author="rkbansal" w:date="2019-12-22T13:00:00Z">
          <w:pPr>
            <w:autoSpaceDE w:val="0"/>
            <w:autoSpaceDN w:val="0"/>
            <w:adjustRightInd w:val="0"/>
            <w:spacing w:after="0" w:line="240" w:lineRule="auto"/>
          </w:pPr>
        </w:pPrChange>
      </w:pPr>
      <w:ins w:id="5276" w:author="rkbansal" w:date="2019-12-22T12:59:00Z">
        <w:r>
          <w:rPr>
            <w:rFonts w:ascii="Consolas" w:hAnsi="Consolas" w:cs="Consolas"/>
            <w:color w:val="646464"/>
            <w:sz w:val="20"/>
            <w:szCs w:val="20"/>
          </w:rPr>
          <w:t>@Configuration</w:t>
        </w:r>
      </w:ins>
    </w:p>
    <w:p w14:paraId="7C05EE4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77" w:author="rkbansal" w:date="2019-12-22T12:59:00Z"/>
          <w:rFonts w:ascii="Consolas" w:hAnsi="Consolas" w:cs="Consolas"/>
          <w:sz w:val="20"/>
          <w:szCs w:val="20"/>
        </w:rPr>
        <w:pPrChange w:id="5278" w:author="rkbansal" w:date="2019-12-22T13:00:00Z">
          <w:pPr>
            <w:autoSpaceDE w:val="0"/>
            <w:autoSpaceDN w:val="0"/>
            <w:adjustRightInd w:val="0"/>
            <w:spacing w:after="0" w:line="240" w:lineRule="auto"/>
          </w:pPr>
        </w:pPrChange>
      </w:pPr>
      <w:ins w:id="5279" w:author="rkbansal" w:date="2019-12-22T12:59: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0A93405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80" w:author="rkbansal" w:date="2019-12-22T12:59:00Z"/>
          <w:rFonts w:ascii="Consolas" w:hAnsi="Consolas" w:cs="Consolas"/>
          <w:sz w:val="20"/>
          <w:szCs w:val="20"/>
        </w:rPr>
        <w:pPrChange w:id="5281" w:author="rkbansal" w:date="2019-12-22T13:00:00Z">
          <w:pPr>
            <w:autoSpaceDE w:val="0"/>
            <w:autoSpaceDN w:val="0"/>
            <w:adjustRightInd w:val="0"/>
            <w:spacing w:after="0" w:line="240" w:lineRule="auto"/>
          </w:pPr>
        </w:pPrChange>
      </w:pPr>
    </w:p>
    <w:p w14:paraId="4E18DB2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82" w:author="rkbansal" w:date="2019-12-22T12:59:00Z"/>
          <w:rFonts w:ascii="Consolas" w:hAnsi="Consolas" w:cs="Consolas"/>
          <w:sz w:val="20"/>
          <w:szCs w:val="20"/>
        </w:rPr>
        <w:pPrChange w:id="5283" w:author="rkbansal" w:date="2019-12-22T13:00:00Z">
          <w:pPr>
            <w:autoSpaceDE w:val="0"/>
            <w:autoSpaceDN w:val="0"/>
            <w:adjustRightInd w:val="0"/>
            <w:spacing w:after="0" w:line="240" w:lineRule="auto"/>
          </w:pPr>
        </w:pPrChange>
      </w:pPr>
      <w:ins w:id="5284" w:author="rkbansal" w:date="2019-12-22T12:59:00Z">
        <w:r>
          <w:rPr>
            <w:rFonts w:ascii="Consolas" w:hAnsi="Consolas" w:cs="Consolas"/>
            <w:color w:val="000000"/>
            <w:sz w:val="20"/>
            <w:szCs w:val="20"/>
          </w:rPr>
          <w:t xml:space="preserve">    ApiInfo apiInfo() {</w:t>
        </w:r>
      </w:ins>
    </w:p>
    <w:p w14:paraId="2A9CE0F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85" w:author="rkbansal" w:date="2019-12-22T12:59:00Z"/>
          <w:rFonts w:ascii="Consolas" w:hAnsi="Consolas" w:cs="Consolas"/>
          <w:sz w:val="20"/>
          <w:szCs w:val="20"/>
        </w:rPr>
        <w:pPrChange w:id="5286" w:author="rkbansal" w:date="2019-12-22T13:00:00Z">
          <w:pPr>
            <w:autoSpaceDE w:val="0"/>
            <w:autoSpaceDN w:val="0"/>
            <w:adjustRightInd w:val="0"/>
            <w:spacing w:after="0" w:line="240" w:lineRule="auto"/>
          </w:pPr>
        </w:pPrChange>
      </w:pPr>
      <w:ins w:id="5287"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5F6FC749"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88" w:author="rkbansal" w:date="2019-12-22T12:59:00Z"/>
          <w:rFonts w:ascii="Consolas" w:hAnsi="Consolas" w:cs="Consolas"/>
          <w:sz w:val="20"/>
          <w:szCs w:val="20"/>
        </w:rPr>
        <w:pPrChange w:id="5289" w:author="rkbansal" w:date="2019-12-22T13:00:00Z">
          <w:pPr>
            <w:autoSpaceDE w:val="0"/>
            <w:autoSpaceDN w:val="0"/>
            <w:adjustRightInd w:val="0"/>
            <w:spacing w:after="0" w:line="240" w:lineRule="auto"/>
          </w:pPr>
        </w:pPrChange>
      </w:pPr>
      <w:ins w:id="5290" w:author="rkbansal" w:date="2019-12-22T12:59:00Z">
        <w:r>
          <w:rPr>
            <w:rFonts w:ascii="Consolas" w:hAnsi="Consolas" w:cs="Consolas"/>
            <w:color w:val="000000"/>
            <w:sz w:val="20"/>
            <w:szCs w:val="20"/>
          </w:rPr>
          <w:t xml:space="preserve">            .title(</w:t>
        </w:r>
        <w:r>
          <w:rPr>
            <w:rFonts w:ascii="Consolas" w:hAnsi="Consolas" w:cs="Consolas"/>
            <w:color w:val="2A00FF"/>
            <w:sz w:val="20"/>
            <w:szCs w:val="20"/>
          </w:rPr>
          <w:t>"User Managerment Service API"</w:t>
        </w:r>
        <w:r>
          <w:rPr>
            <w:rFonts w:ascii="Consolas" w:hAnsi="Consolas" w:cs="Consolas"/>
            <w:color w:val="000000"/>
            <w:sz w:val="20"/>
            <w:szCs w:val="20"/>
          </w:rPr>
          <w:t>)</w:t>
        </w:r>
      </w:ins>
    </w:p>
    <w:p w14:paraId="5E3D2E0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91" w:author="rkbansal" w:date="2019-12-22T12:59:00Z"/>
          <w:rFonts w:ascii="Consolas" w:hAnsi="Consolas" w:cs="Consolas"/>
          <w:sz w:val="20"/>
          <w:szCs w:val="20"/>
        </w:rPr>
        <w:pPrChange w:id="5292" w:author="rkbansal" w:date="2019-12-22T13:00:00Z">
          <w:pPr>
            <w:autoSpaceDE w:val="0"/>
            <w:autoSpaceDN w:val="0"/>
            <w:adjustRightInd w:val="0"/>
            <w:spacing w:after="0" w:line="240" w:lineRule="auto"/>
          </w:pPr>
        </w:pPrChange>
      </w:pPr>
      <w:ins w:id="5293" w:author="rkbansal" w:date="2019-12-22T12:59:00Z">
        <w:r>
          <w:rPr>
            <w:rFonts w:ascii="Consolas" w:hAnsi="Consolas" w:cs="Consolas"/>
            <w:color w:val="000000"/>
            <w:sz w:val="20"/>
            <w:szCs w:val="20"/>
          </w:rPr>
          <w:t xml:space="preserve">            .description(</w:t>
        </w:r>
        <w:r>
          <w:rPr>
            <w:rFonts w:ascii="Consolas" w:hAnsi="Consolas" w:cs="Consolas"/>
            <w:color w:val="2A00FF"/>
            <w:sz w:val="20"/>
            <w:szCs w:val="20"/>
          </w:rPr>
          <w:t>"User Managerment Service API for BJJD"</w:t>
        </w:r>
        <w:r>
          <w:rPr>
            <w:rFonts w:ascii="Consolas" w:hAnsi="Consolas" w:cs="Consolas"/>
            <w:color w:val="000000"/>
            <w:sz w:val="20"/>
            <w:szCs w:val="20"/>
          </w:rPr>
          <w:t>)</w:t>
        </w:r>
      </w:ins>
    </w:p>
    <w:p w14:paraId="6C1AF18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94" w:author="rkbansal" w:date="2019-12-22T12:59:00Z"/>
          <w:rFonts w:ascii="Consolas" w:hAnsi="Consolas" w:cs="Consolas"/>
          <w:sz w:val="20"/>
          <w:szCs w:val="20"/>
        </w:rPr>
        <w:pPrChange w:id="5295" w:author="rkbansal" w:date="2019-12-22T13:00:00Z">
          <w:pPr>
            <w:autoSpaceDE w:val="0"/>
            <w:autoSpaceDN w:val="0"/>
            <w:adjustRightInd w:val="0"/>
            <w:spacing w:after="0" w:line="240" w:lineRule="auto"/>
          </w:pPr>
        </w:pPrChange>
      </w:pPr>
      <w:ins w:id="5296" w:author="rkbansal" w:date="2019-12-22T12:59: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0B1542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97" w:author="rkbansal" w:date="2019-12-22T12:59:00Z"/>
          <w:rFonts w:ascii="Consolas" w:hAnsi="Consolas" w:cs="Consolas"/>
          <w:sz w:val="20"/>
          <w:szCs w:val="20"/>
        </w:rPr>
        <w:pPrChange w:id="5298" w:author="rkbansal" w:date="2019-12-22T13:00:00Z">
          <w:pPr>
            <w:autoSpaceDE w:val="0"/>
            <w:autoSpaceDN w:val="0"/>
            <w:adjustRightInd w:val="0"/>
            <w:spacing w:after="0" w:line="240" w:lineRule="auto"/>
          </w:pPr>
        </w:pPrChange>
      </w:pPr>
      <w:ins w:id="5299" w:author="rkbansal" w:date="2019-12-22T12:59: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0DF5994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00" w:author="rkbansal" w:date="2019-12-22T12:59:00Z"/>
          <w:rFonts w:ascii="Consolas" w:hAnsi="Consolas" w:cs="Consolas"/>
          <w:sz w:val="20"/>
          <w:szCs w:val="20"/>
        </w:rPr>
        <w:pPrChange w:id="5301" w:author="rkbansal" w:date="2019-12-22T13:00:00Z">
          <w:pPr>
            <w:autoSpaceDE w:val="0"/>
            <w:autoSpaceDN w:val="0"/>
            <w:adjustRightInd w:val="0"/>
            <w:spacing w:after="0" w:line="240" w:lineRule="auto"/>
          </w:pPr>
        </w:pPrChange>
      </w:pPr>
      <w:ins w:id="5302" w:author="rkbansal" w:date="2019-12-22T12:59: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22054AF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03" w:author="rkbansal" w:date="2019-12-22T12:59:00Z"/>
          <w:rFonts w:ascii="Consolas" w:hAnsi="Consolas" w:cs="Consolas"/>
          <w:sz w:val="20"/>
          <w:szCs w:val="20"/>
        </w:rPr>
        <w:pPrChange w:id="5304" w:author="rkbansal" w:date="2019-12-22T13:00:00Z">
          <w:pPr>
            <w:autoSpaceDE w:val="0"/>
            <w:autoSpaceDN w:val="0"/>
            <w:adjustRightInd w:val="0"/>
            <w:spacing w:after="0" w:line="240" w:lineRule="auto"/>
          </w:pPr>
        </w:pPrChange>
      </w:pPr>
      <w:ins w:id="5305" w:author="rkbansal" w:date="2019-12-22T12:59: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40191B2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06" w:author="rkbansal" w:date="2019-12-22T12:59:00Z"/>
          <w:rFonts w:ascii="Consolas" w:hAnsi="Consolas" w:cs="Consolas"/>
          <w:sz w:val="20"/>
          <w:szCs w:val="20"/>
        </w:rPr>
        <w:pPrChange w:id="5307" w:author="rkbansal" w:date="2019-12-22T13:00:00Z">
          <w:pPr>
            <w:autoSpaceDE w:val="0"/>
            <w:autoSpaceDN w:val="0"/>
            <w:adjustRightInd w:val="0"/>
            <w:spacing w:after="0" w:line="240" w:lineRule="auto"/>
          </w:pPr>
        </w:pPrChange>
      </w:pPr>
      <w:ins w:id="5308" w:author="rkbansal" w:date="2019-12-22T12:59: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1E34717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09" w:author="rkbansal" w:date="2019-12-22T12:59:00Z"/>
          <w:rFonts w:ascii="Consolas" w:hAnsi="Consolas" w:cs="Consolas"/>
          <w:sz w:val="20"/>
          <w:szCs w:val="20"/>
        </w:rPr>
        <w:pPrChange w:id="5310" w:author="rkbansal" w:date="2019-12-22T13:00:00Z">
          <w:pPr>
            <w:autoSpaceDE w:val="0"/>
            <w:autoSpaceDN w:val="0"/>
            <w:adjustRightInd w:val="0"/>
            <w:spacing w:after="0" w:line="240" w:lineRule="auto"/>
          </w:pPr>
        </w:pPrChange>
      </w:pPr>
      <w:ins w:id="5311" w:author="rkbansal" w:date="2019-12-22T12:59:00Z">
        <w:r>
          <w:rPr>
            <w:rFonts w:ascii="Consolas" w:hAnsi="Consolas" w:cs="Consolas"/>
            <w:color w:val="000000"/>
            <w:sz w:val="20"/>
            <w:szCs w:val="20"/>
          </w:rPr>
          <w:t xml:space="preserve">            .build();</w:t>
        </w:r>
      </w:ins>
    </w:p>
    <w:p w14:paraId="5CF13C6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12" w:author="rkbansal" w:date="2019-12-22T12:59:00Z"/>
          <w:rFonts w:ascii="Consolas" w:hAnsi="Consolas" w:cs="Consolas"/>
          <w:sz w:val="20"/>
          <w:szCs w:val="20"/>
        </w:rPr>
        <w:pPrChange w:id="5313" w:author="rkbansal" w:date="2019-12-22T13:00:00Z">
          <w:pPr>
            <w:autoSpaceDE w:val="0"/>
            <w:autoSpaceDN w:val="0"/>
            <w:adjustRightInd w:val="0"/>
            <w:spacing w:after="0" w:line="240" w:lineRule="auto"/>
          </w:pPr>
        </w:pPrChange>
      </w:pPr>
      <w:ins w:id="5314" w:author="rkbansal" w:date="2019-12-22T12:59:00Z">
        <w:r>
          <w:rPr>
            <w:rFonts w:ascii="Consolas" w:hAnsi="Consolas" w:cs="Consolas"/>
            <w:color w:val="000000"/>
            <w:sz w:val="20"/>
            <w:szCs w:val="20"/>
          </w:rPr>
          <w:t xml:space="preserve">    }</w:t>
        </w:r>
      </w:ins>
    </w:p>
    <w:p w14:paraId="2DA6AC95"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15" w:author="rkbansal" w:date="2019-12-22T12:59:00Z"/>
          <w:rFonts w:ascii="Consolas" w:hAnsi="Consolas" w:cs="Consolas"/>
          <w:sz w:val="20"/>
          <w:szCs w:val="20"/>
        </w:rPr>
        <w:pPrChange w:id="5316" w:author="rkbansal" w:date="2019-12-22T13:00:00Z">
          <w:pPr>
            <w:autoSpaceDE w:val="0"/>
            <w:autoSpaceDN w:val="0"/>
            <w:adjustRightInd w:val="0"/>
            <w:spacing w:after="0" w:line="240" w:lineRule="auto"/>
          </w:pPr>
        </w:pPrChange>
      </w:pPr>
    </w:p>
    <w:p w14:paraId="6E37AB5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17" w:author="rkbansal" w:date="2019-12-22T12:59:00Z"/>
          <w:rFonts w:ascii="Consolas" w:hAnsi="Consolas" w:cs="Consolas"/>
          <w:sz w:val="20"/>
          <w:szCs w:val="20"/>
        </w:rPr>
        <w:pPrChange w:id="5318" w:author="rkbansal" w:date="2019-12-22T13:00:00Z">
          <w:pPr>
            <w:autoSpaceDE w:val="0"/>
            <w:autoSpaceDN w:val="0"/>
            <w:adjustRightInd w:val="0"/>
            <w:spacing w:after="0" w:line="240" w:lineRule="auto"/>
          </w:pPr>
        </w:pPrChange>
      </w:pPr>
      <w:ins w:id="5319" w:author="rkbansal" w:date="2019-12-22T12:59:00Z">
        <w:r>
          <w:rPr>
            <w:rFonts w:ascii="Consolas" w:hAnsi="Consolas" w:cs="Consolas"/>
            <w:color w:val="000000"/>
            <w:sz w:val="20"/>
            <w:szCs w:val="20"/>
          </w:rPr>
          <w:t xml:space="preserve">    </w:t>
        </w:r>
        <w:r>
          <w:rPr>
            <w:rFonts w:ascii="Consolas" w:hAnsi="Consolas" w:cs="Consolas"/>
            <w:color w:val="646464"/>
            <w:sz w:val="20"/>
            <w:szCs w:val="20"/>
          </w:rPr>
          <w:t>@Bean</w:t>
        </w:r>
      </w:ins>
    </w:p>
    <w:p w14:paraId="68B41E7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20" w:author="rkbansal" w:date="2019-12-22T12:59:00Z"/>
          <w:rFonts w:ascii="Consolas" w:hAnsi="Consolas" w:cs="Consolas"/>
          <w:sz w:val="20"/>
          <w:szCs w:val="20"/>
        </w:rPr>
        <w:pPrChange w:id="5321" w:author="rkbansal" w:date="2019-12-22T13:00:00Z">
          <w:pPr>
            <w:autoSpaceDE w:val="0"/>
            <w:autoSpaceDN w:val="0"/>
            <w:adjustRightInd w:val="0"/>
            <w:spacing w:after="0" w:line="240" w:lineRule="auto"/>
          </w:pPr>
        </w:pPrChange>
      </w:pPr>
      <w:ins w:id="5322"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61008A9F"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23" w:author="rkbansal" w:date="2019-12-22T12:59:00Z"/>
          <w:rFonts w:ascii="Consolas" w:hAnsi="Consolas" w:cs="Consolas"/>
          <w:sz w:val="20"/>
          <w:szCs w:val="20"/>
        </w:rPr>
        <w:pPrChange w:id="5324" w:author="rkbansal" w:date="2019-12-22T13:00:00Z">
          <w:pPr>
            <w:autoSpaceDE w:val="0"/>
            <w:autoSpaceDN w:val="0"/>
            <w:adjustRightInd w:val="0"/>
            <w:spacing w:after="0" w:line="240" w:lineRule="auto"/>
          </w:pPr>
        </w:pPrChange>
      </w:pPr>
      <w:ins w:id="5325"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6CD2F117"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26" w:author="rkbansal" w:date="2019-12-22T12:59:00Z"/>
          <w:rFonts w:ascii="Consolas" w:hAnsi="Consolas" w:cs="Consolas"/>
          <w:sz w:val="20"/>
          <w:szCs w:val="20"/>
        </w:rPr>
        <w:pPrChange w:id="5327" w:author="rkbansal" w:date="2019-12-22T13:00:00Z">
          <w:pPr>
            <w:autoSpaceDE w:val="0"/>
            <w:autoSpaceDN w:val="0"/>
            <w:adjustRightInd w:val="0"/>
            <w:spacing w:after="0" w:line="240" w:lineRule="auto"/>
          </w:pPr>
        </w:pPrChange>
      </w:pPr>
      <w:ins w:id="5328" w:author="rkbansal" w:date="2019-12-22T12:59:00Z">
        <w:r>
          <w:rPr>
            <w:rFonts w:ascii="Consolas" w:hAnsi="Consolas" w:cs="Consolas"/>
            <w:color w:val="000000"/>
            <w:sz w:val="20"/>
            <w:szCs w:val="20"/>
          </w:rPr>
          <w:t xml:space="preserve">                .select()</w:t>
        </w:r>
      </w:ins>
    </w:p>
    <w:p w14:paraId="7377FECE"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29" w:author="rkbansal" w:date="2019-12-22T12:59:00Z"/>
          <w:rFonts w:ascii="Consolas" w:hAnsi="Consolas" w:cs="Consolas"/>
          <w:sz w:val="20"/>
          <w:szCs w:val="20"/>
        </w:rPr>
        <w:pPrChange w:id="5330" w:author="rkbansal" w:date="2019-12-22T13:00:00Z">
          <w:pPr>
            <w:autoSpaceDE w:val="0"/>
            <w:autoSpaceDN w:val="0"/>
            <w:adjustRightInd w:val="0"/>
            <w:spacing w:after="0" w:line="240" w:lineRule="auto"/>
          </w:pPr>
        </w:pPrChange>
      </w:pPr>
      <w:ins w:id="5331" w:author="rkbansal" w:date="2019-12-22T12:59: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"com.jmk.user.api"</w:t>
        </w:r>
        <w:r>
          <w:rPr>
            <w:rFonts w:ascii="Consolas" w:hAnsi="Consolas" w:cs="Consolas"/>
            <w:color w:val="000000"/>
            <w:sz w:val="20"/>
            <w:szCs w:val="20"/>
          </w:rPr>
          <w:t>)).</w:t>
        </w:r>
        <w:r w:rsidRPr="00870F04">
          <w:rPr>
            <w:rFonts w:ascii="Consolas" w:hAnsi="Consolas" w:cs="Consolas"/>
            <w:color w:val="000000"/>
            <w:sz w:val="20"/>
            <w:szCs w:val="20"/>
            <w:highlight w:val="yellow"/>
            <w:rPrChange w:id="5332" w:author="rkbansal" w:date="2019-12-22T12:59:00Z">
              <w:rPr>
                <w:rFonts w:ascii="Consolas" w:hAnsi="Consolas" w:cs="Consolas"/>
                <w:color w:val="000000"/>
                <w:sz w:val="20"/>
                <w:szCs w:val="20"/>
              </w:rPr>
            </w:rPrChange>
          </w:rPr>
          <w:t>paths(PathSelectors.</w:t>
        </w:r>
        <w:r w:rsidRPr="00870F04">
          <w:rPr>
            <w:rFonts w:ascii="Consolas" w:hAnsi="Consolas" w:cs="Consolas"/>
            <w:i/>
            <w:iCs/>
            <w:color w:val="000000"/>
            <w:sz w:val="20"/>
            <w:szCs w:val="20"/>
            <w:highlight w:val="yellow"/>
            <w:rPrChange w:id="5333" w:author="rkbansal" w:date="2019-12-22T12:59:00Z">
              <w:rPr>
                <w:rFonts w:ascii="Consolas" w:hAnsi="Consolas" w:cs="Consolas"/>
                <w:i/>
                <w:iCs/>
                <w:color w:val="000000"/>
                <w:sz w:val="20"/>
                <w:szCs w:val="20"/>
              </w:rPr>
            </w:rPrChange>
          </w:rPr>
          <w:t>regex</w:t>
        </w:r>
        <w:r w:rsidRPr="00870F04">
          <w:rPr>
            <w:rFonts w:ascii="Consolas" w:hAnsi="Consolas" w:cs="Consolas"/>
            <w:color w:val="000000"/>
            <w:sz w:val="20"/>
            <w:szCs w:val="20"/>
            <w:highlight w:val="yellow"/>
            <w:rPrChange w:id="5334" w:author="rkbansal" w:date="2019-12-22T12:59:00Z">
              <w:rPr>
                <w:rFonts w:ascii="Consolas" w:hAnsi="Consolas" w:cs="Consolas"/>
                <w:color w:val="000000"/>
                <w:sz w:val="20"/>
                <w:szCs w:val="20"/>
              </w:rPr>
            </w:rPrChange>
          </w:rPr>
          <w:t>(</w:t>
        </w:r>
        <w:r w:rsidRPr="00870F04">
          <w:rPr>
            <w:rFonts w:ascii="Consolas" w:hAnsi="Consolas" w:cs="Consolas"/>
            <w:color w:val="2A00FF"/>
            <w:sz w:val="20"/>
            <w:szCs w:val="20"/>
            <w:highlight w:val="yellow"/>
            <w:rPrChange w:id="5335" w:author="rkbansal" w:date="2019-12-22T12:59:00Z">
              <w:rPr>
                <w:rFonts w:ascii="Consolas" w:hAnsi="Consolas" w:cs="Consolas"/>
                <w:color w:val="2A00FF"/>
                <w:sz w:val="20"/>
                <w:szCs w:val="20"/>
              </w:rPr>
            </w:rPrChange>
          </w:rPr>
          <w:t>"/user.*"</w:t>
        </w:r>
        <w:r w:rsidRPr="00870F04">
          <w:rPr>
            <w:rFonts w:ascii="Consolas" w:hAnsi="Consolas" w:cs="Consolas"/>
            <w:color w:val="000000"/>
            <w:sz w:val="20"/>
            <w:szCs w:val="20"/>
            <w:highlight w:val="yellow"/>
            <w:rPrChange w:id="5336" w:author="rkbansal" w:date="2019-12-22T12:59:00Z">
              <w:rPr>
                <w:rFonts w:ascii="Consolas" w:hAnsi="Consolas" w:cs="Consolas"/>
                <w:color w:val="000000"/>
                <w:sz w:val="20"/>
                <w:szCs w:val="20"/>
              </w:rPr>
            </w:rPrChange>
          </w:rPr>
          <w:t>))</w:t>
        </w:r>
      </w:ins>
    </w:p>
    <w:p w14:paraId="5D7723F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37" w:author="rkbansal" w:date="2019-12-22T12:59:00Z"/>
          <w:rFonts w:ascii="Consolas" w:hAnsi="Consolas" w:cs="Consolas"/>
          <w:sz w:val="20"/>
          <w:szCs w:val="20"/>
        </w:rPr>
        <w:pPrChange w:id="5338" w:author="rkbansal" w:date="2019-12-22T13:00:00Z">
          <w:pPr>
            <w:autoSpaceDE w:val="0"/>
            <w:autoSpaceDN w:val="0"/>
            <w:adjustRightInd w:val="0"/>
            <w:spacing w:after="0" w:line="240" w:lineRule="auto"/>
          </w:pPr>
        </w:pPrChange>
      </w:pPr>
      <w:ins w:id="5339" w:author="rkbansal" w:date="2019-12-22T12:59:00Z">
        <w:r>
          <w:rPr>
            <w:rFonts w:ascii="Consolas" w:hAnsi="Consolas" w:cs="Consolas"/>
            <w:color w:val="000000"/>
            <w:sz w:val="20"/>
            <w:szCs w:val="20"/>
          </w:rPr>
          <w:t xml:space="preserve">                    .build()</w:t>
        </w:r>
      </w:ins>
    </w:p>
    <w:p w14:paraId="3EAC8431"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40" w:author="rkbansal" w:date="2019-12-22T12:59:00Z"/>
          <w:rFonts w:ascii="Consolas" w:hAnsi="Consolas" w:cs="Consolas"/>
          <w:sz w:val="20"/>
          <w:szCs w:val="20"/>
        </w:rPr>
        <w:pPrChange w:id="5341" w:author="rkbansal" w:date="2019-12-22T13:00:00Z">
          <w:pPr>
            <w:autoSpaceDE w:val="0"/>
            <w:autoSpaceDN w:val="0"/>
            <w:adjustRightInd w:val="0"/>
            <w:spacing w:after="0" w:line="240" w:lineRule="auto"/>
          </w:pPr>
        </w:pPrChange>
      </w:pPr>
      <w:ins w:id="5342" w:author="rkbansal" w:date="2019-12-22T12:59: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7B58192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43" w:author="rkbansal" w:date="2019-12-22T12:59:00Z"/>
          <w:rFonts w:ascii="Consolas" w:hAnsi="Consolas" w:cs="Consolas"/>
          <w:sz w:val="20"/>
          <w:szCs w:val="20"/>
        </w:rPr>
        <w:pPrChange w:id="5344" w:author="rkbansal" w:date="2019-12-22T13:00:00Z">
          <w:pPr>
            <w:autoSpaceDE w:val="0"/>
            <w:autoSpaceDN w:val="0"/>
            <w:adjustRightInd w:val="0"/>
            <w:spacing w:after="0" w:line="240" w:lineRule="auto"/>
          </w:pPr>
        </w:pPrChange>
      </w:pPr>
      <w:ins w:id="5345" w:author="rkbansal" w:date="2019-12-22T12:59: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7DC8CBD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46" w:author="rkbansal" w:date="2019-12-22T12:59:00Z"/>
          <w:rFonts w:ascii="Consolas" w:hAnsi="Consolas" w:cs="Consolas"/>
          <w:sz w:val="20"/>
          <w:szCs w:val="20"/>
        </w:rPr>
        <w:pPrChange w:id="5347" w:author="rkbansal" w:date="2019-12-22T13:00:00Z">
          <w:pPr>
            <w:autoSpaceDE w:val="0"/>
            <w:autoSpaceDN w:val="0"/>
            <w:adjustRightInd w:val="0"/>
            <w:spacing w:after="0" w:line="240" w:lineRule="auto"/>
          </w:pPr>
        </w:pPrChange>
      </w:pPr>
      <w:ins w:id="5348" w:author="rkbansal" w:date="2019-12-22T12:59:00Z">
        <w:r>
          <w:rPr>
            <w:rFonts w:ascii="Consolas" w:hAnsi="Consolas" w:cs="Consolas"/>
            <w:color w:val="000000"/>
            <w:sz w:val="20"/>
            <w:szCs w:val="20"/>
          </w:rPr>
          <w:t xml:space="preserve">                .apiInfo(apiInfo());</w:t>
        </w:r>
      </w:ins>
    </w:p>
    <w:p w14:paraId="1B411AFA"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49" w:author="rkbansal" w:date="2019-12-22T12:59:00Z"/>
          <w:rFonts w:ascii="Consolas" w:hAnsi="Consolas" w:cs="Consolas"/>
          <w:sz w:val="20"/>
          <w:szCs w:val="20"/>
        </w:rPr>
        <w:pPrChange w:id="5350" w:author="rkbansal" w:date="2019-12-22T13:00:00Z">
          <w:pPr>
            <w:autoSpaceDE w:val="0"/>
            <w:autoSpaceDN w:val="0"/>
            <w:adjustRightInd w:val="0"/>
            <w:spacing w:after="0" w:line="240" w:lineRule="auto"/>
          </w:pPr>
        </w:pPrChange>
      </w:pPr>
      <w:ins w:id="5351" w:author="rkbansal" w:date="2019-12-22T12:59:00Z">
        <w:r>
          <w:rPr>
            <w:rFonts w:ascii="Consolas" w:hAnsi="Consolas" w:cs="Consolas"/>
            <w:color w:val="000000"/>
            <w:sz w:val="20"/>
            <w:szCs w:val="20"/>
          </w:rPr>
          <w:t xml:space="preserve">    }</w:t>
        </w:r>
      </w:ins>
    </w:p>
    <w:p w14:paraId="2BB4A5E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52" w:author="rkbansal" w:date="2019-12-22T12:59:00Z"/>
          <w:rFonts w:ascii="Consolas" w:hAnsi="Consolas" w:cs="Consolas"/>
          <w:sz w:val="20"/>
          <w:szCs w:val="20"/>
        </w:rPr>
        <w:pPrChange w:id="5353" w:author="rkbansal" w:date="2019-12-22T13:00:00Z">
          <w:pPr>
            <w:autoSpaceDE w:val="0"/>
            <w:autoSpaceDN w:val="0"/>
            <w:adjustRightInd w:val="0"/>
            <w:spacing w:after="0" w:line="240" w:lineRule="auto"/>
          </w:pPr>
        </w:pPrChange>
      </w:pPr>
    </w:p>
    <w:p w14:paraId="70B3944A" w14:textId="4C4CD0BA" w:rsidR="00870F04" w:rsidRDefault="00870F04">
      <w:pPr>
        <w:pBdr>
          <w:top w:val="single" w:sz="4" w:space="1" w:color="auto"/>
          <w:left w:val="single" w:sz="4" w:space="4" w:color="auto"/>
          <w:bottom w:val="single" w:sz="4" w:space="1" w:color="auto"/>
          <w:right w:val="single" w:sz="4" w:space="4" w:color="auto"/>
        </w:pBdr>
        <w:rPr>
          <w:ins w:id="5354" w:author="rkbansal" w:date="2019-12-22T12:58:00Z"/>
        </w:rPr>
        <w:pPrChange w:id="5355" w:author="rkbansal" w:date="2019-12-22T13:00:00Z">
          <w:pPr>
            <w:pStyle w:val="ListParagraph"/>
            <w:numPr>
              <w:numId w:val="23"/>
            </w:numPr>
            <w:ind w:hanging="360"/>
          </w:pPr>
        </w:pPrChange>
      </w:pPr>
      <w:ins w:id="5356" w:author="rkbansal" w:date="2019-12-22T12:59:00Z">
        <w:r w:rsidRPr="00870F04">
          <w:rPr>
            <w:rFonts w:ascii="Consolas" w:hAnsi="Consolas" w:cs="Consolas"/>
            <w:color w:val="000000"/>
            <w:sz w:val="20"/>
            <w:szCs w:val="20"/>
            <w:rPrChange w:id="5357" w:author="rkbansal" w:date="2019-12-22T13:00:00Z">
              <w:rPr/>
            </w:rPrChange>
          </w:rPr>
          <w:t>}</w:t>
        </w:r>
      </w:ins>
    </w:p>
    <w:p w14:paraId="16E40514" w14:textId="36FA19CA" w:rsidR="00187DD7" w:rsidRPr="00E16D9E" w:rsidRDefault="00187DD7">
      <w:pPr>
        <w:pStyle w:val="ListParagraph"/>
        <w:numPr>
          <w:ilvl w:val="1"/>
          <w:numId w:val="23"/>
        </w:numPr>
        <w:rPr>
          <w:ins w:id="5358" w:author="rkbansal" w:date="2020-04-04T19:42:00Z"/>
          <w:bCs/>
        </w:rPr>
        <w:pPrChange w:id="5359" w:author="rkbansal" w:date="2020-04-04T20:59:00Z">
          <w:pPr>
            <w:pStyle w:val="ListParagraph"/>
            <w:numPr>
              <w:numId w:val="74"/>
            </w:numPr>
            <w:ind w:hanging="360"/>
          </w:pPr>
        </w:pPrChange>
      </w:pPr>
      <w:ins w:id="5360" w:author="rkbansal" w:date="2020-04-04T19:42:00Z">
        <w:r w:rsidRPr="0068706D">
          <w:rPr>
            <w:bCs/>
          </w:rPr>
          <w:t>Made changes in the Swagger’s HomeC</w:t>
        </w:r>
        <w:r w:rsidRPr="00561574">
          <w:rPr>
            <w:bCs/>
          </w:rPr>
          <w:t>ontroller</w:t>
        </w:r>
      </w:ins>
    </w:p>
    <w:p w14:paraId="44A3882A" w14:textId="77777777" w:rsidR="00187DD7" w:rsidRPr="009B1315" w:rsidRDefault="00187DD7" w:rsidP="00187DD7">
      <w:pPr>
        <w:pStyle w:val="ListParagraph"/>
        <w:rPr>
          <w:ins w:id="5361" w:author="rkbansal" w:date="2020-04-04T19:42:00Z"/>
          <w:bCs/>
        </w:rPr>
      </w:pPr>
    </w:p>
    <w:p w14:paraId="50AB7A10" w14:textId="57B660AB" w:rsidR="00187DD7" w:rsidRPr="007D5DE0" w:rsidRDefault="005D78AA" w:rsidP="00187DD7">
      <w:pPr>
        <w:ind w:firstLine="720"/>
        <w:rPr>
          <w:ins w:id="5362" w:author="rkbansal" w:date="2020-04-04T19:42:00Z"/>
          <w:b/>
          <w:sz w:val="18"/>
        </w:rPr>
      </w:pPr>
      <w:ins w:id="5363" w:author="rkbansal" w:date="2020-04-04T20:21:00Z">
        <w:r>
          <w:rPr>
            <w:noProof/>
          </w:rPr>
          <w:lastRenderedPageBreak/>
          <w:drawing>
            <wp:inline distT="0" distB="0" distL="0" distR="0" wp14:anchorId="0AA76E32" wp14:editId="543B211F">
              <wp:extent cx="3829050" cy="21717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29050" cy="2171700"/>
                      </a:xfrm>
                      <a:prstGeom prst="rect">
                        <a:avLst/>
                      </a:prstGeom>
                    </pic:spPr>
                  </pic:pic>
                </a:graphicData>
              </a:graphic>
            </wp:inline>
          </w:drawing>
        </w:r>
      </w:ins>
    </w:p>
    <w:p w14:paraId="4C814940" w14:textId="77777777" w:rsidR="00187DD7" w:rsidRPr="00187DD7" w:rsidRDefault="00187DD7">
      <w:pPr>
        <w:pStyle w:val="ListParagraph"/>
        <w:rPr>
          <w:ins w:id="5364" w:author="rkbansal" w:date="2020-04-04T19:42:00Z"/>
          <w:b/>
          <w:sz w:val="18"/>
          <w:rPrChange w:id="5365" w:author="rkbansal" w:date="2020-04-04T19:42:00Z">
            <w:rPr>
              <w:ins w:id="5366" w:author="rkbansal" w:date="2020-04-04T19:42:00Z"/>
            </w:rPr>
          </w:rPrChange>
        </w:rPr>
        <w:pPrChange w:id="5367" w:author="rkbansal" w:date="2020-04-04T19:43:00Z">
          <w:pPr>
            <w:pStyle w:val="ListParagraph"/>
            <w:numPr>
              <w:numId w:val="23"/>
            </w:numPr>
            <w:ind w:hanging="360"/>
          </w:pPr>
        </w:pPrChange>
      </w:pPr>
    </w:p>
    <w:p w14:paraId="1FCD114A" w14:textId="408514F1" w:rsidR="00A54484" w:rsidRPr="00632EED" w:rsidRDefault="00A54484" w:rsidP="00A54484">
      <w:pPr>
        <w:pStyle w:val="ListParagraph"/>
        <w:numPr>
          <w:ilvl w:val="0"/>
          <w:numId w:val="23"/>
        </w:numPr>
        <w:rPr>
          <w:ins w:id="5368" w:author="rkbansal" w:date="2019-12-22T14:08:00Z"/>
          <w:b/>
          <w:sz w:val="18"/>
        </w:rPr>
      </w:pPr>
      <w:ins w:id="5369" w:author="rkbansal" w:date="2019-12-22T14:08:00Z">
        <w:r>
          <w:t xml:space="preserve">Run the application as </w:t>
        </w:r>
        <w:r w:rsidRPr="007A6875">
          <w:rPr>
            <w:b/>
          </w:rPr>
          <w:t>Spring Boot App</w:t>
        </w:r>
        <w:r>
          <w:rPr>
            <w:b/>
          </w:rPr>
          <w:t xml:space="preserve"> </w:t>
        </w:r>
        <w:r>
          <w:rPr>
            <w:bCs/>
          </w:rPr>
          <w:t>in the following order</w:t>
        </w:r>
      </w:ins>
    </w:p>
    <w:p w14:paraId="191D0D8A" w14:textId="0A9D2FD1" w:rsidR="00A54484" w:rsidRPr="00A54484" w:rsidRDefault="00A54484" w:rsidP="00A54484">
      <w:pPr>
        <w:pStyle w:val="ListParagraph"/>
        <w:numPr>
          <w:ilvl w:val="1"/>
          <w:numId w:val="23"/>
        </w:numPr>
        <w:rPr>
          <w:ins w:id="5370" w:author="rkbansal" w:date="2019-12-22T14:08:00Z"/>
          <w:b/>
          <w:sz w:val="18"/>
          <w:rPrChange w:id="5371" w:author="rkbansal" w:date="2019-12-22T14:08:00Z">
            <w:rPr>
              <w:ins w:id="5372" w:author="rkbansal" w:date="2019-12-22T14:08:00Z"/>
              <w:bCs/>
            </w:rPr>
          </w:rPrChange>
        </w:rPr>
      </w:pPr>
      <w:ins w:id="5373" w:author="rkbansal" w:date="2019-12-22T14:08:00Z">
        <w:r>
          <w:rPr>
            <w:bCs/>
          </w:rPr>
          <w:t>EurekaServerApplication</w:t>
        </w:r>
      </w:ins>
    </w:p>
    <w:p w14:paraId="4B401FBE" w14:textId="00B7CC03" w:rsidR="00A54484" w:rsidRPr="00632EED" w:rsidRDefault="00A54484" w:rsidP="00A54484">
      <w:pPr>
        <w:pStyle w:val="ListParagraph"/>
        <w:numPr>
          <w:ilvl w:val="1"/>
          <w:numId w:val="23"/>
        </w:numPr>
        <w:rPr>
          <w:ins w:id="5374" w:author="rkbansal" w:date="2019-12-22T14:08:00Z"/>
          <w:b/>
          <w:sz w:val="18"/>
        </w:rPr>
      </w:pPr>
      <w:ins w:id="5375" w:author="rkbansal" w:date="2019-12-22T14:08:00Z">
        <w:r>
          <w:rPr>
            <w:bCs/>
          </w:rPr>
          <w:t>UserMgmt</w:t>
        </w:r>
      </w:ins>
      <w:ins w:id="5376" w:author="rkbansal" w:date="2020-02-25T00:41:00Z">
        <w:r w:rsidR="005E5806">
          <w:rPr>
            <w:bCs/>
          </w:rPr>
          <w:t>Rest</w:t>
        </w:r>
      </w:ins>
      <w:ins w:id="5377" w:author="rkbansal" w:date="2019-12-22T14:08:00Z">
        <w:r>
          <w:rPr>
            <w:bCs/>
          </w:rPr>
          <w:t>Application</w:t>
        </w:r>
      </w:ins>
    </w:p>
    <w:p w14:paraId="4E5EA42C" w14:textId="77777777" w:rsidR="00A54484" w:rsidRPr="00A54484" w:rsidRDefault="00A54484">
      <w:pPr>
        <w:pStyle w:val="ListParagraph"/>
        <w:rPr>
          <w:ins w:id="5378" w:author="rkbansal" w:date="2019-12-22T14:08:00Z"/>
          <w:rPrChange w:id="5379" w:author="rkbansal" w:date="2019-12-22T14:08:00Z">
            <w:rPr>
              <w:ins w:id="5380" w:author="rkbansal" w:date="2019-12-22T14:08:00Z"/>
              <w:rFonts w:ascii="Cambria" w:hAnsi="Cambria"/>
              <w:color w:val="222635"/>
              <w:sz w:val="29"/>
              <w:szCs w:val="29"/>
              <w:shd w:val="clear" w:color="auto" w:fill="FFFFFF"/>
            </w:rPr>
          </w:rPrChange>
        </w:rPr>
        <w:pPrChange w:id="5381" w:author="rkbansal" w:date="2019-12-22T14:08:00Z">
          <w:pPr>
            <w:pStyle w:val="ListParagraph"/>
            <w:numPr>
              <w:numId w:val="23"/>
            </w:numPr>
            <w:ind w:hanging="360"/>
          </w:pPr>
        </w:pPrChange>
      </w:pPr>
    </w:p>
    <w:p w14:paraId="4AA2872D" w14:textId="2C079691" w:rsidR="002B6106" w:rsidRDefault="002B6106" w:rsidP="002B6106">
      <w:pPr>
        <w:ind w:firstLine="720"/>
        <w:rPr>
          <w:ins w:id="5382" w:author="rkbansal" w:date="2019-12-22T14:10:00Z"/>
        </w:rPr>
      </w:pPr>
      <w:ins w:id="5383" w:author="rkbansal" w:date="2019-12-22T14:09:00Z">
        <w:r w:rsidRPr="002B6106">
          <w:rPr>
            <w:rFonts w:ascii="Cambria" w:hAnsi="Cambria"/>
            <w:color w:val="222635"/>
            <w:sz w:val="29"/>
            <w:szCs w:val="29"/>
            <w:shd w:val="clear" w:color="auto" w:fill="FFFFFF"/>
          </w:rPr>
          <w:t xml:space="preserve">Check Eureka Server is running and </w:t>
        </w:r>
        <w:r w:rsidRPr="0068706D">
          <w:rPr>
            <w:bCs/>
          </w:rPr>
          <w:t>UserMgmtServiceApplication is registered with Eureka Server</w:t>
        </w:r>
      </w:ins>
      <w:ins w:id="5384" w:author="rkbansal" w:date="2019-12-22T14:10:00Z">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3A280E2B" w14:textId="15739B82" w:rsidR="002B6106" w:rsidRDefault="006F2082" w:rsidP="002B6106">
      <w:pPr>
        <w:ind w:firstLine="720"/>
        <w:rPr>
          <w:ins w:id="5385" w:author="rkbansal" w:date="2019-12-22T14:10:00Z"/>
          <w:bCs/>
        </w:rPr>
      </w:pPr>
      <w:ins w:id="5386" w:author="rkbansal" w:date="2020-04-04T20:22:00Z">
        <w:r>
          <w:rPr>
            <w:noProof/>
          </w:rPr>
          <w:drawing>
            <wp:inline distT="0" distB="0" distL="0" distR="0" wp14:anchorId="0F218413" wp14:editId="1826DD05">
              <wp:extent cx="9779000" cy="39420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779000" cy="3942080"/>
                      </a:xfrm>
                      <a:prstGeom prst="rect">
                        <a:avLst/>
                      </a:prstGeom>
                    </pic:spPr>
                  </pic:pic>
                </a:graphicData>
              </a:graphic>
            </wp:inline>
          </w:drawing>
        </w:r>
      </w:ins>
    </w:p>
    <w:p w14:paraId="566BF5E8" w14:textId="77777777" w:rsidR="002B6106" w:rsidRPr="002B6106" w:rsidRDefault="002B6106">
      <w:pPr>
        <w:ind w:firstLine="720"/>
        <w:rPr>
          <w:ins w:id="5387" w:author="rkbansal" w:date="2019-12-22T14:09:00Z"/>
          <w:b/>
          <w:sz w:val="18"/>
          <w:rPrChange w:id="5388" w:author="rkbansal" w:date="2019-12-22T14:10:00Z">
            <w:rPr>
              <w:ins w:id="5389" w:author="rkbansal" w:date="2019-12-22T14:09:00Z"/>
              <w:bCs/>
            </w:rPr>
          </w:rPrChange>
        </w:rPr>
        <w:pPrChange w:id="5390" w:author="rkbansal" w:date="2019-12-22T14:10:00Z">
          <w:pPr>
            <w:pStyle w:val="ListParagraph"/>
            <w:numPr>
              <w:ilvl w:val="1"/>
              <w:numId w:val="23"/>
            </w:numPr>
            <w:ind w:left="1440" w:hanging="360"/>
          </w:pPr>
        </w:pPrChange>
      </w:pPr>
    </w:p>
    <w:p w14:paraId="6A3F068F" w14:textId="2439F6FD" w:rsidR="00187DD7" w:rsidRDefault="00187DD7" w:rsidP="00187DD7">
      <w:pPr>
        <w:pStyle w:val="ListParagraph"/>
        <w:numPr>
          <w:ilvl w:val="0"/>
          <w:numId w:val="23"/>
        </w:numPr>
        <w:rPr>
          <w:ins w:id="5391" w:author="rkbansal" w:date="2020-04-04T19:44:00Z"/>
        </w:rPr>
      </w:pPr>
      <w:ins w:id="5392" w:author="rkbansal" w:date="2020-04-04T19:44:00Z">
        <w:r>
          <w:t>After running the application, should be visible following functions for the following url:</w:t>
        </w:r>
        <w:r w:rsidRPr="00B51A16">
          <w:t xml:space="preserve"> </w:t>
        </w:r>
      </w:ins>
      <w:ins w:id="5393" w:author="rkbansal" w:date="2020-04-04T20:22:00Z">
        <w:r w:rsidR="00961DD5">
          <w:fldChar w:fldCharType="begin"/>
        </w:r>
        <w:r w:rsidR="00961DD5">
          <w:instrText xml:space="preserve"> HYPERLINK "</w:instrText>
        </w:r>
      </w:ins>
      <w:ins w:id="5394" w:author="rkbansal" w:date="2020-04-04T19:44:00Z">
        <w:r w:rsidR="00961DD5" w:rsidRPr="00961DD5">
          <w:rPr>
            <w:rPrChange w:id="5395" w:author="rkbansal" w:date="2020-04-04T20:22:00Z">
              <w:rPr>
                <w:rStyle w:val="Hyperlink"/>
              </w:rPr>
            </w:rPrChange>
          </w:rPr>
          <w:instrText>http://localhost:</w:instrText>
        </w:r>
      </w:ins>
      <w:ins w:id="5396" w:author="rkbansal" w:date="2020-04-04T20:22:00Z">
        <w:r w:rsidR="00961DD5" w:rsidRPr="00961DD5">
          <w:rPr>
            <w:rPrChange w:id="5397" w:author="rkbansal" w:date="2020-04-04T20:22:00Z">
              <w:rPr>
                <w:rStyle w:val="Hyperlink"/>
              </w:rPr>
            </w:rPrChange>
          </w:rPr>
          <w:instrText>3</w:instrText>
        </w:r>
      </w:ins>
      <w:ins w:id="5398" w:author="rkbansal" w:date="2020-04-04T19:44:00Z">
        <w:r w:rsidR="00961DD5" w:rsidRPr="00961DD5">
          <w:rPr>
            <w:rPrChange w:id="5399" w:author="rkbansal" w:date="2020-04-04T20:22:00Z">
              <w:rPr>
                <w:rStyle w:val="Hyperlink"/>
              </w:rPr>
            </w:rPrChange>
          </w:rPr>
          <w:instrText>379/api/user-mgmt-service/swagger-ui.html</w:instrText>
        </w:r>
      </w:ins>
      <w:ins w:id="5400" w:author="rkbansal" w:date="2020-04-04T20:22:00Z">
        <w:r w:rsidR="00961DD5">
          <w:instrText xml:space="preserve">" </w:instrText>
        </w:r>
        <w:r w:rsidR="00961DD5">
          <w:fldChar w:fldCharType="separate"/>
        </w:r>
      </w:ins>
      <w:ins w:id="5401" w:author="rkbansal" w:date="2020-04-04T19:44:00Z">
        <w:r w:rsidR="00961DD5" w:rsidRPr="00B85784">
          <w:rPr>
            <w:rStyle w:val="Hyperlink"/>
          </w:rPr>
          <w:t>http://localhost:</w:t>
        </w:r>
      </w:ins>
      <w:ins w:id="5402" w:author="rkbansal" w:date="2020-04-04T20:22:00Z">
        <w:r w:rsidR="00961DD5" w:rsidRPr="00B85784">
          <w:rPr>
            <w:rStyle w:val="Hyperlink"/>
          </w:rPr>
          <w:t>3</w:t>
        </w:r>
      </w:ins>
      <w:ins w:id="5403" w:author="rkbansal" w:date="2020-04-04T19:44:00Z">
        <w:r w:rsidR="00961DD5" w:rsidRPr="00B85784">
          <w:rPr>
            <w:rStyle w:val="Hyperlink"/>
          </w:rPr>
          <w:t>379/api/user-mgmt-service/swagger-ui.html</w:t>
        </w:r>
      </w:ins>
      <w:ins w:id="5404" w:author="rkbansal" w:date="2020-04-04T20:22:00Z">
        <w:r w:rsidR="00961DD5">
          <w:fldChar w:fldCharType="end"/>
        </w:r>
      </w:ins>
    </w:p>
    <w:p w14:paraId="0EEB8E85" w14:textId="77777777" w:rsidR="00187DD7" w:rsidRDefault="00187DD7">
      <w:pPr>
        <w:pStyle w:val="ListParagraph"/>
        <w:rPr>
          <w:ins w:id="5405" w:author="rkbansal" w:date="2020-04-04T19:44:00Z"/>
        </w:rPr>
        <w:pPrChange w:id="5406" w:author="rkbansal" w:date="2020-04-04T19:45:00Z">
          <w:pPr>
            <w:pStyle w:val="ListParagraph"/>
            <w:numPr>
              <w:numId w:val="23"/>
            </w:numPr>
            <w:ind w:hanging="360"/>
          </w:pPr>
        </w:pPrChange>
      </w:pPr>
    </w:p>
    <w:p w14:paraId="7DC72D60" w14:textId="77777777" w:rsidR="00187DD7" w:rsidRDefault="00187DD7">
      <w:pPr>
        <w:pStyle w:val="ListParagraph"/>
        <w:rPr>
          <w:ins w:id="5407" w:author="rkbansal" w:date="2020-04-04T19:44:00Z"/>
        </w:rPr>
        <w:pPrChange w:id="5408" w:author="rkbansal" w:date="2020-04-04T19:45:00Z">
          <w:pPr>
            <w:pStyle w:val="ListParagraph"/>
            <w:numPr>
              <w:numId w:val="23"/>
            </w:numPr>
            <w:ind w:hanging="360"/>
          </w:pPr>
        </w:pPrChange>
      </w:pPr>
      <w:ins w:id="5409" w:author="rkbansal" w:date="2020-04-04T19:44:00Z">
        <w:r>
          <w:t>Or</w:t>
        </w:r>
      </w:ins>
    </w:p>
    <w:p w14:paraId="5D24AA65" w14:textId="0697B40C" w:rsidR="00187DD7" w:rsidRDefault="00320B40">
      <w:pPr>
        <w:pStyle w:val="ListParagraph"/>
        <w:rPr>
          <w:ins w:id="5410" w:author="rkbansal" w:date="2020-04-04T19:44:00Z"/>
        </w:rPr>
        <w:pPrChange w:id="5411" w:author="rkbansal" w:date="2020-04-04T19:45:00Z">
          <w:pPr>
            <w:pStyle w:val="ListParagraph"/>
            <w:numPr>
              <w:numId w:val="23"/>
            </w:numPr>
            <w:ind w:hanging="360"/>
          </w:pPr>
        </w:pPrChange>
      </w:pPr>
      <w:ins w:id="5412" w:author="rkbansal" w:date="2020-04-04T20:22:00Z">
        <w:r>
          <w:fldChar w:fldCharType="begin"/>
        </w:r>
        <w:r>
          <w:instrText xml:space="preserve"> HYPERLINK "</w:instrText>
        </w:r>
      </w:ins>
      <w:ins w:id="5413" w:author="rkbansal" w:date="2020-04-04T19:44:00Z">
        <w:r w:rsidRPr="00320B40">
          <w:rPr>
            <w:rPrChange w:id="5414" w:author="rkbansal" w:date="2020-04-04T20:22:00Z">
              <w:rPr>
                <w:rStyle w:val="Hyperlink"/>
              </w:rPr>
            </w:rPrChange>
          </w:rPr>
          <w:instrText>http://localhost:</w:instrText>
        </w:r>
      </w:ins>
      <w:ins w:id="5415" w:author="rkbansal" w:date="2020-04-04T20:22:00Z">
        <w:r w:rsidRPr="00320B40">
          <w:rPr>
            <w:rPrChange w:id="5416" w:author="rkbansal" w:date="2020-04-04T20:22:00Z">
              <w:rPr>
                <w:rStyle w:val="Hyperlink"/>
              </w:rPr>
            </w:rPrChange>
          </w:rPr>
          <w:instrText>3</w:instrText>
        </w:r>
      </w:ins>
      <w:ins w:id="5417" w:author="rkbansal" w:date="2020-04-04T19:44:00Z">
        <w:r w:rsidRPr="00320B40">
          <w:rPr>
            <w:rPrChange w:id="5418" w:author="rkbansal" w:date="2020-04-04T20:22:00Z">
              <w:rPr>
                <w:rStyle w:val="Hyperlink"/>
              </w:rPr>
            </w:rPrChange>
          </w:rPr>
          <w:instrText>379/api/user-mgmt-service/api-docs</w:instrText>
        </w:r>
      </w:ins>
      <w:ins w:id="5419" w:author="rkbansal" w:date="2020-04-04T20:22:00Z">
        <w:r>
          <w:instrText xml:space="preserve">" </w:instrText>
        </w:r>
        <w:r>
          <w:fldChar w:fldCharType="separate"/>
        </w:r>
      </w:ins>
      <w:ins w:id="5420" w:author="rkbansal" w:date="2020-04-04T19:44:00Z">
        <w:r w:rsidRPr="00B85784">
          <w:rPr>
            <w:rStyle w:val="Hyperlink"/>
          </w:rPr>
          <w:t>http://localhost:</w:t>
        </w:r>
      </w:ins>
      <w:ins w:id="5421" w:author="rkbansal" w:date="2020-04-04T20:22:00Z">
        <w:r w:rsidRPr="00B85784">
          <w:rPr>
            <w:rStyle w:val="Hyperlink"/>
          </w:rPr>
          <w:t>3</w:t>
        </w:r>
      </w:ins>
      <w:ins w:id="5422" w:author="rkbansal" w:date="2020-04-04T19:44:00Z">
        <w:r w:rsidRPr="00B85784">
          <w:rPr>
            <w:rStyle w:val="Hyperlink"/>
          </w:rPr>
          <w:t>379/api/user-mgmt-service/api-docs</w:t>
        </w:r>
      </w:ins>
      <w:ins w:id="5423" w:author="rkbansal" w:date="2020-04-04T20:22:00Z">
        <w:r>
          <w:fldChar w:fldCharType="end"/>
        </w:r>
      </w:ins>
    </w:p>
    <w:p w14:paraId="44170DD8" w14:textId="2FEF5518" w:rsidR="00057A97" w:rsidRDefault="00A836BE">
      <w:pPr>
        <w:pStyle w:val="ListParagraph"/>
        <w:rPr>
          <w:ins w:id="5424" w:author="rkbansal" w:date="2019-12-22T14:13:00Z"/>
        </w:rPr>
        <w:pPrChange w:id="5425" w:author="rkbansal" w:date="2020-04-04T19:45:00Z">
          <w:pPr>
            <w:pStyle w:val="ListParagraph"/>
            <w:numPr>
              <w:numId w:val="23"/>
            </w:numPr>
            <w:ind w:hanging="360"/>
          </w:pPr>
        </w:pPrChange>
      </w:pPr>
      <w:ins w:id="5426" w:author="Rajiv Bansal" w:date="2019-11-27T20:48:00Z">
        <w:del w:id="5427" w:author="rkbansal" w:date="2020-04-04T19:45:00Z">
          <w:r w:rsidDel="00187DD7">
            <w:delText xml:space="preserve">After </w:delText>
          </w:r>
        </w:del>
        <w:del w:id="5428" w:author="rkbansal" w:date="2019-12-22T14:12:00Z">
          <w:r w:rsidDel="00B51A16">
            <w:delText>creating</w:delText>
          </w:r>
        </w:del>
        <w:del w:id="5429" w:author="rkbansal" w:date="2020-04-04T19:45:00Z">
          <w:r w:rsidDel="00187DD7">
            <w:delText xml:space="preserve"> the application, should be visible following functions:</w:delText>
          </w:r>
        </w:del>
      </w:ins>
    </w:p>
    <w:p w14:paraId="05C84717" w14:textId="761BF8FB" w:rsidR="00486B98" w:rsidRDefault="00320B40">
      <w:pPr>
        <w:rPr>
          <w:ins w:id="5430" w:author="rkbansal" w:date="2019-12-22T14:13:00Z"/>
        </w:rPr>
        <w:pPrChange w:id="5431" w:author="rkbansal" w:date="2019-12-22T14:13:00Z">
          <w:pPr>
            <w:pStyle w:val="ListParagraph"/>
            <w:numPr>
              <w:numId w:val="23"/>
            </w:numPr>
            <w:ind w:hanging="360"/>
          </w:pPr>
        </w:pPrChange>
      </w:pPr>
      <w:ins w:id="5432" w:author="rkbansal" w:date="2020-04-04T20:23:00Z">
        <w:r>
          <w:rPr>
            <w:noProof/>
          </w:rPr>
          <w:drawing>
            <wp:inline distT="0" distB="0" distL="0" distR="0" wp14:anchorId="2A2BB5B0" wp14:editId="67ADE733">
              <wp:extent cx="9779000" cy="44088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9779000" cy="4408805"/>
                      </a:xfrm>
                      <a:prstGeom prst="rect">
                        <a:avLst/>
                      </a:prstGeom>
                    </pic:spPr>
                  </pic:pic>
                </a:graphicData>
              </a:graphic>
            </wp:inline>
          </w:drawing>
        </w:r>
      </w:ins>
    </w:p>
    <w:p w14:paraId="1F26BAE6" w14:textId="2EC1AB5D" w:rsidR="00B51A16" w:rsidRDefault="00A27FE9">
      <w:pPr>
        <w:pStyle w:val="ListParagraph"/>
        <w:numPr>
          <w:ilvl w:val="0"/>
          <w:numId w:val="23"/>
        </w:numPr>
        <w:rPr>
          <w:ins w:id="5433" w:author="Rajiv Bansal" w:date="2019-11-27T20:48:00Z"/>
        </w:rPr>
      </w:pPr>
      <w:ins w:id="5434" w:author="rkbansal" w:date="2019-12-22T14:14:00Z">
        <w:r>
          <w:t>Test</w:t>
        </w:r>
      </w:ins>
      <w:ins w:id="5435" w:author="rkbansal" w:date="2019-12-22T14:15:00Z">
        <w:r>
          <w:t xml:space="preserve"> the </w:t>
        </w:r>
        <w:r w:rsidR="00E01C45">
          <w:t xml:space="preserve">User </w:t>
        </w:r>
        <w:r>
          <w:t>Api using JUnit</w:t>
        </w:r>
      </w:ins>
    </w:p>
    <w:p w14:paraId="1784C504" w14:textId="6C43A645" w:rsidR="00A836BE" w:rsidRPr="00047E66" w:rsidRDefault="000E0984">
      <w:ins w:id="5436" w:author="rkbansal" w:date="2020-04-11T13:42:00Z">
        <w:r>
          <w:rPr>
            <w:noProof/>
          </w:rPr>
          <w:lastRenderedPageBreak/>
          <w:drawing>
            <wp:inline distT="0" distB="0" distL="0" distR="0" wp14:anchorId="7A4E9F3C" wp14:editId="353FB443">
              <wp:extent cx="8686800" cy="84772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686800" cy="8477250"/>
                      </a:xfrm>
                      <a:prstGeom prst="rect">
                        <a:avLst/>
                      </a:prstGeom>
                    </pic:spPr>
                  </pic:pic>
                </a:graphicData>
              </a:graphic>
            </wp:inline>
          </w:drawing>
        </w:r>
      </w:ins>
      <w:ins w:id="5437" w:author="Rajiv Bansal" w:date="2019-11-27T20:50:00Z">
        <w:del w:id="5438" w:author="rkbansal" w:date="2019-12-22T14:12:00Z">
          <w:r w:rsidR="00723497" w:rsidDel="002B6106">
            <w:rPr>
              <w:noProof/>
            </w:rPr>
            <w:drawing>
              <wp:inline distT="0" distB="0" distL="0" distR="0" wp14:anchorId="3F46DB64" wp14:editId="6AC677EC">
                <wp:extent cx="8953500" cy="82772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8953500" cy="8277225"/>
                        </a:xfrm>
                        <a:prstGeom prst="rect">
                          <a:avLst/>
                        </a:prstGeom>
                      </pic:spPr>
                    </pic:pic>
                  </a:graphicData>
                </a:graphic>
              </wp:inline>
            </w:drawing>
          </w:r>
        </w:del>
      </w:ins>
    </w:p>
    <w:p w14:paraId="17EB9E4E" w14:textId="77777777" w:rsidR="001900B4" w:rsidRDefault="003B34F3" w:rsidP="003B34F3">
      <w:pPr>
        <w:pStyle w:val="ListParagraph"/>
        <w:numPr>
          <w:ilvl w:val="0"/>
          <w:numId w:val="23"/>
        </w:numPr>
        <w:rPr>
          <w:ins w:id="5439" w:author="rkbansal" w:date="2020-04-23T13:24:00Z"/>
        </w:rPr>
      </w:pPr>
      <w:ins w:id="5440" w:author="rkbansal" w:date="2020-04-04T20:56:00Z">
        <w:r>
          <w:t>Test</w:t>
        </w:r>
      </w:ins>
      <w:ins w:id="5441" w:author="rkbansal" w:date="2020-04-23T13:24:00Z">
        <w:r w:rsidR="008E3DB0">
          <w:t>ing</w:t>
        </w:r>
      </w:ins>
    </w:p>
    <w:p w14:paraId="1CFAD7BC" w14:textId="21BC459B" w:rsidR="004D59D5" w:rsidRDefault="001900B4">
      <w:pPr>
        <w:pStyle w:val="ListParagraph"/>
        <w:numPr>
          <w:ilvl w:val="0"/>
          <w:numId w:val="19"/>
        </w:numPr>
        <w:rPr>
          <w:ins w:id="5442" w:author="rkbansal" w:date="2020-04-04T20:56:00Z"/>
        </w:rPr>
        <w:pPrChange w:id="5443" w:author="rkbansal" w:date="2020-04-23T13:24:00Z">
          <w:pPr>
            <w:pStyle w:val="ListParagraph"/>
            <w:numPr>
              <w:numId w:val="23"/>
            </w:numPr>
            <w:ind w:hanging="360"/>
          </w:pPr>
        </w:pPrChange>
      </w:pPr>
      <w:ins w:id="5444" w:author="rkbansal" w:date="2020-04-23T13:24:00Z">
        <w:r>
          <w:t>Getting user details based on the username using</w:t>
        </w:r>
      </w:ins>
      <w:ins w:id="5445" w:author="rkbansal" w:date="2020-04-04T20:56:00Z">
        <w:r w:rsidR="003B34F3">
          <w:t xml:space="preserve"> Postman</w:t>
        </w:r>
      </w:ins>
    </w:p>
    <w:p w14:paraId="5E83B7E7" w14:textId="0FD195F0" w:rsidR="003B34F3" w:rsidRPr="004D59D5" w:rsidRDefault="003B34F3">
      <w:pPr>
        <w:pStyle w:val="ListParagraph"/>
        <w:pPrChange w:id="5446" w:author="rkbansal" w:date="2020-04-04T20:56:00Z">
          <w:pPr/>
        </w:pPrChange>
      </w:pPr>
      <w:ins w:id="5447" w:author="rkbansal" w:date="2020-04-04T20:56:00Z">
        <w:r>
          <w:rPr>
            <w:noProof/>
          </w:rPr>
          <w:drawing>
            <wp:inline distT="0" distB="0" distL="0" distR="0" wp14:anchorId="7671C2BE" wp14:editId="2FEF4778">
              <wp:extent cx="9779000" cy="50927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779000" cy="5092700"/>
                      </a:xfrm>
                      <a:prstGeom prst="rect">
                        <a:avLst/>
                      </a:prstGeom>
                    </pic:spPr>
                  </pic:pic>
                </a:graphicData>
              </a:graphic>
            </wp:inline>
          </w:drawing>
        </w:r>
      </w:ins>
    </w:p>
    <w:p w14:paraId="0341B027" w14:textId="5EB77BA8" w:rsidR="001662EB" w:rsidRDefault="001662EB" w:rsidP="001662EB">
      <w:pPr>
        <w:pStyle w:val="ListParagraph"/>
        <w:numPr>
          <w:ilvl w:val="0"/>
          <w:numId w:val="19"/>
        </w:numPr>
        <w:rPr>
          <w:ins w:id="5448" w:author="rkbansal" w:date="2020-04-23T13:28:00Z"/>
        </w:rPr>
      </w:pPr>
      <w:ins w:id="5449" w:author="rkbansal" w:date="2020-04-23T13:25:00Z">
        <w:r>
          <w:lastRenderedPageBreak/>
          <w:t>Getting user details based on the username but not found</w:t>
        </w:r>
        <w:r w:rsidR="00F63070">
          <w:t>, then custom ApiError message will be shown</w:t>
        </w:r>
        <w:r>
          <w:t xml:space="preserve"> using Postman</w:t>
        </w:r>
      </w:ins>
    </w:p>
    <w:p w14:paraId="400FC229" w14:textId="30E4B117" w:rsidR="00C00B69" w:rsidRDefault="00C00B69">
      <w:pPr>
        <w:pStyle w:val="ListParagraph"/>
        <w:rPr>
          <w:ins w:id="5450" w:author="rkbansal" w:date="2020-04-23T13:25:00Z"/>
        </w:rPr>
        <w:pPrChange w:id="5451" w:author="rkbansal" w:date="2020-04-23T13:29:00Z">
          <w:pPr>
            <w:pStyle w:val="ListParagraph"/>
            <w:numPr>
              <w:numId w:val="19"/>
            </w:numPr>
            <w:ind w:hanging="360"/>
          </w:pPr>
        </w:pPrChange>
      </w:pPr>
      <w:ins w:id="5452" w:author="rkbansal" w:date="2020-04-23T13:29:00Z">
        <w:r>
          <w:rPr>
            <w:noProof/>
          </w:rPr>
          <w:drawing>
            <wp:inline distT="0" distB="0" distL="0" distR="0" wp14:anchorId="506A8483" wp14:editId="74D64CAC">
              <wp:extent cx="9779000" cy="40576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779000" cy="4057650"/>
                      </a:xfrm>
                      <a:prstGeom prst="rect">
                        <a:avLst/>
                      </a:prstGeom>
                    </pic:spPr>
                  </pic:pic>
                </a:graphicData>
              </a:graphic>
            </wp:inline>
          </w:drawing>
        </w:r>
      </w:ins>
    </w:p>
    <w:p w14:paraId="7A5DEA87" w14:textId="77777777" w:rsidR="001662EB" w:rsidRPr="001662EB" w:rsidRDefault="001662EB">
      <w:pPr>
        <w:pStyle w:val="ListParagraph"/>
        <w:numPr>
          <w:ilvl w:val="0"/>
          <w:numId w:val="19"/>
        </w:numPr>
        <w:rPr>
          <w:ins w:id="5453" w:author="rkbansal" w:date="2020-04-23T13:25:00Z"/>
          <w:rFonts w:eastAsiaTheme="majorEastAsia" w:cstheme="majorBidi"/>
          <w:b/>
          <w:color w:val="2F5496" w:themeColor="accent1" w:themeShade="BF"/>
          <w:sz w:val="28"/>
          <w:szCs w:val="26"/>
          <w:rPrChange w:id="5454" w:author="rkbansal" w:date="2020-04-23T13:25:00Z">
            <w:rPr>
              <w:ins w:id="5455" w:author="rkbansal" w:date="2020-04-23T13:25:00Z"/>
              <w:rFonts w:eastAsiaTheme="majorEastAsia" w:cstheme="majorBidi"/>
              <w:color w:val="2F5496" w:themeColor="accent1" w:themeShade="BF"/>
              <w:szCs w:val="26"/>
            </w:rPr>
          </w:rPrChange>
        </w:rPr>
        <w:pPrChange w:id="5456" w:author="rkbansal" w:date="2020-04-23T13:25:00Z">
          <w:pPr/>
        </w:pPrChange>
      </w:pPr>
      <w:ins w:id="5457" w:author="rkbansal" w:date="2020-04-23T13:25:00Z">
        <w:r w:rsidRPr="001662EB">
          <w:rPr>
            <w:b/>
            <w:sz w:val="28"/>
            <w:rPrChange w:id="5458" w:author="rkbansal" w:date="2020-04-23T13:25:00Z">
              <w:rPr/>
            </w:rPrChange>
          </w:rPr>
          <w:br w:type="page"/>
        </w:r>
      </w:ins>
    </w:p>
    <w:p w14:paraId="3C7AA05D" w14:textId="12EBC7D5" w:rsidR="008F6496" w:rsidRDefault="008F6496" w:rsidP="008F6496">
      <w:pPr>
        <w:pStyle w:val="Heading2"/>
        <w:rPr>
          <w:ins w:id="5459" w:author="rkbansal" w:date="2019-12-04T09:26:00Z"/>
          <w:rFonts w:ascii="Georgia" w:hAnsi="Georgia"/>
          <w:b/>
          <w:sz w:val="28"/>
        </w:rPr>
      </w:pPr>
      <w:moveToRangeStart w:id="5460" w:author="rkbansal" w:date="2019-12-04T09:26:00Z" w:name="move26343988"/>
      <w:moveTo w:id="5461" w:author="rkbansal" w:date="2019-12-04T09:26:00Z">
        <w:r>
          <w:rPr>
            <w:rFonts w:ascii="Georgia" w:hAnsi="Georgia"/>
            <w:b/>
            <w:sz w:val="28"/>
          </w:rPr>
          <w:lastRenderedPageBreak/>
          <w:t>Auth</w:t>
        </w:r>
      </w:moveTo>
      <w:ins w:id="5462" w:author="rkbansal" w:date="2019-12-04T09:28:00Z">
        <w:r w:rsidR="00360505">
          <w:rPr>
            <w:rFonts w:ascii="Georgia" w:hAnsi="Georgia"/>
            <w:b/>
            <w:sz w:val="28"/>
          </w:rPr>
          <w:t>entication</w:t>
        </w:r>
      </w:ins>
      <w:moveTo w:id="5463" w:author="rkbansal" w:date="2019-12-04T09:26:00Z">
        <w:del w:id="5464" w:author="rkbansal" w:date="2019-12-04T09:28:00Z">
          <w:r w:rsidRPr="009C50E7" w:rsidDel="00360505">
            <w:rPr>
              <w:rFonts w:ascii="Georgia" w:hAnsi="Georgia"/>
              <w:b/>
              <w:sz w:val="28"/>
            </w:rPr>
            <w:delText>-Mgmt</w:delText>
          </w:r>
        </w:del>
        <w:r w:rsidRPr="009C50E7">
          <w:rPr>
            <w:rFonts w:ascii="Georgia" w:hAnsi="Georgia"/>
            <w:b/>
            <w:sz w:val="28"/>
          </w:rPr>
          <w:t xml:space="preserve"> Service</w:t>
        </w:r>
      </w:moveTo>
    </w:p>
    <w:p w14:paraId="6983F681" w14:textId="77777777" w:rsidR="001C239E" w:rsidRPr="001C239E" w:rsidRDefault="001C239E">
      <w:pPr>
        <w:rPr>
          <w:ins w:id="5465" w:author="rkbansal" w:date="2019-12-04T09:26:00Z"/>
        </w:rPr>
        <w:pPrChange w:id="5466" w:author="rkbansal" w:date="2019-12-04T09:26:00Z">
          <w:pPr>
            <w:numPr>
              <w:numId w:val="67"/>
            </w:numPr>
            <w:tabs>
              <w:tab w:val="num" w:pos="720"/>
            </w:tabs>
            <w:ind w:left="720" w:hanging="360"/>
          </w:pPr>
        </w:pPrChange>
      </w:pPr>
      <w:ins w:id="5467" w:author="rkbansal" w:date="2019-12-04T09:26:00Z">
        <w:r w:rsidRPr="001C239E">
          <w:t>Authentication Service is used for validating user credentials, and issuing tokens.</w:t>
        </w:r>
      </w:ins>
    </w:p>
    <w:p w14:paraId="069495EC" w14:textId="77777777" w:rsidR="001C239E" w:rsidRPr="001C239E" w:rsidRDefault="001C239E">
      <w:pPr>
        <w:rPr>
          <w:ins w:id="5468" w:author="rkbansal" w:date="2019-12-04T09:26:00Z"/>
        </w:rPr>
        <w:pPrChange w:id="5469" w:author="rkbansal" w:date="2019-12-04T09:27:00Z">
          <w:pPr>
            <w:numPr>
              <w:numId w:val="67"/>
            </w:numPr>
            <w:tabs>
              <w:tab w:val="num" w:pos="720"/>
            </w:tabs>
            <w:ind w:left="720" w:hanging="360"/>
          </w:pPr>
        </w:pPrChange>
      </w:pPr>
      <w:ins w:id="5470" w:author="rkbansal" w:date="2019-12-04T09:26:00Z">
        <w:r w:rsidRPr="001C239E">
          <w:t>The authentication flow is simple as:</w:t>
        </w:r>
      </w:ins>
    </w:p>
    <w:p w14:paraId="0D483729" w14:textId="77777777" w:rsidR="001C239E" w:rsidRPr="001C239E" w:rsidRDefault="001C239E" w:rsidP="001C239E">
      <w:pPr>
        <w:numPr>
          <w:ilvl w:val="1"/>
          <w:numId w:val="67"/>
        </w:numPr>
        <w:rPr>
          <w:ins w:id="5471" w:author="rkbansal" w:date="2019-12-04T09:26:00Z"/>
        </w:rPr>
      </w:pPr>
      <w:ins w:id="5472" w:author="rkbansal" w:date="2019-12-04T09:26:00Z">
        <w:r w:rsidRPr="001C239E">
          <w:t>The user sends a request to get a token passing his credentials.</w:t>
        </w:r>
      </w:ins>
    </w:p>
    <w:p w14:paraId="2678CAC1" w14:textId="77777777" w:rsidR="001C239E" w:rsidRPr="001C239E" w:rsidRDefault="001C239E" w:rsidP="001C239E">
      <w:pPr>
        <w:numPr>
          <w:ilvl w:val="1"/>
          <w:numId w:val="67"/>
        </w:numPr>
        <w:rPr>
          <w:ins w:id="5473" w:author="rkbansal" w:date="2019-12-04T09:26:00Z"/>
        </w:rPr>
      </w:pPr>
      <w:ins w:id="5474" w:author="rkbansal" w:date="2019-12-04T09:26:00Z">
        <w:r w:rsidRPr="001C239E">
          <w:t>The server validates the credentials and sends back a token.</w:t>
        </w:r>
      </w:ins>
    </w:p>
    <w:p w14:paraId="0307240F" w14:textId="77777777" w:rsidR="001C239E" w:rsidRPr="001C239E" w:rsidRDefault="001C239E" w:rsidP="001C239E">
      <w:pPr>
        <w:numPr>
          <w:ilvl w:val="1"/>
          <w:numId w:val="67"/>
        </w:numPr>
        <w:rPr>
          <w:ins w:id="5475" w:author="rkbansal" w:date="2019-12-04T09:26:00Z"/>
        </w:rPr>
      </w:pPr>
      <w:ins w:id="5476" w:author="rkbansal" w:date="2019-12-04T09:26:00Z">
        <w:r w:rsidRPr="001C239E">
          <w:t>With every request, the user has to provide the token, and server will validate that token.</w:t>
        </w:r>
      </w:ins>
    </w:p>
    <w:p w14:paraId="43FF140A" w14:textId="77777777" w:rsidR="001C239E" w:rsidRPr="001C239E" w:rsidRDefault="001C239E">
      <w:pPr>
        <w:pStyle w:val="ListParagraph"/>
        <w:numPr>
          <w:ilvl w:val="0"/>
          <w:numId w:val="19"/>
        </w:numPr>
        <w:rPr>
          <w:ins w:id="5477" w:author="rkbansal" w:date="2019-12-04T09:26:00Z"/>
        </w:rPr>
        <w:pPrChange w:id="5478" w:author="rkbansal" w:date="2019-12-04T09:27:00Z">
          <w:pPr>
            <w:numPr>
              <w:numId w:val="67"/>
            </w:numPr>
            <w:tabs>
              <w:tab w:val="num" w:pos="720"/>
            </w:tabs>
            <w:ind w:left="720" w:hanging="360"/>
          </w:pPr>
        </w:pPrChange>
      </w:pPr>
      <w:ins w:id="5479" w:author="rkbansal" w:date="2019-12-04T09:26:00Z">
        <w:r w:rsidRPr="001C239E">
          <w:t>Validating the token in Authentication service for every request: Gateway Service has to call the auth service to validate user credentials and the issued token before allowing the requests to go to any service.</w:t>
        </w:r>
      </w:ins>
    </w:p>
    <w:p w14:paraId="2BB08D24" w14:textId="77777777" w:rsidR="001C239E" w:rsidRPr="001C239E" w:rsidRDefault="001C239E">
      <w:pPr>
        <w:numPr>
          <w:ilvl w:val="0"/>
          <w:numId w:val="67"/>
        </w:numPr>
        <w:rPr>
          <w:ins w:id="5480" w:author="rkbansal" w:date="2019-12-04T09:26:00Z"/>
        </w:rPr>
      </w:pPr>
      <w:ins w:id="5481" w:author="rkbansal" w:date="2019-12-04T09:26:00Z">
        <w:r w:rsidRPr="001C239E">
          <w:t>Authentication Service Tools</w:t>
        </w:r>
      </w:ins>
    </w:p>
    <w:p w14:paraId="2F236FD4" w14:textId="77777777" w:rsidR="001C239E" w:rsidRPr="001C239E" w:rsidRDefault="001C239E" w:rsidP="001C239E">
      <w:pPr>
        <w:numPr>
          <w:ilvl w:val="1"/>
          <w:numId w:val="67"/>
        </w:numPr>
        <w:rPr>
          <w:ins w:id="5482" w:author="rkbansal" w:date="2019-12-04T09:26:00Z"/>
        </w:rPr>
      </w:pPr>
      <w:ins w:id="5483" w:author="rkbansal" w:date="2019-12-04T09:26:00Z">
        <w:r w:rsidRPr="001C239E">
          <w:t>Spring Cloud Security</w:t>
        </w:r>
      </w:ins>
    </w:p>
    <w:p w14:paraId="7D85D202" w14:textId="77777777" w:rsidR="001C239E" w:rsidRPr="001C239E" w:rsidRDefault="001C239E" w:rsidP="001C239E">
      <w:pPr>
        <w:numPr>
          <w:ilvl w:val="1"/>
          <w:numId w:val="67"/>
        </w:numPr>
        <w:rPr>
          <w:ins w:id="5484" w:author="rkbansal" w:date="2019-12-04T09:26:00Z"/>
        </w:rPr>
      </w:pPr>
      <w:ins w:id="5485" w:author="rkbansal" w:date="2019-12-04T09:26:00Z">
        <w:r w:rsidRPr="001C239E">
          <w:t>OAuth2</w:t>
        </w:r>
      </w:ins>
    </w:p>
    <w:p w14:paraId="11D68732" w14:textId="77777777" w:rsidR="001C239E" w:rsidRPr="001C239E" w:rsidRDefault="001C239E" w:rsidP="001C239E">
      <w:pPr>
        <w:numPr>
          <w:ilvl w:val="1"/>
          <w:numId w:val="67"/>
        </w:numPr>
        <w:rPr>
          <w:ins w:id="5486" w:author="rkbansal" w:date="2019-12-04T09:26:00Z"/>
        </w:rPr>
      </w:pPr>
      <w:ins w:id="5487" w:author="rkbansal" w:date="2019-12-04T09:26:00Z">
        <w:r w:rsidRPr="001C239E">
          <w:t>JWT</w:t>
        </w:r>
      </w:ins>
    </w:p>
    <w:p w14:paraId="6E0D555D" w14:textId="5DA71A80" w:rsidR="001C239E" w:rsidRDefault="001C239E" w:rsidP="001C239E">
      <w:pPr>
        <w:numPr>
          <w:ilvl w:val="0"/>
          <w:numId w:val="67"/>
        </w:numPr>
        <w:rPr>
          <w:ins w:id="5488" w:author="rkbansal" w:date="2019-12-04T09:47:00Z"/>
        </w:rPr>
      </w:pPr>
      <w:ins w:id="5489" w:author="rkbansal" w:date="2019-12-04T09:26:00Z">
        <w:r w:rsidRPr="001C239E">
          <w:t>Authentication service can call any user-mgmt-service to validate the user credentials with the DB or any other source.</w:t>
        </w:r>
      </w:ins>
    </w:p>
    <w:p w14:paraId="36CBE8B7" w14:textId="77777777" w:rsidR="00281BAC" w:rsidRPr="00281BAC" w:rsidRDefault="00281BAC">
      <w:pPr>
        <w:pStyle w:val="is"/>
        <w:shd w:val="clear" w:color="auto" w:fill="FFFFFF"/>
        <w:spacing w:before="480" w:beforeAutospacing="0" w:after="0" w:afterAutospacing="0"/>
        <w:rPr>
          <w:ins w:id="5490" w:author="rkbansal" w:date="2019-12-04T09:47:00Z"/>
          <w:rFonts w:ascii="Georgia" w:hAnsi="Georgia"/>
          <w:spacing w:val="-1"/>
          <w:rPrChange w:id="5491" w:author="rkbansal" w:date="2019-12-04T09:48:00Z">
            <w:rPr>
              <w:ins w:id="5492" w:author="rkbansal" w:date="2019-12-04T09:47:00Z"/>
              <w:rFonts w:ascii="Georgia" w:hAnsi="Georgia"/>
              <w:spacing w:val="-1"/>
              <w:sz w:val="32"/>
              <w:szCs w:val="32"/>
            </w:rPr>
          </w:rPrChange>
        </w:rPr>
        <w:pPrChange w:id="5493"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494" w:author="rkbansal" w:date="2019-12-04T09:47:00Z">
        <w:r w:rsidRPr="00281BAC">
          <w:rPr>
            <w:rFonts w:ascii="Georgia" w:hAnsi="Georgia"/>
            <w:spacing w:val="-1"/>
            <w:rPrChange w:id="5495" w:author="rkbansal" w:date="2019-12-04T09:48:00Z">
              <w:rPr>
                <w:rFonts w:ascii="Georgia" w:hAnsi="Georgia"/>
                <w:spacing w:val="-1"/>
                <w:sz w:val="32"/>
                <w:szCs w:val="32"/>
              </w:rPr>
            </w:rPrChange>
          </w:rPr>
          <w:t>We’ll introduce another service called ‘auth service’ for validating user credentials, and issuing tokens.</w:t>
        </w:r>
      </w:ins>
    </w:p>
    <w:p w14:paraId="47AB9763" w14:textId="77777777" w:rsidR="00281BAC" w:rsidRPr="00281BAC" w:rsidRDefault="00281BAC">
      <w:pPr>
        <w:pStyle w:val="is"/>
        <w:shd w:val="clear" w:color="auto" w:fill="FFFFFF"/>
        <w:spacing w:before="480" w:beforeAutospacing="0" w:after="0" w:afterAutospacing="0"/>
        <w:rPr>
          <w:ins w:id="5496" w:author="rkbansal" w:date="2019-12-04T09:47:00Z"/>
          <w:rFonts w:ascii="Georgia" w:hAnsi="Georgia"/>
          <w:spacing w:val="-1"/>
          <w:rPrChange w:id="5497" w:author="rkbansal" w:date="2019-12-04T09:48:00Z">
            <w:rPr>
              <w:ins w:id="5498" w:author="rkbansal" w:date="2019-12-04T09:47:00Z"/>
              <w:rFonts w:ascii="Georgia" w:hAnsi="Georgia"/>
              <w:spacing w:val="-1"/>
              <w:sz w:val="32"/>
              <w:szCs w:val="32"/>
            </w:rPr>
          </w:rPrChange>
        </w:rPr>
        <w:pPrChange w:id="5499"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500" w:author="rkbansal" w:date="2019-12-04T09:47:00Z">
        <w:r w:rsidRPr="00281BAC">
          <w:rPr>
            <w:rFonts w:ascii="Georgia" w:hAnsi="Georgia"/>
            <w:spacing w:val="-1"/>
            <w:rPrChange w:id="5501" w:author="rkbansal" w:date="2019-12-04T09:48:00Z">
              <w:rPr>
                <w:rFonts w:ascii="Georgia" w:hAnsi="Georgia"/>
                <w:spacing w:val="-1"/>
                <w:sz w:val="32"/>
                <w:szCs w:val="32"/>
              </w:rPr>
            </w:rPrChange>
          </w:rPr>
          <w:t>What about validating the token? Well, it can be implemented in the auth service itself, and the gateway has to call the auth service to validate the token before allowing the requests to go to any service.</w:t>
        </w:r>
      </w:ins>
    </w:p>
    <w:p w14:paraId="1CDB81D1" w14:textId="77777777" w:rsidR="00281BAC" w:rsidRPr="00281BAC" w:rsidRDefault="00281BAC">
      <w:pPr>
        <w:pStyle w:val="is"/>
        <w:shd w:val="clear" w:color="auto" w:fill="FFFFFF"/>
        <w:spacing w:before="480" w:beforeAutospacing="0" w:after="0" w:afterAutospacing="0"/>
        <w:rPr>
          <w:ins w:id="5502" w:author="rkbansal" w:date="2019-12-04T09:47:00Z"/>
          <w:rFonts w:ascii="Georgia" w:hAnsi="Georgia"/>
          <w:spacing w:val="-1"/>
          <w:rPrChange w:id="5503" w:author="rkbansal" w:date="2019-12-04T09:48:00Z">
            <w:rPr>
              <w:ins w:id="5504" w:author="rkbansal" w:date="2019-12-04T09:47:00Z"/>
              <w:rFonts w:ascii="Georgia" w:hAnsi="Georgia"/>
              <w:spacing w:val="-1"/>
              <w:sz w:val="32"/>
              <w:szCs w:val="32"/>
            </w:rPr>
          </w:rPrChange>
        </w:rPr>
        <w:pPrChange w:id="5505"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506" w:author="rkbansal" w:date="2019-12-04T09:47:00Z">
        <w:r w:rsidRPr="00281BAC">
          <w:rPr>
            <w:rFonts w:ascii="Georgia" w:hAnsi="Georgia"/>
            <w:spacing w:val="-1"/>
            <w:rPrChange w:id="5507" w:author="rkbansal" w:date="2019-12-04T09:48:00Z">
              <w:rPr>
                <w:rFonts w:ascii="Georgia" w:hAnsi="Georgia"/>
                <w:spacing w:val="-1"/>
                <w:sz w:val="32"/>
                <w:szCs w:val="32"/>
              </w:rPr>
            </w:rPrChange>
          </w:rPr>
          <w:t>Instead, we can validate the tokens at the gateway level, and let the auth service validate user credentials, and issue tokens. And that’s what we’re going to do here.</w:t>
        </w:r>
      </w:ins>
    </w:p>
    <w:p w14:paraId="2C0FE207" w14:textId="77777777" w:rsidR="00281BAC" w:rsidRPr="00281BAC" w:rsidRDefault="00281BAC">
      <w:pPr>
        <w:pStyle w:val="is"/>
        <w:shd w:val="clear" w:color="auto" w:fill="FFFFFF"/>
        <w:spacing w:before="480" w:beforeAutospacing="0" w:after="0" w:afterAutospacing="0"/>
        <w:rPr>
          <w:ins w:id="5508" w:author="rkbansal" w:date="2019-12-04T09:47:00Z"/>
          <w:rFonts w:ascii="Georgia" w:hAnsi="Georgia"/>
          <w:spacing w:val="-1"/>
          <w:rPrChange w:id="5509" w:author="rkbansal" w:date="2019-12-04T09:48:00Z">
            <w:rPr>
              <w:ins w:id="5510" w:author="rkbansal" w:date="2019-12-04T09:47:00Z"/>
              <w:rFonts w:ascii="Georgia" w:hAnsi="Georgia"/>
              <w:spacing w:val="-1"/>
              <w:sz w:val="32"/>
              <w:szCs w:val="32"/>
            </w:rPr>
          </w:rPrChange>
        </w:rPr>
        <w:pPrChange w:id="5511"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512" w:author="rkbansal" w:date="2019-12-04T09:47:00Z">
        <w:r w:rsidRPr="00281BAC">
          <w:rPr>
            <w:rFonts w:ascii="Georgia" w:hAnsi="Georgia"/>
            <w:spacing w:val="-1"/>
            <w:rPrChange w:id="5513" w:author="rkbansal" w:date="2019-12-04T09:48:00Z">
              <w:rPr>
                <w:rFonts w:ascii="Georgia" w:hAnsi="Georgia"/>
                <w:spacing w:val="-1"/>
                <w:sz w:val="32"/>
                <w:szCs w:val="32"/>
              </w:rPr>
            </w:rPrChange>
          </w:rPr>
          <w:t>In both ways, we are blocking the requests unless it’s authenticated (except the requests for generating tokens).</w:t>
        </w:r>
      </w:ins>
    </w:p>
    <w:p w14:paraId="7D675EA1" w14:textId="77777777" w:rsidR="00281BAC" w:rsidRDefault="00281BAC" w:rsidP="00281BAC">
      <w:pPr>
        <w:rPr>
          <w:ins w:id="5514" w:author="rkbansal" w:date="2019-12-04T09:48:00Z"/>
        </w:rPr>
      </w:pPr>
    </w:p>
    <w:p w14:paraId="785EFBBC" w14:textId="472BFBCA" w:rsidR="00281BAC" w:rsidRPr="00281BAC" w:rsidRDefault="00281BAC">
      <w:pPr>
        <w:rPr>
          <w:ins w:id="5515" w:author="rkbansal" w:date="2019-12-04T09:47:00Z"/>
          <w:b/>
          <w:bCs/>
          <w:rPrChange w:id="5516" w:author="rkbansal" w:date="2019-12-04T09:49:00Z">
            <w:rPr>
              <w:ins w:id="5517" w:author="rkbansal" w:date="2019-12-04T09:47:00Z"/>
              <w:rFonts w:ascii="Lucida Sans Unicode" w:hAnsi="Lucida Sans Unicode" w:cs="Lucida Sans Unicode"/>
              <w:spacing w:val="-5"/>
              <w:sz w:val="51"/>
              <w:szCs w:val="51"/>
            </w:rPr>
          </w:rPrChange>
        </w:rPr>
        <w:pPrChange w:id="5518" w:author="rkbansal" w:date="2019-12-04T09:48:00Z">
          <w:pPr>
            <w:pStyle w:val="Heading1"/>
            <w:numPr>
              <w:numId w:val="67"/>
            </w:numPr>
            <w:shd w:val="clear" w:color="auto" w:fill="FFFFFF"/>
            <w:tabs>
              <w:tab w:val="num" w:pos="720"/>
            </w:tabs>
            <w:spacing w:before="468"/>
            <w:ind w:left="720" w:hanging="360"/>
          </w:pPr>
        </w:pPrChange>
      </w:pPr>
      <w:ins w:id="5519" w:author="rkbansal" w:date="2019-12-04T09:47:00Z">
        <w:r w:rsidRPr="00281BAC">
          <w:rPr>
            <w:b/>
            <w:bCs/>
            <w:rPrChange w:id="5520" w:author="rkbansal" w:date="2019-12-04T09:49:00Z">
              <w:rPr>
                <w:rFonts w:ascii="Lucida Sans Unicode" w:hAnsi="Lucida Sans Unicode" w:cs="Lucida Sans Unicode"/>
                <w:spacing w:val="-5"/>
                <w:sz w:val="51"/>
                <w:szCs w:val="51"/>
              </w:rPr>
            </w:rPrChange>
          </w:rPr>
          <w:t>JSON Based Token (JWT)</w:t>
        </w:r>
      </w:ins>
    </w:p>
    <w:p w14:paraId="6EEC494A" w14:textId="77777777" w:rsidR="00281BAC" w:rsidRPr="00281BAC" w:rsidRDefault="00281BAC" w:rsidP="00281BAC">
      <w:pPr>
        <w:pStyle w:val="is"/>
        <w:numPr>
          <w:ilvl w:val="0"/>
          <w:numId w:val="67"/>
        </w:numPr>
        <w:shd w:val="clear" w:color="auto" w:fill="FFFFFF"/>
        <w:spacing w:before="206" w:beforeAutospacing="0" w:after="0" w:afterAutospacing="0"/>
        <w:rPr>
          <w:ins w:id="5521" w:author="rkbansal" w:date="2019-12-04T09:47:00Z"/>
          <w:rFonts w:ascii="Georgia" w:hAnsi="Georgia"/>
          <w:spacing w:val="-1"/>
          <w:sz w:val="28"/>
          <w:szCs w:val="28"/>
          <w:rPrChange w:id="5522" w:author="rkbansal" w:date="2019-12-04T09:49:00Z">
            <w:rPr>
              <w:ins w:id="5523" w:author="rkbansal" w:date="2019-12-04T09:47:00Z"/>
              <w:rFonts w:ascii="Georgia" w:hAnsi="Georgia"/>
              <w:spacing w:val="-1"/>
              <w:sz w:val="32"/>
              <w:szCs w:val="32"/>
            </w:rPr>
          </w:rPrChange>
        </w:rPr>
      </w:pPr>
      <w:ins w:id="5524" w:author="rkbansal" w:date="2019-12-04T09:47:00Z">
        <w:r w:rsidRPr="00281BAC">
          <w:rPr>
            <w:rFonts w:ascii="Georgia" w:hAnsi="Georgia"/>
            <w:spacing w:val="-1"/>
            <w:sz w:val="28"/>
            <w:szCs w:val="28"/>
            <w:rPrChange w:id="5525" w:author="rkbansal" w:date="2019-12-04T09:49:00Z">
              <w:rPr>
                <w:rFonts w:ascii="Georgia" w:hAnsi="Georgia"/>
                <w:spacing w:val="-1"/>
                <w:sz w:val="32"/>
                <w:szCs w:val="32"/>
              </w:rPr>
            </w:rPrChange>
          </w:rPr>
          <w:t>A token is an encoded string, generated by our application (after being authenticated) and sent by the user along each request to allow access to the resources exposed by our application.</w:t>
        </w:r>
      </w:ins>
    </w:p>
    <w:p w14:paraId="79C48E98" w14:textId="77777777" w:rsidR="00281BAC" w:rsidRPr="00281BAC" w:rsidRDefault="00281BAC" w:rsidP="00281BAC">
      <w:pPr>
        <w:pStyle w:val="is"/>
        <w:numPr>
          <w:ilvl w:val="0"/>
          <w:numId w:val="67"/>
        </w:numPr>
        <w:shd w:val="clear" w:color="auto" w:fill="FFFFFF"/>
        <w:spacing w:before="480" w:beforeAutospacing="0" w:after="0" w:afterAutospacing="0"/>
        <w:rPr>
          <w:ins w:id="5526" w:author="rkbansal" w:date="2019-12-04T09:47:00Z"/>
          <w:rFonts w:ascii="Georgia" w:hAnsi="Georgia"/>
          <w:spacing w:val="-1"/>
          <w:sz w:val="28"/>
          <w:szCs w:val="28"/>
          <w:rPrChange w:id="5527" w:author="rkbansal" w:date="2019-12-04T09:49:00Z">
            <w:rPr>
              <w:ins w:id="5528" w:author="rkbansal" w:date="2019-12-04T09:47:00Z"/>
              <w:rFonts w:ascii="Georgia" w:hAnsi="Georgia"/>
              <w:spacing w:val="-1"/>
              <w:sz w:val="32"/>
              <w:szCs w:val="32"/>
            </w:rPr>
          </w:rPrChange>
        </w:rPr>
      </w:pPr>
      <w:ins w:id="5529" w:author="rkbansal" w:date="2019-12-04T09:47:00Z">
        <w:r w:rsidRPr="00281BAC">
          <w:rPr>
            <w:rFonts w:ascii="Georgia" w:hAnsi="Georgia"/>
            <w:spacing w:val="-1"/>
            <w:sz w:val="28"/>
            <w:szCs w:val="28"/>
            <w:rPrChange w:id="5530" w:author="rkbansal" w:date="2019-12-04T09:49:00Z">
              <w:rPr>
                <w:rFonts w:ascii="Georgia" w:hAnsi="Georgia"/>
                <w:spacing w:val="-1"/>
                <w:sz w:val="32"/>
                <w:szCs w:val="32"/>
              </w:rPr>
            </w:rPrChange>
          </w:rPr>
          <w:t>JSON Based Token (JWT) is a JSON-based open standard for creating access tokens. It consists of three parts; header, payload, and signature.</w:t>
        </w:r>
      </w:ins>
    </w:p>
    <w:p w14:paraId="049F6106" w14:textId="77777777" w:rsidR="00281BAC" w:rsidRPr="00281BAC" w:rsidRDefault="00281BAC" w:rsidP="00281BAC">
      <w:pPr>
        <w:pStyle w:val="is"/>
        <w:numPr>
          <w:ilvl w:val="0"/>
          <w:numId w:val="67"/>
        </w:numPr>
        <w:shd w:val="clear" w:color="auto" w:fill="FFFFFF"/>
        <w:spacing w:before="480" w:beforeAutospacing="0" w:after="0" w:afterAutospacing="0"/>
        <w:rPr>
          <w:ins w:id="5531" w:author="rkbansal" w:date="2019-12-04T09:47:00Z"/>
          <w:rFonts w:ascii="Georgia" w:hAnsi="Georgia"/>
          <w:spacing w:val="-1"/>
          <w:sz w:val="28"/>
          <w:szCs w:val="28"/>
          <w:rPrChange w:id="5532" w:author="rkbansal" w:date="2019-12-04T09:49:00Z">
            <w:rPr>
              <w:ins w:id="5533" w:author="rkbansal" w:date="2019-12-04T09:47:00Z"/>
              <w:rFonts w:ascii="Georgia" w:hAnsi="Georgia"/>
              <w:spacing w:val="-1"/>
              <w:sz w:val="32"/>
              <w:szCs w:val="32"/>
            </w:rPr>
          </w:rPrChange>
        </w:rPr>
      </w:pPr>
      <w:ins w:id="5534" w:author="rkbansal" w:date="2019-12-04T09:47:00Z">
        <w:r w:rsidRPr="00281BAC">
          <w:rPr>
            <w:rFonts w:ascii="Georgia" w:hAnsi="Georgia"/>
            <w:spacing w:val="-1"/>
            <w:sz w:val="28"/>
            <w:szCs w:val="28"/>
            <w:rPrChange w:id="5535" w:author="rkbansal" w:date="2019-12-04T09:49:00Z">
              <w:rPr>
                <w:rFonts w:ascii="Georgia" w:hAnsi="Georgia"/>
                <w:spacing w:val="-1"/>
                <w:sz w:val="32"/>
                <w:szCs w:val="32"/>
              </w:rPr>
            </w:rPrChange>
          </w:rPr>
          <w:t>The header contains the hashing algorithm</w:t>
        </w:r>
      </w:ins>
    </w:p>
    <w:p w14:paraId="7159C3C5" w14:textId="01A63610" w:rsidR="00281BAC" w:rsidRPr="00281BAC" w:rsidRDefault="00281BAC">
      <w:pPr>
        <w:pStyle w:val="HTMLPreformatted"/>
        <w:ind w:left="360"/>
        <w:rPr>
          <w:ins w:id="5536" w:author="rkbansal" w:date="2019-12-04T09:47:00Z"/>
          <w:sz w:val="18"/>
          <w:szCs w:val="18"/>
          <w:rPrChange w:id="5537" w:author="rkbansal" w:date="2019-12-04T09:49:00Z">
            <w:rPr>
              <w:ins w:id="5538" w:author="rkbansal" w:date="2019-12-04T09:47:00Z"/>
            </w:rPr>
          </w:rPrChange>
        </w:rPr>
        <w:pPrChange w:id="5539" w:author="rkbansal" w:date="2019-12-04T09:49:00Z">
          <w:pPr>
            <w:pStyle w:val="HTMLPreformatted"/>
            <w:numPr>
              <w:numId w:val="67"/>
            </w:numPr>
            <w:tabs>
              <w:tab w:val="num" w:pos="720"/>
            </w:tabs>
            <w:ind w:left="720" w:hanging="360"/>
          </w:pPr>
        </w:pPrChange>
      </w:pPr>
      <w:ins w:id="5540" w:author="rkbansal" w:date="2019-12-04T09:49:00Z">
        <w:r>
          <w:rPr>
            <w:rStyle w:val="lb"/>
            <w:rFonts w:eastAsiaTheme="majorEastAsia"/>
            <w:spacing w:val="-5"/>
            <w:sz w:val="22"/>
            <w:szCs w:val="22"/>
          </w:rPr>
          <w:tab/>
        </w:r>
      </w:ins>
      <w:ins w:id="5541" w:author="rkbansal" w:date="2019-12-04T09:47:00Z">
        <w:r w:rsidRPr="00281BAC">
          <w:rPr>
            <w:rStyle w:val="lb"/>
            <w:rFonts w:eastAsiaTheme="majorEastAsia"/>
            <w:spacing w:val="-5"/>
            <w:sz w:val="22"/>
            <w:szCs w:val="22"/>
            <w:rPrChange w:id="5542" w:author="rkbansal" w:date="2019-12-04T09:49:00Z">
              <w:rPr>
                <w:rStyle w:val="lb"/>
                <w:rFonts w:eastAsiaTheme="majorEastAsia"/>
                <w:spacing w:val="-5"/>
                <w:sz w:val="24"/>
                <w:szCs w:val="24"/>
              </w:rPr>
            </w:rPrChange>
          </w:rPr>
          <w:t>{type: “JWT”, hash: “HS256”}</w:t>
        </w:r>
      </w:ins>
    </w:p>
    <w:p w14:paraId="1BB85D4C" w14:textId="77777777" w:rsidR="00281BAC" w:rsidRPr="00281BAC" w:rsidRDefault="00281BAC" w:rsidP="00281BAC">
      <w:pPr>
        <w:pStyle w:val="is"/>
        <w:numPr>
          <w:ilvl w:val="0"/>
          <w:numId w:val="67"/>
        </w:numPr>
        <w:shd w:val="clear" w:color="auto" w:fill="FFFFFF"/>
        <w:spacing w:before="480" w:beforeAutospacing="0" w:after="0" w:afterAutospacing="0"/>
        <w:rPr>
          <w:ins w:id="5543" w:author="rkbansal" w:date="2019-12-04T09:47:00Z"/>
          <w:rFonts w:ascii="Georgia" w:hAnsi="Georgia"/>
          <w:spacing w:val="-1"/>
          <w:sz w:val="28"/>
          <w:szCs w:val="28"/>
          <w:rPrChange w:id="5544" w:author="rkbansal" w:date="2019-12-04T09:49:00Z">
            <w:rPr>
              <w:ins w:id="5545" w:author="rkbansal" w:date="2019-12-04T09:47:00Z"/>
              <w:rFonts w:ascii="Georgia" w:hAnsi="Georgia"/>
              <w:spacing w:val="-1"/>
              <w:sz w:val="32"/>
              <w:szCs w:val="32"/>
            </w:rPr>
          </w:rPrChange>
        </w:rPr>
      </w:pPr>
      <w:ins w:id="5546" w:author="rkbansal" w:date="2019-12-04T09:47:00Z">
        <w:r w:rsidRPr="00281BAC">
          <w:rPr>
            <w:rFonts w:ascii="Georgia" w:hAnsi="Georgia"/>
            <w:spacing w:val="-1"/>
            <w:sz w:val="28"/>
            <w:szCs w:val="28"/>
            <w:rPrChange w:id="5547" w:author="rkbansal" w:date="2019-12-04T09:49:00Z">
              <w:rPr>
                <w:rFonts w:ascii="Georgia" w:hAnsi="Georgia"/>
                <w:spacing w:val="-1"/>
                <w:sz w:val="32"/>
                <w:szCs w:val="32"/>
              </w:rPr>
            </w:rPrChange>
          </w:rPr>
          <w:t>The payload contains attributes (username, email, etc) and their values.</w:t>
        </w:r>
      </w:ins>
    </w:p>
    <w:p w14:paraId="0ADFE27D" w14:textId="6074A2C2" w:rsidR="00281BAC" w:rsidRPr="00281BAC" w:rsidRDefault="00281BAC">
      <w:pPr>
        <w:pStyle w:val="HTMLPreformatted"/>
        <w:ind w:left="360"/>
        <w:rPr>
          <w:ins w:id="5548" w:author="rkbansal" w:date="2019-12-04T09:47:00Z"/>
          <w:sz w:val="18"/>
          <w:szCs w:val="18"/>
          <w:rPrChange w:id="5549" w:author="rkbansal" w:date="2019-12-04T09:49:00Z">
            <w:rPr>
              <w:ins w:id="5550" w:author="rkbansal" w:date="2019-12-04T09:47:00Z"/>
            </w:rPr>
          </w:rPrChange>
        </w:rPr>
        <w:pPrChange w:id="5551" w:author="rkbansal" w:date="2019-12-04T09:49:00Z">
          <w:pPr>
            <w:pStyle w:val="HTMLPreformatted"/>
            <w:numPr>
              <w:numId w:val="67"/>
            </w:numPr>
            <w:tabs>
              <w:tab w:val="num" w:pos="720"/>
            </w:tabs>
            <w:ind w:left="720" w:hanging="360"/>
          </w:pPr>
        </w:pPrChange>
      </w:pPr>
      <w:ins w:id="5552" w:author="rkbansal" w:date="2019-12-04T09:49:00Z">
        <w:r>
          <w:rPr>
            <w:rStyle w:val="lb"/>
            <w:rFonts w:eastAsiaTheme="majorEastAsia"/>
            <w:spacing w:val="-5"/>
            <w:sz w:val="22"/>
            <w:szCs w:val="22"/>
          </w:rPr>
          <w:tab/>
        </w:r>
      </w:ins>
      <w:ins w:id="5553" w:author="rkbansal" w:date="2019-12-04T09:47:00Z">
        <w:r w:rsidRPr="00281BAC">
          <w:rPr>
            <w:rStyle w:val="lb"/>
            <w:rFonts w:eastAsiaTheme="majorEastAsia"/>
            <w:spacing w:val="-5"/>
            <w:sz w:val="22"/>
            <w:szCs w:val="22"/>
            <w:rPrChange w:id="5554" w:author="rkbansal" w:date="2019-12-04T09:49:00Z">
              <w:rPr>
                <w:rStyle w:val="lb"/>
                <w:rFonts w:eastAsiaTheme="majorEastAsia"/>
                <w:spacing w:val="-5"/>
                <w:sz w:val="24"/>
                <w:szCs w:val="24"/>
              </w:rPr>
            </w:rPrChange>
          </w:rPr>
          <w:t>{username: "Omar", email: "omar@example.com", admin: true }</w:t>
        </w:r>
      </w:ins>
    </w:p>
    <w:p w14:paraId="4A007986" w14:textId="77777777" w:rsidR="00281BAC" w:rsidRPr="00281BAC" w:rsidRDefault="00281BAC" w:rsidP="00281BAC">
      <w:pPr>
        <w:pStyle w:val="is"/>
        <w:numPr>
          <w:ilvl w:val="0"/>
          <w:numId w:val="67"/>
        </w:numPr>
        <w:shd w:val="clear" w:color="auto" w:fill="FFFFFF"/>
        <w:spacing w:before="480" w:beforeAutospacing="0" w:after="0" w:afterAutospacing="0"/>
        <w:rPr>
          <w:ins w:id="5555" w:author="rkbansal" w:date="2019-12-04T09:47:00Z"/>
          <w:rFonts w:ascii="Georgia" w:hAnsi="Georgia"/>
          <w:spacing w:val="-1"/>
          <w:sz w:val="28"/>
          <w:szCs w:val="28"/>
          <w:rPrChange w:id="5556" w:author="rkbansal" w:date="2019-12-04T09:49:00Z">
            <w:rPr>
              <w:ins w:id="5557" w:author="rkbansal" w:date="2019-12-04T09:47:00Z"/>
              <w:rFonts w:ascii="Georgia" w:hAnsi="Georgia"/>
              <w:spacing w:val="-1"/>
              <w:sz w:val="32"/>
              <w:szCs w:val="32"/>
            </w:rPr>
          </w:rPrChange>
        </w:rPr>
      </w:pPr>
      <w:ins w:id="5558" w:author="rkbansal" w:date="2019-12-04T09:47:00Z">
        <w:r w:rsidRPr="00281BAC">
          <w:rPr>
            <w:rFonts w:ascii="Georgia" w:hAnsi="Georgia"/>
            <w:spacing w:val="-1"/>
            <w:sz w:val="28"/>
            <w:szCs w:val="28"/>
            <w:rPrChange w:id="5559" w:author="rkbansal" w:date="2019-12-04T09:49:00Z">
              <w:rPr>
                <w:rFonts w:ascii="Georgia" w:hAnsi="Georgia"/>
                <w:spacing w:val="-1"/>
                <w:sz w:val="32"/>
                <w:szCs w:val="32"/>
              </w:rPr>
            </w:rPrChange>
          </w:rPr>
          <w:t>The signature is hashing of: </w:t>
        </w:r>
        <w:r w:rsidRPr="00281BAC">
          <w:rPr>
            <w:rStyle w:val="HTMLCode"/>
            <w:spacing w:val="-1"/>
            <w:sz w:val="18"/>
            <w:szCs w:val="18"/>
            <w:rPrChange w:id="5560" w:author="rkbansal" w:date="2019-12-04T09:49:00Z">
              <w:rPr>
                <w:rStyle w:val="HTMLCode"/>
                <w:spacing w:val="-1"/>
              </w:rPr>
            </w:rPrChange>
          </w:rPr>
          <w:t>Header + “.” + Payload + Secret key</w:t>
        </w:r>
      </w:ins>
    </w:p>
    <w:p w14:paraId="6EB09037" w14:textId="77777777" w:rsidR="00281BAC" w:rsidRDefault="00281BAC">
      <w:pPr>
        <w:ind w:left="720"/>
        <w:rPr>
          <w:ins w:id="5561" w:author="rkbansal" w:date="2019-12-04T09:27:00Z"/>
        </w:rPr>
        <w:pPrChange w:id="5562" w:author="rkbansal" w:date="2019-12-04T09:49:00Z">
          <w:pPr>
            <w:numPr>
              <w:numId w:val="67"/>
            </w:numPr>
            <w:tabs>
              <w:tab w:val="num" w:pos="720"/>
            </w:tabs>
            <w:ind w:left="720" w:hanging="360"/>
          </w:pPr>
        </w:pPrChange>
      </w:pPr>
    </w:p>
    <w:p w14:paraId="52D411EA" w14:textId="7594C6FD" w:rsidR="001C239E" w:rsidRDefault="00457EC3" w:rsidP="00457EC3">
      <w:pPr>
        <w:rPr>
          <w:ins w:id="5563" w:author="rkbansal" w:date="2019-12-04T09:49:00Z"/>
          <w:b/>
          <w:bCs/>
        </w:rPr>
      </w:pPr>
      <w:ins w:id="5564" w:author="rkbansal" w:date="2019-12-04T09:27:00Z">
        <w:r w:rsidRPr="00281BAC">
          <w:rPr>
            <w:b/>
            <w:bCs/>
            <w:rPrChange w:id="5565" w:author="rkbansal" w:date="2019-12-04T09:49:00Z">
              <w:rPr/>
            </w:rPrChange>
          </w:rPr>
          <w:t>Steps:</w:t>
        </w:r>
      </w:ins>
    </w:p>
    <w:p w14:paraId="7861859B" w14:textId="313766D3" w:rsidR="00281BAC" w:rsidRDefault="00281BAC" w:rsidP="00457EC3">
      <w:pPr>
        <w:rPr>
          <w:ins w:id="5566" w:author="rkbansal" w:date="2019-12-04T09:51:00Z"/>
          <w:b/>
          <w:bCs/>
        </w:rPr>
      </w:pPr>
      <w:ins w:id="5567" w:author="rkbansal" w:date="2019-12-04T09:50:00Z">
        <w:r>
          <w:rPr>
            <w:b/>
            <w:bCs/>
          </w:rPr>
          <w:t xml:space="preserve">To implement the Authentication Service </w:t>
        </w:r>
      </w:ins>
      <w:ins w:id="5568" w:author="rkbansal" w:date="2019-12-04T09:51:00Z">
        <w:r>
          <w:rPr>
            <w:b/>
            <w:bCs/>
          </w:rPr>
          <w:t xml:space="preserve">there are two major steps </w:t>
        </w:r>
      </w:ins>
      <w:ins w:id="5569" w:author="rkbansal" w:date="2019-12-04T09:57:00Z">
        <w:r w:rsidR="00C404D2">
          <w:rPr>
            <w:b/>
            <w:bCs/>
          </w:rPr>
          <w:t>:</w:t>
        </w:r>
      </w:ins>
    </w:p>
    <w:p w14:paraId="1647706A" w14:textId="4039BE32" w:rsidR="00281BAC" w:rsidRDefault="00281BAC" w:rsidP="00281BAC">
      <w:pPr>
        <w:pStyle w:val="ListParagraph"/>
        <w:numPr>
          <w:ilvl w:val="0"/>
          <w:numId w:val="68"/>
        </w:numPr>
        <w:rPr>
          <w:ins w:id="5570" w:author="rkbansal" w:date="2019-12-04T09:57:00Z"/>
        </w:rPr>
      </w:pPr>
      <w:ins w:id="5571" w:author="rkbansal" w:date="2019-12-04T09:51:00Z">
        <w:r w:rsidRPr="00281BAC">
          <w:rPr>
            <w:rPrChange w:id="5572" w:author="rkbansal" w:date="2019-12-04T09:52:00Z">
              <w:rPr>
                <w:b/>
                <w:bCs/>
              </w:rPr>
            </w:rPrChange>
          </w:rPr>
          <w:t>N</w:t>
        </w:r>
      </w:ins>
      <w:ins w:id="5573" w:author="rkbansal" w:date="2019-12-04T09:50:00Z">
        <w:r w:rsidRPr="00281BAC">
          <w:t>eed to change in the gateway-service(gatew</w:t>
        </w:r>
      </w:ins>
      <w:ins w:id="5574" w:author="rkbansal" w:date="2019-12-04T09:51:00Z">
        <w:r w:rsidRPr="00281BAC">
          <w:t xml:space="preserve">ay-zuul) </w:t>
        </w:r>
      </w:ins>
      <w:ins w:id="5575" w:author="rkbansal" w:date="2019-12-04T09:52:00Z">
        <w:r w:rsidRPr="00281BAC">
          <w:rPr>
            <w:rPrChange w:id="5576" w:author="rkbansal" w:date="2019-12-04T09:52:00Z">
              <w:rPr>
                <w:b/>
                <w:bCs/>
              </w:rPr>
            </w:rPrChange>
          </w:rPr>
          <w:t>previously created project.</w:t>
        </w:r>
      </w:ins>
    </w:p>
    <w:p w14:paraId="02426D4B" w14:textId="11480BB9" w:rsidR="003B085B" w:rsidRPr="00281BAC" w:rsidRDefault="003B085B">
      <w:pPr>
        <w:pStyle w:val="ListParagraph"/>
        <w:numPr>
          <w:ilvl w:val="0"/>
          <w:numId w:val="68"/>
        </w:numPr>
        <w:rPr>
          <w:ins w:id="5577" w:author="rkbansal" w:date="2019-12-04T09:51:00Z"/>
          <w:rPrChange w:id="5578" w:author="rkbansal" w:date="2019-12-04T09:52:00Z">
            <w:rPr>
              <w:ins w:id="5579" w:author="rkbansal" w:date="2019-12-04T09:51:00Z"/>
              <w:b/>
              <w:bCs/>
            </w:rPr>
          </w:rPrChange>
        </w:rPr>
        <w:pPrChange w:id="5580" w:author="rkbansal" w:date="2019-12-04T09:52:00Z">
          <w:pPr>
            <w:pStyle w:val="ListParagraph"/>
            <w:numPr>
              <w:numId w:val="19"/>
            </w:numPr>
            <w:ind w:hanging="360"/>
          </w:pPr>
        </w:pPrChange>
      </w:pPr>
      <w:ins w:id="5581" w:author="rkbansal" w:date="2019-12-04T09:57:00Z">
        <w:r>
          <w:t>Create Authentication Ser</w:t>
        </w:r>
      </w:ins>
      <w:ins w:id="5582" w:author="rkbansal" w:date="2019-12-04T09:58:00Z">
        <w:r>
          <w:t>vice</w:t>
        </w:r>
      </w:ins>
    </w:p>
    <w:p w14:paraId="4CFEC1D6" w14:textId="2FD17F0D" w:rsidR="00281BAC" w:rsidRDefault="00281BAC" w:rsidP="00457EC3">
      <w:pPr>
        <w:rPr>
          <w:ins w:id="5583" w:author="rkbansal" w:date="2019-12-04T09:52:00Z"/>
          <w:b/>
          <w:bCs/>
        </w:rPr>
      </w:pPr>
    </w:p>
    <w:p w14:paraId="65AB09E6" w14:textId="3E8B2683" w:rsidR="00281BAC" w:rsidRPr="00955D2A" w:rsidRDefault="00955D2A">
      <w:pPr>
        <w:rPr>
          <w:ins w:id="5584" w:author="rkbansal" w:date="2019-12-04T09:57:00Z"/>
          <w:b/>
          <w:bCs/>
          <w:color w:val="4472C4" w:themeColor="accent1"/>
          <w:rPrChange w:id="5585" w:author="rkbansal" w:date="2019-12-04T10:00:00Z">
            <w:rPr>
              <w:ins w:id="5586" w:author="rkbansal" w:date="2019-12-04T09:57:00Z"/>
            </w:rPr>
          </w:rPrChange>
        </w:rPr>
        <w:pPrChange w:id="5587" w:author="rkbansal" w:date="2019-12-04T10:00:00Z">
          <w:pPr>
            <w:pStyle w:val="ListParagraph"/>
            <w:numPr>
              <w:numId w:val="70"/>
            </w:numPr>
            <w:ind w:left="1080" w:hanging="720"/>
          </w:pPr>
        </w:pPrChange>
      </w:pPr>
      <w:ins w:id="5588" w:author="rkbansal" w:date="2019-12-04T10:00:00Z">
        <w:r>
          <w:rPr>
            <w:b/>
            <w:bCs/>
            <w:color w:val="4472C4" w:themeColor="accent1"/>
          </w:rPr>
          <w:t xml:space="preserve">I.  </w:t>
        </w:r>
      </w:ins>
      <w:ins w:id="5589" w:author="rkbansal" w:date="2019-12-04T09:53:00Z">
        <w:r w:rsidR="00281BAC" w:rsidRPr="00955D2A">
          <w:rPr>
            <w:b/>
            <w:bCs/>
            <w:color w:val="4472C4" w:themeColor="accent1"/>
            <w:rPrChange w:id="5590" w:author="rkbansal" w:date="2019-12-04T10:00:00Z">
              <w:rPr/>
            </w:rPrChange>
          </w:rPr>
          <w:t>Need to change in the gateway-service(gateway-zuul) previously created project</w:t>
        </w:r>
      </w:ins>
    </w:p>
    <w:p w14:paraId="02F5C2AB" w14:textId="77777777" w:rsidR="00AD1B49" w:rsidRDefault="00C404D2">
      <w:pPr>
        <w:pStyle w:val="is"/>
        <w:shd w:val="clear" w:color="auto" w:fill="FFFFFF"/>
        <w:spacing w:before="206" w:beforeAutospacing="0" w:after="0" w:afterAutospacing="0"/>
        <w:rPr>
          <w:ins w:id="5591" w:author="rkbansal" w:date="2019-12-11T09:39:00Z"/>
          <w:rFonts w:ascii="Georgia" w:hAnsi="Georgia"/>
          <w:spacing w:val="-1"/>
        </w:rPr>
      </w:pPr>
      <w:ins w:id="5592" w:author="rkbansal" w:date="2019-12-04T09:57:00Z">
        <w:r w:rsidRPr="00DA3CC4">
          <w:rPr>
            <w:rFonts w:ascii="Georgia" w:hAnsi="Georgia"/>
            <w:spacing w:val="-1"/>
          </w:rPr>
          <w:t xml:space="preserve">In the gateway, we need to do two things: </w:t>
        </w:r>
      </w:ins>
    </w:p>
    <w:p w14:paraId="586AEAE8" w14:textId="77777777" w:rsidR="00AD1B49" w:rsidRDefault="00C404D2" w:rsidP="00AD1B49">
      <w:pPr>
        <w:pStyle w:val="is"/>
        <w:numPr>
          <w:ilvl w:val="1"/>
          <w:numId w:val="54"/>
        </w:numPr>
        <w:shd w:val="clear" w:color="auto" w:fill="FFFFFF"/>
        <w:spacing w:before="206" w:beforeAutospacing="0" w:after="0" w:afterAutospacing="0"/>
        <w:rPr>
          <w:ins w:id="5593" w:author="rkbansal" w:date="2019-12-11T09:39:00Z"/>
          <w:rFonts w:ascii="Georgia" w:hAnsi="Georgia"/>
          <w:spacing w:val="-1"/>
        </w:rPr>
      </w:pPr>
      <w:ins w:id="5594" w:author="rkbansal" w:date="2019-12-04T09:57:00Z">
        <w:r w:rsidRPr="00DA3CC4">
          <w:rPr>
            <w:rFonts w:ascii="Georgia" w:hAnsi="Georgia"/>
            <w:spacing w:val="-1"/>
          </w:rPr>
          <w:t xml:space="preserve">validate tokens with every request, and </w:t>
        </w:r>
      </w:ins>
    </w:p>
    <w:p w14:paraId="3C651EAA" w14:textId="12826073" w:rsidR="00C404D2" w:rsidRPr="00DA3CC4" w:rsidRDefault="00C404D2">
      <w:pPr>
        <w:pStyle w:val="is"/>
        <w:numPr>
          <w:ilvl w:val="1"/>
          <w:numId w:val="54"/>
        </w:numPr>
        <w:shd w:val="clear" w:color="auto" w:fill="FFFFFF"/>
        <w:spacing w:before="206" w:beforeAutospacing="0" w:after="0" w:afterAutospacing="0"/>
        <w:rPr>
          <w:ins w:id="5595" w:author="rkbansal" w:date="2019-12-04T09:57:00Z"/>
          <w:rFonts w:ascii="Georgia" w:hAnsi="Georgia"/>
          <w:spacing w:val="-1"/>
        </w:rPr>
        <w:pPrChange w:id="5596" w:author="rkbansal" w:date="2019-12-11T09:39:00Z">
          <w:pPr>
            <w:pStyle w:val="is"/>
            <w:numPr>
              <w:numId w:val="70"/>
            </w:numPr>
            <w:shd w:val="clear" w:color="auto" w:fill="FFFFFF"/>
            <w:spacing w:before="206" w:beforeAutospacing="0" w:after="0" w:afterAutospacing="0"/>
            <w:ind w:left="1080" w:hanging="720"/>
          </w:pPr>
        </w:pPrChange>
      </w:pPr>
      <w:ins w:id="5597" w:author="rkbansal" w:date="2019-12-04T09:57:00Z">
        <w:r w:rsidRPr="00DA3CC4">
          <w:rPr>
            <w:rFonts w:ascii="Georgia" w:hAnsi="Georgia"/>
            <w:spacing w:val="-1"/>
          </w:rPr>
          <w:t>prevent all unauthenticated requests to our services. Fair enough?</w:t>
        </w:r>
      </w:ins>
    </w:p>
    <w:p w14:paraId="23B30F78" w14:textId="77777777" w:rsidR="001C6375" w:rsidRDefault="006B4980" w:rsidP="001C6375">
      <w:pPr>
        <w:rPr>
          <w:ins w:id="5598" w:author="rkbansal" w:date="2019-12-04T10:01:00Z"/>
          <w:b/>
          <w:bCs/>
          <w:color w:val="C45911" w:themeColor="accent2" w:themeShade="BF"/>
        </w:rPr>
      </w:pPr>
      <w:ins w:id="5599" w:author="rkbansal" w:date="2019-12-04T09:53:00Z">
        <w:r w:rsidRPr="006B4980">
          <w:rPr>
            <w:b/>
            <w:bCs/>
            <w:color w:val="C45911" w:themeColor="accent2" w:themeShade="BF"/>
            <w:rPrChange w:id="5600" w:author="rkbansal" w:date="2019-12-04T09:53:00Z">
              <w:rPr>
                <w:b/>
                <w:bCs/>
                <w:color w:val="4472C4" w:themeColor="accent1"/>
              </w:rPr>
            </w:rPrChange>
          </w:rPr>
          <w:sym w:font="Wingdings" w:char="F0E0"/>
        </w:r>
        <w:r w:rsidR="00281BAC" w:rsidRPr="006B4980">
          <w:rPr>
            <w:b/>
            <w:bCs/>
            <w:color w:val="C45911" w:themeColor="accent2" w:themeShade="BF"/>
            <w:rPrChange w:id="5601" w:author="rkbansal" w:date="2019-12-04T09:53:00Z">
              <w:rPr>
                <w:b/>
                <w:bCs/>
                <w:color w:val="4472C4" w:themeColor="accent1"/>
              </w:rPr>
            </w:rPrChange>
          </w:rPr>
          <w:t>Steps:</w:t>
        </w:r>
      </w:ins>
    </w:p>
    <w:p w14:paraId="07DC078B" w14:textId="331EF0D5" w:rsidR="00C404D2" w:rsidRDefault="00C404D2" w:rsidP="001C6375">
      <w:pPr>
        <w:pStyle w:val="ListParagraph"/>
        <w:numPr>
          <w:ilvl w:val="0"/>
          <w:numId w:val="19"/>
        </w:numPr>
        <w:rPr>
          <w:ins w:id="5602" w:author="rkbansal" w:date="2019-12-04T10:03:00Z"/>
          <w:spacing w:val="-1"/>
        </w:rPr>
      </w:pPr>
      <w:ins w:id="5603" w:author="rkbansal" w:date="2019-12-04T09:57:00Z">
        <w:r w:rsidRPr="001C6375">
          <w:rPr>
            <w:spacing w:val="-1"/>
            <w:rPrChange w:id="5604" w:author="rkbansal" w:date="2019-12-04T10:01:00Z">
              <w:rPr/>
            </w:rPrChange>
          </w:rPr>
          <w:t>In the </w:t>
        </w:r>
        <w:r w:rsidRPr="001C6375">
          <w:rPr>
            <w:rStyle w:val="HTMLCode"/>
            <w:rFonts w:ascii="Georgia" w:eastAsiaTheme="majorEastAsia" w:hAnsi="Georgia"/>
            <w:spacing w:val="-1"/>
            <w:sz w:val="24"/>
            <w:szCs w:val="24"/>
          </w:rPr>
          <w:t>pom.xml</w:t>
        </w:r>
        <w:r w:rsidRPr="001C6375">
          <w:rPr>
            <w:spacing w:val="-1"/>
            <w:rPrChange w:id="5605" w:author="rkbansal" w:date="2019-12-04T10:01:00Z">
              <w:rPr/>
            </w:rPrChange>
          </w:rPr>
          <w:t> add spring security and JWT dependencies.</w:t>
        </w:r>
      </w:ins>
    </w:p>
    <w:p w14:paraId="4509F2AC" w14:textId="5C32784E" w:rsidR="003E03B0" w:rsidRDefault="003E03B0" w:rsidP="003E03B0">
      <w:pPr>
        <w:pStyle w:val="ListParagraph"/>
        <w:rPr>
          <w:ins w:id="5606" w:author="rkbansal" w:date="2019-12-04T10:03:00Z"/>
          <w:spacing w:val="-1"/>
        </w:rPr>
      </w:pPr>
      <w:ins w:id="5607" w:author="rkbansal" w:date="2019-12-04T10:03:00Z">
        <w:r>
          <w:rPr>
            <w:noProof/>
          </w:rPr>
          <w:drawing>
            <wp:inline distT="0" distB="0" distL="0" distR="0" wp14:anchorId="0C56B785" wp14:editId="75CB28DA">
              <wp:extent cx="4219575" cy="13335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19575" cy="1333500"/>
                      </a:xfrm>
                      <a:prstGeom prst="rect">
                        <a:avLst/>
                      </a:prstGeom>
                    </pic:spPr>
                  </pic:pic>
                </a:graphicData>
              </a:graphic>
            </wp:inline>
          </w:drawing>
        </w:r>
      </w:ins>
    </w:p>
    <w:p w14:paraId="173E3296" w14:textId="2E90916B" w:rsidR="000A3C20" w:rsidRDefault="000A3C20" w:rsidP="000A3C20">
      <w:pPr>
        <w:pStyle w:val="ListParagraph"/>
        <w:numPr>
          <w:ilvl w:val="0"/>
          <w:numId w:val="19"/>
        </w:numPr>
        <w:rPr>
          <w:ins w:id="5608" w:author="rkbansal" w:date="2019-12-05T10:11:00Z"/>
          <w:spacing w:val="-1"/>
        </w:rPr>
      </w:pPr>
      <w:ins w:id="5609" w:author="rkbansal" w:date="2019-12-04T10:04:00Z">
        <w:r>
          <w:rPr>
            <w:spacing w:val="-1"/>
          </w:rPr>
          <w:t>Made changes in the application.properties</w:t>
        </w:r>
      </w:ins>
    </w:p>
    <w:p w14:paraId="7B278E35" w14:textId="0C87C6E6" w:rsidR="00AB7131" w:rsidRPr="001C6375" w:rsidRDefault="000E23E5">
      <w:pPr>
        <w:pStyle w:val="ListParagraph"/>
        <w:rPr>
          <w:ins w:id="5610" w:author="rkbansal" w:date="2019-12-04T09:57:00Z"/>
          <w:spacing w:val="-1"/>
          <w:rPrChange w:id="5611" w:author="rkbansal" w:date="2019-12-04T10:01:00Z">
            <w:rPr>
              <w:ins w:id="5612" w:author="rkbansal" w:date="2019-12-04T09:57:00Z"/>
            </w:rPr>
          </w:rPrChange>
        </w:rPr>
        <w:pPrChange w:id="5613" w:author="rkbansal" w:date="2019-12-05T10:11:00Z">
          <w:pPr>
            <w:pStyle w:val="is"/>
            <w:numPr>
              <w:numId w:val="70"/>
            </w:numPr>
            <w:shd w:val="clear" w:color="auto" w:fill="FFFFFF"/>
            <w:spacing w:before="480" w:beforeAutospacing="0" w:after="0" w:afterAutospacing="0"/>
            <w:ind w:left="1080" w:hanging="720"/>
          </w:pPr>
        </w:pPrChange>
      </w:pPr>
      <w:ins w:id="5614" w:author="rkbansal" w:date="2020-04-04T20:35:00Z">
        <w:r>
          <w:rPr>
            <w:noProof/>
          </w:rPr>
          <w:lastRenderedPageBreak/>
          <w:drawing>
            <wp:inline distT="0" distB="0" distL="0" distR="0" wp14:anchorId="4FE60D6A" wp14:editId="479D8DA0">
              <wp:extent cx="7448550" cy="15716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448550" cy="1571625"/>
                      </a:xfrm>
                      <a:prstGeom prst="rect">
                        <a:avLst/>
                      </a:prstGeom>
                    </pic:spPr>
                  </pic:pic>
                </a:graphicData>
              </a:graphic>
            </wp:inline>
          </w:drawing>
        </w:r>
      </w:ins>
    </w:p>
    <w:p w14:paraId="4FFEE3EC" w14:textId="160A2A89" w:rsidR="001C0C12" w:rsidRDefault="001C0C12" w:rsidP="00E267F2">
      <w:pPr>
        <w:pStyle w:val="ListParagraph"/>
        <w:numPr>
          <w:ilvl w:val="0"/>
          <w:numId w:val="19"/>
        </w:numPr>
        <w:rPr>
          <w:ins w:id="5615" w:author="rkbansal" w:date="2019-12-20T21:20:00Z"/>
          <w:spacing w:val="-1"/>
          <w:shd w:val="clear" w:color="auto" w:fill="FFFFFF"/>
        </w:rPr>
      </w:pPr>
      <w:ins w:id="5616" w:author="rkbansal" w:date="2019-12-20T21:19:00Z">
        <w:r>
          <w:rPr>
            <w:spacing w:val="-1"/>
            <w:shd w:val="clear" w:color="auto" w:fill="FFFFFF"/>
          </w:rPr>
          <w:t>Three Java Classes need to be created</w:t>
        </w:r>
      </w:ins>
    </w:p>
    <w:p w14:paraId="1F0E9599" w14:textId="5340595C" w:rsidR="00BE4BC2" w:rsidRDefault="00BE4BC2">
      <w:pPr>
        <w:pStyle w:val="ListParagraph"/>
        <w:numPr>
          <w:ilvl w:val="1"/>
          <w:numId w:val="19"/>
        </w:numPr>
        <w:rPr>
          <w:ins w:id="5617" w:author="rkbansal" w:date="2020-02-15T12:35:00Z"/>
          <w:spacing w:val="-1"/>
          <w:shd w:val="clear" w:color="auto" w:fill="FFFFFF"/>
        </w:rPr>
      </w:pPr>
      <w:ins w:id="5618" w:author="rkbansal" w:date="2019-12-20T21:20:00Z">
        <w:r>
          <w:rPr>
            <w:spacing w:val="-1"/>
            <w:shd w:val="clear" w:color="auto" w:fill="FFFFFF"/>
          </w:rPr>
          <w:t>SecurityTokenConfig</w:t>
        </w:r>
      </w:ins>
    </w:p>
    <w:p w14:paraId="3A498AED" w14:textId="3F13E4CF" w:rsidR="00BE4BC2" w:rsidRPr="00BE4BC2" w:rsidRDefault="00BE4BC2" w:rsidP="00BE4BC2">
      <w:pPr>
        <w:pStyle w:val="ListParagraph"/>
        <w:numPr>
          <w:ilvl w:val="1"/>
          <w:numId w:val="19"/>
        </w:numPr>
        <w:rPr>
          <w:ins w:id="5619" w:author="rkbansal" w:date="2019-12-20T21:20:00Z"/>
          <w:spacing w:val="-1"/>
          <w:shd w:val="clear" w:color="auto" w:fill="FFFFFF"/>
          <w:rPrChange w:id="5620" w:author="rkbansal" w:date="2019-12-20T21:20:00Z">
            <w:rPr>
              <w:ins w:id="5621" w:author="rkbansal" w:date="2019-12-20T21:20:00Z"/>
              <w:rFonts w:asciiTheme="minorHAnsi" w:hAnsiTheme="minorHAnsi" w:cstheme="minorHAnsi"/>
              <w:b/>
              <w:bCs/>
              <w:spacing w:val="-1"/>
              <w:sz w:val="22"/>
              <w:szCs w:val="22"/>
              <w:shd w:val="clear" w:color="auto" w:fill="FFFFFF"/>
            </w:rPr>
          </w:rPrChange>
        </w:rPr>
      </w:pPr>
      <w:ins w:id="5622" w:author="rkbansal" w:date="2019-12-20T21:20:00Z">
        <w:r w:rsidRPr="00632EED">
          <w:rPr>
            <w:rFonts w:asciiTheme="minorHAnsi" w:hAnsiTheme="minorHAnsi" w:cstheme="minorHAnsi"/>
            <w:b/>
            <w:bCs/>
            <w:spacing w:val="-1"/>
            <w:sz w:val="22"/>
            <w:szCs w:val="22"/>
            <w:shd w:val="clear" w:color="auto" w:fill="FFFFFF"/>
          </w:rPr>
          <w:t>JwtTokenAuthenticationFilter</w:t>
        </w:r>
      </w:ins>
    </w:p>
    <w:p w14:paraId="793DB129" w14:textId="486A9AC2" w:rsidR="00BE4BC2" w:rsidRPr="00AA68C6" w:rsidRDefault="00BE4BC2">
      <w:pPr>
        <w:pStyle w:val="ListParagraph"/>
        <w:numPr>
          <w:ilvl w:val="1"/>
          <w:numId w:val="19"/>
        </w:numPr>
        <w:rPr>
          <w:ins w:id="5623" w:author="rkbansal" w:date="2020-02-15T12:36:00Z"/>
          <w:spacing w:val="-1"/>
          <w:shd w:val="clear" w:color="auto" w:fill="FFFFFF"/>
          <w:rPrChange w:id="5624" w:author="rkbansal" w:date="2020-02-15T12:36:00Z">
            <w:rPr>
              <w:ins w:id="5625" w:author="rkbansal" w:date="2020-02-15T12:36:00Z"/>
              <w:rFonts w:asciiTheme="minorHAnsi" w:hAnsiTheme="minorHAnsi" w:cstheme="minorHAnsi"/>
              <w:b/>
              <w:bCs/>
              <w:spacing w:val="-1"/>
              <w:shd w:val="clear" w:color="auto" w:fill="FFFFFF"/>
            </w:rPr>
          </w:rPrChange>
        </w:rPr>
      </w:pPr>
      <w:ins w:id="5626" w:author="rkbansal" w:date="2019-12-20T21:20:00Z">
        <w:r w:rsidRPr="00632EED">
          <w:rPr>
            <w:rFonts w:asciiTheme="minorHAnsi" w:hAnsiTheme="minorHAnsi" w:cstheme="minorHAnsi"/>
            <w:b/>
            <w:bCs/>
            <w:spacing w:val="-1"/>
            <w:shd w:val="clear" w:color="auto" w:fill="FFFFFF"/>
          </w:rPr>
          <w:t>JwtConfig</w:t>
        </w:r>
      </w:ins>
    </w:p>
    <w:p w14:paraId="27F738A4" w14:textId="77777777" w:rsidR="00AA68C6" w:rsidRDefault="00AA68C6" w:rsidP="00AA68C6">
      <w:pPr>
        <w:pStyle w:val="ListParagraph"/>
        <w:numPr>
          <w:ilvl w:val="1"/>
          <w:numId w:val="19"/>
        </w:numPr>
        <w:rPr>
          <w:ins w:id="5627" w:author="rkbansal" w:date="2020-02-15T12:36:00Z"/>
          <w:spacing w:val="-1"/>
          <w:shd w:val="clear" w:color="auto" w:fill="FFFFFF"/>
        </w:rPr>
      </w:pPr>
      <w:ins w:id="5628" w:author="rkbansal" w:date="2020-02-15T12:36:00Z">
        <w:r w:rsidRPr="001B53B3">
          <w:rPr>
            <w:spacing w:val="-1"/>
            <w:shd w:val="clear" w:color="auto" w:fill="FFFFFF"/>
          </w:rPr>
          <w:t>JwtAuthenticationEntryPoint</w:t>
        </w:r>
        <w:r>
          <w:rPr>
            <w:spacing w:val="-1"/>
            <w:shd w:val="clear" w:color="auto" w:fill="FFFFFF"/>
          </w:rPr>
          <w:t xml:space="preserve"> – to handle an authorized attempts</w:t>
        </w:r>
      </w:ins>
    </w:p>
    <w:p w14:paraId="537F8EEE" w14:textId="77777777" w:rsidR="00723EB8" w:rsidRPr="00632EED" w:rsidRDefault="00723EB8" w:rsidP="00723EB8">
      <w:pPr>
        <w:pStyle w:val="ListParagraph"/>
        <w:numPr>
          <w:ilvl w:val="0"/>
          <w:numId w:val="19"/>
        </w:numPr>
        <w:rPr>
          <w:ins w:id="5629" w:author="rkbansal" w:date="2019-12-20T21:21:00Z"/>
          <w:b/>
          <w:bCs/>
          <w:color w:val="C45911" w:themeColor="accent2" w:themeShade="BF"/>
          <w:sz w:val="20"/>
          <w:szCs w:val="20"/>
        </w:rPr>
      </w:pPr>
      <w:ins w:id="5630" w:author="rkbansal" w:date="2019-12-20T21:21:00Z">
        <w:r w:rsidRPr="00901B9A">
          <w:rPr>
            <w:spacing w:val="-1"/>
            <w:shd w:val="clear" w:color="auto" w:fill="FFFFFF"/>
          </w:rPr>
          <w:t>To define our security configurations, create a class</w:t>
        </w:r>
        <w:r>
          <w:rPr>
            <w:spacing w:val="-1"/>
            <w:shd w:val="clear" w:color="auto" w:fill="FFFFFF"/>
          </w:rPr>
          <w:t>,</w:t>
        </w:r>
        <w:r w:rsidRPr="00901B9A">
          <w:rPr>
            <w:spacing w:val="-1"/>
            <w:shd w:val="clear" w:color="auto" w:fill="FFFFFF"/>
          </w:rPr>
          <w:t xml:space="preserve"> and annotated with </w:t>
        </w:r>
        <w:r w:rsidRPr="00901B9A">
          <w:rPr>
            <w:rStyle w:val="HTMLCode"/>
            <w:rFonts w:eastAsiaTheme="majorEastAsia"/>
            <w:spacing w:val="-1"/>
          </w:rPr>
          <w:t>@EnableWebSecurity</w:t>
        </w:r>
        <w:r w:rsidRPr="00901B9A">
          <w:rPr>
            <w:spacing w:val="-1"/>
            <w:shd w:val="clear" w:color="auto" w:fill="FFFFFF"/>
          </w:rPr>
          <w:t>,</w:t>
        </w:r>
        <w:r>
          <w:rPr>
            <w:spacing w:val="-1"/>
            <w:shd w:val="clear" w:color="auto" w:fill="FFFFFF"/>
          </w:rPr>
          <w:t xml:space="preserve"> </w:t>
        </w:r>
        <w:r w:rsidRPr="00901B9A">
          <w:rPr>
            <w:spacing w:val="-1"/>
            <w:shd w:val="clear" w:color="auto" w:fill="FFFFFF"/>
          </w:rPr>
          <w:t>and</w:t>
        </w:r>
        <w:r>
          <w:rPr>
            <w:spacing w:val="-1"/>
            <w:shd w:val="clear" w:color="auto" w:fill="FFFFFF"/>
          </w:rPr>
          <w:t xml:space="preserve"> e</w:t>
        </w:r>
        <w:r w:rsidRPr="00901B9A">
          <w:rPr>
            <w:spacing w:val="-1"/>
            <w:shd w:val="clear" w:color="auto" w:fill="FFFFFF"/>
          </w:rPr>
          <w:t>xtends </w:t>
        </w:r>
        <w:r w:rsidRPr="00901B9A">
          <w:rPr>
            <w:rStyle w:val="HTMLCode"/>
            <w:rFonts w:eastAsiaTheme="majorEastAsia"/>
            <w:spacing w:val="-1"/>
          </w:rPr>
          <w:t>WebSecurityConfigurerAdapter</w:t>
        </w:r>
        <w:r w:rsidRPr="00901B9A">
          <w:rPr>
            <w:spacing w:val="-1"/>
            <w:shd w:val="clear" w:color="auto" w:fill="FFFFFF"/>
          </w:rPr>
          <w:t> class to override and provide our own custom security configurations.</w:t>
        </w:r>
      </w:ins>
    </w:p>
    <w:p w14:paraId="5F9B2324" w14:textId="77777777" w:rsidR="00723EB8" w:rsidRPr="00632EED" w:rsidRDefault="00723EB8" w:rsidP="00723EB8">
      <w:pPr>
        <w:pStyle w:val="ListParagraph"/>
        <w:rPr>
          <w:ins w:id="5631" w:author="rkbansal" w:date="2019-12-20T21:21:00Z"/>
          <w:b/>
          <w:bCs/>
          <w:color w:val="C45911" w:themeColor="accent2" w:themeShade="BF"/>
          <w:sz w:val="20"/>
          <w:szCs w:val="20"/>
        </w:rPr>
      </w:pPr>
    </w:p>
    <w:p w14:paraId="5D9FFE62" w14:textId="3A770D48" w:rsidR="00723EB8" w:rsidRPr="00901B9A" w:rsidRDefault="00D85EA5" w:rsidP="00723EB8">
      <w:pPr>
        <w:pStyle w:val="ListParagraph"/>
        <w:rPr>
          <w:ins w:id="5632" w:author="rkbansal" w:date="2019-12-20T21:21:00Z"/>
          <w:b/>
          <w:bCs/>
          <w:color w:val="C45911" w:themeColor="accent2" w:themeShade="BF"/>
          <w:sz w:val="20"/>
          <w:szCs w:val="20"/>
        </w:rPr>
      </w:pPr>
      <w:ins w:id="5633" w:author="rkbansal" w:date="2020-04-04T20:41:00Z">
        <w:r>
          <w:rPr>
            <w:noProof/>
          </w:rPr>
          <w:drawing>
            <wp:inline distT="0" distB="0" distL="0" distR="0" wp14:anchorId="04456132" wp14:editId="7FF1D06A">
              <wp:extent cx="9779000" cy="674243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779000" cy="6742430"/>
                      </a:xfrm>
                      <a:prstGeom prst="rect">
                        <a:avLst/>
                      </a:prstGeom>
                    </pic:spPr>
                  </pic:pic>
                </a:graphicData>
              </a:graphic>
            </wp:inline>
          </w:drawing>
        </w:r>
      </w:ins>
    </w:p>
    <w:p w14:paraId="786AA0A0" w14:textId="254EBBB5" w:rsidR="00723EB8" w:rsidRPr="00632EED" w:rsidRDefault="00723EB8" w:rsidP="00723EB8">
      <w:pPr>
        <w:pStyle w:val="ListParagraph"/>
        <w:numPr>
          <w:ilvl w:val="0"/>
          <w:numId w:val="19"/>
        </w:numPr>
        <w:shd w:val="clear" w:color="auto" w:fill="FFFFFF"/>
        <w:spacing w:before="480" w:after="0" w:line="240" w:lineRule="auto"/>
        <w:rPr>
          <w:ins w:id="5634" w:author="rkbansal" w:date="2019-12-20T21:21:00Z"/>
          <w:rFonts w:eastAsia="Times New Roman" w:cs="Times New Roman"/>
          <w:spacing w:val="-1"/>
          <w:lang w:eastAsia="en-IN"/>
        </w:rPr>
      </w:pPr>
      <w:ins w:id="5635" w:author="rkbansal" w:date="2019-12-20T21:21:00Z">
        <w:r w:rsidRPr="00632EED">
          <w:rPr>
            <w:rFonts w:eastAsia="Times New Roman" w:cs="Times New Roman"/>
            <w:spacing w:val="-1"/>
            <w:lang w:eastAsia="en-IN"/>
          </w:rPr>
          <w:t xml:space="preserve">Create the filter </w:t>
        </w:r>
        <w:r w:rsidRPr="00632EED">
          <w:rPr>
            <w:rFonts w:asciiTheme="minorHAnsi" w:hAnsiTheme="minorHAnsi" w:cstheme="minorHAnsi"/>
            <w:b/>
            <w:bCs/>
            <w:spacing w:val="-1"/>
            <w:sz w:val="22"/>
            <w:szCs w:val="22"/>
            <w:shd w:val="clear" w:color="auto" w:fill="FFFFFF"/>
          </w:rPr>
          <w:t>JwtTokenAuthenticationFilter</w:t>
        </w:r>
      </w:ins>
    </w:p>
    <w:p w14:paraId="2DA11DED" w14:textId="77777777" w:rsidR="00723EB8" w:rsidRPr="00632EED" w:rsidRDefault="00723EB8" w:rsidP="00723EB8">
      <w:pPr>
        <w:pStyle w:val="ListParagraph"/>
        <w:shd w:val="clear" w:color="auto" w:fill="FFFFFF"/>
        <w:spacing w:before="480" w:after="0" w:line="240" w:lineRule="auto"/>
        <w:rPr>
          <w:ins w:id="5636" w:author="rkbansal" w:date="2019-12-20T21:21:00Z"/>
          <w:rFonts w:eastAsia="Times New Roman" w:cs="Times New Roman"/>
          <w:spacing w:val="-1"/>
          <w:sz w:val="22"/>
          <w:szCs w:val="22"/>
          <w:lang w:eastAsia="en-IN"/>
        </w:rPr>
      </w:pPr>
      <w:ins w:id="5637" w:author="rkbansal" w:date="2019-12-20T21:21:00Z">
        <w:r w:rsidRPr="00632EED">
          <w:rPr>
            <w:rFonts w:eastAsia="Times New Roman" w:cs="Times New Roman"/>
            <w:spacing w:val="-1"/>
            <w:sz w:val="22"/>
            <w:szCs w:val="22"/>
            <w:lang w:eastAsia="en-IN"/>
          </w:rPr>
          <w:t>Spring has filters that will get executed within the life cycle of the request (filter chain). To enable and use these filters, we need to extend the class of any of these filters.</w:t>
        </w:r>
      </w:ins>
    </w:p>
    <w:p w14:paraId="1905D40F" w14:textId="77777777" w:rsidR="00723EB8" w:rsidRPr="00632EED" w:rsidRDefault="00723EB8" w:rsidP="00723EB8">
      <w:pPr>
        <w:pStyle w:val="ListParagraph"/>
        <w:shd w:val="clear" w:color="auto" w:fill="FFFFFF"/>
        <w:spacing w:before="480" w:after="0" w:line="240" w:lineRule="auto"/>
        <w:rPr>
          <w:ins w:id="5638" w:author="rkbansal" w:date="2019-12-20T21:21:00Z"/>
          <w:rFonts w:eastAsia="Times New Roman" w:cs="Times New Roman"/>
          <w:spacing w:val="-1"/>
          <w:sz w:val="22"/>
          <w:szCs w:val="22"/>
          <w:lang w:eastAsia="en-IN"/>
        </w:rPr>
      </w:pPr>
      <w:ins w:id="5639" w:author="rkbansal" w:date="2019-12-20T21:21:00Z">
        <w:r w:rsidRPr="00632EED">
          <w:rPr>
            <w:rFonts w:eastAsia="Times New Roman" w:cs="Times New Roman"/>
            <w:spacing w:val="-1"/>
            <w:sz w:val="22"/>
            <w:szCs w:val="22"/>
            <w:lang w:eastAsia="en-IN"/>
          </w:rPr>
          <w:t>By default, spring will try to figure out when the filter should be executed. Otherwise, we can also define when should be executed (after or before another filter).</w:t>
        </w:r>
      </w:ins>
    </w:p>
    <w:p w14:paraId="0FA4F774" w14:textId="77777777" w:rsidR="00723EB8" w:rsidRPr="00632EED" w:rsidRDefault="00723EB8" w:rsidP="00723EB8">
      <w:pPr>
        <w:pStyle w:val="ListParagraph"/>
        <w:rPr>
          <w:ins w:id="5640" w:author="rkbansal" w:date="2019-12-20T21:21:00Z"/>
          <w:b/>
          <w:bCs/>
          <w:color w:val="C45911" w:themeColor="accent2" w:themeShade="BF"/>
          <w:sz w:val="22"/>
          <w:szCs w:val="22"/>
        </w:rPr>
      </w:pPr>
    </w:p>
    <w:p w14:paraId="46B5D2DD" w14:textId="77777777" w:rsidR="00723EB8" w:rsidRPr="00632EED" w:rsidRDefault="00723EB8" w:rsidP="00723EB8">
      <w:pPr>
        <w:pStyle w:val="ListParagraph"/>
        <w:rPr>
          <w:ins w:id="5641" w:author="rkbansal" w:date="2019-12-20T21:21:00Z"/>
          <w:b/>
          <w:bCs/>
          <w:color w:val="C45911" w:themeColor="accent2" w:themeShade="BF"/>
          <w:sz w:val="22"/>
          <w:szCs w:val="22"/>
        </w:rPr>
      </w:pPr>
      <w:ins w:id="5642" w:author="rkbansal" w:date="2019-12-20T21:21:00Z">
        <w:r w:rsidRPr="00632EED">
          <w:rPr>
            <w:spacing w:val="-1"/>
            <w:sz w:val="22"/>
            <w:szCs w:val="22"/>
            <w:shd w:val="clear" w:color="auto" w:fill="FFFFFF"/>
          </w:rPr>
          <w:t>In this step, we implement our filter that validates the tokens. We’re using </w:t>
        </w:r>
        <w:r w:rsidRPr="00632EED">
          <w:rPr>
            <w:rStyle w:val="HTMLCode"/>
            <w:rFonts w:eastAsiaTheme="majorEastAsia"/>
            <w:spacing w:val="-1"/>
            <w:sz w:val="22"/>
            <w:szCs w:val="22"/>
          </w:rPr>
          <w:t>OncePerRequestFilter</w:t>
        </w:r>
        <w:r w:rsidRPr="00632EED">
          <w:rPr>
            <w:spacing w:val="-1"/>
            <w:sz w:val="22"/>
            <w:szCs w:val="22"/>
            <w:shd w:val="clear" w:color="auto" w:fill="FFFFFF"/>
          </w:rPr>
          <w:t>. It guarantee a single execution per request (since you can have a filter on the filter chain more than once).</w:t>
        </w:r>
      </w:ins>
    </w:p>
    <w:p w14:paraId="48674B31" w14:textId="0CE10A1F" w:rsidR="00723EB8" w:rsidRPr="00632EED" w:rsidRDefault="004637DA" w:rsidP="00723EB8">
      <w:pPr>
        <w:pStyle w:val="ListParagraph"/>
        <w:rPr>
          <w:ins w:id="5643" w:author="rkbansal" w:date="2019-12-20T21:21:00Z"/>
          <w:b/>
          <w:bCs/>
          <w:color w:val="C45911" w:themeColor="accent2" w:themeShade="BF"/>
          <w:sz w:val="20"/>
          <w:szCs w:val="20"/>
        </w:rPr>
      </w:pPr>
      <w:ins w:id="5644" w:author="rkbansal" w:date="2020-02-15T12:43:00Z">
        <w:r>
          <w:rPr>
            <w:noProof/>
          </w:rPr>
          <w:lastRenderedPageBreak/>
          <w:drawing>
            <wp:inline distT="0" distB="0" distL="0" distR="0" wp14:anchorId="304DF4E5" wp14:editId="58FE6F5E">
              <wp:extent cx="9779000" cy="75152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9779000" cy="7515225"/>
                      </a:xfrm>
                      <a:prstGeom prst="rect">
                        <a:avLst/>
                      </a:prstGeom>
                    </pic:spPr>
                  </pic:pic>
                </a:graphicData>
              </a:graphic>
            </wp:inline>
          </w:drawing>
        </w:r>
      </w:ins>
    </w:p>
    <w:p w14:paraId="159E63E2" w14:textId="77777777" w:rsidR="00723EB8" w:rsidRDefault="00723EB8">
      <w:pPr>
        <w:pStyle w:val="ListParagraph"/>
        <w:rPr>
          <w:ins w:id="5645" w:author="rkbansal" w:date="2019-12-20T21:21:00Z"/>
          <w:spacing w:val="-1"/>
          <w:shd w:val="clear" w:color="auto" w:fill="FFFFFF"/>
        </w:rPr>
        <w:pPrChange w:id="5646" w:author="rkbansal" w:date="2019-12-20T21:21:00Z">
          <w:pPr>
            <w:pStyle w:val="ListParagraph"/>
            <w:numPr>
              <w:numId w:val="19"/>
            </w:numPr>
            <w:ind w:hanging="360"/>
          </w:pPr>
        </w:pPrChange>
      </w:pPr>
    </w:p>
    <w:p w14:paraId="5A442767" w14:textId="12B06EFC" w:rsidR="004644E9" w:rsidRDefault="004644E9" w:rsidP="00E267F2">
      <w:pPr>
        <w:pStyle w:val="ListParagraph"/>
        <w:numPr>
          <w:ilvl w:val="0"/>
          <w:numId w:val="19"/>
        </w:numPr>
        <w:rPr>
          <w:ins w:id="5647" w:author="rkbansal" w:date="2019-12-08T23:27:00Z"/>
          <w:spacing w:val="-1"/>
          <w:shd w:val="clear" w:color="auto" w:fill="FFFFFF"/>
        </w:rPr>
      </w:pPr>
      <w:ins w:id="5648" w:author="rkbansal" w:date="2019-12-06T20:16:00Z">
        <w:r w:rsidRPr="00EF6DAA">
          <w:rPr>
            <w:spacing w:val="-1"/>
            <w:shd w:val="clear" w:color="auto" w:fill="FFFFFF"/>
            <w:rPrChange w:id="5649" w:author="rkbansal" w:date="2019-12-08T23:27:00Z">
              <w:rPr>
                <w:b/>
                <w:bCs/>
                <w:color w:val="C45911" w:themeColor="accent2" w:themeShade="BF"/>
                <w:sz w:val="20"/>
                <w:szCs w:val="20"/>
              </w:rPr>
            </w:rPrChange>
          </w:rPr>
          <w:t xml:space="preserve">Create </w:t>
        </w:r>
        <w:r w:rsidRPr="00EF6DAA">
          <w:rPr>
            <w:rFonts w:asciiTheme="minorHAnsi" w:hAnsiTheme="minorHAnsi" w:cstheme="minorHAnsi"/>
            <w:b/>
            <w:bCs/>
            <w:spacing w:val="-1"/>
            <w:shd w:val="clear" w:color="auto" w:fill="FFFFFF"/>
            <w:rPrChange w:id="5650" w:author="rkbansal" w:date="2019-12-08T23:27:00Z">
              <w:rPr>
                <w:b/>
                <w:bCs/>
                <w:color w:val="C45911" w:themeColor="accent2" w:themeShade="BF"/>
                <w:sz w:val="20"/>
                <w:szCs w:val="20"/>
              </w:rPr>
            </w:rPrChange>
          </w:rPr>
          <w:t>JwtConfig</w:t>
        </w:r>
        <w:r w:rsidRPr="00EF6DAA">
          <w:rPr>
            <w:spacing w:val="-1"/>
            <w:shd w:val="clear" w:color="auto" w:fill="FFFFFF"/>
            <w:rPrChange w:id="5651" w:author="rkbansal" w:date="2019-12-08T23:27:00Z">
              <w:rPr>
                <w:b/>
                <w:bCs/>
                <w:color w:val="C45911" w:themeColor="accent2" w:themeShade="BF"/>
                <w:sz w:val="20"/>
                <w:szCs w:val="20"/>
              </w:rPr>
            </w:rPrChange>
          </w:rPr>
          <w:t xml:space="preserve"> Class first</w:t>
        </w:r>
      </w:ins>
      <w:ins w:id="5652" w:author="rkbansal" w:date="2019-12-08T23:26:00Z">
        <w:r w:rsidR="00EF6DAA" w:rsidRPr="00EF6DAA">
          <w:rPr>
            <w:spacing w:val="-1"/>
            <w:shd w:val="clear" w:color="auto" w:fill="FFFFFF"/>
            <w:rPrChange w:id="5653" w:author="rkbansal" w:date="2019-12-08T23:27:00Z">
              <w:rPr>
                <w:b/>
                <w:bCs/>
                <w:color w:val="C45911" w:themeColor="accent2" w:themeShade="BF"/>
                <w:sz w:val="20"/>
                <w:szCs w:val="20"/>
              </w:rPr>
            </w:rPrChange>
          </w:rPr>
          <w:t xml:space="preserve"> which contains configuration variables</w:t>
        </w:r>
      </w:ins>
      <w:ins w:id="5654" w:author="rkbansal" w:date="2019-12-08T23:27:00Z">
        <w:r w:rsidR="00DE5232">
          <w:rPr>
            <w:spacing w:val="-1"/>
            <w:shd w:val="clear" w:color="auto" w:fill="FFFFFF"/>
          </w:rPr>
          <w:t xml:space="preserve"> with getters and setters.</w:t>
        </w:r>
      </w:ins>
    </w:p>
    <w:p w14:paraId="570BF921" w14:textId="4F7ABFC5" w:rsidR="00DE5232" w:rsidRPr="00EF6DAA" w:rsidRDefault="00484CAB">
      <w:pPr>
        <w:pStyle w:val="ListParagraph"/>
        <w:rPr>
          <w:ins w:id="5655" w:author="rkbansal" w:date="2019-12-08T23:24:00Z"/>
          <w:spacing w:val="-1"/>
          <w:shd w:val="clear" w:color="auto" w:fill="FFFFFF"/>
          <w:rPrChange w:id="5656" w:author="rkbansal" w:date="2019-12-08T23:27:00Z">
            <w:rPr>
              <w:ins w:id="5657" w:author="rkbansal" w:date="2019-12-08T23:24:00Z"/>
              <w:b/>
              <w:bCs/>
              <w:color w:val="C45911" w:themeColor="accent2" w:themeShade="BF"/>
              <w:sz w:val="20"/>
              <w:szCs w:val="20"/>
            </w:rPr>
          </w:rPrChange>
        </w:rPr>
        <w:pPrChange w:id="5658" w:author="rkbansal" w:date="2019-12-08T23:27:00Z">
          <w:pPr>
            <w:pStyle w:val="ListParagraph"/>
            <w:numPr>
              <w:numId w:val="19"/>
            </w:numPr>
            <w:ind w:hanging="360"/>
          </w:pPr>
        </w:pPrChange>
      </w:pPr>
      <w:ins w:id="5659" w:author="rkbansal" w:date="2020-04-04T20:39:00Z">
        <w:r>
          <w:rPr>
            <w:noProof/>
          </w:rPr>
          <w:drawing>
            <wp:inline distT="0" distB="0" distL="0" distR="0" wp14:anchorId="331BCB19" wp14:editId="4C4B5273">
              <wp:extent cx="4210050" cy="23145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210050" cy="2314575"/>
                      </a:xfrm>
                      <a:prstGeom prst="rect">
                        <a:avLst/>
                      </a:prstGeom>
                    </pic:spPr>
                  </pic:pic>
                </a:graphicData>
              </a:graphic>
            </wp:inline>
          </w:drawing>
        </w:r>
      </w:ins>
    </w:p>
    <w:p w14:paraId="15EC797A" w14:textId="315CEB30" w:rsidR="00EF6DAA" w:rsidRDefault="00EF6DAA">
      <w:pPr>
        <w:pStyle w:val="ListParagraph"/>
        <w:rPr>
          <w:ins w:id="5660" w:author="rkbansal" w:date="2020-02-15T12:43:00Z"/>
          <w:b/>
          <w:bCs/>
          <w:color w:val="C45911" w:themeColor="accent2" w:themeShade="BF"/>
          <w:sz w:val="20"/>
          <w:szCs w:val="20"/>
        </w:rPr>
      </w:pPr>
    </w:p>
    <w:p w14:paraId="54B75AC4" w14:textId="145454FE" w:rsidR="004D1DC4" w:rsidRDefault="004D1DC4" w:rsidP="004D1DC4">
      <w:pPr>
        <w:pStyle w:val="ListParagraph"/>
        <w:numPr>
          <w:ilvl w:val="0"/>
          <w:numId w:val="19"/>
        </w:numPr>
        <w:rPr>
          <w:ins w:id="5661" w:author="rkbansal" w:date="2020-02-15T12:46:00Z"/>
          <w:spacing w:val="-1"/>
          <w:shd w:val="clear" w:color="auto" w:fill="FFFFFF"/>
        </w:rPr>
      </w:pPr>
      <w:ins w:id="5662" w:author="rkbansal" w:date="2020-02-15T12:44:00Z">
        <w:r w:rsidRPr="004D1DC4">
          <w:rPr>
            <w:spacing w:val="-1"/>
            <w:shd w:val="clear" w:color="auto" w:fill="FFFFFF"/>
            <w:rPrChange w:id="5663" w:author="rkbansal" w:date="2020-02-15T12:44:00Z">
              <w:rPr>
                <w:b/>
                <w:bCs/>
                <w:color w:val="C45911" w:themeColor="accent2" w:themeShade="BF"/>
                <w:sz w:val="20"/>
                <w:szCs w:val="20"/>
              </w:rPr>
            </w:rPrChange>
          </w:rPr>
          <w:t xml:space="preserve">Create </w:t>
        </w:r>
        <w:r w:rsidRPr="004D1DC4">
          <w:rPr>
            <w:b/>
            <w:bCs/>
            <w:spacing w:val="-1"/>
            <w:shd w:val="clear" w:color="auto" w:fill="FFFFFF"/>
            <w:rPrChange w:id="5664" w:author="rkbansal" w:date="2020-02-15T12:44:00Z">
              <w:rPr>
                <w:rFonts w:ascii="Consolas" w:hAnsi="Consolas" w:cs="Consolas"/>
                <w:color w:val="000000"/>
                <w:sz w:val="20"/>
                <w:szCs w:val="20"/>
                <w:shd w:val="clear" w:color="auto" w:fill="D4D4D4"/>
              </w:rPr>
            </w:rPrChange>
          </w:rPr>
          <w:t>JwtAuthenticationEntryPoint</w:t>
        </w:r>
        <w:r w:rsidRPr="004D1DC4">
          <w:rPr>
            <w:spacing w:val="-1"/>
            <w:shd w:val="clear" w:color="auto" w:fill="FFFFFF"/>
            <w:rPrChange w:id="5665" w:author="rkbansal" w:date="2020-02-15T12:44:00Z">
              <w:rPr>
                <w:rFonts w:ascii="Consolas" w:hAnsi="Consolas" w:cs="Consolas"/>
                <w:color w:val="000000"/>
                <w:sz w:val="20"/>
                <w:szCs w:val="20"/>
                <w:shd w:val="clear" w:color="auto" w:fill="D4D4D4"/>
              </w:rPr>
            </w:rPrChange>
          </w:rPr>
          <w:t xml:space="preserve"> to handle the authorized attempt</w:t>
        </w:r>
      </w:ins>
    </w:p>
    <w:p w14:paraId="024D5D7C" w14:textId="29FA19DB" w:rsidR="004D1DC4" w:rsidRPr="004D1DC4" w:rsidRDefault="004D1DC4">
      <w:pPr>
        <w:pStyle w:val="ListParagraph"/>
        <w:rPr>
          <w:ins w:id="5666" w:author="rkbansal" w:date="2020-02-15T12:46:00Z"/>
          <w:spacing w:val="-1"/>
          <w:shd w:val="clear" w:color="auto" w:fill="FFFFFF"/>
          <w:rPrChange w:id="5667" w:author="rkbansal" w:date="2020-02-15T12:47:00Z">
            <w:rPr>
              <w:ins w:id="5668" w:author="rkbansal" w:date="2020-02-15T12:46:00Z"/>
              <w:rFonts w:ascii="Arial" w:hAnsi="Arial" w:cs="Arial"/>
              <w:color w:val="222222"/>
              <w:shd w:val="clear" w:color="auto" w:fill="FFFFFF"/>
            </w:rPr>
          </w:rPrChange>
        </w:rPr>
      </w:pPr>
      <w:ins w:id="5669" w:author="rkbansal" w:date="2020-02-15T12:46:00Z">
        <w:r w:rsidRPr="004D1DC4">
          <w:rPr>
            <w:spacing w:val="-1"/>
            <w:shd w:val="clear" w:color="auto" w:fill="FFFFFF"/>
            <w:rPrChange w:id="5670" w:author="rkbansal" w:date="2020-02-15T12:47:00Z">
              <w:rPr>
                <w:rFonts w:ascii="Arial" w:hAnsi="Arial" w:cs="Arial"/>
                <w:color w:val="222222"/>
                <w:shd w:val="clear" w:color="auto" w:fill="FFFFFF"/>
              </w:rPr>
            </w:rPrChange>
          </w:rPr>
          <w:t>This class is used to return a 401 unauthorized error to clients that try to access a protected resource without proper authentication. It implements Spring Security's AuthenticationEntryPoint interface.</w:t>
        </w:r>
      </w:ins>
    </w:p>
    <w:p w14:paraId="7ABEA08D" w14:textId="401DD69D" w:rsidR="004D1DC4" w:rsidRPr="004D1DC4" w:rsidRDefault="004D1DC4">
      <w:pPr>
        <w:pStyle w:val="ListParagraph"/>
        <w:rPr>
          <w:ins w:id="5671" w:author="rkbansal" w:date="2019-12-06T20:16:00Z"/>
          <w:spacing w:val="-1"/>
          <w:shd w:val="clear" w:color="auto" w:fill="FFFFFF"/>
        </w:rPr>
        <w:pPrChange w:id="5672" w:author="rkbansal" w:date="2020-02-15T12:46:00Z">
          <w:pPr>
            <w:pStyle w:val="ListParagraph"/>
            <w:numPr>
              <w:numId w:val="19"/>
            </w:numPr>
            <w:ind w:hanging="360"/>
          </w:pPr>
        </w:pPrChange>
      </w:pPr>
      <w:ins w:id="5673" w:author="rkbansal" w:date="2020-02-15T12:47:00Z">
        <w:r>
          <w:rPr>
            <w:noProof/>
          </w:rPr>
          <w:drawing>
            <wp:inline distT="0" distB="0" distL="0" distR="0" wp14:anchorId="53BF1B20" wp14:editId="655E931F">
              <wp:extent cx="9779000" cy="203136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779000" cy="2031365"/>
                      </a:xfrm>
                      <a:prstGeom prst="rect">
                        <a:avLst/>
                      </a:prstGeom>
                    </pic:spPr>
                  </pic:pic>
                </a:graphicData>
              </a:graphic>
            </wp:inline>
          </w:drawing>
        </w:r>
      </w:ins>
    </w:p>
    <w:p w14:paraId="5D16D632" w14:textId="07256426" w:rsidR="006B4980" w:rsidRPr="006C6BD7" w:rsidRDefault="006B4980">
      <w:pPr>
        <w:pStyle w:val="ListParagraph"/>
        <w:numPr>
          <w:ilvl w:val="0"/>
          <w:numId w:val="7"/>
        </w:numPr>
        <w:rPr>
          <w:ins w:id="5674" w:author="rkbansal" w:date="2019-12-11T09:33:00Z"/>
          <w:b/>
          <w:bCs/>
          <w:color w:val="4472C4" w:themeColor="accent1"/>
          <w:rPrChange w:id="5675" w:author="rkbansal" w:date="2019-12-11T09:33:00Z">
            <w:rPr>
              <w:ins w:id="5676" w:author="rkbansal" w:date="2019-12-11T09:33:00Z"/>
            </w:rPr>
          </w:rPrChange>
        </w:rPr>
        <w:pPrChange w:id="5677" w:author="rkbansal" w:date="2019-12-11T09:33:00Z">
          <w:pPr/>
        </w:pPrChange>
      </w:pPr>
      <w:ins w:id="5678" w:author="rkbansal" w:date="2019-12-04T09:54:00Z">
        <w:r w:rsidRPr="006C6BD7">
          <w:rPr>
            <w:b/>
            <w:bCs/>
            <w:color w:val="4472C4" w:themeColor="accent1"/>
            <w:rPrChange w:id="5679" w:author="rkbansal" w:date="2019-12-11T09:33:00Z">
              <w:rPr/>
            </w:rPrChange>
          </w:rPr>
          <w:t>Create Authentication Service</w:t>
        </w:r>
      </w:ins>
    </w:p>
    <w:p w14:paraId="5514ABB9" w14:textId="77777777" w:rsidR="00474967" w:rsidRDefault="006C6BD7" w:rsidP="00474967">
      <w:pPr>
        <w:pStyle w:val="ListParagraph"/>
        <w:ind w:left="360"/>
        <w:rPr>
          <w:ins w:id="5680" w:author="rkbansal" w:date="2019-12-11T09:34:00Z"/>
          <w:spacing w:val="-1"/>
          <w:shd w:val="clear" w:color="auto" w:fill="FFFFFF"/>
        </w:rPr>
      </w:pPr>
      <w:ins w:id="5681" w:author="rkbansal" w:date="2019-12-11T09:33:00Z">
        <w:r w:rsidRPr="00F83186">
          <w:rPr>
            <w:spacing w:val="-1"/>
            <w:shd w:val="clear" w:color="auto" w:fill="FFFFFF"/>
            <w:rPrChange w:id="5682" w:author="rkbansal" w:date="2019-12-11T09:33:00Z">
              <w:rPr>
                <w:spacing w:val="-1"/>
                <w:sz w:val="32"/>
                <w:szCs w:val="32"/>
                <w:shd w:val="clear" w:color="auto" w:fill="FFFFFF"/>
              </w:rPr>
            </w:rPrChange>
          </w:rPr>
          <w:t>In the auth service, we need t</w:t>
        </w:r>
        <w:r w:rsidR="00474967">
          <w:rPr>
            <w:spacing w:val="-1"/>
            <w:shd w:val="clear" w:color="auto" w:fill="FFFFFF"/>
          </w:rPr>
          <w:t>o</w:t>
        </w:r>
      </w:ins>
    </w:p>
    <w:p w14:paraId="49270E8E" w14:textId="3FFE97D0" w:rsidR="00474967" w:rsidRPr="00055591" w:rsidRDefault="00997293">
      <w:pPr>
        <w:pStyle w:val="ListParagraph"/>
        <w:numPr>
          <w:ilvl w:val="2"/>
          <w:numId w:val="54"/>
        </w:numPr>
        <w:rPr>
          <w:ins w:id="5683" w:author="rkbansal" w:date="2019-12-11T09:34:00Z"/>
          <w:spacing w:val="-1"/>
          <w:shd w:val="clear" w:color="auto" w:fill="FFFFFF"/>
          <w:rPrChange w:id="5684" w:author="rkbansal" w:date="2019-12-27T10:11:00Z">
            <w:rPr>
              <w:ins w:id="5685" w:author="rkbansal" w:date="2019-12-11T09:34:00Z"/>
              <w:shd w:val="clear" w:color="auto" w:fill="FFFFFF"/>
            </w:rPr>
          </w:rPrChange>
        </w:rPr>
        <w:pPrChange w:id="5686" w:author="rkbansal" w:date="2019-12-27T10:11:00Z">
          <w:pPr>
            <w:pStyle w:val="ListParagraph"/>
            <w:numPr>
              <w:ilvl w:val="1"/>
              <w:numId w:val="54"/>
            </w:numPr>
            <w:ind w:left="1440" w:hanging="360"/>
          </w:pPr>
        </w:pPrChange>
      </w:pPr>
      <w:ins w:id="5687" w:author="rkbansal" w:date="2020-02-15T12:47:00Z">
        <w:r>
          <w:rPr>
            <w:spacing w:val="-1"/>
            <w:shd w:val="clear" w:color="auto" w:fill="FFFFFF"/>
          </w:rPr>
          <w:t>V</w:t>
        </w:r>
      </w:ins>
      <w:ins w:id="5688" w:author="rkbansal" w:date="2019-12-11T09:33:00Z">
        <w:r w:rsidR="006C6BD7" w:rsidRPr="00055591">
          <w:rPr>
            <w:spacing w:val="-1"/>
            <w:shd w:val="clear" w:color="auto" w:fill="FFFFFF"/>
            <w:rPrChange w:id="5689" w:author="rkbansal" w:date="2019-12-27T10:11:00Z">
              <w:rPr>
                <w:spacing w:val="-1"/>
                <w:sz w:val="32"/>
                <w:szCs w:val="32"/>
                <w:shd w:val="clear" w:color="auto" w:fill="FFFFFF"/>
              </w:rPr>
            </w:rPrChange>
          </w:rPr>
          <w:t>alidate the user credentials, and if valid</w:t>
        </w:r>
      </w:ins>
      <w:ins w:id="5690" w:author="rkbansal" w:date="2019-12-27T10:12:00Z">
        <w:r w:rsidR="00287190">
          <w:rPr>
            <w:spacing w:val="-1"/>
            <w:shd w:val="clear" w:color="auto" w:fill="FFFFFF"/>
          </w:rPr>
          <w:t xml:space="preserve">: </w:t>
        </w:r>
      </w:ins>
      <w:ins w:id="5691" w:author="rkbansal" w:date="2019-12-27T10:11:00Z">
        <w:r w:rsidR="00287190">
          <w:rPr>
            <w:spacing w:val="-1"/>
            <w:shd w:val="clear" w:color="auto" w:fill="FFFFFF"/>
          </w:rPr>
          <w:t xml:space="preserve"> by call</w:t>
        </w:r>
      </w:ins>
      <w:ins w:id="5692" w:author="rkbansal" w:date="2019-12-27T10:12:00Z">
        <w:r w:rsidR="00287190">
          <w:rPr>
            <w:spacing w:val="-1"/>
            <w:shd w:val="clear" w:color="auto" w:fill="FFFFFF"/>
          </w:rPr>
          <w:t>ing UserMgmtService using Fiegn Client</w:t>
        </w:r>
      </w:ins>
      <w:ins w:id="5693" w:author="rkbansal" w:date="2019-12-27T10:11:00Z">
        <w:r w:rsidR="00287190">
          <w:rPr>
            <w:spacing w:val="-1"/>
            <w:shd w:val="clear" w:color="auto" w:fill="FFFFFF"/>
          </w:rPr>
          <w:t xml:space="preserve"> </w:t>
        </w:r>
      </w:ins>
    </w:p>
    <w:p w14:paraId="3D37F159" w14:textId="5F14094A" w:rsidR="00E52247" w:rsidRPr="00055591" w:rsidRDefault="006C6BD7">
      <w:pPr>
        <w:pStyle w:val="ListParagraph"/>
        <w:numPr>
          <w:ilvl w:val="2"/>
          <w:numId w:val="54"/>
        </w:numPr>
        <w:rPr>
          <w:ins w:id="5694" w:author="rkbansal" w:date="2019-12-04T09:54:00Z"/>
          <w:spacing w:val="-1"/>
          <w:shd w:val="clear" w:color="auto" w:fill="FFFFFF"/>
          <w:rPrChange w:id="5695" w:author="rkbansal" w:date="2019-12-27T10:11:00Z">
            <w:rPr>
              <w:ins w:id="5696" w:author="rkbansal" w:date="2019-12-04T09:54:00Z"/>
            </w:rPr>
          </w:rPrChange>
        </w:rPr>
        <w:pPrChange w:id="5697" w:author="rkbansal" w:date="2019-12-27T10:11:00Z">
          <w:pPr>
            <w:pStyle w:val="ListParagraph"/>
            <w:numPr>
              <w:numId w:val="69"/>
            </w:numPr>
            <w:ind w:hanging="360"/>
          </w:pPr>
        </w:pPrChange>
      </w:pPr>
      <w:ins w:id="5698" w:author="rkbansal" w:date="2019-12-11T09:33:00Z">
        <w:r w:rsidRPr="00055591">
          <w:rPr>
            <w:spacing w:val="-1"/>
            <w:shd w:val="clear" w:color="auto" w:fill="FFFFFF"/>
            <w:rPrChange w:id="5699" w:author="rkbansal" w:date="2019-12-27T10:11:00Z">
              <w:rPr>
                <w:spacing w:val="-1"/>
                <w:sz w:val="32"/>
                <w:szCs w:val="32"/>
                <w:shd w:val="clear" w:color="auto" w:fill="FFFFFF"/>
              </w:rPr>
            </w:rPrChange>
          </w:rPr>
          <w:t>generate a token, otherwise, throw an exception.</w:t>
        </w:r>
      </w:ins>
    </w:p>
    <w:p w14:paraId="5A0D34EC" w14:textId="77777777" w:rsidR="006B4980" w:rsidRPr="00DA3CC4" w:rsidRDefault="006B4980">
      <w:pPr>
        <w:rPr>
          <w:ins w:id="5700" w:author="rkbansal" w:date="2019-12-04T09:54:00Z"/>
          <w:b/>
          <w:bCs/>
          <w:color w:val="4472C4" w:themeColor="accent1"/>
        </w:rPr>
      </w:pPr>
      <w:ins w:id="5701" w:author="rkbansal" w:date="2019-12-04T09:54:00Z">
        <w:r w:rsidRPr="00DA3CC4">
          <w:rPr>
            <w:b/>
            <w:bCs/>
            <w:color w:val="C45911" w:themeColor="accent2" w:themeShade="BF"/>
          </w:rPr>
          <w:sym w:font="Wingdings" w:char="F0E0"/>
        </w:r>
        <w:r w:rsidRPr="00DA3CC4">
          <w:rPr>
            <w:b/>
            <w:bCs/>
            <w:color w:val="C45911" w:themeColor="accent2" w:themeShade="BF"/>
          </w:rPr>
          <w:t>Steps:</w:t>
        </w:r>
        <w:r>
          <w:rPr>
            <w:b/>
            <w:bCs/>
            <w:color w:val="4472C4" w:themeColor="accent1"/>
          </w:rPr>
          <w:t xml:space="preserve"> </w:t>
        </w:r>
      </w:ins>
    </w:p>
    <w:p w14:paraId="47C54952" w14:textId="672BBBA8" w:rsidR="00173805" w:rsidRPr="00A94A8C" w:rsidRDefault="00173805">
      <w:pPr>
        <w:pStyle w:val="ListParagraph"/>
        <w:numPr>
          <w:ilvl w:val="0"/>
          <w:numId w:val="19"/>
        </w:numPr>
        <w:rPr>
          <w:ins w:id="5702" w:author="rkbansal" w:date="2019-12-04T09:28:00Z"/>
        </w:rPr>
      </w:pPr>
      <w:ins w:id="5703" w:author="rkbansal" w:date="2019-12-04T09:28:00Z">
        <w:r w:rsidRPr="00A94A8C">
          <w:lastRenderedPageBreak/>
          <w:t>Create Spring Boot Project</w:t>
        </w:r>
      </w:ins>
    </w:p>
    <w:p w14:paraId="769AA64D" w14:textId="77777777" w:rsidR="00173805" w:rsidRDefault="00173805" w:rsidP="00173805">
      <w:pPr>
        <w:pStyle w:val="ListParagraph"/>
        <w:rPr>
          <w:ins w:id="5704" w:author="rkbansal" w:date="2019-12-04T09:28:00Z"/>
          <w:b/>
        </w:rPr>
      </w:pPr>
      <w:ins w:id="5705" w:author="rkbansal" w:date="2019-12-04T09:28:00Z">
        <w:r>
          <w:rPr>
            <w:noProof/>
          </w:rPr>
          <w:drawing>
            <wp:inline distT="0" distB="0" distL="0" distR="0" wp14:anchorId="3E59FDC0" wp14:editId="1D687855">
              <wp:extent cx="5343525" cy="39338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ins>
    </w:p>
    <w:p w14:paraId="25EADE2C" w14:textId="77777777" w:rsidR="00173805" w:rsidRDefault="00173805" w:rsidP="00173805">
      <w:pPr>
        <w:pStyle w:val="ListParagraph"/>
        <w:numPr>
          <w:ilvl w:val="0"/>
          <w:numId w:val="19"/>
        </w:numPr>
        <w:rPr>
          <w:ins w:id="5706" w:author="rkbansal" w:date="2019-12-04T09:28:00Z"/>
        </w:rPr>
      </w:pPr>
      <w:ins w:id="5707" w:author="rkbansal" w:date="2019-12-04T09:28:00Z">
        <w:r w:rsidRPr="00A94A8C">
          <w:t>Click on next</w:t>
        </w:r>
        <w:r>
          <w:t xml:space="preserve"> and fill the required details shown in the below screen:</w:t>
        </w:r>
      </w:ins>
    </w:p>
    <w:p w14:paraId="17A24888" w14:textId="7B83BAAC" w:rsidR="001C239E" w:rsidRPr="001C239E" w:rsidRDefault="00A92A67">
      <w:pPr>
        <w:ind w:left="720"/>
        <w:rPr>
          <w:ins w:id="5708" w:author="rkbansal" w:date="2019-12-04T09:26:00Z"/>
        </w:rPr>
        <w:pPrChange w:id="5709" w:author="rkbansal" w:date="2019-12-04T09:32:00Z">
          <w:pPr>
            <w:numPr>
              <w:numId w:val="67"/>
            </w:numPr>
            <w:tabs>
              <w:tab w:val="num" w:pos="720"/>
            </w:tabs>
            <w:ind w:left="720" w:hanging="360"/>
          </w:pPr>
        </w:pPrChange>
      </w:pPr>
      <w:ins w:id="5710" w:author="rkbansal" w:date="2019-12-04T09:32:00Z">
        <w:r>
          <w:rPr>
            <w:noProof/>
          </w:rPr>
          <w:drawing>
            <wp:inline distT="0" distB="0" distL="0" distR="0" wp14:anchorId="079D45F5" wp14:editId="37918A04">
              <wp:extent cx="5286375" cy="74580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86375" cy="7458075"/>
                      </a:xfrm>
                      <a:prstGeom prst="rect">
                        <a:avLst/>
                      </a:prstGeom>
                    </pic:spPr>
                  </pic:pic>
                </a:graphicData>
              </a:graphic>
            </wp:inline>
          </w:drawing>
        </w:r>
      </w:ins>
    </w:p>
    <w:p w14:paraId="5AECA864" w14:textId="77777777" w:rsidR="001D5882" w:rsidRDefault="001D5882" w:rsidP="001D5882">
      <w:pPr>
        <w:pStyle w:val="ListParagraph"/>
        <w:numPr>
          <w:ilvl w:val="0"/>
          <w:numId w:val="74"/>
        </w:numPr>
        <w:rPr>
          <w:ins w:id="5711" w:author="rkbansal" w:date="2020-05-17T01:53:00Z"/>
        </w:rPr>
      </w:pPr>
      <w:ins w:id="5712" w:author="rkbansal" w:date="2020-05-17T01:53:00Z">
        <w:r>
          <w:t>Add the following dependencies in the pom.xml with the following considerations:</w:t>
        </w:r>
      </w:ins>
    </w:p>
    <w:p w14:paraId="4404FC83" w14:textId="77777777" w:rsidR="001D5882" w:rsidRPr="00A51008" w:rsidRDefault="001D5882" w:rsidP="001D5882">
      <w:pPr>
        <w:pStyle w:val="ListParagraph"/>
        <w:numPr>
          <w:ilvl w:val="1"/>
          <w:numId w:val="107"/>
        </w:numPr>
        <w:rPr>
          <w:ins w:id="5713" w:author="rkbansal" w:date="2020-05-17T01:53:00Z"/>
          <w:bCs/>
        </w:rPr>
      </w:pPr>
      <w:ins w:id="5714" w:author="rkbansal" w:date="2020-05-17T01:53: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E5814EB" w14:textId="77777777" w:rsidR="001D5882" w:rsidRPr="00864941" w:rsidRDefault="001D5882" w:rsidP="001D5882">
      <w:pPr>
        <w:pStyle w:val="ListParagraph"/>
        <w:numPr>
          <w:ilvl w:val="1"/>
          <w:numId w:val="107"/>
        </w:numPr>
        <w:rPr>
          <w:ins w:id="5715" w:author="rkbansal" w:date="2020-05-17T01:53:00Z"/>
          <w:bCs/>
        </w:rPr>
      </w:pPr>
      <w:ins w:id="5716" w:author="rkbansal" w:date="2020-05-17T01:53: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427415A" w14:textId="77777777" w:rsidR="001D5882" w:rsidRDefault="001D5882" w:rsidP="001D5882">
      <w:pPr>
        <w:pStyle w:val="ListParagraph"/>
        <w:numPr>
          <w:ilvl w:val="1"/>
          <w:numId w:val="107"/>
        </w:numPr>
        <w:rPr>
          <w:ins w:id="5717" w:author="rkbansal" w:date="2020-05-17T01:53:00Z"/>
          <w:bCs/>
        </w:rPr>
      </w:pPr>
      <w:ins w:id="5718" w:author="rkbansal" w:date="2020-05-17T01:53:00Z">
        <w:r>
          <w:rPr>
            <w:bCs/>
            <w:color w:val="FF0000"/>
          </w:rPr>
          <w:t>Spring Cloud version</w:t>
        </w:r>
        <w:r w:rsidRPr="00A51008">
          <w:rPr>
            <w:bCs/>
          </w:rPr>
          <w:t>:</w:t>
        </w:r>
        <w:r>
          <w:rPr>
            <w:bCs/>
          </w:rPr>
          <w:t xml:space="preserve"> upgraded to Hoston.SR4. It is highlighted in yellow colour.</w:t>
        </w:r>
      </w:ins>
    </w:p>
    <w:p w14:paraId="51030C8F" w14:textId="7D05B53E" w:rsidR="001D5882" w:rsidRDefault="001D5882" w:rsidP="001D5882">
      <w:pPr>
        <w:pStyle w:val="ListParagraph"/>
        <w:numPr>
          <w:ilvl w:val="1"/>
          <w:numId w:val="107"/>
        </w:numPr>
        <w:rPr>
          <w:ins w:id="5719" w:author="rkbansal" w:date="2020-05-17T01:53:00Z"/>
          <w:bCs/>
        </w:rPr>
      </w:pPr>
      <w:ins w:id="5720" w:author="rkbansal" w:date="2020-05-17T01:5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F070FEC" w14:textId="4588246A" w:rsidR="001D5882" w:rsidRPr="001D5882" w:rsidRDefault="001D5882" w:rsidP="001D5882">
      <w:pPr>
        <w:pStyle w:val="ListParagraph"/>
        <w:numPr>
          <w:ilvl w:val="1"/>
          <w:numId w:val="107"/>
        </w:numPr>
        <w:rPr>
          <w:ins w:id="5721" w:author="rkbansal" w:date="2020-05-17T01:53:00Z"/>
          <w:bCs/>
          <w:rPrChange w:id="5722" w:author="rkbansal" w:date="2020-05-17T01:53:00Z">
            <w:rPr>
              <w:ins w:id="5723" w:author="rkbansal" w:date="2020-05-17T01:53:00Z"/>
              <w:bCs/>
              <w:color w:val="FF0000"/>
            </w:rPr>
          </w:rPrChange>
        </w:rPr>
      </w:pPr>
      <w:ins w:id="5724" w:author="rkbansal" w:date="2020-05-17T01:53:00Z">
        <w:r>
          <w:rPr>
            <w:bCs/>
            <w:color w:val="FF0000"/>
          </w:rPr>
          <w:t>Web</w:t>
        </w:r>
      </w:ins>
    </w:p>
    <w:p w14:paraId="12E9E255" w14:textId="2C405740" w:rsidR="001D5882" w:rsidRPr="001D5882" w:rsidRDefault="001D5882" w:rsidP="001D5882">
      <w:pPr>
        <w:pStyle w:val="ListParagraph"/>
        <w:numPr>
          <w:ilvl w:val="1"/>
          <w:numId w:val="107"/>
        </w:numPr>
        <w:rPr>
          <w:ins w:id="5725" w:author="rkbansal" w:date="2020-05-17T01:53:00Z"/>
          <w:bCs/>
          <w:rPrChange w:id="5726" w:author="rkbansal" w:date="2020-05-17T01:53:00Z">
            <w:rPr>
              <w:ins w:id="5727" w:author="rkbansal" w:date="2020-05-17T01:53:00Z"/>
              <w:bCs/>
              <w:color w:val="FF0000"/>
            </w:rPr>
          </w:rPrChange>
        </w:rPr>
      </w:pPr>
      <w:ins w:id="5728" w:author="rkbansal" w:date="2020-05-17T01:53:00Z">
        <w:r>
          <w:rPr>
            <w:bCs/>
            <w:color w:val="FF0000"/>
          </w:rPr>
          <w:t>Eureka Client</w:t>
        </w:r>
      </w:ins>
    </w:p>
    <w:p w14:paraId="3B5FF4A3" w14:textId="5A541BFB" w:rsidR="001D5882" w:rsidRPr="001D5882" w:rsidRDefault="001D5882" w:rsidP="001D5882">
      <w:pPr>
        <w:pStyle w:val="ListParagraph"/>
        <w:numPr>
          <w:ilvl w:val="1"/>
          <w:numId w:val="107"/>
        </w:numPr>
        <w:rPr>
          <w:ins w:id="5729" w:author="rkbansal" w:date="2020-05-17T01:53:00Z"/>
          <w:bCs/>
          <w:rPrChange w:id="5730" w:author="rkbansal" w:date="2020-05-17T01:53:00Z">
            <w:rPr>
              <w:ins w:id="5731" w:author="rkbansal" w:date="2020-05-17T01:53:00Z"/>
              <w:bCs/>
              <w:color w:val="FF0000"/>
            </w:rPr>
          </w:rPrChange>
        </w:rPr>
      </w:pPr>
      <w:ins w:id="5732" w:author="rkbansal" w:date="2020-05-17T01:53:00Z">
        <w:r>
          <w:rPr>
            <w:bCs/>
            <w:color w:val="FF0000"/>
          </w:rPr>
          <w:t>JWT</w:t>
        </w:r>
      </w:ins>
    </w:p>
    <w:p w14:paraId="67C24815" w14:textId="11E354B2" w:rsidR="001D5882" w:rsidRPr="001D5882" w:rsidRDefault="001D5882" w:rsidP="001D5882">
      <w:pPr>
        <w:pStyle w:val="ListParagraph"/>
        <w:numPr>
          <w:ilvl w:val="1"/>
          <w:numId w:val="107"/>
        </w:numPr>
        <w:rPr>
          <w:ins w:id="5733" w:author="rkbansal" w:date="2020-05-17T01:53:00Z"/>
          <w:bCs/>
          <w:rPrChange w:id="5734" w:author="rkbansal" w:date="2020-05-17T01:53:00Z">
            <w:rPr>
              <w:ins w:id="5735" w:author="rkbansal" w:date="2020-05-17T01:53:00Z"/>
              <w:bCs/>
              <w:color w:val="FF0000"/>
            </w:rPr>
          </w:rPrChange>
        </w:rPr>
      </w:pPr>
      <w:ins w:id="5736" w:author="rkbansal" w:date="2020-05-17T01:53:00Z">
        <w:r>
          <w:rPr>
            <w:bCs/>
            <w:color w:val="FF0000"/>
          </w:rPr>
          <w:t>Spring Cloud Open Feign Client</w:t>
        </w:r>
      </w:ins>
    </w:p>
    <w:p w14:paraId="5934DBBF" w14:textId="50248D18" w:rsidR="001D5882" w:rsidRDefault="001D5882" w:rsidP="001D5882">
      <w:pPr>
        <w:pStyle w:val="ListParagraph"/>
        <w:numPr>
          <w:ilvl w:val="1"/>
          <w:numId w:val="107"/>
        </w:numPr>
        <w:rPr>
          <w:ins w:id="5737" w:author="rkbansal" w:date="2020-05-17T01:53:00Z"/>
          <w:bCs/>
        </w:rPr>
      </w:pPr>
      <w:ins w:id="5738" w:author="rkbansal" w:date="2020-05-17T01:53:00Z">
        <w:r>
          <w:rPr>
            <w:bCs/>
            <w:color w:val="FF0000"/>
          </w:rPr>
          <w:t>Common-service</w:t>
        </w:r>
      </w:ins>
      <w:ins w:id="5739" w:author="rkbansal" w:date="2020-05-17T01:54:00Z">
        <w:r>
          <w:rPr>
            <w:bCs/>
            <w:color w:val="FF0000"/>
          </w:rPr>
          <w:t xml:space="preserve"> : </w:t>
        </w:r>
        <w:r w:rsidRPr="001D5882">
          <w:rPr>
            <w:bCs/>
            <w:rPrChange w:id="5740" w:author="rkbansal" w:date="2020-05-17T01:54:00Z">
              <w:rPr>
                <w:bCs/>
                <w:color w:val="FF0000"/>
              </w:rPr>
            </w:rPrChange>
          </w:rPr>
          <w:t>user created service of reusing the enums, model and utility classes</w:t>
        </w:r>
      </w:ins>
    </w:p>
    <w:p w14:paraId="07E1AAFD" w14:textId="025331A7" w:rsidR="00B01E44" w:rsidRPr="00AD1B49" w:rsidRDefault="00734B30">
      <w:pPr>
        <w:ind w:left="720"/>
        <w:rPr>
          <w:ins w:id="5741" w:author="rkbansal" w:date="2019-12-11T09:35:00Z"/>
          <w:rPrChange w:id="5742" w:author="rkbansal" w:date="2019-12-11T09:35:00Z">
            <w:rPr>
              <w:ins w:id="5743" w:author="rkbansal" w:date="2019-12-11T09:35:00Z"/>
              <w:spacing w:val="-1"/>
              <w:shd w:val="clear" w:color="auto" w:fill="FFFFFF"/>
            </w:rPr>
          </w:rPrChange>
        </w:rPr>
        <w:pPrChange w:id="5744" w:author="rkbansal" w:date="2019-12-27T10:21:00Z">
          <w:pPr>
            <w:pStyle w:val="ListParagraph"/>
            <w:numPr>
              <w:ilvl w:val="1"/>
              <w:numId w:val="19"/>
            </w:numPr>
            <w:ind w:left="1440" w:hanging="360"/>
          </w:pPr>
        </w:pPrChange>
      </w:pPr>
      <w:ins w:id="5745" w:author="rkbansal" w:date="2020-05-17T02:01:00Z">
        <w:r>
          <w:rPr>
            <w:noProof/>
          </w:rPr>
          <w:lastRenderedPageBreak/>
          <w:drawing>
            <wp:inline distT="0" distB="0" distL="0" distR="0" wp14:anchorId="4CA48AA1" wp14:editId="5F67121A">
              <wp:extent cx="8096250" cy="766762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8096250" cy="7667625"/>
                      </a:xfrm>
                      <a:prstGeom prst="rect">
                        <a:avLst/>
                      </a:prstGeom>
                    </pic:spPr>
                  </pic:pic>
                </a:graphicData>
              </a:graphic>
            </wp:inline>
          </w:drawing>
        </w:r>
      </w:ins>
    </w:p>
    <w:p w14:paraId="339FC7A3" w14:textId="1CAA51DD" w:rsidR="008252C1" w:rsidRPr="008252C1" w:rsidRDefault="008252C1">
      <w:pPr>
        <w:pStyle w:val="ListParagraph"/>
        <w:rPr>
          <w:ins w:id="5746" w:author="rkbansal" w:date="2020-05-17T02:03:00Z"/>
          <w:rPrChange w:id="5747" w:author="rkbansal" w:date="2020-05-17T02:03:00Z">
            <w:rPr>
              <w:ins w:id="5748" w:author="rkbansal" w:date="2020-05-17T02:03:00Z"/>
              <w:spacing w:val="-1"/>
              <w:shd w:val="clear" w:color="auto" w:fill="FFFFFF"/>
            </w:rPr>
          </w:rPrChange>
        </w:rPr>
        <w:pPrChange w:id="5749" w:author="rkbansal" w:date="2020-05-17T02:03:00Z">
          <w:pPr>
            <w:pStyle w:val="ListParagraph"/>
            <w:numPr>
              <w:numId w:val="19"/>
            </w:numPr>
            <w:ind w:hanging="360"/>
          </w:pPr>
        </w:pPrChange>
      </w:pPr>
      <w:ins w:id="5750" w:author="rkbansal" w:date="2020-05-17T02:03:00Z">
        <w:r>
          <w:rPr>
            <w:noProof/>
          </w:rPr>
          <w:drawing>
            <wp:inline distT="0" distB="0" distL="0" distR="0" wp14:anchorId="4D133D7D" wp14:editId="762AB2B5">
              <wp:extent cx="5876925" cy="5162550"/>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76925" cy="5162550"/>
                      </a:xfrm>
                      <a:prstGeom prst="rect">
                        <a:avLst/>
                      </a:prstGeom>
                    </pic:spPr>
                  </pic:pic>
                </a:graphicData>
              </a:graphic>
            </wp:inline>
          </w:drawing>
        </w:r>
      </w:ins>
    </w:p>
    <w:p w14:paraId="2AC8EDB9" w14:textId="77777777" w:rsidR="000328A0" w:rsidRPr="00A91B4D" w:rsidRDefault="000328A0" w:rsidP="000328A0">
      <w:pPr>
        <w:pStyle w:val="ListParagraph"/>
        <w:numPr>
          <w:ilvl w:val="0"/>
          <w:numId w:val="74"/>
        </w:numPr>
        <w:rPr>
          <w:ins w:id="5751" w:author="rkbansal" w:date="2020-05-17T02:04:00Z"/>
          <w:bCs/>
        </w:rPr>
      </w:pPr>
      <w:ins w:id="5752" w:author="rkbansal" w:date="2020-05-17T02:04: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79549E1B" w14:textId="302663AD" w:rsidR="000328A0" w:rsidRDefault="000328A0" w:rsidP="000328A0">
      <w:pPr>
        <w:pStyle w:val="ListParagraph"/>
        <w:rPr>
          <w:ins w:id="5753" w:author="rkbansal" w:date="2020-05-17T02:04:00Z"/>
        </w:rPr>
      </w:pPr>
      <w:ins w:id="5754" w:author="rkbansal" w:date="2020-05-17T02:04:00Z">
        <w:r>
          <w:rPr>
            <w:noProof/>
          </w:rPr>
          <w:lastRenderedPageBreak/>
          <w:t xml:space="preserve"> </w:t>
        </w:r>
      </w:ins>
      <w:ins w:id="5755" w:author="rkbansal" w:date="2020-05-17T02:12:00Z">
        <w:r w:rsidR="00525409">
          <w:rPr>
            <w:noProof/>
          </w:rPr>
          <w:drawing>
            <wp:inline distT="0" distB="0" distL="0" distR="0" wp14:anchorId="4BCAAC27" wp14:editId="393B38DF">
              <wp:extent cx="8439150" cy="210502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8439150" cy="2105025"/>
                      </a:xfrm>
                      <a:prstGeom prst="rect">
                        <a:avLst/>
                      </a:prstGeom>
                    </pic:spPr>
                  </pic:pic>
                </a:graphicData>
              </a:graphic>
            </wp:inline>
          </w:drawing>
        </w:r>
      </w:ins>
    </w:p>
    <w:p w14:paraId="3E427216" w14:textId="77777777" w:rsidR="000328A0" w:rsidRDefault="000328A0" w:rsidP="000328A0">
      <w:pPr>
        <w:pStyle w:val="ListParagraph"/>
        <w:rPr>
          <w:ins w:id="5756" w:author="rkbansal" w:date="2020-05-17T02:04:00Z"/>
        </w:rPr>
      </w:pPr>
    </w:p>
    <w:p w14:paraId="161F8EA3" w14:textId="77777777" w:rsidR="000328A0" w:rsidRDefault="000328A0" w:rsidP="000328A0">
      <w:pPr>
        <w:pStyle w:val="ListParagraph"/>
        <w:numPr>
          <w:ilvl w:val="0"/>
          <w:numId w:val="19"/>
        </w:numPr>
        <w:jc w:val="both"/>
        <w:rPr>
          <w:ins w:id="5757" w:author="rkbansal" w:date="2020-05-17T02:04:00Z"/>
          <w:rFonts w:asciiTheme="minorHAnsi" w:hAnsiTheme="minorHAnsi" w:cstheme="minorHAnsi"/>
        </w:rPr>
      </w:pPr>
      <w:ins w:id="5758" w:author="rkbansal" w:date="2020-05-17T02:04:00Z">
        <w:r>
          <w:rPr>
            <w:rFonts w:asciiTheme="minorHAnsi" w:hAnsiTheme="minorHAnsi" w:cstheme="minorHAnsi"/>
          </w:rPr>
          <w:t>In this application, still there will be an application.properties file but it will have the following minimum details:</w:t>
        </w:r>
      </w:ins>
    </w:p>
    <w:p w14:paraId="53AFB21E" w14:textId="77777777" w:rsidR="000328A0" w:rsidRDefault="000328A0" w:rsidP="000328A0">
      <w:pPr>
        <w:pStyle w:val="ListParagraph"/>
        <w:numPr>
          <w:ilvl w:val="1"/>
          <w:numId w:val="19"/>
        </w:numPr>
        <w:ind w:left="1037" w:hanging="357"/>
        <w:jc w:val="both"/>
        <w:rPr>
          <w:ins w:id="5759" w:author="rkbansal" w:date="2020-05-17T02:04:00Z"/>
          <w:rFonts w:asciiTheme="minorHAnsi" w:hAnsiTheme="minorHAnsi" w:cstheme="minorHAnsi"/>
        </w:rPr>
      </w:pPr>
      <w:ins w:id="5760" w:author="rkbansal" w:date="2020-05-17T02:04:00Z">
        <w:r>
          <w:rPr>
            <w:rFonts w:asciiTheme="minorHAnsi" w:hAnsiTheme="minorHAnsi" w:cstheme="minorHAnsi"/>
          </w:rPr>
          <w:t>Name of the application</w:t>
        </w:r>
      </w:ins>
    </w:p>
    <w:p w14:paraId="16511DDD" w14:textId="77777777" w:rsidR="000328A0" w:rsidRDefault="000328A0" w:rsidP="000328A0">
      <w:pPr>
        <w:pStyle w:val="ListParagraph"/>
        <w:numPr>
          <w:ilvl w:val="1"/>
          <w:numId w:val="19"/>
        </w:numPr>
        <w:ind w:left="1037" w:hanging="357"/>
        <w:jc w:val="both"/>
        <w:rPr>
          <w:ins w:id="5761" w:author="rkbansal" w:date="2020-05-17T02:04:00Z"/>
          <w:rFonts w:asciiTheme="minorHAnsi" w:hAnsiTheme="minorHAnsi" w:cstheme="minorHAnsi"/>
        </w:rPr>
      </w:pPr>
      <w:ins w:id="5762" w:author="rkbansal" w:date="2020-05-17T02:04:00Z">
        <w:r>
          <w:rPr>
            <w:rFonts w:asciiTheme="minorHAnsi" w:hAnsiTheme="minorHAnsi" w:cstheme="minorHAnsi"/>
          </w:rPr>
          <w:t>Active Default Profile</w:t>
        </w:r>
      </w:ins>
    </w:p>
    <w:p w14:paraId="40F36F84" w14:textId="77777777" w:rsidR="000328A0" w:rsidRDefault="000328A0" w:rsidP="000328A0">
      <w:pPr>
        <w:pStyle w:val="ListParagraph"/>
        <w:numPr>
          <w:ilvl w:val="1"/>
          <w:numId w:val="19"/>
        </w:numPr>
        <w:ind w:left="1037" w:hanging="357"/>
        <w:jc w:val="both"/>
        <w:rPr>
          <w:ins w:id="5763" w:author="rkbansal" w:date="2020-05-17T02:04:00Z"/>
          <w:rFonts w:asciiTheme="minorHAnsi" w:hAnsiTheme="minorHAnsi" w:cstheme="minorHAnsi"/>
        </w:rPr>
      </w:pPr>
      <w:ins w:id="5764" w:author="rkbansal" w:date="2020-05-17T02:04:00Z">
        <w:r>
          <w:rPr>
            <w:rFonts w:asciiTheme="minorHAnsi" w:hAnsiTheme="minorHAnsi" w:cstheme="minorHAnsi"/>
          </w:rPr>
          <w:t>Cloud Config server URI with port</w:t>
        </w:r>
      </w:ins>
    </w:p>
    <w:p w14:paraId="5609F8B0" w14:textId="77777777" w:rsidR="000328A0" w:rsidRDefault="000328A0" w:rsidP="000328A0">
      <w:pPr>
        <w:pStyle w:val="ListParagraph"/>
        <w:ind w:left="1037"/>
        <w:jc w:val="both"/>
        <w:rPr>
          <w:ins w:id="5765" w:author="rkbansal" w:date="2020-05-17T02:04:00Z"/>
          <w:rFonts w:asciiTheme="minorHAnsi" w:hAnsiTheme="minorHAnsi" w:cstheme="minorHAnsi"/>
        </w:rPr>
      </w:pPr>
    </w:p>
    <w:p w14:paraId="57965AB1" w14:textId="0B058E12" w:rsidR="000328A0" w:rsidRDefault="000328A0" w:rsidP="000328A0">
      <w:pPr>
        <w:pStyle w:val="ListParagraph"/>
        <w:rPr>
          <w:ins w:id="5766" w:author="rkbansal" w:date="2020-05-17T02:04:00Z"/>
        </w:rPr>
      </w:pPr>
      <w:ins w:id="5767" w:author="rkbansal" w:date="2020-05-17T02:07:00Z">
        <w:r>
          <w:rPr>
            <w:noProof/>
          </w:rPr>
          <w:drawing>
            <wp:inline distT="0" distB="0" distL="0" distR="0" wp14:anchorId="6F27F38C" wp14:editId="6AB725BD">
              <wp:extent cx="7219950" cy="1362075"/>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219950" cy="1362075"/>
                      </a:xfrm>
                      <a:prstGeom prst="rect">
                        <a:avLst/>
                      </a:prstGeom>
                    </pic:spPr>
                  </pic:pic>
                </a:graphicData>
              </a:graphic>
            </wp:inline>
          </w:drawing>
        </w:r>
      </w:ins>
    </w:p>
    <w:p w14:paraId="7503B879" w14:textId="77777777" w:rsidR="000328A0" w:rsidRDefault="000328A0">
      <w:pPr>
        <w:pStyle w:val="ListParagraph"/>
        <w:rPr>
          <w:ins w:id="5768" w:author="rkbansal" w:date="2020-05-17T02:04:00Z"/>
        </w:rPr>
        <w:pPrChange w:id="5769" w:author="rkbansal" w:date="2020-05-17T02:04:00Z">
          <w:pPr>
            <w:pStyle w:val="ListParagraph"/>
            <w:numPr>
              <w:numId w:val="19"/>
            </w:numPr>
            <w:ind w:hanging="360"/>
          </w:pPr>
        </w:pPrChange>
      </w:pPr>
    </w:p>
    <w:p w14:paraId="56649B15" w14:textId="696223C9" w:rsidR="00681DD8" w:rsidRDefault="00871DEA">
      <w:pPr>
        <w:pStyle w:val="ListParagraph"/>
        <w:numPr>
          <w:ilvl w:val="0"/>
          <w:numId w:val="19"/>
        </w:numPr>
        <w:rPr>
          <w:ins w:id="5770" w:author="rkbansal" w:date="2020-04-11T13:43:00Z"/>
        </w:rPr>
      </w:pPr>
      <w:ins w:id="5771" w:author="rkbansal" w:date="2020-02-15T12:55:00Z">
        <w:r>
          <w:t xml:space="preserve">Update the </w:t>
        </w:r>
      </w:ins>
      <w:ins w:id="5772" w:author="rkbansal" w:date="2020-02-15T12:56:00Z">
        <w:r w:rsidR="00CA2F6E">
          <w:t xml:space="preserve">main </w:t>
        </w:r>
      </w:ins>
      <w:ins w:id="5773" w:author="rkbansal" w:date="2020-02-15T12:55:00Z">
        <w:r w:rsidRPr="00871DEA">
          <w:rPr>
            <w:b/>
            <w:bCs/>
            <w:rPrChange w:id="5774" w:author="rkbansal" w:date="2020-02-15T12:56:00Z">
              <w:rPr>
                <w:rFonts w:ascii="Consolas" w:hAnsi="Consolas" w:cs="Consolas"/>
                <w:color w:val="000000"/>
                <w:sz w:val="20"/>
                <w:szCs w:val="20"/>
                <w:shd w:val="clear" w:color="auto" w:fill="D4D4D4"/>
              </w:rPr>
            </w:rPrChange>
          </w:rPr>
          <w:t>AuthServiceApplication</w:t>
        </w:r>
        <w:r w:rsidRPr="00871DEA">
          <w:rPr>
            <w:rPrChange w:id="5775" w:author="rkbansal" w:date="2020-02-15T12:55:00Z">
              <w:rPr>
                <w:rFonts w:ascii="Consolas" w:hAnsi="Consolas" w:cs="Consolas"/>
                <w:color w:val="000000"/>
                <w:sz w:val="20"/>
                <w:szCs w:val="20"/>
                <w:shd w:val="clear" w:color="auto" w:fill="D4D4D4"/>
              </w:rPr>
            </w:rPrChange>
          </w:rPr>
          <w:t xml:space="preserve"> application</w:t>
        </w:r>
      </w:ins>
      <w:ins w:id="5776" w:author="rkbansal" w:date="2020-04-11T13:43:00Z">
        <w:r w:rsidR="00841BD8">
          <w:t xml:space="preserve"> with the following details:</w:t>
        </w:r>
      </w:ins>
    </w:p>
    <w:p w14:paraId="2B6ABF53" w14:textId="77777777" w:rsidR="00841BD8" w:rsidRDefault="00841BD8" w:rsidP="00841BD8">
      <w:pPr>
        <w:pStyle w:val="ListParagraph"/>
        <w:numPr>
          <w:ilvl w:val="1"/>
          <w:numId w:val="19"/>
        </w:numPr>
        <w:rPr>
          <w:ins w:id="5777" w:author="rkbansal" w:date="2020-04-11T13:44:00Z"/>
        </w:rPr>
      </w:pPr>
      <w:ins w:id="5778" w:author="rkbansal" w:date="2020-04-11T13:44:00Z">
        <w:r>
          <w:t>Enable Eureka Client so that it can register with Eureka Server</w:t>
        </w:r>
      </w:ins>
    </w:p>
    <w:p w14:paraId="393AA307" w14:textId="3D28D9BE" w:rsidR="00841BD8" w:rsidRDefault="00841BD8" w:rsidP="00841BD8">
      <w:pPr>
        <w:pStyle w:val="ListParagraph"/>
        <w:numPr>
          <w:ilvl w:val="1"/>
          <w:numId w:val="19"/>
        </w:numPr>
        <w:rPr>
          <w:ins w:id="5779" w:author="rkbansal" w:date="2020-04-11T13:44:00Z"/>
        </w:rPr>
      </w:pPr>
      <w:ins w:id="5780" w:author="rkbansal" w:date="2020-04-11T13:44:00Z">
        <w:r>
          <w:t xml:space="preserve">Enable </w:t>
        </w:r>
      </w:ins>
      <w:ins w:id="5781" w:author="rkbansal" w:date="2020-04-11T15:10:00Z">
        <w:r w:rsidR="009F1FE9">
          <w:t>FeignClient to interact with user-mgmt-service</w:t>
        </w:r>
      </w:ins>
    </w:p>
    <w:p w14:paraId="573E2FC9" w14:textId="198D0F26" w:rsidR="00841BD8" w:rsidRDefault="00841BD8">
      <w:pPr>
        <w:pStyle w:val="ListParagraph"/>
        <w:numPr>
          <w:ilvl w:val="1"/>
          <w:numId w:val="19"/>
        </w:numPr>
        <w:rPr>
          <w:ins w:id="5782" w:author="rkbansal" w:date="2020-02-15T12:56:00Z"/>
        </w:rPr>
        <w:pPrChange w:id="5783" w:author="rkbansal" w:date="2020-04-11T13:44:00Z">
          <w:pPr>
            <w:pStyle w:val="ListParagraph"/>
            <w:numPr>
              <w:numId w:val="19"/>
            </w:numPr>
            <w:ind w:hanging="360"/>
          </w:pPr>
        </w:pPrChange>
      </w:pPr>
      <w:ins w:id="5784" w:author="rkbansal" w:date="2020-04-11T13:44:00Z">
        <w:r>
          <w:t>Enable JpaRepositories</w:t>
        </w:r>
      </w:ins>
    </w:p>
    <w:p w14:paraId="74ABA08A" w14:textId="64C930CD" w:rsidR="00CA2F6E" w:rsidRDefault="004D0EEC">
      <w:pPr>
        <w:pStyle w:val="ListParagraph"/>
        <w:rPr>
          <w:ins w:id="5785" w:author="rkbansal" w:date="2020-02-15T12:54:00Z"/>
        </w:rPr>
        <w:pPrChange w:id="5786" w:author="rkbansal" w:date="2020-02-15T12:56:00Z">
          <w:pPr>
            <w:pStyle w:val="ListParagraph"/>
            <w:numPr>
              <w:numId w:val="19"/>
            </w:numPr>
            <w:ind w:hanging="360"/>
          </w:pPr>
        </w:pPrChange>
      </w:pPr>
      <w:ins w:id="5787" w:author="rkbansal" w:date="2020-02-15T12:56:00Z">
        <w:r>
          <w:rPr>
            <w:noProof/>
          </w:rPr>
          <w:drawing>
            <wp:inline distT="0" distB="0" distL="0" distR="0" wp14:anchorId="15621EF0" wp14:editId="70499754">
              <wp:extent cx="4648200" cy="16478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48200" cy="1647825"/>
                      </a:xfrm>
                      <a:prstGeom prst="rect">
                        <a:avLst/>
                      </a:prstGeom>
                    </pic:spPr>
                  </pic:pic>
                </a:graphicData>
              </a:graphic>
            </wp:inline>
          </w:drawing>
        </w:r>
      </w:ins>
    </w:p>
    <w:p w14:paraId="4584F71B" w14:textId="2B9E12DD" w:rsidR="002E7278" w:rsidRDefault="00681DD8">
      <w:pPr>
        <w:pStyle w:val="ListParagraph"/>
        <w:numPr>
          <w:ilvl w:val="0"/>
          <w:numId w:val="19"/>
        </w:numPr>
        <w:rPr>
          <w:ins w:id="5788" w:author="rkbansal" w:date="2019-12-20T21:22:00Z"/>
        </w:rPr>
      </w:pPr>
      <w:ins w:id="5789" w:author="rkbansal" w:date="2020-02-15T12:54:00Z">
        <w:r>
          <w:t>Following</w:t>
        </w:r>
      </w:ins>
      <w:ins w:id="5790" w:author="rkbansal" w:date="2019-12-20T21:22:00Z">
        <w:r w:rsidR="002E7278">
          <w:t xml:space="preserve"> Classes need to be created</w:t>
        </w:r>
      </w:ins>
    </w:p>
    <w:p w14:paraId="0966B287" w14:textId="72BF43C9" w:rsidR="00080419" w:rsidRPr="00080419" w:rsidRDefault="00080419" w:rsidP="00080419">
      <w:pPr>
        <w:pStyle w:val="ListParagraph"/>
        <w:numPr>
          <w:ilvl w:val="1"/>
          <w:numId w:val="19"/>
        </w:numPr>
        <w:rPr>
          <w:ins w:id="5791" w:author="rkbansal" w:date="2020-02-15T12:58:00Z"/>
          <w:rPrChange w:id="5792" w:author="rkbansal" w:date="2020-02-15T12:58:00Z">
            <w:rPr>
              <w:ins w:id="5793" w:author="rkbansal" w:date="2020-02-15T12:58:00Z"/>
              <w:sz w:val="20"/>
              <w:szCs w:val="20"/>
            </w:rPr>
          </w:rPrChange>
        </w:rPr>
      </w:pPr>
      <w:ins w:id="5794" w:author="rkbansal" w:date="2020-02-15T12:58:00Z">
        <w:r w:rsidRPr="00080419">
          <w:rPr>
            <w:rPrChange w:id="5795" w:author="rkbansal" w:date="2020-02-15T12:58:00Z">
              <w:rPr>
                <w:sz w:val="20"/>
                <w:szCs w:val="20"/>
              </w:rPr>
            </w:rPrChange>
          </w:rPr>
          <w:t>UserMgmtServiceClient</w:t>
        </w:r>
        <w:r>
          <w:t xml:space="preserve"> – Feign Client for user-mgmt-service</w:t>
        </w:r>
      </w:ins>
    </w:p>
    <w:p w14:paraId="60FC961E" w14:textId="0B63CDFC" w:rsidR="00D134F4" w:rsidRPr="00080419" w:rsidRDefault="00D134F4">
      <w:pPr>
        <w:pStyle w:val="ListParagraph"/>
        <w:numPr>
          <w:ilvl w:val="1"/>
          <w:numId w:val="19"/>
        </w:numPr>
        <w:rPr>
          <w:ins w:id="5796" w:author="rkbansal" w:date="2020-02-15T12:54:00Z"/>
          <w:rPrChange w:id="5797" w:author="rkbansal" w:date="2020-02-15T12:58:00Z">
            <w:rPr>
              <w:ins w:id="5798" w:author="rkbansal" w:date="2020-02-15T12:54:00Z"/>
              <w:shd w:val="clear" w:color="auto" w:fill="FFFFFF"/>
            </w:rPr>
          </w:rPrChange>
        </w:rPr>
      </w:pPr>
      <w:ins w:id="5799" w:author="rkbansal" w:date="2019-12-27T20:16:00Z">
        <w:r w:rsidRPr="00080419">
          <w:rPr>
            <w:spacing w:val="-1"/>
            <w:shd w:val="clear" w:color="auto" w:fill="FFFFFF"/>
            <w:rPrChange w:id="5800" w:author="rkbansal" w:date="2020-02-15T12:58:00Z">
              <w:rPr>
                <w:rFonts w:ascii="Consolas" w:hAnsi="Consolas"/>
                <w:color w:val="6F42C1"/>
                <w:sz w:val="18"/>
                <w:szCs w:val="18"/>
                <w:shd w:val="clear" w:color="auto" w:fill="FFFFFF"/>
              </w:rPr>
            </w:rPrChange>
          </w:rPr>
          <w:t>UserDetailsServiceImpl</w:t>
        </w:r>
      </w:ins>
      <w:ins w:id="5801" w:author="rkbansal" w:date="2020-02-15T12:57:00Z">
        <w:r w:rsidR="00080419" w:rsidRPr="00080419">
          <w:rPr>
            <w:spacing w:val="-1"/>
            <w:shd w:val="clear" w:color="auto" w:fill="FFFFFF"/>
          </w:rPr>
          <w:t xml:space="preserve"> – It will call microservice : user-mgmt-service to validate the credentials using feign clie</w:t>
        </w:r>
      </w:ins>
      <w:ins w:id="5802" w:author="rkbansal" w:date="2020-02-15T12:58:00Z">
        <w:r w:rsidR="00080419" w:rsidRPr="00080419">
          <w:rPr>
            <w:spacing w:val="-1"/>
            <w:shd w:val="clear" w:color="auto" w:fill="FFFFFF"/>
          </w:rPr>
          <w:t>nt</w:t>
        </w:r>
      </w:ins>
      <w:ins w:id="5803" w:author="rkbansal" w:date="2020-02-15T12:59:00Z">
        <w:r w:rsidR="00A22E95">
          <w:rPr>
            <w:spacing w:val="-1"/>
            <w:shd w:val="clear" w:color="auto" w:fill="FFFFFF"/>
          </w:rPr>
          <w:t xml:space="preserve"> created above.</w:t>
        </w:r>
      </w:ins>
    </w:p>
    <w:p w14:paraId="2DB0B08A" w14:textId="77777777" w:rsidR="008943E0" w:rsidRPr="00080419" w:rsidRDefault="008943E0" w:rsidP="008943E0">
      <w:pPr>
        <w:pStyle w:val="ListParagraph"/>
        <w:numPr>
          <w:ilvl w:val="1"/>
          <w:numId w:val="19"/>
        </w:numPr>
        <w:rPr>
          <w:ins w:id="5804" w:author="rkbansal" w:date="2020-02-15T12:54:00Z"/>
          <w:rPrChange w:id="5805" w:author="rkbansal" w:date="2020-02-15T12:58:00Z">
            <w:rPr>
              <w:ins w:id="5806" w:author="rkbansal" w:date="2020-02-15T12:54:00Z"/>
              <w:sz w:val="20"/>
              <w:szCs w:val="20"/>
            </w:rPr>
          </w:rPrChange>
        </w:rPr>
      </w:pPr>
      <w:ins w:id="5807" w:author="rkbansal" w:date="2020-02-15T12:54:00Z">
        <w:r w:rsidRPr="00080419">
          <w:rPr>
            <w:spacing w:val="-1"/>
            <w:shd w:val="clear" w:color="auto" w:fill="FFFFFF"/>
          </w:rPr>
          <w:t>SecurityCredentialsConfig</w:t>
        </w:r>
      </w:ins>
    </w:p>
    <w:p w14:paraId="350F59F6" w14:textId="34A2B337" w:rsidR="00D134F4" w:rsidRPr="00080419" w:rsidRDefault="00D134F4" w:rsidP="002E7278">
      <w:pPr>
        <w:pStyle w:val="ListParagraph"/>
        <w:numPr>
          <w:ilvl w:val="1"/>
          <w:numId w:val="19"/>
        </w:numPr>
        <w:rPr>
          <w:ins w:id="5808" w:author="rkbansal" w:date="2019-12-27T20:16:00Z"/>
          <w:spacing w:val="-1"/>
          <w:shd w:val="clear" w:color="auto" w:fill="FFFFFF"/>
          <w:rPrChange w:id="5809" w:author="rkbansal" w:date="2020-02-15T12:58:00Z">
            <w:rPr>
              <w:ins w:id="5810" w:author="rkbansal" w:date="2019-12-27T20:16:00Z"/>
              <w:rFonts w:ascii="Consolas" w:hAnsi="Consolas"/>
              <w:color w:val="6F42C1"/>
              <w:sz w:val="18"/>
              <w:szCs w:val="18"/>
              <w:shd w:val="clear" w:color="auto" w:fill="FFFFFF"/>
            </w:rPr>
          </w:rPrChange>
        </w:rPr>
      </w:pPr>
      <w:ins w:id="5811" w:author="rkbansal" w:date="2019-12-27T20:16:00Z">
        <w:r w:rsidRPr="00080419">
          <w:rPr>
            <w:spacing w:val="-1"/>
            <w:shd w:val="clear" w:color="auto" w:fill="FFFFFF"/>
            <w:rPrChange w:id="5812" w:author="rkbansal" w:date="2020-02-15T12:58:00Z">
              <w:rPr>
                <w:rFonts w:ascii="Consolas" w:hAnsi="Consolas"/>
                <w:color w:val="6F42C1"/>
                <w:sz w:val="18"/>
                <w:szCs w:val="18"/>
                <w:shd w:val="clear" w:color="auto" w:fill="FFFFFF"/>
              </w:rPr>
            </w:rPrChange>
          </w:rPr>
          <w:t>JwtUsernameAndPasswordAuthenticationFilter</w:t>
        </w:r>
      </w:ins>
    </w:p>
    <w:p w14:paraId="60C21B99" w14:textId="4D6E11A1" w:rsidR="00D134F4" w:rsidRPr="00080419" w:rsidRDefault="00D134F4">
      <w:pPr>
        <w:pStyle w:val="ListParagraph"/>
        <w:numPr>
          <w:ilvl w:val="1"/>
          <w:numId w:val="19"/>
        </w:numPr>
        <w:rPr>
          <w:ins w:id="5813" w:author="rkbansal" w:date="2019-12-20T21:22:00Z"/>
          <w:spacing w:val="-1"/>
          <w:shd w:val="clear" w:color="auto" w:fill="FFFFFF"/>
          <w:rPrChange w:id="5814" w:author="rkbansal" w:date="2020-02-15T12:58:00Z">
            <w:rPr>
              <w:ins w:id="5815" w:author="rkbansal" w:date="2019-12-20T21:22:00Z"/>
              <w:spacing w:val="-1"/>
              <w:sz w:val="32"/>
              <w:szCs w:val="32"/>
              <w:shd w:val="clear" w:color="auto" w:fill="FFFFFF"/>
            </w:rPr>
          </w:rPrChange>
        </w:rPr>
        <w:pPrChange w:id="5816" w:author="rkbansal" w:date="2019-12-20T21:22:00Z">
          <w:pPr>
            <w:pStyle w:val="ListParagraph"/>
            <w:numPr>
              <w:numId w:val="19"/>
            </w:numPr>
            <w:ind w:hanging="360"/>
          </w:pPr>
        </w:pPrChange>
      </w:pPr>
      <w:ins w:id="5817" w:author="rkbansal" w:date="2019-12-27T20:16:00Z">
        <w:r w:rsidRPr="00080419">
          <w:rPr>
            <w:spacing w:val="-1"/>
            <w:shd w:val="clear" w:color="auto" w:fill="FFFFFF"/>
            <w:rPrChange w:id="5818" w:author="rkbansal" w:date="2020-02-15T12:58:00Z">
              <w:rPr>
                <w:rFonts w:ascii="Consolas" w:hAnsi="Consolas"/>
                <w:color w:val="6F42C1"/>
                <w:sz w:val="18"/>
                <w:szCs w:val="18"/>
                <w:shd w:val="clear" w:color="auto" w:fill="FFFFFF"/>
              </w:rPr>
            </w:rPrChange>
          </w:rPr>
          <w:t>JwtConfig</w:t>
        </w:r>
      </w:ins>
      <w:ins w:id="5819" w:author="rkbansal" w:date="2020-02-15T12:52:00Z">
        <w:r w:rsidR="00987F13" w:rsidRPr="00080419">
          <w:rPr>
            <w:spacing w:val="-1"/>
            <w:shd w:val="clear" w:color="auto" w:fill="FFFFFF"/>
          </w:rPr>
          <w:t xml:space="preserve"> </w:t>
        </w:r>
      </w:ins>
      <w:ins w:id="5820" w:author="rkbansal" w:date="2019-12-27T20:16:00Z">
        <w:r w:rsidR="00BB17C3" w:rsidRPr="00080419">
          <w:rPr>
            <w:spacing w:val="-1"/>
            <w:highlight w:val="yellow"/>
            <w:shd w:val="clear" w:color="auto" w:fill="FFFFFF"/>
            <w:rPrChange w:id="5821" w:author="rkbansal" w:date="2020-02-15T12:58:00Z">
              <w:rPr>
                <w:rFonts w:ascii="Consolas" w:hAnsi="Consolas"/>
                <w:color w:val="6F42C1"/>
                <w:sz w:val="18"/>
                <w:szCs w:val="18"/>
                <w:shd w:val="clear" w:color="auto" w:fill="FFFFFF"/>
              </w:rPr>
            </w:rPrChange>
          </w:rPr>
          <w:t>(</w:t>
        </w:r>
      </w:ins>
      <w:ins w:id="5822" w:author="rkbansal" w:date="2019-12-27T20:17:00Z">
        <w:r w:rsidR="00BB17C3" w:rsidRPr="00080419">
          <w:rPr>
            <w:spacing w:val="-1"/>
            <w:highlight w:val="yellow"/>
            <w:shd w:val="clear" w:color="auto" w:fill="FFFFFF"/>
            <w:rPrChange w:id="5823" w:author="rkbansal" w:date="2020-02-15T12:58:00Z">
              <w:rPr>
                <w:rFonts w:ascii="Consolas" w:hAnsi="Consolas"/>
                <w:color w:val="6F42C1"/>
                <w:sz w:val="18"/>
                <w:szCs w:val="18"/>
                <w:shd w:val="clear" w:color="auto" w:fill="FFFFFF"/>
              </w:rPr>
            </w:rPrChange>
          </w:rPr>
          <w:t>same as already created in the above section)</w:t>
        </w:r>
      </w:ins>
    </w:p>
    <w:p w14:paraId="6BE2217D" w14:textId="5F4EAE53" w:rsidR="00E677DF" w:rsidRDefault="00E677DF" w:rsidP="00E677DF">
      <w:pPr>
        <w:pStyle w:val="ListParagraph"/>
        <w:rPr>
          <w:ins w:id="5824" w:author="rkbansal" w:date="2020-02-15T12:59:00Z"/>
        </w:rPr>
      </w:pPr>
    </w:p>
    <w:p w14:paraId="688299C4" w14:textId="1B04EDC5" w:rsidR="00E677DF" w:rsidRDefault="00E677DF" w:rsidP="00E677DF">
      <w:pPr>
        <w:pStyle w:val="ListParagraph"/>
        <w:numPr>
          <w:ilvl w:val="0"/>
          <w:numId w:val="19"/>
        </w:numPr>
        <w:rPr>
          <w:ins w:id="5825" w:author="rkbansal" w:date="2020-02-15T13:01:00Z"/>
        </w:rPr>
      </w:pPr>
      <w:ins w:id="5826" w:author="rkbansal" w:date="2020-02-15T13:00:00Z">
        <w:r w:rsidRPr="00541A22">
          <w:t>UserMgmtServiceClient</w:t>
        </w:r>
        <w:r>
          <w:t>- Feign Client for user-mgmt-service</w:t>
        </w:r>
      </w:ins>
      <w:ins w:id="5827" w:author="rkbansal" w:date="2020-02-15T13:01:00Z">
        <w:r w:rsidR="00C5338C">
          <w:t>.</w:t>
        </w:r>
      </w:ins>
    </w:p>
    <w:p w14:paraId="6D52E367" w14:textId="77777777" w:rsidR="00C5338C" w:rsidRPr="00C5338C" w:rsidRDefault="00C5338C">
      <w:pPr>
        <w:pStyle w:val="ListParagraph"/>
        <w:numPr>
          <w:ilvl w:val="0"/>
          <w:numId w:val="76"/>
        </w:numPr>
        <w:shd w:val="clear" w:color="auto" w:fill="FFFFFF"/>
        <w:spacing w:before="75" w:after="225" w:line="240" w:lineRule="auto"/>
        <w:rPr>
          <w:ins w:id="5828" w:author="rkbansal" w:date="2020-02-15T13:01:00Z"/>
          <w:rFonts w:eastAsia="Times New Roman" w:cs="Times New Roman"/>
          <w:color w:val="222635"/>
          <w:lang w:eastAsia="en-IN"/>
          <w:rPrChange w:id="5829" w:author="rkbansal" w:date="2020-02-15T13:01:00Z">
            <w:rPr>
              <w:ins w:id="5830" w:author="rkbansal" w:date="2020-02-15T13:01:00Z"/>
              <w:rFonts w:ascii="Cambria" w:eastAsia="Times New Roman" w:hAnsi="Cambria" w:cs="Times New Roman"/>
              <w:color w:val="222635"/>
              <w:sz w:val="29"/>
              <w:szCs w:val="29"/>
              <w:lang w:eastAsia="en-IN"/>
            </w:rPr>
          </w:rPrChange>
        </w:rPr>
        <w:pPrChange w:id="5831" w:author="rkbansal" w:date="2020-02-15T13:01:00Z">
          <w:pPr>
            <w:pStyle w:val="ListParagraph"/>
            <w:numPr>
              <w:numId w:val="19"/>
            </w:numPr>
            <w:shd w:val="clear" w:color="auto" w:fill="FFFFFF"/>
            <w:spacing w:before="75" w:after="225" w:line="240" w:lineRule="auto"/>
            <w:ind w:hanging="360"/>
          </w:pPr>
        </w:pPrChange>
      </w:pPr>
      <w:ins w:id="5832" w:author="rkbansal" w:date="2020-02-15T13:01:00Z">
        <w:r w:rsidRPr="00C5338C">
          <w:rPr>
            <w:rFonts w:eastAsia="Times New Roman" w:cs="Times New Roman"/>
            <w:color w:val="222635"/>
            <w:lang w:eastAsia="en-IN"/>
            <w:rPrChange w:id="5833" w:author="rkbansal" w:date="2020-02-15T13:01:00Z">
              <w:rPr>
                <w:rFonts w:ascii="Cambria" w:eastAsia="Times New Roman" w:hAnsi="Cambria" w:cs="Times New Roman"/>
                <w:color w:val="222635"/>
                <w:sz w:val="29"/>
                <w:szCs w:val="29"/>
                <w:lang w:eastAsia="en-IN"/>
              </w:rPr>
            </w:rPrChange>
          </w:rPr>
          <w:t>Feign dynamically generates the implementation of the interface we created, so Feign has to know which service to call beforehand. That's why we need to give a name for the interface, which is the {Service-Id} of UserMgmtService. Now, Feign contacts the Eureka server with this Service Id, resolves the actual IP/hostname of the UserMgmtService, and calls the URL provided in Request Mapping.</w:t>
        </w:r>
      </w:ins>
    </w:p>
    <w:p w14:paraId="30599AC9" w14:textId="77777777" w:rsidR="00C5338C" w:rsidRDefault="00C5338C">
      <w:pPr>
        <w:pStyle w:val="ListParagraph"/>
        <w:shd w:val="clear" w:color="auto" w:fill="FFFFFF"/>
        <w:spacing w:before="75" w:after="225" w:line="240" w:lineRule="auto"/>
        <w:ind w:left="1080"/>
        <w:rPr>
          <w:ins w:id="5834" w:author="rkbansal" w:date="2020-02-15T13:02:00Z"/>
          <w:rFonts w:eastAsia="Times New Roman" w:cs="Times New Roman"/>
          <w:color w:val="222635"/>
          <w:lang w:eastAsia="en-IN"/>
        </w:rPr>
        <w:pPrChange w:id="5835" w:author="rkbansal" w:date="2020-02-15T13:02:00Z">
          <w:pPr>
            <w:pStyle w:val="ListParagraph"/>
            <w:numPr>
              <w:numId w:val="76"/>
            </w:numPr>
            <w:shd w:val="clear" w:color="auto" w:fill="FFFFFF"/>
            <w:spacing w:before="75" w:after="225" w:line="240" w:lineRule="auto"/>
            <w:ind w:left="1080" w:hanging="360"/>
          </w:pPr>
        </w:pPrChange>
      </w:pPr>
    </w:p>
    <w:p w14:paraId="1FEAE0EE" w14:textId="0FBA0793" w:rsidR="00C5338C" w:rsidRDefault="00C5338C" w:rsidP="00C5338C">
      <w:pPr>
        <w:pStyle w:val="ListParagraph"/>
        <w:numPr>
          <w:ilvl w:val="0"/>
          <w:numId w:val="76"/>
        </w:numPr>
        <w:shd w:val="clear" w:color="auto" w:fill="FFFFFF"/>
        <w:spacing w:before="75" w:after="225" w:line="240" w:lineRule="auto"/>
        <w:rPr>
          <w:ins w:id="5836" w:author="rkbansal" w:date="2020-02-15T13:02:00Z"/>
          <w:rFonts w:eastAsia="Times New Roman" w:cs="Times New Roman"/>
          <w:color w:val="222635"/>
          <w:lang w:eastAsia="en-IN"/>
        </w:rPr>
      </w:pPr>
      <w:ins w:id="5837" w:author="rkbansal" w:date="2020-02-15T13:01:00Z">
        <w:r w:rsidRPr="00C5338C">
          <w:rPr>
            <w:rFonts w:eastAsia="Times New Roman" w:cs="Times New Roman"/>
            <w:color w:val="222635"/>
            <w:lang w:eastAsia="en-IN"/>
            <w:rPrChange w:id="5838"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5839" w:author="rkbansal" w:date="2020-02-15T13:02:00Z">
        <w:r>
          <w:rPr>
            <w:rFonts w:eastAsia="Times New Roman" w:cs="Times New Roman"/>
            <w:b/>
            <w:bCs/>
            <w:color w:val="222635"/>
            <w:lang w:eastAsia="en-IN"/>
          </w:rPr>
          <w:t>user-mgmt-</w:t>
        </w:r>
      </w:ins>
      <w:ins w:id="5840" w:author="rkbansal" w:date="2020-02-15T13:01:00Z">
        <w:r w:rsidRPr="00C5338C">
          <w:rPr>
            <w:rFonts w:eastAsia="Times New Roman" w:cs="Times New Roman"/>
            <w:b/>
            <w:bCs/>
            <w:color w:val="222635"/>
            <w:lang w:eastAsia="en-IN"/>
            <w:rPrChange w:id="5841" w:author="rkbansal" w:date="2020-02-15T13:01:00Z">
              <w:rPr>
                <w:rFonts w:ascii="Cambria" w:eastAsia="Times New Roman" w:hAnsi="Cambria" w:cs="Times New Roman"/>
                <w:b/>
                <w:bCs/>
                <w:color w:val="222635"/>
                <w:sz w:val="29"/>
                <w:szCs w:val="29"/>
                <w:lang w:eastAsia="en-IN"/>
              </w:rPr>
            </w:rPrChange>
          </w:rPr>
          <w:t>service</w:t>
        </w:r>
        <w:r w:rsidRPr="00C5338C">
          <w:rPr>
            <w:rFonts w:eastAsia="Times New Roman" w:cs="Times New Roman"/>
            <w:color w:val="222635"/>
            <w:lang w:eastAsia="en-IN"/>
            <w:rPrChange w:id="5842"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262A1284" w14:textId="371514CA" w:rsidR="00971C79" w:rsidRDefault="00971C79" w:rsidP="00971C79">
      <w:pPr>
        <w:pStyle w:val="ListParagraph"/>
        <w:ind w:left="1080"/>
        <w:rPr>
          <w:ins w:id="5843" w:author="rkbansal" w:date="2020-02-15T13:04:00Z"/>
          <w:rFonts w:eastAsia="Times New Roman" w:cs="Times New Roman"/>
          <w:color w:val="222635"/>
          <w:lang w:eastAsia="en-IN"/>
        </w:rPr>
      </w:pPr>
    </w:p>
    <w:p w14:paraId="3ECB641F" w14:textId="0804A909" w:rsidR="00971C79" w:rsidRPr="00971C79" w:rsidRDefault="007D34F5">
      <w:pPr>
        <w:pStyle w:val="ListParagraph"/>
        <w:ind w:left="1080"/>
        <w:rPr>
          <w:ins w:id="5844" w:author="rkbansal" w:date="2020-02-15T13:02:00Z"/>
          <w:rFonts w:eastAsia="Times New Roman" w:cs="Times New Roman"/>
          <w:color w:val="222635"/>
          <w:lang w:eastAsia="en-IN"/>
          <w:rPrChange w:id="5845" w:author="rkbansal" w:date="2020-02-15T13:02:00Z">
            <w:rPr>
              <w:ins w:id="5846" w:author="rkbansal" w:date="2020-02-15T13:02:00Z"/>
              <w:lang w:eastAsia="en-IN"/>
            </w:rPr>
          </w:rPrChange>
        </w:rPr>
        <w:pPrChange w:id="5847" w:author="rkbansal" w:date="2020-02-15T13:04:00Z">
          <w:pPr>
            <w:pStyle w:val="ListParagraph"/>
            <w:numPr>
              <w:numId w:val="76"/>
            </w:numPr>
            <w:shd w:val="clear" w:color="auto" w:fill="FFFFFF"/>
            <w:spacing w:before="75" w:after="225" w:line="240" w:lineRule="auto"/>
            <w:ind w:left="1080" w:hanging="360"/>
          </w:pPr>
        </w:pPrChange>
      </w:pPr>
      <w:ins w:id="5848" w:author="rkbansal" w:date="2020-04-04T20:31:00Z">
        <w:r>
          <w:rPr>
            <w:noProof/>
          </w:rPr>
          <w:drawing>
            <wp:inline distT="0" distB="0" distL="0" distR="0" wp14:anchorId="35D57B43" wp14:editId="59E68DA2">
              <wp:extent cx="8658225" cy="2933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658225" cy="2933700"/>
                      </a:xfrm>
                      <a:prstGeom prst="rect">
                        <a:avLst/>
                      </a:prstGeom>
                    </pic:spPr>
                  </pic:pic>
                </a:graphicData>
              </a:graphic>
            </wp:inline>
          </w:drawing>
        </w:r>
      </w:ins>
    </w:p>
    <w:p w14:paraId="6EC15F0D" w14:textId="77777777" w:rsidR="00971C79" w:rsidRPr="00C5338C" w:rsidRDefault="00971C79">
      <w:pPr>
        <w:pStyle w:val="ListParagraph"/>
        <w:shd w:val="clear" w:color="auto" w:fill="FFFFFF"/>
        <w:spacing w:before="75" w:after="225" w:line="240" w:lineRule="auto"/>
        <w:ind w:left="1080"/>
        <w:rPr>
          <w:ins w:id="5849" w:author="rkbansal" w:date="2020-02-15T13:01:00Z"/>
          <w:rFonts w:eastAsia="Times New Roman" w:cs="Times New Roman"/>
          <w:color w:val="222635"/>
          <w:lang w:eastAsia="en-IN"/>
          <w:rPrChange w:id="5850" w:author="rkbansal" w:date="2020-02-15T13:01:00Z">
            <w:rPr>
              <w:ins w:id="5851" w:author="rkbansal" w:date="2020-02-15T13:01:00Z"/>
              <w:rFonts w:ascii="Cambria" w:eastAsia="Times New Roman" w:hAnsi="Cambria" w:cs="Times New Roman"/>
              <w:color w:val="222635"/>
              <w:sz w:val="29"/>
              <w:szCs w:val="29"/>
              <w:lang w:eastAsia="en-IN"/>
            </w:rPr>
          </w:rPrChange>
        </w:rPr>
        <w:pPrChange w:id="5852" w:author="rkbansal" w:date="2020-02-15T13:02:00Z">
          <w:pPr>
            <w:pStyle w:val="ListParagraph"/>
            <w:numPr>
              <w:numId w:val="19"/>
            </w:numPr>
            <w:shd w:val="clear" w:color="auto" w:fill="FFFFFF"/>
            <w:spacing w:before="75" w:after="225" w:line="240" w:lineRule="auto"/>
            <w:ind w:hanging="360"/>
          </w:pPr>
        </w:pPrChange>
      </w:pPr>
    </w:p>
    <w:p w14:paraId="27226394" w14:textId="77777777" w:rsidR="00C5338C" w:rsidRPr="00E677DF" w:rsidRDefault="00C5338C">
      <w:pPr>
        <w:pStyle w:val="ListParagraph"/>
        <w:rPr>
          <w:ins w:id="5853" w:author="rkbansal" w:date="2020-02-15T12:59:00Z"/>
          <w:rPrChange w:id="5854" w:author="rkbansal" w:date="2020-02-15T12:59:00Z">
            <w:rPr>
              <w:ins w:id="5855" w:author="rkbansal" w:date="2020-02-15T12:59:00Z"/>
              <w:spacing w:val="-1"/>
              <w:sz w:val="32"/>
              <w:szCs w:val="32"/>
              <w:shd w:val="clear" w:color="auto" w:fill="FFFFFF"/>
            </w:rPr>
          </w:rPrChange>
        </w:rPr>
        <w:pPrChange w:id="5856" w:author="rkbansal" w:date="2020-02-15T13:01:00Z">
          <w:pPr>
            <w:pStyle w:val="ListParagraph"/>
            <w:numPr>
              <w:numId w:val="19"/>
            </w:numPr>
            <w:ind w:hanging="360"/>
          </w:pPr>
        </w:pPrChange>
      </w:pPr>
    </w:p>
    <w:p w14:paraId="620EEEDC" w14:textId="77777777" w:rsidR="009A38F7" w:rsidRPr="009A38F7" w:rsidRDefault="00730A62" w:rsidP="00730A62">
      <w:pPr>
        <w:pStyle w:val="ListParagraph"/>
        <w:numPr>
          <w:ilvl w:val="0"/>
          <w:numId w:val="76"/>
        </w:numPr>
        <w:rPr>
          <w:ins w:id="5857" w:author="rkbansal" w:date="2020-02-15T13:12:00Z"/>
          <w:rPrChange w:id="5858" w:author="rkbansal" w:date="2020-02-15T13:12:00Z">
            <w:rPr>
              <w:ins w:id="5859" w:author="rkbansal" w:date="2020-02-15T13:12:00Z"/>
              <w:spacing w:val="-1"/>
              <w:shd w:val="clear" w:color="auto" w:fill="FFFFFF"/>
            </w:rPr>
          </w:rPrChange>
        </w:rPr>
      </w:pPr>
      <w:ins w:id="5860" w:author="rkbansal" w:date="2020-02-15T13:05:00Z">
        <w:r w:rsidRPr="00730A62">
          <w:rPr>
            <w:spacing w:val="-1"/>
            <w:shd w:val="clear" w:color="auto" w:fill="FFFFFF"/>
            <w:rPrChange w:id="5861" w:author="rkbansal" w:date="2020-02-15T13:06:00Z">
              <w:rPr>
                <w:shd w:val="clear" w:color="auto" w:fill="FFFFFF"/>
              </w:rPr>
            </w:rPrChange>
          </w:rPr>
          <w:t xml:space="preserve">UserDetailsServiceImpl – </w:t>
        </w:r>
      </w:ins>
    </w:p>
    <w:p w14:paraId="3B018107" w14:textId="537C3C93" w:rsidR="009A38F7" w:rsidRDefault="009A38F7" w:rsidP="009A38F7">
      <w:pPr>
        <w:pStyle w:val="ListParagraph"/>
        <w:ind w:left="1080"/>
        <w:rPr>
          <w:ins w:id="5862" w:author="rkbansal" w:date="2020-02-15T13:13:00Z"/>
          <w:spacing w:val="-1"/>
          <w:shd w:val="clear" w:color="auto" w:fill="FFFFFF"/>
        </w:rPr>
      </w:pPr>
      <w:ins w:id="5863" w:author="rkbansal" w:date="2020-02-15T13:12:00Z">
        <w:r>
          <w:rPr>
            <w:spacing w:val="-1"/>
            <w:shd w:val="clear" w:color="auto" w:fill="FFFFFF"/>
          </w:rPr>
          <w:t xml:space="preserve">It will implement </w:t>
        </w:r>
        <w:r w:rsidRPr="009A38F7">
          <w:rPr>
            <w:shd w:val="clear" w:color="auto" w:fill="FFFFFF"/>
            <w:rPrChange w:id="5864" w:author="rkbansal" w:date="2020-02-15T13:13:00Z">
              <w:rPr>
                <w:rStyle w:val="HTMLCode"/>
                <w:rFonts w:eastAsiaTheme="majorEastAsia"/>
                <w:spacing w:val="-1"/>
              </w:rPr>
            </w:rPrChange>
          </w:rPr>
          <w:t>UserDetailsService</w:t>
        </w:r>
      </w:ins>
      <w:ins w:id="5865" w:author="rkbansal" w:date="2020-02-15T13:14:00Z">
        <w:r w:rsidR="00382F38">
          <w:rPr>
            <w:shd w:val="clear" w:color="auto" w:fill="FFFFFF"/>
          </w:rPr>
          <w:t xml:space="preserve">(Spring </w:t>
        </w:r>
        <w:r w:rsidR="00F6791D">
          <w:rPr>
            <w:shd w:val="clear" w:color="auto" w:fill="FFFFFF"/>
          </w:rPr>
          <w:t xml:space="preserve">Security </w:t>
        </w:r>
        <w:r w:rsidR="00382F38">
          <w:rPr>
            <w:shd w:val="clear" w:color="auto" w:fill="FFFFFF"/>
          </w:rPr>
          <w:t>API)</w:t>
        </w:r>
      </w:ins>
      <w:ins w:id="5866" w:author="rkbansal" w:date="2020-02-15T13:12:00Z">
        <w:r w:rsidRPr="009A38F7">
          <w:rPr>
            <w:spacing w:val="-1"/>
            <w:shd w:val="clear" w:color="auto" w:fill="FFFFFF"/>
            <w:rPrChange w:id="5867" w:author="rkbansal" w:date="2020-02-15T13:13:00Z">
              <w:rPr>
                <w:spacing w:val="-1"/>
                <w:sz w:val="32"/>
                <w:szCs w:val="32"/>
              </w:rPr>
            </w:rPrChange>
          </w:rPr>
          <w:t> interface</w:t>
        </w:r>
      </w:ins>
      <w:ins w:id="5868" w:author="rkbansal" w:date="2020-02-15T13:13:00Z">
        <w:r w:rsidRPr="009A38F7">
          <w:rPr>
            <w:spacing w:val="-1"/>
            <w:shd w:val="clear" w:color="auto" w:fill="FFFFFF"/>
            <w:rPrChange w:id="5869" w:author="rkbansal" w:date="2020-02-15T13:13:00Z">
              <w:rPr>
                <w:spacing w:val="-1"/>
                <w:sz w:val="32"/>
                <w:szCs w:val="32"/>
              </w:rPr>
            </w:rPrChange>
          </w:rPr>
          <w:t xml:space="preserve"> and will</w:t>
        </w:r>
      </w:ins>
      <w:ins w:id="5870" w:author="rkbansal" w:date="2020-02-15T13:05:00Z">
        <w:r w:rsidR="00730A62" w:rsidRPr="00730A62">
          <w:rPr>
            <w:spacing w:val="-1"/>
            <w:shd w:val="clear" w:color="auto" w:fill="FFFFFF"/>
            <w:rPrChange w:id="5871" w:author="rkbansal" w:date="2020-02-15T13:06:00Z">
              <w:rPr>
                <w:shd w:val="clear" w:color="auto" w:fill="FFFFFF"/>
              </w:rPr>
            </w:rPrChange>
          </w:rPr>
          <w:t xml:space="preserve"> call </w:t>
        </w:r>
      </w:ins>
      <w:ins w:id="5872" w:author="rkbansal" w:date="2020-02-15T13:13:00Z">
        <w:r w:rsidR="0021176C" w:rsidRPr="00730A62">
          <w:rPr>
            <w:spacing w:val="-1"/>
            <w:shd w:val="clear" w:color="auto" w:fill="FFFFFF"/>
          </w:rPr>
          <w:t>microservice:</w:t>
        </w:r>
      </w:ins>
      <w:ins w:id="5873" w:author="rkbansal" w:date="2020-02-15T13:05:00Z">
        <w:r w:rsidR="00730A62" w:rsidRPr="00730A62">
          <w:rPr>
            <w:spacing w:val="-1"/>
            <w:shd w:val="clear" w:color="auto" w:fill="FFFFFF"/>
            <w:rPrChange w:id="5874" w:author="rkbansal" w:date="2020-02-15T13:06:00Z">
              <w:rPr>
                <w:shd w:val="clear" w:color="auto" w:fill="FFFFFF"/>
              </w:rPr>
            </w:rPrChange>
          </w:rPr>
          <w:t xml:space="preserve"> user-mgmt-service to validate the credentials using feign client created above.</w:t>
        </w:r>
      </w:ins>
    </w:p>
    <w:p w14:paraId="4F83A9C0" w14:textId="78EE9C31" w:rsidR="009A38F7" w:rsidRPr="009A38F7" w:rsidRDefault="009A38F7">
      <w:pPr>
        <w:pStyle w:val="ListParagraph"/>
        <w:ind w:left="1080"/>
        <w:rPr>
          <w:ins w:id="5875" w:author="rkbansal" w:date="2020-02-15T13:12:00Z"/>
          <w:spacing w:val="-1"/>
          <w:rPrChange w:id="5876" w:author="rkbansal" w:date="2020-02-15T13:13:00Z">
            <w:rPr>
              <w:ins w:id="5877" w:author="rkbansal" w:date="2020-02-15T13:12:00Z"/>
              <w:rFonts w:ascii="Georgia" w:hAnsi="Georgia"/>
              <w:spacing w:val="-1"/>
              <w:sz w:val="32"/>
              <w:szCs w:val="32"/>
            </w:rPr>
          </w:rPrChange>
        </w:rPr>
        <w:pPrChange w:id="5878" w:author="rkbansal" w:date="2020-02-15T13:13:00Z">
          <w:pPr>
            <w:pStyle w:val="ji"/>
            <w:numPr>
              <w:numId w:val="76"/>
            </w:numPr>
            <w:shd w:val="clear" w:color="auto" w:fill="FFFFFF"/>
            <w:spacing w:before="480" w:beforeAutospacing="0" w:after="0" w:afterAutospacing="0"/>
            <w:ind w:left="1080" w:hanging="360"/>
          </w:pPr>
        </w:pPrChange>
      </w:pPr>
      <w:ins w:id="5879" w:author="rkbansal" w:date="2020-02-15T13:12:00Z">
        <w:r w:rsidRPr="009A38F7">
          <w:rPr>
            <w:spacing w:val="-1"/>
            <w:rPrChange w:id="5880" w:author="rkbansal" w:date="2020-02-15T13:13:00Z">
              <w:rPr>
                <w:spacing w:val="-1"/>
                <w:sz w:val="32"/>
                <w:szCs w:val="32"/>
              </w:rPr>
            </w:rPrChange>
          </w:rPr>
          <w:lastRenderedPageBreak/>
          <w:t>This class acts like a provider for the user; meaning it loads the user from the database (or any data source). It doesn’t do authentication. It just loads the user given his username.</w:t>
        </w:r>
      </w:ins>
    </w:p>
    <w:p w14:paraId="7744FF58" w14:textId="77777777" w:rsidR="009A38F7" w:rsidRPr="00AB5E82" w:rsidRDefault="009A38F7">
      <w:pPr>
        <w:pStyle w:val="ListParagraph"/>
        <w:ind w:left="1080"/>
        <w:rPr>
          <w:ins w:id="5881" w:author="rkbansal" w:date="2020-02-15T13:06:00Z"/>
          <w:rPrChange w:id="5882" w:author="rkbansal" w:date="2020-02-15T13:06:00Z">
            <w:rPr>
              <w:ins w:id="5883" w:author="rkbansal" w:date="2020-02-15T13:06:00Z"/>
              <w:spacing w:val="-1"/>
              <w:shd w:val="clear" w:color="auto" w:fill="FFFFFF"/>
            </w:rPr>
          </w:rPrChange>
        </w:rPr>
        <w:pPrChange w:id="5884" w:author="rkbansal" w:date="2020-02-15T13:12:00Z">
          <w:pPr>
            <w:pStyle w:val="ListParagraph"/>
            <w:numPr>
              <w:numId w:val="76"/>
            </w:numPr>
            <w:ind w:left="1080" w:hanging="360"/>
          </w:pPr>
        </w:pPrChange>
      </w:pPr>
    </w:p>
    <w:p w14:paraId="44D1EFB4" w14:textId="3958267C" w:rsidR="00AB5E82" w:rsidRPr="00541A22" w:rsidRDefault="009863D5">
      <w:pPr>
        <w:pStyle w:val="ListParagraph"/>
        <w:ind w:left="1080"/>
        <w:rPr>
          <w:ins w:id="5885" w:author="rkbansal" w:date="2020-02-15T13:05:00Z"/>
        </w:rPr>
        <w:pPrChange w:id="5886" w:author="rkbansal" w:date="2020-02-15T13:06:00Z">
          <w:pPr>
            <w:pStyle w:val="ListParagraph"/>
            <w:numPr>
              <w:ilvl w:val="1"/>
              <w:numId w:val="19"/>
            </w:numPr>
            <w:ind w:left="1440" w:hanging="360"/>
          </w:pPr>
        </w:pPrChange>
      </w:pPr>
      <w:ins w:id="5887" w:author="rkbansal" w:date="2020-02-15T13:10:00Z">
        <w:r>
          <w:rPr>
            <w:noProof/>
          </w:rPr>
          <w:drawing>
            <wp:inline distT="0" distB="0" distL="0" distR="0" wp14:anchorId="05C9298F" wp14:editId="114C0382">
              <wp:extent cx="8724900" cy="74580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8724900" cy="7458075"/>
                      </a:xfrm>
                      <a:prstGeom prst="rect">
                        <a:avLst/>
                      </a:prstGeom>
                    </pic:spPr>
                  </pic:pic>
                </a:graphicData>
              </a:graphic>
            </wp:inline>
          </w:drawing>
        </w:r>
      </w:ins>
    </w:p>
    <w:p w14:paraId="01819B95" w14:textId="77777777" w:rsidR="00730A62" w:rsidRPr="00730A62" w:rsidRDefault="00730A62">
      <w:pPr>
        <w:pStyle w:val="ListParagraph"/>
        <w:rPr>
          <w:ins w:id="5888" w:author="rkbansal" w:date="2020-02-15T13:05:00Z"/>
          <w:rPrChange w:id="5889" w:author="rkbansal" w:date="2020-02-15T13:05:00Z">
            <w:rPr>
              <w:ins w:id="5890" w:author="rkbansal" w:date="2020-02-15T13:05:00Z"/>
              <w:spacing w:val="-1"/>
              <w:sz w:val="32"/>
              <w:szCs w:val="32"/>
              <w:shd w:val="clear" w:color="auto" w:fill="FFFFFF"/>
            </w:rPr>
          </w:rPrChange>
        </w:rPr>
        <w:pPrChange w:id="5891" w:author="rkbansal" w:date="2020-02-15T13:06:00Z">
          <w:pPr>
            <w:pStyle w:val="ListParagraph"/>
            <w:numPr>
              <w:numId w:val="19"/>
            </w:numPr>
            <w:ind w:hanging="360"/>
          </w:pPr>
        </w:pPrChange>
      </w:pPr>
    </w:p>
    <w:p w14:paraId="195F12F5" w14:textId="77777777" w:rsidR="003F102C" w:rsidRPr="003F102C" w:rsidRDefault="003F102C">
      <w:pPr>
        <w:pStyle w:val="ListParagraph"/>
        <w:numPr>
          <w:ilvl w:val="0"/>
          <w:numId w:val="19"/>
        </w:numPr>
        <w:rPr>
          <w:ins w:id="5892" w:author="rkbansal" w:date="2020-02-15T13:17:00Z"/>
          <w:rPrChange w:id="5893" w:author="rkbansal" w:date="2020-02-15T13:17:00Z">
            <w:rPr>
              <w:ins w:id="5894" w:author="rkbansal" w:date="2020-02-15T13:17:00Z"/>
              <w:spacing w:val="-1"/>
              <w:sz w:val="32"/>
              <w:szCs w:val="32"/>
              <w:shd w:val="clear" w:color="auto" w:fill="FFFFFF"/>
            </w:rPr>
          </w:rPrChange>
        </w:rPr>
      </w:pPr>
      <w:ins w:id="5895" w:author="rkbansal" w:date="2020-02-15T13:17:00Z">
        <w:r>
          <w:rPr>
            <w:spacing w:val="-1"/>
            <w:sz w:val="32"/>
            <w:szCs w:val="32"/>
            <w:shd w:val="clear" w:color="auto" w:fill="FFFFFF"/>
          </w:rPr>
          <w:t>SecurityCredentialsConfig :</w:t>
        </w:r>
      </w:ins>
    </w:p>
    <w:p w14:paraId="6ACBE88A" w14:textId="24F65672" w:rsidR="009C2890" w:rsidRPr="003F102C" w:rsidRDefault="00365E46">
      <w:pPr>
        <w:pStyle w:val="ListParagraph"/>
        <w:rPr>
          <w:ins w:id="5896" w:author="rkbansal" w:date="2019-12-27T20:17:00Z"/>
          <w:rStyle w:val="HTMLCode"/>
          <w:rFonts w:ascii="Georgia" w:eastAsiaTheme="minorHAnsi" w:hAnsi="Georgia" w:cstheme="minorBidi"/>
          <w:sz w:val="24"/>
          <w:szCs w:val="24"/>
          <w:rPrChange w:id="5897" w:author="rkbansal" w:date="2020-02-15T13:17:00Z">
            <w:rPr>
              <w:ins w:id="5898" w:author="rkbansal" w:date="2019-12-27T20:17:00Z"/>
              <w:rStyle w:val="HTMLCode"/>
              <w:rFonts w:eastAsiaTheme="majorEastAsia"/>
              <w:spacing w:val="-1"/>
              <w:sz w:val="24"/>
              <w:szCs w:val="24"/>
            </w:rPr>
          </w:rPrChange>
        </w:rPr>
        <w:pPrChange w:id="5899" w:author="rkbansal" w:date="2020-02-15T13:17:00Z">
          <w:pPr>
            <w:pStyle w:val="ListParagraph"/>
            <w:numPr>
              <w:numId w:val="19"/>
            </w:numPr>
            <w:ind w:hanging="360"/>
          </w:pPr>
        </w:pPrChange>
      </w:pPr>
      <w:ins w:id="5900" w:author="rkbansal" w:date="2019-12-16T10:08:00Z">
        <w:r w:rsidRPr="003F102C">
          <w:rPr>
            <w:spacing w:val="-1"/>
            <w:shd w:val="clear" w:color="auto" w:fill="FFFFFF"/>
            <w:rPrChange w:id="5901" w:author="rkbansal" w:date="2020-02-15T13:17:00Z">
              <w:rPr>
                <w:rFonts w:ascii="Courier New" w:eastAsia="Times New Roman" w:hAnsi="Courier New" w:cs="Courier New"/>
                <w:spacing w:val="-1"/>
                <w:sz w:val="32"/>
                <w:szCs w:val="32"/>
                <w:shd w:val="clear" w:color="auto" w:fill="FFFFFF"/>
              </w:rPr>
            </w:rPrChange>
          </w:rPr>
          <w:t xml:space="preserve">As we did in the Gateway for security configurations, create a class: </w:t>
        </w:r>
        <w:r w:rsidRPr="003F102C">
          <w:rPr>
            <w:spacing w:val="-1"/>
            <w:shd w:val="clear" w:color="auto" w:fill="FFFFFF"/>
            <w:rPrChange w:id="5902" w:author="rkbansal" w:date="2020-02-15T13:17:00Z">
              <w:rPr>
                <w:spacing w:val="-1"/>
                <w:sz w:val="32"/>
                <w:szCs w:val="32"/>
                <w:shd w:val="clear" w:color="auto" w:fill="FFFFFF"/>
              </w:rPr>
            </w:rPrChange>
          </w:rPr>
          <w:t>SecurityCredentialsConfig, annotated with </w:t>
        </w:r>
        <w:r w:rsidRPr="003F102C">
          <w:rPr>
            <w:rStyle w:val="HTMLCode"/>
            <w:rFonts w:eastAsiaTheme="majorEastAsia"/>
            <w:spacing w:val="-1"/>
            <w:sz w:val="24"/>
            <w:szCs w:val="24"/>
          </w:rPr>
          <w:t>@EnableWebSecurity</w:t>
        </w:r>
        <w:r w:rsidRPr="003F102C">
          <w:rPr>
            <w:spacing w:val="-1"/>
            <w:shd w:val="clear" w:color="auto" w:fill="FFFFFF"/>
            <w:rPrChange w:id="5903" w:author="rkbansal" w:date="2020-02-15T13:17:00Z">
              <w:rPr>
                <w:spacing w:val="-1"/>
                <w:sz w:val="32"/>
                <w:szCs w:val="32"/>
                <w:shd w:val="clear" w:color="auto" w:fill="FFFFFF"/>
              </w:rPr>
            </w:rPrChange>
          </w:rPr>
          <w:t>, and extends </w:t>
        </w:r>
        <w:r w:rsidRPr="003F102C">
          <w:rPr>
            <w:rStyle w:val="HTMLCode"/>
            <w:rFonts w:eastAsiaTheme="majorEastAsia"/>
            <w:spacing w:val="-1"/>
            <w:sz w:val="24"/>
            <w:szCs w:val="24"/>
          </w:rPr>
          <w:t>WebSecurityConfigurerAdapter</w:t>
        </w:r>
      </w:ins>
    </w:p>
    <w:p w14:paraId="6FFC1B16" w14:textId="77777777" w:rsidR="001564E1" w:rsidRDefault="001564E1" w:rsidP="005A2BED">
      <w:pPr>
        <w:pStyle w:val="ListParagraph"/>
        <w:rPr>
          <w:ins w:id="5904" w:author="rkbansal" w:date="2019-12-27T20:19:00Z"/>
        </w:rPr>
      </w:pPr>
    </w:p>
    <w:p w14:paraId="18941919" w14:textId="4DC5B8AC" w:rsidR="005A2BED" w:rsidRPr="00057484" w:rsidRDefault="0000141D">
      <w:pPr>
        <w:pStyle w:val="ListParagraph"/>
        <w:rPr>
          <w:ins w:id="5905" w:author="rkbansal" w:date="2019-12-04T09:32:00Z"/>
        </w:rPr>
        <w:pPrChange w:id="5906" w:author="rkbansal" w:date="2019-12-27T20:17:00Z">
          <w:pPr>
            <w:pStyle w:val="ListParagraph"/>
            <w:numPr>
              <w:ilvl w:val="1"/>
              <w:numId w:val="19"/>
            </w:numPr>
            <w:ind w:left="1440" w:hanging="360"/>
          </w:pPr>
        </w:pPrChange>
      </w:pPr>
      <w:ins w:id="5907" w:author="rkbansal" w:date="2020-02-15T13:17:00Z">
        <w:r>
          <w:rPr>
            <w:noProof/>
          </w:rPr>
          <w:lastRenderedPageBreak/>
          <w:drawing>
            <wp:inline distT="0" distB="0" distL="0" distR="0" wp14:anchorId="354A7DCB" wp14:editId="05C8B063">
              <wp:extent cx="8601075" cy="80867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8601075" cy="8086725"/>
                      </a:xfrm>
                      <a:prstGeom prst="rect">
                        <a:avLst/>
                      </a:prstGeom>
                    </pic:spPr>
                  </pic:pic>
                </a:graphicData>
              </a:graphic>
            </wp:inline>
          </w:drawing>
        </w:r>
      </w:ins>
    </w:p>
    <w:p w14:paraId="14B5C3DF" w14:textId="55EE3E58" w:rsidR="001C239E" w:rsidDel="001564E1" w:rsidRDefault="001C239E">
      <w:pPr>
        <w:ind w:left="720"/>
        <w:rPr>
          <w:del w:id="5908" w:author="rkbansal" w:date="2019-12-11T09:35:00Z"/>
        </w:rPr>
        <w:pPrChange w:id="5909" w:author="rkbansal" w:date="2019-12-28T09:56:00Z">
          <w:pPr/>
        </w:pPrChange>
      </w:pPr>
    </w:p>
    <w:p w14:paraId="67192E1F" w14:textId="77777777" w:rsidR="00D00675" w:rsidRPr="00D00675" w:rsidRDefault="00D00675">
      <w:pPr>
        <w:pStyle w:val="ListParagraph"/>
        <w:rPr>
          <w:ins w:id="5910" w:author="rkbansal" w:date="2019-12-28T09:56:00Z"/>
          <w:rPrChange w:id="5911" w:author="rkbansal" w:date="2019-12-28T09:56:00Z">
            <w:rPr>
              <w:ins w:id="5912" w:author="rkbansal" w:date="2019-12-28T09:56:00Z"/>
              <w:shd w:val="clear" w:color="auto" w:fill="FFFFFF"/>
            </w:rPr>
          </w:rPrChange>
        </w:rPr>
        <w:pPrChange w:id="5913" w:author="rkbansal" w:date="2019-12-28T09:56:00Z">
          <w:pPr>
            <w:pStyle w:val="ListParagraph"/>
            <w:numPr>
              <w:numId w:val="19"/>
            </w:numPr>
            <w:ind w:hanging="360"/>
          </w:pPr>
        </w:pPrChange>
      </w:pPr>
    </w:p>
    <w:p w14:paraId="75E565B9" w14:textId="7C7C56B3" w:rsidR="00341D56" w:rsidRPr="00341D56" w:rsidRDefault="00341D56">
      <w:pPr>
        <w:pStyle w:val="ListParagraph"/>
        <w:numPr>
          <w:ilvl w:val="0"/>
          <w:numId w:val="19"/>
        </w:numPr>
        <w:rPr>
          <w:ins w:id="5914" w:author="rkbansal" w:date="2020-02-15T13:19:00Z"/>
          <w:shd w:val="clear" w:color="auto" w:fill="FFFFFF"/>
        </w:rPr>
      </w:pPr>
      <w:ins w:id="5915" w:author="rkbansal" w:date="2020-02-15T13:19:00Z">
        <w:r w:rsidRPr="00341D56">
          <w:rPr>
            <w:shd w:val="clear" w:color="auto" w:fill="FFFFFF"/>
            <w:rPrChange w:id="5916" w:author="rkbansal" w:date="2020-02-15T13:19:00Z">
              <w:rPr>
                <w:rStyle w:val="HTMLCode"/>
                <w:rFonts w:eastAsiaTheme="majorEastAsia"/>
                <w:spacing w:val="-1"/>
                <w:sz w:val="24"/>
                <w:szCs w:val="24"/>
              </w:rPr>
            </w:rPrChange>
          </w:rPr>
          <w:t>JwtUsernameAndPasswordAuthenticationFilter</w:t>
        </w:r>
        <w:r w:rsidRPr="00D00675">
          <w:rPr>
            <w:shd w:val="clear" w:color="auto" w:fill="FFFFFF"/>
          </w:rPr>
          <w:t xml:space="preserve"> </w:t>
        </w:r>
      </w:ins>
    </w:p>
    <w:p w14:paraId="2FDA8E29" w14:textId="4EA9D203" w:rsidR="001564E1" w:rsidRDefault="00D00675" w:rsidP="00341D56">
      <w:pPr>
        <w:pStyle w:val="ListParagraph"/>
        <w:rPr>
          <w:ins w:id="5917" w:author="rkbansal" w:date="2020-02-15T13:22:00Z"/>
          <w:shd w:val="clear" w:color="auto" w:fill="FFFFFF"/>
        </w:rPr>
      </w:pPr>
      <w:ins w:id="5918" w:author="rkbansal" w:date="2019-12-28T09:56:00Z">
        <w:r w:rsidRPr="00D00675">
          <w:rPr>
            <w:shd w:val="clear" w:color="auto" w:fill="FFFFFF"/>
            <w:rPrChange w:id="5919" w:author="rkbansal" w:date="2019-12-28T09:56:00Z">
              <w:rPr>
                <w:rFonts w:asciiTheme="majorHAnsi" w:eastAsiaTheme="majorEastAsia" w:hAnsiTheme="majorHAnsi" w:cstheme="majorBidi"/>
                <w:color w:val="2F5496" w:themeColor="accent1" w:themeShade="BF"/>
                <w:sz w:val="26"/>
                <w:szCs w:val="26"/>
                <w:shd w:val="clear" w:color="auto" w:fill="FFFFFF"/>
              </w:rPr>
            </w:rPrChange>
          </w:rPr>
          <w:t>We’re using </w:t>
        </w:r>
        <w:r w:rsidRPr="00D00675">
          <w:rPr>
            <w:rStyle w:val="HTMLCode"/>
            <w:rFonts w:eastAsiaTheme="majorEastAsia"/>
            <w:spacing w:val="-1"/>
            <w:sz w:val="24"/>
            <w:szCs w:val="24"/>
            <w:rPrChange w:id="5920" w:author="rkbansal" w:date="2019-12-28T09:56:00Z">
              <w:rPr>
                <w:rStyle w:val="HTMLCode"/>
                <w:rFonts w:eastAsiaTheme="majorEastAsia"/>
                <w:color w:val="2F5496" w:themeColor="accent1" w:themeShade="BF"/>
                <w:spacing w:val="-1"/>
                <w:sz w:val="24"/>
                <w:szCs w:val="24"/>
              </w:rPr>
            </w:rPrChange>
          </w:rPr>
          <w:t>JwtUsernameAndPasswordAuthenticationFilter</w:t>
        </w:r>
        <w:r w:rsidRPr="00D00675">
          <w:rPr>
            <w:shd w:val="clear" w:color="auto" w:fill="FFFFFF"/>
            <w:rPrChange w:id="5921" w:author="rkbansal" w:date="2019-12-28T09:56:00Z">
              <w:rPr>
                <w:rFonts w:asciiTheme="majorHAnsi" w:eastAsiaTheme="majorEastAsia" w:hAnsiTheme="majorHAnsi" w:cstheme="majorBidi"/>
                <w:color w:val="2F5496" w:themeColor="accent1" w:themeShade="BF"/>
                <w:sz w:val="26"/>
                <w:szCs w:val="26"/>
                <w:shd w:val="clear" w:color="auto" w:fill="FFFFFF"/>
              </w:rPr>
            </w:rPrChange>
          </w:rPr>
          <w:t>. It’s used to validate user credentials, and generate tokens. The username and password must be sent in a POST request.</w:t>
        </w:r>
      </w:ins>
    </w:p>
    <w:p w14:paraId="63EAA790" w14:textId="64D5AF2E" w:rsidR="004A25C6" w:rsidRDefault="004A25C6">
      <w:pPr>
        <w:pStyle w:val="ListParagraph"/>
        <w:rPr>
          <w:ins w:id="5922" w:author="rkbansal" w:date="2019-12-27T20:19:00Z"/>
        </w:rPr>
        <w:pPrChange w:id="5923" w:author="rkbansal" w:date="2020-02-15T13:19:00Z">
          <w:pPr>
            <w:pStyle w:val="Heading2"/>
          </w:pPr>
        </w:pPrChange>
      </w:pPr>
      <w:ins w:id="5924" w:author="rkbansal" w:date="2020-02-15T13:22:00Z">
        <w:r>
          <w:rPr>
            <w:shd w:val="clear" w:color="auto" w:fill="FFFFFF"/>
          </w:rPr>
          <w:t>NOTE: we can complete the followi</w:t>
        </w:r>
      </w:ins>
      <w:ins w:id="5925" w:author="rkbansal" w:date="2020-02-15T13:23:00Z">
        <w:r>
          <w:rPr>
            <w:shd w:val="clear" w:color="auto" w:fill="FFFFFF"/>
          </w:rPr>
          <w:t>ng class with getter and setter of UserCredentials not showing in the below pic.</w:t>
        </w:r>
      </w:ins>
    </w:p>
    <w:p w14:paraId="091A6DAD" w14:textId="0B4E0B30" w:rsidR="001564E1" w:rsidRDefault="00B3605B" w:rsidP="001564E1">
      <w:pPr>
        <w:rPr>
          <w:ins w:id="5926" w:author="rkbansal" w:date="2019-12-28T09:58:00Z"/>
        </w:rPr>
      </w:pPr>
      <w:ins w:id="5927" w:author="rkbansal" w:date="2020-02-15T13:24:00Z">
        <w:r>
          <w:rPr>
            <w:noProof/>
          </w:rPr>
          <w:lastRenderedPageBreak/>
          <w:drawing>
            <wp:inline distT="0" distB="0" distL="0" distR="0" wp14:anchorId="4C0FF346" wp14:editId="4F0CFD61">
              <wp:extent cx="9779000" cy="643509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779000" cy="6435090"/>
                      </a:xfrm>
                      <a:prstGeom prst="rect">
                        <a:avLst/>
                      </a:prstGeom>
                    </pic:spPr>
                  </pic:pic>
                </a:graphicData>
              </a:graphic>
            </wp:inline>
          </w:drawing>
        </w:r>
      </w:ins>
    </w:p>
    <w:p w14:paraId="784B76AB" w14:textId="77777777" w:rsidR="00444656" w:rsidRDefault="00444656">
      <w:pPr>
        <w:pStyle w:val="ListParagraph"/>
        <w:shd w:val="clear" w:color="auto" w:fill="FFFFFF"/>
        <w:spacing w:before="75" w:after="225" w:line="240" w:lineRule="auto"/>
        <w:rPr>
          <w:ins w:id="5928" w:author="rkbansal" w:date="2019-12-30T11:16:00Z"/>
          <w:rFonts w:ascii="Cambria" w:eastAsia="Times New Roman" w:hAnsi="Cambria" w:cs="Times New Roman"/>
          <w:color w:val="222635"/>
          <w:sz w:val="29"/>
          <w:szCs w:val="29"/>
          <w:lang w:eastAsia="en-IN"/>
        </w:rPr>
        <w:pPrChange w:id="5929" w:author="rkbansal" w:date="2019-12-30T11:19:00Z">
          <w:pPr>
            <w:pStyle w:val="ListParagraph"/>
            <w:numPr>
              <w:numId w:val="19"/>
            </w:numPr>
            <w:shd w:val="clear" w:color="auto" w:fill="FFFFFF"/>
            <w:spacing w:before="75" w:after="225" w:line="240" w:lineRule="auto"/>
            <w:ind w:hanging="360"/>
          </w:pPr>
        </w:pPrChange>
      </w:pPr>
    </w:p>
    <w:p w14:paraId="20589889" w14:textId="0E49435B" w:rsidR="00F44A95" w:rsidRDefault="00F44A95">
      <w:pPr>
        <w:pStyle w:val="ListParagraph"/>
        <w:shd w:val="clear" w:color="auto" w:fill="FFFFFF"/>
        <w:spacing w:before="75" w:after="225" w:line="240" w:lineRule="auto"/>
        <w:rPr>
          <w:ins w:id="5930" w:author="rkbansal" w:date="2019-12-30T11:15:00Z"/>
          <w:rFonts w:ascii="Cambria" w:eastAsia="Times New Roman" w:hAnsi="Cambria" w:cs="Times New Roman"/>
          <w:color w:val="222635"/>
          <w:sz w:val="29"/>
          <w:szCs w:val="29"/>
          <w:lang w:eastAsia="en-IN"/>
        </w:rPr>
        <w:pPrChange w:id="5931" w:author="rkbansal" w:date="2019-12-30T11:16:00Z">
          <w:pPr>
            <w:pStyle w:val="ListParagraph"/>
            <w:numPr>
              <w:numId w:val="19"/>
            </w:numPr>
            <w:shd w:val="clear" w:color="auto" w:fill="FFFFFF"/>
            <w:spacing w:before="75" w:after="225" w:line="240" w:lineRule="auto"/>
            <w:ind w:hanging="360"/>
          </w:pPr>
        </w:pPrChange>
      </w:pPr>
    </w:p>
    <w:p w14:paraId="303C5DCF" w14:textId="77777777" w:rsidR="008C3050" w:rsidRDefault="008C3050" w:rsidP="008C3050">
      <w:pPr>
        <w:pStyle w:val="ListParagraph"/>
        <w:numPr>
          <w:ilvl w:val="0"/>
          <w:numId w:val="19"/>
        </w:numPr>
        <w:rPr>
          <w:ins w:id="5932" w:author="rkbansal" w:date="2020-02-15T13:19:00Z"/>
          <w:spacing w:val="-1"/>
          <w:shd w:val="clear" w:color="auto" w:fill="FFFFFF"/>
        </w:rPr>
      </w:pPr>
      <w:ins w:id="5933" w:author="rkbansal" w:date="2020-02-15T13:19:00Z">
        <w:r w:rsidRPr="00541A22">
          <w:rPr>
            <w:spacing w:val="-1"/>
            <w:shd w:val="clear" w:color="auto" w:fill="FFFFFF"/>
          </w:rPr>
          <w:t xml:space="preserve">Create </w:t>
        </w:r>
        <w:r w:rsidRPr="00541A22">
          <w:rPr>
            <w:rFonts w:asciiTheme="minorHAnsi" w:hAnsiTheme="minorHAnsi" w:cstheme="minorHAnsi"/>
            <w:b/>
            <w:bCs/>
            <w:spacing w:val="-1"/>
            <w:shd w:val="clear" w:color="auto" w:fill="FFFFFF"/>
          </w:rPr>
          <w:t>JwtConfig</w:t>
        </w:r>
        <w:r w:rsidRPr="00541A22">
          <w:rPr>
            <w:spacing w:val="-1"/>
            <w:shd w:val="clear" w:color="auto" w:fill="FFFFFF"/>
          </w:rPr>
          <w:t xml:space="preserve"> Class first which contains configuration variables</w:t>
        </w:r>
        <w:r>
          <w:rPr>
            <w:spacing w:val="-1"/>
            <w:shd w:val="clear" w:color="auto" w:fill="FFFFFF"/>
          </w:rPr>
          <w:t xml:space="preserve"> with getters and setters.</w:t>
        </w:r>
      </w:ins>
    </w:p>
    <w:p w14:paraId="16E7A9C4" w14:textId="150DC3D5" w:rsidR="008C3050" w:rsidRPr="00541A22" w:rsidRDefault="00FC68C1" w:rsidP="008C3050">
      <w:pPr>
        <w:pStyle w:val="ListParagraph"/>
        <w:rPr>
          <w:ins w:id="5934" w:author="rkbansal" w:date="2020-02-15T13:19:00Z"/>
          <w:spacing w:val="-1"/>
          <w:shd w:val="clear" w:color="auto" w:fill="FFFFFF"/>
        </w:rPr>
      </w:pPr>
      <w:ins w:id="5935" w:author="rkbansal" w:date="2020-04-04T20:42:00Z">
        <w:r>
          <w:rPr>
            <w:noProof/>
          </w:rPr>
          <w:drawing>
            <wp:inline distT="0" distB="0" distL="0" distR="0" wp14:anchorId="4C1E88A9" wp14:editId="4A6DA3C5">
              <wp:extent cx="4210050" cy="23145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210050" cy="2314575"/>
                      </a:xfrm>
                      <a:prstGeom prst="rect">
                        <a:avLst/>
                      </a:prstGeom>
                    </pic:spPr>
                  </pic:pic>
                </a:graphicData>
              </a:graphic>
            </wp:inline>
          </w:drawing>
        </w:r>
      </w:ins>
    </w:p>
    <w:p w14:paraId="50687654" w14:textId="77777777" w:rsidR="008C3050" w:rsidRDefault="008C3050" w:rsidP="008C3050">
      <w:pPr>
        <w:pStyle w:val="ListParagraph"/>
        <w:rPr>
          <w:ins w:id="5936" w:author="rkbansal" w:date="2020-02-15T13:19:00Z"/>
          <w:b/>
          <w:bCs/>
          <w:color w:val="C45911" w:themeColor="accent2" w:themeShade="BF"/>
          <w:sz w:val="20"/>
          <w:szCs w:val="20"/>
        </w:rPr>
      </w:pPr>
    </w:p>
    <w:p w14:paraId="01623693" w14:textId="77777777" w:rsidR="00F0589E" w:rsidRPr="0039683F" w:rsidRDefault="00F0589E">
      <w:pPr>
        <w:pStyle w:val="ListParagraph"/>
        <w:numPr>
          <w:ilvl w:val="0"/>
          <w:numId w:val="19"/>
        </w:numPr>
        <w:rPr>
          <w:ins w:id="5937" w:author="rkbansal" w:date="2020-02-15T13:29:00Z"/>
          <w:b/>
          <w:rPrChange w:id="5938" w:author="rkbansal" w:date="2020-02-15T13:31:00Z">
            <w:rPr>
              <w:ins w:id="5939" w:author="rkbansal" w:date="2020-02-15T13:29:00Z"/>
              <w:b/>
              <w:sz w:val="18"/>
            </w:rPr>
          </w:rPrChange>
        </w:rPr>
        <w:pPrChange w:id="5940" w:author="rkbansal" w:date="2020-02-15T13:31:00Z">
          <w:pPr>
            <w:pStyle w:val="ListParagraph"/>
            <w:numPr>
              <w:numId w:val="23"/>
            </w:numPr>
            <w:ind w:hanging="360"/>
          </w:pPr>
        </w:pPrChange>
      </w:pPr>
      <w:ins w:id="5941" w:author="rkbansal" w:date="2020-02-15T13:29:00Z">
        <w:r>
          <w:t xml:space="preserve">Run </w:t>
        </w:r>
        <w:r w:rsidRPr="00AB54CB">
          <w:t xml:space="preserve">the application as </w:t>
        </w:r>
        <w:r w:rsidRPr="0039683F">
          <w:rPr>
            <w:b/>
          </w:rPr>
          <w:t xml:space="preserve">Spring Boot App </w:t>
        </w:r>
        <w:r w:rsidRPr="0039683F">
          <w:rPr>
            <w:bCs/>
          </w:rPr>
          <w:t>in the following order</w:t>
        </w:r>
      </w:ins>
    </w:p>
    <w:p w14:paraId="2FD44805" w14:textId="77777777" w:rsidR="00F0589E" w:rsidRPr="00AB54CB" w:rsidRDefault="00F0589E" w:rsidP="00F0589E">
      <w:pPr>
        <w:pStyle w:val="ListParagraph"/>
        <w:numPr>
          <w:ilvl w:val="1"/>
          <w:numId w:val="23"/>
        </w:numPr>
        <w:rPr>
          <w:ins w:id="5942" w:author="rkbansal" w:date="2020-02-15T13:29:00Z"/>
          <w:rFonts w:cs="Consolas"/>
          <w:color w:val="000000"/>
          <w:shd w:val="clear" w:color="auto" w:fill="E8F2FE"/>
          <w:rPrChange w:id="5943" w:author="rkbansal" w:date="2020-02-15T13:30:00Z">
            <w:rPr>
              <w:ins w:id="5944" w:author="rkbansal" w:date="2020-02-15T13:29:00Z"/>
              <w:b/>
              <w:sz w:val="18"/>
            </w:rPr>
          </w:rPrChange>
        </w:rPr>
      </w:pPr>
      <w:ins w:id="5945" w:author="rkbansal" w:date="2020-02-15T13:29:00Z">
        <w:r w:rsidRPr="00AB54CB">
          <w:rPr>
            <w:rFonts w:cs="Consolas"/>
            <w:color w:val="000000"/>
            <w:shd w:val="clear" w:color="auto" w:fill="E8F2FE"/>
            <w:rPrChange w:id="5946" w:author="rkbansal" w:date="2020-02-15T13:30:00Z">
              <w:rPr>
                <w:bCs/>
              </w:rPr>
            </w:rPrChange>
          </w:rPr>
          <w:t>EurekaServerApplication</w:t>
        </w:r>
      </w:ins>
    </w:p>
    <w:p w14:paraId="7DDBBE82" w14:textId="310032C3" w:rsidR="00F0589E" w:rsidRPr="00AB54CB" w:rsidRDefault="00F0589E" w:rsidP="00F0589E">
      <w:pPr>
        <w:pStyle w:val="ListParagraph"/>
        <w:numPr>
          <w:ilvl w:val="1"/>
          <w:numId w:val="23"/>
        </w:numPr>
        <w:rPr>
          <w:ins w:id="5947" w:author="rkbansal" w:date="2020-02-15T13:29:00Z"/>
          <w:rFonts w:cs="Consolas"/>
          <w:color w:val="000000"/>
          <w:shd w:val="clear" w:color="auto" w:fill="E8F2FE"/>
          <w:rPrChange w:id="5948" w:author="rkbansal" w:date="2020-02-15T13:30:00Z">
            <w:rPr>
              <w:ins w:id="5949" w:author="rkbansal" w:date="2020-02-15T13:29:00Z"/>
              <w:bCs/>
            </w:rPr>
          </w:rPrChange>
        </w:rPr>
      </w:pPr>
      <w:ins w:id="5950" w:author="rkbansal" w:date="2020-02-15T13:29:00Z">
        <w:r w:rsidRPr="00AB54CB">
          <w:rPr>
            <w:rFonts w:cs="Consolas"/>
            <w:color w:val="000000"/>
            <w:shd w:val="clear" w:color="auto" w:fill="E8F2FE"/>
            <w:rPrChange w:id="5951" w:author="rkbansal" w:date="2020-02-15T13:30:00Z">
              <w:rPr>
                <w:bCs/>
              </w:rPr>
            </w:rPrChange>
          </w:rPr>
          <w:t>UserMgmt</w:t>
        </w:r>
      </w:ins>
      <w:ins w:id="5952" w:author="rkbansal" w:date="2020-02-25T00:42:00Z">
        <w:r w:rsidR="00B339CB">
          <w:rPr>
            <w:rFonts w:cs="Consolas"/>
            <w:color w:val="000000"/>
            <w:shd w:val="clear" w:color="auto" w:fill="E8F2FE"/>
          </w:rPr>
          <w:t>Rest</w:t>
        </w:r>
      </w:ins>
      <w:ins w:id="5953" w:author="rkbansal" w:date="2020-02-15T13:29:00Z">
        <w:r w:rsidRPr="00AB54CB">
          <w:rPr>
            <w:rFonts w:cs="Consolas"/>
            <w:color w:val="000000"/>
            <w:shd w:val="clear" w:color="auto" w:fill="E8F2FE"/>
            <w:rPrChange w:id="5954" w:author="rkbansal" w:date="2020-02-15T13:30:00Z">
              <w:rPr>
                <w:bCs/>
              </w:rPr>
            </w:rPrChange>
          </w:rPr>
          <w:t>Application</w:t>
        </w:r>
      </w:ins>
    </w:p>
    <w:p w14:paraId="4671F1AD" w14:textId="7947992E" w:rsidR="00AB54CB" w:rsidRPr="00AB54CB" w:rsidRDefault="00AB54CB" w:rsidP="00F0589E">
      <w:pPr>
        <w:pStyle w:val="ListParagraph"/>
        <w:numPr>
          <w:ilvl w:val="1"/>
          <w:numId w:val="23"/>
        </w:numPr>
        <w:rPr>
          <w:ins w:id="5955" w:author="rkbansal" w:date="2020-02-15T13:30:00Z"/>
          <w:rFonts w:cs="Consolas"/>
          <w:color w:val="000000"/>
          <w:shd w:val="clear" w:color="auto" w:fill="E8F2FE"/>
          <w:rPrChange w:id="5956" w:author="rkbansal" w:date="2020-02-15T13:30:00Z">
            <w:rPr>
              <w:ins w:id="5957" w:author="rkbansal" w:date="2020-02-15T13:30:00Z"/>
              <w:rFonts w:ascii="Consolas" w:hAnsi="Consolas" w:cs="Consolas"/>
              <w:color w:val="000000"/>
              <w:sz w:val="20"/>
              <w:szCs w:val="20"/>
              <w:shd w:val="clear" w:color="auto" w:fill="E8F2FE"/>
            </w:rPr>
          </w:rPrChange>
        </w:rPr>
      </w:pPr>
      <w:ins w:id="5958" w:author="rkbansal" w:date="2020-02-15T13:30:00Z">
        <w:r w:rsidRPr="00AB54CB">
          <w:rPr>
            <w:rFonts w:cs="Consolas"/>
            <w:color w:val="000000"/>
            <w:shd w:val="clear" w:color="auto" w:fill="E8F2FE"/>
            <w:rPrChange w:id="5959" w:author="rkbansal" w:date="2020-02-15T13:30:00Z">
              <w:rPr>
                <w:rFonts w:ascii="Consolas" w:hAnsi="Consolas" w:cs="Consolas"/>
                <w:color w:val="000000"/>
                <w:sz w:val="20"/>
                <w:szCs w:val="20"/>
                <w:shd w:val="clear" w:color="auto" w:fill="E8F2FE"/>
              </w:rPr>
            </w:rPrChange>
          </w:rPr>
          <w:t>AuthServiceApplication</w:t>
        </w:r>
      </w:ins>
    </w:p>
    <w:p w14:paraId="4ACC703F" w14:textId="7C826B71" w:rsidR="00AB54CB" w:rsidRPr="00AB54CB" w:rsidRDefault="00AB54CB" w:rsidP="00F0589E">
      <w:pPr>
        <w:pStyle w:val="ListParagraph"/>
        <w:numPr>
          <w:ilvl w:val="1"/>
          <w:numId w:val="23"/>
        </w:numPr>
        <w:rPr>
          <w:ins w:id="5960" w:author="rkbansal" w:date="2020-02-15T13:29:00Z"/>
          <w:b/>
          <w:rPrChange w:id="5961" w:author="rkbansal" w:date="2020-02-15T13:30:00Z">
            <w:rPr>
              <w:ins w:id="5962" w:author="rkbansal" w:date="2020-02-15T13:29:00Z"/>
              <w:b/>
              <w:sz w:val="18"/>
            </w:rPr>
          </w:rPrChange>
        </w:rPr>
      </w:pPr>
      <w:ins w:id="5963" w:author="rkbansal" w:date="2020-02-15T13:30:00Z">
        <w:r w:rsidRPr="00AB54CB">
          <w:rPr>
            <w:rFonts w:cs="Consolas"/>
            <w:color w:val="000000"/>
            <w:shd w:val="clear" w:color="auto" w:fill="E8F2FE"/>
            <w:rPrChange w:id="5964" w:author="rkbansal" w:date="2020-02-15T13:30:00Z">
              <w:rPr>
                <w:rFonts w:ascii="Consolas" w:hAnsi="Consolas" w:cs="Consolas"/>
                <w:color w:val="000000"/>
                <w:sz w:val="20"/>
                <w:szCs w:val="20"/>
                <w:shd w:val="clear" w:color="auto" w:fill="E8F2FE"/>
              </w:rPr>
            </w:rPrChange>
          </w:rPr>
          <w:t>ZuulGatewayApplication</w:t>
        </w:r>
      </w:ins>
    </w:p>
    <w:p w14:paraId="170D3128" w14:textId="77777777" w:rsidR="00F44A95" w:rsidRPr="000D5012" w:rsidRDefault="00F44A95">
      <w:pPr>
        <w:pStyle w:val="ListParagraph"/>
        <w:shd w:val="clear" w:color="auto" w:fill="FFFFFF"/>
        <w:spacing w:before="75" w:after="225" w:line="240" w:lineRule="auto"/>
        <w:rPr>
          <w:ins w:id="5965" w:author="rkbansal" w:date="2019-12-28T10:07:00Z"/>
          <w:rFonts w:ascii="Cambria" w:eastAsia="Times New Roman" w:hAnsi="Cambria" w:cs="Times New Roman"/>
          <w:color w:val="222635"/>
          <w:sz w:val="29"/>
          <w:szCs w:val="29"/>
          <w:lang w:eastAsia="en-IN"/>
        </w:rPr>
        <w:pPrChange w:id="5966" w:author="rkbansal" w:date="2020-02-15T13:19:00Z">
          <w:pPr>
            <w:pStyle w:val="ListParagraph"/>
            <w:numPr>
              <w:numId w:val="19"/>
            </w:numPr>
            <w:shd w:val="clear" w:color="auto" w:fill="FFFFFF"/>
            <w:spacing w:before="75" w:after="225" w:line="240" w:lineRule="auto"/>
            <w:ind w:hanging="360"/>
          </w:pPr>
        </w:pPrChange>
      </w:pPr>
    </w:p>
    <w:p w14:paraId="06E03C87" w14:textId="2798A6C4" w:rsidR="009844F6" w:rsidRPr="007A6875" w:rsidRDefault="003C12D6" w:rsidP="009844F6">
      <w:pPr>
        <w:pStyle w:val="ListParagraph"/>
        <w:numPr>
          <w:ilvl w:val="0"/>
          <w:numId w:val="19"/>
        </w:numPr>
        <w:rPr>
          <w:ins w:id="5967" w:author="rkbansal" w:date="2020-02-17T21:38:00Z"/>
          <w:sz w:val="18"/>
        </w:rPr>
      </w:pPr>
      <w:ins w:id="5968" w:author="rkbansal" w:date="2020-02-15T13:31:00Z">
        <w:r>
          <w:t>Open the</w:t>
        </w:r>
      </w:ins>
      <w:ins w:id="5969" w:author="rkbansal" w:date="2020-02-17T21:37:00Z">
        <w:r w:rsidR="009844F6">
          <w:t xml:space="preserve"> </w:t>
        </w:r>
      </w:ins>
      <w:ins w:id="5970" w:author="rkbansal" w:date="2020-02-15T13:31:00Z">
        <w:r>
          <w:t xml:space="preserve"> </w:t>
        </w:r>
      </w:ins>
      <w:moveToRangeEnd w:id="5460"/>
      <w:ins w:id="5971" w:author="rkbansal" w:date="2020-02-17T21:38:00Z">
        <w:r w:rsidR="009844F6">
          <w:t>browser of Eureka Server a</w:t>
        </w:r>
        <w:r w:rsidR="009844F6" w:rsidRPr="0056374F">
          <w:t xml:space="preserve">t localhost:8761, you should see the </w:t>
        </w:r>
      </w:ins>
      <w:ins w:id="5972" w:author="rkbansal" w:date="2020-02-17T21:47:00Z">
        <w:r w:rsidR="00DE2A39">
          <w:t xml:space="preserve">all the microservices </w:t>
        </w:r>
      </w:ins>
      <w:ins w:id="5973" w:author="rkbansal" w:date="2020-02-17T21:38:00Z">
        <w:r w:rsidR="009844F6" w:rsidRPr="0056374F">
          <w:t xml:space="preserve">running </w:t>
        </w:r>
        <w:r w:rsidR="009844F6" w:rsidRPr="007A6875">
          <w:t xml:space="preserve">and enter the url: </w:t>
        </w:r>
        <w:r w:rsidR="009844F6">
          <w:fldChar w:fldCharType="begin"/>
        </w:r>
        <w:r w:rsidR="009844F6">
          <w:instrText xml:space="preserve"> HYPERLINK "</w:instrText>
        </w:r>
        <w:r w:rsidR="009844F6" w:rsidRPr="0056374F">
          <w:instrText>http://localhost:8761/</w:instrText>
        </w:r>
        <w:r w:rsidR="009844F6">
          <w:instrText xml:space="preserve">" </w:instrText>
        </w:r>
        <w:r w:rsidR="009844F6">
          <w:fldChar w:fldCharType="separate"/>
        </w:r>
        <w:r w:rsidR="009844F6" w:rsidRPr="00742A84">
          <w:rPr>
            <w:rStyle w:val="Hyperlink"/>
          </w:rPr>
          <w:t>http://localhost:8761/</w:t>
        </w:r>
        <w:r w:rsidR="009844F6">
          <w:fldChar w:fldCharType="end"/>
        </w:r>
      </w:ins>
    </w:p>
    <w:p w14:paraId="44748123" w14:textId="77777777" w:rsidR="009A06CB" w:rsidRDefault="009A06CB" w:rsidP="009A06CB">
      <w:pPr>
        <w:pStyle w:val="ListParagraph"/>
        <w:rPr>
          <w:ins w:id="5974" w:author="rkbansal" w:date="2020-02-17T21:43:00Z"/>
          <w:b/>
          <w:sz w:val="28"/>
        </w:rPr>
      </w:pPr>
    </w:p>
    <w:p w14:paraId="2A251811" w14:textId="025DCD09" w:rsidR="00DE2A39" w:rsidRDefault="00DE2A39" w:rsidP="009A06CB">
      <w:pPr>
        <w:pStyle w:val="ListParagraph"/>
        <w:rPr>
          <w:ins w:id="5975" w:author="rkbansal" w:date="2020-02-17T21:48:00Z"/>
          <w:noProof/>
        </w:rPr>
      </w:pPr>
    </w:p>
    <w:p w14:paraId="2FA514C7" w14:textId="77777777" w:rsidR="00DE2A39" w:rsidRDefault="00DE2A39" w:rsidP="009A06CB">
      <w:pPr>
        <w:pStyle w:val="ListParagraph"/>
        <w:rPr>
          <w:ins w:id="5976" w:author="rkbansal" w:date="2020-02-17T21:48:00Z"/>
          <w:noProof/>
        </w:rPr>
      </w:pPr>
    </w:p>
    <w:p w14:paraId="7F8187CD" w14:textId="77777777" w:rsidR="00DE2A39" w:rsidRDefault="00DE2A39" w:rsidP="009A06CB">
      <w:pPr>
        <w:pStyle w:val="ListParagraph"/>
        <w:rPr>
          <w:ins w:id="5977" w:author="rkbansal" w:date="2020-02-17T21:48:00Z"/>
          <w:noProof/>
        </w:rPr>
      </w:pPr>
    </w:p>
    <w:p w14:paraId="779F21A3" w14:textId="77777777" w:rsidR="00DE2A39" w:rsidRDefault="00DE2A39">
      <w:pPr>
        <w:rPr>
          <w:ins w:id="5978" w:author="rkbansal" w:date="2020-02-17T21:48:00Z"/>
          <w:noProof/>
        </w:rPr>
        <w:pPrChange w:id="5979" w:author="rkbansal" w:date="2020-02-25T00:42:00Z">
          <w:pPr>
            <w:pStyle w:val="ListParagraph"/>
          </w:pPr>
        </w:pPrChange>
      </w:pPr>
    </w:p>
    <w:p w14:paraId="0DC101A6" w14:textId="77777777" w:rsidR="00DE2A39" w:rsidRDefault="00DE2A39" w:rsidP="009A06CB">
      <w:pPr>
        <w:pStyle w:val="ListParagraph"/>
        <w:rPr>
          <w:ins w:id="5980" w:author="rkbansal" w:date="2020-02-17T21:49:00Z"/>
          <w:noProof/>
        </w:rPr>
      </w:pPr>
    </w:p>
    <w:p w14:paraId="14ECDA34" w14:textId="77777777" w:rsidR="00DE2A39" w:rsidRDefault="00DE2A39" w:rsidP="009A06CB">
      <w:pPr>
        <w:pStyle w:val="ListParagraph"/>
        <w:rPr>
          <w:ins w:id="5981" w:author="rkbansal" w:date="2020-02-17T21:49:00Z"/>
          <w:noProof/>
        </w:rPr>
      </w:pPr>
    </w:p>
    <w:p w14:paraId="6C7A7FB5" w14:textId="77777777" w:rsidR="00DE2A39" w:rsidRDefault="00DE2A39" w:rsidP="009A06CB">
      <w:pPr>
        <w:pStyle w:val="ListParagraph"/>
        <w:rPr>
          <w:ins w:id="5982" w:author="rkbansal" w:date="2020-02-17T21:49:00Z"/>
          <w:noProof/>
        </w:rPr>
      </w:pPr>
    </w:p>
    <w:p w14:paraId="47AC0111" w14:textId="77777777" w:rsidR="00DE2A39" w:rsidRDefault="00DE2A39" w:rsidP="009A06CB">
      <w:pPr>
        <w:pStyle w:val="ListParagraph"/>
        <w:rPr>
          <w:ins w:id="5983" w:author="rkbansal" w:date="2020-02-17T21:49:00Z"/>
          <w:noProof/>
        </w:rPr>
      </w:pPr>
    </w:p>
    <w:p w14:paraId="3BE952BC" w14:textId="77777777" w:rsidR="00DE2A39" w:rsidRDefault="00DE2A39" w:rsidP="009A06CB">
      <w:pPr>
        <w:pStyle w:val="ListParagraph"/>
        <w:rPr>
          <w:ins w:id="5984" w:author="rkbansal" w:date="2020-02-17T21:49:00Z"/>
          <w:noProof/>
        </w:rPr>
      </w:pPr>
    </w:p>
    <w:p w14:paraId="0AC672D0" w14:textId="77777777" w:rsidR="00DE2A39" w:rsidRDefault="00DE2A39" w:rsidP="009A06CB">
      <w:pPr>
        <w:pStyle w:val="ListParagraph"/>
        <w:rPr>
          <w:ins w:id="5985" w:author="rkbansal" w:date="2020-02-17T21:49:00Z"/>
          <w:noProof/>
        </w:rPr>
      </w:pPr>
    </w:p>
    <w:p w14:paraId="01659514" w14:textId="77777777" w:rsidR="00DE2A39" w:rsidRDefault="00DE2A39" w:rsidP="009A06CB">
      <w:pPr>
        <w:pStyle w:val="ListParagraph"/>
        <w:rPr>
          <w:ins w:id="5986" w:author="rkbansal" w:date="2020-02-17T21:49:00Z"/>
          <w:noProof/>
        </w:rPr>
      </w:pPr>
    </w:p>
    <w:p w14:paraId="0939989C" w14:textId="77777777" w:rsidR="00DE2A39" w:rsidRDefault="00DE2A39" w:rsidP="009A06CB">
      <w:pPr>
        <w:pStyle w:val="ListParagraph"/>
        <w:rPr>
          <w:ins w:id="5987" w:author="rkbansal" w:date="2020-02-17T21:49:00Z"/>
          <w:noProof/>
        </w:rPr>
      </w:pPr>
    </w:p>
    <w:p w14:paraId="0029D1CD" w14:textId="77777777" w:rsidR="00DE2A39" w:rsidRDefault="00DE2A39" w:rsidP="009A06CB">
      <w:pPr>
        <w:pStyle w:val="ListParagraph"/>
        <w:rPr>
          <w:ins w:id="5988" w:author="rkbansal" w:date="2020-02-17T21:49:00Z"/>
          <w:noProof/>
        </w:rPr>
      </w:pPr>
    </w:p>
    <w:p w14:paraId="5A085A60" w14:textId="77777777" w:rsidR="00DE2A39" w:rsidRDefault="00DE2A39" w:rsidP="009A06CB">
      <w:pPr>
        <w:pStyle w:val="ListParagraph"/>
        <w:rPr>
          <w:ins w:id="5989" w:author="rkbansal" w:date="2020-02-17T21:49:00Z"/>
          <w:noProof/>
        </w:rPr>
      </w:pPr>
    </w:p>
    <w:p w14:paraId="02629839" w14:textId="77777777" w:rsidR="00DE2A39" w:rsidRDefault="00DE2A39" w:rsidP="009A06CB">
      <w:pPr>
        <w:pStyle w:val="ListParagraph"/>
        <w:rPr>
          <w:ins w:id="5990" w:author="rkbansal" w:date="2020-02-17T21:49:00Z"/>
          <w:noProof/>
        </w:rPr>
      </w:pPr>
    </w:p>
    <w:p w14:paraId="296488FA" w14:textId="77777777" w:rsidR="00DE2A39" w:rsidRDefault="00DE2A39" w:rsidP="009A06CB">
      <w:pPr>
        <w:pStyle w:val="ListParagraph"/>
        <w:rPr>
          <w:ins w:id="5991" w:author="rkbansal" w:date="2020-02-17T21:49:00Z"/>
          <w:noProof/>
        </w:rPr>
      </w:pPr>
    </w:p>
    <w:p w14:paraId="21374483" w14:textId="77777777" w:rsidR="00DE2A39" w:rsidRDefault="00DE2A39" w:rsidP="009A06CB">
      <w:pPr>
        <w:pStyle w:val="ListParagraph"/>
        <w:rPr>
          <w:ins w:id="5992" w:author="rkbansal" w:date="2020-02-17T21:49:00Z"/>
          <w:noProof/>
        </w:rPr>
      </w:pPr>
    </w:p>
    <w:p w14:paraId="6457510E" w14:textId="61464496" w:rsidR="00DE2A39" w:rsidRDefault="004F21B9" w:rsidP="009A06CB">
      <w:pPr>
        <w:pStyle w:val="ListParagraph"/>
        <w:rPr>
          <w:ins w:id="5993" w:author="rkbansal" w:date="2020-02-17T21:49:00Z"/>
          <w:noProof/>
        </w:rPr>
      </w:pPr>
      <w:ins w:id="5994" w:author="rkbansal" w:date="2020-04-04T21:00:00Z">
        <w:r>
          <w:rPr>
            <w:noProof/>
          </w:rPr>
          <w:drawing>
            <wp:inline distT="0" distB="0" distL="0" distR="0" wp14:anchorId="5FC20AA7" wp14:editId="59B16388">
              <wp:extent cx="9779000" cy="414718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779000" cy="4147185"/>
                      </a:xfrm>
                      <a:prstGeom prst="rect">
                        <a:avLst/>
                      </a:prstGeom>
                    </pic:spPr>
                  </pic:pic>
                </a:graphicData>
              </a:graphic>
            </wp:inline>
          </w:drawing>
        </w:r>
      </w:ins>
    </w:p>
    <w:p w14:paraId="59864EFF" w14:textId="77777777" w:rsidR="00DE2A39" w:rsidRDefault="00DE2A39" w:rsidP="009A06CB">
      <w:pPr>
        <w:pStyle w:val="ListParagraph"/>
        <w:rPr>
          <w:ins w:id="5995" w:author="rkbansal" w:date="2020-02-17T21:49:00Z"/>
          <w:noProof/>
        </w:rPr>
      </w:pPr>
    </w:p>
    <w:p w14:paraId="36C174B9" w14:textId="275CCEE9" w:rsidR="00DE2A39" w:rsidRDefault="00DE2A39" w:rsidP="00DE2A39">
      <w:pPr>
        <w:pStyle w:val="ListParagraph"/>
        <w:numPr>
          <w:ilvl w:val="0"/>
          <w:numId w:val="19"/>
        </w:numPr>
        <w:rPr>
          <w:ins w:id="5996" w:author="rkbansal" w:date="2020-02-17T21:51:00Z"/>
          <w:noProof/>
        </w:rPr>
      </w:pPr>
      <w:ins w:id="5997" w:author="rkbansal" w:date="2020-02-17T21:49:00Z">
        <w:r>
          <w:rPr>
            <w:noProof/>
          </w:rPr>
          <w:t>To use any microservices</w:t>
        </w:r>
      </w:ins>
      <w:ins w:id="5998" w:author="rkbansal" w:date="2020-02-17T21:51:00Z">
        <w:r>
          <w:rPr>
            <w:noProof/>
          </w:rPr>
          <w:t>, we have to go via zuul-gateway port: 1379.</w:t>
        </w:r>
      </w:ins>
    </w:p>
    <w:p w14:paraId="7B54F395" w14:textId="774C232B" w:rsidR="00DE2A39" w:rsidRPr="00DE2A39" w:rsidRDefault="00DE2A39">
      <w:pPr>
        <w:pStyle w:val="ListParagraph"/>
        <w:numPr>
          <w:ilvl w:val="1"/>
          <w:numId w:val="19"/>
        </w:numPr>
        <w:rPr>
          <w:ins w:id="5999" w:author="rkbansal" w:date="2020-02-17T21:52:00Z"/>
          <w:noProof/>
          <w:rPrChange w:id="6000" w:author="rkbansal" w:date="2020-02-17T21:55:00Z">
            <w:rPr>
              <w:ins w:id="6001" w:author="rkbansal" w:date="2020-02-17T21:52:00Z"/>
              <w:rFonts w:ascii="Georgia" w:hAnsi="Georgia" w:cs="Segoe UI"/>
              <w:spacing w:val="-1"/>
              <w:sz w:val="32"/>
              <w:szCs w:val="32"/>
            </w:rPr>
          </w:rPrChange>
        </w:rPr>
        <w:pPrChange w:id="6002" w:author="rkbansal" w:date="2020-02-17T21:55:00Z">
          <w:pPr>
            <w:pStyle w:val="ji"/>
            <w:numPr>
              <w:numId w:val="77"/>
            </w:numPr>
            <w:shd w:val="clear" w:color="auto" w:fill="FFFFFF"/>
            <w:tabs>
              <w:tab w:val="num" w:pos="720"/>
            </w:tabs>
            <w:spacing w:before="480" w:beforeAutospacing="0" w:after="0" w:afterAutospacing="0"/>
            <w:ind w:left="450" w:hanging="360"/>
          </w:pPr>
        </w:pPrChange>
      </w:pPr>
      <w:ins w:id="6003" w:author="rkbansal" w:date="2020-02-17T21:52:00Z">
        <w:r>
          <w:rPr>
            <w:noProof/>
          </w:rPr>
          <w:t xml:space="preserve">To get the token, user will </w:t>
        </w:r>
      </w:ins>
      <w:ins w:id="6004" w:author="rkbansal" w:date="2020-02-17T21:53:00Z">
        <w:r>
          <w:rPr>
            <w:noProof/>
          </w:rPr>
          <w:t xml:space="preserve">pass his </w:t>
        </w:r>
      </w:ins>
      <w:ins w:id="6005" w:author="rkbansal" w:date="2020-02-17T21:54:00Z">
        <w:r>
          <w:rPr>
            <w:noProof/>
          </w:rPr>
          <w:t xml:space="preserve">credentials and </w:t>
        </w:r>
      </w:ins>
      <w:ins w:id="6006" w:author="rkbansal" w:date="2020-02-17T21:53:00Z">
        <w:r>
          <w:rPr>
            <w:noProof/>
          </w:rPr>
          <w:t xml:space="preserve">call auth service via zuul-gateway </w:t>
        </w:r>
      </w:ins>
      <w:ins w:id="6007" w:author="rkbansal" w:date="2020-02-17T21:54:00Z">
        <w:r>
          <w:rPr>
            <w:noProof/>
          </w:rPr>
          <w:t>service.</w:t>
        </w:r>
      </w:ins>
    </w:p>
    <w:p w14:paraId="0511884E" w14:textId="3D949DF4" w:rsidR="00DE2A39" w:rsidRPr="00DE2A39" w:rsidRDefault="00DE2A39">
      <w:pPr>
        <w:pStyle w:val="ListParagraph"/>
        <w:numPr>
          <w:ilvl w:val="1"/>
          <w:numId w:val="19"/>
        </w:numPr>
        <w:rPr>
          <w:ins w:id="6008" w:author="rkbansal" w:date="2020-02-17T21:52:00Z"/>
          <w:noProof/>
          <w:rPrChange w:id="6009" w:author="rkbansal" w:date="2020-02-17T21:55:00Z">
            <w:rPr>
              <w:ins w:id="6010" w:author="rkbansal" w:date="2020-02-17T21:52:00Z"/>
              <w:rFonts w:ascii="Georgia" w:hAnsi="Georgia" w:cs="Segoe UI"/>
              <w:spacing w:val="-1"/>
              <w:sz w:val="32"/>
              <w:szCs w:val="32"/>
            </w:rPr>
          </w:rPrChange>
        </w:rPr>
        <w:pPrChange w:id="6011" w:author="rkbansal" w:date="2020-02-17T21:55:00Z">
          <w:pPr>
            <w:pStyle w:val="ji"/>
            <w:numPr>
              <w:numId w:val="77"/>
            </w:numPr>
            <w:shd w:val="clear" w:color="auto" w:fill="FFFFFF"/>
            <w:tabs>
              <w:tab w:val="num" w:pos="720"/>
            </w:tabs>
            <w:spacing w:before="252" w:beforeAutospacing="0" w:after="0" w:afterAutospacing="0"/>
            <w:ind w:left="450" w:hanging="360"/>
          </w:pPr>
        </w:pPrChange>
      </w:pPr>
      <w:ins w:id="6012" w:author="rkbansal" w:date="2020-02-17T21:52:00Z">
        <w:r w:rsidRPr="00DE2A39">
          <w:rPr>
            <w:noProof/>
            <w:rPrChange w:id="6013" w:author="rkbansal" w:date="2020-02-17T21:55:00Z">
              <w:rPr>
                <w:rFonts w:cs="Segoe UI"/>
                <w:spacing w:val="-1"/>
                <w:sz w:val="32"/>
                <w:szCs w:val="32"/>
              </w:rPr>
            </w:rPrChange>
          </w:rPr>
          <w:t xml:space="preserve">The </w:t>
        </w:r>
      </w:ins>
      <w:ins w:id="6014" w:author="rkbansal" w:date="2020-02-17T21:54:00Z">
        <w:r w:rsidRPr="00DE2A39">
          <w:rPr>
            <w:noProof/>
            <w:rPrChange w:id="6015" w:author="rkbansal" w:date="2020-02-17T21:55:00Z">
              <w:rPr>
                <w:rFonts w:cs="Segoe UI"/>
                <w:spacing w:val="-1"/>
                <w:sz w:val="32"/>
                <w:szCs w:val="32"/>
              </w:rPr>
            </w:rPrChange>
          </w:rPr>
          <w:t xml:space="preserve">Auth </w:t>
        </w:r>
      </w:ins>
      <w:ins w:id="6016" w:author="rkbansal" w:date="2020-02-17T21:52:00Z">
        <w:r w:rsidRPr="00DE2A39">
          <w:rPr>
            <w:noProof/>
            <w:rPrChange w:id="6017" w:author="rkbansal" w:date="2020-02-17T21:55:00Z">
              <w:rPr>
                <w:rFonts w:cs="Segoe UI"/>
                <w:spacing w:val="-1"/>
                <w:sz w:val="32"/>
                <w:szCs w:val="32"/>
              </w:rPr>
            </w:rPrChange>
          </w:rPr>
          <w:t>serv</w:t>
        </w:r>
      </w:ins>
      <w:ins w:id="6018" w:author="rkbansal" w:date="2020-02-17T21:55:00Z">
        <w:r w:rsidRPr="00DE2A39">
          <w:rPr>
            <w:noProof/>
            <w:rPrChange w:id="6019" w:author="rkbansal" w:date="2020-02-17T21:55:00Z">
              <w:rPr>
                <w:rFonts w:cs="Segoe UI"/>
                <w:spacing w:val="-1"/>
                <w:sz w:val="32"/>
                <w:szCs w:val="32"/>
              </w:rPr>
            </w:rPrChange>
          </w:rPr>
          <w:t>ice</w:t>
        </w:r>
      </w:ins>
      <w:ins w:id="6020" w:author="rkbansal" w:date="2020-02-17T21:52:00Z">
        <w:r w:rsidRPr="00DE2A39">
          <w:rPr>
            <w:noProof/>
            <w:rPrChange w:id="6021" w:author="rkbansal" w:date="2020-02-17T21:55:00Z">
              <w:rPr>
                <w:rFonts w:cs="Segoe UI"/>
                <w:spacing w:val="-1"/>
                <w:sz w:val="32"/>
                <w:szCs w:val="32"/>
              </w:rPr>
            </w:rPrChange>
          </w:rPr>
          <w:t xml:space="preserve"> validates the credentials and sends back a token.</w:t>
        </w:r>
      </w:ins>
    </w:p>
    <w:p w14:paraId="2E7A8954" w14:textId="0749F622" w:rsidR="00DE2A39" w:rsidRDefault="00DE2A39" w:rsidP="00DE2A39">
      <w:pPr>
        <w:pStyle w:val="ListParagraph"/>
        <w:numPr>
          <w:ilvl w:val="1"/>
          <w:numId w:val="19"/>
        </w:numPr>
        <w:rPr>
          <w:ins w:id="6022" w:author="rkbansal" w:date="2020-02-17T21:56:00Z"/>
          <w:noProof/>
        </w:rPr>
      </w:pPr>
      <w:ins w:id="6023" w:author="rkbansal" w:date="2020-02-17T21:54:00Z">
        <w:r w:rsidRPr="00DE2A39">
          <w:rPr>
            <w:noProof/>
            <w:rPrChange w:id="6024" w:author="rkbansal" w:date="2020-02-17T21:55:00Z">
              <w:rPr>
                <w:spacing w:val="-1"/>
                <w:sz w:val="32"/>
                <w:szCs w:val="32"/>
                <w:shd w:val="clear" w:color="auto" w:fill="FFFFFF"/>
              </w:rPr>
            </w:rPrChange>
          </w:rPr>
          <w:t>With every request, the user has to provide the token, and server will validate that token.</w:t>
        </w:r>
      </w:ins>
    </w:p>
    <w:p w14:paraId="3B741C7E" w14:textId="7701447E" w:rsidR="00DE2A39" w:rsidRPr="00DE2A39" w:rsidRDefault="00DE2A39">
      <w:pPr>
        <w:ind w:firstLine="720"/>
        <w:rPr>
          <w:ins w:id="6025" w:author="rkbansal" w:date="2020-02-17T21:55:00Z"/>
          <w:b/>
          <w:bCs/>
          <w:noProof/>
          <w:rPrChange w:id="6026" w:author="rkbansal" w:date="2020-02-17T21:56:00Z">
            <w:rPr>
              <w:ins w:id="6027" w:author="rkbansal" w:date="2020-02-17T21:55:00Z"/>
              <w:noProof/>
            </w:rPr>
          </w:rPrChange>
        </w:rPr>
        <w:pPrChange w:id="6028" w:author="rkbansal" w:date="2020-02-17T21:59:00Z">
          <w:pPr>
            <w:pStyle w:val="ListParagraph"/>
            <w:numPr>
              <w:ilvl w:val="1"/>
              <w:numId w:val="19"/>
            </w:numPr>
            <w:ind w:left="1440" w:hanging="360"/>
          </w:pPr>
        </w:pPrChange>
      </w:pPr>
      <w:ins w:id="6029" w:author="rkbansal" w:date="2020-02-17T21:56:00Z">
        <w:r w:rsidRPr="00DE2A39">
          <w:rPr>
            <w:b/>
            <w:bCs/>
            <w:noProof/>
            <w:rPrChange w:id="6030" w:author="rkbansal" w:date="2020-02-17T21:56:00Z">
              <w:rPr>
                <w:noProof/>
              </w:rPr>
            </w:rPrChange>
          </w:rPr>
          <w:t>Request</w:t>
        </w:r>
      </w:ins>
      <w:ins w:id="6031" w:author="rkbansal" w:date="2020-02-17T21:57:00Z">
        <w:r w:rsidR="008A06C3">
          <w:rPr>
            <w:b/>
            <w:bCs/>
            <w:noProof/>
          </w:rPr>
          <w:t xml:space="preserve"> </w:t>
        </w:r>
      </w:ins>
    </w:p>
    <w:p w14:paraId="05FCAC25" w14:textId="56A9A204" w:rsidR="00DE2A39" w:rsidRDefault="005E2B64" w:rsidP="00DE2A39">
      <w:pPr>
        <w:pStyle w:val="ListParagraph"/>
        <w:rPr>
          <w:ins w:id="6032" w:author="rkbansal" w:date="2020-02-17T21:56:00Z"/>
          <w:noProof/>
        </w:rPr>
      </w:pPr>
      <w:ins w:id="6033" w:author="rkbansal" w:date="2020-04-04T21:06:00Z">
        <w:r>
          <w:rPr>
            <w:noProof/>
          </w:rPr>
          <w:drawing>
            <wp:inline distT="0" distB="0" distL="0" distR="0" wp14:anchorId="44B96592" wp14:editId="0426297D">
              <wp:extent cx="9779000" cy="190436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9779000" cy="1904365"/>
                      </a:xfrm>
                      <a:prstGeom prst="rect">
                        <a:avLst/>
                      </a:prstGeom>
                    </pic:spPr>
                  </pic:pic>
                </a:graphicData>
              </a:graphic>
            </wp:inline>
          </w:drawing>
        </w:r>
      </w:ins>
    </w:p>
    <w:p w14:paraId="0E385741" w14:textId="637D791A" w:rsidR="00DE2A39" w:rsidRDefault="00DE2A39" w:rsidP="00DE2A39">
      <w:pPr>
        <w:pStyle w:val="ListParagraph"/>
        <w:rPr>
          <w:ins w:id="6034" w:author="rkbansal" w:date="2020-02-17T21:56:00Z"/>
          <w:noProof/>
        </w:rPr>
      </w:pPr>
    </w:p>
    <w:p w14:paraId="5F9BBC60" w14:textId="74DA1DAA" w:rsidR="00DE2A39" w:rsidRDefault="00DE2A39" w:rsidP="00DE2A39">
      <w:pPr>
        <w:pStyle w:val="ListParagraph"/>
        <w:rPr>
          <w:ins w:id="6035" w:author="rkbansal" w:date="2020-02-17T21:59:00Z"/>
          <w:noProof/>
        </w:rPr>
      </w:pPr>
      <w:ins w:id="6036" w:author="rkbansal" w:date="2020-02-17T21:56:00Z">
        <w:r w:rsidRPr="00DE2A39">
          <w:rPr>
            <w:b/>
            <w:bCs/>
            <w:noProof/>
            <w:rPrChange w:id="6037" w:author="rkbansal" w:date="2020-02-17T21:56:00Z">
              <w:rPr>
                <w:noProof/>
              </w:rPr>
            </w:rPrChange>
          </w:rPr>
          <w:t>Response</w:t>
        </w:r>
      </w:ins>
      <w:ins w:id="6038" w:author="rkbansal" w:date="2020-02-17T21:57:00Z">
        <w:r w:rsidR="008A06C3">
          <w:rPr>
            <w:b/>
            <w:bCs/>
            <w:noProof/>
          </w:rPr>
          <w:t xml:space="preserve"> – </w:t>
        </w:r>
        <w:r w:rsidR="008A06C3" w:rsidRPr="008A06C3">
          <w:rPr>
            <w:noProof/>
            <w:rPrChange w:id="6039" w:author="rkbansal" w:date="2020-02-17T21:58:00Z">
              <w:rPr>
                <w:b/>
                <w:bCs/>
                <w:noProof/>
              </w:rPr>
            </w:rPrChange>
          </w:rPr>
          <w:t>see the response</w:t>
        </w:r>
      </w:ins>
      <w:ins w:id="6040" w:author="rkbansal" w:date="2020-02-17T21:58:00Z">
        <w:r w:rsidR="008A06C3" w:rsidRPr="008A06C3">
          <w:rPr>
            <w:noProof/>
            <w:rPrChange w:id="6041" w:author="rkbansal" w:date="2020-02-17T21:58:00Z">
              <w:rPr>
                <w:b/>
                <w:bCs/>
                <w:noProof/>
              </w:rPr>
            </w:rPrChange>
          </w:rPr>
          <w:t xml:space="preserve"> header containing the token in the Authorization attribute.</w:t>
        </w:r>
      </w:ins>
    </w:p>
    <w:p w14:paraId="6EB0F2EC" w14:textId="77777777" w:rsidR="003A6EF5" w:rsidRDefault="003A6EF5" w:rsidP="00DE2A39">
      <w:pPr>
        <w:pStyle w:val="ListParagraph"/>
        <w:rPr>
          <w:ins w:id="6042" w:author="rkbansal" w:date="2020-02-17T21:58:00Z"/>
          <w:noProof/>
        </w:rPr>
      </w:pPr>
    </w:p>
    <w:p w14:paraId="1F244B71" w14:textId="7CC5C9D2" w:rsidR="008A06C3" w:rsidRPr="00DE2A39" w:rsidRDefault="00702225">
      <w:pPr>
        <w:pStyle w:val="ListParagraph"/>
        <w:rPr>
          <w:ins w:id="6043" w:author="rkbansal" w:date="2020-02-17T21:49:00Z"/>
          <w:b/>
          <w:bCs/>
          <w:noProof/>
          <w:rPrChange w:id="6044" w:author="rkbansal" w:date="2020-02-17T21:56:00Z">
            <w:rPr>
              <w:ins w:id="6045" w:author="rkbansal" w:date="2020-02-17T21:49:00Z"/>
              <w:noProof/>
            </w:rPr>
          </w:rPrChange>
        </w:rPr>
      </w:pPr>
      <w:ins w:id="6046" w:author="rkbansal" w:date="2020-04-04T21:06:00Z">
        <w:r>
          <w:rPr>
            <w:noProof/>
          </w:rPr>
          <w:drawing>
            <wp:inline distT="0" distB="0" distL="0" distR="0" wp14:anchorId="4ADC6F7B" wp14:editId="5C1722A3">
              <wp:extent cx="9779000" cy="22205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9779000" cy="2220595"/>
                      </a:xfrm>
                      <a:prstGeom prst="rect">
                        <a:avLst/>
                      </a:prstGeom>
                    </pic:spPr>
                  </pic:pic>
                </a:graphicData>
              </a:graphic>
            </wp:inline>
          </w:drawing>
        </w:r>
      </w:ins>
    </w:p>
    <w:p w14:paraId="5B0C3A32" w14:textId="77777777" w:rsidR="00DE2A39" w:rsidRDefault="00DE2A39" w:rsidP="009A06CB">
      <w:pPr>
        <w:pStyle w:val="ListParagraph"/>
        <w:rPr>
          <w:ins w:id="6047" w:author="rkbansal" w:date="2020-02-17T21:49:00Z"/>
          <w:noProof/>
        </w:rPr>
      </w:pPr>
    </w:p>
    <w:p w14:paraId="3FAA5D03" w14:textId="77777777" w:rsidR="00DE2A39" w:rsidRDefault="00DE2A39" w:rsidP="009A06CB">
      <w:pPr>
        <w:pStyle w:val="ListParagraph"/>
        <w:rPr>
          <w:ins w:id="6048" w:author="rkbansal" w:date="2020-02-17T21:49:00Z"/>
          <w:noProof/>
        </w:rPr>
      </w:pPr>
    </w:p>
    <w:p w14:paraId="0B9FC0D5" w14:textId="77777777" w:rsidR="00DE2A39" w:rsidRDefault="00DE2A39" w:rsidP="009A06CB">
      <w:pPr>
        <w:pStyle w:val="ListParagraph"/>
        <w:rPr>
          <w:ins w:id="6049" w:author="rkbansal" w:date="2020-02-17T21:49:00Z"/>
          <w:noProof/>
        </w:rPr>
      </w:pPr>
    </w:p>
    <w:p w14:paraId="531901AD" w14:textId="3E45438E" w:rsidR="00F0589E" w:rsidRDefault="00F0589E" w:rsidP="009A06CB">
      <w:pPr>
        <w:pStyle w:val="ListParagraph"/>
        <w:rPr>
          <w:ins w:id="6050" w:author="rkbansal" w:date="2020-02-17T21:43:00Z"/>
          <w:b/>
          <w:sz w:val="28"/>
        </w:rPr>
      </w:pPr>
      <w:ins w:id="6051" w:author="rkbansal" w:date="2020-02-15T13:29:00Z">
        <w:r w:rsidRPr="009844F6">
          <w:rPr>
            <w:b/>
            <w:sz w:val="28"/>
            <w:rPrChange w:id="6052" w:author="rkbansal" w:date="2020-02-17T21:38:00Z">
              <w:rPr/>
            </w:rPrChange>
          </w:rPr>
          <w:br w:type="page"/>
        </w:r>
      </w:ins>
    </w:p>
    <w:p w14:paraId="1F5C40DD" w14:textId="77777777" w:rsidR="009A06CB" w:rsidRPr="009A06CB" w:rsidRDefault="009A06CB">
      <w:pPr>
        <w:pStyle w:val="ListParagraph"/>
        <w:rPr>
          <w:ins w:id="6053" w:author="rkbansal" w:date="2020-02-17T21:43:00Z"/>
          <w:rPrChange w:id="6054" w:author="rkbansal" w:date="2020-02-17T21:43:00Z">
            <w:rPr>
              <w:ins w:id="6055" w:author="rkbansal" w:date="2020-02-17T21:43:00Z"/>
              <w:b/>
              <w:sz w:val="28"/>
            </w:rPr>
          </w:rPrChange>
        </w:rPr>
        <w:pPrChange w:id="6056" w:author="rkbansal" w:date="2020-02-17T21:43:00Z">
          <w:pPr>
            <w:pStyle w:val="ListParagraph"/>
            <w:numPr>
              <w:numId w:val="19"/>
            </w:numPr>
            <w:ind w:hanging="360"/>
          </w:pPr>
        </w:pPrChange>
      </w:pPr>
    </w:p>
    <w:p w14:paraId="4635A199" w14:textId="77777777" w:rsidR="009A06CB" w:rsidRPr="009844F6" w:rsidRDefault="009A06CB">
      <w:pPr>
        <w:pStyle w:val="ListParagraph"/>
        <w:rPr>
          <w:ins w:id="6057" w:author="rkbansal" w:date="2020-02-15T13:29:00Z"/>
          <w:rPrChange w:id="6058" w:author="rkbansal" w:date="2020-02-17T21:38:00Z">
            <w:rPr>
              <w:ins w:id="6059" w:author="rkbansal" w:date="2020-02-15T13:29:00Z"/>
              <w:rFonts w:eastAsiaTheme="majorEastAsia" w:cstheme="majorBidi"/>
              <w:color w:val="2F5496" w:themeColor="accent1" w:themeShade="BF"/>
              <w:szCs w:val="26"/>
            </w:rPr>
          </w:rPrChange>
        </w:rPr>
        <w:pPrChange w:id="6060" w:author="rkbansal" w:date="2020-02-17T21:43:00Z">
          <w:pPr/>
        </w:pPrChange>
      </w:pPr>
    </w:p>
    <w:p w14:paraId="3727EEE7" w14:textId="1D409ECE" w:rsidR="000F2DCB" w:rsidRDefault="000F2DCB" w:rsidP="000F2DCB">
      <w:pPr>
        <w:pStyle w:val="Heading2"/>
        <w:rPr>
          <w:ins w:id="6061" w:author="rkbansal" w:date="2019-12-28T12:52:00Z"/>
          <w:rFonts w:ascii="Georgia" w:hAnsi="Georgia"/>
          <w:b/>
          <w:sz w:val="28"/>
        </w:rPr>
      </w:pPr>
      <w:ins w:id="6062" w:author="rkbansal" w:date="2019-12-28T12:50:00Z">
        <w:r>
          <w:rPr>
            <w:rFonts w:ascii="Georgia" w:hAnsi="Georgia"/>
            <w:b/>
            <w:sz w:val="28"/>
          </w:rPr>
          <w:t>Common-</w:t>
        </w:r>
        <w:r w:rsidRPr="00981242">
          <w:rPr>
            <w:rFonts w:ascii="Georgia" w:hAnsi="Georgia"/>
            <w:b/>
            <w:sz w:val="28"/>
          </w:rPr>
          <w:t>Service</w:t>
        </w:r>
      </w:ins>
    </w:p>
    <w:p w14:paraId="06AC7395" w14:textId="5C1C4800" w:rsidR="000F2DCB" w:rsidRPr="00144CC6" w:rsidRDefault="000F2DCB" w:rsidP="000F2DCB">
      <w:pPr>
        <w:rPr>
          <w:ins w:id="6063" w:author="rkbansal" w:date="2019-12-28T13:03:00Z"/>
        </w:rPr>
      </w:pPr>
      <w:ins w:id="6064" w:author="rkbansal" w:date="2019-12-28T12:52:00Z">
        <w:r w:rsidRPr="00144CC6">
          <w:t xml:space="preserve">When we have common configuration variables, classes, </w:t>
        </w:r>
      </w:ins>
      <w:ins w:id="6065" w:author="rkbansal" w:date="2020-05-17T20:31:00Z">
        <w:r w:rsidR="00171DAB">
          <w:t>enum</w:t>
        </w:r>
      </w:ins>
      <w:ins w:id="6066" w:author="rkbansal" w:date="2019-12-28T12:52:00Z">
        <w:r w:rsidRPr="00144CC6">
          <w:t xml:space="preserve"> classes, or logic, used by multiple microservices, like the one we had </w:t>
        </w:r>
      </w:ins>
      <w:ins w:id="6067" w:author="rkbansal" w:date="2019-12-28T12:53:00Z">
        <w:r w:rsidRPr="00144CC6">
          <w:t xml:space="preserve">JwtConfig, Status Enum, User Model related classes used in the Authentication Services and User </w:t>
        </w:r>
      </w:ins>
      <w:ins w:id="6068" w:author="rkbansal" w:date="2019-12-28T13:03:00Z">
        <w:r w:rsidR="0087633C" w:rsidRPr="00144CC6">
          <w:t>Management Service.</w:t>
        </w:r>
      </w:ins>
    </w:p>
    <w:p w14:paraId="514A9B27" w14:textId="09BE04C3" w:rsidR="0087633C" w:rsidRPr="00144CC6" w:rsidRDefault="0087633C">
      <w:pPr>
        <w:pStyle w:val="ListParagraph"/>
        <w:numPr>
          <w:ilvl w:val="0"/>
          <w:numId w:val="19"/>
        </w:numPr>
        <w:rPr>
          <w:ins w:id="6069" w:author="rkbansal" w:date="2019-12-28T13:04:00Z"/>
          <w:spacing w:val="-1"/>
          <w:shd w:val="clear" w:color="auto" w:fill="FFFFFF"/>
          <w:rPrChange w:id="6070" w:author="rkbansal" w:date="2020-02-15T13:24:00Z">
            <w:rPr>
              <w:ins w:id="6071" w:author="rkbansal" w:date="2019-12-28T13:04:00Z"/>
              <w:shd w:val="clear" w:color="auto" w:fill="FFFFFF"/>
            </w:rPr>
          </w:rPrChange>
        </w:rPr>
        <w:pPrChange w:id="6072" w:author="rkbansal" w:date="2019-12-28T13:10:00Z">
          <w:pPr/>
        </w:pPrChange>
      </w:pPr>
      <w:ins w:id="6073" w:author="rkbansal" w:date="2019-12-28T13:03:00Z">
        <w:r w:rsidRPr="00144CC6">
          <w:rPr>
            <w:spacing w:val="-1"/>
            <w:shd w:val="clear" w:color="auto" w:fill="FFFFFF"/>
            <w:rPrChange w:id="6074" w:author="rkbansal" w:date="2020-02-15T13:24:00Z">
              <w:rPr>
                <w:shd w:val="clear" w:color="auto" w:fill="FFFFFF"/>
              </w:rPr>
            </w:rPrChange>
          </w:rPr>
          <w:t>To do so, just create a new project (service), call it ‘common-service’, and follow the same steps as we did with the image service. So, In </w:t>
        </w:r>
        <w:r w:rsidRPr="00144CC6">
          <w:rPr>
            <w:rStyle w:val="HTMLCode"/>
            <w:rFonts w:eastAsiaTheme="majorEastAsia"/>
            <w:spacing w:val="-1"/>
            <w:sz w:val="24"/>
            <w:szCs w:val="24"/>
          </w:rPr>
          <w:t>pom.xml</w:t>
        </w:r>
        <w:r w:rsidRPr="00144CC6">
          <w:rPr>
            <w:spacing w:val="-1"/>
            <w:shd w:val="clear" w:color="auto" w:fill="FFFFFF"/>
            <w:rPrChange w:id="6075" w:author="rkbansal" w:date="2020-02-15T13:24:00Z">
              <w:rPr>
                <w:shd w:val="clear" w:color="auto" w:fill="FFFFFF"/>
              </w:rPr>
            </w:rPrChange>
          </w:rPr>
          <w:t> file</w:t>
        </w:r>
      </w:ins>
    </w:p>
    <w:p w14:paraId="59C95AEB" w14:textId="30DF7138" w:rsidR="0087633C" w:rsidRDefault="002418C6" w:rsidP="002418C6">
      <w:pPr>
        <w:ind w:left="720"/>
        <w:rPr>
          <w:ins w:id="6076" w:author="rkbansal" w:date="2020-05-17T20:34:00Z"/>
        </w:rPr>
      </w:pPr>
      <w:ins w:id="6077" w:author="rkbansal" w:date="2020-05-17T20:33:00Z">
        <w:r>
          <w:rPr>
            <w:noProof/>
          </w:rPr>
          <w:drawing>
            <wp:inline distT="0" distB="0" distL="0" distR="0" wp14:anchorId="1233DFF1" wp14:editId="6B22CB55">
              <wp:extent cx="6943725" cy="82962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943725" cy="8296275"/>
                      </a:xfrm>
                      <a:prstGeom prst="rect">
                        <a:avLst/>
                      </a:prstGeom>
                    </pic:spPr>
                  </pic:pic>
                </a:graphicData>
              </a:graphic>
            </wp:inline>
          </w:drawing>
        </w:r>
      </w:ins>
    </w:p>
    <w:p w14:paraId="07073635" w14:textId="14FF1323" w:rsidR="002418C6" w:rsidRDefault="002418C6">
      <w:pPr>
        <w:ind w:left="720"/>
        <w:rPr>
          <w:ins w:id="6078" w:author="rkbansal" w:date="2019-12-28T13:10:00Z"/>
        </w:rPr>
        <w:pPrChange w:id="6079" w:author="rkbansal" w:date="2020-05-17T20:31:00Z">
          <w:pPr/>
        </w:pPrChange>
      </w:pPr>
      <w:ins w:id="6080" w:author="rkbansal" w:date="2020-05-17T20:34:00Z">
        <w:r>
          <w:rPr>
            <w:noProof/>
          </w:rPr>
          <w:drawing>
            <wp:inline distT="0" distB="0" distL="0" distR="0" wp14:anchorId="188DD320" wp14:editId="13E928F3">
              <wp:extent cx="4505325" cy="282892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05325" cy="2828925"/>
                      </a:xfrm>
                      <a:prstGeom prst="rect">
                        <a:avLst/>
                      </a:prstGeom>
                    </pic:spPr>
                  </pic:pic>
                </a:graphicData>
              </a:graphic>
            </wp:inline>
          </w:drawing>
        </w:r>
      </w:ins>
    </w:p>
    <w:p w14:paraId="45E83160" w14:textId="784A1D68" w:rsidR="00D949EE" w:rsidRDefault="0087633C">
      <w:pPr>
        <w:pStyle w:val="ListParagraph"/>
        <w:numPr>
          <w:ilvl w:val="0"/>
          <w:numId w:val="19"/>
        </w:numPr>
        <w:rPr>
          <w:ins w:id="6081" w:author="rkbansal" w:date="2019-12-28T13:11:00Z"/>
        </w:rPr>
        <w:pPrChange w:id="6082" w:author="rkbansal" w:date="2020-11-30T22:05:00Z">
          <w:pPr>
            <w:pStyle w:val="ListParagraph"/>
          </w:pPr>
        </w:pPrChange>
      </w:pPr>
      <w:ins w:id="6083" w:author="rkbansal" w:date="2019-12-28T13:10:00Z">
        <w:r>
          <w:t>In Application.properties</w:t>
        </w:r>
      </w:ins>
      <w:ins w:id="6084" w:author="rkbansal" w:date="2020-05-17T20:35:00Z">
        <w:r w:rsidR="00E52E91">
          <w:t xml:space="preserve">, </w:t>
        </w:r>
      </w:ins>
      <w:ins w:id="6085" w:author="rkbansal" w:date="2020-11-30T22:04:00Z">
        <w:r w:rsidR="00A80351">
          <w:t>No need to define anything as it will be used a JAR file in other microserv</w:t>
        </w:r>
      </w:ins>
      <w:ins w:id="6086" w:author="rkbansal" w:date="2020-11-30T22:05:00Z">
        <w:r w:rsidR="00A80351">
          <w:t>ices</w:t>
        </w:r>
      </w:ins>
    </w:p>
    <w:p w14:paraId="43E986F5" w14:textId="77777777" w:rsidR="009D3528" w:rsidRDefault="009D3528" w:rsidP="009D3528">
      <w:pPr>
        <w:pStyle w:val="ListParagraph"/>
        <w:numPr>
          <w:ilvl w:val="0"/>
          <w:numId w:val="19"/>
        </w:numPr>
        <w:rPr>
          <w:ins w:id="6087" w:author="rkbansal" w:date="2019-12-28T13:14:00Z"/>
        </w:rPr>
      </w:pPr>
      <w:ins w:id="6088" w:author="rkbansal" w:date="2019-12-28T13:13:00Z">
        <w:r>
          <w:t xml:space="preserve">Put all the </w:t>
        </w:r>
      </w:ins>
    </w:p>
    <w:p w14:paraId="0A7AE5CB" w14:textId="77777777" w:rsidR="009D3528" w:rsidRDefault="009D3528" w:rsidP="009D3528">
      <w:pPr>
        <w:pStyle w:val="ListParagraph"/>
        <w:numPr>
          <w:ilvl w:val="1"/>
          <w:numId w:val="19"/>
        </w:numPr>
        <w:rPr>
          <w:ins w:id="6089" w:author="rkbansal" w:date="2019-12-28T13:14:00Z"/>
        </w:rPr>
      </w:pPr>
      <w:ins w:id="6090" w:author="rkbansal" w:date="2019-12-28T13:14:00Z">
        <w:r>
          <w:t>common configuration variables,</w:t>
        </w:r>
      </w:ins>
    </w:p>
    <w:p w14:paraId="30D72D28" w14:textId="77777777" w:rsidR="009D3528" w:rsidRDefault="009D3528" w:rsidP="009D3528">
      <w:pPr>
        <w:pStyle w:val="ListParagraph"/>
        <w:numPr>
          <w:ilvl w:val="1"/>
          <w:numId w:val="19"/>
        </w:numPr>
        <w:rPr>
          <w:ins w:id="6091" w:author="rkbansal" w:date="2019-12-28T13:14:00Z"/>
        </w:rPr>
      </w:pPr>
      <w:ins w:id="6092" w:author="rkbansal" w:date="2019-12-28T13:14:00Z">
        <w:r>
          <w:t xml:space="preserve"> classes, enum classes, or logic, used by multiple microservices, </w:t>
        </w:r>
      </w:ins>
    </w:p>
    <w:p w14:paraId="30574511" w14:textId="4762C836" w:rsidR="009D3528" w:rsidRDefault="009D3528" w:rsidP="009D3528">
      <w:pPr>
        <w:pStyle w:val="ListParagraph"/>
        <w:numPr>
          <w:ilvl w:val="1"/>
          <w:numId w:val="19"/>
        </w:numPr>
        <w:rPr>
          <w:ins w:id="6093" w:author="rkbansal" w:date="2020-05-17T21:35:00Z"/>
        </w:rPr>
      </w:pPr>
      <w:ins w:id="6094" w:author="rkbansal" w:date="2019-12-28T13:14:00Z">
        <w:r>
          <w:t>like the one we had JwtConfig, Status Enum, User Model related classes used in the Authentication Services and User Management Service</w:t>
        </w:r>
      </w:ins>
    </w:p>
    <w:p w14:paraId="33A78FB7" w14:textId="451D7373" w:rsidR="00620913" w:rsidRDefault="00620913" w:rsidP="009D3528">
      <w:pPr>
        <w:pStyle w:val="ListParagraph"/>
        <w:numPr>
          <w:ilvl w:val="1"/>
          <w:numId w:val="19"/>
        </w:numPr>
        <w:rPr>
          <w:ins w:id="6095" w:author="rkbansal" w:date="2019-12-28T13:17:00Z"/>
        </w:rPr>
      </w:pPr>
      <w:ins w:id="6096" w:author="rkbansal" w:date="2020-05-17T21:35:00Z">
        <w:r>
          <w:lastRenderedPageBreak/>
          <w:t xml:space="preserve">Model classes of </w:t>
        </w:r>
      </w:ins>
      <w:ins w:id="6097" w:author="rkbansal" w:date="2020-05-17T21:36:00Z">
        <w:r>
          <w:t>all the microservices.</w:t>
        </w:r>
      </w:ins>
    </w:p>
    <w:p w14:paraId="0C5A0C1C" w14:textId="421684A7" w:rsidR="009E6746" w:rsidRPr="0087295E" w:rsidRDefault="009E6746" w:rsidP="009E6746">
      <w:pPr>
        <w:pStyle w:val="ListParagraph"/>
        <w:numPr>
          <w:ilvl w:val="0"/>
          <w:numId w:val="19"/>
        </w:numPr>
        <w:rPr>
          <w:ins w:id="6098" w:author="rkbansal" w:date="2019-12-28T13:18:00Z"/>
          <w:rPrChange w:id="6099" w:author="rkbansal" w:date="2020-02-15T13:27:00Z">
            <w:rPr>
              <w:ins w:id="6100" w:author="rkbansal" w:date="2019-12-28T13:18:00Z"/>
              <w:spacing w:val="-1"/>
              <w:sz w:val="32"/>
              <w:szCs w:val="32"/>
              <w:shd w:val="clear" w:color="auto" w:fill="FFFFFF"/>
            </w:rPr>
          </w:rPrChange>
        </w:rPr>
      </w:pPr>
      <w:ins w:id="6101" w:author="rkbansal" w:date="2019-12-28T13:17:00Z">
        <w:r w:rsidRPr="0087295E">
          <w:rPr>
            <w:spacing w:val="-1"/>
            <w:shd w:val="clear" w:color="auto" w:fill="FFFFFF"/>
            <w:rPrChange w:id="6102" w:author="rkbansal" w:date="2020-02-15T13:27:00Z">
              <w:rPr>
                <w:spacing w:val="-1"/>
                <w:sz w:val="32"/>
                <w:szCs w:val="32"/>
                <w:shd w:val="clear" w:color="auto" w:fill="FFFFFF"/>
              </w:rPr>
            </w:rPrChange>
          </w:rPr>
          <w:t>Now, to be able to call </w:t>
        </w:r>
        <w:r w:rsidRPr="0087295E">
          <w:rPr>
            <w:rStyle w:val="HTMLCode"/>
            <w:rFonts w:eastAsiaTheme="majorEastAsia"/>
            <w:spacing w:val="-1"/>
            <w:sz w:val="24"/>
            <w:szCs w:val="24"/>
          </w:rPr>
          <w:t>JwtConfig</w:t>
        </w:r>
        <w:r w:rsidRPr="0087295E">
          <w:rPr>
            <w:spacing w:val="-1"/>
            <w:shd w:val="clear" w:color="auto" w:fill="FFFFFF"/>
            <w:rPrChange w:id="6103" w:author="rkbansal" w:date="2020-02-15T13:27:00Z">
              <w:rPr>
                <w:spacing w:val="-1"/>
                <w:sz w:val="32"/>
                <w:szCs w:val="32"/>
                <w:shd w:val="clear" w:color="auto" w:fill="FFFFFF"/>
              </w:rPr>
            </w:rPrChange>
          </w:rPr>
          <w:t> class</w:t>
        </w:r>
      </w:ins>
      <w:ins w:id="6104" w:author="rkbansal" w:date="2019-12-28T13:18:00Z">
        <w:r w:rsidRPr="0087295E">
          <w:rPr>
            <w:spacing w:val="-1"/>
            <w:shd w:val="clear" w:color="auto" w:fill="FFFFFF"/>
            <w:rPrChange w:id="6105" w:author="rkbansal" w:date="2020-02-15T13:27:00Z">
              <w:rPr>
                <w:spacing w:val="-1"/>
                <w:sz w:val="32"/>
                <w:szCs w:val="32"/>
                <w:shd w:val="clear" w:color="auto" w:fill="FFFFFF"/>
              </w:rPr>
            </w:rPrChange>
          </w:rPr>
          <w:t>,</w:t>
        </w:r>
        <w:r w:rsidRPr="0087295E">
          <w:t xml:space="preserve"> User Model related classes</w:t>
        </w:r>
      </w:ins>
      <w:ins w:id="6106" w:author="rkbansal" w:date="2019-12-28T13:17:00Z">
        <w:r w:rsidRPr="0087295E">
          <w:rPr>
            <w:spacing w:val="-1"/>
            <w:shd w:val="clear" w:color="auto" w:fill="FFFFFF"/>
            <w:rPrChange w:id="6107" w:author="rkbansal" w:date="2020-02-15T13:27:00Z">
              <w:rPr>
                <w:spacing w:val="-1"/>
                <w:sz w:val="32"/>
                <w:szCs w:val="32"/>
                <w:shd w:val="clear" w:color="auto" w:fill="FFFFFF"/>
              </w:rPr>
            </w:rPrChange>
          </w:rPr>
          <w:t xml:space="preserve"> from other services, like auth and gateway, we just need to add the common service in </w:t>
        </w:r>
        <w:r w:rsidRPr="0087295E">
          <w:rPr>
            <w:rStyle w:val="HTMLCode"/>
            <w:rFonts w:eastAsiaTheme="majorEastAsia"/>
            <w:spacing w:val="-1"/>
            <w:sz w:val="24"/>
            <w:szCs w:val="24"/>
          </w:rPr>
          <w:t>pom.xml</w:t>
        </w:r>
        <w:r w:rsidRPr="0087295E">
          <w:rPr>
            <w:spacing w:val="-1"/>
            <w:shd w:val="clear" w:color="auto" w:fill="FFFFFF"/>
            <w:rPrChange w:id="6108" w:author="rkbansal" w:date="2020-02-15T13:27:00Z">
              <w:rPr>
                <w:spacing w:val="-1"/>
                <w:sz w:val="32"/>
                <w:szCs w:val="32"/>
                <w:shd w:val="clear" w:color="auto" w:fill="FFFFFF"/>
              </w:rPr>
            </w:rPrChange>
          </w:rPr>
          <w:t> as dependency.</w:t>
        </w:r>
      </w:ins>
    </w:p>
    <w:p w14:paraId="74EBC718" w14:textId="5C4E1BDB" w:rsidR="007A280D" w:rsidRPr="0087295E" w:rsidRDefault="007A280D" w:rsidP="009E6746">
      <w:pPr>
        <w:pStyle w:val="ListParagraph"/>
        <w:numPr>
          <w:ilvl w:val="0"/>
          <w:numId w:val="19"/>
        </w:numPr>
        <w:rPr>
          <w:ins w:id="6109" w:author="rkbansal" w:date="2019-12-28T13:19:00Z"/>
          <w:rPrChange w:id="6110" w:author="rkbansal" w:date="2020-02-15T13:27:00Z">
            <w:rPr>
              <w:ins w:id="6111" w:author="rkbansal" w:date="2019-12-28T13:19:00Z"/>
              <w:spacing w:val="-1"/>
              <w:sz w:val="32"/>
              <w:szCs w:val="32"/>
              <w:shd w:val="clear" w:color="auto" w:fill="FFFFFF"/>
            </w:rPr>
          </w:rPrChange>
        </w:rPr>
      </w:pPr>
      <w:ins w:id="6112" w:author="rkbansal" w:date="2019-12-28T13:18:00Z">
        <w:r w:rsidRPr="0087295E">
          <w:rPr>
            <w:spacing w:val="-1"/>
            <w:shd w:val="clear" w:color="auto" w:fill="FFFFFF"/>
            <w:rPrChange w:id="6113" w:author="rkbansal" w:date="2020-02-15T13:27:00Z">
              <w:rPr>
                <w:spacing w:val="-1"/>
                <w:sz w:val="32"/>
                <w:szCs w:val="32"/>
                <w:shd w:val="clear" w:color="auto" w:fill="FFFFFF"/>
              </w:rPr>
            </w:rPrChange>
          </w:rPr>
          <w:t>Add the dependency of common-service in auth-service</w:t>
        </w:r>
      </w:ins>
      <w:ins w:id="6114" w:author="rkbansal" w:date="2019-12-28T13:19:00Z">
        <w:r w:rsidRPr="0087295E">
          <w:rPr>
            <w:spacing w:val="-1"/>
            <w:shd w:val="clear" w:color="auto" w:fill="FFFFFF"/>
            <w:rPrChange w:id="6115" w:author="rkbansal" w:date="2020-02-15T13:27:00Z">
              <w:rPr>
                <w:spacing w:val="-1"/>
                <w:sz w:val="32"/>
                <w:szCs w:val="32"/>
                <w:shd w:val="clear" w:color="auto" w:fill="FFFFFF"/>
              </w:rPr>
            </w:rPrChange>
          </w:rPr>
          <w:t xml:space="preserve"> pom.</w:t>
        </w:r>
      </w:ins>
    </w:p>
    <w:p w14:paraId="5F2007F9" w14:textId="7A982355" w:rsidR="00674C49" w:rsidRDefault="00674C49">
      <w:pPr>
        <w:pStyle w:val="ListParagraph"/>
        <w:rPr>
          <w:ins w:id="6116" w:author="rkbansal" w:date="2019-12-28T13:21:00Z"/>
        </w:rPr>
        <w:pPrChange w:id="6117" w:author="rkbansal" w:date="2019-12-28T13:21:00Z">
          <w:pPr>
            <w:pStyle w:val="ListParagraph"/>
            <w:numPr>
              <w:numId w:val="19"/>
            </w:numPr>
            <w:ind w:hanging="360"/>
          </w:pPr>
        </w:pPrChange>
      </w:pPr>
      <w:ins w:id="6118" w:author="rkbansal" w:date="2019-12-28T13:21:00Z">
        <w:r>
          <w:rPr>
            <w:noProof/>
          </w:rPr>
          <w:drawing>
            <wp:inline distT="0" distB="0" distL="0" distR="0" wp14:anchorId="3990725C" wp14:editId="757FFE46">
              <wp:extent cx="3705225" cy="8382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705225" cy="838200"/>
                      </a:xfrm>
                      <a:prstGeom prst="rect">
                        <a:avLst/>
                      </a:prstGeom>
                    </pic:spPr>
                  </pic:pic>
                </a:graphicData>
              </a:graphic>
            </wp:inline>
          </w:drawing>
        </w:r>
      </w:ins>
    </w:p>
    <w:p w14:paraId="0254E0CB" w14:textId="74A37517" w:rsidR="007A280D" w:rsidRDefault="007A280D">
      <w:pPr>
        <w:pStyle w:val="ListParagraph"/>
        <w:numPr>
          <w:ilvl w:val="0"/>
          <w:numId w:val="19"/>
        </w:numPr>
        <w:rPr>
          <w:ins w:id="6119" w:author="rkbansal" w:date="2020-04-21T17:53:00Z"/>
        </w:rPr>
      </w:pPr>
      <w:ins w:id="6120" w:author="rkbansal" w:date="2019-12-28T13:19:00Z">
        <w:r>
          <w:t>Now we can use the common configurations and classes.</w:t>
        </w:r>
      </w:ins>
    </w:p>
    <w:p w14:paraId="3DCFD92F" w14:textId="77777777" w:rsidR="00F626F3" w:rsidRPr="000F2DCB" w:rsidRDefault="00F626F3">
      <w:pPr>
        <w:pStyle w:val="ListParagraph"/>
        <w:rPr>
          <w:ins w:id="6121" w:author="rkbansal" w:date="2019-12-28T12:50:00Z"/>
          <w:rPrChange w:id="6122" w:author="rkbansal" w:date="2019-12-28T12:52:00Z">
            <w:rPr>
              <w:ins w:id="6123" w:author="rkbansal" w:date="2019-12-28T12:50:00Z"/>
              <w:rFonts w:ascii="Georgia" w:hAnsi="Georgia"/>
              <w:b/>
              <w:sz w:val="28"/>
            </w:rPr>
          </w:rPrChange>
        </w:rPr>
        <w:pPrChange w:id="6124" w:author="rkbansal" w:date="2020-04-21T17:53:00Z">
          <w:pPr>
            <w:pStyle w:val="Heading2"/>
          </w:pPr>
        </w:pPrChange>
      </w:pPr>
    </w:p>
    <w:p w14:paraId="0FF9452F" w14:textId="77777777" w:rsidR="00693592" w:rsidRDefault="00F626F3" w:rsidP="00CC3C0A">
      <w:pPr>
        <w:pStyle w:val="Heading3"/>
        <w:rPr>
          <w:ins w:id="6125" w:author="rkbansal" w:date="2020-04-21T17:55:00Z"/>
          <w:b/>
          <w:bCs/>
        </w:rPr>
      </w:pPr>
      <w:ins w:id="6126" w:author="rkbansal" w:date="2020-04-21T17:53:00Z">
        <w:r w:rsidRPr="00CC3C0A">
          <w:rPr>
            <w:b/>
            <w:bCs/>
            <w:sz w:val="36"/>
            <w:szCs w:val="36"/>
            <w:rPrChange w:id="6127" w:author="rkbansal" w:date="2020-04-21T17:54:00Z">
              <w:rPr/>
            </w:rPrChange>
          </w:rPr>
          <w:t>Exception Handling</w:t>
        </w:r>
      </w:ins>
    </w:p>
    <w:p w14:paraId="20210737" w14:textId="77777777" w:rsidR="009B2C6E" w:rsidRDefault="00693592" w:rsidP="00693592">
      <w:pPr>
        <w:rPr>
          <w:ins w:id="6128" w:author="rkbansal" w:date="2020-04-21T17:57:00Z"/>
          <w:shd w:val="clear" w:color="auto" w:fill="FFFFFF"/>
        </w:rPr>
      </w:pPr>
      <w:ins w:id="6129" w:author="rkbansal" w:date="2020-04-21T17:55:00Z">
        <w:r>
          <w:rPr>
            <w:shd w:val="clear" w:color="auto" w:fill="FFFFFF"/>
          </w:rPr>
          <w:t xml:space="preserve">Handling errors correctly in APIs while providing meaningful error messages is a very desirable feature, as it can help the API client properly respond to issues. The default </w:t>
        </w:r>
        <w:r w:rsidR="008E0F88">
          <w:rPr>
            <w:shd w:val="clear" w:color="auto" w:fill="FFFFFF"/>
          </w:rPr>
          <w:t>behaviour</w:t>
        </w:r>
        <w:r>
          <w:rPr>
            <w:shd w:val="clear" w:color="auto" w:fill="FFFFFF"/>
          </w:rPr>
          <w:t xml:space="preserve"> tends to be returning stack traces that are hard to understand and ultimately useless for the API client. Partitioning the error information into fields also enables the API client to parse it and provide better error messages to the user.</w:t>
        </w:r>
      </w:ins>
    </w:p>
    <w:p w14:paraId="5EA524A6" w14:textId="77777777" w:rsidR="009B2C6E" w:rsidRPr="00EB4F74" w:rsidRDefault="009B2C6E">
      <w:pPr>
        <w:pStyle w:val="Heading4"/>
        <w:rPr>
          <w:ins w:id="6130" w:author="rkbansal" w:date="2020-04-21T17:57:00Z"/>
          <w:b/>
          <w:bCs/>
          <w:sz w:val="28"/>
          <w:szCs w:val="28"/>
          <w:rPrChange w:id="6131" w:author="rkbansal" w:date="2020-04-21T19:44:00Z">
            <w:rPr>
              <w:ins w:id="6132" w:author="rkbansal" w:date="2020-04-21T17:57:00Z"/>
            </w:rPr>
          </w:rPrChange>
        </w:rPr>
        <w:pPrChange w:id="6133" w:author="rkbansal" w:date="2020-04-21T19:44:00Z">
          <w:pPr>
            <w:pStyle w:val="Heading2"/>
            <w:spacing w:before="480" w:after="480" w:line="525" w:lineRule="atLeast"/>
            <w:textAlignment w:val="baseline"/>
          </w:pPr>
        </w:pPrChange>
      </w:pPr>
      <w:ins w:id="6134" w:author="rkbansal" w:date="2020-04-21T17:57:00Z">
        <w:r w:rsidRPr="00EB4F74">
          <w:rPr>
            <w:b/>
            <w:bCs/>
            <w:i w:val="0"/>
            <w:iCs w:val="0"/>
            <w:sz w:val="28"/>
            <w:szCs w:val="28"/>
            <w:rPrChange w:id="6135" w:author="rkbansal" w:date="2020-04-21T19:44:00Z">
              <w:rPr>
                <w:i/>
                <w:iCs/>
              </w:rPr>
            </w:rPrChange>
          </w:rPr>
          <w:t>Making Error Responses Clearer</w:t>
        </w:r>
      </w:ins>
    </w:p>
    <w:p w14:paraId="007BEE38" w14:textId="77777777" w:rsidR="009B2C6E" w:rsidRDefault="009B2C6E" w:rsidP="009B2C6E">
      <w:pPr>
        <w:pStyle w:val="NormalWeb"/>
        <w:spacing w:before="0" w:beforeAutospacing="0" w:after="0" w:afterAutospacing="0" w:line="450" w:lineRule="atLeast"/>
        <w:textAlignment w:val="baseline"/>
        <w:rPr>
          <w:ins w:id="6136" w:author="rkbansal" w:date="2020-04-21T17:57:00Z"/>
          <w:rFonts w:ascii="Georgia" w:hAnsi="Georgia"/>
          <w:color w:val="262D3D"/>
          <w:sz w:val="27"/>
          <w:szCs w:val="27"/>
        </w:rPr>
      </w:pPr>
      <w:ins w:id="6137" w:author="rkbansal" w:date="2020-04-21T17:57:00Z">
        <w:r>
          <w:rPr>
            <w:rFonts w:ascii="Georgia" w:hAnsi="Georgia"/>
            <w:color w:val="262D3D"/>
            <w:sz w:val="27"/>
            <w:szCs w:val="27"/>
          </w:rPr>
          <w:t>Throughout this article, we’ll be using the </w:t>
        </w:r>
        <w:r>
          <w:rPr>
            <w:rFonts w:ascii="Georgia" w:hAnsi="Georgia"/>
            <w:color w:val="262D3D"/>
            <w:sz w:val="27"/>
            <w:szCs w:val="27"/>
          </w:rPr>
          <w:fldChar w:fldCharType="begin"/>
        </w:r>
        <w:r>
          <w:rPr>
            <w:rFonts w:ascii="Georgia" w:hAnsi="Georgia"/>
            <w:color w:val="262D3D"/>
            <w:sz w:val="27"/>
            <w:szCs w:val="27"/>
          </w:rPr>
          <w:instrText xml:space="preserve"> HYPERLINK "https://github.com/brunocleite/spring-boot-exception-handling"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source code hosted on GitHub</w:t>
        </w:r>
        <w:r>
          <w:rPr>
            <w:rFonts w:ascii="Georgia" w:hAnsi="Georgia"/>
            <w:color w:val="262D3D"/>
            <w:sz w:val="27"/>
            <w:szCs w:val="27"/>
          </w:rPr>
          <w:fldChar w:fldCharType="end"/>
        </w:r>
        <w:r>
          <w:rPr>
            <w:rFonts w:ascii="Georgia" w:hAnsi="Georgia"/>
            <w:color w:val="262D3D"/>
            <w:sz w:val="27"/>
            <w:szCs w:val="27"/>
          </w:rPr>
          <w:t> of an application that implements a REST API for retrieving objects that represent birds. It has the features described in this article and a few more examples of error handling scenarios. Here’s a summary of endpoints implemented in that application:</w:t>
        </w:r>
      </w:ins>
    </w:p>
    <w:p w14:paraId="136940E2" w14:textId="77777777" w:rsidR="009B682F" w:rsidRDefault="009B682F" w:rsidP="00693592">
      <w:pPr>
        <w:rPr>
          <w:ins w:id="6138" w:author="rkbansal" w:date="2020-04-21T17:58:00Z"/>
          <w:b/>
          <w:bCs/>
        </w:rPr>
      </w:pPr>
      <w:ins w:id="6139" w:author="rkbansal" w:date="2020-04-21T17:57:00Z">
        <w:r>
          <w:rPr>
            <w:noProof/>
          </w:rPr>
          <w:drawing>
            <wp:inline distT="0" distB="0" distL="0" distR="0" wp14:anchorId="7A5E06B1" wp14:editId="0433BD33">
              <wp:extent cx="7353300" cy="20955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7353300" cy="2095500"/>
                      </a:xfrm>
                      <a:prstGeom prst="rect">
                        <a:avLst/>
                      </a:prstGeom>
                    </pic:spPr>
                  </pic:pic>
                </a:graphicData>
              </a:graphic>
            </wp:inline>
          </w:drawing>
        </w:r>
      </w:ins>
    </w:p>
    <w:p w14:paraId="726BF1B2" w14:textId="77777777" w:rsidR="009B682F" w:rsidRPr="009B682F" w:rsidRDefault="009B682F" w:rsidP="009B682F">
      <w:pPr>
        <w:spacing w:after="480" w:line="450" w:lineRule="atLeast"/>
        <w:textAlignment w:val="baseline"/>
        <w:rPr>
          <w:ins w:id="6140" w:author="rkbansal" w:date="2020-04-21T17:58:00Z"/>
          <w:rFonts w:eastAsia="Times New Roman" w:cs="Times New Roman"/>
          <w:color w:val="262D3D"/>
          <w:sz w:val="27"/>
          <w:szCs w:val="27"/>
          <w:lang w:eastAsia="en-IN"/>
        </w:rPr>
      </w:pPr>
      <w:ins w:id="6141" w:author="rkbansal" w:date="2020-04-21T17:58:00Z">
        <w:r w:rsidRPr="009B682F">
          <w:rPr>
            <w:rFonts w:eastAsia="Times New Roman" w:cs="Times New Roman"/>
            <w:color w:val="262D3D"/>
            <w:sz w:val="27"/>
            <w:szCs w:val="27"/>
            <w:lang w:eastAsia="en-IN"/>
          </w:rPr>
          <w:t>The Spring framework MVC module comes with some great features to help with error handling. But it is left to the developer to use those features to treat the exceptions and return meaningful responses to the API client.</w:t>
        </w:r>
      </w:ins>
    </w:p>
    <w:p w14:paraId="322437C5" w14:textId="77777777" w:rsidR="009B682F" w:rsidRPr="009B682F" w:rsidRDefault="009B682F" w:rsidP="009B682F">
      <w:pPr>
        <w:spacing w:after="0" w:line="450" w:lineRule="atLeast"/>
        <w:textAlignment w:val="baseline"/>
        <w:rPr>
          <w:ins w:id="6142" w:author="rkbansal" w:date="2020-04-21T17:58:00Z"/>
          <w:rFonts w:eastAsia="Times New Roman" w:cs="Times New Roman"/>
          <w:color w:val="262D3D"/>
          <w:sz w:val="27"/>
          <w:szCs w:val="27"/>
          <w:lang w:eastAsia="en-IN"/>
        </w:rPr>
      </w:pPr>
      <w:ins w:id="6143" w:author="rkbansal" w:date="2020-04-21T17:58:00Z">
        <w:r w:rsidRPr="009B682F">
          <w:rPr>
            <w:rFonts w:eastAsia="Times New Roman" w:cs="Times New Roman"/>
            <w:color w:val="262D3D"/>
            <w:sz w:val="27"/>
            <w:szCs w:val="27"/>
            <w:lang w:eastAsia="en-IN"/>
          </w:rPr>
          <w:t>Let’s look at an example of the default Spring Boot answer when we issue an HTTP POST to the </w:t>
        </w:r>
        <w:r w:rsidRPr="009B682F">
          <w:rPr>
            <w:rFonts w:ascii="Courier New" w:eastAsia="Times New Roman" w:hAnsi="Courier New" w:cs="Courier New"/>
            <w:color w:val="455065"/>
            <w:sz w:val="21"/>
            <w:szCs w:val="21"/>
            <w:bdr w:val="single" w:sz="6" w:space="3" w:color="EBECED" w:frame="1"/>
            <w:shd w:val="clear" w:color="auto" w:fill="FBFBFB"/>
            <w:lang w:eastAsia="en-IN"/>
          </w:rPr>
          <w:t>/birds</w:t>
        </w:r>
        <w:r w:rsidRPr="009B682F">
          <w:rPr>
            <w:rFonts w:eastAsia="Times New Roman" w:cs="Times New Roman"/>
            <w:color w:val="262D3D"/>
            <w:sz w:val="27"/>
            <w:szCs w:val="27"/>
            <w:lang w:eastAsia="en-IN"/>
          </w:rPr>
          <w:t> endpoint with the following JSON object, that has the string “aaa” on the field “mass,” which should be expecting an integer:</w:t>
        </w:r>
      </w:ins>
    </w:p>
    <w:p w14:paraId="4AD84D82" w14:textId="3FEC6B72" w:rsidR="009B682F" w:rsidRPr="009B682F" w:rsidRDefault="009B682F" w:rsidP="009B6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textAlignment w:val="baseline"/>
        <w:rPr>
          <w:ins w:id="6144" w:author="rkbansal" w:date="2020-04-21T17:58:00Z"/>
          <w:rFonts w:ascii="Courier New" w:eastAsia="Times New Roman" w:hAnsi="Courier New" w:cs="Courier New"/>
          <w:color w:val="455065"/>
          <w:sz w:val="21"/>
          <w:szCs w:val="21"/>
          <w:bdr w:val="single" w:sz="6" w:space="3" w:color="EBECED" w:frame="1"/>
          <w:shd w:val="clear" w:color="auto" w:fill="FBFBFB"/>
          <w:lang w:eastAsia="en-IN"/>
        </w:rPr>
      </w:pPr>
      <w:ins w:id="6145" w:author="rkbansal" w:date="2020-04-21T17:59:00Z">
        <w:r>
          <w:rPr>
            <w:noProof/>
          </w:rPr>
          <w:drawing>
            <wp:inline distT="0" distB="0" distL="0" distR="0" wp14:anchorId="6BE2B932" wp14:editId="73E7A99F">
              <wp:extent cx="4219575" cy="132397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19575" cy="1323975"/>
                      </a:xfrm>
                      <a:prstGeom prst="rect">
                        <a:avLst/>
                      </a:prstGeom>
                    </pic:spPr>
                  </pic:pic>
                </a:graphicData>
              </a:graphic>
            </wp:inline>
          </w:drawing>
        </w:r>
      </w:ins>
    </w:p>
    <w:p w14:paraId="672244EC" w14:textId="3C589F58" w:rsidR="009B682F" w:rsidRDefault="009B682F" w:rsidP="009B682F">
      <w:pPr>
        <w:spacing w:before="240" w:after="480" w:line="450" w:lineRule="atLeast"/>
        <w:textAlignment w:val="baseline"/>
        <w:rPr>
          <w:ins w:id="6146" w:author="rkbansal" w:date="2020-04-21T17:59:00Z"/>
          <w:rFonts w:eastAsia="Times New Roman" w:cs="Times New Roman"/>
          <w:color w:val="262D3D"/>
          <w:sz w:val="27"/>
          <w:szCs w:val="27"/>
          <w:lang w:eastAsia="en-IN"/>
        </w:rPr>
      </w:pPr>
      <w:ins w:id="6147" w:author="rkbansal" w:date="2020-04-21T17:58:00Z">
        <w:r w:rsidRPr="009B682F">
          <w:rPr>
            <w:rFonts w:eastAsia="Times New Roman" w:cs="Times New Roman"/>
            <w:color w:val="262D3D"/>
            <w:sz w:val="27"/>
            <w:szCs w:val="27"/>
            <w:lang w:eastAsia="en-IN"/>
          </w:rPr>
          <w:t>The Spring Boot default answer, without proper error handling:</w:t>
        </w:r>
      </w:ins>
    </w:p>
    <w:p w14:paraId="2EE5D6D9" w14:textId="75B25F14" w:rsidR="00A16E0A" w:rsidRPr="009B682F" w:rsidRDefault="00A16E0A" w:rsidP="009B682F">
      <w:pPr>
        <w:spacing w:before="240" w:after="480" w:line="450" w:lineRule="atLeast"/>
        <w:textAlignment w:val="baseline"/>
        <w:rPr>
          <w:ins w:id="6148" w:author="rkbansal" w:date="2020-04-21T17:58:00Z"/>
          <w:rFonts w:eastAsia="Times New Roman" w:cs="Times New Roman"/>
          <w:color w:val="262D3D"/>
          <w:sz w:val="27"/>
          <w:szCs w:val="27"/>
          <w:lang w:eastAsia="en-IN"/>
        </w:rPr>
      </w:pPr>
      <w:ins w:id="6149" w:author="rkbansal" w:date="2020-04-21T17:59:00Z">
        <w:r>
          <w:rPr>
            <w:noProof/>
          </w:rPr>
          <w:drawing>
            <wp:inline distT="0" distB="0" distL="0" distR="0" wp14:anchorId="56F68384" wp14:editId="4A204588">
              <wp:extent cx="7448550" cy="23431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7448550" cy="2343150"/>
                      </a:xfrm>
                      <a:prstGeom prst="rect">
                        <a:avLst/>
                      </a:prstGeom>
                    </pic:spPr>
                  </pic:pic>
                </a:graphicData>
              </a:graphic>
            </wp:inline>
          </w:drawing>
        </w:r>
      </w:ins>
    </w:p>
    <w:p w14:paraId="01F418FB" w14:textId="77777777" w:rsidR="009B682F" w:rsidRPr="009B682F" w:rsidRDefault="009B682F" w:rsidP="009B682F">
      <w:pPr>
        <w:spacing w:after="0" w:line="450" w:lineRule="atLeast"/>
        <w:textAlignment w:val="baseline"/>
        <w:rPr>
          <w:ins w:id="6150" w:author="rkbansal" w:date="2020-04-21T17:58:00Z"/>
          <w:rFonts w:eastAsia="Times New Roman" w:cs="Times New Roman"/>
          <w:color w:val="262D3D"/>
          <w:sz w:val="27"/>
          <w:szCs w:val="27"/>
          <w:lang w:eastAsia="en-IN"/>
        </w:rPr>
      </w:pPr>
      <w:ins w:id="6151" w:author="rkbansal" w:date="2020-04-21T17:58:00Z">
        <w:r w:rsidRPr="009B682F">
          <w:rPr>
            <w:rFonts w:eastAsia="Times New Roman" w:cs="Times New Roman"/>
            <w:color w:val="262D3D"/>
            <w:sz w:val="27"/>
            <w:szCs w:val="27"/>
            <w:lang w:eastAsia="en-IN"/>
          </w:rPr>
          <w:t>Well… the response message has some good fields, but it is focused too much on what the exception was. By the way, this is the class </w:t>
        </w:r>
        <w:r w:rsidRPr="009B682F">
          <w:rPr>
            <w:rFonts w:ascii="Courier New" w:eastAsia="Times New Roman" w:hAnsi="Courier New" w:cs="Courier New"/>
            <w:color w:val="455065"/>
            <w:sz w:val="21"/>
            <w:szCs w:val="21"/>
            <w:bdr w:val="single" w:sz="6" w:space="3" w:color="EBECED" w:frame="1"/>
            <w:shd w:val="clear" w:color="auto" w:fill="FBFBFB"/>
            <w:lang w:eastAsia="en-IN"/>
          </w:rPr>
          <w:t>DefaultErrorAttributes</w:t>
        </w:r>
        <w:r w:rsidRPr="009B682F">
          <w:rPr>
            <w:rFonts w:eastAsia="Times New Roman" w:cs="Times New Roman"/>
            <w:color w:val="262D3D"/>
            <w:sz w:val="27"/>
            <w:szCs w:val="27"/>
            <w:lang w:eastAsia="en-IN"/>
          </w:rPr>
          <w:t> from Spring Boot. The </w:t>
        </w:r>
        <w:r w:rsidRPr="009B682F">
          <w:rPr>
            <w:rFonts w:ascii="Courier New" w:eastAsia="Times New Roman" w:hAnsi="Courier New" w:cs="Courier New"/>
            <w:color w:val="455065"/>
            <w:sz w:val="21"/>
            <w:szCs w:val="21"/>
            <w:bdr w:val="single" w:sz="6" w:space="3" w:color="EBECED" w:frame="1"/>
            <w:shd w:val="clear" w:color="auto" w:fill="FBFBFB"/>
            <w:lang w:eastAsia="en-IN"/>
          </w:rPr>
          <w:t>timestamp</w:t>
        </w:r>
        <w:r w:rsidRPr="009B682F">
          <w:rPr>
            <w:rFonts w:eastAsia="Times New Roman" w:cs="Times New Roman"/>
            <w:color w:val="262D3D"/>
            <w:sz w:val="27"/>
            <w:szCs w:val="27"/>
            <w:lang w:eastAsia="en-IN"/>
          </w:rPr>
          <w:t> field is an integer number that doesn’t even carry information of what measurement unit the timestamp is in. The </w:t>
        </w:r>
        <w:r w:rsidRPr="009B682F">
          <w:rPr>
            <w:rFonts w:ascii="Courier New" w:eastAsia="Times New Roman" w:hAnsi="Courier New" w:cs="Courier New"/>
            <w:color w:val="455065"/>
            <w:sz w:val="21"/>
            <w:szCs w:val="21"/>
            <w:bdr w:val="single" w:sz="6" w:space="3" w:color="EBECED" w:frame="1"/>
            <w:shd w:val="clear" w:color="auto" w:fill="FBFBFB"/>
            <w:lang w:eastAsia="en-IN"/>
          </w:rPr>
          <w:t>exception</w:t>
        </w:r>
        <w:r w:rsidRPr="009B682F">
          <w:rPr>
            <w:rFonts w:eastAsia="Times New Roman" w:cs="Times New Roman"/>
            <w:color w:val="262D3D"/>
            <w:sz w:val="27"/>
            <w:szCs w:val="27"/>
            <w:lang w:eastAsia="en-IN"/>
          </w:rPr>
          <w:t xml:space="preserve"> field is only interesting to Java developers and the message leaves the API consumer lost in all the implementation details that are irrelevant to them. And what if there were more details that we </w:t>
        </w:r>
        <w:r w:rsidRPr="009B682F">
          <w:rPr>
            <w:rFonts w:eastAsia="Times New Roman" w:cs="Times New Roman"/>
            <w:color w:val="262D3D"/>
            <w:sz w:val="27"/>
            <w:szCs w:val="27"/>
            <w:lang w:eastAsia="en-IN"/>
          </w:rPr>
          <w:lastRenderedPageBreak/>
          <w:t>could extract from the exception that the error originated from? So let’s learn how to treat those exceptions properly and wrap them into a nicer JSON representation to make life easier for our API clients.</w:t>
        </w:r>
      </w:ins>
    </w:p>
    <w:p w14:paraId="072C5FAD" w14:textId="77777777" w:rsidR="002B5FC7" w:rsidRPr="002B5FC7" w:rsidRDefault="00F3455C" w:rsidP="002B5FC7">
      <w:pPr>
        <w:pStyle w:val="NormalWeb"/>
        <w:spacing w:before="0" w:beforeAutospacing="0" w:after="0" w:afterAutospacing="0" w:line="450" w:lineRule="atLeast"/>
        <w:textAlignment w:val="baseline"/>
        <w:rPr>
          <w:ins w:id="6152" w:author="rkbansal" w:date="2020-04-21T18:01:00Z"/>
          <w:rFonts w:ascii="Georgia" w:hAnsi="Georgia"/>
          <w:color w:val="262D3D"/>
          <w:sz w:val="27"/>
          <w:szCs w:val="27"/>
        </w:rPr>
      </w:pPr>
      <w:ins w:id="6153" w:author="rkbansal" w:date="2020-02-15T13:27:00Z">
        <w:r w:rsidRPr="00CC3C0A">
          <w:rPr>
            <w:b/>
            <w:bCs/>
            <w:rPrChange w:id="6154" w:author="rkbansal" w:date="2020-04-21T17:54:00Z">
              <w:rPr/>
            </w:rPrChange>
          </w:rPr>
          <w:br w:type="page"/>
        </w:r>
      </w:ins>
      <w:ins w:id="6155" w:author="rkbansal" w:date="2020-04-21T18:01:00Z">
        <w:r w:rsidR="002B5FC7" w:rsidRPr="002B5FC7">
          <w:rPr>
            <w:rFonts w:ascii="Georgia" w:hAnsi="Georgia"/>
            <w:color w:val="262D3D"/>
            <w:sz w:val="27"/>
            <w:szCs w:val="27"/>
          </w:rPr>
          <w:lastRenderedPageBreak/>
          <w:t>Well… the response message has some good fields, but it is focused too much on what the exception was. By the way, this is the class </w:t>
        </w:r>
        <w:r w:rsidR="002B5FC7" w:rsidRPr="002B5FC7">
          <w:rPr>
            <w:rFonts w:ascii="Courier New" w:hAnsi="Courier New" w:cs="Courier New"/>
            <w:color w:val="455065"/>
            <w:sz w:val="21"/>
            <w:szCs w:val="21"/>
            <w:bdr w:val="single" w:sz="6" w:space="3" w:color="EBECED" w:frame="1"/>
            <w:shd w:val="clear" w:color="auto" w:fill="FBFBFB"/>
          </w:rPr>
          <w:t>DefaultErrorAttributes</w:t>
        </w:r>
        <w:r w:rsidR="002B5FC7" w:rsidRPr="002B5FC7">
          <w:rPr>
            <w:rFonts w:ascii="Georgia" w:hAnsi="Georgia"/>
            <w:color w:val="262D3D"/>
            <w:sz w:val="27"/>
            <w:szCs w:val="27"/>
          </w:rPr>
          <w:t> from Spring Boot. The </w:t>
        </w:r>
        <w:r w:rsidR="002B5FC7" w:rsidRPr="002B5FC7">
          <w:rPr>
            <w:rFonts w:ascii="Courier New" w:hAnsi="Courier New" w:cs="Courier New"/>
            <w:color w:val="455065"/>
            <w:sz w:val="21"/>
            <w:szCs w:val="21"/>
            <w:bdr w:val="single" w:sz="6" w:space="3" w:color="EBECED" w:frame="1"/>
            <w:shd w:val="clear" w:color="auto" w:fill="FBFBFB"/>
          </w:rPr>
          <w:t>timestamp</w:t>
        </w:r>
        <w:r w:rsidR="002B5FC7" w:rsidRPr="002B5FC7">
          <w:rPr>
            <w:rFonts w:ascii="Georgia" w:hAnsi="Georgia"/>
            <w:color w:val="262D3D"/>
            <w:sz w:val="27"/>
            <w:szCs w:val="27"/>
          </w:rPr>
          <w:t> field is an integer number that doesn’t even carry information of what measurement unit the timestamp is in. The </w:t>
        </w:r>
        <w:r w:rsidR="002B5FC7" w:rsidRPr="002B5FC7">
          <w:rPr>
            <w:rFonts w:ascii="Courier New" w:hAnsi="Courier New" w:cs="Courier New"/>
            <w:color w:val="455065"/>
            <w:sz w:val="21"/>
            <w:szCs w:val="21"/>
            <w:bdr w:val="single" w:sz="6" w:space="3" w:color="EBECED" w:frame="1"/>
            <w:shd w:val="clear" w:color="auto" w:fill="FBFBFB"/>
          </w:rPr>
          <w:t>exception</w:t>
        </w:r>
        <w:r w:rsidR="002B5FC7" w:rsidRPr="002B5FC7">
          <w:rPr>
            <w:rFonts w:ascii="Georgia" w:hAnsi="Georgia"/>
            <w:color w:val="262D3D"/>
            <w:sz w:val="27"/>
            <w:szCs w:val="27"/>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ins>
    </w:p>
    <w:p w14:paraId="4C5F23C6" w14:textId="77777777" w:rsidR="002B5FC7" w:rsidRPr="002B5FC7" w:rsidRDefault="002B5FC7" w:rsidP="002B5FC7">
      <w:pPr>
        <w:spacing w:after="0" w:line="450" w:lineRule="atLeast"/>
        <w:textAlignment w:val="baseline"/>
        <w:rPr>
          <w:ins w:id="6156" w:author="rkbansal" w:date="2020-04-21T18:01:00Z"/>
          <w:rFonts w:eastAsia="Times New Roman" w:cs="Times New Roman"/>
          <w:color w:val="262D3D"/>
          <w:sz w:val="27"/>
          <w:szCs w:val="27"/>
          <w:lang w:eastAsia="en-IN"/>
        </w:rPr>
      </w:pPr>
      <w:ins w:id="6157" w:author="rkbansal" w:date="2020-04-21T18:01:00Z">
        <w:r w:rsidRPr="002B5FC7">
          <w:rPr>
            <w:rFonts w:eastAsia="Times New Roman" w:cs="Times New Roman"/>
            <w:color w:val="262D3D"/>
            <w:sz w:val="27"/>
            <w:szCs w:val="27"/>
            <w:lang w:eastAsia="en-IN"/>
          </w:rPr>
          <w:t>As we’ll be using Java 8 date and time classes, we first need to add a Maven dependency for the Jackson JSR310 converters. They take care of converting Java 8 date and time classes to JSON representation using the </w:t>
        </w:r>
        <w:r w:rsidRPr="002B5FC7">
          <w:rPr>
            <w:rFonts w:ascii="Courier New" w:eastAsia="Times New Roman" w:hAnsi="Courier New" w:cs="Courier New"/>
            <w:color w:val="455065"/>
            <w:sz w:val="21"/>
            <w:szCs w:val="21"/>
            <w:bdr w:val="single" w:sz="6" w:space="3" w:color="EBECED" w:frame="1"/>
            <w:shd w:val="clear" w:color="auto" w:fill="FBFBFB"/>
            <w:lang w:eastAsia="en-IN"/>
          </w:rPr>
          <w:t>@JsonFormat</w:t>
        </w:r>
        <w:r w:rsidRPr="002B5FC7">
          <w:rPr>
            <w:rFonts w:eastAsia="Times New Roman" w:cs="Times New Roman"/>
            <w:color w:val="262D3D"/>
            <w:sz w:val="27"/>
            <w:szCs w:val="27"/>
            <w:lang w:eastAsia="en-IN"/>
          </w:rPr>
          <w:t> annotation:</w:t>
        </w:r>
      </w:ins>
    </w:p>
    <w:p w14:paraId="360235A1" w14:textId="2646AFEF" w:rsidR="00F3455C" w:rsidRDefault="002B5FC7" w:rsidP="00693592">
      <w:pPr>
        <w:rPr>
          <w:ins w:id="6158" w:author="rkbansal" w:date="2020-04-21T18:01:00Z"/>
          <w:b/>
          <w:bCs/>
          <w:color w:val="2F5496" w:themeColor="accent1" w:themeShade="BF"/>
          <w:szCs w:val="26"/>
        </w:rPr>
      </w:pPr>
      <w:ins w:id="6159" w:author="rkbansal" w:date="2020-04-21T18:01:00Z">
        <w:r>
          <w:rPr>
            <w:noProof/>
          </w:rPr>
          <w:drawing>
            <wp:inline distT="0" distB="0" distL="0" distR="0" wp14:anchorId="5E11A33A" wp14:editId="65AFD9E2">
              <wp:extent cx="4533900" cy="9429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533900" cy="942975"/>
                      </a:xfrm>
                      <a:prstGeom prst="rect">
                        <a:avLst/>
                      </a:prstGeom>
                    </pic:spPr>
                  </pic:pic>
                </a:graphicData>
              </a:graphic>
            </wp:inline>
          </w:drawing>
        </w:r>
      </w:ins>
    </w:p>
    <w:p w14:paraId="00D82ED5" w14:textId="40D9EE31" w:rsidR="002B5FC7" w:rsidRDefault="002B5FC7" w:rsidP="00693592">
      <w:pPr>
        <w:rPr>
          <w:ins w:id="6160" w:author="rkbansal" w:date="2020-04-21T18:02:00Z"/>
          <w:color w:val="262D3D"/>
          <w:shd w:val="clear" w:color="auto" w:fill="FFFFFF"/>
        </w:rPr>
      </w:pPr>
      <w:ins w:id="6161" w:author="rkbansal" w:date="2020-04-21T18:01:00Z">
        <w:r>
          <w:rPr>
            <w:color w:val="262D3D"/>
            <w:shd w:val="clear" w:color="auto" w:fill="FFFFFF"/>
          </w:rPr>
          <w:t>Ok, so let’s define a class for representing API errors. We’ll be creating a class called </w:t>
        </w:r>
        <w:r>
          <w:rPr>
            <w:rStyle w:val="HTMLCode"/>
            <w:rFonts w:eastAsiaTheme="majorEastAsia"/>
            <w:color w:val="455065"/>
            <w:sz w:val="21"/>
            <w:szCs w:val="21"/>
            <w:bdr w:val="single" w:sz="6" w:space="3" w:color="EBECED" w:frame="1"/>
            <w:shd w:val="clear" w:color="auto" w:fill="FBFBFB"/>
          </w:rPr>
          <w:t>ApiError</w:t>
        </w:r>
        <w:r>
          <w:rPr>
            <w:color w:val="262D3D"/>
            <w:shd w:val="clear" w:color="auto" w:fill="FFFFFF"/>
          </w:rPr>
          <w:t xml:space="preserve">  and its </w:t>
        </w:r>
      </w:ins>
      <w:ins w:id="6162" w:author="rkbansal" w:date="2020-04-21T18:02:00Z">
        <w:r>
          <w:rPr>
            <w:color w:val="262D3D"/>
            <w:shd w:val="clear" w:color="auto" w:fill="FFFFFF"/>
          </w:rPr>
          <w:t xml:space="preserve">associated classes </w:t>
        </w:r>
      </w:ins>
      <w:ins w:id="6163" w:author="rkbansal" w:date="2020-04-21T18:01:00Z">
        <w:r>
          <w:rPr>
            <w:color w:val="262D3D"/>
            <w:shd w:val="clear" w:color="auto" w:fill="FFFFFF"/>
          </w:rPr>
          <w:t>that has enough fields to hold relevant information about errors that happen during REST calls.</w:t>
        </w:r>
      </w:ins>
    </w:p>
    <w:p w14:paraId="03939DC1" w14:textId="40DC673B" w:rsidR="00087D00" w:rsidRPr="00CC3C0A" w:rsidRDefault="00E35CE7">
      <w:pPr>
        <w:rPr>
          <w:ins w:id="6164" w:author="rkbansal" w:date="2020-02-15T13:27:00Z"/>
          <w:b/>
          <w:bCs/>
          <w:color w:val="2F5496" w:themeColor="accent1" w:themeShade="BF"/>
          <w:szCs w:val="26"/>
          <w:rPrChange w:id="6165" w:author="rkbansal" w:date="2020-04-21T17:54:00Z">
            <w:rPr>
              <w:ins w:id="6166" w:author="rkbansal" w:date="2020-02-15T13:27:00Z"/>
              <w:color w:val="2F5496" w:themeColor="accent1" w:themeShade="BF"/>
              <w:szCs w:val="26"/>
            </w:rPr>
          </w:rPrChange>
        </w:rPr>
      </w:pPr>
      <w:ins w:id="6167" w:author="rkbansal" w:date="2020-04-21T18:03:00Z">
        <w:r>
          <w:rPr>
            <w:noProof/>
          </w:rPr>
          <w:drawing>
            <wp:inline distT="0" distB="0" distL="0" distR="0" wp14:anchorId="6271141B" wp14:editId="271D2933">
              <wp:extent cx="8820150" cy="6267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8820150" cy="6267450"/>
                      </a:xfrm>
                      <a:prstGeom prst="rect">
                        <a:avLst/>
                      </a:prstGeom>
                    </pic:spPr>
                  </pic:pic>
                </a:graphicData>
              </a:graphic>
            </wp:inline>
          </w:drawing>
        </w:r>
      </w:ins>
    </w:p>
    <w:p w14:paraId="05F9C9E7" w14:textId="6E639E0A" w:rsidR="00E35CE7" w:rsidRDefault="00DF405F">
      <w:pPr>
        <w:rPr>
          <w:ins w:id="6168" w:author="rkbansal" w:date="2020-04-21T19:37:00Z"/>
          <w:b/>
          <w:sz w:val="28"/>
        </w:rPr>
      </w:pPr>
      <w:ins w:id="6169" w:author="rkbansal" w:date="2020-04-21T19:37:00Z">
        <w:r>
          <w:rPr>
            <w:b/>
            <w:sz w:val="28"/>
          </w:rPr>
          <w:t>ApiError Class:</w:t>
        </w:r>
      </w:ins>
    </w:p>
    <w:p w14:paraId="7EB2DFC3" w14:textId="23241E68" w:rsidR="00424FB4" w:rsidRDefault="00424FB4">
      <w:pPr>
        <w:rPr>
          <w:ins w:id="6170" w:author="rkbansal" w:date="2020-04-21T18:02:00Z"/>
          <w:rFonts w:eastAsiaTheme="majorEastAsia" w:cstheme="majorBidi"/>
          <w:b/>
          <w:color w:val="2F5496" w:themeColor="accent1" w:themeShade="BF"/>
          <w:sz w:val="28"/>
          <w:szCs w:val="26"/>
        </w:rPr>
      </w:pPr>
      <w:ins w:id="6171" w:author="rkbansal" w:date="2020-04-21T19:39:00Z">
        <w:r>
          <w:rPr>
            <w:noProof/>
          </w:rPr>
          <w:lastRenderedPageBreak/>
          <w:drawing>
            <wp:inline distT="0" distB="0" distL="0" distR="0" wp14:anchorId="3BAF448A" wp14:editId="4DE523EB">
              <wp:extent cx="8458200" cy="76962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458200" cy="7696200"/>
                      </a:xfrm>
                      <a:prstGeom prst="rect">
                        <a:avLst/>
                      </a:prstGeom>
                    </pic:spPr>
                  </pic:pic>
                </a:graphicData>
              </a:graphic>
            </wp:inline>
          </w:drawing>
        </w:r>
      </w:ins>
    </w:p>
    <w:p w14:paraId="71DC26E8"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172" w:author="rkbansal" w:date="2020-04-21T19:40:00Z"/>
          <w:rFonts w:ascii="Georgia" w:hAnsi="Georgia"/>
          <w:color w:val="262D3D"/>
        </w:rPr>
      </w:pPr>
      <w:ins w:id="6173"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status</w:t>
        </w:r>
        <w:r>
          <w:rPr>
            <w:rFonts w:ascii="Georgia" w:hAnsi="Georgia"/>
            <w:color w:val="262D3D"/>
          </w:rPr>
          <w:t> property holds the operation call status. It will be anything from 4xx to signalize client errors or 5xx to mean server errors. A common scenario is a http code 400 that means a BAD_REQUEST, when the client, for example, sends an improperly formatted field, like an invalid email address.</w:t>
        </w:r>
      </w:ins>
    </w:p>
    <w:p w14:paraId="25CD97CE"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174" w:author="rkbansal" w:date="2020-04-21T19:40:00Z"/>
          <w:rFonts w:ascii="Georgia" w:hAnsi="Georgia"/>
          <w:color w:val="262D3D"/>
        </w:rPr>
      </w:pPr>
      <w:ins w:id="6175"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timestamp</w:t>
        </w:r>
        <w:r>
          <w:rPr>
            <w:rFonts w:ascii="Georgia" w:hAnsi="Georgia"/>
            <w:color w:val="262D3D"/>
          </w:rPr>
          <w:t> property holds the date-time instance of when the error happened.</w:t>
        </w:r>
      </w:ins>
    </w:p>
    <w:p w14:paraId="5B4587AF"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176" w:author="rkbansal" w:date="2020-04-21T19:40:00Z"/>
          <w:rFonts w:ascii="Georgia" w:hAnsi="Georgia"/>
          <w:color w:val="262D3D"/>
        </w:rPr>
      </w:pPr>
      <w:ins w:id="6177"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message</w:t>
        </w:r>
        <w:r>
          <w:rPr>
            <w:rFonts w:ascii="Georgia" w:hAnsi="Georgia"/>
            <w:color w:val="262D3D"/>
          </w:rPr>
          <w:t> property holds a user-friendly message about the error.</w:t>
        </w:r>
      </w:ins>
    </w:p>
    <w:p w14:paraId="15733A37"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178" w:author="rkbansal" w:date="2020-04-21T19:40:00Z"/>
          <w:rFonts w:ascii="Georgia" w:hAnsi="Georgia"/>
          <w:color w:val="262D3D"/>
        </w:rPr>
      </w:pPr>
      <w:ins w:id="6179"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debugMessage</w:t>
        </w:r>
        <w:r>
          <w:rPr>
            <w:rFonts w:ascii="Georgia" w:hAnsi="Georgia"/>
            <w:color w:val="262D3D"/>
          </w:rPr>
          <w:t> property holds a system message describing the error in more detail.</w:t>
        </w:r>
      </w:ins>
    </w:p>
    <w:p w14:paraId="008D0A34"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180" w:author="rkbansal" w:date="2020-04-21T19:40:00Z"/>
          <w:rFonts w:ascii="Georgia" w:hAnsi="Georgia"/>
          <w:color w:val="262D3D"/>
        </w:rPr>
      </w:pPr>
      <w:ins w:id="6181"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subErrors</w:t>
        </w:r>
        <w:r>
          <w:rPr>
            <w:rFonts w:ascii="Georgia" w:hAnsi="Georgia"/>
            <w:color w:val="262D3D"/>
          </w:rPr>
          <w:t> property holds an array of sub-errors that happened. This is used for representing multiple errors in a single call. An example would be validation errors in which multiple fields have failed the validation. The </w:t>
        </w:r>
        <w:r>
          <w:rPr>
            <w:rStyle w:val="HTMLCode"/>
            <w:rFonts w:eastAsiaTheme="majorEastAsia"/>
            <w:color w:val="455065"/>
            <w:sz w:val="21"/>
            <w:szCs w:val="21"/>
            <w:bdr w:val="single" w:sz="6" w:space="3" w:color="EBECED" w:frame="1"/>
            <w:shd w:val="clear" w:color="auto" w:fill="FBFBFB"/>
          </w:rPr>
          <w:t>ApiSubError</w:t>
        </w:r>
        <w:r>
          <w:rPr>
            <w:rFonts w:ascii="Georgia" w:hAnsi="Georgia"/>
            <w:color w:val="262D3D"/>
          </w:rPr>
          <w:t> class is used to encapsulate those.</w:t>
        </w:r>
      </w:ins>
    </w:p>
    <w:p w14:paraId="0980233D" w14:textId="77777777" w:rsidR="00EB4F74" w:rsidRDefault="00EB4F74">
      <w:pPr>
        <w:rPr>
          <w:ins w:id="6182" w:author="rkbansal" w:date="2020-04-21T19:42:00Z"/>
          <w:b/>
          <w:sz w:val="28"/>
        </w:rPr>
      </w:pPr>
      <w:ins w:id="6183" w:author="rkbansal" w:date="2020-04-21T19:42:00Z">
        <w:r>
          <w:rPr>
            <w:noProof/>
          </w:rPr>
          <w:drawing>
            <wp:inline distT="0" distB="0" distL="0" distR="0" wp14:anchorId="1B4B3600" wp14:editId="2F6364F5">
              <wp:extent cx="2457450" cy="9715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457450" cy="971550"/>
                      </a:xfrm>
                      <a:prstGeom prst="rect">
                        <a:avLst/>
                      </a:prstGeom>
                    </pic:spPr>
                  </pic:pic>
                </a:graphicData>
              </a:graphic>
            </wp:inline>
          </w:drawing>
        </w:r>
      </w:ins>
    </w:p>
    <w:p w14:paraId="5081C364" w14:textId="77777777" w:rsidR="00EB4F74" w:rsidRDefault="00EB4F74">
      <w:pPr>
        <w:rPr>
          <w:ins w:id="6184" w:author="rkbansal" w:date="2020-04-21T19:42:00Z"/>
          <w:b/>
          <w:sz w:val="28"/>
        </w:rPr>
      </w:pPr>
      <w:ins w:id="6185" w:author="rkbansal" w:date="2020-04-21T19:42:00Z">
        <w:r>
          <w:rPr>
            <w:noProof/>
          </w:rPr>
          <w:lastRenderedPageBreak/>
          <w:drawing>
            <wp:inline distT="0" distB="0" distL="0" distR="0" wp14:anchorId="16A59E8D" wp14:editId="6AC047BC">
              <wp:extent cx="7296150" cy="82200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296150" cy="8220075"/>
                      </a:xfrm>
                      <a:prstGeom prst="rect">
                        <a:avLst/>
                      </a:prstGeom>
                    </pic:spPr>
                  </pic:pic>
                </a:graphicData>
              </a:graphic>
            </wp:inline>
          </w:drawing>
        </w:r>
      </w:ins>
    </w:p>
    <w:p w14:paraId="63EBE701" w14:textId="77777777" w:rsidR="00EB4F74" w:rsidRPr="00EB4F74" w:rsidRDefault="00EB4F74" w:rsidP="00EB4F74">
      <w:pPr>
        <w:spacing w:after="0" w:line="450" w:lineRule="atLeast"/>
        <w:textAlignment w:val="baseline"/>
        <w:rPr>
          <w:ins w:id="6186" w:author="rkbansal" w:date="2020-04-21T19:42:00Z"/>
          <w:rFonts w:eastAsia="Times New Roman" w:cs="Times New Roman"/>
          <w:color w:val="262D3D"/>
          <w:sz w:val="27"/>
          <w:szCs w:val="27"/>
          <w:lang w:eastAsia="en-IN"/>
        </w:rPr>
      </w:pPr>
      <w:ins w:id="6187" w:author="rkbansal" w:date="2020-04-21T19:42:00Z">
        <w:r w:rsidRPr="00EB4F74">
          <w:rPr>
            <w:rFonts w:eastAsia="Times New Roman" w:cs="Times New Roman"/>
            <w:color w:val="262D3D"/>
            <w:sz w:val="27"/>
            <w:szCs w:val="27"/>
            <w:lang w:eastAsia="en-IN"/>
          </w:rPr>
          <w:t>So then the </w:t>
        </w:r>
        <w:r w:rsidRPr="00EB4F74">
          <w:rPr>
            <w:rFonts w:ascii="Courier New" w:eastAsia="Times New Roman" w:hAnsi="Courier New" w:cs="Courier New"/>
            <w:color w:val="455065"/>
            <w:sz w:val="21"/>
            <w:szCs w:val="21"/>
            <w:bdr w:val="single" w:sz="6" w:space="3" w:color="EBECED" w:frame="1"/>
            <w:shd w:val="clear" w:color="auto" w:fill="FBFBFB"/>
            <w:lang w:eastAsia="en-IN"/>
          </w:rPr>
          <w:t>ApiValidationError</w:t>
        </w:r>
        <w:r w:rsidRPr="00EB4F74">
          <w:rPr>
            <w:rFonts w:eastAsia="Times New Roman" w:cs="Times New Roman"/>
            <w:color w:val="262D3D"/>
            <w:sz w:val="27"/>
            <w:szCs w:val="27"/>
            <w:lang w:eastAsia="en-IN"/>
          </w:rPr>
          <w:t> is a class that extends </w:t>
        </w:r>
        <w:r w:rsidRPr="00EB4F74">
          <w:rPr>
            <w:rFonts w:ascii="Courier New" w:eastAsia="Times New Roman" w:hAnsi="Courier New" w:cs="Courier New"/>
            <w:color w:val="455065"/>
            <w:sz w:val="21"/>
            <w:szCs w:val="21"/>
            <w:bdr w:val="single" w:sz="6" w:space="3" w:color="EBECED" w:frame="1"/>
            <w:shd w:val="clear" w:color="auto" w:fill="FBFBFB"/>
            <w:lang w:eastAsia="en-IN"/>
          </w:rPr>
          <w:t>ApiSubError</w:t>
        </w:r>
        <w:r w:rsidRPr="00EB4F74">
          <w:rPr>
            <w:rFonts w:eastAsia="Times New Roman" w:cs="Times New Roman"/>
            <w:color w:val="262D3D"/>
            <w:sz w:val="27"/>
            <w:szCs w:val="27"/>
            <w:lang w:eastAsia="en-IN"/>
          </w:rPr>
          <w:t> and expresses validation problems encountered during the REST call.</w:t>
        </w:r>
      </w:ins>
    </w:p>
    <w:p w14:paraId="6C09FC0F" w14:textId="77777777" w:rsidR="00EB4F74" w:rsidRPr="00EB4F74" w:rsidRDefault="00EB4F74" w:rsidP="00EB4F74">
      <w:pPr>
        <w:spacing w:after="480" w:line="450" w:lineRule="atLeast"/>
        <w:textAlignment w:val="baseline"/>
        <w:rPr>
          <w:ins w:id="6188" w:author="rkbansal" w:date="2020-04-21T19:42:00Z"/>
          <w:rFonts w:eastAsia="Times New Roman" w:cs="Times New Roman"/>
          <w:color w:val="262D3D"/>
          <w:sz w:val="27"/>
          <w:szCs w:val="27"/>
          <w:lang w:eastAsia="en-IN"/>
        </w:rPr>
      </w:pPr>
      <w:ins w:id="6189" w:author="rkbansal" w:date="2020-04-21T19:42:00Z">
        <w:r w:rsidRPr="00EB4F74">
          <w:rPr>
            <w:rFonts w:eastAsia="Times New Roman" w:cs="Times New Roman"/>
            <w:color w:val="262D3D"/>
            <w:sz w:val="27"/>
            <w:szCs w:val="27"/>
            <w:lang w:eastAsia="en-IN"/>
          </w:rPr>
          <w:t>Below, you’ll see some examples of JSON responses that are being generated after we have implemented the improvements described here, just to get an idea of what we’ll have by the end of this article.</w:t>
        </w:r>
      </w:ins>
    </w:p>
    <w:p w14:paraId="5617BE77" w14:textId="77777777" w:rsidR="00EB4F74" w:rsidRPr="00EB4F74" w:rsidRDefault="00EB4F74" w:rsidP="00EB4F74">
      <w:pPr>
        <w:spacing w:after="0" w:line="450" w:lineRule="atLeast"/>
        <w:textAlignment w:val="baseline"/>
        <w:rPr>
          <w:ins w:id="6190" w:author="rkbansal" w:date="2020-04-21T19:42:00Z"/>
          <w:rFonts w:eastAsia="Times New Roman" w:cs="Times New Roman"/>
          <w:color w:val="262D3D"/>
          <w:sz w:val="27"/>
          <w:szCs w:val="27"/>
          <w:lang w:eastAsia="en-IN"/>
        </w:rPr>
      </w:pPr>
      <w:ins w:id="6191" w:author="rkbansal" w:date="2020-04-21T19:42:00Z">
        <w:r w:rsidRPr="00EB4F74">
          <w:rPr>
            <w:rFonts w:eastAsia="Times New Roman" w:cs="Times New Roman"/>
            <w:color w:val="262D3D"/>
            <w:sz w:val="27"/>
            <w:szCs w:val="27"/>
            <w:lang w:eastAsia="en-IN"/>
          </w:rPr>
          <w:t>Here is an example of JSON returned when an entity is not found while calling endpoint </w:t>
        </w:r>
        <w:r w:rsidRPr="00EB4F74">
          <w:rPr>
            <w:rFonts w:ascii="Courier New" w:eastAsia="Times New Roman" w:hAnsi="Courier New" w:cs="Courier New"/>
            <w:color w:val="455065"/>
            <w:sz w:val="21"/>
            <w:szCs w:val="21"/>
            <w:bdr w:val="single" w:sz="6" w:space="3" w:color="EBECED" w:frame="1"/>
            <w:shd w:val="clear" w:color="auto" w:fill="FBFBFB"/>
            <w:lang w:eastAsia="en-IN"/>
          </w:rPr>
          <w:t>GET /birds/2</w:t>
        </w:r>
        <w:r w:rsidRPr="00EB4F74">
          <w:rPr>
            <w:rFonts w:eastAsia="Times New Roman" w:cs="Times New Roman"/>
            <w:color w:val="262D3D"/>
            <w:sz w:val="27"/>
            <w:szCs w:val="27"/>
            <w:lang w:eastAsia="en-IN"/>
          </w:rPr>
          <w:t>:</w:t>
        </w:r>
      </w:ins>
    </w:p>
    <w:p w14:paraId="2678ACB9" w14:textId="77777777" w:rsidR="00EB4F74" w:rsidRDefault="00EB4F74">
      <w:pPr>
        <w:rPr>
          <w:ins w:id="6192" w:author="rkbansal" w:date="2020-04-21T19:43:00Z"/>
          <w:b/>
          <w:sz w:val="28"/>
        </w:rPr>
      </w:pPr>
      <w:ins w:id="6193" w:author="rkbansal" w:date="2020-04-21T19:43:00Z">
        <w:r>
          <w:rPr>
            <w:noProof/>
          </w:rPr>
          <w:lastRenderedPageBreak/>
          <w:drawing>
            <wp:inline distT="0" distB="0" distL="0" distR="0" wp14:anchorId="7B0F5E00" wp14:editId="179614F9">
              <wp:extent cx="7591425" cy="58578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591425" cy="5857875"/>
                      </a:xfrm>
                      <a:prstGeom prst="rect">
                        <a:avLst/>
                      </a:prstGeom>
                    </pic:spPr>
                  </pic:pic>
                </a:graphicData>
              </a:graphic>
            </wp:inline>
          </w:drawing>
        </w:r>
      </w:ins>
    </w:p>
    <w:p w14:paraId="4B89DCDD" w14:textId="77777777" w:rsidR="00EB4F74" w:rsidRPr="00EB4F74" w:rsidRDefault="00EB4F74">
      <w:pPr>
        <w:pStyle w:val="Heading4"/>
        <w:rPr>
          <w:ins w:id="6194" w:author="rkbansal" w:date="2020-04-21T19:43:00Z"/>
          <w:b/>
          <w:bCs/>
          <w:sz w:val="28"/>
          <w:szCs w:val="28"/>
          <w:rPrChange w:id="6195" w:author="rkbansal" w:date="2020-04-21T19:44:00Z">
            <w:rPr>
              <w:ins w:id="6196" w:author="rkbansal" w:date="2020-04-21T19:43:00Z"/>
            </w:rPr>
          </w:rPrChange>
        </w:rPr>
        <w:pPrChange w:id="6197" w:author="rkbansal" w:date="2020-04-21T19:44:00Z">
          <w:pPr>
            <w:pStyle w:val="Heading2"/>
            <w:spacing w:before="480" w:after="480" w:line="525" w:lineRule="atLeast"/>
            <w:textAlignment w:val="baseline"/>
          </w:pPr>
        </w:pPrChange>
      </w:pPr>
      <w:ins w:id="6198" w:author="rkbansal" w:date="2020-04-21T19:43:00Z">
        <w:r w:rsidRPr="00EB4F74">
          <w:rPr>
            <w:b/>
            <w:bCs/>
            <w:i w:val="0"/>
            <w:iCs w:val="0"/>
            <w:sz w:val="28"/>
            <w:szCs w:val="28"/>
            <w:rPrChange w:id="6199" w:author="rkbansal" w:date="2020-04-21T19:44:00Z">
              <w:rPr>
                <w:i/>
                <w:iCs/>
              </w:rPr>
            </w:rPrChange>
          </w:rPr>
          <w:t>Spring Boot Error Handling</w:t>
        </w:r>
      </w:ins>
    </w:p>
    <w:p w14:paraId="02EAE733" w14:textId="77777777" w:rsidR="00EB4F74" w:rsidRDefault="00EB4F74" w:rsidP="00EB4F74">
      <w:pPr>
        <w:pStyle w:val="NormalWeb"/>
        <w:spacing w:before="0" w:beforeAutospacing="0" w:after="480" w:afterAutospacing="0" w:line="450" w:lineRule="atLeast"/>
        <w:textAlignment w:val="baseline"/>
        <w:rPr>
          <w:ins w:id="6200" w:author="rkbansal" w:date="2020-04-21T19:43:00Z"/>
          <w:rFonts w:ascii="Georgia" w:hAnsi="Georgia"/>
          <w:color w:val="262D3D"/>
          <w:sz w:val="27"/>
          <w:szCs w:val="27"/>
        </w:rPr>
      </w:pPr>
      <w:ins w:id="6201" w:author="rkbansal" w:date="2020-04-21T19:43:00Z">
        <w:r>
          <w:rPr>
            <w:rFonts w:ascii="Georgia" w:hAnsi="Georgia"/>
            <w:color w:val="262D3D"/>
            <w:sz w:val="27"/>
            <w:szCs w:val="27"/>
          </w:rPr>
          <w:t>Let’s explore some of the Spring annotations that will be used to handle exceptions.</w:t>
        </w:r>
      </w:ins>
    </w:p>
    <w:p w14:paraId="08B44C00" w14:textId="77777777" w:rsidR="00EB4F74" w:rsidRDefault="00EB4F74" w:rsidP="00EB4F74">
      <w:pPr>
        <w:pStyle w:val="NormalWeb"/>
        <w:spacing w:before="0" w:beforeAutospacing="0" w:after="0" w:afterAutospacing="0" w:line="450" w:lineRule="atLeast"/>
        <w:textAlignment w:val="baseline"/>
        <w:rPr>
          <w:ins w:id="6202" w:author="rkbansal" w:date="2020-04-21T19:43:00Z"/>
          <w:rFonts w:ascii="Georgia" w:hAnsi="Georgia"/>
          <w:color w:val="262D3D"/>
          <w:sz w:val="27"/>
          <w:szCs w:val="27"/>
        </w:rPr>
      </w:pPr>
      <w:ins w:id="6203"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"https://docs.spring.io/spring/docs/current/javadoc-api/org/springframework/web/bind/annotation/RestController.html"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RestController</w:t>
        </w:r>
        <w:r>
          <w:rPr>
            <w:rFonts w:ascii="Georgia" w:hAnsi="Georgia"/>
            <w:color w:val="262D3D"/>
            <w:sz w:val="27"/>
            <w:szCs w:val="27"/>
          </w:rPr>
          <w:fldChar w:fldCharType="end"/>
        </w:r>
        <w:r>
          <w:rPr>
            <w:rFonts w:ascii="Georgia" w:hAnsi="Georgia"/>
            <w:color w:val="262D3D"/>
            <w:sz w:val="27"/>
            <w:szCs w:val="27"/>
          </w:rPr>
          <w:t> is the base annotation for classes that handle REST operations.</w:t>
        </w:r>
      </w:ins>
    </w:p>
    <w:p w14:paraId="07D43F86" w14:textId="77777777" w:rsidR="00EB4F74" w:rsidRDefault="00EB4F74" w:rsidP="00EB4F74">
      <w:pPr>
        <w:pStyle w:val="NormalWeb"/>
        <w:spacing w:before="0" w:beforeAutospacing="0" w:after="0" w:afterAutospacing="0" w:line="450" w:lineRule="atLeast"/>
        <w:textAlignment w:val="baseline"/>
        <w:rPr>
          <w:ins w:id="6204" w:author="rkbansal" w:date="2020-04-21T19:43:00Z"/>
          <w:rFonts w:ascii="Georgia" w:hAnsi="Georgia"/>
          <w:color w:val="262D3D"/>
          <w:sz w:val="27"/>
          <w:szCs w:val="27"/>
        </w:rPr>
      </w:pPr>
      <w:ins w:id="6205"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"https://docs.spring.io/spring/docs/current/javadoc-api/org/springframework/web/bind/annotation/ExceptionHandler.html"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ExceptionHandler</w:t>
        </w:r>
        <w:r>
          <w:rPr>
            <w:rFonts w:ascii="Georgia" w:hAnsi="Georgia"/>
            <w:color w:val="262D3D"/>
            <w:sz w:val="27"/>
            <w:szCs w:val="27"/>
          </w:rPr>
          <w:fldChar w:fldCharType="end"/>
        </w:r>
        <w:r>
          <w:rPr>
            <w:rFonts w:ascii="Georgia" w:hAnsi="Georgia"/>
            <w:color w:val="262D3D"/>
            <w:sz w:val="27"/>
            <w:szCs w:val="27"/>
          </w:rPr>
          <w:t> is a Spring annotation that provides a mechanism to treat exceptions that are thrown during execution of handlers (Controller operations). This annotation, if used on methods of controller classes, will serve as the entry point for handling exceptions thrown within this controller only. Altogether, the most common way is to use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on methods of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classes so that the exception handling will be applied globally or to a subset of controllers.</w:t>
        </w:r>
      </w:ins>
    </w:p>
    <w:p w14:paraId="74959F87" w14:textId="77777777" w:rsidR="00EB4F74" w:rsidRDefault="00EB4F74" w:rsidP="00EB4F74">
      <w:pPr>
        <w:pStyle w:val="NormalWeb"/>
        <w:spacing w:before="0" w:beforeAutospacing="0" w:after="0" w:afterAutospacing="0" w:line="450" w:lineRule="atLeast"/>
        <w:textAlignment w:val="baseline"/>
        <w:rPr>
          <w:ins w:id="6206" w:author="rkbansal" w:date="2020-04-21T19:43:00Z"/>
          <w:rFonts w:ascii="Georgia" w:hAnsi="Georgia"/>
          <w:color w:val="262D3D"/>
          <w:sz w:val="27"/>
          <w:szCs w:val="27"/>
        </w:rPr>
      </w:pPr>
      <w:ins w:id="6207"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"https://docs.spring.io/spring/docs/current/javadoc-api/org/springframework/web/bind/annotation/ControllerAdvice.html"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ControllerAdvice</w:t>
        </w:r>
        <w:r>
          <w:rPr>
            <w:rFonts w:ascii="Georgia" w:hAnsi="Georgia"/>
            <w:color w:val="262D3D"/>
            <w:sz w:val="27"/>
            <w:szCs w:val="27"/>
          </w:rPr>
          <w:fldChar w:fldCharType="end"/>
        </w:r>
        <w:r>
          <w:rPr>
            <w:rFonts w:ascii="Georgia" w:hAnsi="Georgia"/>
            <w:color w:val="262D3D"/>
            <w:sz w:val="27"/>
            <w:szCs w:val="27"/>
          </w:rPr>
          <w:t> is an annotation introduced in Spring 3.2, and as the name suggests, is “Advice” for multiple controllers. It is used to enable a single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to be applied to multiple controllers. This way we can in just one place define how to treat such an exception and this handler will be called when the exception is thrown from classes that are covered by this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The subset of controllers affected can defined by using the following selectors on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annotations()</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basePackageClasses()</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basePackages()</w:t>
        </w:r>
        <w:r>
          <w:rPr>
            <w:rFonts w:ascii="Georgia" w:hAnsi="Georgia"/>
            <w:color w:val="262D3D"/>
            <w:sz w:val="27"/>
            <w:szCs w:val="27"/>
          </w:rPr>
          <w:t>. If no selectors are provided, then the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is applied globally to all controllers.</w:t>
        </w:r>
      </w:ins>
    </w:p>
    <w:p w14:paraId="2B160744" w14:textId="40AE0D09" w:rsidR="00EB4F74" w:rsidRDefault="00EB4F74" w:rsidP="00EB4F74">
      <w:pPr>
        <w:pStyle w:val="NormalWeb"/>
        <w:spacing w:before="0" w:beforeAutospacing="0" w:after="0" w:afterAutospacing="0" w:line="450" w:lineRule="atLeast"/>
        <w:textAlignment w:val="baseline"/>
        <w:rPr>
          <w:ins w:id="6208" w:author="rkbansal" w:date="2020-04-21T23:45:00Z"/>
          <w:rFonts w:ascii="Georgia" w:hAnsi="Georgia"/>
          <w:color w:val="262D3D"/>
          <w:sz w:val="27"/>
          <w:szCs w:val="27"/>
        </w:rPr>
      </w:pPr>
      <w:ins w:id="6209" w:author="rkbansal" w:date="2020-04-21T19:43:00Z">
        <w:r>
          <w:rPr>
            <w:rFonts w:ascii="Georgia" w:hAnsi="Georgia"/>
            <w:color w:val="262D3D"/>
            <w:sz w:val="27"/>
            <w:szCs w:val="27"/>
          </w:rPr>
          <w:t>So by using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we’ll be able to define a central point for treating exceptions and wrapping them up in an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z w:val="27"/>
            <w:szCs w:val="27"/>
          </w:rPr>
          <w:t> object with better organization than the default Spring Boot error handling mechanism.</w:t>
        </w:r>
      </w:ins>
    </w:p>
    <w:p w14:paraId="6E9470F9" w14:textId="77777777" w:rsidR="00FF300E" w:rsidRPr="00F26480" w:rsidRDefault="00FF300E">
      <w:pPr>
        <w:pStyle w:val="Heading4"/>
        <w:rPr>
          <w:ins w:id="6210" w:author="rkbansal" w:date="2020-04-21T23:45:00Z"/>
          <w:b/>
          <w:bCs/>
          <w:sz w:val="28"/>
          <w:szCs w:val="28"/>
          <w:rPrChange w:id="6211" w:author="rkbansal" w:date="2020-04-21T23:48:00Z">
            <w:rPr>
              <w:ins w:id="6212" w:author="rkbansal" w:date="2020-04-21T23:45:00Z"/>
            </w:rPr>
          </w:rPrChange>
        </w:rPr>
        <w:pPrChange w:id="6213" w:author="rkbansal" w:date="2020-04-21T23:48:00Z">
          <w:pPr>
            <w:pStyle w:val="Heading2"/>
            <w:spacing w:before="480" w:after="480" w:line="525" w:lineRule="atLeast"/>
            <w:textAlignment w:val="baseline"/>
          </w:pPr>
        </w:pPrChange>
      </w:pPr>
      <w:ins w:id="6214" w:author="rkbansal" w:date="2020-04-21T23:45:00Z">
        <w:r w:rsidRPr="00F26480">
          <w:rPr>
            <w:b/>
            <w:bCs/>
            <w:i w:val="0"/>
            <w:iCs w:val="0"/>
            <w:sz w:val="28"/>
            <w:szCs w:val="28"/>
            <w:rPrChange w:id="6215" w:author="rkbansal" w:date="2020-04-21T23:48:00Z">
              <w:rPr>
                <w:i/>
                <w:iCs/>
              </w:rPr>
            </w:rPrChange>
          </w:rPr>
          <w:lastRenderedPageBreak/>
          <w:t>Handling Exceptions</w:t>
        </w:r>
      </w:ins>
    </w:p>
    <w:p w14:paraId="7036ED61" w14:textId="6FC2D78B" w:rsidR="00FF300E" w:rsidRDefault="0040082C" w:rsidP="00EB4F74">
      <w:pPr>
        <w:pStyle w:val="NormalWeb"/>
        <w:spacing w:before="0" w:beforeAutospacing="0" w:after="0" w:afterAutospacing="0" w:line="450" w:lineRule="atLeast"/>
        <w:textAlignment w:val="baseline"/>
        <w:rPr>
          <w:ins w:id="6216" w:author="rkbansal" w:date="2020-04-21T23:47:00Z"/>
          <w:rFonts w:ascii="Georgia" w:hAnsi="Georgia"/>
          <w:color w:val="262D3D"/>
          <w:sz w:val="27"/>
          <w:szCs w:val="27"/>
        </w:rPr>
      </w:pPr>
      <w:ins w:id="6217" w:author="rkbansal" w:date="2020-04-21T23:46:00Z">
        <w:r>
          <w:rPr>
            <w:noProof/>
          </w:rPr>
          <w:drawing>
            <wp:inline distT="0" distB="0" distL="0" distR="0" wp14:anchorId="635889F7" wp14:editId="56B1A1F8">
              <wp:extent cx="7010400" cy="44005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7010400" cy="4400550"/>
                      </a:xfrm>
                      <a:prstGeom prst="rect">
                        <a:avLst/>
                      </a:prstGeom>
                    </pic:spPr>
                  </pic:pic>
                </a:graphicData>
              </a:graphic>
            </wp:inline>
          </w:drawing>
        </w:r>
      </w:ins>
    </w:p>
    <w:p w14:paraId="180BCB3B" w14:textId="77777777" w:rsidR="00FD4F82" w:rsidRPr="00FD4F82" w:rsidRDefault="00FD4F82" w:rsidP="00FD4F82">
      <w:pPr>
        <w:spacing w:after="0" w:line="450" w:lineRule="atLeast"/>
        <w:textAlignment w:val="baseline"/>
        <w:rPr>
          <w:ins w:id="6218" w:author="rkbansal" w:date="2020-04-21T23:47:00Z"/>
          <w:rFonts w:eastAsia="Times New Roman" w:cs="Times New Roman"/>
          <w:color w:val="262D3D"/>
          <w:sz w:val="27"/>
          <w:szCs w:val="27"/>
          <w:lang w:eastAsia="en-IN"/>
        </w:rPr>
      </w:pPr>
      <w:ins w:id="6219" w:author="rkbansal" w:date="2020-04-21T23:47:00Z">
        <w:r w:rsidRPr="00FD4F82">
          <w:rPr>
            <w:rFonts w:eastAsia="Times New Roman" w:cs="Times New Roman"/>
            <w:color w:val="262D3D"/>
            <w:sz w:val="27"/>
            <w:szCs w:val="27"/>
            <w:lang w:eastAsia="en-IN"/>
          </w:rPr>
          <w:t>The next step is to create the class that will handle the exceptions. For simplicity, we are calling it </w:t>
        </w:r>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r w:rsidRPr="00FD4F82">
          <w:rPr>
            <w:rFonts w:eastAsia="Times New Roman" w:cs="Times New Roman"/>
            <w:color w:val="262D3D"/>
            <w:sz w:val="27"/>
            <w:szCs w:val="27"/>
            <w:lang w:eastAsia="en-IN"/>
          </w:rPr>
          <w:t> and it must extend from Spring Boot’s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We’ll be extending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as it already provides some basic handling of Spring MVC exceptions, so we’ll be adding handlers for new exceptions while improving the existing ones.</w:t>
        </w:r>
      </w:ins>
    </w:p>
    <w:p w14:paraId="17805CDE" w14:textId="77777777" w:rsidR="00FD4F82" w:rsidRPr="00FD4F82" w:rsidRDefault="00FD4F82" w:rsidP="00FD4F82">
      <w:pPr>
        <w:spacing w:after="480" w:line="450" w:lineRule="atLeast"/>
        <w:textAlignment w:val="baseline"/>
        <w:rPr>
          <w:ins w:id="6220" w:author="rkbansal" w:date="2020-04-21T23:47:00Z"/>
          <w:rFonts w:eastAsia="Times New Roman" w:cs="Times New Roman"/>
          <w:color w:val="262D3D"/>
          <w:sz w:val="27"/>
          <w:szCs w:val="27"/>
          <w:lang w:eastAsia="en-IN"/>
        </w:rPr>
      </w:pPr>
      <w:ins w:id="6221" w:author="rkbansal" w:date="2020-04-21T23:47:00Z">
        <w:r w:rsidRPr="00FD4F82">
          <w:rPr>
            <w:rFonts w:eastAsia="Times New Roman" w:cs="Times New Roman"/>
            <w:color w:val="262D3D"/>
            <w:sz w:val="27"/>
            <w:szCs w:val="27"/>
            <w:lang w:eastAsia="en-IN"/>
          </w:rPr>
          <w:t>Overriding Exceptions Handled In ResponseEntityExceptionHandler</w:t>
        </w:r>
      </w:ins>
    </w:p>
    <w:p w14:paraId="32778099" w14:textId="77777777" w:rsidR="00FD4F82" w:rsidRPr="00FD4F82" w:rsidRDefault="00FD4F82" w:rsidP="00FD4F82">
      <w:pPr>
        <w:spacing w:after="0" w:line="450" w:lineRule="atLeast"/>
        <w:textAlignment w:val="baseline"/>
        <w:rPr>
          <w:ins w:id="6222" w:author="rkbansal" w:date="2020-04-21T23:47:00Z"/>
          <w:rFonts w:eastAsia="Times New Roman" w:cs="Times New Roman"/>
          <w:color w:val="262D3D"/>
          <w:sz w:val="27"/>
          <w:szCs w:val="27"/>
          <w:lang w:eastAsia="en-IN"/>
        </w:rPr>
      </w:pPr>
      <w:ins w:id="6223" w:author="rkbansal" w:date="2020-04-21T23:47:00Z">
        <w:r w:rsidRPr="00FD4F82">
          <w:rPr>
            <w:rFonts w:eastAsia="Times New Roman" w:cs="Times New Roman"/>
            <w:color w:val="262D3D"/>
            <w:sz w:val="27"/>
            <w:szCs w:val="27"/>
            <w:lang w:eastAsia="en-IN"/>
          </w:rPr>
          <w:t>If you take a look into the source code of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you’ll see a lot of methods called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w:t>
        </w:r>
        <w:r w:rsidRPr="00FD4F82">
          <w:rPr>
            <w:rFonts w:eastAsia="Times New Roman" w:cs="Times New Roman"/>
            <w:color w:val="262D3D"/>
            <w:sz w:val="27"/>
            <w:szCs w:val="27"/>
            <w:lang w:eastAsia="en-IN"/>
          </w:rPr>
          <w:t> like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or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handleHttpMessageNotWritable()</w:t>
        </w:r>
        <w:r w:rsidRPr="00FD4F82">
          <w:rPr>
            <w:rFonts w:eastAsia="Times New Roman" w:cs="Times New Roman"/>
            <w:color w:val="262D3D"/>
            <w:sz w:val="27"/>
            <w:szCs w:val="27"/>
            <w:lang w:eastAsia="en-IN"/>
          </w:rPr>
          <w:t>. Let’s first see how can we extend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to handle </w:t>
        </w:r>
        <w:r w:rsidRPr="00FD4F82">
          <w:rPr>
            <w:rFonts w:ascii="Courier New" w:eastAsia="Times New Roman" w:hAnsi="Courier New" w:cs="Courier New"/>
            <w:color w:val="455065"/>
            <w:sz w:val="21"/>
            <w:szCs w:val="21"/>
            <w:bdr w:val="single" w:sz="6" w:space="3" w:color="EBECED" w:frame="1"/>
            <w:shd w:val="clear" w:color="auto" w:fill="FBFBFB"/>
            <w:lang w:eastAsia="en-IN"/>
          </w:rPr>
          <w:t>HttpMessageNotReadableException</w:t>
        </w:r>
        <w:r w:rsidRPr="00FD4F82">
          <w:rPr>
            <w:rFonts w:eastAsia="Times New Roman" w:cs="Times New Roman"/>
            <w:color w:val="262D3D"/>
            <w:sz w:val="27"/>
            <w:szCs w:val="27"/>
            <w:lang w:eastAsia="en-IN"/>
          </w:rPr>
          <w:t> exceptions. We just have to override the method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in our </w:t>
        </w:r>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r w:rsidRPr="00FD4F82">
          <w:rPr>
            <w:rFonts w:eastAsia="Times New Roman" w:cs="Times New Roman"/>
            <w:color w:val="262D3D"/>
            <w:sz w:val="27"/>
            <w:szCs w:val="27"/>
            <w:lang w:eastAsia="en-IN"/>
          </w:rPr>
          <w:t> class:</w:t>
        </w:r>
      </w:ins>
    </w:p>
    <w:p w14:paraId="20D3E13D" w14:textId="37E69494" w:rsidR="00FD4F82" w:rsidRDefault="005B0803" w:rsidP="00EB4F74">
      <w:pPr>
        <w:pStyle w:val="NormalWeb"/>
        <w:spacing w:before="0" w:beforeAutospacing="0" w:after="0" w:afterAutospacing="0" w:line="450" w:lineRule="atLeast"/>
        <w:textAlignment w:val="baseline"/>
        <w:rPr>
          <w:ins w:id="6224" w:author="rkbansal" w:date="2020-04-21T23:50:00Z"/>
          <w:rFonts w:ascii="Georgia" w:hAnsi="Georgia"/>
          <w:color w:val="262D3D"/>
          <w:sz w:val="27"/>
          <w:szCs w:val="27"/>
        </w:rPr>
      </w:pPr>
      <w:ins w:id="6225" w:author="rkbansal" w:date="2020-04-21T23:50:00Z">
        <w:r>
          <w:rPr>
            <w:noProof/>
          </w:rPr>
          <w:drawing>
            <wp:inline distT="0" distB="0" distL="0" distR="0" wp14:anchorId="2659E719" wp14:editId="6203692B">
              <wp:extent cx="6962775" cy="392430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962775" cy="3924300"/>
                      </a:xfrm>
                      <a:prstGeom prst="rect">
                        <a:avLst/>
                      </a:prstGeom>
                    </pic:spPr>
                  </pic:pic>
                </a:graphicData>
              </a:graphic>
            </wp:inline>
          </w:drawing>
        </w:r>
      </w:ins>
    </w:p>
    <w:p w14:paraId="23DEB235" w14:textId="64C28D42" w:rsidR="005B0803" w:rsidRDefault="005B0803" w:rsidP="00EB4F74">
      <w:pPr>
        <w:pStyle w:val="NormalWeb"/>
        <w:spacing w:before="0" w:beforeAutospacing="0" w:after="0" w:afterAutospacing="0" w:line="450" w:lineRule="atLeast"/>
        <w:textAlignment w:val="baseline"/>
        <w:rPr>
          <w:ins w:id="6226" w:author="rkbansal" w:date="2020-04-21T23:50:00Z"/>
          <w:rFonts w:ascii="Georgia" w:hAnsi="Georgia"/>
          <w:color w:val="262D3D"/>
          <w:shd w:val="clear" w:color="auto" w:fill="FFFFFF"/>
        </w:rPr>
      </w:pPr>
      <w:ins w:id="6227" w:author="rkbansal" w:date="2020-04-21T23:50:00Z">
        <w:r>
          <w:rPr>
            <w:rFonts w:ascii="Georgia" w:hAnsi="Georgia"/>
            <w:color w:val="262D3D"/>
            <w:shd w:val="clear" w:color="auto" w:fill="FFFFFF"/>
          </w:rPr>
          <w:t>We have declared that in case of a </w:t>
        </w:r>
        <w:r>
          <w:rPr>
            <w:rStyle w:val="HTMLCode"/>
            <w:rFonts w:eastAsiaTheme="majorEastAsia"/>
            <w:color w:val="455065"/>
            <w:sz w:val="21"/>
            <w:szCs w:val="21"/>
            <w:bdr w:val="single" w:sz="6" w:space="3" w:color="EBECED" w:frame="1"/>
            <w:shd w:val="clear" w:color="auto" w:fill="FBFBFB"/>
          </w:rPr>
          <w:t>HttpMessageNotReadableException</w:t>
        </w:r>
        <w:r>
          <w:rPr>
            <w:rFonts w:ascii="Georgia" w:hAnsi="Georgia"/>
            <w:color w:val="262D3D"/>
            <w:shd w:val="clear" w:color="auto" w:fill="FFFFFF"/>
          </w:rPr>
          <w:t> being thrown, the error message will be “Malformed JSON request” and the error will be encapsulated inside the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hd w:val="clear" w:color="auto" w:fill="FFFFFF"/>
          </w:rPr>
          <w:t> object. Below we can see the answer of a REST call with this new method overridden:</w:t>
        </w:r>
      </w:ins>
    </w:p>
    <w:p w14:paraId="16B1F924" w14:textId="6D195807" w:rsidR="002003C2" w:rsidRDefault="002003C2" w:rsidP="00EB4F74">
      <w:pPr>
        <w:pStyle w:val="NormalWeb"/>
        <w:spacing w:before="0" w:beforeAutospacing="0" w:after="0" w:afterAutospacing="0" w:line="450" w:lineRule="atLeast"/>
        <w:textAlignment w:val="baseline"/>
        <w:rPr>
          <w:ins w:id="6228" w:author="rkbansal" w:date="2020-04-21T23:50:00Z"/>
          <w:rFonts w:ascii="Georgia" w:hAnsi="Georgia"/>
          <w:color w:val="262D3D"/>
          <w:sz w:val="27"/>
          <w:szCs w:val="27"/>
        </w:rPr>
      </w:pPr>
      <w:ins w:id="6229" w:author="rkbansal" w:date="2020-04-21T23:50:00Z">
        <w:r>
          <w:rPr>
            <w:noProof/>
          </w:rPr>
          <w:lastRenderedPageBreak/>
          <w:drawing>
            <wp:inline distT="0" distB="0" distL="0" distR="0" wp14:anchorId="132A6235" wp14:editId="5C0636A3">
              <wp:extent cx="7153275" cy="224790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153275" cy="2247900"/>
                      </a:xfrm>
                      <a:prstGeom prst="rect">
                        <a:avLst/>
                      </a:prstGeom>
                    </pic:spPr>
                  </pic:pic>
                </a:graphicData>
              </a:graphic>
            </wp:inline>
          </w:drawing>
        </w:r>
      </w:ins>
    </w:p>
    <w:p w14:paraId="3108E21B" w14:textId="4A118550" w:rsidR="00B22671" w:rsidRPr="00B22671" w:rsidRDefault="00B22671">
      <w:pPr>
        <w:pStyle w:val="Heading5"/>
        <w:rPr>
          <w:ins w:id="6230" w:author="rkbansal" w:date="2020-04-21T23:50:00Z"/>
          <w:b/>
          <w:bCs/>
          <w:sz w:val="28"/>
          <w:szCs w:val="28"/>
          <w:rPrChange w:id="6231" w:author="rkbansal" w:date="2020-04-21T23:51:00Z">
            <w:rPr>
              <w:ins w:id="6232" w:author="rkbansal" w:date="2020-04-21T23:50:00Z"/>
            </w:rPr>
          </w:rPrChange>
        </w:rPr>
        <w:pPrChange w:id="6233" w:author="rkbansal" w:date="2020-04-21T23:51:00Z">
          <w:pPr>
            <w:pStyle w:val="Heading3"/>
            <w:spacing w:before="480" w:after="480" w:line="450" w:lineRule="atLeast"/>
            <w:textAlignment w:val="baseline"/>
          </w:pPr>
        </w:pPrChange>
      </w:pPr>
      <w:ins w:id="6234" w:author="rkbansal" w:date="2020-04-21T23:50:00Z">
        <w:r w:rsidRPr="00B22671">
          <w:rPr>
            <w:b/>
            <w:bCs/>
            <w:sz w:val="28"/>
            <w:szCs w:val="28"/>
            <w:rPrChange w:id="6235" w:author="rkbansal" w:date="2020-04-21T23:51:00Z">
              <w:rPr/>
            </w:rPrChange>
          </w:rPr>
          <w:t xml:space="preserve">Handling </w:t>
        </w:r>
      </w:ins>
      <w:ins w:id="6236" w:author="rkbansal" w:date="2020-04-21T23:59:00Z">
        <w:r w:rsidR="007267E6">
          <w:rPr>
            <w:b/>
            <w:bCs/>
            <w:sz w:val="28"/>
            <w:szCs w:val="28"/>
          </w:rPr>
          <w:t xml:space="preserve">Rest </w:t>
        </w:r>
      </w:ins>
      <w:ins w:id="6237" w:author="rkbansal" w:date="2020-04-21T23:50:00Z">
        <w:r w:rsidRPr="00B22671">
          <w:rPr>
            <w:b/>
            <w:bCs/>
            <w:sz w:val="28"/>
            <w:szCs w:val="28"/>
            <w:rPrChange w:id="6238" w:author="rkbansal" w:date="2020-04-21T23:51:00Z">
              <w:rPr/>
            </w:rPrChange>
          </w:rPr>
          <w:t>Custom Exceptions</w:t>
        </w:r>
      </w:ins>
    </w:p>
    <w:p w14:paraId="3CD6E69F" w14:textId="77777777" w:rsidR="00B22671" w:rsidRDefault="00B22671" w:rsidP="00B22671">
      <w:pPr>
        <w:pStyle w:val="NormalWeb"/>
        <w:spacing w:before="0" w:beforeAutospacing="0" w:after="0" w:afterAutospacing="0" w:line="450" w:lineRule="atLeast"/>
        <w:textAlignment w:val="baseline"/>
        <w:rPr>
          <w:ins w:id="6239" w:author="rkbansal" w:date="2020-04-21T23:50:00Z"/>
          <w:rFonts w:ascii="Georgia" w:hAnsi="Georgia"/>
          <w:color w:val="262D3D"/>
          <w:sz w:val="27"/>
          <w:szCs w:val="27"/>
        </w:rPr>
      </w:pPr>
      <w:ins w:id="6240" w:author="rkbansal" w:date="2020-04-21T23:50:00Z">
        <w:r>
          <w:rPr>
            <w:rFonts w:ascii="Georgia" w:hAnsi="Georgia"/>
            <w:color w:val="262D3D"/>
            <w:sz w:val="27"/>
            <w:szCs w:val="27"/>
          </w:rPr>
          <w:t>Now we’ll see how to create a method that handles an exception that is not yet declared inside Spring Boot’s </w:t>
        </w:r>
        <w:r>
          <w:rPr>
            <w:rStyle w:val="HTMLCode"/>
            <w:rFonts w:eastAsiaTheme="majorEastAsia"/>
            <w:color w:val="455065"/>
            <w:sz w:val="21"/>
            <w:szCs w:val="21"/>
            <w:bdr w:val="single" w:sz="6" w:space="3" w:color="EBECED" w:frame="1"/>
            <w:shd w:val="clear" w:color="auto" w:fill="FBFBFB"/>
          </w:rPr>
          <w:t>ResponseEntityExceptionHandler</w:t>
        </w:r>
        <w:r>
          <w:rPr>
            <w:rFonts w:ascii="Georgia" w:hAnsi="Georgia"/>
            <w:color w:val="262D3D"/>
            <w:sz w:val="27"/>
            <w:szCs w:val="27"/>
          </w:rPr>
          <w:t>.</w:t>
        </w:r>
      </w:ins>
    </w:p>
    <w:p w14:paraId="1B5A402D" w14:textId="77777777" w:rsidR="00B22671" w:rsidRDefault="00B22671" w:rsidP="00B22671">
      <w:pPr>
        <w:pStyle w:val="NormalWeb"/>
        <w:spacing w:before="0" w:beforeAutospacing="0" w:after="0" w:afterAutospacing="0" w:line="450" w:lineRule="atLeast"/>
        <w:textAlignment w:val="baseline"/>
        <w:rPr>
          <w:ins w:id="6241" w:author="rkbansal" w:date="2020-04-21T23:50:00Z"/>
          <w:rFonts w:ascii="Georgia" w:hAnsi="Georgia"/>
          <w:color w:val="262D3D"/>
          <w:sz w:val="27"/>
          <w:szCs w:val="27"/>
        </w:rPr>
      </w:pPr>
      <w:ins w:id="6242" w:author="rkbansal" w:date="2020-04-21T23:50:00Z">
        <w:r>
          <w:rPr>
            <w:rFonts w:ascii="Georgia" w:hAnsi="Georgia"/>
            <w:color w:val="262D3D"/>
            <w:sz w:val="27"/>
            <w:szCs w:val="27"/>
          </w:rPr>
          <w:t>A common scenario for a Spring application that handles database calls is to have a call to find a record by its ID using a repository class. But if we look into the </w:t>
        </w:r>
        <w:r>
          <w:rPr>
            <w:rStyle w:val="HTMLCode"/>
            <w:rFonts w:eastAsiaTheme="majorEastAsia"/>
            <w:color w:val="455065"/>
            <w:sz w:val="21"/>
            <w:szCs w:val="21"/>
            <w:bdr w:val="single" w:sz="6" w:space="3" w:color="EBECED" w:frame="1"/>
            <w:shd w:val="clear" w:color="auto" w:fill="FBFBFB"/>
          </w:rPr>
          <w:t>CrudRepository.findOne()</w:t>
        </w:r>
        <w:r>
          <w:rPr>
            <w:rFonts w:ascii="Georgia" w:hAnsi="Georgia"/>
            <w:color w:val="262D3D"/>
            <w:sz w:val="27"/>
            <w:szCs w:val="27"/>
          </w:rPr>
          <w:t> method, we’ll see that it returns </w:t>
        </w:r>
        <w:r>
          <w:rPr>
            <w:rStyle w:val="HTMLCode"/>
            <w:rFonts w:eastAsiaTheme="majorEastAsia"/>
            <w:color w:val="455065"/>
            <w:sz w:val="21"/>
            <w:szCs w:val="21"/>
            <w:bdr w:val="single" w:sz="6" w:space="3" w:color="EBECED" w:frame="1"/>
            <w:shd w:val="clear" w:color="auto" w:fill="FBFBFB"/>
          </w:rPr>
          <w:t>null</w:t>
        </w:r>
        <w:r>
          <w:rPr>
            <w:rFonts w:ascii="Georgia" w:hAnsi="Georgia"/>
            <w:color w:val="262D3D"/>
            <w:sz w:val="27"/>
            <w:szCs w:val="27"/>
          </w:rPr>
          <w:t> if an object is not found. That means that if our service just calls this method and returns directly to the controller, we’ll get an HTTP code 200 (OK) even if the resource isn’t found. In fact, the proper approach is to return a HTTP code 404 (NOT FOUND) as specified in the </w:t>
        </w:r>
        <w:r>
          <w:rPr>
            <w:rFonts w:ascii="Georgia" w:hAnsi="Georgia"/>
            <w:color w:val="262D3D"/>
            <w:sz w:val="27"/>
            <w:szCs w:val="27"/>
          </w:rPr>
          <w:fldChar w:fldCharType="begin"/>
        </w:r>
        <w:r>
          <w:rPr>
            <w:rFonts w:ascii="Georgia" w:hAnsi="Georgia"/>
            <w:color w:val="262D3D"/>
            <w:sz w:val="27"/>
            <w:szCs w:val="27"/>
          </w:rPr>
          <w:instrText xml:space="preserve"> HYPERLINK "https://www.w3.org/Protocols/rfc2616/rfc2616-sec10.html"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HTTP/1.1 spec</w:t>
        </w:r>
        <w:r>
          <w:rPr>
            <w:rFonts w:ascii="Georgia" w:hAnsi="Georgia"/>
            <w:color w:val="262D3D"/>
            <w:sz w:val="27"/>
            <w:szCs w:val="27"/>
          </w:rPr>
          <w:fldChar w:fldCharType="end"/>
        </w:r>
        <w:r>
          <w:rPr>
            <w:rFonts w:ascii="Georgia" w:hAnsi="Georgia"/>
            <w:color w:val="262D3D"/>
            <w:sz w:val="27"/>
            <w:szCs w:val="27"/>
          </w:rPr>
          <w:t>.</w:t>
        </w:r>
      </w:ins>
    </w:p>
    <w:p w14:paraId="705CACBA" w14:textId="77777777" w:rsidR="00B22671" w:rsidRDefault="00B22671" w:rsidP="00B22671">
      <w:pPr>
        <w:pStyle w:val="NormalWeb"/>
        <w:spacing w:before="0" w:beforeAutospacing="0" w:after="0" w:afterAutospacing="0" w:line="450" w:lineRule="atLeast"/>
        <w:textAlignment w:val="baseline"/>
        <w:rPr>
          <w:ins w:id="6243" w:author="rkbansal" w:date="2020-04-21T23:50:00Z"/>
          <w:rFonts w:ascii="Georgia" w:hAnsi="Georgia"/>
          <w:color w:val="262D3D"/>
          <w:sz w:val="27"/>
          <w:szCs w:val="27"/>
        </w:rPr>
      </w:pPr>
      <w:ins w:id="6244" w:author="rkbansal" w:date="2020-04-21T23:50:00Z">
        <w:r>
          <w:rPr>
            <w:rFonts w:ascii="Georgia" w:hAnsi="Georgia"/>
            <w:color w:val="262D3D"/>
            <w:sz w:val="27"/>
            <w:szCs w:val="27"/>
          </w:rPr>
          <w:t>To handle this case, we’ll be creating a custom exception called </w:t>
        </w:r>
        <w:r>
          <w:rPr>
            <w:rStyle w:val="HTMLCode"/>
            <w:rFonts w:eastAsiaTheme="majorEastAsia"/>
            <w:color w:val="455065"/>
            <w:sz w:val="21"/>
            <w:szCs w:val="21"/>
            <w:bdr w:val="single" w:sz="6" w:space="3" w:color="EBECED" w:frame="1"/>
            <w:shd w:val="clear" w:color="auto" w:fill="FBFBFB"/>
          </w:rPr>
          <w:t>EntityNotFoundException</w:t>
        </w:r>
        <w:r>
          <w:rPr>
            <w:rFonts w:ascii="Georgia" w:hAnsi="Georgia"/>
            <w:color w:val="262D3D"/>
            <w:sz w:val="27"/>
            <w:szCs w:val="27"/>
          </w:rPr>
          <w:t>. This one is a custom created exception and different from </w:t>
        </w:r>
        <w:r>
          <w:rPr>
            <w:rStyle w:val="HTMLCode"/>
            <w:rFonts w:eastAsiaTheme="majorEastAsia"/>
            <w:color w:val="455065"/>
            <w:sz w:val="21"/>
            <w:szCs w:val="21"/>
            <w:bdr w:val="single" w:sz="6" w:space="3" w:color="EBECED" w:frame="1"/>
            <w:shd w:val="clear" w:color="auto" w:fill="FBFBFB"/>
          </w:rPr>
          <w:t>javax.persistence.EntityNotFoundException</w:t>
        </w:r>
        <w:r>
          <w:rPr>
            <w:rFonts w:ascii="Georgia" w:hAnsi="Georgia"/>
            <w:color w:val="262D3D"/>
            <w:sz w:val="27"/>
            <w:szCs w:val="27"/>
          </w:rPr>
          <w:t>, as it provides some constructors that ease the object creation, and one may choose to handle the </w:t>
        </w:r>
        <w:r>
          <w:rPr>
            <w:rStyle w:val="HTMLCode"/>
            <w:rFonts w:eastAsiaTheme="majorEastAsia"/>
            <w:color w:val="455065"/>
            <w:sz w:val="21"/>
            <w:szCs w:val="21"/>
            <w:bdr w:val="single" w:sz="6" w:space="3" w:color="EBECED" w:frame="1"/>
            <w:shd w:val="clear" w:color="auto" w:fill="FBFBFB"/>
          </w:rPr>
          <w:t>javax.persistence</w:t>
        </w:r>
        <w:r>
          <w:rPr>
            <w:rFonts w:ascii="Georgia" w:hAnsi="Georgia"/>
            <w:color w:val="262D3D"/>
            <w:sz w:val="27"/>
            <w:szCs w:val="27"/>
          </w:rPr>
          <w:t> exception differently.</w:t>
        </w:r>
      </w:ins>
    </w:p>
    <w:p w14:paraId="0052EB6C" w14:textId="43B24B75" w:rsidR="00B22671" w:rsidRDefault="00820A94" w:rsidP="00EB4F74">
      <w:pPr>
        <w:pStyle w:val="NormalWeb"/>
        <w:spacing w:before="0" w:beforeAutospacing="0" w:after="0" w:afterAutospacing="0" w:line="450" w:lineRule="atLeast"/>
        <w:textAlignment w:val="baseline"/>
        <w:rPr>
          <w:ins w:id="6245" w:author="rkbansal" w:date="2020-04-21T19:43:00Z"/>
          <w:rFonts w:ascii="Georgia" w:hAnsi="Georgia"/>
          <w:color w:val="262D3D"/>
          <w:sz w:val="27"/>
          <w:szCs w:val="27"/>
        </w:rPr>
      </w:pPr>
      <w:ins w:id="6246" w:author="rkbansal" w:date="2020-04-21T23:51:00Z">
        <w:r>
          <w:rPr>
            <w:noProof/>
          </w:rPr>
          <w:drawing>
            <wp:inline distT="0" distB="0" distL="0" distR="0" wp14:anchorId="2A0599B4" wp14:editId="33E64BD5">
              <wp:extent cx="6972300" cy="37909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972300" cy="3790950"/>
                      </a:xfrm>
                      <a:prstGeom prst="rect">
                        <a:avLst/>
                      </a:prstGeom>
                    </pic:spPr>
                  </pic:pic>
                </a:graphicData>
              </a:graphic>
            </wp:inline>
          </w:drawing>
        </w:r>
      </w:ins>
    </w:p>
    <w:p w14:paraId="06E3894F" w14:textId="320071A2" w:rsidR="002041EA" w:rsidRPr="002041EA" w:rsidRDefault="002041EA">
      <w:pPr>
        <w:rPr>
          <w:ins w:id="6247" w:author="rkbansal" w:date="2020-04-21T19:40:00Z"/>
          <w:b/>
          <w:sz w:val="28"/>
          <w:rPrChange w:id="6248" w:author="rkbansal" w:date="2020-04-21T23:55:00Z">
            <w:rPr>
              <w:ins w:id="6249" w:author="rkbansal" w:date="2020-04-21T19:40:00Z"/>
              <w:rFonts w:eastAsiaTheme="majorEastAsia" w:cstheme="majorBidi"/>
              <w:b/>
              <w:color w:val="2F5496" w:themeColor="accent1" w:themeShade="BF"/>
              <w:sz w:val="28"/>
              <w:szCs w:val="26"/>
            </w:rPr>
          </w:rPrChange>
        </w:rPr>
      </w:pPr>
    </w:p>
    <w:p w14:paraId="7FA1B58A" w14:textId="41ADDCBE" w:rsidR="002041EA" w:rsidRDefault="002041EA">
      <w:pPr>
        <w:rPr>
          <w:ins w:id="6250" w:author="rkbansal" w:date="2020-04-22T15:38:00Z"/>
          <w:color w:val="262D3D"/>
          <w:shd w:val="clear" w:color="auto" w:fill="FFFFFF"/>
        </w:rPr>
      </w:pPr>
      <w:ins w:id="6251" w:author="rkbansal" w:date="2020-04-21T23:56:00Z">
        <w:r>
          <w:rPr>
            <w:color w:val="262D3D"/>
            <w:shd w:val="clear" w:color="auto" w:fill="FFFFFF"/>
          </w:rPr>
          <w:t>That said, let’s create an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for this newly created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in our </w:t>
        </w:r>
        <w:r>
          <w:rPr>
            <w:rStyle w:val="HTMLCode"/>
            <w:rFonts w:eastAsiaTheme="majorEastAsia"/>
            <w:color w:val="455065"/>
            <w:sz w:val="21"/>
            <w:szCs w:val="21"/>
            <w:bdr w:val="single" w:sz="6" w:space="3" w:color="EBECED" w:frame="1"/>
            <w:shd w:val="clear" w:color="auto" w:fill="FBFBFB"/>
          </w:rPr>
          <w:t>RestExceptionHandler</w:t>
        </w:r>
        <w:r>
          <w:rPr>
            <w:color w:val="262D3D"/>
            <w:shd w:val="clear" w:color="auto" w:fill="FFFFFF"/>
          </w:rPr>
          <w:t> class. To do that, create a method called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and annotate it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passing the class object </w:t>
        </w:r>
        <w:r>
          <w:rPr>
            <w:rStyle w:val="HTMLCode"/>
            <w:rFonts w:eastAsiaTheme="majorEastAsia"/>
            <w:color w:val="455065"/>
            <w:sz w:val="21"/>
            <w:szCs w:val="21"/>
            <w:bdr w:val="single" w:sz="6" w:space="3" w:color="EBECED" w:frame="1"/>
            <w:shd w:val="clear" w:color="auto" w:fill="FBFBFB"/>
          </w:rPr>
          <w:t>EntityNotFoundException.class</w:t>
        </w:r>
        <w:r>
          <w:rPr>
            <w:color w:val="262D3D"/>
            <w:shd w:val="clear" w:color="auto" w:fill="FFFFFF"/>
          </w:rPr>
          <w:t> to it. This signalizes Spring that every time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is thrown, Spring should call this method to handle it. When annotating a method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it will accept a wide range of auto-injected parameters like </w:t>
        </w:r>
        <w:r>
          <w:rPr>
            <w:rStyle w:val="HTMLCode"/>
            <w:rFonts w:eastAsiaTheme="majorEastAsia"/>
            <w:color w:val="455065"/>
            <w:sz w:val="21"/>
            <w:szCs w:val="21"/>
            <w:bdr w:val="single" w:sz="6" w:space="3" w:color="EBECED" w:frame="1"/>
            <w:shd w:val="clear" w:color="auto" w:fill="FBFBFB"/>
          </w:rPr>
          <w:t>WebRequest</w:t>
        </w:r>
        <w:r>
          <w:rPr>
            <w:color w:val="262D3D"/>
            <w:shd w:val="clear" w:color="auto" w:fill="FFFFFF"/>
          </w:rPr>
          <w:t>, </w:t>
        </w:r>
        <w:r>
          <w:rPr>
            <w:rStyle w:val="HTMLCode"/>
            <w:rFonts w:eastAsiaTheme="majorEastAsia"/>
            <w:color w:val="455065"/>
            <w:sz w:val="21"/>
            <w:szCs w:val="21"/>
            <w:bdr w:val="single" w:sz="6" w:space="3" w:color="EBECED" w:frame="1"/>
            <w:shd w:val="clear" w:color="auto" w:fill="FBFBFB"/>
          </w:rPr>
          <w:t>Locale</w:t>
        </w:r>
        <w:r>
          <w:rPr>
            <w:color w:val="262D3D"/>
            <w:shd w:val="clear" w:color="auto" w:fill="FFFFFF"/>
          </w:rPr>
          <w:t> and others as described </w:t>
        </w:r>
        <w:r>
          <w:fldChar w:fldCharType="begin"/>
        </w:r>
        <w:r>
          <w:instrText xml:space="preserve"> HYPERLINK "https://docs.spring.io/spring/docs/current/javadoc-api/org/springframework/web/bind/annotation/ExceptionHandler.html" </w:instrText>
        </w:r>
        <w:r>
          <w:fldChar w:fldCharType="separate"/>
        </w:r>
        <w:r>
          <w:rPr>
            <w:rStyle w:val="Hyperlink"/>
            <w:color w:val="204ECF"/>
            <w:bdr w:val="none" w:sz="0" w:space="0" w:color="auto" w:frame="1"/>
            <w:shd w:val="clear" w:color="auto" w:fill="FFFFFF"/>
          </w:rPr>
          <w:t>here</w:t>
        </w:r>
        <w:r>
          <w:fldChar w:fldCharType="end"/>
        </w:r>
        <w:r>
          <w:rPr>
            <w:color w:val="262D3D"/>
            <w:shd w:val="clear" w:color="auto" w:fill="FFFFFF"/>
          </w:rPr>
          <w:t>. We’ll just provide the exception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itself as a parameter for this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method.</w:t>
        </w:r>
      </w:ins>
    </w:p>
    <w:p w14:paraId="45FA31AD" w14:textId="7DDB7176" w:rsidR="00913740" w:rsidRDefault="00913740">
      <w:pPr>
        <w:rPr>
          <w:ins w:id="6252" w:author="rkbansal" w:date="2020-04-22T15:38:00Z"/>
          <w:color w:val="262D3D"/>
          <w:shd w:val="clear" w:color="auto" w:fill="FFFFFF"/>
        </w:rPr>
      </w:pPr>
      <w:ins w:id="6253" w:author="rkbansal" w:date="2020-04-22T15:38:00Z">
        <w:r>
          <w:rPr>
            <w:color w:val="262D3D"/>
            <w:shd w:val="clear" w:color="auto" w:fill="FFFFFF"/>
          </w:rPr>
          <w:t>S</w:t>
        </w:r>
      </w:ins>
      <w:ins w:id="6254" w:author="rkbansal" w:date="2020-04-22T15:39:00Z">
        <w:r>
          <w:rPr>
            <w:color w:val="262D3D"/>
            <w:shd w:val="clear" w:color="auto" w:fill="FFFFFF"/>
          </w:rPr>
          <w:t xml:space="preserve">ource Code of the </w:t>
        </w:r>
      </w:ins>
      <w:ins w:id="6255" w:author="rkbansal" w:date="2020-04-25T15:26:00Z">
        <w:r w:rsidR="00837257">
          <w:rPr>
            <w:color w:val="262D3D"/>
            <w:shd w:val="clear" w:color="auto" w:fill="FFFFFF"/>
          </w:rPr>
          <w:t>Custom exception</w:t>
        </w:r>
        <w:r w:rsidR="00B5104D">
          <w:rPr>
            <w:color w:val="262D3D"/>
            <w:shd w:val="clear" w:color="auto" w:fill="FFFFFF"/>
          </w:rPr>
          <w:t xml:space="preserve"> </w:t>
        </w:r>
      </w:ins>
      <w:ins w:id="6256" w:author="rkbansal" w:date="2020-04-22T15:39:00Z">
        <w:r>
          <w:rPr>
            <w:color w:val="262D3D"/>
            <w:shd w:val="clear" w:color="auto" w:fill="FFFFFF"/>
          </w:rPr>
          <w:t>classes discussed above.</w:t>
        </w:r>
      </w:ins>
    </w:p>
    <w:p w14:paraId="4D206868" w14:textId="5503A0EC" w:rsidR="00913740" w:rsidRPr="005C4336" w:rsidRDefault="00913740">
      <w:pPr>
        <w:pStyle w:val="Heading6"/>
        <w:numPr>
          <w:ilvl w:val="0"/>
          <w:numId w:val="99"/>
        </w:numPr>
        <w:rPr>
          <w:ins w:id="6257" w:author="rkbansal" w:date="2020-04-25T15:27:00Z"/>
          <w:b/>
          <w:bCs/>
          <w:shd w:val="clear" w:color="auto" w:fill="FFFFFF"/>
          <w:rPrChange w:id="6258" w:author="rkbansal" w:date="2020-04-25T15:28:00Z">
            <w:rPr>
              <w:ins w:id="6259" w:author="rkbansal" w:date="2020-04-25T15:27:00Z"/>
              <w:b/>
              <w:bCs/>
              <w:color w:val="262D3D"/>
              <w:shd w:val="clear" w:color="auto" w:fill="FFFFFF"/>
            </w:rPr>
          </w:rPrChange>
        </w:rPr>
        <w:pPrChange w:id="6260" w:author="rkbansal" w:date="2020-04-25T15:28:00Z">
          <w:pPr>
            <w:pStyle w:val="ListParagraph"/>
            <w:numPr>
              <w:numId w:val="19"/>
            </w:numPr>
            <w:ind w:hanging="360"/>
          </w:pPr>
        </w:pPrChange>
      </w:pPr>
      <w:ins w:id="6261" w:author="rkbansal" w:date="2020-04-22T15:38:00Z">
        <w:r w:rsidRPr="005C4336">
          <w:rPr>
            <w:rFonts w:eastAsiaTheme="minorHAnsi"/>
            <w:b/>
            <w:bCs/>
            <w:shd w:val="clear" w:color="auto" w:fill="FFFFFF"/>
            <w:rPrChange w:id="6262" w:author="rkbansal" w:date="2020-04-25T15:28:00Z">
              <w:rPr>
                <w:rStyle w:val="HTMLCode"/>
                <w:rFonts w:eastAsiaTheme="majorEastAsia"/>
                <w:color w:val="455065"/>
                <w:sz w:val="21"/>
                <w:szCs w:val="21"/>
                <w:bdr w:val="single" w:sz="6" w:space="3" w:color="EBECED" w:frame="1"/>
                <w:shd w:val="clear" w:color="auto" w:fill="FBFBFB"/>
              </w:rPr>
            </w:rPrChange>
          </w:rPr>
          <w:lastRenderedPageBreak/>
          <w:t>EntityNotFoundException</w:t>
        </w:r>
        <w:r w:rsidRPr="005C4336">
          <w:rPr>
            <w:b/>
            <w:bCs/>
            <w:shd w:val="clear" w:color="auto" w:fill="FFFFFF"/>
            <w:rPrChange w:id="6263" w:author="rkbansal" w:date="2020-04-25T15:28:00Z">
              <w:rPr>
                <w:color w:val="262D3D"/>
                <w:shd w:val="clear" w:color="auto" w:fill="FFFFFF"/>
              </w:rPr>
            </w:rPrChange>
          </w:rPr>
          <w:t> </w:t>
        </w:r>
      </w:ins>
    </w:p>
    <w:p w14:paraId="323C1AF3" w14:textId="0B8ED581" w:rsidR="00496A03" w:rsidRPr="006E18BE" w:rsidRDefault="00496A03">
      <w:pPr>
        <w:pStyle w:val="ListParagraph"/>
        <w:rPr>
          <w:ins w:id="6264" w:author="rkbansal" w:date="2020-04-22T15:38:00Z"/>
          <w:color w:val="262D3D"/>
          <w:shd w:val="clear" w:color="auto" w:fill="FFFFFF"/>
        </w:rPr>
        <w:pPrChange w:id="6265" w:author="rkbansal" w:date="2020-04-22T15:40:00Z">
          <w:pPr/>
        </w:pPrChange>
      </w:pPr>
      <w:ins w:id="6266" w:author="rkbansal" w:date="2020-04-22T15:40:00Z">
        <w:r>
          <w:rPr>
            <w:noProof/>
          </w:rPr>
          <w:drawing>
            <wp:inline distT="0" distB="0" distL="0" distR="0" wp14:anchorId="01A16479" wp14:editId="279828AF">
              <wp:extent cx="7019925" cy="66008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019925" cy="6600825"/>
                      </a:xfrm>
                      <a:prstGeom prst="rect">
                        <a:avLst/>
                      </a:prstGeom>
                    </pic:spPr>
                  </pic:pic>
                </a:graphicData>
              </a:graphic>
            </wp:inline>
          </w:drawing>
        </w:r>
      </w:ins>
    </w:p>
    <w:p w14:paraId="5426FFB2" w14:textId="36D69A94" w:rsidR="005C4336" w:rsidRPr="002F7AB3" w:rsidRDefault="005C4336">
      <w:pPr>
        <w:pStyle w:val="Heading6"/>
        <w:numPr>
          <w:ilvl w:val="0"/>
          <w:numId w:val="99"/>
        </w:numPr>
        <w:rPr>
          <w:ins w:id="6267" w:author="rkbansal" w:date="2020-04-25T15:30:00Z"/>
          <w:b/>
          <w:bCs/>
          <w:shd w:val="clear" w:color="auto" w:fill="FFFFFF"/>
          <w:rPrChange w:id="6268" w:author="rkbansal" w:date="2020-04-25T15:30:00Z">
            <w:rPr>
              <w:ins w:id="6269" w:author="rkbansal" w:date="2020-04-25T15:30:00Z"/>
              <w:b/>
              <w:bCs/>
              <w:color w:val="262D3D"/>
              <w:shd w:val="clear" w:color="auto" w:fill="FFFFFF"/>
            </w:rPr>
          </w:rPrChange>
        </w:rPr>
        <w:pPrChange w:id="6270" w:author="rkbansal" w:date="2020-04-25T15:30:00Z">
          <w:pPr>
            <w:pStyle w:val="ListParagraph"/>
            <w:numPr>
              <w:ilvl w:val="1"/>
              <w:numId w:val="19"/>
            </w:numPr>
            <w:ind w:left="924" w:hanging="357"/>
          </w:pPr>
        </w:pPrChange>
      </w:pPr>
      <w:ins w:id="6271" w:author="rkbansal" w:date="2020-04-25T15:29:00Z">
        <w:r w:rsidRPr="002F7AB3">
          <w:rPr>
            <w:b/>
            <w:bCs/>
            <w:shd w:val="clear" w:color="auto" w:fill="FFFFFF"/>
            <w:rPrChange w:id="6272" w:author="rkbansal" w:date="2020-04-25T15:30:00Z">
              <w:rPr>
                <w:shd w:val="clear" w:color="auto" w:fill="FFFFFF"/>
              </w:rPr>
            </w:rPrChange>
          </w:rPr>
          <w:t>StatusNotActiveException</w:t>
        </w:r>
      </w:ins>
    </w:p>
    <w:p w14:paraId="61F50178" w14:textId="1669B7F3" w:rsidR="000A2AD8" w:rsidRPr="005C4336" w:rsidRDefault="000A2AD8">
      <w:pPr>
        <w:pStyle w:val="ListParagraph"/>
        <w:ind w:left="924"/>
        <w:rPr>
          <w:ins w:id="6273" w:author="rkbansal" w:date="2020-04-25T15:29:00Z"/>
          <w:color w:val="262D3D"/>
          <w:shd w:val="clear" w:color="auto" w:fill="FFFFFF"/>
          <w:rPrChange w:id="6274" w:author="rkbansal" w:date="2020-04-25T15:29:00Z">
            <w:rPr>
              <w:ins w:id="6275" w:author="rkbansal" w:date="2020-04-25T15:29:00Z"/>
              <w:b/>
              <w:bCs/>
              <w:color w:val="262D3D"/>
              <w:shd w:val="clear" w:color="auto" w:fill="FFFFFF"/>
            </w:rPr>
          </w:rPrChange>
        </w:rPr>
        <w:pPrChange w:id="6276" w:author="rkbansal" w:date="2020-04-25T15:30:00Z">
          <w:pPr>
            <w:pStyle w:val="ListParagraph"/>
            <w:numPr>
              <w:ilvl w:val="1"/>
              <w:numId w:val="19"/>
            </w:numPr>
            <w:ind w:left="1440" w:hanging="360"/>
          </w:pPr>
        </w:pPrChange>
      </w:pPr>
      <w:ins w:id="6277" w:author="rkbansal" w:date="2020-04-25T15:30:00Z">
        <w:r>
          <w:rPr>
            <w:noProof/>
          </w:rPr>
          <w:drawing>
            <wp:inline distT="0" distB="0" distL="0" distR="0" wp14:anchorId="70C2A244" wp14:editId="75D8055C">
              <wp:extent cx="9220200" cy="26193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9220200" cy="2619375"/>
                      </a:xfrm>
                      <a:prstGeom prst="rect">
                        <a:avLst/>
                      </a:prstGeom>
                    </pic:spPr>
                  </pic:pic>
                </a:graphicData>
              </a:graphic>
            </wp:inline>
          </w:drawing>
        </w:r>
      </w:ins>
    </w:p>
    <w:p w14:paraId="2982E441" w14:textId="55A505A6" w:rsidR="005C4336" w:rsidRPr="004B0C5B" w:rsidRDefault="005C4336">
      <w:pPr>
        <w:pStyle w:val="ListParagraph"/>
        <w:ind w:left="1440"/>
        <w:rPr>
          <w:ins w:id="6278" w:author="rkbansal" w:date="2020-04-25T15:29:00Z"/>
          <w:color w:val="262D3D"/>
          <w:shd w:val="clear" w:color="auto" w:fill="FFFFFF"/>
        </w:rPr>
        <w:pPrChange w:id="6279" w:author="rkbansal" w:date="2020-04-25T15:29:00Z">
          <w:pPr>
            <w:pStyle w:val="ListParagraph"/>
            <w:numPr>
              <w:numId w:val="19"/>
            </w:numPr>
            <w:ind w:hanging="360"/>
          </w:pPr>
        </w:pPrChange>
      </w:pPr>
    </w:p>
    <w:p w14:paraId="1B121CF9" w14:textId="77777777" w:rsidR="005C4336" w:rsidRDefault="005C4336">
      <w:pPr>
        <w:pStyle w:val="ListParagraph"/>
        <w:rPr>
          <w:ins w:id="6280" w:author="rkbansal" w:date="2020-04-25T15:29:00Z"/>
          <w:b/>
          <w:bCs/>
          <w:color w:val="262D3D"/>
          <w:shd w:val="clear" w:color="auto" w:fill="FFFFFF"/>
        </w:rPr>
        <w:pPrChange w:id="6281" w:author="rkbansal" w:date="2020-04-25T15:29:00Z">
          <w:pPr>
            <w:pStyle w:val="ListParagraph"/>
            <w:numPr>
              <w:numId w:val="19"/>
            </w:numPr>
            <w:ind w:hanging="360"/>
          </w:pPr>
        </w:pPrChange>
      </w:pPr>
    </w:p>
    <w:p w14:paraId="00B84BA0" w14:textId="008C2272" w:rsidR="00913740" w:rsidRPr="006E18BE" w:rsidRDefault="00913740">
      <w:pPr>
        <w:pStyle w:val="ListParagraph"/>
        <w:numPr>
          <w:ilvl w:val="0"/>
          <w:numId w:val="19"/>
        </w:numPr>
        <w:rPr>
          <w:ins w:id="6282" w:author="rkbansal" w:date="2020-04-21T23:57:00Z"/>
          <w:b/>
          <w:bCs/>
          <w:color w:val="262D3D"/>
          <w:shd w:val="clear" w:color="auto" w:fill="FFFFFF"/>
          <w:rPrChange w:id="6283" w:author="rkbansal" w:date="2020-04-22T15:39:00Z">
            <w:rPr>
              <w:ins w:id="6284" w:author="rkbansal" w:date="2020-04-21T23:57:00Z"/>
              <w:color w:val="262D3D"/>
              <w:shd w:val="clear" w:color="auto" w:fill="FFFFFF"/>
            </w:rPr>
          </w:rPrChange>
        </w:rPr>
        <w:pPrChange w:id="6285" w:author="rkbansal" w:date="2020-04-22T15:39:00Z">
          <w:pPr/>
        </w:pPrChange>
      </w:pPr>
      <w:ins w:id="6286" w:author="rkbansal" w:date="2020-04-22T15:38:00Z">
        <w:r w:rsidRPr="006E18BE">
          <w:rPr>
            <w:b/>
            <w:bCs/>
            <w:color w:val="262D3D"/>
            <w:shd w:val="clear" w:color="auto" w:fill="FFFFFF"/>
            <w:rPrChange w:id="6287" w:author="rkbansal" w:date="2020-04-22T15:39:00Z">
              <w:rPr>
                <w:color w:val="262D3D"/>
                <w:shd w:val="clear" w:color="auto" w:fill="FFFFFF"/>
              </w:rPr>
            </w:rPrChange>
          </w:rPr>
          <w:t>RestExceptionHandler</w:t>
        </w:r>
      </w:ins>
    </w:p>
    <w:p w14:paraId="5035B09A" w14:textId="6C525C4F" w:rsidR="007267E6" w:rsidRDefault="00C17E40">
      <w:pPr>
        <w:rPr>
          <w:ins w:id="6288" w:author="rkbansal" w:date="2020-04-21T23:58:00Z"/>
          <w:b/>
          <w:sz w:val="28"/>
        </w:rPr>
      </w:pPr>
      <w:ins w:id="6289" w:author="rkbansal" w:date="2020-04-25T15:35:00Z">
        <w:r>
          <w:rPr>
            <w:noProof/>
          </w:rPr>
          <w:lastRenderedPageBreak/>
          <w:drawing>
            <wp:inline distT="0" distB="0" distL="0" distR="0" wp14:anchorId="2EAC2382" wp14:editId="1CDAFFC8">
              <wp:extent cx="7610475" cy="69342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7610475" cy="6934200"/>
                      </a:xfrm>
                      <a:prstGeom prst="rect">
                        <a:avLst/>
                      </a:prstGeom>
                    </pic:spPr>
                  </pic:pic>
                </a:graphicData>
              </a:graphic>
            </wp:inline>
          </w:drawing>
        </w:r>
      </w:ins>
    </w:p>
    <w:p w14:paraId="1E9B0290" w14:textId="3BBE192B" w:rsidR="007267E6" w:rsidRDefault="007267E6">
      <w:pPr>
        <w:rPr>
          <w:ins w:id="6290" w:author="rkbansal" w:date="2020-04-21T23:58:00Z"/>
          <w:color w:val="262D3D"/>
          <w:shd w:val="clear" w:color="auto" w:fill="FFFFFF"/>
        </w:rPr>
      </w:pPr>
      <w:ins w:id="6291" w:author="rkbansal" w:date="2020-04-21T23:58:00Z">
        <w:r>
          <w:rPr>
            <w:color w:val="262D3D"/>
            <w:shd w:val="clear" w:color="auto" w:fill="FFFFFF"/>
          </w:rPr>
          <w:t>Great! In the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method, we are setting the HTTP status code to </w:t>
        </w:r>
        <w:r>
          <w:rPr>
            <w:rStyle w:val="HTMLCode"/>
            <w:rFonts w:eastAsiaTheme="majorEastAsia"/>
            <w:color w:val="455065"/>
            <w:sz w:val="21"/>
            <w:szCs w:val="21"/>
            <w:bdr w:val="single" w:sz="6" w:space="3" w:color="EBECED" w:frame="1"/>
            <w:shd w:val="clear" w:color="auto" w:fill="FBFBFB"/>
          </w:rPr>
          <w:t>NOT_FOUND</w:t>
        </w:r>
        <w:r>
          <w:rPr>
            <w:color w:val="262D3D"/>
            <w:shd w:val="clear" w:color="auto" w:fill="FFFFFF"/>
          </w:rPr>
          <w:t> and using the new exception message. Here is what the response for the </w:t>
        </w:r>
        <w:r>
          <w:rPr>
            <w:rStyle w:val="HTMLCode"/>
            <w:rFonts w:eastAsiaTheme="majorEastAsia"/>
            <w:color w:val="455065"/>
            <w:sz w:val="21"/>
            <w:szCs w:val="21"/>
            <w:bdr w:val="single" w:sz="6" w:space="3" w:color="EBECED" w:frame="1"/>
            <w:shd w:val="clear" w:color="auto" w:fill="FBFBFB"/>
          </w:rPr>
          <w:t>GET /birds/2</w:t>
        </w:r>
        <w:r>
          <w:rPr>
            <w:color w:val="262D3D"/>
            <w:shd w:val="clear" w:color="auto" w:fill="FFFFFF"/>
          </w:rPr>
          <w:t> endpoint looks like now:</w:t>
        </w:r>
      </w:ins>
    </w:p>
    <w:p w14:paraId="06D84BB5" w14:textId="40398E5D" w:rsidR="007267E6" w:rsidRDefault="00575BE3">
      <w:pPr>
        <w:rPr>
          <w:ins w:id="6292" w:author="rkbansal" w:date="2020-04-21T23:58:00Z"/>
          <w:color w:val="262D3D"/>
          <w:shd w:val="clear" w:color="auto" w:fill="FFFFFF"/>
        </w:rPr>
      </w:pPr>
      <w:ins w:id="6293" w:author="rkbansal" w:date="2020-04-22T00:00:00Z">
        <w:r>
          <w:rPr>
            <w:noProof/>
          </w:rPr>
          <w:drawing>
            <wp:inline distT="0" distB="0" distL="0" distR="0" wp14:anchorId="7B1766E4" wp14:editId="4BD32240">
              <wp:extent cx="6276975" cy="14478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276975" cy="1447800"/>
                      </a:xfrm>
                      <a:prstGeom prst="rect">
                        <a:avLst/>
                      </a:prstGeom>
                    </pic:spPr>
                  </pic:pic>
                </a:graphicData>
              </a:graphic>
            </wp:inline>
          </w:drawing>
        </w:r>
      </w:ins>
    </w:p>
    <w:p w14:paraId="3B1AC528" w14:textId="2BEB83C2" w:rsidR="00575BE3" w:rsidRDefault="00575BE3" w:rsidP="00575BE3">
      <w:pPr>
        <w:pStyle w:val="Heading5"/>
        <w:rPr>
          <w:ins w:id="6294" w:author="rkbansal" w:date="2020-04-22T00:05:00Z"/>
          <w:b/>
          <w:bCs/>
          <w:sz w:val="28"/>
          <w:szCs w:val="28"/>
        </w:rPr>
      </w:pPr>
      <w:ins w:id="6295" w:author="rkbansal" w:date="2020-04-22T00:00:00Z">
        <w:r w:rsidRPr="002F397A">
          <w:rPr>
            <w:b/>
            <w:bCs/>
            <w:sz w:val="28"/>
            <w:szCs w:val="28"/>
          </w:rPr>
          <w:t xml:space="preserve">Handling </w:t>
        </w:r>
        <w:r>
          <w:rPr>
            <w:b/>
            <w:bCs/>
            <w:sz w:val="28"/>
            <w:szCs w:val="28"/>
          </w:rPr>
          <w:t xml:space="preserve">Feign </w:t>
        </w:r>
        <w:r w:rsidRPr="002F397A">
          <w:rPr>
            <w:b/>
            <w:bCs/>
            <w:sz w:val="28"/>
            <w:szCs w:val="28"/>
          </w:rPr>
          <w:t>Exceptions</w:t>
        </w:r>
      </w:ins>
    </w:p>
    <w:p w14:paraId="052A7934" w14:textId="7E7D6391" w:rsidR="002E5410" w:rsidRPr="00133514" w:rsidRDefault="002E5410" w:rsidP="002E5410">
      <w:pPr>
        <w:rPr>
          <w:ins w:id="6296" w:author="rkbansal" w:date="2020-04-22T00:05:00Z"/>
          <w:spacing w:val="-3"/>
          <w:sz w:val="26"/>
          <w:szCs w:val="26"/>
          <w:shd w:val="clear" w:color="auto" w:fill="FFFFFF"/>
          <w:rPrChange w:id="6297" w:author="rkbansal" w:date="2020-04-22T00:06:00Z">
            <w:rPr>
              <w:ins w:id="6298" w:author="rkbansal" w:date="2020-04-22T00:05:00Z"/>
              <w:rFonts w:ascii="Roboto" w:hAnsi="Roboto"/>
              <w:spacing w:val="-3"/>
              <w:sz w:val="26"/>
              <w:szCs w:val="26"/>
              <w:shd w:val="clear" w:color="auto" w:fill="FFFFFF"/>
            </w:rPr>
          </w:rPrChange>
        </w:rPr>
      </w:pPr>
      <w:ins w:id="6299" w:author="rkbansal" w:date="2020-04-22T00:05:00Z">
        <w:r w:rsidRPr="00133514">
          <w:rPr>
            <w:spacing w:val="-3"/>
            <w:sz w:val="26"/>
            <w:szCs w:val="26"/>
            <w:shd w:val="clear" w:color="auto" w:fill="FFFFFF"/>
            <w:rPrChange w:id="6300" w:author="rkbansal" w:date="2020-04-22T00:06:00Z">
              <w:rPr>
                <w:rFonts w:ascii="Roboto" w:hAnsi="Roboto"/>
                <w:spacing w:val="-3"/>
                <w:sz w:val="26"/>
                <w:szCs w:val="26"/>
                <w:shd w:val="clear" w:color="auto" w:fill="FFFFFF"/>
              </w:rPr>
            </w:rPrChange>
          </w:rPr>
          <w:t>OpenFeign’s FeignException doesn’t bind to a specific HTTP status (i.e. doesn’t use Spring’s @ResponseStatus annotation), which makes Spring default to 500 whenever faced with a FeignException.</w:t>
        </w:r>
      </w:ins>
    </w:p>
    <w:p w14:paraId="2B61AA63" w14:textId="01906413" w:rsidR="00303C6E" w:rsidRDefault="00303C6E" w:rsidP="002E5410">
      <w:pPr>
        <w:rPr>
          <w:ins w:id="6301" w:author="rkbansal" w:date="2020-04-22T00:05:00Z"/>
          <w:i/>
          <w:iCs/>
          <w:color w:val="7A2518"/>
          <w:shd w:val="clear" w:color="auto" w:fill="FFFFFF"/>
        </w:rPr>
      </w:pPr>
      <w:ins w:id="6302" w:author="rkbansal" w:date="2020-04-22T00:05:00Z">
        <w:r>
          <w:rPr>
            <w:i/>
            <w:iCs/>
            <w:color w:val="7A2518"/>
            <w:shd w:val="clear" w:color="auto" w:fill="FFFFFF"/>
          </w:rPr>
          <w:t>Sample response when FeignException occurs</w:t>
        </w:r>
      </w:ins>
    </w:p>
    <w:p w14:paraId="1B5BCDCC" w14:textId="0F24764F" w:rsidR="00303C6E" w:rsidRDefault="00303C6E" w:rsidP="002E5410">
      <w:pPr>
        <w:rPr>
          <w:ins w:id="6303" w:author="rkbansal" w:date="2020-04-22T00:05:00Z"/>
        </w:rPr>
      </w:pPr>
      <w:ins w:id="6304" w:author="rkbansal" w:date="2020-04-22T00:05:00Z">
        <w:r>
          <w:rPr>
            <w:noProof/>
          </w:rPr>
          <w:drawing>
            <wp:inline distT="0" distB="0" distL="0" distR="0" wp14:anchorId="2F552917" wp14:editId="711631CB">
              <wp:extent cx="5429250" cy="12858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29250" cy="1285875"/>
                      </a:xfrm>
                      <a:prstGeom prst="rect">
                        <a:avLst/>
                      </a:prstGeom>
                    </pic:spPr>
                  </pic:pic>
                </a:graphicData>
              </a:graphic>
            </wp:inline>
          </w:drawing>
        </w:r>
      </w:ins>
    </w:p>
    <w:p w14:paraId="36C56587" w14:textId="77777777" w:rsidR="00133514" w:rsidRPr="00133514" w:rsidRDefault="00133514" w:rsidP="00133514">
      <w:pPr>
        <w:shd w:val="clear" w:color="auto" w:fill="FFFFFF"/>
        <w:spacing w:before="100" w:beforeAutospacing="1" w:after="100" w:afterAutospacing="1" w:line="240" w:lineRule="auto"/>
        <w:rPr>
          <w:ins w:id="6305" w:author="rkbansal" w:date="2020-04-22T00:06:00Z"/>
          <w:rFonts w:eastAsia="Times New Roman" w:cs="Times New Roman"/>
          <w:spacing w:val="-2"/>
          <w:lang w:eastAsia="en-IN"/>
          <w:rPrChange w:id="6306" w:author="rkbansal" w:date="2020-04-22T00:06:00Z">
            <w:rPr>
              <w:ins w:id="6307" w:author="rkbansal" w:date="2020-04-22T00:06:00Z"/>
              <w:rFonts w:ascii="inherit" w:eastAsia="Times New Roman" w:hAnsi="inherit" w:cs="Times New Roman"/>
              <w:spacing w:val="-2"/>
              <w:lang w:eastAsia="en-IN"/>
            </w:rPr>
          </w:rPrChange>
        </w:rPr>
      </w:pPr>
      <w:ins w:id="6308" w:author="rkbansal" w:date="2020-04-22T00:06:00Z">
        <w:r w:rsidRPr="00133514">
          <w:rPr>
            <w:rFonts w:eastAsia="Times New Roman" w:cs="Times New Roman"/>
            <w:spacing w:val="-2"/>
            <w:lang w:eastAsia="en-IN"/>
            <w:rPrChange w:id="6309" w:author="rkbansal" w:date="2020-04-22T00:06:00Z">
              <w:rPr>
                <w:rFonts w:ascii="inherit" w:eastAsia="Times New Roman" w:hAnsi="inherit" w:cs="Times New Roman"/>
                <w:spacing w:val="-2"/>
                <w:lang w:eastAsia="en-IN"/>
              </w:rPr>
            </w:rPrChange>
          </w:rPr>
          <w:t>That</w:t>
        </w:r>
        <w:r w:rsidRPr="00133514">
          <w:rPr>
            <w:rFonts w:eastAsia="Times New Roman" w:cs="Times New Roman" w:hint="eastAsia"/>
            <w:spacing w:val="-2"/>
            <w:lang w:eastAsia="en-IN"/>
            <w:rPrChange w:id="6310" w:author="rkbansal" w:date="2020-04-22T00:06:00Z">
              <w:rPr>
                <w:rFonts w:ascii="inherit" w:eastAsia="Times New Roman" w:hAnsi="inherit" w:cs="Times New Roman" w:hint="eastAsia"/>
                <w:spacing w:val="-2"/>
                <w:lang w:eastAsia="en-IN"/>
              </w:rPr>
            </w:rPrChange>
          </w:rPr>
          <w:t>’</w:t>
        </w:r>
        <w:r w:rsidRPr="00133514">
          <w:rPr>
            <w:rFonts w:eastAsia="Times New Roman" w:cs="Times New Roman"/>
            <w:spacing w:val="-2"/>
            <w:lang w:eastAsia="en-IN"/>
            <w:rPrChange w:id="6311" w:author="rkbansal" w:date="2020-04-22T00:06:00Z">
              <w:rPr>
                <w:rFonts w:ascii="inherit" w:eastAsia="Times New Roman" w:hAnsi="inherit" w:cs="Times New Roman"/>
                <w:spacing w:val="-2"/>
                <w:lang w:eastAsia="en-IN"/>
              </w:rPr>
            </w:rPrChange>
          </w:rPr>
          <w:t>s because the root cause for FeignException may not be even related to Http status code sent by remote web service.</w:t>
        </w:r>
      </w:ins>
    </w:p>
    <w:p w14:paraId="4DD4CBA7" w14:textId="3516C8C0" w:rsidR="00133514" w:rsidRDefault="00133514" w:rsidP="00133514">
      <w:pPr>
        <w:shd w:val="clear" w:color="auto" w:fill="FFFFFF"/>
        <w:spacing w:before="100" w:beforeAutospacing="1" w:after="100" w:afterAutospacing="1" w:line="240" w:lineRule="auto"/>
        <w:rPr>
          <w:ins w:id="6312" w:author="rkbansal" w:date="2020-04-22T00:08:00Z"/>
          <w:rFonts w:eastAsia="Times New Roman" w:cs="Times New Roman"/>
          <w:spacing w:val="-2"/>
          <w:lang w:eastAsia="en-IN"/>
        </w:rPr>
      </w:pPr>
      <w:ins w:id="6313" w:author="rkbansal" w:date="2020-04-22T00:06:00Z">
        <w:r w:rsidRPr="00133514">
          <w:rPr>
            <w:rFonts w:eastAsia="Times New Roman" w:cs="Times New Roman"/>
            <w:spacing w:val="-2"/>
            <w:lang w:eastAsia="en-IN"/>
            <w:rPrChange w:id="6314" w:author="rkbansal" w:date="2020-04-22T00:06:00Z">
              <w:rPr>
                <w:rFonts w:ascii="inherit" w:eastAsia="Times New Roman" w:hAnsi="inherit" w:cs="Times New Roman"/>
                <w:spacing w:val="-2"/>
                <w:lang w:eastAsia="en-IN"/>
              </w:rPr>
            </w:rPrChange>
          </w:rPr>
          <w:t>In order to propagate the actual error message to the client, we can write our custom ExceptionHandler using a ControllerAdvice.</w:t>
        </w:r>
      </w:ins>
    </w:p>
    <w:p w14:paraId="46203D2D" w14:textId="78666849" w:rsidR="00133514" w:rsidRDefault="00133514" w:rsidP="00133514">
      <w:pPr>
        <w:shd w:val="clear" w:color="auto" w:fill="FFFFFF"/>
        <w:spacing w:before="100" w:beforeAutospacing="1" w:after="100" w:afterAutospacing="1" w:line="240" w:lineRule="auto"/>
        <w:rPr>
          <w:ins w:id="6315" w:author="rkbansal" w:date="2020-04-22T00:08:00Z"/>
          <w:rFonts w:eastAsia="Times New Roman" w:cs="Times New Roman"/>
          <w:spacing w:val="-2"/>
          <w:lang w:eastAsia="en-IN"/>
        </w:rPr>
      </w:pPr>
      <w:ins w:id="6316" w:author="rkbansal" w:date="2020-04-22T00:08:00Z">
        <w:r>
          <w:rPr>
            <w:noProof/>
          </w:rPr>
          <w:lastRenderedPageBreak/>
          <w:drawing>
            <wp:inline distT="0" distB="0" distL="0" distR="0" wp14:anchorId="36CD6C91" wp14:editId="01CACB33">
              <wp:extent cx="7505700" cy="55149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505700" cy="5514975"/>
                      </a:xfrm>
                      <a:prstGeom prst="rect">
                        <a:avLst/>
                      </a:prstGeom>
                    </pic:spPr>
                  </pic:pic>
                </a:graphicData>
              </a:graphic>
            </wp:inline>
          </w:drawing>
        </w:r>
      </w:ins>
    </w:p>
    <w:p w14:paraId="0BBBBEDF" w14:textId="091630CA" w:rsidR="00245F0B" w:rsidRDefault="00245F0B" w:rsidP="00133514">
      <w:pPr>
        <w:shd w:val="clear" w:color="auto" w:fill="FFFFFF"/>
        <w:spacing w:before="100" w:beforeAutospacing="1" w:after="100" w:afterAutospacing="1" w:line="240" w:lineRule="auto"/>
        <w:rPr>
          <w:ins w:id="6317" w:author="rkbansal" w:date="2020-04-22T00:10:00Z"/>
          <w:rFonts w:eastAsia="Times New Roman" w:cs="Times New Roman"/>
          <w:spacing w:val="-2"/>
          <w:lang w:eastAsia="en-IN"/>
        </w:rPr>
      </w:pPr>
      <w:ins w:id="6318" w:author="rkbansal" w:date="2020-04-22T00:10:00Z">
        <w:r>
          <w:rPr>
            <w:noProof/>
          </w:rPr>
          <w:drawing>
            <wp:inline distT="0" distB="0" distL="0" distR="0" wp14:anchorId="631520C2" wp14:editId="3C96966E">
              <wp:extent cx="7124700" cy="20764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24700" cy="2076450"/>
                      </a:xfrm>
                      <a:prstGeom prst="rect">
                        <a:avLst/>
                      </a:prstGeom>
                    </pic:spPr>
                  </pic:pic>
                </a:graphicData>
              </a:graphic>
            </wp:inline>
          </w:drawing>
        </w:r>
      </w:ins>
    </w:p>
    <w:p w14:paraId="335A5AEC" w14:textId="453733E7" w:rsidR="002221C5" w:rsidRPr="00133514" w:rsidRDefault="00335186" w:rsidP="00133514">
      <w:pPr>
        <w:shd w:val="clear" w:color="auto" w:fill="FFFFFF"/>
        <w:spacing w:before="100" w:beforeAutospacing="1" w:after="100" w:afterAutospacing="1" w:line="240" w:lineRule="auto"/>
        <w:rPr>
          <w:ins w:id="6319" w:author="rkbansal" w:date="2020-04-22T00:06:00Z"/>
          <w:rFonts w:eastAsia="Times New Roman" w:cs="Times New Roman"/>
          <w:spacing w:val="-2"/>
          <w:lang w:eastAsia="en-IN"/>
          <w:rPrChange w:id="6320" w:author="rkbansal" w:date="2020-04-22T00:06:00Z">
            <w:rPr>
              <w:ins w:id="6321" w:author="rkbansal" w:date="2020-04-22T00:06:00Z"/>
              <w:rFonts w:ascii="inherit" w:eastAsia="Times New Roman" w:hAnsi="inherit" w:cs="Times New Roman"/>
              <w:spacing w:val="-2"/>
              <w:lang w:eastAsia="en-IN"/>
            </w:rPr>
          </w:rPrChange>
        </w:rPr>
      </w:pPr>
      <w:ins w:id="6322" w:author="rkbansal" w:date="2020-04-22T00:15:00Z">
        <w:r>
          <w:rPr>
            <w:noProof/>
          </w:rPr>
          <w:drawing>
            <wp:inline distT="0" distB="0" distL="0" distR="0" wp14:anchorId="71CF0C2B" wp14:editId="4CCF5A05">
              <wp:extent cx="9779000" cy="5905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9779000" cy="590550"/>
                      </a:xfrm>
                      <a:prstGeom prst="rect">
                        <a:avLst/>
                      </a:prstGeom>
                    </pic:spPr>
                  </pic:pic>
                </a:graphicData>
              </a:graphic>
            </wp:inline>
          </w:drawing>
        </w:r>
      </w:ins>
    </w:p>
    <w:p w14:paraId="04DB6914" w14:textId="77777777" w:rsidR="00133514" w:rsidRPr="002E5410" w:rsidRDefault="00133514">
      <w:pPr>
        <w:rPr>
          <w:ins w:id="6323" w:author="rkbansal" w:date="2020-04-22T00:00:00Z"/>
          <w:rPrChange w:id="6324" w:author="rkbansal" w:date="2020-04-22T00:05:00Z">
            <w:rPr>
              <w:ins w:id="6325" w:author="rkbansal" w:date="2020-04-22T00:00:00Z"/>
              <w:b/>
              <w:bCs/>
              <w:sz w:val="28"/>
              <w:szCs w:val="28"/>
            </w:rPr>
          </w:rPrChange>
        </w:rPr>
        <w:pPrChange w:id="6326" w:author="rkbansal" w:date="2020-04-22T00:05:00Z">
          <w:pPr>
            <w:pStyle w:val="Heading5"/>
          </w:pPr>
        </w:pPrChange>
      </w:pPr>
    </w:p>
    <w:p w14:paraId="5FE48891" w14:textId="65E50919" w:rsidR="002041EA" w:rsidRDefault="002041EA">
      <w:pPr>
        <w:rPr>
          <w:ins w:id="6327" w:author="rkbansal" w:date="2020-04-21T23:55:00Z"/>
          <w:rFonts w:eastAsiaTheme="majorEastAsia" w:cstheme="majorBidi"/>
          <w:b/>
          <w:color w:val="2F5496" w:themeColor="accent1" w:themeShade="BF"/>
          <w:sz w:val="28"/>
          <w:szCs w:val="26"/>
        </w:rPr>
      </w:pPr>
      <w:ins w:id="6328" w:author="rkbansal" w:date="2020-04-21T23:55:00Z">
        <w:r>
          <w:rPr>
            <w:b/>
            <w:sz w:val="28"/>
          </w:rPr>
          <w:br w:type="page"/>
        </w:r>
      </w:ins>
    </w:p>
    <w:p w14:paraId="316FCB38" w14:textId="5614328F" w:rsidR="000D70BE" w:rsidRDefault="00D92041" w:rsidP="000D70BE">
      <w:pPr>
        <w:pStyle w:val="Heading2"/>
        <w:rPr>
          <w:ins w:id="6329" w:author="rkbansal" w:date="2020-01-09T12:08:00Z"/>
          <w:rFonts w:ascii="Georgia" w:hAnsi="Georgia"/>
          <w:b/>
          <w:sz w:val="28"/>
        </w:rPr>
      </w:pPr>
      <w:ins w:id="6330" w:author="rkbansal" w:date="2020-01-09T12:08:00Z">
        <w:r>
          <w:rPr>
            <w:rFonts w:ascii="Georgia" w:hAnsi="Georgia"/>
            <w:b/>
            <w:sz w:val="28"/>
          </w:rPr>
          <w:lastRenderedPageBreak/>
          <w:t>Project</w:t>
        </w:r>
        <w:r w:rsidR="000D70BE" w:rsidRPr="009C50E7">
          <w:rPr>
            <w:rFonts w:ascii="Georgia" w:hAnsi="Georgia"/>
            <w:b/>
            <w:sz w:val="28"/>
          </w:rPr>
          <w:t>-Mgmt Service</w:t>
        </w:r>
      </w:ins>
    </w:p>
    <w:p w14:paraId="28D402CE" w14:textId="02B87D86" w:rsidR="000D70BE" w:rsidRDefault="000D70BE" w:rsidP="000D70BE">
      <w:pPr>
        <w:rPr>
          <w:ins w:id="6331" w:author="rkbansal" w:date="2020-01-09T12:08:00Z"/>
        </w:rPr>
      </w:pPr>
      <w:ins w:id="6332" w:author="rkbansal" w:date="2020-01-09T12:08:00Z">
        <w:r>
          <w:t xml:space="preserve">Create the </w:t>
        </w:r>
      </w:ins>
      <w:ins w:id="6333" w:author="rkbansal" w:date="2020-02-15T13:27:00Z">
        <w:r w:rsidR="00FA42C7">
          <w:t>project</w:t>
        </w:r>
      </w:ins>
      <w:ins w:id="6334" w:author="rkbansal" w:date="2020-01-09T12:08:00Z">
        <w:r>
          <w:t>-mgmt-service application as microservice with the following functionalities:</w:t>
        </w:r>
      </w:ins>
    </w:p>
    <w:p w14:paraId="687C5C0B" w14:textId="3F10A328" w:rsidR="000D70BE" w:rsidRPr="00FC7C32" w:rsidRDefault="000D70BE">
      <w:pPr>
        <w:pStyle w:val="ListParagraph"/>
        <w:numPr>
          <w:ilvl w:val="0"/>
          <w:numId w:val="73"/>
        </w:numPr>
        <w:rPr>
          <w:ins w:id="6335" w:author="rkbansal" w:date="2020-01-09T12:08:00Z"/>
        </w:rPr>
        <w:pPrChange w:id="6336" w:author="rkbansal" w:date="2020-01-09T12:09:00Z">
          <w:pPr>
            <w:pStyle w:val="ListParagraph"/>
            <w:numPr>
              <w:numId w:val="22"/>
            </w:numPr>
            <w:ind w:hanging="360"/>
          </w:pPr>
        </w:pPrChange>
      </w:pPr>
      <w:ins w:id="6337" w:author="rkbansal" w:date="2020-01-09T12:08:00Z">
        <w:r w:rsidRPr="00FC7C32">
          <w:t xml:space="preserve">Create the </w:t>
        </w:r>
      </w:ins>
      <w:ins w:id="6338" w:author="rkbansal" w:date="2020-01-09T12:09:00Z">
        <w:r w:rsidR="003D7BF4">
          <w:t>project</w:t>
        </w:r>
      </w:ins>
      <w:ins w:id="6339" w:author="rkbansal" w:date="2020-01-09T12:08:00Z">
        <w:r>
          <w:t>:</w:t>
        </w:r>
      </w:ins>
    </w:p>
    <w:p w14:paraId="193664BA" w14:textId="2822659A" w:rsidR="000D70BE" w:rsidRDefault="000D70BE">
      <w:pPr>
        <w:pStyle w:val="ListParagraph"/>
        <w:numPr>
          <w:ilvl w:val="0"/>
          <w:numId w:val="73"/>
        </w:numPr>
        <w:rPr>
          <w:ins w:id="6340" w:author="rkbansal" w:date="2020-01-09T12:08:00Z"/>
        </w:rPr>
        <w:pPrChange w:id="6341" w:author="rkbansal" w:date="2020-01-09T12:09:00Z">
          <w:pPr>
            <w:pStyle w:val="ListParagraph"/>
            <w:numPr>
              <w:numId w:val="22"/>
            </w:numPr>
            <w:ind w:hanging="360"/>
          </w:pPr>
        </w:pPrChange>
      </w:pPr>
      <w:ins w:id="6342" w:author="rkbansal" w:date="2020-01-09T12:08:00Z">
        <w:r>
          <w:t xml:space="preserve">Update the </w:t>
        </w:r>
      </w:ins>
      <w:ins w:id="6343" w:author="rkbansal" w:date="2020-01-09T12:09:00Z">
        <w:r w:rsidR="003D7BF4">
          <w:t>project</w:t>
        </w:r>
      </w:ins>
      <w:ins w:id="6344" w:author="rkbansal" w:date="2020-01-09T12:10:00Z">
        <w:r w:rsidR="003D7BF4">
          <w:t xml:space="preserve"> based on the project id</w:t>
        </w:r>
      </w:ins>
    </w:p>
    <w:p w14:paraId="56C303BE" w14:textId="39E55ADB" w:rsidR="000D70BE" w:rsidRDefault="000D70BE" w:rsidP="003D7BF4">
      <w:pPr>
        <w:pStyle w:val="ListParagraph"/>
        <w:numPr>
          <w:ilvl w:val="0"/>
          <w:numId w:val="73"/>
        </w:numPr>
        <w:rPr>
          <w:ins w:id="6345" w:author="rkbansal" w:date="2020-01-09T12:09:00Z"/>
        </w:rPr>
      </w:pPr>
      <w:ins w:id="6346" w:author="rkbansal" w:date="2020-01-09T12:08:00Z">
        <w:r>
          <w:t>Get the list of all the</w:t>
        </w:r>
      </w:ins>
      <w:ins w:id="6347" w:author="rkbansal" w:date="2020-01-09T12:09:00Z">
        <w:r w:rsidR="003D7BF4">
          <w:t xml:space="preserve"> project based on the status</w:t>
        </w:r>
      </w:ins>
    </w:p>
    <w:p w14:paraId="2EDB627E" w14:textId="0000C922" w:rsidR="003D7BF4" w:rsidRDefault="003D7BF4">
      <w:pPr>
        <w:pStyle w:val="ListParagraph"/>
        <w:numPr>
          <w:ilvl w:val="0"/>
          <w:numId w:val="73"/>
        </w:numPr>
        <w:rPr>
          <w:ins w:id="6348" w:author="rkbansal" w:date="2020-01-09T12:08:00Z"/>
        </w:rPr>
        <w:pPrChange w:id="6349" w:author="rkbansal" w:date="2020-01-09T12:09:00Z">
          <w:pPr>
            <w:pStyle w:val="ListParagraph"/>
            <w:numPr>
              <w:numId w:val="22"/>
            </w:numPr>
            <w:ind w:hanging="360"/>
          </w:pPr>
        </w:pPrChange>
      </w:pPr>
      <w:ins w:id="6350" w:author="rkbansal" w:date="2020-01-09T12:09:00Z">
        <w:r>
          <w:t>Ge</w:t>
        </w:r>
      </w:ins>
      <w:ins w:id="6351" w:author="rkbansal" w:date="2020-01-09T12:10:00Z">
        <w:r>
          <w:t>t the project based on the project id</w:t>
        </w:r>
      </w:ins>
    </w:p>
    <w:p w14:paraId="12737781" w14:textId="3F160EA5" w:rsidR="000D70BE" w:rsidRDefault="000D70BE">
      <w:pPr>
        <w:pStyle w:val="ListParagraph"/>
        <w:numPr>
          <w:ilvl w:val="0"/>
          <w:numId w:val="73"/>
        </w:numPr>
        <w:rPr>
          <w:ins w:id="6352" w:author="rkbansal" w:date="2020-01-09T12:08:00Z"/>
        </w:rPr>
        <w:pPrChange w:id="6353" w:author="rkbansal" w:date="2020-01-09T12:09:00Z">
          <w:pPr>
            <w:pStyle w:val="ListParagraph"/>
            <w:numPr>
              <w:numId w:val="22"/>
            </w:numPr>
            <w:ind w:hanging="360"/>
          </w:pPr>
        </w:pPrChange>
      </w:pPr>
      <w:ins w:id="6354" w:author="rkbansal" w:date="2020-01-09T12:08:00Z">
        <w:r>
          <w:t xml:space="preserve">Delete the </w:t>
        </w:r>
      </w:ins>
      <w:ins w:id="6355" w:author="rkbansal" w:date="2020-01-09T12:10:00Z">
        <w:r w:rsidR="003D7BF4">
          <w:t>project based on the project id</w:t>
        </w:r>
      </w:ins>
    </w:p>
    <w:p w14:paraId="72BC3D6B" w14:textId="307ECB64" w:rsidR="000D70BE" w:rsidRDefault="000D70BE">
      <w:pPr>
        <w:pStyle w:val="ListParagraph"/>
        <w:rPr>
          <w:ins w:id="6356" w:author="rkbansal" w:date="2020-01-09T12:08:00Z"/>
        </w:rPr>
        <w:pPrChange w:id="6357" w:author="rkbansal" w:date="2020-01-09T12:10:00Z">
          <w:pPr>
            <w:pStyle w:val="ListParagraph"/>
            <w:numPr>
              <w:numId w:val="22"/>
            </w:numPr>
            <w:ind w:hanging="360"/>
          </w:pPr>
        </w:pPrChange>
      </w:pPr>
    </w:p>
    <w:p w14:paraId="528AF9E5" w14:textId="6B2ECC15" w:rsidR="000D70BE" w:rsidRDefault="000D70BE">
      <w:pPr>
        <w:pStyle w:val="ListParagraph"/>
        <w:numPr>
          <w:ilvl w:val="0"/>
          <w:numId w:val="74"/>
        </w:numPr>
        <w:jc w:val="both"/>
        <w:rPr>
          <w:ins w:id="6358" w:author="rkbansal" w:date="2020-03-05T22:46:00Z"/>
        </w:rPr>
      </w:pPr>
      <w:ins w:id="6359" w:author="rkbansal" w:date="2020-01-09T12:08:00Z">
        <w:r>
          <w:t xml:space="preserve">Follow the document to implement </w:t>
        </w:r>
      </w:ins>
      <w:ins w:id="6360" w:author="rkbansal" w:date="2020-01-09T12:10:00Z">
        <w:r w:rsidR="002D4E05">
          <w:t>project</w:t>
        </w:r>
      </w:ins>
      <w:ins w:id="6361" w:author="rkbansal" w:date="2020-01-09T12:08:00Z">
        <w:r>
          <w:t xml:space="preserve">-mgmt-service: </w:t>
        </w:r>
        <w:r w:rsidRPr="00057A97">
          <w:rPr>
            <w:b/>
            <w:bCs/>
          </w:rPr>
          <w:t xml:space="preserve">DemoProjectWork-member-mgmt-service.doc </w:t>
        </w:r>
        <w:r>
          <w:t>along with the following changes:</w:t>
        </w:r>
      </w:ins>
    </w:p>
    <w:tbl>
      <w:tblPr>
        <w:tblW w:w="0" w:type="auto"/>
        <w:tblInd w:w="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362" w:author="rkbansal" w:date="2020-04-23T15:33:00Z">
          <w:tblPr>
            <w:tblW w:w="0" w:type="auto"/>
            <w:tblLook w:val="04A0" w:firstRow="1" w:lastRow="0" w:firstColumn="1" w:lastColumn="0" w:noHBand="0" w:noVBand="1"/>
          </w:tblPr>
        </w:tblPrChange>
      </w:tblPr>
      <w:tblGrid>
        <w:gridCol w:w="4508"/>
        <w:gridCol w:w="4508"/>
        <w:tblGridChange w:id="6363">
          <w:tblGrid>
            <w:gridCol w:w="4508"/>
            <w:gridCol w:w="4508"/>
          </w:tblGrid>
        </w:tblGridChange>
      </w:tblGrid>
      <w:tr w:rsidR="000D70BE" w14:paraId="5EF9DB24" w14:textId="77777777" w:rsidTr="008D3715">
        <w:trPr>
          <w:ins w:id="6364" w:author="rkbansal" w:date="2020-01-09T12:08:00Z"/>
        </w:trPr>
        <w:tc>
          <w:tcPr>
            <w:tcW w:w="4508" w:type="dxa"/>
            <w:tcPrChange w:id="6365" w:author="rkbansal" w:date="2020-04-23T15:33:00Z">
              <w:tcPr>
                <w:tcW w:w="4508" w:type="dxa"/>
              </w:tcPr>
            </w:tcPrChange>
          </w:tcPr>
          <w:p w14:paraId="38A1A427" w14:textId="77777777" w:rsidR="000D70BE" w:rsidRDefault="000D70BE" w:rsidP="00AA4966">
            <w:pPr>
              <w:rPr>
                <w:ins w:id="6366" w:author="rkbansal" w:date="2020-01-09T12:08:00Z"/>
              </w:rPr>
            </w:pPr>
            <w:ins w:id="6367" w:author="rkbansal" w:date="2020-01-09T12:08:00Z">
              <w:r>
                <w:t>Database/Schema Name</w:t>
              </w:r>
            </w:ins>
          </w:p>
        </w:tc>
        <w:tc>
          <w:tcPr>
            <w:tcW w:w="4508" w:type="dxa"/>
            <w:tcPrChange w:id="6368" w:author="rkbansal" w:date="2020-04-23T15:33:00Z">
              <w:tcPr>
                <w:tcW w:w="4508" w:type="dxa"/>
              </w:tcPr>
            </w:tcPrChange>
          </w:tcPr>
          <w:p w14:paraId="2C233D77" w14:textId="4EE60970" w:rsidR="000D70BE" w:rsidRDefault="00DD071F" w:rsidP="00AA4966">
            <w:pPr>
              <w:rPr>
                <w:ins w:id="6369" w:author="rkbansal" w:date="2020-01-09T12:08:00Z"/>
              </w:rPr>
            </w:pPr>
            <w:ins w:id="6370" w:author="rkbansal" w:date="2020-01-09T12:10:00Z">
              <w:r>
                <w:t>project</w:t>
              </w:r>
            </w:ins>
            <w:ins w:id="6371" w:author="rkbansal" w:date="2020-01-09T12:08:00Z">
              <w:r w:rsidR="000D70BE">
                <w:t>_schema</w:t>
              </w:r>
            </w:ins>
          </w:p>
        </w:tc>
      </w:tr>
      <w:tr w:rsidR="000D70BE" w14:paraId="57EB5C44" w14:textId="77777777" w:rsidTr="008D3715">
        <w:trPr>
          <w:ins w:id="6372" w:author="rkbansal" w:date="2020-01-09T12:08:00Z"/>
        </w:trPr>
        <w:tc>
          <w:tcPr>
            <w:tcW w:w="4508" w:type="dxa"/>
            <w:tcPrChange w:id="6373" w:author="rkbansal" w:date="2020-04-23T15:33:00Z">
              <w:tcPr>
                <w:tcW w:w="4508" w:type="dxa"/>
              </w:tcPr>
            </w:tcPrChange>
          </w:tcPr>
          <w:p w14:paraId="3258D6E9" w14:textId="77777777" w:rsidR="000D70BE" w:rsidRDefault="000D70BE" w:rsidP="00AA4966">
            <w:pPr>
              <w:rPr>
                <w:ins w:id="6374" w:author="rkbansal" w:date="2020-01-09T12:08:00Z"/>
              </w:rPr>
            </w:pPr>
            <w:ins w:id="6375" w:author="rkbansal" w:date="2020-01-09T12:08:00Z">
              <w:r>
                <w:t>User name</w:t>
              </w:r>
            </w:ins>
          </w:p>
        </w:tc>
        <w:tc>
          <w:tcPr>
            <w:tcW w:w="4508" w:type="dxa"/>
            <w:tcPrChange w:id="6376" w:author="rkbansal" w:date="2020-04-23T15:33:00Z">
              <w:tcPr>
                <w:tcW w:w="4508" w:type="dxa"/>
              </w:tcPr>
            </w:tcPrChange>
          </w:tcPr>
          <w:p w14:paraId="15397287" w14:textId="2E09FA03" w:rsidR="000D70BE" w:rsidRDefault="00AA4966" w:rsidP="00AA4966">
            <w:pPr>
              <w:rPr>
                <w:ins w:id="6377" w:author="rkbansal" w:date="2020-01-09T12:08:00Z"/>
              </w:rPr>
            </w:pPr>
            <w:ins w:id="6378" w:author="rkbansal" w:date="2020-01-09T12:11:00Z">
              <w:r>
                <w:t>P</w:t>
              </w:r>
              <w:r w:rsidR="001707FC">
                <w:t>roject</w:t>
              </w:r>
            </w:ins>
          </w:p>
        </w:tc>
      </w:tr>
      <w:tr w:rsidR="000D70BE" w14:paraId="41748869" w14:textId="77777777" w:rsidTr="008D3715">
        <w:trPr>
          <w:ins w:id="6379" w:author="rkbansal" w:date="2020-01-09T12:08:00Z"/>
        </w:trPr>
        <w:tc>
          <w:tcPr>
            <w:tcW w:w="4508" w:type="dxa"/>
            <w:tcPrChange w:id="6380" w:author="rkbansal" w:date="2020-04-23T15:33:00Z">
              <w:tcPr>
                <w:tcW w:w="4508" w:type="dxa"/>
              </w:tcPr>
            </w:tcPrChange>
          </w:tcPr>
          <w:p w14:paraId="7B3F7185" w14:textId="77777777" w:rsidR="000D70BE" w:rsidRDefault="000D70BE" w:rsidP="00AA4966">
            <w:pPr>
              <w:rPr>
                <w:ins w:id="6381" w:author="rkbansal" w:date="2020-01-09T12:08:00Z"/>
              </w:rPr>
            </w:pPr>
            <w:ins w:id="6382" w:author="rkbansal" w:date="2020-01-09T12:08:00Z">
              <w:r>
                <w:t>Password</w:t>
              </w:r>
            </w:ins>
          </w:p>
        </w:tc>
        <w:tc>
          <w:tcPr>
            <w:tcW w:w="4508" w:type="dxa"/>
            <w:tcPrChange w:id="6383" w:author="rkbansal" w:date="2020-04-23T15:33:00Z">
              <w:tcPr>
                <w:tcW w:w="4508" w:type="dxa"/>
              </w:tcPr>
            </w:tcPrChange>
          </w:tcPr>
          <w:p w14:paraId="0E3D134A" w14:textId="77777777" w:rsidR="000D70BE" w:rsidRDefault="00AA4966" w:rsidP="00AA4966">
            <w:pPr>
              <w:rPr>
                <w:ins w:id="6384" w:author="rkbansal" w:date="2020-03-05T22:46:00Z"/>
              </w:rPr>
            </w:pPr>
            <w:ins w:id="6385" w:author="rkbansal" w:date="2020-01-09T12:11:00Z">
              <w:r>
                <w:t>P</w:t>
              </w:r>
              <w:r w:rsidR="001707FC">
                <w:t>roject</w:t>
              </w:r>
            </w:ins>
          </w:p>
          <w:p w14:paraId="70451F18" w14:textId="77777777" w:rsidR="0008588E" w:rsidRDefault="0008588E" w:rsidP="00AA4966">
            <w:pPr>
              <w:rPr>
                <w:ins w:id="6386" w:author="rkbansal" w:date="2020-03-05T22:46:00Z"/>
              </w:rPr>
            </w:pPr>
          </w:p>
          <w:p w14:paraId="4BF2ECD5" w14:textId="5819C91C" w:rsidR="0008588E" w:rsidRDefault="0008588E" w:rsidP="00AA4966">
            <w:pPr>
              <w:rPr>
                <w:ins w:id="6387" w:author="rkbansal" w:date="2020-01-09T12:08:00Z"/>
              </w:rPr>
            </w:pPr>
          </w:p>
        </w:tc>
      </w:tr>
    </w:tbl>
    <w:p w14:paraId="2EA2069A" w14:textId="2E29C219" w:rsidR="000D70BE" w:rsidRDefault="000D70BE" w:rsidP="000D70BE">
      <w:pPr>
        <w:rPr>
          <w:ins w:id="6388" w:author="rkbansal" w:date="2020-04-23T15:33:00Z"/>
        </w:rPr>
      </w:pPr>
    </w:p>
    <w:p w14:paraId="13081433" w14:textId="64B34DA8" w:rsidR="008D3715" w:rsidRPr="008D3715" w:rsidRDefault="008D3715" w:rsidP="000D70BE">
      <w:pPr>
        <w:rPr>
          <w:ins w:id="6389" w:author="rkbansal" w:date="2020-01-09T12:08:00Z"/>
          <w:b/>
          <w:bCs/>
          <w:rPrChange w:id="6390" w:author="rkbansal" w:date="2020-04-23T15:33:00Z">
            <w:rPr>
              <w:ins w:id="6391" w:author="rkbansal" w:date="2020-01-09T12:08:00Z"/>
            </w:rPr>
          </w:rPrChange>
        </w:rPr>
      </w:pPr>
      <w:ins w:id="6392" w:author="rkbansal" w:date="2020-04-23T15:33:00Z">
        <w:r>
          <w:tab/>
        </w:r>
        <w:r w:rsidRPr="008D3715">
          <w:rPr>
            <w:b/>
            <w:bCs/>
            <w:rPrChange w:id="6393" w:author="rkbansal" w:date="2020-04-23T15:33:00Z">
              <w:rPr/>
            </w:rPrChange>
          </w:rPr>
          <w:t>Commands:</w:t>
        </w:r>
      </w:ins>
    </w:p>
    <w:p w14:paraId="0D738E8B" w14:textId="23AF8D84" w:rsidR="008D3715" w:rsidRPr="00A66355" w:rsidRDefault="008D3715" w:rsidP="008D3715">
      <w:pPr>
        <w:ind w:left="360" w:firstLine="360"/>
        <w:jc w:val="both"/>
        <w:rPr>
          <w:ins w:id="6394" w:author="rkbansal" w:date="2020-04-23T15:32:00Z"/>
          <w:rFonts w:cstheme="minorHAnsi"/>
          <w:lang w:val="en-US"/>
        </w:rPr>
      </w:pPr>
      <w:ins w:id="6395" w:author="rkbansal" w:date="2020-04-23T15:34:00Z">
        <w:r>
          <w:rPr>
            <w:rFonts w:cstheme="minorHAnsi"/>
            <w:lang w:val="en-US"/>
          </w:rPr>
          <w:t xml:space="preserve">Connect with </w:t>
        </w:r>
      </w:ins>
      <w:ins w:id="6396" w:author="rkbansal" w:date="2020-04-23T15:32:00Z">
        <w:r w:rsidRPr="00A66355">
          <w:rPr>
            <w:rFonts w:cstheme="minorHAnsi"/>
            <w:lang w:val="en-US"/>
          </w:rPr>
          <w:t xml:space="preserve">the </w:t>
        </w:r>
      </w:ins>
      <w:ins w:id="6397" w:author="rkbansal" w:date="2020-04-23T15:34:00Z">
        <w:r>
          <w:rPr>
            <w:rFonts w:cstheme="minorHAnsi"/>
            <w:lang w:val="en-US"/>
          </w:rPr>
          <w:t xml:space="preserve">root with the </w:t>
        </w:r>
      </w:ins>
      <w:ins w:id="6398" w:author="rkbansal" w:date="2020-04-23T15:35:00Z">
        <w:r>
          <w:rPr>
            <w:rFonts w:cstheme="minorHAnsi"/>
            <w:lang w:val="en-US"/>
          </w:rPr>
          <w:t xml:space="preserve">following credentials in </w:t>
        </w:r>
      </w:ins>
      <w:ins w:id="6399" w:author="rkbansal" w:date="2020-04-23T15:36:00Z">
        <w:r>
          <w:rPr>
            <w:rFonts w:cstheme="minorHAnsi"/>
            <w:lang w:val="en-US"/>
          </w:rPr>
          <w:t>MySQL database</w:t>
        </w:r>
      </w:ins>
      <w:ins w:id="6400" w:author="rkbansal" w:date="2020-04-23T15:32:00Z">
        <w:r w:rsidRPr="00A66355">
          <w:rPr>
            <w:rFonts w:cstheme="minorHAnsi"/>
            <w:lang w:val="en-US"/>
          </w:rPr>
          <w:t xml:space="preserve"> command line or UI</w:t>
        </w:r>
      </w:ins>
    </w:p>
    <w:p w14:paraId="253024DE" w14:textId="77777777" w:rsidR="008D3715" w:rsidRPr="00D80614" w:rsidRDefault="008D3715" w:rsidP="008D3715">
      <w:pPr>
        <w:pStyle w:val="ListParagraph"/>
        <w:spacing w:after="300" w:line="300" w:lineRule="atLeast"/>
        <w:ind w:left="360" w:firstLine="360"/>
        <w:rPr>
          <w:ins w:id="6401" w:author="rkbansal" w:date="2020-04-23T15:32:00Z"/>
          <w:rFonts w:ascii="Helvetica" w:eastAsia="Times New Roman" w:hAnsi="Helvetica" w:cs="Times New Roman"/>
          <w:color w:val="333333"/>
          <w:sz w:val="21"/>
          <w:szCs w:val="21"/>
          <w:lang w:eastAsia="en-IN"/>
        </w:rPr>
      </w:pPr>
      <w:ins w:id="6402" w:author="rkbansal" w:date="2020-04-23T15:32:00Z">
        <w:r w:rsidRPr="00D80614">
          <w:rPr>
            <w:rFonts w:ascii="Helvetica" w:eastAsia="Times New Roman" w:hAnsi="Helvetica" w:cs="Times New Roman"/>
            <w:color w:val="333333"/>
            <w:sz w:val="21"/>
            <w:szCs w:val="21"/>
            <w:lang w:eastAsia="en-IN"/>
          </w:rPr>
          <w:t>User Id: root</w:t>
        </w:r>
      </w:ins>
    </w:p>
    <w:p w14:paraId="43031F3B" w14:textId="77777777" w:rsidR="008D3715" w:rsidRPr="00D80614" w:rsidRDefault="008D3715" w:rsidP="008D3715">
      <w:pPr>
        <w:pStyle w:val="ListParagraph"/>
        <w:spacing w:after="300" w:line="300" w:lineRule="atLeast"/>
        <w:ind w:left="360" w:firstLine="360"/>
        <w:rPr>
          <w:ins w:id="6403" w:author="rkbansal" w:date="2020-04-23T15:32:00Z"/>
          <w:rFonts w:ascii="Helvetica" w:eastAsia="Times New Roman" w:hAnsi="Helvetica" w:cs="Times New Roman"/>
          <w:color w:val="333333"/>
          <w:sz w:val="21"/>
          <w:szCs w:val="21"/>
          <w:lang w:eastAsia="en-IN"/>
        </w:rPr>
      </w:pPr>
      <w:ins w:id="6404" w:author="rkbansal" w:date="2020-04-23T15:32:00Z">
        <w:r w:rsidRPr="00D80614">
          <w:rPr>
            <w:rFonts w:ascii="Helvetica" w:eastAsia="Times New Roman" w:hAnsi="Helvetica" w:cs="Times New Roman"/>
            <w:color w:val="333333"/>
            <w:sz w:val="21"/>
            <w:szCs w:val="21"/>
            <w:lang w:eastAsia="en-IN"/>
          </w:rPr>
          <w:t>Password: rajiv999</w:t>
        </w:r>
      </w:ins>
    </w:p>
    <w:p w14:paraId="69D1F851" w14:textId="77777777" w:rsidR="008D3715" w:rsidRDefault="008D3715" w:rsidP="008D3715">
      <w:pPr>
        <w:pStyle w:val="ListParagraph"/>
        <w:rPr>
          <w:ins w:id="6405" w:author="rkbansal" w:date="2020-04-23T15:32:00Z"/>
        </w:rPr>
      </w:pPr>
    </w:p>
    <w:p w14:paraId="37302C1E" w14:textId="0171742F" w:rsidR="008D3715" w:rsidRDefault="008D3715">
      <w:pPr>
        <w:pStyle w:val="ListParagraph"/>
        <w:numPr>
          <w:ilvl w:val="3"/>
          <w:numId w:val="65"/>
        </w:numPr>
        <w:ind w:left="1080"/>
        <w:rPr>
          <w:ins w:id="6406" w:author="rkbansal" w:date="2020-04-23T15:32:00Z"/>
        </w:rPr>
        <w:pPrChange w:id="6407" w:author="rkbansal" w:date="2020-04-23T15:44:00Z">
          <w:pPr>
            <w:pStyle w:val="ListParagraph"/>
          </w:pPr>
        </w:pPrChange>
      </w:pPr>
      <w:ins w:id="6408" w:author="rkbansal" w:date="2020-04-23T15:32:00Z">
        <w:r>
          <w:t xml:space="preserve">create user 'project'@'%' identified by 'project'; </w:t>
        </w:r>
      </w:ins>
    </w:p>
    <w:p w14:paraId="4E195BEE" w14:textId="77777777" w:rsidR="008D3715" w:rsidRDefault="008D3715">
      <w:pPr>
        <w:pStyle w:val="ListParagraph"/>
        <w:ind w:left="1080"/>
        <w:rPr>
          <w:ins w:id="6409" w:author="rkbansal" w:date="2020-04-23T15:32:00Z"/>
        </w:rPr>
        <w:pPrChange w:id="6410" w:author="rkbansal" w:date="2020-04-23T15:44:00Z">
          <w:pPr>
            <w:pStyle w:val="ListParagraph"/>
          </w:pPr>
        </w:pPrChange>
      </w:pPr>
    </w:p>
    <w:p w14:paraId="3DE89BEB" w14:textId="0421379C" w:rsidR="008D3715" w:rsidRDefault="008D3715">
      <w:pPr>
        <w:pStyle w:val="ListParagraph"/>
        <w:numPr>
          <w:ilvl w:val="3"/>
          <w:numId w:val="65"/>
        </w:numPr>
        <w:ind w:left="1080"/>
        <w:rPr>
          <w:ins w:id="6411" w:author="rkbansal" w:date="2020-04-23T15:32:00Z"/>
        </w:rPr>
        <w:pPrChange w:id="6412" w:author="rkbansal" w:date="2020-04-23T15:44:00Z">
          <w:pPr>
            <w:pStyle w:val="ListParagraph"/>
          </w:pPr>
        </w:pPrChange>
      </w:pPr>
      <w:ins w:id="6413" w:author="rkbansal" w:date="2020-04-23T15:32:00Z">
        <w:r>
          <w:t>create database project_schema;</w:t>
        </w:r>
      </w:ins>
    </w:p>
    <w:p w14:paraId="1FB253C6" w14:textId="77777777" w:rsidR="008D3715" w:rsidRDefault="008D3715">
      <w:pPr>
        <w:pStyle w:val="ListParagraph"/>
        <w:ind w:left="1080"/>
        <w:rPr>
          <w:ins w:id="6414" w:author="rkbansal" w:date="2020-04-23T15:32:00Z"/>
        </w:rPr>
        <w:pPrChange w:id="6415" w:author="rkbansal" w:date="2020-04-23T15:44:00Z">
          <w:pPr>
            <w:pStyle w:val="ListParagraph"/>
          </w:pPr>
        </w:pPrChange>
      </w:pPr>
    </w:p>
    <w:p w14:paraId="17449EC3" w14:textId="202F0296" w:rsidR="008D3715" w:rsidRDefault="008D3715">
      <w:pPr>
        <w:pStyle w:val="ListParagraph"/>
        <w:numPr>
          <w:ilvl w:val="3"/>
          <w:numId w:val="65"/>
        </w:numPr>
        <w:ind w:left="1080"/>
        <w:rPr>
          <w:ins w:id="6416" w:author="rkbansal" w:date="2020-04-23T15:32:00Z"/>
        </w:rPr>
        <w:pPrChange w:id="6417" w:author="rkbansal" w:date="2020-04-23T15:44:00Z">
          <w:pPr>
            <w:pStyle w:val="ListParagraph"/>
          </w:pPr>
        </w:pPrChange>
      </w:pPr>
      <w:ins w:id="6418" w:author="rkbansal" w:date="2020-04-23T15:32:00Z">
        <w:r>
          <w:t>grant all on project_schema.* to project@'%';</w:t>
        </w:r>
      </w:ins>
    </w:p>
    <w:p w14:paraId="7D748008" w14:textId="77777777" w:rsidR="008D3715" w:rsidRDefault="008D3715">
      <w:pPr>
        <w:pStyle w:val="ListParagraph"/>
        <w:rPr>
          <w:ins w:id="6419" w:author="rkbansal" w:date="2020-04-23T15:32:00Z"/>
        </w:rPr>
        <w:pPrChange w:id="6420" w:author="rkbansal" w:date="2020-04-23T15:32:00Z">
          <w:pPr>
            <w:pStyle w:val="ListParagraph"/>
            <w:numPr>
              <w:numId w:val="74"/>
            </w:numPr>
            <w:ind w:hanging="360"/>
          </w:pPr>
        </w:pPrChange>
      </w:pPr>
    </w:p>
    <w:p w14:paraId="18E40F59" w14:textId="6CB88288" w:rsidR="000D70BE" w:rsidRDefault="000D70BE">
      <w:pPr>
        <w:pStyle w:val="ListParagraph"/>
        <w:numPr>
          <w:ilvl w:val="0"/>
          <w:numId w:val="74"/>
        </w:numPr>
        <w:rPr>
          <w:ins w:id="6421" w:author="rkbansal" w:date="2020-01-09T12:08:00Z"/>
        </w:rPr>
        <w:pPrChange w:id="6422" w:author="rkbansal" w:date="2020-01-09T12:12:00Z">
          <w:pPr>
            <w:pStyle w:val="ListParagraph"/>
            <w:numPr>
              <w:numId w:val="23"/>
            </w:numPr>
            <w:ind w:hanging="360"/>
          </w:pPr>
        </w:pPrChange>
      </w:pPr>
      <w:ins w:id="6423" w:author="rkbansal" w:date="2020-01-09T12:08:00Z">
        <w:r>
          <w:t>Use the following document related to the swagger, database scripts, ER diagram of Users:</w:t>
        </w:r>
      </w:ins>
    </w:p>
    <w:p w14:paraId="002D952A" w14:textId="0CCE55F9" w:rsidR="000D70BE" w:rsidRDefault="00150063" w:rsidP="000D70BE">
      <w:pPr>
        <w:pStyle w:val="ListParagraph"/>
        <w:rPr>
          <w:ins w:id="6424" w:author="rkbansal" w:date="2020-01-09T12:08:00Z"/>
        </w:rPr>
      </w:pPr>
      <w:ins w:id="6425" w:author="rkbansal" w:date="2020-01-09T12:16:00Z">
        <w:r>
          <w:object w:dxaOrig="1538" w:dyaOrig="993" w14:anchorId="5612DBA9">
            <v:shape id="_x0000_i1030" type="#_x0000_t75" style="width:79.5pt;height:51pt" o:ole="">
              <v:imagedata r:id="rId218" o:title=""/>
            </v:shape>
            <o:OLEObject Type="Embed" ProgID="Package" ShapeID="_x0000_i1030" DrawAspect="Icon" ObjectID="_1670430411" r:id="rId219"/>
          </w:object>
        </w:r>
      </w:ins>
      <w:ins w:id="6426" w:author="rkbansal" w:date="2020-01-09T12:16:00Z">
        <w:r w:rsidR="00A302C9">
          <w:object w:dxaOrig="1538" w:dyaOrig="993" w14:anchorId="2C81B425">
            <v:shape id="_x0000_i1031" type="#_x0000_t75" style="width:79.5pt;height:51pt" o:ole="">
              <v:imagedata r:id="rId220" o:title=""/>
            </v:shape>
            <o:OLEObject Type="Embed" ProgID="AcroExch.Document.DC" ShapeID="_x0000_i1031" DrawAspect="Icon" ObjectID="_1670430412" r:id="rId221"/>
          </w:object>
        </w:r>
      </w:ins>
      <w:ins w:id="6427" w:author="rkbansal" w:date="2020-01-09T12:16:00Z">
        <w:r w:rsidR="00A302C9">
          <w:object w:dxaOrig="1538" w:dyaOrig="993" w14:anchorId="06E8A971">
            <v:shape id="_x0000_i1032" type="#_x0000_t75" style="width:79.5pt;height:51pt" o:ole="">
              <v:imagedata r:id="rId222" o:title=""/>
            </v:shape>
            <o:OLEObject Type="Embed" ProgID="Package" ShapeID="_x0000_i1032" DrawAspect="Icon" ObjectID="_1670430413" r:id="rId223"/>
          </w:object>
        </w:r>
      </w:ins>
      <w:ins w:id="6428" w:author="rkbansal" w:date="2020-01-09T12:16:00Z">
        <w:r w:rsidR="00A302C9">
          <w:object w:dxaOrig="1538" w:dyaOrig="993" w14:anchorId="26B8F7CB">
            <v:shape id="_x0000_i1033" type="#_x0000_t75" style="width:79.5pt;height:51pt" o:ole="">
              <v:imagedata r:id="rId224" o:title=""/>
            </v:shape>
            <o:OLEObject Type="Embed" ProgID="Package" ShapeID="_x0000_i1033" DrawAspect="Icon" ObjectID="_1670430414" r:id="rId225"/>
          </w:object>
        </w:r>
      </w:ins>
    </w:p>
    <w:p w14:paraId="093D36DF" w14:textId="77777777" w:rsidR="00B63907" w:rsidRDefault="00B63907" w:rsidP="00B63907">
      <w:pPr>
        <w:pStyle w:val="ListParagraph"/>
        <w:numPr>
          <w:ilvl w:val="0"/>
          <w:numId w:val="74"/>
        </w:numPr>
        <w:rPr>
          <w:ins w:id="6429" w:author="rkbansal" w:date="2020-05-10T16:31:00Z"/>
        </w:rPr>
      </w:pPr>
      <w:ins w:id="6430" w:author="rkbansal" w:date="2020-05-10T16:31:00Z">
        <w:r>
          <w:rPr>
            <w:noProof/>
          </w:rPr>
          <w:drawing>
            <wp:anchor distT="0" distB="0" distL="114300" distR="114300" simplePos="0" relativeHeight="251668480" behindDoc="0" locked="0" layoutInCell="1" allowOverlap="1" wp14:anchorId="12301755" wp14:editId="59FBC97B">
              <wp:simplePos x="0" y="0"/>
              <wp:positionH relativeFrom="column">
                <wp:posOffset>431321</wp:posOffset>
              </wp:positionH>
              <wp:positionV relativeFrom="paragraph">
                <wp:posOffset>474717</wp:posOffset>
              </wp:positionV>
              <wp:extent cx="5314950" cy="1017270"/>
              <wp:effectExtent l="0" t="0" r="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0C6ED00C" w14:textId="77777777" w:rsidR="00B63907" w:rsidRDefault="00B63907" w:rsidP="00B63907">
      <w:pPr>
        <w:pStyle w:val="ListParagraph"/>
        <w:rPr>
          <w:ins w:id="6431" w:author="rkbansal" w:date="2020-05-10T16:31:00Z"/>
        </w:rPr>
      </w:pPr>
      <w:ins w:id="6432" w:author="rkbansal" w:date="2020-05-10T16:31:00Z">
        <w:r>
          <w:rPr>
            <w:noProof/>
          </w:rPr>
          <w:drawing>
            <wp:inline distT="0" distB="0" distL="0" distR="0" wp14:anchorId="2B6D56F7" wp14:editId="1CAE0F0F">
              <wp:extent cx="5667375" cy="33623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67375" cy="3362325"/>
                      </a:xfrm>
                      <a:prstGeom prst="rect">
                        <a:avLst/>
                      </a:prstGeom>
                    </pic:spPr>
                  </pic:pic>
                </a:graphicData>
              </a:graphic>
            </wp:inline>
          </w:drawing>
        </w:r>
      </w:ins>
    </w:p>
    <w:p w14:paraId="0F5D4C1A" w14:textId="77777777" w:rsidR="00B63907" w:rsidRDefault="00B63907">
      <w:pPr>
        <w:pStyle w:val="ListParagraph"/>
        <w:rPr>
          <w:ins w:id="6433" w:author="rkbansal" w:date="2020-05-10T16:31:00Z"/>
        </w:rPr>
        <w:pPrChange w:id="6434" w:author="rkbansal" w:date="2020-05-10T16:31:00Z">
          <w:pPr>
            <w:pStyle w:val="ListParagraph"/>
            <w:numPr>
              <w:numId w:val="74"/>
            </w:numPr>
            <w:ind w:hanging="360"/>
          </w:pPr>
        </w:pPrChange>
      </w:pPr>
    </w:p>
    <w:p w14:paraId="59EB1C82" w14:textId="4C508F3E" w:rsidR="00643255" w:rsidRDefault="000D70BE" w:rsidP="00643255">
      <w:pPr>
        <w:pStyle w:val="ListParagraph"/>
        <w:numPr>
          <w:ilvl w:val="0"/>
          <w:numId w:val="74"/>
        </w:numPr>
        <w:rPr>
          <w:ins w:id="6435" w:author="rkbansal" w:date="2020-05-05T00:09:00Z"/>
        </w:rPr>
      </w:pPr>
      <w:ins w:id="6436" w:author="rkbansal" w:date="2020-01-09T12:08:00Z">
        <w:r>
          <w:t xml:space="preserve">Add the following </w:t>
        </w:r>
      </w:ins>
      <w:ins w:id="6437" w:author="rkbansal" w:date="2020-05-05T00:09:00Z">
        <w:r w:rsidR="00643255">
          <w:t>dependencies</w:t>
        </w:r>
      </w:ins>
      <w:ins w:id="6438" w:author="rkbansal" w:date="2020-05-17T01:18:00Z">
        <w:r w:rsidR="00CD5C4A">
          <w:t xml:space="preserve"> in the pom.xml</w:t>
        </w:r>
      </w:ins>
      <w:ins w:id="6439" w:author="rkbansal" w:date="2020-05-05T00:09:00Z">
        <w:r w:rsidR="00643255">
          <w:t xml:space="preserve"> with the following considerations:</w:t>
        </w:r>
      </w:ins>
    </w:p>
    <w:p w14:paraId="2BB198F8" w14:textId="77777777" w:rsidR="00643255" w:rsidRPr="00A51008" w:rsidRDefault="00643255" w:rsidP="00643255">
      <w:pPr>
        <w:pStyle w:val="ListParagraph"/>
        <w:numPr>
          <w:ilvl w:val="1"/>
          <w:numId w:val="107"/>
        </w:numPr>
        <w:rPr>
          <w:ins w:id="6440" w:author="rkbansal" w:date="2020-05-05T00:09:00Z"/>
          <w:bCs/>
        </w:rPr>
      </w:pPr>
      <w:ins w:id="6441" w:author="rkbansal" w:date="2020-05-05T00:09: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57463197" w14:textId="77777777" w:rsidR="00643255" w:rsidRPr="00864941" w:rsidRDefault="00643255" w:rsidP="00643255">
      <w:pPr>
        <w:pStyle w:val="ListParagraph"/>
        <w:numPr>
          <w:ilvl w:val="1"/>
          <w:numId w:val="107"/>
        </w:numPr>
        <w:rPr>
          <w:ins w:id="6442" w:author="rkbansal" w:date="2020-05-05T00:09:00Z"/>
          <w:bCs/>
        </w:rPr>
      </w:pPr>
      <w:ins w:id="6443" w:author="rkbansal" w:date="2020-05-05T00:09: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AE96358" w14:textId="77777777" w:rsidR="00643255" w:rsidRDefault="00643255" w:rsidP="00643255">
      <w:pPr>
        <w:pStyle w:val="ListParagraph"/>
        <w:numPr>
          <w:ilvl w:val="1"/>
          <w:numId w:val="107"/>
        </w:numPr>
        <w:rPr>
          <w:ins w:id="6444" w:author="rkbansal" w:date="2020-05-05T00:09:00Z"/>
          <w:bCs/>
        </w:rPr>
      </w:pPr>
      <w:ins w:id="6445" w:author="rkbansal" w:date="2020-05-05T00:09:00Z">
        <w:r>
          <w:rPr>
            <w:bCs/>
            <w:color w:val="FF0000"/>
          </w:rPr>
          <w:t>Spring Cloud version</w:t>
        </w:r>
        <w:r w:rsidRPr="00A51008">
          <w:rPr>
            <w:bCs/>
          </w:rPr>
          <w:t>:</w:t>
        </w:r>
        <w:r>
          <w:rPr>
            <w:bCs/>
          </w:rPr>
          <w:t xml:space="preserve"> upgraded to Hoston.SR4. It is highlighted in yellow colour.</w:t>
        </w:r>
      </w:ins>
    </w:p>
    <w:p w14:paraId="2694F99E" w14:textId="77777777" w:rsidR="00643255" w:rsidRDefault="00643255" w:rsidP="00643255">
      <w:pPr>
        <w:pStyle w:val="ListParagraph"/>
        <w:numPr>
          <w:ilvl w:val="1"/>
          <w:numId w:val="107"/>
        </w:numPr>
        <w:rPr>
          <w:ins w:id="6446" w:author="rkbansal" w:date="2020-05-05T00:09:00Z"/>
          <w:bCs/>
        </w:rPr>
      </w:pPr>
      <w:ins w:id="6447" w:author="rkbansal" w:date="2020-05-05T00:0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6FC018D6" w14:textId="63D3A1A1" w:rsidR="000D70BE" w:rsidRDefault="00C625DE">
      <w:pPr>
        <w:pStyle w:val="ListParagraph"/>
        <w:rPr>
          <w:ins w:id="6448" w:author="rkbansal" w:date="2020-01-09T12:08:00Z"/>
        </w:rPr>
        <w:pPrChange w:id="6449" w:author="rkbansal" w:date="2020-05-05T00:09:00Z">
          <w:pPr>
            <w:pStyle w:val="ListParagraph"/>
            <w:numPr>
              <w:numId w:val="23"/>
            </w:numPr>
            <w:ind w:hanging="360"/>
          </w:pPr>
        </w:pPrChange>
      </w:pPr>
      <w:ins w:id="6450" w:author="rkbansal" w:date="2020-05-17T02:16:00Z">
        <w:r>
          <w:rPr>
            <w:noProof/>
          </w:rPr>
          <w:lastRenderedPageBreak/>
          <w:drawing>
            <wp:inline distT="0" distB="0" distL="0" distR="0" wp14:anchorId="48EC8FC1" wp14:editId="3653B907">
              <wp:extent cx="7096125" cy="8296275"/>
              <wp:effectExtent l="0" t="0" r="9525"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096125" cy="8296275"/>
                      </a:xfrm>
                      <a:prstGeom prst="rect">
                        <a:avLst/>
                      </a:prstGeom>
                    </pic:spPr>
                  </pic:pic>
                </a:graphicData>
              </a:graphic>
            </wp:inline>
          </w:drawing>
        </w:r>
      </w:ins>
    </w:p>
    <w:p w14:paraId="3785CCDE" w14:textId="64648C5E" w:rsidR="000D70BE" w:rsidRDefault="000D70BE" w:rsidP="000D70BE">
      <w:pPr>
        <w:pStyle w:val="ListParagraph"/>
        <w:rPr>
          <w:ins w:id="6451" w:author="rkbansal" w:date="2020-01-09T12:08:00Z"/>
        </w:rPr>
      </w:pPr>
    </w:p>
    <w:p w14:paraId="210F7729" w14:textId="229412D3" w:rsidR="000D70BE" w:rsidRDefault="002E3844" w:rsidP="000D70BE">
      <w:pPr>
        <w:pStyle w:val="ListParagraph"/>
        <w:rPr>
          <w:ins w:id="6452" w:author="rkbansal" w:date="2020-01-09T12:08:00Z"/>
        </w:rPr>
      </w:pPr>
      <w:ins w:id="6453" w:author="rkbansal" w:date="2020-12-24T17:40:00Z">
        <w:r>
          <w:rPr>
            <w:noProof/>
          </w:rPr>
          <w:lastRenderedPageBreak/>
          <w:drawing>
            <wp:inline distT="0" distB="0" distL="0" distR="0" wp14:anchorId="25A2F77B" wp14:editId="77FCF775">
              <wp:extent cx="4867275" cy="8324850"/>
              <wp:effectExtent l="0" t="0" r="952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867275" cy="8324850"/>
                      </a:xfrm>
                      <a:prstGeom prst="rect">
                        <a:avLst/>
                      </a:prstGeom>
                    </pic:spPr>
                  </pic:pic>
                </a:graphicData>
              </a:graphic>
            </wp:inline>
          </w:drawing>
        </w:r>
      </w:ins>
      <w:ins w:id="6454" w:author="rkbansal" w:date="2020-01-09T12:08:00Z">
        <w:r w:rsidR="000D70BE">
          <w:rPr>
            <w:rFonts w:ascii="Consolas" w:hAnsi="Consolas" w:cs="Consolas"/>
            <w:color w:val="000000"/>
            <w:sz w:val="20"/>
            <w:szCs w:val="20"/>
          </w:rPr>
          <w:tab/>
        </w:r>
      </w:ins>
    </w:p>
    <w:p w14:paraId="7FE138E3" w14:textId="44878982" w:rsidR="00DD6FAE" w:rsidRDefault="00DD6FAE">
      <w:pPr>
        <w:pStyle w:val="ListParagraph"/>
        <w:numPr>
          <w:ilvl w:val="0"/>
          <w:numId w:val="74"/>
        </w:numPr>
        <w:rPr>
          <w:ins w:id="6455" w:author="rkbansal" w:date="2020-02-24T19:45:00Z"/>
        </w:rPr>
      </w:pPr>
      <w:ins w:id="6456" w:author="rkbansal" w:date="2020-02-24T19:45:00Z">
        <w:r w:rsidRPr="004F63DB">
          <w:t>Rename the package of io.swagger to com.jmk.</w:t>
        </w:r>
        <w:r w:rsidR="006A07D2">
          <w:t>project</w:t>
        </w:r>
      </w:ins>
    </w:p>
    <w:p w14:paraId="695B2D12" w14:textId="3CC377D7" w:rsidR="000D70BE" w:rsidRPr="00C84AF7" w:rsidRDefault="000D70BE">
      <w:pPr>
        <w:pStyle w:val="ListParagraph"/>
        <w:numPr>
          <w:ilvl w:val="0"/>
          <w:numId w:val="74"/>
        </w:numPr>
        <w:rPr>
          <w:ins w:id="6457" w:author="rkbansal" w:date="2020-04-11T13:44:00Z"/>
          <w:rPrChange w:id="6458" w:author="rkbansal" w:date="2020-04-11T13:44:00Z">
            <w:rPr>
              <w:ins w:id="6459" w:author="rkbansal" w:date="2020-04-11T13:44:00Z"/>
              <w:rFonts w:ascii="Consolas" w:hAnsi="Consolas" w:cs="Consolas"/>
              <w:color w:val="000000"/>
              <w:sz w:val="20"/>
              <w:szCs w:val="20"/>
              <w:shd w:val="clear" w:color="auto" w:fill="E8F2FE"/>
            </w:rPr>
          </w:rPrChange>
        </w:rPr>
      </w:pPr>
      <w:ins w:id="6460" w:author="rkbansal" w:date="2020-01-09T12:08:00Z">
        <w:r>
          <w:t xml:space="preserve">Rename and refactor the </w:t>
        </w:r>
        <w:r>
          <w:rPr>
            <w:rFonts w:ascii="Consolas" w:hAnsi="Consolas" w:cs="Consolas"/>
            <w:color w:val="000000"/>
            <w:sz w:val="20"/>
            <w:szCs w:val="20"/>
            <w:shd w:val="clear" w:color="auto" w:fill="D4D4D4"/>
          </w:rPr>
          <w:t xml:space="preserve">Swagger2SpringBoot.java to </w:t>
        </w:r>
      </w:ins>
      <w:ins w:id="6461" w:author="rkbansal" w:date="2020-01-09T18:31:00Z">
        <w:r w:rsidR="004F7A1A">
          <w:rPr>
            <w:rFonts w:ascii="Consolas" w:hAnsi="Consolas" w:cs="Consolas"/>
            <w:color w:val="000000"/>
            <w:sz w:val="20"/>
            <w:szCs w:val="20"/>
            <w:shd w:val="clear" w:color="auto" w:fill="D4D4D4"/>
          </w:rPr>
          <w:t>Project</w:t>
        </w:r>
      </w:ins>
      <w:ins w:id="6462" w:author="rkbansal" w:date="2020-01-09T12:08:00Z">
        <w:r>
          <w:rPr>
            <w:rFonts w:ascii="Consolas" w:hAnsi="Consolas" w:cs="Consolas"/>
            <w:color w:val="000000"/>
            <w:sz w:val="20"/>
            <w:szCs w:val="20"/>
            <w:shd w:val="clear" w:color="auto" w:fill="E8F2FE"/>
          </w:rPr>
          <w:t>MgmtWebApplication.java with the following details:</w:t>
        </w:r>
      </w:ins>
    </w:p>
    <w:p w14:paraId="774FFE42" w14:textId="27F54835" w:rsidR="00C84AF7" w:rsidRDefault="00C84AF7" w:rsidP="00C84AF7">
      <w:pPr>
        <w:pStyle w:val="ListParagraph"/>
        <w:numPr>
          <w:ilvl w:val="1"/>
          <w:numId w:val="74"/>
        </w:numPr>
        <w:rPr>
          <w:ins w:id="6463" w:author="rkbansal" w:date="2020-04-11T13:44:00Z"/>
        </w:rPr>
      </w:pPr>
      <w:ins w:id="6464" w:author="rkbansal" w:date="2020-04-11T13:44:00Z">
        <w:r>
          <w:t xml:space="preserve">Enable Eureka Client so that it can </w:t>
        </w:r>
      </w:ins>
      <w:ins w:id="6465" w:author="rkbansal" w:date="2020-04-11T15:11:00Z">
        <w:r w:rsidR="00E62684">
          <w:t xml:space="preserve">be </w:t>
        </w:r>
      </w:ins>
      <w:ins w:id="6466" w:author="rkbansal" w:date="2020-04-11T13:44:00Z">
        <w:r>
          <w:t>register with Eureka Server</w:t>
        </w:r>
      </w:ins>
    </w:p>
    <w:p w14:paraId="31D9459A" w14:textId="385BC35B" w:rsidR="00C84AF7" w:rsidRDefault="00FC4C7F" w:rsidP="00C84AF7">
      <w:pPr>
        <w:pStyle w:val="ListParagraph"/>
        <w:numPr>
          <w:ilvl w:val="1"/>
          <w:numId w:val="74"/>
        </w:numPr>
        <w:rPr>
          <w:ins w:id="6467" w:author="rkbansal" w:date="2020-04-11T13:44:00Z"/>
        </w:rPr>
      </w:pPr>
      <w:ins w:id="6468" w:author="rkbansal" w:date="2020-04-27T21:50:00Z">
        <w:r>
          <w:t>E</w:t>
        </w:r>
      </w:ins>
      <w:ins w:id="6469" w:author="rkbansal" w:date="2020-04-11T13:44:00Z">
        <w:r w:rsidR="00C84AF7">
          <w:t>nable JpaRepositories</w:t>
        </w:r>
      </w:ins>
    </w:p>
    <w:p w14:paraId="0116FE4A" w14:textId="6712CB32" w:rsidR="00445F55" w:rsidRPr="001A4DA1" w:rsidRDefault="00445F55">
      <w:pPr>
        <w:pStyle w:val="ListParagraph"/>
        <w:numPr>
          <w:ilvl w:val="1"/>
          <w:numId w:val="74"/>
        </w:numPr>
        <w:rPr>
          <w:ins w:id="6470" w:author="rkbansal" w:date="2020-01-09T12:08:00Z"/>
        </w:rPr>
        <w:pPrChange w:id="6471" w:author="rkbansal" w:date="2020-04-11T13:44:00Z">
          <w:pPr>
            <w:pStyle w:val="ListParagraph"/>
            <w:numPr>
              <w:numId w:val="23"/>
            </w:numPr>
            <w:ind w:hanging="360"/>
          </w:pPr>
        </w:pPrChange>
      </w:pPr>
      <w:ins w:id="6472" w:author="rkbansal" w:date="2020-04-11T13:44:00Z">
        <w:r>
          <w:t>Enable swagger2 so that we can view the document</w:t>
        </w:r>
      </w:ins>
    </w:p>
    <w:p w14:paraId="3E716F98" w14:textId="5215B217" w:rsidR="000D70BE" w:rsidRDefault="006878F7">
      <w:pPr>
        <w:ind w:left="720"/>
        <w:rPr>
          <w:ins w:id="6473" w:author="rkbansal" w:date="2020-01-09T12:08:00Z"/>
        </w:rPr>
        <w:pPrChange w:id="6474" w:author="rkbansal" w:date="2020-04-27T21:50:00Z">
          <w:pPr/>
        </w:pPrChange>
      </w:pPr>
      <w:ins w:id="6475" w:author="rkbansal" w:date="2020-12-24T17:30:00Z">
        <w:r>
          <w:rPr>
            <w:noProof/>
          </w:rPr>
          <w:drawing>
            <wp:inline distT="0" distB="0" distL="0" distR="0" wp14:anchorId="255E08C7" wp14:editId="23838DC4">
              <wp:extent cx="4991100" cy="24765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91100" cy="2476500"/>
                      </a:xfrm>
                      <a:prstGeom prst="rect">
                        <a:avLst/>
                      </a:prstGeom>
                    </pic:spPr>
                  </pic:pic>
                </a:graphicData>
              </a:graphic>
            </wp:inline>
          </w:drawing>
        </w:r>
      </w:ins>
    </w:p>
    <w:p w14:paraId="567120DB" w14:textId="77777777" w:rsidR="00FB2262" w:rsidRPr="00A91B4D" w:rsidRDefault="00FB2262" w:rsidP="00FB2262">
      <w:pPr>
        <w:pStyle w:val="ListParagraph"/>
        <w:numPr>
          <w:ilvl w:val="0"/>
          <w:numId w:val="74"/>
        </w:numPr>
        <w:rPr>
          <w:ins w:id="6476" w:author="rkbansal" w:date="2020-05-05T00:55:00Z"/>
          <w:bCs/>
        </w:rPr>
      </w:pPr>
      <w:ins w:id="6477" w:author="rkbansal" w:date="2020-05-05T00:55: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4D0652BD" w14:textId="39157F6E" w:rsidR="00FB2262" w:rsidRDefault="00FB2262" w:rsidP="00FB2262">
      <w:pPr>
        <w:pStyle w:val="ListParagraph"/>
        <w:rPr>
          <w:ins w:id="6478" w:author="rkbansal" w:date="2020-05-05T00:55:00Z"/>
        </w:rPr>
      </w:pPr>
      <w:ins w:id="6479" w:author="rkbansal" w:date="2020-05-05T00:55:00Z">
        <w:r>
          <w:rPr>
            <w:noProof/>
          </w:rPr>
          <w:lastRenderedPageBreak/>
          <w:t xml:space="preserve"> </w:t>
        </w:r>
      </w:ins>
      <w:ins w:id="6480" w:author="rkbansal" w:date="2020-05-05T01:07:00Z">
        <w:r w:rsidR="00D4616E">
          <w:rPr>
            <w:noProof/>
          </w:rPr>
          <w:drawing>
            <wp:inline distT="0" distB="0" distL="0" distR="0" wp14:anchorId="08C66360" wp14:editId="3DDF0722">
              <wp:extent cx="8734425" cy="52101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8734425" cy="5210175"/>
                      </a:xfrm>
                      <a:prstGeom prst="rect">
                        <a:avLst/>
                      </a:prstGeom>
                    </pic:spPr>
                  </pic:pic>
                </a:graphicData>
              </a:graphic>
            </wp:inline>
          </w:drawing>
        </w:r>
      </w:ins>
    </w:p>
    <w:p w14:paraId="06A10D0E" w14:textId="77777777" w:rsidR="00FB2262" w:rsidRDefault="00FB2262" w:rsidP="00FB2262">
      <w:pPr>
        <w:pStyle w:val="ListParagraph"/>
        <w:rPr>
          <w:ins w:id="6481" w:author="rkbansal" w:date="2020-05-05T00:55:00Z"/>
        </w:rPr>
      </w:pPr>
    </w:p>
    <w:p w14:paraId="6B7E973E" w14:textId="77777777" w:rsidR="00FB2262" w:rsidRDefault="00FB2262" w:rsidP="00FB2262">
      <w:pPr>
        <w:pStyle w:val="ListParagraph"/>
        <w:numPr>
          <w:ilvl w:val="0"/>
          <w:numId w:val="19"/>
        </w:numPr>
        <w:jc w:val="both"/>
        <w:rPr>
          <w:ins w:id="6482" w:author="rkbansal" w:date="2020-05-05T00:55:00Z"/>
          <w:rFonts w:asciiTheme="minorHAnsi" w:hAnsiTheme="minorHAnsi" w:cstheme="minorHAnsi"/>
        </w:rPr>
      </w:pPr>
      <w:ins w:id="6483" w:author="rkbansal" w:date="2020-05-05T00:55:00Z">
        <w:r>
          <w:rPr>
            <w:rFonts w:asciiTheme="minorHAnsi" w:hAnsiTheme="minorHAnsi" w:cstheme="minorHAnsi"/>
          </w:rPr>
          <w:t>In this application, still there will be an application.properties file but it will have the following minimum details:</w:t>
        </w:r>
      </w:ins>
    </w:p>
    <w:p w14:paraId="727D1876" w14:textId="77777777" w:rsidR="00FB2262" w:rsidRDefault="00FB2262" w:rsidP="00FB2262">
      <w:pPr>
        <w:pStyle w:val="ListParagraph"/>
        <w:numPr>
          <w:ilvl w:val="1"/>
          <w:numId w:val="19"/>
        </w:numPr>
        <w:ind w:left="1037" w:hanging="357"/>
        <w:jc w:val="both"/>
        <w:rPr>
          <w:ins w:id="6484" w:author="rkbansal" w:date="2020-05-05T00:55:00Z"/>
          <w:rFonts w:asciiTheme="minorHAnsi" w:hAnsiTheme="minorHAnsi" w:cstheme="minorHAnsi"/>
        </w:rPr>
      </w:pPr>
      <w:ins w:id="6485" w:author="rkbansal" w:date="2020-05-05T00:55:00Z">
        <w:r>
          <w:rPr>
            <w:rFonts w:asciiTheme="minorHAnsi" w:hAnsiTheme="minorHAnsi" w:cstheme="minorHAnsi"/>
          </w:rPr>
          <w:t>Name of the application</w:t>
        </w:r>
      </w:ins>
    </w:p>
    <w:p w14:paraId="44205948" w14:textId="77777777" w:rsidR="00FB2262" w:rsidRDefault="00FB2262" w:rsidP="00FB2262">
      <w:pPr>
        <w:pStyle w:val="ListParagraph"/>
        <w:numPr>
          <w:ilvl w:val="1"/>
          <w:numId w:val="19"/>
        </w:numPr>
        <w:ind w:left="1037" w:hanging="357"/>
        <w:jc w:val="both"/>
        <w:rPr>
          <w:ins w:id="6486" w:author="rkbansal" w:date="2020-05-05T00:55:00Z"/>
          <w:rFonts w:asciiTheme="minorHAnsi" w:hAnsiTheme="minorHAnsi" w:cstheme="minorHAnsi"/>
        </w:rPr>
      </w:pPr>
      <w:ins w:id="6487" w:author="rkbansal" w:date="2020-05-05T00:55:00Z">
        <w:r>
          <w:rPr>
            <w:rFonts w:asciiTheme="minorHAnsi" w:hAnsiTheme="minorHAnsi" w:cstheme="minorHAnsi"/>
          </w:rPr>
          <w:t>Active Default Profile</w:t>
        </w:r>
      </w:ins>
    </w:p>
    <w:p w14:paraId="280E0715" w14:textId="77777777" w:rsidR="00FB2262" w:rsidRDefault="00FB2262" w:rsidP="00FB2262">
      <w:pPr>
        <w:pStyle w:val="ListParagraph"/>
        <w:numPr>
          <w:ilvl w:val="1"/>
          <w:numId w:val="19"/>
        </w:numPr>
        <w:ind w:left="1037" w:hanging="357"/>
        <w:jc w:val="both"/>
        <w:rPr>
          <w:ins w:id="6488" w:author="rkbansal" w:date="2020-05-05T00:55:00Z"/>
          <w:rFonts w:asciiTheme="minorHAnsi" w:hAnsiTheme="minorHAnsi" w:cstheme="minorHAnsi"/>
        </w:rPr>
      </w:pPr>
      <w:ins w:id="6489" w:author="rkbansal" w:date="2020-05-05T00:55:00Z">
        <w:r>
          <w:rPr>
            <w:rFonts w:asciiTheme="minorHAnsi" w:hAnsiTheme="minorHAnsi" w:cstheme="minorHAnsi"/>
          </w:rPr>
          <w:t>Cloud Config server URI with port</w:t>
        </w:r>
      </w:ins>
    </w:p>
    <w:p w14:paraId="3D3287FF" w14:textId="77777777" w:rsidR="00FB2262" w:rsidRDefault="00FB2262" w:rsidP="00FB2262">
      <w:pPr>
        <w:pStyle w:val="ListParagraph"/>
        <w:ind w:left="1037"/>
        <w:jc w:val="both"/>
        <w:rPr>
          <w:ins w:id="6490" w:author="rkbansal" w:date="2020-05-05T00:55:00Z"/>
          <w:rFonts w:asciiTheme="minorHAnsi" w:hAnsiTheme="minorHAnsi" w:cstheme="minorHAnsi"/>
        </w:rPr>
      </w:pPr>
    </w:p>
    <w:p w14:paraId="56981388" w14:textId="6CE9039A" w:rsidR="00FB2262" w:rsidRDefault="00E766AC" w:rsidP="00FB2262">
      <w:pPr>
        <w:pStyle w:val="ListParagraph"/>
        <w:rPr>
          <w:ins w:id="6491" w:author="rkbansal" w:date="2020-05-05T00:55:00Z"/>
        </w:rPr>
      </w:pPr>
      <w:ins w:id="6492" w:author="rkbansal" w:date="2020-05-05T01:08:00Z">
        <w:r>
          <w:rPr>
            <w:noProof/>
          </w:rPr>
          <w:drawing>
            <wp:inline distT="0" distB="0" distL="0" distR="0" wp14:anchorId="423C22C1" wp14:editId="180E310A">
              <wp:extent cx="7200900" cy="13906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7200900" cy="1390650"/>
                      </a:xfrm>
                      <a:prstGeom prst="rect">
                        <a:avLst/>
                      </a:prstGeom>
                    </pic:spPr>
                  </pic:pic>
                </a:graphicData>
              </a:graphic>
            </wp:inline>
          </w:drawing>
        </w:r>
      </w:ins>
    </w:p>
    <w:p w14:paraId="56A203DD" w14:textId="60793EA4" w:rsidR="000D70BE" w:rsidRDefault="000D70BE" w:rsidP="000D70BE">
      <w:pPr>
        <w:pStyle w:val="ListParagraph"/>
        <w:rPr>
          <w:ins w:id="6493" w:author="rkbansal" w:date="2020-01-09T12:08:00Z"/>
        </w:rPr>
      </w:pPr>
    </w:p>
    <w:p w14:paraId="66D021D3" w14:textId="1A8BBDB9" w:rsidR="0032261F" w:rsidRDefault="0032261F">
      <w:pPr>
        <w:pStyle w:val="ListParagraph"/>
        <w:numPr>
          <w:ilvl w:val="0"/>
          <w:numId w:val="74"/>
        </w:numPr>
        <w:rPr>
          <w:ins w:id="6494" w:author="rkbansal" w:date="2020-12-24T17:33:00Z"/>
        </w:rPr>
      </w:pPr>
      <w:ins w:id="6495" w:author="rkbansal" w:date="2020-12-24T17:32:00Z">
        <w:r>
          <w:t>ProjectApi</w:t>
        </w:r>
      </w:ins>
      <w:ins w:id="6496" w:author="rkbansal" w:date="2020-12-24T17:33:00Z">
        <w:r>
          <w:t xml:space="preserve"> and ProjectApiController: api exposed by ProjectMgmtService Application</w:t>
        </w:r>
      </w:ins>
    </w:p>
    <w:p w14:paraId="7DFA336D" w14:textId="1BAF9228" w:rsidR="0032261F" w:rsidRDefault="0032261F" w:rsidP="0032261F">
      <w:pPr>
        <w:pStyle w:val="ListParagraph"/>
        <w:numPr>
          <w:ilvl w:val="1"/>
          <w:numId w:val="74"/>
        </w:numPr>
        <w:rPr>
          <w:ins w:id="6497" w:author="rkbansal" w:date="2020-12-24T17:33:00Z"/>
        </w:rPr>
      </w:pPr>
      <w:ins w:id="6498" w:author="rkbansal" w:date="2020-12-24T17:33:00Z">
        <w:r>
          <w:t>ProjectApi</w:t>
        </w:r>
      </w:ins>
    </w:p>
    <w:p w14:paraId="3986CEF7" w14:textId="5BF50F5C" w:rsidR="0032261F" w:rsidRDefault="0032261F" w:rsidP="0032261F">
      <w:pPr>
        <w:pStyle w:val="ListParagraph"/>
        <w:ind w:left="1440"/>
        <w:rPr>
          <w:ins w:id="6499" w:author="rkbansal" w:date="2020-12-24T17:33:00Z"/>
        </w:rPr>
      </w:pPr>
      <w:ins w:id="6500" w:author="rkbansal" w:date="2020-12-24T17:33:00Z">
        <w:r>
          <w:rPr>
            <w:noProof/>
          </w:rPr>
          <w:drawing>
            <wp:inline distT="0" distB="0" distL="0" distR="0" wp14:anchorId="3C5865EF" wp14:editId="755F16A8">
              <wp:extent cx="9779000" cy="489902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779000" cy="4899025"/>
                      </a:xfrm>
                      <a:prstGeom prst="rect">
                        <a:avLst/>
                      </a:prstGeom>
                    </pic:spPr>
                  </pic:pic>
                </a:graphicData>
              </a:graphic>
            </wp:inline>
          </w:drawing>
        </w:r>
      </w:ins>
    </w:p>
    <w:p w14:paraId="635B1EA7" w14:textId="02BAC05F" w:rsidR="0032261F" w:rsidRDefault="0032261F" w:rsidP="0032261F">
      <w:pPr>
        <w:pStyle w:val="ListParagraph"/>
        <w:numPr>
          <w:ilvl w:val="1"/>
          <w:numId w:val="74"/>
        </w:numPr>
        <w:rPr>
          <w:ins w:id="6501" w:author="rkbansal" w:date="2020-12-24T17:33:00Z"/>
        </w:rPr>
      </w:pPr>
      <w:ins w:id="6502" w:author="rkbansal" w:date="2020-12-24T17:33:00Z">
        <w:r>
          <w:t>ProjectApiController</w:t>
        </w:r>
      </w:ins>
    </w:p>
    <w:p w14:paraId="5172AC64" w14:textId="345BAD8D" w:rsidR="0032261F" w:rsidRDefault="0032261F">
      <w:pPr>
        <w:pStyle w:val="ListParagraph"/>
        <w:ind w:left="1440"/>
        <w:rPr>
          <w:ins w:id="6503" w:author="rkbansal" w:date="2020-12-24T17:32:00Z"/>
        </w:rPr>
        <w:pPrChange w:id="6504" w:author="rkbansal" w:date="2020-12-24T17:33:00Z">
          <w:pPr>
            <w:pStyle w:val="ListParagraph"/>
            <w:numPr>
              <w:numId w:val="74"/>
            </w:numPr>
            <w:ind w:hanging="360"/>
          </w:pPr>
        </w:pPrChange>
      </w:pPr>
      <w:ins w:id="6505" w:author="rkbansal" w:date="2020-12-24T17:35:00Z">
        <w:r>
          <w:rPr>
            <w:noProof/>
          </w:rPr>
          <w:lastRenderedPageBreak/>
          <w:drawing>
            <wp:inline distT="0" distB="0" distL="0" distR="0" wp14:anchorId="3C1DD3FD" wp14:editId="5F5A5B9D">
              <wp:extent cx="7439025" cy="793432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439025" cy="7934325"/>
                      </a:xfrm>
                      <a:prstGeom prst="rect">
                        <a:avLst/>
                      </a:prstGeom>
                    </pic:spPr>
                  </pic:pic>
                </a:graphicData>
              </a:graphic>
            </wp:inline>
          </w:drawing>
        </w:r>
      </w:ins>
    </w:p>
    <w:p w14:paraId="207B181E" w14:textId="2A179C33" w:rsidR="000D70BE" w:rsidRDefault="000D70BE">
      <w:pPr>
        <w:pStyle w:val="ListParagraph"/>
        <w:numPr>
          <w:ilvl w:val="0"/>
          <w:numId w:val="74"/>
        </w:numPr>
        <w:rPr>
          <w:ins w:id="6506" w:author="rkbansal" w:date="2020-01-09T12:08:00Z"/>
        </w:rPr>
        <w:pPrChange w:id="6507" w:author="rkbansal" w:date="2020-01-09T12:12:00Z">
          <w:pPr>
            <w:pStyle w:val="ListParagraph"/>
            <w:numPr>
              <w:numId w:val="23"/>
            </w:numPr>
            <w:ind w:hanging="360"/>
          </w:pPr>
        </w:pPrChange>
      </w:pPr>
      <w:ins w:id="6508" w:author="rkbansal" w:date="2020-01-09T12:08:00Z">
        <w:r>
          <w:t>Service should be exposed as following:</w:t>
        </w:r>
      </w:ins>
    </w:p>
    <w:p w14:paraId="2D5900C7" w14:textId="3217C532" w:rsidR="000D70BE" w:rsidRDefault="00111FFF" w:rsidP="000D70BE">
      <w:pPr>
        <w:pStyle w:val="ListParagraph"/>
        <w:rPr>
          <w:ins w:id="6509" w:author="rkbansal" w:date="2020-01-09T12:08:00Z"/>
        </w:rPr>
      </w:pPr>
      <w:ins w:id="6510" w:author="rkbansal" w:date="2020-02-25T00:07:00Z">
        <w:r>
          <w:rPr>
            <w:noProof/>
          </w:rPr>
          <w:drawing>
            <wp:inline distT="0" distB="0" distL="0" distR="0" wp14:anchorId="54F4E8ED" wp14:editId="5298BD2A">
              <wp:extent cx="4791075" cy="26289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791075" cy="2628900"/>
                      </a:xfrm>
                      <a:prstGeom prst="rect">
                        <a:avLst/>
                      </a:prstGeom>
                    </pic:spPr>
                  </pic:pic>
                </a:graphicData>
              </a:graphic>
            </wp:inline>
          </w:drawing>
        </w:r>
      </w:ins>
    </w:p>
    <w:p w14:paraId="4EF91735" w14:textId="77777777" w:rsidR="001D3766" w:rsidRDefault="001D3766" w:rsidP="001D3766">
      <w:pPr>
        <w:pStyle w:val="ListParagraph"/>
        <w:numPr>
          <w:ilvl w:val="0"/>
          <w:numId w:val="74"/>
        </w:numPr>
        <w:rPr>
          <w:ins w:id="6511" w:author="rkbansal" w:date="2020-04-23T15:01:00Z"/>
        </w:rPr>
      </w:pPr>
      <w:ins w:id="6512" w:author="rkbansal" w:date="2020-04-23T15:01: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7201ED4A" w14:textId="1218803D" w:rsidR="001D3766" w:rsidRDefault="00977C9B">
      <w:pPr>
        <w:pStyle w:val="ListParagraph"/>
        <w:rPr>
          <w:ins w:id="6513" w:author="rkbansal" w:date="2020-04-23T15:01:00Z"/>
        </w:rPr>
        <w:pPrChange w:id="6514" w:author="rkbansal" w:date="2020-04-23T15:01:00Z">
          <w:pPr>
            <w:pStyle w:val="ListParagraph"/>
            <w:numPr>
              <w:numId w:val="74"/>
            </w:numPr>
            <w:ind w:hanging="360"/>
          </w:pPr>
        </w:pPrChange>
      </w:pPr>
      <w:ins w:id="6515" w:author="rkbansal" w:date="2020-04-24T21:37:00Z">
        <w:r>
          <w:rPr>
            <w:noProof/>
          </w:rPr>
          <w:lastRenderedPageBreak/>
          <w:drawing>
            <wp:inline distT="0" distB="0" distL="0" distR="0" wp14:anchorId="50FC5D2E" wp14:editId="3DFB90F3">
              <wp:extent cx="9779000" cy="51308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779000" cy="5130800"/>
                      </a:xfrm>
                      <a:prstGeom prst="rect">
                        <a:avLst/>
                      </a:prstGeom>
                    </pic:spPr>
                  </pic:pic>
                </a:graphicData>
              </a:graphic>
            </wp:inline>
          </w:drawing>
        </w:r>
      </w:ins>
    </w:p>
    <w:p w14:paraId="4A7FAFE1" w14:textId="5DC1E1D7" w:rsidR="000D70BE" w:rsidRPr="007D5DE0" w:rsidRDefault="000D70BE">
      <w:pPr>
        <w:pStyle w:val="ListParagraph"/>
        <w:numPr>
          <w:ilvl w:val="0"/>
          <w:numId w:val="74"/>
        </w:numPr>
        <w:rPr>
          <w:ins w:id="6516" w:author="rkbansal" w:date="2020-01-09T12:08:00Z"/>
        </w:rPr>
        <w:pPrChange w:id="6517" w:author="rkbansal" w:date="2020-01-09T12:12:00Z">
          <w:pPr>
            <w:pStyle w:val="ListParagraph"/>
            <w:numPr>
              <w:numId w:val="23"/>
            </w:numPr>
            <w:ind w:hanging="360"/>
          </w:pPr>
        </w:pPrChange>
      </w:pPr>
      <w:ins w:id="6518" w:author="rkbansal" w:date="2020-01-09T12:08:00Z">
        <w:r>
          <w:t xml:space="preserve">Made changes in the </w:t>
        </w:r>
        <w:r>
          <w:rPr>
            <w:rFonts w:ascii="Consolas" w:hAnsi="Consolas" w:cs="Consolas"/>
            <w:color w:val="000000"/>
            <w:sz w:val="20"/>
            <w:szCs w:val="20"/>
            <w:shd w:val="clear" w:color="auto" w:fill="E8F2FE"/>
          </w:rPr>
          <w:t>SwaggerDocumentationConfig</w:t>
        </w:r>
      </w:ins>
    </w:p>
    <w:p w14:paraId="1F8B1F8F" w14:textId="77777777" w:rsidR="000D70BE" w:rsidRDefault="000D70BE" w:rsidP="000D70BE">
      <w:pPr>
        <w:pStyle w:val="ListParagraph"/>
        <w:rPr>
          <w:ins w:id="6519" w:author="rkbansal" w:date="2020-01-09T12:08:00Z"/>
          <w:rFonts w:eastAsia="Times New Roman" w:cs="Times New Roman"/>
          <w:color w:val="333333"/>
          <w:sz w:val="30"/>
          <w:szCs w:val="30"/>
          <w:lang w:eastAsia="en-IN"/>
        </w:rPr>
      </w:pPr>
      <w:ins w:id="6520" w:author="rkbansal" w:date="2020-01-09T12:0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5AA4EF59"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21" w:author="rkbansal" w:date="2020-02-25T00:14:00Z"/>
          <w:rFonts w:ascii="Consolas" w:hAnsi="Consolas" w:cs="Consolas"/>
          <w:sz w:val="20"/>
          <w:szCs w:val="20"/>
        </w:rPr>
        <w:pPrChange w:id="6522" w:author="rkbansal" w:date="2020-02-25T00:14:00Z">
          <w:pPr>
            <w:autoSpaceDE w:val="0"/>
            <w:autoSpaceDN w:val="0"/>
            <w:adjustRightInd w:val="0"/>
            <w:spacing w:after="0" w:line="240" w:lineRule="auto"/>
          </w:pPr>
        </w:pPrChange>
      </w:pPr>
      <w:ins w:id="6523" w:author="rkbansal" w:date="2020-02-25T00:14:00Z">
        <w:r w:rsidRPr="007B537E">
          <w:rPr>
            <w:rFonts w:ascii="Consolas" w:hAnsi="Consolas" w:cs="Consolas"/>
            <w:color w:val="646464"/>
            <w:sz w:val="20"/>
            <w:szCs w:val="20"/>
            <w:highlight w:val="yellow"/>
            <w:rPrChange w:id="6524" w:author="rkbansal" w:date="2020-02-25T00:14:00Z">
              <w:rPr>
                <w:rFonts w:ascii="Consolas" w:hAnsi="Consolas" w:cs="Consolas"/>
                <w:color w:val="646464"/>
                <w:sz w:val="20"/>
                <w:szCs w:val="20"/>
              </w:rPr>
            </w:rPrChange>
          </w:rPr>
          <w:t>@</w:t>
        </w:r>
        <w:r w:rsidRPr="007B537E">
          <w:rPr>
            <w:rFonts w:ascii="Consolas" w:hAnsi="Consolas" w:cs="Consolas"/>
            <w:color w:val="646464"/>
            <w:sz w:val="20"/>
            <w:szCs w:val="20"/>
            <w:highlight w:val="yellow"/>
            <w:shd w:val="clear" w:color="auto" w:fill="D4D4D4"/>
            <w:rPrChange w:id="6525" w:author="rkbansal" w:date="2020-02-25T00:14:00Z">
              <w:rPr>
                <w:rFonts w:ascii="Consolas" w:hAnsi="Consolas" w:cs="Consolas"/>
                <w:color w:val="646464"/>
                <w:sz w:val="20"/>
                <w:szCs w:val="20"/>
                <w:shd w:val="clear" w:color="auto" w:fill="D4D4D4"/>
              </w:rPr>
            </w:rPrChange>
          </w:rPr>
          <w:t>EnableSwagger2</w:t>
        </w:r>
      </w:ins>
    </w:p>
    <w:p w14:paraId="047EFDB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26" w:author="rkbansal" w:date="2020-02-25T00:14:00Z"/>
          <w:rFonts w:ascii="Consolas" w:hAnsi="Consolas" w:cs="Consolas"/>
          <w:sz w:val="20"/>
          <w:szCs w:val="20"/>
        </w:rPr>
        <w:pPrChange w:id="6527" w:author="rkbansal" w:date="2020-02-25T00:14:00Z">
          <w:pPr>
            <w:autoSpaceDE w:val="0"/>
            <w:autoSpaceDN w:val="0"/>
            <w:adjustRightInd w:val="0"/>
            <w:spacing w:after="0" w:line="240" w:lineRule="auto"/>
          </w:pPr>
        </w:pPrChange>
      </w:pPr>
      <w:ins w:id="6528" w:author="rkbansal" w:date="2020-02-25T00:14:00Z">
        <w:r>
          <w:rPr>
            <w:rFonts w:ascii="Consolas" w:hAnsi="Consolas" w:cs="Consolas"/>
            <w:color w:val="646464"/>
            <w:sz w:val="20"/>
            <w:szCs w:val="20"/>
            <w:u w:val="single"/>
          </w:rPr>
          <w:t>@</w:t>
        </w:r>
        <w:r>
          <w:rPr>
            <w:rFonts w:ascii="Consolas" w:hAnsi="Consolas" w:cs="Consolas"/>
            <w:color w:val="646464"/>
            <w:sz w:val="20"/>
            <w:szCs w:val="20"/>
          </w:rPr>
          <w:t>Configuration</w:t>
        </w:r>
      </w:ins>
    </w:p>
    <w:p w14:paraId="16D7AA1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29" w:author="rkbansal" w:date="2020-02-25T00:14:00Z"/>
          <w:rFonts w:ascii="Consolas" w:hAnsi="Consolas" w:cs="Consolas"/>
          <w:sz w:val="20"/>
          <w:szCs w:val="20"/>
        </w:rPr>
        <w:pPrChange w:id="6530" w:author="rkbansal" w:date="2020-02-25T00:14:00Z">
          <w:pPr>
            <w:autoSpaceDE w:val="0"/>
            <w:autoSpaceDN w:val="0"/>
            <w:adjustRightInd w:val="0"/>
            <w:spacing w:after="0" w:line="240" w:lineRule="auto"/>
          </w:pPr>
        </w:pPrChange>
      </w:pPr>
      <w:ins w:id="6531" w:author="rkbansal" w:date="2020-02-25T00:14: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6AA5546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32" w:author="rkbansal" w:date="2020-02-25T00:14:00Z"/>
          <w:rFonts w:ascii="Consolas" w:hAnsi="Consolas" w:cs="Consolas"/>
          <w:sz w:val="20"/>
          <w:szCs w:val="20"/>
        </w:rPr>
        <w:pPrChange w:id="6533" w:author="rkbansal" w:date="2020-02-25T00:14:00Z">
          <w:pPr>
            <w:autoSpaceDE w:val="0"/>
            <w:autoSpaceDN w:val="0"/>
            <w:adjustRightInd w:val="0"/>
            <w:spacing w:after="0" w:line="240" w:lineRule="auto"/>
          </w:pPr>
        </w:pPrChange>
      </w:pPr>
    </w:p>
    <w:p w14:paraId="63A3CCA8"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34" w:author="rkbansal" w:date="2020-02-25T00:14:00Z"/>
          <w:rFonts w:ascii="Consolas" w:hAnsi="Consolas" w:cs="Consolas"/>
          <w:sz w:val="20"/>
          <w:szCs w:val="20"/>
        </w:rPr>
        <w:pPrChange w:id="6535" w:author="rkbansal" w:date="2020-02-25T00:14:00Z">
          <w:pPr>
            <w:autoSpaceDE w:val="0"/>
            <w:autoSpaceDN w:val="0"/>
            <w:adjustRightInd w:val="0"/>
            <w:spacing w:after="0" w:line="240" w:lineRule="auto"/>
          </w:pPr>
        </w:pPrChange>
      </w:pPr>
      <w:ins w:id="6536" w:author="rkbansal" w:date="2020-02-25T00:14:00Z">
        <w:r>
          <w:rPr>
            <w:rFonts w:ascii="Consolas" w:hAnsi="Consolas" w:cs="Consolas"/>
            <w:color w:val="000000"/>
            <w:sz w:val="20"/>
            <w:szCs w:val="20"/>
          </w:rPr>
          <w:t xml:space="preserve">    ApiInfo apiInfo() {</w:t>
        </w:r>
      </w:ins>
    </w:p>
    <w:p w14:paraId="1DEF2FAF"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37" w:author="rkbansal" w:date="2020-02-25T00:14:00Z"/>
          <w:rFonts w:ascii="Consolas" w:hAnsi="Consolas" w:cs="Consolas"/>
          <w:sz w:val="20"/>
          <w:szCs w:val="20"/>
        </w:rPr>
        <w:pPrChange w:id="6538" w:author="rkbansal" w:date="2020-02-25T00:14:00Z">
          <w:pPr>
            <w:autoSpaceDE w:val="0"/>
            <w:autoSpaceDN w:val="0"/>
            <w:adjustRightInd w:val="0"/>
            <w:spacing w:after="0" w:line="240" w:lineRule="auto"/>
          </w:pPr>
        </w:pPrChange>
      </w:pPr>
      <w:ins w:id="6539"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7C05209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40" w:author="rkbansal" w:date="2020-02-25T00:14:00Z"/>
          <w:rFonts w:ascii="Consolas" w:hAnsi="Consolas" w:cs="Consolas"/>
          <w:sz w:val="20"/>
          <w:szCs w:val="20"/>
        </w:rPr>
        <w:pPrChange w:id="6541" w:author="rkbansal" w:date="2020-02-25T00:14:00Z">
          <w:pPr>
            <w:autoSpaceDE w:val="0"/>
            <w:autoSpaceDN w:val="0"/>
            <w:adjustRightInd w:val="0"/>
            <w:spacing w:after="0" w:line="240" w:lineRule="auto"/>
          </w:pPr>
        </w:pPrChange>
      </w:pPr>
      <w:ins w:id="6542" w:author="rkbansal" w:date="2020-02-25T00:14:00Z">
        <w:r>
          <w:rPr>
            <w:rFonts w:ascii="Consolas" w:hAnsi="Consolas" w:cs="Consolas"/>
            <w:color w:val="000000"/>
            <w:sz w:val="20"/>
            <w:szCs w:val="20"/>
          </w:rPr>
          <w:t xml:space="preserve">            .title(</w:t>
        </w:r>
        <w:r>
          <w:rPr>
            <w:rFonts w:ascii="Consolas" w:hAnsi="Consolas" w:cs="Consolas"/>
            <w:color w:val="2A00FF"/>
            <w:sz w:val="20"/>
            <w:szCs w:val="20"/>
          </w:rPr>
          <w:t>"Project Management Service API"</w:t>
        </w:r>
        <w:r>
          <w:rPr>
            <w:rFonts w:ascii="Consolas" w:hAnsi="Consolas" w:cs="Consolas"/>
            <w:color w:val="000000"/>
            <w:sz w:val="20"/>
            <w:szCs w:val="20"/>
          </w:rPr>
          <w:t>)</w:t>
        </w:r>
      </w:ins>
    </w:p>
    <w:p w14:paraId="6BBF4C44"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43" w:author="rkbansal" w:date="2020-02-25T00:14:00Z"/>
          <w:rFonts w:ascii="Consolas" w:hAnsi="Consolas" w:cs="Consolas"/>
          <w:sz w:val="20"/>
          <w:szCs w:val="20"/>
        </w:rPr>
        <w:pPrChange w:id="6544" w:author="rkbansal" w:date="2020-02-25T00:14:00Z">
          <w:pPr>
            <w:autoSpaceDE w:val="0"/>
            <w:autoSpaceDN w:val="0"/>
            <w:adjustRightInd w:val="0"/>
            <w:spacing w:after="0" w:line="240" w:lineRule="auto"/>
          </w:pPr>
        </w:pPrChange>
      </w:pPr>
      <w:ins w:id="6545" w:author="rkbansal" w:date="2020-02-25T00:14:00Z">
        <w:r>
          <w:rPr>
            <w:rFonts w:ascii="Consolas" w:hAnsi="Consolas" w:cs="Consolas"/>
            <w:color w:val="000000"/>
            <w:sz w:val="20"/>
            <w:szCs w:val="20"/>
          </w:rPr>
          <w:t xml:space="preserve">            .description(</w:t>
        </w:r>
        <w:r>
          <w:rPr>
            <w:rFonts w:ascii="Consolas" w:hAnsi="Consolas" w:cs="Consolas"/>
            <w:color w:val="2A00FF"/>
            <w:sz w:val="20"/>
            <w:szCs w:val="20"/>
          </w:rPr>
          <w:t>"No description provided (generated by Swagger Codegen https://github.com/swagger-api/swagger-codegen)"</w:t>
        </w:r>
        <w:r>
          <w:rPr>
            <w:rFonts w:ascii="Consolas" w:hAnsi="Consolas" w:cs="Consolas"/>
            <w:color w:val="000000"/>
            <w:sz w:val="20"/>
            <w:szCs w:val="20"/>
          </w:rPr>
          <w:t>)</w:t>
        </w:r>
      </w:ins>
    </w:p>
    <w:p w14:paraId="24DDB4A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46" w:author="rkbansal" w:date="2020-02-25T00:14:00Z"/>
          <w:rFonts w:ascii="Consolas" w:hAnsi="Consolas" w:cs="Consolas"/>
          <w:sz w:val="20"/>
          <w:szCs w:val="20"/>
        </w:rPr>
        <w:pPrChange w:id="6547" w:author="rkbansal" w:date="2020-02-25T00:14:00Z">
          <w:pPr>
            <w:autoSpaceDE w:val="0"/>
            <w:autoSpaceDN w:val="0"/>
            <w:adjustRightInd w:val="0"/>
            <w:spacing w:after="0" w:line="240" w:lineRule="auto"/>
          </w:pPr>
        </w:pPrChange>
      </w:pPr>
      <w:ins w:id="6548" w:author="rkbansal" w:date="2020-02-25T00:14: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8675BED"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49" w:author="rkbansal" w:date="2020-02-25T00:14:00Z"/>
          <w:rFonts w:ascii="Consolas" w:hAnsi="Consolas" w:cs="Consolas"/>
          <w:sz w:val="20"/>
          <w:szCs w:val="20"/>
        </w:rPr>
        <w:pPrChange w:id="6550" w:author="rkbansal" w:date="2020-02-25T00:14:00Z">
          <w:pPr>
            <w:autoSpaceDE w:val="0"/>
            <w:autoSpaceDN w:val="0"/>
            <w:adjustRightInd w:val="0"/>
            <w:spacing w:after="0" w:line="240" w:lineRule="auto"/>
          </w:pPr>
        </w:pPrChange>
      </w:pPr>
      <w:ins w:id="6551" w:author="rkbansal" w:date="2020-02-25T00:14: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603E92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52" w:author="rkbansal" w:date="2020-02-25T00:14:00Z"/>
          <w:rFonts w:ascii="Consolas" w:hAnsi="Consolas" w:cs="Consolas"/>
          <w:sz w:val="20"/>
          <w:szCs w:val="20"/>
        </w:rPr>
        <w:pPrChange w:id="6553" w:author="rkbansal" w:date="2020-02-25T00:14:00Z">
          <w:pPr>
            <w:autoSpaceDE w:val="0"/>
            <w:autoSpaceDN w:val="0"/>
            <w:adjustRightInd w:val="0"/>
            <w:spacing w:after="0" w:line="240" w:lineRule="auto"/>
          </w:pPr>
        </w:pPrChange>
      </w:pPr>
      <w:ins w:id="6554" w:author="rkbansal" w:date="2020-02-25T00:14: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5B8064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55" w:author="rkbansal" w:date="2020-02-25T00:14:00Z"/>
          <w:rFonts w:ascii="Consolas" w:hAnsi="Consolas" w:cs="Consolas"/>
          <w:sz w:val="20"/>
          <w:szCs w:val="20"/>
        </w:rPr>
        <w:pPrChange w:id="6556" w:author="rkbansal" w:date="2020-02-25T00:14:00Z">
          <w:pPr>
            <w:autoSpaceDE w:val="0"/>
            <w:autoSpaceDN w:val="0"/>
            <w:adjustRightInd w:val="0"/>
            <w:spacing w:after="0" w:line="240" w:lineRule="auto"/>
          </w:pPr>
        </w:pPrChange>
      </w:pPr>
      <w:ins w:id="6557" w:author="rkbansal" w:date="2020-02-25T00:14: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6795ACC0"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58" w:author="rkbansal" w:date="2020-02-25T00:14:00Z"/>
          <w:rFonts w:ascii="Consolas" w:hAnsi="Consolas" w:cs="Consolas"/>
          <w:sz w:val="20"/>
          <w:szCs w:val="20"/>
        </w:rPr>
        <w:pPrChange w:id="6559" w:author="rkbansal" w:date="2020-02-25T00:14:00Z">
          <w:pPr>
            <w:autoSpaceDE w:val="0"/>
            <w:autoSpaceDN w:val="0"/>
            <w:adjustRightInd w:val="0"/>
            <w:spacing w:after="0" w:line="240" w:lineRule="auto"/>
          </w:pPr>
        </w:pPrChange>
      </w:pPr>
      <w:ins w:id="6560" w:author="rkbansal" w:date="2020-02-25T00:14: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7411317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61" w:author="rkbansal" w:date="2020-02-25T00:14:00Z"/>
          <w:rFonts w:ascii="Consolas" w:hAnsi="Consolas" w:cs="Consolas"/>
          <w:sz w:val="20"/>
          <w:szCs w:val="20"/>
        </w:rPr>
        <w:pPrChange w:id="6562" w:author="rkbansal" w:date="2020-02-25T00:14:00Z">
          <w:pPr>
            <w:autoSpaceDE w:val="0"/>
            <w:autoSpaceDN w:val="0"/>
            <w:adjustRightInd w:val="0"/>
            <w:spacing w:after="0" w:line="240" w:lineRule="auto"/>
          </w:pPr>
        </w:pPrChange>
      </w:pPr>
      <w:ins w:id="6563" w:author="rkbansal" w:date="2020-02-25T00:14:00Z">
        <w:r>
          <w:rPr>
            <w:rFonts w:ascii="Consolas" w:hAnsi="Consolas" w:cs="Consolas"/>
            <w:color w:val="000000"/>
            <w:sz w:val="20"/>
            <w:szCs w:val="20"/>
          </w:rPr>
          <w:t xml:space="preserve">            .build();</w:t>
        </w:r>
      </w:ins>
    </w:p>
    <w:p w14:paraId="52A39BC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64" w:author="rkbansal" w:date="2020-02-25T00:14:00Z"/>
          <w:rFonts w:ascii="Consolas" w:hAnsi="Consolas" w:cs="Consolas"/>
          <w:sz w:val="20"/>
          <w:szCs w:val="20"/>
        </w:rPr>
        <w:pPrChange w:id="6565" w:author="rkbansal" w:date="2020-02-25T00:14:00Z">
          <w:pPr>
            <w:autoSpaceDE w:val="0"/>
            <w:autoSpaceDN w:val="0"/>
            <w:adjustRightInd w:val="0"/>
            <w:spacing w:after="0" w:line="240" w:lineRule="auto"/>
          </w:pPr>
        </w:pPrChange>
      </w:pPr>
      <w:ins w:id="6566" w:author="rkbansal" w:date="2020-02-25T00:14:00Z">
        <w:r>
          <w:rPr>
            <w:rFonts w:ascii="Consolas" w:hAnsi="Consolas" w:cs="Consolas"/>
            <w:color w:val="000000"/>
            <w:sz w:val="20"/>
            <w:szCs w:val="20"/>
          </w:rPr>
          <w:t xml:space="preserve">    }</w:t>
        </w:r>
      </w:ins>
    </w:p>
    <w:p w14:paraId="699B79A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67" w:author="rkbansal" w:date="2020-02-25T00:14:00Z"/>
          <w:rFonts w:ascii="Consolas" w:hAnsi="Consolas" w:cs="Consolas"/>
          <w:sz w:val="20"/>
          <w:szCs w:val="20"/>
        </w:rPr>
        <w:pPrChange w:id="6568" w:author="rkbansal" w:date="2020-02-25T00:14:00Z">
          <w:pPr>
            <w:autoSpaceDE w:val="0"/>
            <w:autoSpaceDN w:val="0"/>
            <w:adjustRightInd w:val="0"/>
            <w:spacing w:after="0" w:line="240" w:lineRule="auto"/>
          </w:pPr>
        </w:pPrChange>
      </w:pPr>
    </w:p>
    <w:p w14:paraId="0C96F88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69" w:author="rkbansal" w:date="2020-02-25T00:14:00Z"/>
          <w:rFonts w:ascii="Consolas" w:hAnsi="Consolas" w:cs="Consolas"/>
          <w:sz w:val="20"/>
          <w:szCs w:val="20"/>
        </w:rPr>
        <w:pPrChange w:id="6570" w:author="rkbansal" w:date="2020-02-25T00:14:00Z">
          <w:pPr>
            <w:autoSpaceDE w:val="0"/>
            <w:autoSpaceDN w:val="0"/>
            <w:adjustRightInd w:val="0"/>
            <w:spacing w:after="0" w:line="240" w:lineRule="auto"/>
          </w:pPr>
        </w:pPrChange>
      </w:pPr>
      <w:ins w:id="6571" w:author="rkbansal" w:date="2020-02-25T00:14:00Z">
        <w:r>
          <w:rPr>
            <w:rFonts w:ascii="Consolas" w:hAnsi="Consolas" w:cs="Consolas"/>
            <w:color w:val="000000"/>
            <w:sz w:val="20"/>
            <w:szCs w:val="20"/>
          </w:rPr>
          <w:t xml:space="preserve">    </w:t>
        </w:r>
        <w:r>
          <w:rPr>
            <w:rFonts w:ascii="Consolas" w:hAnsi="Consolas" w:cs="Consolas"/>
            <w:color w:val="646464"/>
            <w:sz w:val="20"/>
            <w:szCs w:val="20"/>
          </w:rPr>
          <w:t>@Bean</w:t>
        </w:r>
      </w:ins>
    </w:p>
    <w:p w14:paraId="16C8118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72" w:author="rkbansal" w:date="2020-02-25T00:14:00Z"/>
          <w:rFonts w:ascii="Consolas" w:hAnsi="Consolas" w:cs="Consolas"/>
          <w:sz w:val="20"/>
          <w:szCs w:val="20"/>
        </w:rPr>
        <w:pPrChange w:id="6573" w:author="rkbansal" w:date="2020-02-25T00:14:00Z">
          <w:pPr>
            <w:autoSpaceDE w:val="0"/>
            <w:autoSpaceDN w:val="0"/>
            <w:adjustRightInd w:val="0"/>
            <w:spacing w:after="0" w:line="240" w:lineRule="auto"/>
          </w:pPr>
        </w:pPrChange>
      </w:pPr>
      <w:ins w:id="6574"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145454E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75" w:author="rkbansal" w:date="2020-02-25T00:14:00Z"/>
          <w:rFonts w:ascii="Consolas" w:hAnsi="Consolas" w:cs="Consolas"/>
          <w:sz w:val="20"/>
          <w:szCs w:val="20"/>
        </w:rPr>
        <w:pPrChange w:id="6576" w:author="rkbansal" w:date="2020-02-25T00:14:00Z">
          <w:pPr>
            <w:autoSpaceDE w:val="0"/>
            <w:autoSpaceDN w:val="0"/>
            <w:adjustRightInd w:val="0"/>
            <w:spacing w:after="0" w:line="240" w:lineRule="auto"/>
          </w:pPr>
        </w:pPrChange>
      </w:pPr>
      <w:ins w:id="6577"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024945D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78" w:author="rkbansal" w:date="2020-02-25T00:14:00Z"/>
          <w:rFonts w:ascii="Consolas" w:hAnsi="Consolas" w:cs="Consolas"/>
          <w:sz w:val="20"/>
          <w:szCs w:val="20"/>
        </w:rPr>
        <w:pPrChange w:id="6579" w:author="rkbansal" w:date="2020-02-25T00:14:00Z">
          <w:pPr>
            <w:autoSpaceDE w:val="0"/>
            <w:autoSpaceDN w:val="0"/>
            <w:adjustRightInd w:val="0"/>
            <w:spacing w:after="0" w:line="240" w:lineRule="auto"/>
          </w:pPr>
        </w:pPrChange>
      </w:pPr>
      <w:ins w:id="6580" w:author="rkbansal" w:date="2020-02-25T00:14:00Z">
        <w:r>
          <w:rPr>
            <w:rFonts w:ascii="Consolas" w:hAnsi="Consolas" w:cs="Consolas"/>
            <w:color w:val="000000"/>
            <w:sz w:val="20"/>
            <w:szCs w:val="20"/>
          </w:rPr>
          <w:t xml:space="preserve">                .select()</w:t>
        </w:r>
      </w:ins>
    </w:p>
    <w:p w14:paraId="5008CD2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81" w:author="rkbansal" w:date="2020-02-25T00:14:00Z"/>
          <w:rFonts w:ascii="Consolas" w:hAnsi="Consolas" w:cs="Consolas"/>
          <w:sz w:val="20"/>
          <w:szCs w:val="20"/>
        </w:rPr>
        <w:pPrChange w:id="6582" w:author="rkbansal" w:date="2020-02-25T00:14:00Z">
          <w:pPr>
            <w:autoSpaceDE w:val="0"/>
            <w:autoSpaceDN w:val="0"/>
            <w:adjustRightInd w:val="0"/>
            <w:spacing w:after="0" w:line="240" w:lineRule="auto"/>
          </w:pPr>
        </w:pPrChange>
      </w:pPr>
      <w:ins w:id="6583" w:author="rkbansal" w:date="2020-02-25T00:14: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"com.jmk.project.api"</w:t>
        </w:r>
        <w:r>
          <w:rPr>
            <w:rFonts w:ascii="Consolas" w:hAnsi="Consolas" w:cs="Consolas"/>
            <w:color w:val="000000"/>
            <w:sz w:val="20"/>
            <w:szCs w:val="20"/>
          </w:rPr>
          <w:t>)).</w:t>
        </w:r>
        <w:r w:rsidRPr="007B537E">
          <w:rPr>
            <w:rFonts w:ascii="Consolas" w:hAnsi="Consolas" w:cs="Consolas"/>
            <w:color w:val="000000"/>
            <w:sz w:val="20"/>
            <w:szCs w:val="20"/>
            <w:highlight w:val="yellow"/>
            <w:rPrChange w:id="6584" w:author="rkbansal" w:date="2020-02-25T00:14:00Z">
              <w:rPr>
                <w:rFonts w:ascii="Consolas" w:hAnsi="Consolas" w:cs="Consolas"/>
                <w:color w:val="000000"/>
                <w:sz w:val="20"/>
                <w:szCs w:val="20"/>
              </w:rPr>
            </w:rPrChange>
          </w:rPr>
          <w:t>paths(PathSelectors.</w:t>
        </w:r>
        <w:r w:rsidRPr="007B537E">
          <w:rPr>
            <w:rFonts w:ascii="Consolas" w:hAnsi="Consolas" w:cs="Consolas"/>
            <w:i/>
            <w:iCs/>
            <w:color w:val="000000"/>
            <w:sz w:val="20"/>
            <w:szCs w:val="20"/>
            <w:highlight w:val="yellow"/>
            <w:rPrChange w:id="6585" w:author="rkbansal" w:date="2020-02-25T00:14:00Z">
              <w:rPr>
                <w:rFonts w:ascii="Consolas" w:hAnsi="Consolas" w:cs="Consolas"/>
                <w:i/>
                <w:iCs/>
                <w:color w:val="000000"/>
                <w:sz w:val="20"/>
                <w:szCs w:val="20"/>
              </w:rPr>
            </w:rPrChange>
          </w:rPr>
          <w:t>regex</w:t>
        </w:r>
        <w:r w:rsidRPr="007B537E">
          <w:rPr>
            <w:rFonts w:ascii="Consolas" w:hAnsi="Consolas" w:cs="Consolas"/>
            <w:color w:val="000000"/>
            <w:sz w:val="20"/>
            <w:szCs w:val="20"/>
            <w:highlight w:val="yellow"/>
            <w:rPrChange w:id="6586" w:author="rkbansal" w:date="2020-02-25T00:14:00Z">
              <w:rPr>
                <w:rFonts w:ascii="Consolas" w:hAnsi="Consolas" w:cs="Consolas"/>
                <w:color w:val="000000"/>
                <w:sz w:val="20"/>
                <w:szCs w:val="20"/>
              </w:rPr>
            </w:rPrChange>
          </w:rPr>
          <w:t>(</w:t>
        </w:r>
        <w:r w:rsidRPr="007B537E">
          <w:rPr>
            <w:rFonts w:ascii="Consolas" w:hAnsi="Consolas" w:cs="Consolas"/>
            <w:color w:val="2A00FF"/>
            <w:sz w:val="20"/>
            <w:szCs w:val="20"/>
            <w:highlight w:val="yellow"/>
            <w:rPrChange w:id="6587" w:author="rkbansal" w:date="2020-02-25T00:14:00Z">
              <w:rPr>
                <w:rFonts w:ascii="Consolas" w:hAnsi="Consolas" w:cs="Consolas"/>
                <w:color w:val="2A00FF"/>
                <w:sz w:val="20"/>
                <w:szCs w:val="20"/>
              </w:rPr>
            </w:rPrChange>
          </w:rPr>
          <w:t>"/project.*"</w:t>
        </w:r>
        <w:r w:rsidRPr="007B537E">
          <w:rPr>
            <w:rFonts w:ascii="Consolas" w:hAnsi="Consolas" w:cs="Consolas"/>
            <w:color w:val="000000"/>
            <w:sz w:val="20"/>
            <w:szCs w:val="20"/>
            <w:highlight w:val="yellow"/>
            <w:rPrChange w:id="6588" w:author="rkbansal" w:date="2020-02-25T00:14:00Z">
              <w:rPr>
                <w:rFonts w:ascii="Consolas" w:hAnsi="Consolas" w:cs="Consolas"/>
                <w:color w:val="000000"/>
                <w:sz w:val="20"/>
                <w:szCs w:val="20"/>
              </w:rPr>
            </w:rPrChange>
          </w:rPr>
          <w:t>))</w:t>
        </w:r>
      </w:ins>
    </w:p>
    <w:p w14:paraId="7CB323A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89" w:author="rkbansal" w:date="2020-02-25T00:14:00Z"/>
          <w:rFonts w:ascii="Consolas" w:hAnsi="Consolas" w:cs="Consolas"/>
          <w:sz w:val="20"/>
          <w:szCs w:val="20"/>
        </w:rPr>
        <w:pPrChange w:id="6590" w:author="rkbansal" w:date="2020-02-25T00:14:00Z">
          <w:pPr>
            <w:autoSpaceDE w:val="0"/>
            <w:autoSpaceDN w:val="0"/>
            <w:adjustRightInd w:val="0"/>
            <w:spacing w:after="0" w:line="240" w:lineRule="auto"/>
          </w:pPr>
        </w:pPrChange>
      </w:pPr>
      <w:ins w:id="6591" w:author="rkbansal" w:date="2020-02-25T00:14:00Z">
        <w:r>
          <w:rPr>
            <w:rFonts w:ascii="Consolas" w:hAnsi="Consolas" w:cs="Consolas"/>
            <w:color w:val="000000"/>
            <w:sz w:val="20"/>
            <w:szCs w:val="20"/>
          </w:rPr>
          <w:t xml:space="preserve">                    .build()</w:t>
        </w:r>
      </w:ins>
    </w:p>
    <w:p w14:paraId="7F6C211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92" w:author="rkbansal" w:date="2020-02-25T00:14:00Z"/>
          <w:rFonts w:ascii="Consolas" w:hAnsi="Consolas" w:cs="Consolas"/>
          <w:sz w:val="20"/>
          <w:szCs w:val="20"/>
        </w:rPr>
        <w:pPrChange w:id="6593" w:author="rkbansal" w:date="2020-02-25T00:14:00Z">
          <w:pPr>
            <w:autoSpaceDE w:val="0"/>
            <w:autoSpaceDN w:val="0"/>
            <w:adjustRightInd w:val="0"/>
            <w:spacing w:after="0" w:line="240" w:lineRule="auto"/>
          </w:pPr>
        </w:pPrChange>
      </w:pPr>
      <w:ins w:id="6594" w:author="rkbansal" w:date="2020-02-25T00:14: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723DBA8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95" w:author="rkbansal" w:date="2020-02-25T00:14:00Z"/>
          <w:rFonts w:ascii="Consolas" w:hAnsi="Consolas" w:cs="Consolas"/>
          <w:sz w:val="20"/>
          <w:szCs w:val="20"/>
        </w:rPr>
        <w:pPrChange w:id="6596" w:author="rkbansal" w:date="2020-02-25T00:14:00Z">
          <w:pPr>
            <w:autoSpaceDE w:val="0"/>
            <w:autoSpaceDN w:val="0"/>
            <w:adjustRightInd w:val="0"/>
            <w:spacing w:after="0" w:line="240" w:lineRule="auto"/>
          </w:pPr>
        </w:pPrChange>
      </w:pPr>
      <w:ins w:id="6597" w:author="rkbansal" w:date="2020-02-25T00:14: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4529CB2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98" w:author="rkbansal" w:date="2020-02-25T00:14:00Z"/>
          <w:rFonts w:ascii="Consolas" w:hAnsi="Consolas" w:cs="Consolas"/>
          <w:sz w:val="20"/>
          <w:szCs w:val="20"/>
        </w:rPr>
        <w:pPrChange w:id="6599" w:author="rkbansal" w:date="2020-02-25T00:14:00Z">
          <w:pPr>
            <w:autoSpaceDE w:val="0"/>
            <w:autoSpaceDN w:val="0"/>
            <w:adjustRightInd w:val="0"/>
            <w:spacing w:after="0" w:line="240" w:lineRule="auto"/>
          </w:pPr>
        </w:pPrChange>
      </w:pPr>
      <w:ins w:id="6600" w:author="rkbansal" w:date="2020-02-25T00:14:00Z">
        <w:r>
          <w:rPr>
            <w:rFonts w:ascii="Consolas" w:hAnsi="Consolas" w:cs="Consolas"/>
            <w:color w:val="000000"/>
            <w:sz w:val="20"/>
            <w:szCs w:val="20"/>
          </w:rPr>
          <w:t xml:space="preserve">                .apiInfo(apiInfo());</w:t>
        </w:r>
      </w:ins>
    </w:p>
    <w:p w14:paraId="6F633F4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01" w:author="rkbansal" w:date="2020-02-25T00:14:00Z"/>
          <w:rFonts w:ascii="Consolas" w:hAnsi="Consolas" w:cs="Consolas"/>
          <w:sz w:val="20"/>
          <w:szCs w:val="20"/>
        </w:rPr>
        <w:pPrChange w:id="6602" w:author="rkbansal" w:date="2020-02-25T00:14:00Z">
          <w:pPr>
            <w:autoSpaceDE w:val="0"/>
            <w:autoSpaceDN w:val="0"/>
            <w:adjustRightInd w:val="0"/>
            <w:spacing w:after="0" w:line="240" w:lineRule="auto"/>
          </w:pPr>
        </w:pPrChange>
      </w:pPr>
      <w:ins w:id="6603" w:author="rkbansal" w:date="2020-02-25T00:14:00Z">
        <w:r>
          <w:rPr>
            <w:rFonts w:ascii="Consolas" w:hAnsi="Consolas" w:cs="Consolas"/>
            <w:color w:val="000000"/>
            <w:sz w:val="20"/>
            <w:szCs w:val="20"/>
          </w:rPr>
          <w:t xml:space="preserve">    }</w:t>
        </w:r>
      </w:ins>
    </w:p>
    <w:p w14:paraId="4D7E814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04" w:author="rkbansal" w:date="2020-02-25T00:14:00Z"/>
          <w:rFonts w:ascii="Consolas" w:hAnsi="Consolas" w:cs="Consolas"/>
          <w:sz w:val="20"/>
          <w:szCs w:val="20"/>
        </w:rPr>
        <w:pPrChange w:id="6605" w:author="rkbansal" w:date="2020-02-25T00:14:00Z">
          <w:pPr>
            <w:autoSpaceDE w:val="0"/>
            <w:autoSpaceDN w:val="0"/>
            <w:adjustRightInd w:val="0"/>
            <w:spacing w:after="0" w:line="240" w:lineRule="auto"/>
          </w:pPr>
        </w:pPrChange>
      </w:pPr>
    </w:p>
    <w:p w14:paraId="0C926FF6" w14:textId="1C4FCCAE" w:rsidR="000D70B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06" w:author="rkbansal" w:date="2020-01-09T12:08:00Z"/>
        </w:rPr>
        <w:pPrChange w:id="6607" w:author="rkbansal" w:date="2020-03-30T20:39:00Z">
          <w:pPr>
            <w:pBdr>
              <w:top w:val="single" w:sz="4" w:space="1" w:color="auto"/>
              <w:left w:val="single" w:sz="4" w:space="4" w:color="auto"/>
              <w:bottom w:val="single" w:sz="4" w:space="1" w:color="auto"/>
              <w:right w:val="single" w:sz="4" w:space="4" w:color="auto"/>
            </w:pBdr>
          </w:pPr>
        </w:pPrChange>
      </w:pPr>
      <w:ins w:id="6608" w:author="rkbansal" w:date="2020-02-25T00:14:00Z">
        <w:r>
          <w:rPr>
            <w:rFonts w:ascii="Consolas" w:hAnsi="Consolas" w:cs="Consolas"/>
            <w:color w:val="000000"/>
            <w:sz w:val="20"/>
            <w:szCs w:val="20"/>
          </w:rPr>
          <w:t>}</w:t>
        </w:r>
      </w:ins>
    </w:p>
    <w:p w14:paraId="4D9AB79B" w14:textId="3BEE72D2" w:rsidR="000D70BE" w:rsidRDefault="00A74323" w:rsidP="00A74323">
      <w:pPr>
        <w:pStyle w:val="ListParagraph"/>
        <w:numPr>
          <w:ilvl w:val="0"/>
          <w:numId w:val="74"/>
        </w:numPr>
        <w:rPr>
          <w:ins w:id="6609" w:author="rkbansal" w:date="2020-03-30T20:39:00Z"/>
          <w:bCs/>
        </w:rPr>
      </w:pPr>
      <w:ins w:id="6610" w:author="rkbansal" w:date="2020-03-30T20:39:00Z">
        <w:r>
          <w:rPr>
            <w:bCs/>
          </w:rPr>
          <w:t>Made changes in the Swagger’s HomeController</w:t>
        </w:r>
      </w:ins>
    </w:p>
    <w:p w14:paraId="45B7C1E6" w14:textId="77777777" w:rsidR="00A74323" w:rsidRPr="0068706D" w:rsidRDefault="00A74323">
      <w:pPr>
        <w:pStyle w:val="ListParagraph"/>
        <w:rPr>
          <w:ins w:id="6611" w:author="rkbansal" w:date="2020-01-09T12:08:00Z"/>
          <w:bCs/>
        </w:rPr>
        <w:pPrChange w:id="6612" w:author="rkbansal" w:date="2020-03-30T20:39:00Z">
          <w:pPr>
            <w:ind w:firstLine="720"/>
          </w:pPr>
        </w:pPrChange>
      </w:pPr>
    </w:p>
    <w:p w14:paraId="4382954B" w14:textId="7750EEFD" w:rsidR="000D70BE" w:rsidRPr="007D5DE0" w:rsidRDefault="0016127D" w:rsidP="000D70BE">
      <w:pPr>
        <w:ind w:firstLine="720"/>
        <w:rPr>
          <w:ins w:id="6613" w:author="rkbansal" w:date="2020-01-09T12:08:00Z"/>
          <w:b/>
          <w:sz w:val="18"/>
        </w:rPr>
      </w:pPr>
      <w:ins w:id="6614" w:author="rkbansal" w:date="2020-03-31T01:16:00Z">
        <w:r>
          <w:rPr>
            <w:noProof/>
          </w:rPr>
          <w:drawing>
            <wp:inline distT="0" distB="0" distL="0" distR="0" wp14:anchorId="76ED4ECD" wp14:editId="08F50816">
              <wp:extent cx="3590925" cy="22002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90925" cy="2200275"/>
                      </a:xfrm>
                      <a:prstGeom prst="rect">
                        <a:avLst/>
                      </a:prstGeom>
                    </pic:spPr>
                  </pic:pic>
                </a:graphicData>
              </a:graphic>
            </wp:inline>
          </w:drawing>
        </w:r>
      </w:ins>
    </w:p>
    <w:p w14:paraId="03A62BE0" w14:textId="7BEE3BFC" w:rsidR="000D70BE" w:rsidRDefault="000D70BE">
      <w:pPr>
        <w:pStyle w:val="ListParagraph"/>
        <w:numPr>
          <w:ilvl w:val="0"/>
          <w:numId w:val="74"/>
        </w:numPr>
        <w:rPr>
          <w:ins w:id="6615" w:author="rkbansal" w:date="2020-03-31T01:18:00Z"/>
        </w:rPr>
      </w:pPr>
      <w:ins w:id="6616" w:author="rkbansal" w:date="2020-01-09T12:08:00Z">
        <w:r>
          <w:t>After running the application, should be visible following functions for the following url:</w:t>
        </w:r>
        <w:r w:rsidRPr="00B51A16">
          <w:t xml:space="preserve"> </w:t>
        </w:r>
      </w:ins>
      <w:ins w:id="6617" w:author="rkbansal" w:date="2020-03-31T01:18:00Z">
        <w:r w:rsidR="006E2911">
          <w:fldChar w:fldCharType="begin"/>
        </w:r>
        <w:r w:rsidR="006E2911">
          <w:instrText xml:space="preserve"> HYPERLINK "</w:instrText>
        </w:r>
        <w:r w:rsidR="006E2911" w:rsidRPr="006E2911">
          <w:instrText>http://localhost:5379/api/project-mgmt-service/swagger-ui.html</w:instrText>
        </w:r>
        <w:r w:rsidR="006E2911">
          <w:instrText xml:space="preserve">" </w:instrText>
        </w:r>
        <w:r w:rsidR="006E2911">
          <w:fldChar w:fldCharType="separate"/>
        </w:r>
        <w:r w:rsidR="006E2911" w:rsidRPr="00E903CA">
          <w:rPr>
            <w:rStyle w:val="Hyperlink"/>
          </w:rPr>
          <w:t>http://localhost:5379/api/project-mgmt-service/swagger-ui.html</w:t>
        </w:r>
        <w:r w:rsidR="006E2911">
          <w:fldChar w:fldCharType="end"/>
        </w:r>
      </w:ins>
    </w:p>
    <w:p w14:paraId="07655E98" w14:textId="77777777" w:rsidR="006E2911" w:rsidRDefault="006E2911">
      <w:pPr>
        <w:pStyle w:val="ListParagraph"/>
        <w:rPr>
          <w:ins w:id="6618" w:author="rkbansal" w:date="2020-03-30T20:40:00Z"/>
        </w:rPr>
        <w:pPrChange w:id="6619" w:author="rkbansal" w:date="2020-03-31T01:18:00Z">
          <w:pPr>
            <w:pStyle w:val="ListParagraph"/>
            <w:numPr>
              <w:numId w:val="74"/>
            </w:numPr>
            <w:ind w:hanging="360"/>
          </w:pPr>
        </w:pPrChange>
      </w:pPr>
    </w:p>
    <w:p w14:paraId="6D581E38" w14:textId="449F0FDF" w:rsidR="00A74323" w:rsidRDefault="00A74323" w:rsidP="00A74323">
      <w:pPr>
        <w:pStyle w:val="ListParagraph"/>
        <w:rPr>
          <w:ins w:id="6620" w:author="rkbansal" w:date="2020-03-30T20:46:00Z"/>
        </w:rPr>
      </w:pPr>
      <w:ins w:id="6621" w:author="rkbansal" w:date="2020-03-30T20:41:00Z">
        <w:r>
          <w:t>Or</w:t>
        </w:r>
      </w:ins>
    </w:p>
    <w:p w14:paraId="38E05D38" w14:textId="22EC094B" w:rsidR="00A74323" w:rsidRDefault="006E2911" w:rsidP="00A74323">
      <w:pPr>
        <w:pStyle w:val="ListParagraph"/>
        <w:rPr>
          <w:ins w:id="6622" w:author="rkbansal" w:date="2020-03-31T01:19:00Z"/>
        </w:rPr>
      </w:pPr>
      <w:ins w:id="6623" w:author="rkbansal" w:date="2020-03-31T01:19:00Z">
        <w:r>
          <w:fldChar w:fldCharType="begin"/>
        </w:r>
        <w:r>
          <w:instrText xml:space="preserve"> HYPERLINK "</w:instrText>
        </w:r>
        <w:r w:rsidRPr="006E2911">
          <w:instrText>http://localhost:5379/api/project-mgmt-service/api-docs</w:instrText>
        </w:r>
        <w:r>
          <w:instrText xml:space="preserve">" </w:instrText>
        </w:r>
        <w:r>
          <w:fldChar w:fldCharType="separate"/>
        </w:r>
        <w:r w:rsidRPr="00E903CA">
          <w:rPr>
            <w:rStyle w:val="Hyperlink"/>
          </w:rPr>
          <w:t>http://localhost:5379/api/project-mgmt-service/api-docs</w:t>
        </w:r>
        <w:r>
          <w:fldChar w:fldCharType="end"/>
        </w:r>
      </w:ins>
    </w:p>
    <w:p w14:paraId="4CF72F0F" w14:textId="77777777" w:rsidR="006E2911" w:rsidRDefault="006E2911">
      <w:pPr>
        <w:pStyle w:val="ListParagraph"/>
        <w:rPr>
          <w:ins w:id="6624" w:author="rkbansal" w:date="2020-03-29T22:11:00Z"/>
        </w:rPr>
        <w:pPrChange w:id="6625" w:author="rkbansal" w:date="2020-03-30T20:40:00Z">
          <w:pPr>
            <w:pStyle w:val="ListParagraph"/>
            <w:numPr>
              <w:numId w:val="74"/>
            </w:numPr>
            <w:ind w:hanging="360"/>
          </w:pPr>
        </w:pPrChange>
      </w:pPr>
    </w:p>
    <w:p w14:paraId="0BA65717" w14:textId="730BC292" w:rsidR="00F534A1" w:rsidRDefault="00AF032E">
      <w:pPr>
        <w:pStyle w:val="ListParagraph"/>
        <w:rPr>
          <w:ins w:id="6626" w:author="rkbansal" w:date="2020-01-09T12:08:00Z"/>
        </w:rPr>
        <w:pPrChange w:id="6627" w:author="rkbansal" w:date="2020-03-29T22:11:00Z">
          <w:pPr>
            <w:pStyle w:val="ListParagraph"/>
            <w:numPr>
              <w:numId w:val="23"/>
            </w:numPr>
            <w:ind w:hanging="360"/>
          </w:pPr>
        </w:pPrChange>
      </w:pPr>
      <w:ins w:id="6628" w:author="rkbansal" w:date="2020-03-29T22:13:00Z">
        <w:r>
          <w:rPr>
            <w:noProof/>
          </w:rPr>
          <w:lastRenderedPageBreak/>
          <w:drawing>
            <wp:inline distT="0" distB="0" distL="0" distR="0" wp14:anchorId="25345FD0" wp14:editId="654C834E">
              <wp:extent cx="8239125" cy="43529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8239125" cy="4352925"/>
                      </a:xfrm>
                      <a:prstGeom prst="rect">
                        <a:avLst/>
                      </a:prstGeom>
                    </pic:spPr>
                  </pic:pic>
                </a:graphicData>
              </a:graphic>
            </wp:inline>
          </w:drawing>
        </w:r>
      </w:ins>
    </w:p>
    <w:p w14:paraId="18EDEABF" w14:textId="6C37EC4B" w:rsidR="000D70BE" w:rsidRDefault="000D70BE" w:rsidP="000D70BE">
      <w:pPr>
        <w:rPr>
          <w:ins w:id="6629" w:author="rkbansal" w:date="2020-01-09T12:08:00Z"/>
        </w:rPr>
      </w:pPr>
    </w:p>
    <w:p w14:paraId="7A5367F7" w14:textId="3F8F0F22" w:rsidR="000D70BE" w:rsidRDefault="000D70BE">
      <w:pPr>
        <w:pStyle w:val="ListParagraph"/>
        <w:numPr>
          <w:ilvl w:val="0"/>
          <w:numId w:val="74"/>
        </w:numPr>
        <w:rPr>
          <w:ins w:id="6630" w:author="rkbansal" w:date="2020-01-09T12:08:00Z"/>
        </w:rPr>
        <w:pPrChange w:id="6631" w:author="rkbansal" w:date="2020-01-09T12:12:00Z">
          <w:pPr>
            <w:pStyle w:val="ListParagraph"/>
            <w:numPr>
              <w:numId w:val="23"/>
            </w:numPr>
            <w:ind w:hanging="360"/>
          </w:pPr>
        </w:pPrChange>
      </w:pPr>
      <w:ins w:id="6632" w:author="rkbansal" w:date="2020-01-09T12:08:00Z">
        <w:r>
          <w:t xml:space="preserve">Test the </w:t>
        </w:r>
      </w:ins>
      <w:ins w:id="6633" w:author="rkbansal" w:date="2020-03-29T21:50:00Z">
        <w:r w:rsidR="00773D9D">
          <w:t>Project</w:t>
        </w:r>
      </w:ins>
      <w:ins w:id="6634" w:author="rkbansal" w:date="2020-01-09T12:08:00Z">
        <w:r>
          <w:t xml:space="preserve"> Api using JUnit</w:t>
        </w:r>
      </w:ins>
    </w:p>
    <w:p w14:paraId="6CC872FA" w14:textId="5305D77E" w:rsidR="000D70BE" w:rsidRPr="00047E66" w:rsidRDefault="00412667" w:rsidP="000D70BE">
      <w:pPr>
        <w:rPr>
          <w:ins w:id="6635" w:author="rkbansal" w:date="2020-01-09T12:08:00Z"/>
        </w:rPr>
      </w:pPr>
      <w:ins w:id="6636" w:author="rkbansal" w:date="2020-04-11T15:09:00Z">
        <w:r>
          <w:rPr>
            <w:noProof/>
          </w:rPr>
          <w:drawing>
            <wp:inline distT="0" distB="0" distL="0" distR="0" wp14:anchorId="2228DF15" wp14:editId="1502E819">
              <wp:extent cx="9677400" cy="45815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677400" cy="4581525"/>
                      </a:xfrm>
                      <a:prstGeom prst="rect">
                        <a:avLst/>
                      </a:prstGeom>
                    </pic:spPr>
                  </pic:pic>
                </a:graphicData>
              </a:graphic>
            </wp:inline>
          </w:drawing>
        </w:r>
      </w:ins>
    </w:p>
    <w:p w14:paraId="23384981" w14:textId="77777777" w:rsidR="00A0553D" w:rsidRPr="004F63DB" w:rsidRDefault="00A0553D" w:rsidP="00A0553D">
      <w:pPr>
        <w:pStyle w:val="ListParagraph"/>
        <w:numPr>
          <w:ilvl w:val="0"/>
          <w:numId w:val="19"/>
        </w:numPr>
        <w:rPr>
          <w:ins w:id="6637" w:author="rkbansal" w:date="2020-02-25T00:17:00Z"/>
          <w:b/>
        </w:rPr>
      </w:pPr>
      <w:ins w:id="6638" w:author="rkbansal" w:date="2020-02-25T00:17:00Z">
        <w:r>
          <w:t xml:space="preserve">Run </w:t>
        </w:r>
        <w:r w:rsidRPr="00AB54CB">
          <w:t xml:space="preserve">the application as </w:t>
        </w:r>
        <w:r w:rsidRPr="0039683F">
          <w:rPr>
            <w:b/>
          </w:rPr>
          <w:t xml:space="preserve">Spring Boot App </w:t>
        </w:r>
        <w:r w:rsidRPr="0039683F">
          <w:rPr>
            <w:bCs/>
          </w:rPr>
          <w:t>in the following order</w:t>
        </w:r>
      </w:ins>
    </w:p>
    <w:p w14:paraId="4168A923" w14:textId="77777777" w:rsidR="00A0553D" w:rsidRPr="004F63DB" w:rsidRDefault="00A0553D" w:rsidP="00A0553D">
      <w:pPr>
        <w:pStyle w:val="ListParagraph"/>
        <w:numPr>
          <w:ilvl w:val="1"/>
          <w:numId w:val="23"/>
        </w:numPr>
        <w:rPr>
          <w:ins w:id="6639" w:author="rkbansal" w:date="2020-02-25T00:17:00Z"/>
          <w:rFonts w:cs="Consolas"/>
          <w:color w:val="000000"/>
          <w:shd w:val="clear" w:color="auto" w:fill="E8F2FE"/>
        </w:rPr>
      </w:pPr>
      <w:ins w:id="6640" w:author="rkbansal" w:date="2020-02-25T00:17:00Z">
        <w:r w:rsidRPr="004F63DB">
          <w:rPr>
            <w:rFonts w:cs="Consolas"/>
            <w:color w:val="000000"/>
            <w:shd w:val="clear" w:color="auto" w:fill="E8F2FE"/>
          </w:rPr>
          <w:t>EurekaServerApplication</w:t>
        </w:r>
      </w:ins>
    </w:p>
    <w:p w14:paraId="672D844C" w14:textId="3EDDA8B4" w:rsidR="00A0553D" w:rsidRPr="004F63DB" w:rsidRDefault="00A0553D" w:rsidP="00A0553D">
      <w:pPr>
        <w:pStyle w:val="ListParagraph"/>
        <w:numPr>
          <w:ilvl w:val="1"/>
          <w:numId w:val="23"/>
        </w:numPr>
        <w:rPr>
          <w:ins w:id="6641" w:author="rkbansal" w:date="2020-02-25T00:17:00Z"/>
          <w:rFonts w:cs="Consolas"/>
          <w:color w:val="000000"/>
          <w:shd w:val="clear" w:color="auto" w:fill="E8F2FE"/>
        </w:rPr>
      </w:pPr>
      <w:ins w:id="6642" w:author="rkbansal" w:date="2020-02-25T00:17:00Z">
        <w:r w:rsidRPr="004F63DB">
          <w:rPr>
            <w:rFonts w:cs="Consolas"/>
            <w:color w:val="000000"/>
            <w:shd w:val="clear" w:color="auto" w:fill="E8F2FE"/>
          </w:rPr>
          <w:t>UserMgmt</w:t>
        </w:r>
      </w:ins>
      <w:ins w:id="6643" w:author="rkbansal" w:date="2020-02-25T00:42:00Z">
        <w:r w:rsidR="00C57FE3">
          <w:rPr>
            <w:rFonts w:cs="Consolas"/>
            <w:color w:val="000000"/>
            <w:shd w:val="clear" w:color="auto" w:fill="E8F2FE"/>
          </w:rPr>
          <w:t>Rest</w:t>
        </w:r>
      </w:ins>
      <w:ins w:id="6644" w:author="rkbansal" w:date="2020-02-25T00:17:00Z">
        <w:r w:rsidRPr="004F63DB">
          <w:rPr>
            <w:rFonts w:cs="Consolas"/>
            <w:color w:val="000000"/>
            <w:shd w:val="clear" w:color="auto" w:fill="E8F2FE"/>
          </w:rPr>
          <w:t>Application</w:t>
        </w:r>
      </w:ins>
    </w:p>
    <w:p w14:paraId="5839369E" w14:textId="77777777" w:rsidR="00A0553D" w:rsidRPr="004F63DB" w:rsidRDefault="00A0553D" w:rsidP="00A0553D">
      <w:pPr>
        <w:pStyle w:val="ListParagraph"/>
        <w:numPr>
          <w:ilvl w:val="1"/>
          <w:numId w:val="23"/>
        </w:numPr>
        <w:rPr>
          <w:ins w:id="6645" w:author="rkbansal" w:date="2020-02-25T00:17:00Z"/>
          <w:rFonts w:cs="Consolas"/>
          <w:color w:val="000000"/>
          <w:shd w:val="clear" w:color="auto" w:fill="E8F2FE"/>
        </w:rPr>
      </w:pPr>
      <w:ins w:id="6646" w:author="rkbansal" w:date="2020-02-25T00:17:00Z">
        <w:r w:rsidRPr="004F63DB">
          <w:rPr>
            <w:rFonts w:cs="Consolas"/>
            <w:color w:val="000000"/>
            <w:shd w:val="clear" w:color="auto" w:fill="E8F2FE"/>
          </w:rPr>
          <w:t>AuthServiceApplication</w:t>
        </w:r>
      </w:ins>
    </w:p>
    <w:p w14:paraId="25F13187" w14:textId="32D6DEA2" w:rsidR="00A0553D" w:rsidRPr="009D5AC0" w:rsidRDefault="00A0553D" w:rsidP="00A0553D">
      <w:pPr>
        <w:pStyle w:val="ListParagraph"/>
        <w:numPr>
          <w:ilvl w:val="1"/>
          <w:numId w:val="23"/>
        </w:numPr>
        <w:rPr>
          <w:ins w:id="6647" w:author="rkbansal" w:date="2020-02-25T00:18:00Z"/>
          <w:b/>
          <w:rPrChange w:id="6648" w:author="rkbansal" w:date="2020-02-25T00:18:00Z">
            <w:rPr>
              <w:ins w:id="6649" w:author="rkbansal" w:date="2020-02-25T00:18:00Z"/>
              <w:rFonts w:cs="Consolas"/>
              <w:color w:val="000000"/>
              <w:shd w:val="clear" w:color="auto" w:fill="E8F2FE"/>
            </w:rPr>
          </w:rPrChange>
        </w:rPr>
      </w:pPr>
      <w:ins w:id="6650" w:author="rkbansal" w:date="2020-02-25T00:17:00Z">
        <w:r w:rsidRPr="004F63DB">
          <w:rPr>
            <w:rFonts w:cs="Consolas"/>
            <w:color w:val="000000"/>
            <w:shd w:val="clear" w:color="auto" w:fill="E8F2FE"/>
          </w:rPr>
          <w:t>ZuulGatewayApplication</w:t>
        </w:r>
      </w:ins>
    </w:p>
    <w:p w14:paraId="7827B96D" w14:textId="3F85AA65" w:rsidR="009D5AC0" w:rsidRPr="004F63DB" w:rsidRDefault="009D5AC0" w:rsidP="00A0553D">
      <w:pPr>
        <w:pStyle w:val="ListParagraph"/>
        <w:numPr>
          <w:ilvl w:val="1"/>
          <w:numId w:val="23"/>
        </w:numPr>
        <w:rPr>
          <w:ins w:id="6651" w:author="rkbansal" w:date="2020-02-25T00:17:00Z"/>
          <w:b/>
        </w:rPr>
      </w:pPr>
      <w:ins w:id="6652" w:author="rkbansal" w:date="2020-02-25T00:18:00Z">
        <w:r>
          <w:rPr>
            <w:rFonts w:cs="Consolas"/>
            <w:color w:val="000000"/>
            <w:shd w:val="clear" w:color="auto" w:fill="E8F2FE"/>
          </w:rPr>
          <w:t>ProjectM</w:t>
        </w:r>
      </w:ins>
      <w:ins w:id="6653" w:author="rkbansal" w:date="2020-02-25T00:42:00Z">
        <w:r w:rsidR="00C57FE3">
          <w:rPr>
            <w:rFonts w:cs="Consolas"/>
            <w:color w:val="000000"/>
            <w:shd w:val="clear" w:color="auto" w:fill="E8F2FE"/>
          </w:rPr>
          <w:t>gmtRestApplication</w:t>
        </w:r>
      </w:ins>
    </w:p>
    <w:p w14:paraId="3105D1A0" w14:textId="77777777" w:rsidR="00A0553D" w:rsidRPr="000D5012" w:rsidRDefault="00A0553D" w:rsidP="00A0553D">
      <w:pPr>
        <w:pStyle w:val="ListParagraph"/>
        <w:shd w:val="clear" w:color="auto" w:fill="FFFFFF"/>
        <w:spacing w:before="75" w:after="225" w:line="240" w:lineRule="auto"/>
        <w:rPr>
          <w:ins w:id="6654" w:author="rkbansal" w:date="2020-02-25T00:17:00Z"/>
          <w:rFonts w:ascii="Cambria" w:eastAsia="Times New Roman" w:hAnsi="Cambria" w:cs="Times New Roman"/>
          <w:color w:val="222635"/>
          <w:sz w:val="29"/>
          <w:szCs w:val="29"/>
          <w:lang w:eastAsia="en-IN"/>
        </w:rPr>
      </w:pPr>
    </w:p>
    <w:p w14:paraId="4747A8D6" w14:textId="54CE8221" w:rsidR="00A0553D" w:rsidRPr="002B4651" w:rsidRDefault="00A0553D" w:rsidP="00A0553D">
      <w:pPr>
        <w:pStyle w:val="ListParagraph"/>
        <w:numPr>
          <w:ilvl w:val="0"/>
          <w:numId w:val="19"/>
        </w:numPr>
        <w:rPr>
          <w:ins w:id="6655" w:author="rkbansal" w:date="2020-02-25T00:46:00Z"/>
          <w:sz w:val="18"/>
          <w:rPrChange w:id="6656" w:author="rkbansal" w:date="2020-02-25T00:46:00Z">
            <w:rPr>
              <w:ins w:id="6657" w:author="rkbansal" w:date="2020-02-25T00:46:00Z"/>
            </w:rPr>
          </w:rPrChange>
        </w:rPr>
      </w:pPr>
      <w:ins w:id="6658" w:author="rkbansal" w:date="2020-02-25T00:1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11630F59" w14:textId="57D3C4FD" w:rsidR="002B4651" w:rsidRPr="007A6875" w:rsidRDefault="007654AC">
      <w:pPr>
        <w:pStyle w:val="ListParagraph"/>
        <w:rPr>
          <w:ins w:id="6659" w:author="rkbansal" w:date="2020-02-25T00:17:00Z"/>
          <w:sz w:val="18"/>
        </w:rPr>
        <w:pPrChange w:id="6660" w:author="rkbansal" w:date="2020-02-25T00:46:00Z">
          <w:pPr>
            <w:pStyle w:val="ListParagraph"/>
            <w:numPr>
              <w:numId w:val="19"/>
            </w:numPr>
            <w:ind w:hanging="360"/>
          </w:pPr>
        </w:pPrChange>
      </w:pPr>
      <w:ins w:id="6661" w:author="rkbansal" w:date="2020-04-04T21:10:00Z">
        <w:r>
          <w:rPr>
            <w:noProof/>
          </w:rPr>
          <w:lastRenderedPageBreak/>
          <w:drawing>
            <wp:inline distT="0" distB="0" distL="0" distR="0" wp14:anchorId="7238F2A7" wp14:editId="3E587123">
              <wp:extent cx="9779000" cy="438531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9779000" cy="4385310"/>
                      </a:xfrm>
                      <a:prstGeom prst="rect">
                        <a:avLst/>
                      </a:prstGeom>
                    </pic:spPr>
                  </pic:pic>
                </a:graphicData>
              </a:graphic>
            </wp:inline>
          </w:drawing>
        </w:r>
      </w:ins>
    </w:p>
    <w:p w14:paraId="68FC0C44" w14:textId="010B833F" w:rsidR="00247050" w:rsidRDefault="006B269A" w:rsidP="006B269A">
      <w:pPr>
        <w:pStyle w:val="ListParagraph"/>
        <w:numPr>
          <w:ilvl w:val="0"/>
          <w:numId w:val="19"/>
        </w:numPr>
        <w:rPr>
          <w:ins w:id="6662" w:author="rkbansal" w:date="2020-02-25T01:05:00Z"/>
        </w:rPr>
      </w:pPr>
      <w:ins w:id="6663" w:author="rkbansal" w:date="2020-02-25T00:59:00Z">
        <w:r>
          <w:t xml:space="preserve">Testing </w:t>
        </w:r>
      </w:ins>
    </w:p>
    <w:p w14:paraId="31B6C268" w14:textId="3A439917" w:rsidR="00247050" w:rsidRDefault="00247050">
      <w:pPr>
        <w:pStyle w:val="ListParagraph"/>
        <w:numPr>
          <w:ilvl w:val="1"/>
          <w:numId w:val="19"/>
        </w:numPr>
        <w:rPr>
          <w:ins w:id="6664" w:author="rkbansal" w:date="2020-04-23T15:04:00Z"/>
        </w:rPr>
      </w:pPr>
      <w:ins w:id="6665" w:author="rkbansal" w:date="2020-02-25T01:05:00Z">
        <w:r>
          <w:t>Without authentication</w:t>
        </w:r>
      </w:ins>
      <w:ins w:id="6666" w:author="rkbansal" w:date="2020-02-25T01:06:00Z">
        <w:r w:rsidR="001F55B5" w:rsidRPr="001F55B5">
          <w:t xml:space="preserve"> </w:t>
        </w:r>
        <w:r w:rsidR="001F55B5">
          <w:t>means directly hitting the project-mgmt-project running on 5379</w:t>
        </w:r>
      </w:ins>
      <w:ins w:id="6667" w:author="rkbansal" w:date="2020-04-23T15:04:00Z">
        <w:r w:rsidR="00434711">
          <w:t xml:space="preserve"> and getting the details of project based on the status</w:t>
        </w:r>
      </w:ins>
    </w:p>
    <w:p w14:paraId="4E54D043" w14:textId="389BE3C1" w:rsidR="00DF2718" w:rsidRDefault="00DF2718">
      <w:pPr>
        <w:pStyle w:val="ListParagraph"/>
        <w:ind w:left="1440"/>
        <w:rPr>
          <w:ins w:id="6668" w:author="rkbansal" w:date="2020-02-25T01:05:00Z"/>
        </w:rPr>
        <w:pPrChange w:id="6669" w:author="rkbansal" w:date="2020-04-23T15:04:00Z">
          <w:pPr>
            <w:pStyle w:val="ListParagraph"/>
            <w:numPr>
              <w:ilvl w:val="1"/>
              <w:numId w:val="19"/>
            </w:numPr>
            <w:ind w:left="1440" w:hanging="360"/>
          </w:pPr>
        </w:pPrChange>
      </w:pPr>
      <w:ins w:id="6670" w:author="rkbansal" w:date="2020-04-23T15:04:00Z">
        <w:r>
          <w:rPr>
            <w:noProof/>
          </w:rPr>
          <w:drawing>
            <wp:inline distT="0" distB="0" distL="0" distR="0" wp14:anchorId="4F7D2520" wp14:editId="25CDB6B6">
              <wp:extent cx="9779000" cy="40068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779000" cy="4006850"/>
                      </a:xfrm>
                      <a:prstGeom prst="rect">
                        <a:avLst/>
                      </a:prstGeom>
                    </pic:spPr>
                  </pic:pic>
                </a:graphicData>
              </a:graphic>
            </wp:inline>
          </w:drawing>
        </w:r>
      </w:ins>
    </w:p>
    <w:p w14:paraId="1E580699" w14:textId="20B5D147" w:rsidR="00FC6DA0" w:rsidRDefault="00FC6DA0" w:rsidP="00FC6DA0">
      <w:pPr>
        <w:pStyle w:val="ListParagraph"/>
        <w:numPr>
          <w:ilvl w:val="1"/>
          <w:numId w:val="19"/>
        </w:numPr>
        <w:rPr>
          <w:ins w:id="6671" w:author="rkbansal" w:date="2020-04-23T15:06:00Z"/>
        </w:rPr>
      </w:pPr>
      <w:ins w:id="6672" w:author="rkbansal" w:date="2020-04-23T15:06:00Z">
        <w:r>
          <w:t>Without authentication</w:t>
        </w:r>
        <w:r w:rsidRPr="001F55B5">
          <w:t xml:space="preserve"> </w:t>
        </w:r>
        <w:r>
          <w:t xml:space="preserve">means directly hitting the project-mgmt-project running on 5379 and getting the details of project based on the </w:t>
        </w:r>
        <w:r w:rsidR="002B1426">
          <w:t>id</w:t>
        </w:r>
        <w:r w:rsidR="00C72CD8">
          <w:t xml:space="preserve"> but not found</w:t>
        </w:r>
      </w:ins>
    </w:p>
    <w:p w14:paraId="60F47C79" w14:textId="23D60AC7" w:rsidR="00FC6DA0" w:rsidRDefault="006C6DAE">
      <w:pPr>
        <w:pStyle w:val="ListParagraph"/>
        <w:ind w:left="1440"/>
        <w:rPr>
          <w:ins w:id="6673" w:author="rkbansal" w:date="2020-04-23T15:06:00Z"/>
        </w:rPr>
        <w:pPrChange w:id="6674" w:author="rkbansal" w:date="2020-04-23T15:06:00Z">
          <w:pPr>
            <w:pStyle w:val="ListParagraph"/>
            <w:numPr>
              <w:ilvl w:val="1"/>
              <w:numId w:val="19"/>
            </w:numPr>
            <w:ind w:left="1440" w:hanging="360"/>
          </w:pPr>
        </w:pPrChange>
      </w:pPr>
      <w:ins w:id="6675" w:author="rkbansal" w:date="2020-04-23T15:08:00Z">
        <w:r>
          <w:rPr>
            <w:noProof/>
          </w:rPr>
          <w:drawing>
            <wp:inline distT="0" distB="0" distL="0" distR="0" wp14:anchorId="6568455D" wp14:editId="5FA95848">
              <wp:extent cx="9779000" cy="387286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9779000" cy="3872865"/>
                      </a:xfrm>
                      <a:prstGeom prst="rect">
                        <a:avLst/>
                      </a:prstGeom>
                    </pic:spPr>
                  </pic:pic>
                </a:graphicData>
              </a:graphic>
            </wp:inline>
          </w:drawing>
        </w:r>
      </w:ins>
    </w:p>
    <w:p w14:paraId="5753F4B8" w14:textId="778914EB" w:rsidR="00247050" w:rsidRDefault="00247050">
      <w:pPr>
        <w:pStyle w:val="ListParagraph"/>
        <w:numPr>
          <w:ilvl w:val="1"/>
          <w:numId w:val="19"/>
        </w:numPr>
        <w:rPr>
          <w:ins w:id="6676" w:author="rkbansal" w:date="2020-02-25T01:03:00Z"/>
        </w:rPr>
        <w:pPrChange w:id="6677" w:author="rkbansal" w:date="2020-02-25T01:05:00Z">
          <w:pPr>
            <w:pStyle w:val="ListParagraph"/>
            <w:numPr>
              <w:numId w:val="19"/>
            </w:numPr>
            <w:ind w:hanging="360"/>
          </w:pPr>
        </w:pPrChange>
      </w:pPr>
      <w:ins w:id="6678" w:author="rkbansal" w:date="2020-02-25T01:05:00Z">
        <w:r>
          <w:t xml:space="preserve">With authentication means every request to </w:t>
        </w:r>
      </w:ins>
      <w:ins w:id="6679" w:author="rkbansal" w:date="2020-02-25T01:09:00Z">
        <w:r w:rsidR="001F55B5">
          <w:t xml:space="preserve">project-mgmt-service </w:t>
        </w:r>
      </w:ins>
      <w:ins w:id="6680" w:author="rkbansal" w:date="2020-02-25T01:05:00Z">
        <w:r>
          <w:t>microservice will be hit via gateway running 1379</w:t>
        </w:r>
      </w:ins>
    </w:p>
    <w:p w14:paraId="51C11210" w14:textId="76DED6B0" w:rsidR="00247050" w:rsidRDefault="00247050" w:rsidP="00247050">
      <w:pPr>
        <w:pStyle w:val="ListParagraph"/>
        <w:rPr>
          <w:ins w:id="6681" w:author="rkbansal" w:date="2020-02-25T01:04:00Z"/>
          <w:b/>
          <w:sz w:val="28"/>
        </w:rPr>
      </w:pPr>
    </w:p>
    <w:p w14:paraId="5DDF06D6" w14:textId="3F68858C" w:rsidR="00247050" w:rsidRPr="00ED1246" w:rsidRDefault="001F55B5">
      <w:pPr>
        <w:pStyle w:val="ListParagraph"/>
        <w:numPr>
          <w:ilvl w:val="2"/>
          <w:numId w:val="19"/>
        </w:numPr>
        <w:rPr>
          <w:ins w:id="6682" w:author="rkbansal" w:date="2020-02-25T01:10:00Z"/>
          <w:b/>
          <w:sz w:val="28"/>
          <w:rPrChange w:id="6683" w:author="rkbansal" w:date="2020-02-25T01:10:00Z">
            <w:rPr>
              <w:ins w:id="6684" w:author="rkbansal" w:date="2020-02-25T01:10:00Z"/>
            </w:rPr>
          </w:rPrChange>
        </w:rPr>
      </w:pPr>
      <w:ins w:id="6685" w:author="rkbansal" w:date="2020-02-25T01:07:00Z">
        <w:r>
          <w:t xml:space="preserve">with authentication means every request to </w:t>
        </w:r>
      </w:ins>
      <w:ins w:id="6686" w:author="rkbansal" w:date="2020-02-25T01:09:00Z">
        <w:r>
          <w:t>project-mgmt-</w:t>
        </w:r>
      </w:ins>
      <w:ins w:id="6687" w:author="rkbansal" w:date="2020-02-25T01:10:00Z">
        <w:r>
          <w:t>service</w:t>
        </w:r>
      </w:ins>
      <w:ins w:id="6688" w:author="rkbansal" w:date="2020-02-25T01:07:00Z">
        <w:r>
          <w:t xml:space="preserve"> microservice will be hit via gateway running</w:t>
        </w:r>
      </w:ins>
      <w:ins w:id="6689" w:author="rkbansal" w:date="2020-04-04T21:18:00Z">
        <w:r w:rsidR="00716CEC">
          <w:t xml:space="preserve"> on</w:t>
        </w:r>
      </w:ins>
      <w:ins w:id="6690" w:author="rkbansal" w:date="2020-02-25T01:07:00Z">
        <w:r>
          <w:t xml:space="preserve"> 1379</w:t>
        </w:r>
      </w:ins>
    </w:p>
    <w:p w14:paraId="3BB7D837" w14:textId="031B5A62" w:rsidR="00ED1246" w:rsidRPr="001C387C" w:rsidRDefault="00CF518B" w:rsidP="00ED1246">
      <w:pPr>
        <w:pStyle w:val="ListParagraph"/>
        <w:numPr>
          <w:ilvl w:val="3"/>
          <w:numId w:val="19"/>
        </w:numPr>
        <w:rPr>
          <w:ins w:id="6691" w:author="rkbansal" w:date="2020-02-25T01:15:00Z"/>
          <w:b/>
          <w:sz w:val="28"/>
          <w:rPrChange w:id="6692" w:author="rkbansal" w:date="2020-02-25T01:15:00Z">
            <w:rPr>
              <w:ins w:id="6693" w:author="rkbansal" w:date="2020-02-25T01:15:00Z"/>
            </w:rPr>
          </w:rPrChange>
        </w:rPr>
      </w:pPr>
      <w:ins w:id="6694" w:author="rkbansal" w:date="2020-02-25T01:13:00Z">
        <w:r>
          <w:lastRenderedPageBreak/>
          <w:t xml:space="preserve">getting project details with status “A” but </w:t>
        </w:r>
      </w:ins>
      <w:ins w:id="6695" w:author="rkbansal" w:date="2020-02-25T01:10:00Z">
        <w:r w:rsidR="00ED1246">
          <w:t>without token</w:t>
        </w:r>
      </w:ins>
      <w:ins w:id="6696" w:author="rkbansal" w:date="2020-02-25T01:11:00Z">
        <w:r>
          <w:t xml:space="preserve"> means no </w:t>
        </w:r>
      </w:ins>
      <w:ins w:id="6697" w:author="rkbansal" w:date="2020-02-25T01:13:00Z">
        <w:r>
          <w:t>authorization code(Bearer token) in the header</w:t>
        </w:r>
      </w:ins>
      <w:ins w:id="6698" w:author="rkbansal" w:date="2020-02-25T01:14:00Z">
        <w:r>
          <w:t xml:space="preserve"> will give the error.</w:t>
        </w:r>
      </w:ins>
    </w:p>
    <w:p w14:paraId="4B67093D" w14:textId="7B6F1F56" w:rsidR="001C387C" w:rsidRPr="001C387C" w:rsidRDefault="00957C11">
      <w:pPr>
        <w:pStyle w:val="ListParagraph"/>
        <w:ind w:left="2160"/>
        <w:rPr>
          <w:ins w:id="6699" w:author="rkbansal" w:date="2020-02-25T01:15:00Z"/>
          <w:b/>
          <w:sz w:val="28"/>
          <w:rPrChange w:id="6700" w:author="rkbansal" w:date="2020-02-25T01:15:00Z">
            <w:rPr>
              <w:ins w:id="6701" w:author="rkbansal" w:date="2020-02-25T01:15:00Z"/>
            </w:rPr>
          </w:rPrChange>
        </w:rPr>
        <w:pPrChange w:id="6702" w:author="rkbansal" w:date="2020-02-25T01:15:00Z">
          <w:pPr>
            <w:pStyle w:val="ListParagraph"/>
            <w:numPr>
              <w:ilvl w:val="3"/>
              <w:numId w:val="19"/>
            </w:numPr>
            <w:ind w:left="2880" w:hanging="360"/>
          </w:pPr>
        </w:pPrChange>
      </w:pPr>
      <w:ins w:id="6703" w:author="rkbansal" w:date="2020-04-04T21:14:00Z">
        <w:r>
          <w:rPr>
            <w:noProof/>
          </w:rPr>
          <w:drawing>
            <wp:inline distT="0" distB="0" distL="0" distR="0" wp14:anchorId="71122DC9" wp14:editId="7002BC05">
              <wp:extent cx="9779000" cy="327977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9779000" cy="3279775"/>
                      </a:xfrm>
                      <a:prstGeom prst="rect">
                        <a:avLst/>
                      </a:prstGeom>
                    </pic:spPr>
                  </pic:pic>
                </a:graphicData>
              </a:graphic>
            </wp:inline>
          </w:drawing>
        </w:r>
      </w:ins>
    </w:p>
    <w:p w14:paraId="0404C259" w14:textId="77777777" w:rsidR="001C387C" w:rsidRPr="001C387C" w:rsidRDefault="001C387C">
      <w:pPr>
        <w:rPr>
          <w:ins w:id="6704" w:author="rkbansal" w:date="2020-02-25T01:13:00Z"/>
          <w:b/>
          <w:sz w:val="28"/>
          <w:rPrChange w:id="6705" w:author="rkbansal" w:date="2020-02-25T01:15:00Z">
            <w:rPr>
              <w:ins w:id="6706" w:author="rkbansal" w:date="2020-02-25T01:13:00Z"/>
            </w:rPr>
          </w:rPrChange>
        </w:rPr>
        <w:pPrChange w:id="6707" w:author="rkbansal" w:date="2020-02-25T01:15:00Z">
          <w:pPr>
            <w:pStyle w:val="ListParagraph"/>
            <w:numPr>
              <w:ilvl w:val="3"/>
              <w:numId w:val="19"/>
            </w:numPr>
            <w:ind w:left="2880" w:hanging="360"/>
          </w:pPr>
        </w:pPrChange>
      </w:pPr>
    </w:p>
    <w:p w14:paraId="1F6A1CC6" w14:textId="0B422B28" w:rsidR="00CF518B" w:rsidRPr="00511C1C" w:rsidRDefault="001A10DD" w:rsidP="001A10DD">
      <w:pPr>
        <w:pStyle w:val="ListParagraph"/>
        <w:numPr>
          <w:ilvl w:val="0"/>
          <w:numId w:val="78"/>
        </w:numPr>
        <w:rPr>
          <w:ins w:id="6708" w:author="rkbansal" w:date="2020-02-25T01:18:00Z"/>
          <w:b/>
          <w:sz w:val="28"/>
          <w:rPrChange w:id="6709" w:author="rkbansal" w:date="2020-02-25T01:18:00Z">
            <w:rPr>
              <w:ins w:id="6710" w:author="rkbansal" w:date="2020-02-25T01:18:00Z"/>
            </w:rPr>
          </w:rPrChange>
        </w:rPr>
      </w:pPr>
      <w:ins w:id="6711" w:author="rkbansal" w:date="2020-02-25T01:17:00Z">
        <w:r>
          <w:t>getting project details with status “A” but with token means authorization code(Bearer token) in the header wil</w:t>
        </w:r>
      </w:ins>
      <w:ins w:id="6712" w:author="rkbansal" w:date="2020-02-25T01:18:00Z">
        <w:r>
          <w:t>l be provided using authentication service</w:t>
        </w:r>
      </w:ins>
    </w:p>
    <w:p w14:paraId="047E46D2" w14:textId="0F291E29" w:rsidR="00511C1C" w:rsidRDefault="0007589A">
      <w:pPr>
        <w:pStyle w:val="ListParagraph"/>
        <w:numPr>
          <w:ilvl w:val="0"/>
          <w:numId w:val="79"/>
        </w:numPr>
        <w:ind w:left="3192" w:hanging="357"/>
        <w:rPr>
          <w:ins w:id="6713" w:author="rkbansal" w:date="2020-02-25T01:25:00Z"/>
          <w:b/>
          <w:sz w:val="28"/>
        </w:rPr>
        <w:pPrChange w:id="6714" w:author="rkbansal" w:date="2020-04-23T15:05:00Z">
          <w:pPr>
            <w:pStyle w:val="ListParagraph"/>
            <w:numPr>
              <w:numId w:val="79"/>
            </w:numPr>
            <w:ind w:left="3960" w:hanging="360"/>
          </w:pPr>
        </w:pPrChange>
      </w:pPr>
      <w:ins w:id="6715" w:author="rkbansal" w:date="2020-04-04T21:20:00Z">
        <w:r>
          <w:rPr>
            <w:noProof/>
          </w:rPr>
          <w:drawing>
            <wp:anchor distT="0" distB="0" distL="114300" distR="114300" simplePos="0" relativeHeight="251664384" behindDoc="0" locked="0" layoutInCell="1" allowOverlap="1" wp14:anchorId="25B075F6" wp14:editId="7822FE59">
              <wp:simplePos x="0" y="0"/>
              <wp:positionH relativeFrom="margin">
                <wp:align>right</wp:align>
              </wp:positionH>
              <wp:positionV relativeFrom="paragraph">
                <wp:posOffset>220345</wp:posOffset>
              </wp:positionV>
              <wp:extent cx="7705725" cy="4773295"/>
              <wp:effectExtent l="0" t="0" r="9525" b="8255"/>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7705725" cy="4773295"/>
                      </a:xfrm>
                      <a:prstGeom prst="rect">
                        <a:avLst/>
                      </a:prstGeom>
                    </pic:spPr>
                  </pic:pic>
                </a:graphicData>
              </a:graphic>
              <wp14:sizeRelH relativeFrom="page">
                <wp14:pctWidth>0</wp14:pctWidth>
              </wp14:sizeRelH>
              <wp14:sizeRelV relativeFrom="page">
                <wp14:pctHeight>0</wp14:pctHeight>
              </wp14:sizeRelV>
            </wp:anchor>
          </w:drawing>
        </w:r>
      </w:ins>
      <w:ins w:id="6716" w:author="rkbansal" w:date="2020-02-25T01:19:00Z">
        <w:r w:rsidR="00511C1C">
          <w:rPr>
            <w:b/>
            <w:sz w:val="28"/>
          </w:rPr>
          <w:t xml:space="preserve">To get authentication code </w:t>
        </w:r>
      </w:ins>
      <w:ins w:id="6717" w:author="rkbansal" w:date="2020-04-04T21:20:00Z">
        <w:r w:rsidR="00BD4EDA">
          <w:rPr>
            <w:b/>
            <w:sz w:val="28"/>
          </w:rPr>
          <w:t xml:space="preserve">in response header </w:t>
        </w:r>
      </w:ins>
      <w:ins w:id="6718" w:author="rkbansal" w:date="2020-02-25T01:19:00Z">
        <w:r w:rsidR="00511C1C">
          <w:rPr>
            <w:b/>
            <w:sz w:val="28"/>
          </w:rPr>
          <w:t>using authentication service</w:t>
        </w:r>
      </w:ins>
    </w:p>
    <w:p w14:paraId="5D335295" w14:textId="78BD3F0F" w:rsidR="00D76B85" w:rsidRDefault="00D76B85">
      <w:pPr>
        <w:pStyle w:val="ListParagraph"/>
        <w:ind w:left="3960"/>
        <w:rPr>
          <w:ins w:id="6719" w:author="rkbansal" w:date="2020-02-25T01:19:00Z"/>
          <w:b/>
          <w:sz w:val="28"/>
        </w:rPr>
        <w:pPrChange w:id="6720" w:author="rkbansal" w:date="2020-02-25T01:25:00Z">
          <w:pPr>
            <w:pStyle w:val="ListParagraph"/>
            <w:numPr>
              <w:numId w:val="79"/>
            </w:numPr>
            <w:ind w:left="3960" w:hanging="360"/>
          </w:pPr>
        </w:pPrChange>
      </w:pPr>
    </w:p>
    <w:p w14:paraId="62264943" w14:textId="04A9E24C" w:rsidR="00D76B85" w:rsidRPr="001A0DFC" w:rsidRDefault="0007589A">
      <w:pPr>
        <w:pStyle w:val="ListParagraph"/>
        <w:numPr>
          <w:ilvl w:val="0"/>
          <w:numId w:val="79"/>
        </w:numPr>
        <w:ind w:left="3192" w:hanging="357"/>
        <w:rPr>
          <w:ins w:id="6721" w:author="rkbansal" w:date="2020-02-25T01:32:00Z"/>
          <w:b/>
          <w:sz w:val="28"/>
          <w:rPrChange w:id="6722" w:author="rkbansal" w:date="2020-02-25T01:32:00Z">
            <w:rPr>
              <w:ins w:id="6723" w:author="rkbansal" w:date="2020-02-25T01:32:00Z"/>
            </w:rPr>
          </w:rPrChange>
        </w:rPr>
        <w:pPrChange w:id="6724" w:author="rkbansal" w:date="2020-04-23T15:05:00Z">
          <w:pPr>
            <w:pStyle w:val="ListParagraph"/>
            <w:numPr>
              <w:numId w:val="79"/>
            </w:numPr>
            <w:ind w:left="3960" w:hanging="360"/>
          </w:pPr>
        </w:pPrChange>
      </w:pPr>
      <w:ins w:id="6725" w:author="rkbansal" w:date="2020-04-04T21:22:00Z">
        <w:r>
          <w:rPr>
            <w:noProof/>
          </w:rPr>
          <w:lastRenderedPageBreak/>
          <w:drawing>
            <wp:anchor distT="0" distB="0" distL="114300" distR="114300" simplePos="0" relativeHeight="251665408" behindDoc="0" locked="0" layoutInCell="1" allowOverlap="1" wp14:anchorId="16CF3313" wp14:editId="1E67C07B">
              <wp:simplePos x="0" y="0"/>
              <wp:positionH relativeFrom="column">
                <wp:posOffset>2082800</wp:posOffset>
              </wp:positionH>
              <wp:positionV relativeFrom="paragraph">
                <wp:posOffset>400685</wp:posOffset>
              </wp:positionV>
              <wp:extent cx="8150225" cy="4296410"/>
              <wp:effectExtent l="0" t="0" r="3175" b="889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8150225" cy="4296410"/>
                      </a:xfrm>
                      <a:prstGeom prst="rect">
                        <a:avLst/>
                      </a:prstGeom>
                    </pic:spPr>
                  </pic:pic>
                </a:graphicData>
              </a:graphic>
              <wp14:sizeRelH relativeFrom="page">
                <wp14:pctWidth>0</wp14:pctWidth>
              </wp14:sizeRelH>
              <wp14:sizeRelV relativeFrom="page">
                <wp14:pctHeight>0</wp14:pctHeight>
              </wp14:sizeRelV>
            </wp:anchor>
          </w:drawing>
        </w:r>
      </w:ins>
      <w:ins w:id="6726" w:author="rkbansal" w:date="2020-02-25T01:26:00Z">
        <w:r w:rsidR="00D76B85">
          <w:rPr>
            <w:b/>
            <w:sz w:val="28"/>
          </w:rPr>
          <w:t>Now hit the proje</w:t>
        </w:r>
      </w:ins>
      <w:ins w:id="6727" w:author="rkbansal" w:date="2020-02-26T20:34:00Z">
        <w:r w:rsidR="00683812">
          <w:rPr>
            <w:b/>
            <w:sz w:val="28"/>
          </w:rPr>
          <w:t>c</w:t>
        </w:r>
      </w:ins>
      <w:ins w:id="6728" w:author="rkbansal" w:date="2020-02-25T01:26:00Z">
        <w:r w:rsidR="00D76B85">
          <w:rPr>
            <w:b/>
            <w:sz w:val="28"/>
          </w:rPr>
          <w:t>t</w:t>
        </w:r>
      </w:ins>
      <w:ins w:id="6729" w:author="rkbansal" w:date="2020-02-25T01:27:00Z">
        <w:r w:rsidR="00D76B85">
          <w:rPr>
            <w:b/>
            <w:sz w:val="28"/>
          </w:rPr>
          <w:t xml:space="preserve">-mgmt-service to </w:t>
        </w:r>
        <w:r w:rsidR="00D76B85">
          <w:t xml:space="preserve">get project details with status “A” </w:t>
        </w:r>
      </w:ins>
      <w:ins w:id="6730" w:author="rkbansal" w:date="2020-02-25T01:32:00Z">
        <w:r w:rsidR="001A0DFC">
          <w:t>by providing the</w:t>
        </w:r>
      </w:ins>
      <w:ins w:id="6731" w:author="rkbansal" w:date="2020-02-25T01:27:00Z">
        <w:r w:rsidR="00D76B85">
          <w:t xml:space="preserve"> token means authorization code(Bearer token) in the header</w:t>
        </w:r>
      </w:ins>
      <w:ins w:id="6732" w:author="rkbansal" w:date="2020-02-25T01:30:00Z">
        <w:r w:rsidR="00A775D7">
          <w:t xml:space="preserve"> received in above step</w:t>
        </w:r>
      </w:ins>
    </w:p>
    <w:p w14:paraId="351050D1" w14:textId="6CD00DAF" w:rsidR="001A0DFC" w:rsidRPr="00A775D7" w:rsidRDefault="001A0DFC">
      <w:pPr>
        <w:pStyle w:val="ListParagraph"/>
        <w:ind w:left="3960"/>
        <w:rPr>
          <w:ins w:id="6733" w:author="rkbansal" w:date="2020-02-25T01:30:00Z"/>
          <w:b/>
          <w:sz w:val="28"/>
          <w:rPrChange w:id="6734" w:author="rkbansal" w:date="2020-02-25T01:30:00Z">
            <w:rPr>
              <w:ins w:id="6735" w:author="rkbansal" w:date="2020-02-25T01:30:00Z"/>
            </w:rPr>
          </w:rPrChange>
        </w:rPr>
        <w:pPrChange w:id="6736" w:author="rkbansal" w:date="2020-02-25T01:32:00Z">
          <w:pPr>
            <w:pStyle w:val="ListParagraph"/>
            <w:numPr>
              <w:numId w:val="79"/>
            </w:numPr>
            <w:ind w:left="3960" w:hanging="360"/>
          </w:pPr>
        </w:pPrChange>
      </w:pPr>
    </w:p>
    <w:p w14:paraId="557DE859" w14:textId="77777777" w:rsidR="00A775D7" w:rsidRPr="00ED1246" w:rsidRDefault="00A775D7">
      <w:pPr>
        <w:pStyle w:val="ListParagraph"/>
        <w:ind w:left="3960"/>
        <w:rPr>
          <w:ins w:id="6737" w:author="rkbansal" w:date="2020-02-25T01:10:00Z"/>
          <w:b/>
          <w:sz w:val="28"/>
          <w:rPrChange w:id="6738" w:author="rkbansal" w:date="2020-02-25T01:10:00Z">
            <w:rPr>
              <w:ins w:id="6739" w:author="rkbansal" w:date="2020-02-25T01:10:00Z"/>
            </w:rPr>
          </w:rPrChange>
        </w:rPr>
        <w:pPrChange w:id="6740" w:author="rkbansal" w:date="2020-02-25T01:30:00Z">
          <w:pPr>
            <w:pStyle w:val="ListParagraph"/>
            <w:numPr>
              <w:ilvl w:val="3"/>
              <w:numId w:val="19"/>
            </w:numPr>
            <w:ind w:left="2880" w:hanging="360"/>
          </w:pPr>
        </w:pPrChange>
      </w:pPr>
    </w:p>
    <w:p w14:paraId="1CF6CF7F" w14:textId="77777777" w:rsidR="00ED1246" w:rsidRDefault="00ED1246">
      <w:pPr>
        <w:pStyle w:val="ListParagraph"/>
        <w:ind w:left="2880"/>
        <w:rPr>
          <w:ins w:id="6741" w:author="rkbansal" w:date="2020-02-25T01:04:00Z"/>
          <w:b/>
          <w:sz w:val="28"/>
        </w:rPr>
        <w:pPrChange w:id="6742" w:author="rkbansal" w:date="2020-02-25T01:10:00Z">
          <w:pPr>
            <w:pStyle w:val="ListParagraph"/>
          </w:pPr>
        </w:pPrChange>
      </w:pPr>
    </w:p>
    <w:p w14:paraId="6B9CFDEB" w14:textId="77777777" w:rsidR="00247050" w:rsidRDefault="00247050" w:rsidP="00247050">
      <w:pPr>
        <w:pStyle w:val="ListParagraph"/>
        <w:rPr>
          <w:ins w:id="6743" w:author="rkbansal" w:date="2020-02-25T01:04:00Z"/>
          <w:b/>
          <w:sz w:val="28"/>
        </w:rPr>
      </w:pPr>
    </w:p>
    <w:p w14:paraId="7F667FF1" w14:textId="39932E17" w:rsidR="00247050" w:rsidRPr="00247050" w:rsidRDefault="00247050">
      <w:pPr>
        <w:pStyle w:val="ListParagraph"/>
        <w:rPr>
          <w:ins w:id="6744" w:author="rkbansal" w:date="2020-02-25T01:02:00Z"/>
          <w:rPrChange w:id="6745" w:author="rkbansal" w:date="2020-02-25T01:03:00Z">
            <w:rPr>
              <w:ins w:id="6746" w:author="rkbansal" w:date="2020-02-25T01:02:00Z"/>
              <w:rFonts w:eastAsiaTheme="majorEastAsia" w:cstheme="majorBidi"/>
              <w:color w:val="2F5496" w:themeColor="accent1" w:themeShade="BF"/>
              <w:szCs w:val="26"/>
            </w:rPr>
          </w:rPrChange>
        </w:rPr>
        <w:pPrChange w:id="6747" w:author="rkbansal" w:date="2020-02-25T01:03:00Z">
          <w:pPr/>
        </w:pPrChange>
      </w:pPr>
      <w:ins w:id="6748" w:author="rkbansal" w:date="2020-02-25T01:02:00Z">
        <w:r w:rsidRPr="00247050">
          <w:rPr>
            <w:b/>
            <w:sz w:val="28"/>
            <w:rPrChange w:id="6749" w:author="rkbansal" w:date="2020-02-25T01:03:00Z">
              <w:rPr/>
            </w:rPrChange>
          </w:rPr>
          <w:br w:type="page"/>
        </w:r>
      </w:ins>
    </w:p>
    <w:p w14:paraId="38186FDF" w14:textId="1FD13AE8" w:rsidR="006A39B1" w:rsidRDefault="00C62AC7" w:rsidP="00C62AC7">
      <w:pPr>
        <w:pStyle w:val="Heading2"/>
        <w:rPr>
          <w:rFonts w:ascii="Georgia" w:hAnsi="Georgia"/>
          <w:b/>
          <w:sz w:val="28"/>
        </w:rPr>
      </w:pPr>
      <w:del w:id="6750" w:author="rkbansal" w:date="2020-01-09T12:08:00Z">
        <w:r w:rsidRPr="00981242" w:rsidDel="003759CB">
          <w:rPr>
            <w:rFonts w:ascii="Georgia" w:hAnsi="Georgia"/>
            <w:b/>
            <w:sz w:val="28"/>
          </w:rPr>
          <w:lastRenderedPageBreak/>
          <w:delText>Member</w:delText>
        </w:r>
      </w:del>
      <w:ins w:id="6751" w:author="rkbansal" w:date="2020-01-09T12:08:00Z">
        <w:r w:rsidR="003759CB">
          <w:rPr>
            <w:rFonts w:ascii="Georgia" w:hAnsi="Georgia"/>
            <w:b/>
            <w:sz w:val="28"/>
          </w:rPr>
          <w:t>People</w:t>
        </w:r>
      </w:ins>
      <w:r w:rsidRPr="00981242">
        <w:rPr>
          <w:rFonts w:ascii="Georgia" w:hAnsi="Georgia"/>
          <w:b/>
          <w:sz w:val="28"/>
        </w:rPr>
        <w:t>-Mgmt-Service</w:t>
      </w:r>
    </w:p>
    <w:p w14:paraId="051D902A" w14:textId="0F725CD5" w:rsidR="00F34A00" w:rsidRDefault="00C801D8" w:rsidP="00C801D8">
      <w:r>
        <w:t xml:space="preserve">Create the member-mgmt-service application </w:t>
      </w:r>
      <w:r w:rsidR="00F34A00">
        <w:t>as microservice with the following functionalities:</w:t>
      </w:r>
    </w:p>
    <w:p w14:paraId="74338D3F" w14:textId="55D9855A" w:rsidR="00FC7C32" w:rsidRPr="00FC7C32" w:rsidRDefault="006810F3">
      <w:pPr>
        <w:ind w:left="360"/>
        <w:pPrChange w:id="6752" w:author="rkbansal" w:date="2020-04-19T23:41:00Z">
          <w:pPr>
            <w:pStyle w:val="ListParagraph"/>
            <w:numPr>
              <w:numId w:val="22"/>
            </w:numPr>
            <w:ind w:hanging="360"/>
          </w:pPr>
        </w:pPrChange>
      </w:pPr>
      <w:ins w:id="6753" w:author="rkbansal" w:date="2020-04-19T23:41:00Z">
        <w:r>
          <w:t xml:space="preserve">1. </w:t>
        </w:r>
      </w:ins>
      <w:r w:rsidR="002F4616" w:rsidRPr="00FC7C32">
        <w:t>Create the member</w:t>
      </w:r>
      <w:r w:rsidR="006432B0">
        <w:t>:</w:t>
      </w:r>
    </w:p>
    <w:p w14:paraId="3160218F" w14:textId="267867D1" w:rsidR="002F4616" w:rsidRDefault="00FC7C32" w:rsidP="00FC7C32">
      <w:pPr>
        <w:pStyle w:val="ListParagraph"/>
      </w:pPr>
      <w:r>
        <w:t>While creating member</w:t>
      </w:r>
      <w:r w:rsidR="0041603C">
        <w:t xml:space="preserve">, it will call dependent microservice: </w:t>
      </w:r>
      <w:r w:rsidR="0041603C" w:rsidRPr="0041603C">
        <w:rPr>
          <w:b/>
        </w:rPr>
        <w:t>user-mgmt-service</w:t>
      </w:r>
      <w:r w:rsidR="0041603C">
        <w:t xml:space="preserve"> to create the user credentials</w:t>
      </w:r>
      <w:r>
        <w:t>/information</w:t>
      </w:r>
      <w:r w:rsidR="0041603C">
        <w:t xml:space="preserve"> for every member so that member would</w:t>
      </w:r>
      <w:r>
        <w:t xml:space="preserve"> be able to login into the BJJD application with his details)</w:t>
      </w:r>
    </w:p>
    <w:p w14:paraId="4EB6B94C" w14:textId="2C3FC313" w:rsidR="002F4616" w:rsidRDefault="006810F3">
      <w:pPr>
        <w:ind w:left="360"/>
        <w:pPrChange w:id="6754" w:author="rkbansal" w:date="2020-04-19T23:41:00Z">
          <w:pPr>
            <w:pStyle w:val="ListParagraph"/>
            <w:numPr>
              <w:numId w:val="22"/>
            </w:numPr>
            <w:ind w:hanging="360"/>
          </w:pPr>
        </w:pPrChange>
      </w:pPr>
      <w:ins w:id="6755" w:author="rkbansal" w:date="2020-04-19T23:41:00Z">
        <w:r>
          <w:t>2</w:t>
        </w:r>
      </w:ins>
      <w:ins w:id="6756" w:author="rkbansal" w:date="2020-04-19T23:42:00Z">
        <w:r>
          <w:t xml:space="preserve">. </w:t>
        </w:r>
      </w:ins>
      <w:r w:rsidR="002F4616">
        <w:t>Update the member</w:t>
      </w:r>
    </w:p>
    <w:p w14:paraId="6936FF80" w14:textId="63433F93" w:rsidR="002F4616" w:rsidRDefault="006810F3">
      <w:pPr>
        <w:ind w:left="360"/>
        <w:pPrChange w:id="6757" w:author="rkbansal" w:date="2020-04-19T23:43:00Z">
          <w:pPr>
            <w:pStyle w:val="ListParagraph"/>
            <w:numPr>
              <w:numId w:val="22"/>
            </w:numPr>
            <w:ind w:hanging="360"/>
          </w:pPr>
        </w:pPrChange>
      </w:pPr>
      <w:ins w:id="6758" w:author="rkbansal" w:date="2020-04-19T23:43:00Z">
        <w:r>
          <w:t xml:space="preserve">3. </w:t>
        </w:r>
      </w:ins>
      <w:r w:rsidR="002F4616">
        <w:t>Get the list of all the members</w:t>
      </w:r>
    </w:p>
    <w:p w14:paraId="32C4DF89" w14:textId="0C6010A0" w:rsidR="002F4616" w:rsidRDefault="006810F3">
      <w:pPr>
        <w:ind w:left="360"/>
        <w:pPrChange w:id="6759" w:author="rkbansal" w:date="2020-04-19T23:43:00Z">
          <w:pPr>
            <w:pStyle w:val="ListParagraph"/>
            <w:numPr>
              <w:numId w:val="22"/>
            </w:numPr>
            <w:ind w:hanging="360"/>
          </w:pPr>
        </w:pPrChange>
      </w:pPr>
      <w:ins w:id="6760" w:author="rkbansal" w:date="2020-04-19T23:43:00Z">
        <w:r>
          <w:t>4.</w:t>
        </w:r>
      </w:ins>
      <w:r w:rsidR="002F4616">
        <w:t>Delete the member</w:t>
      </w:r>
    </w:p>
    <w:p w14:paraId="0B4AEFDF" w14:textId="7B65A398" w:rsidR="002F4616" w:rsidRDefault="006810F3">
      <w:pPr>
        <w:ind w:left="360"/>
        <w:pPrChange w:id="6761" w:author="rkbansal" w:date="2020-04-19T23:43:00Z">
          <w:pPr>
            <w:pStyle w:val="ListParagraph"/>
            <w:numPr>
              <w:numId w:val="22"/>
            </w:numPr>
            <w:ind w:hanging="360"/>
          </w:pPr>
        </w:pPrChange>
      </w:pPr>
      <w:ins w:id="6762" w:author="rkbansal" w:date="2020-04-19T23:43:00Z">
        <w:r>
          <w:t>5.</w:t>
        </w:r>
      </w:ins>
      <w:r w:rsidR="002F4616">
        <w:t>Get the member details</w:t>
      </w:r>
    </w:p>
    <w:p w14:paraId="6DD1D56A" w14:textId="4F312B97" w:rsidR="00FC7C32" w:rsidRDefault="002F4616" w:rsidP="0041603C">
      <w:pPr>
        <w:pStyle w:val="ListParagraph"/>
        <w:numPr>
          <w:ilvl w:val="0"/>
          <w:numId w:val="22"/>
        </w:numPr>
      </w:pPr>
      <w:r>
        <w:t>Check the member exists</w:t>
      </w:r>
      <w:r w:rsidR="006432B0">
        <w:t>:</w:t>
      </w:r>
    </w:p>
    <w:p w14:paraId="4F272B5D" w14:textId="684D26D6" w:rsidR="0041603C" w:rsidRDefault="00FC7C32" w:rsidP="00FC7C32">
      <w:pPr>
        <w:pStyle w:val="ListParagraph"/>
        <w:rPr>
          <w:ins w:id="6763" w:author="rkbansal" w:date="2020-04-19T23:51:00Z"/>
        </w:rPr>
      </w:pPr>
      <w:r>
        <w:t xml:space="preserve">this method would be invoked from </w:t>
      </w:r>
      <w:r w:rsidRPr="00C06C47">
        <w:rPr>
          <w:b/>
        </w:rPr>
        <w:t>expense-mgmt-service</w:t>
      </w:r>
      <w:r>
        <w:t xml:space="preserve"> and </w:t>
      </w:r>
      <w:r w:rsidRPr="00C06C47">
        <w:rPr>
          <w:b/>
        </w:rPr>
        <w:t>donation-mgmt-service</w:t>
      </w:r>
      <w:r>
        <w:t xml:space="preserve"> to check the member exists or not.</w:t>
      </w:r>
    </w:p>
    <w:p w14:paraId="748DD667" w14:textId="43E3A060" w:rsidR="00133130" w:rsidRDefault="00133130" w:rsidP="00133130">
      <w:pPr>
        <w:rPr>
          <w:ins w:id="6764" w:author="rkbansal" w:date="2020-04-19T23:54:00Z"/>
        </w:rPr>
      </w:pPr>
      <w:ins w:id="6765" w:author="rkbansal" w:date="2020-04-19T23:51:00Z">
        <w:r>
          <w:t>In this microservice, we will create</w:t>
        </w:r>
      </w:ins>
      <w:ins w:id="6766" w:author="rkbansal" w:date="2020-04-19T23:53:00Z">
        <w:r>
          <w:t xml:space="preserve"> parent class </w:t>
        </w:r>
      </w:ins>
      <w:ins w:id="6767" w:author="rkbansal" w:date="2020-04-19T23:54:00Z">
        <w:r>
          <w:t>P</w:t>
        </w:r>
      </w:ins>
      <w:ins w:id="6768" w:author="rkbansal" w:date="2020-04-19T23:53:00Z">
        <w:r>
          <w:t>erson ha</w:t>
        </w:r>
      </w:ins>
      <w:ins w:id="6769" w:author="rkbansal" w:date="2020-04-19T23:54:00Z">
        <w:r>
          <w:t>ving three subclasses Member, Sevadar and Devotee:</w:t>
        </w:r>
      </w:ins>
    </w:p>
    <w:p w14:paraId="0E8C5287" w14:textId="0CF4CD59" w:rsidR="00B66C98" w:rsidRDefault="00003037">
      <w:pPr>
        <w:pPrChange w:id="6770" w:author="rkbansal" w:date="2020-04-19T23:51:00Z">
          <w:pPr>
            <w:pStyle w:val="ListParagraph"/>
          </w:pPr>
        </w:pPrChange>
      </w:pPr>
      <w:ins w:id="6771" w:author="rkbansal" w:date="2020-04-21T17:50:00Z">
        <w:r>
          <w:rPr>
            <w:noProof/>
          </w:rPr>
          <w:drawing>
            <wp:inline distT="0" distB="0" distL="0" distR="0" wp14:anchorId="2676995D" wp14:editId="2A339CC3">
              <wp:extent cx="9779000" cy="669226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9779000" cy="6692265"/>
                      </a:xfrm>
                      <a:prstGeom prst="rect">
                        <a:avLst/>
                      </a:prstGeom>
                    </pic:spPr>
                  </pic:pic>
                </a:graphicData>
              </a:graphic>
            </wp:inline>
          </w:drawing>
        </w:r>
      </w:ins>
    </w:p>
    <w:p w14:paraId="4B8177DB" w14:textId="4D8FC3DB" w:rsidR="00C801D8" w:rsidRDefault="00F34A00" w:rsidP="00C801D8">
      <w:pPr>
        <w:rPr>
          <w:ins w:id="6772" w:author="rkbansal" w:date="2020-04-19T23:37:00Z"/>
        </w:rPr>
      </w:pPr>
      <w:r>
        <w:t>A</w:t>
      </w:r>
      <w:r w:rsidR="00C801D8">
        <w:t>fter that made the following changes:</w:t>
      </w:r>
    </w:p>
    <w:p w14:paraId="39355E9F" w14:textId="77777777" w:rsidR="00CF6C1A" w:rsidRDefault="00CF6C1A">
      <w:pPr>
        <w:pStyle w:val="ListParagraph"/>
        <w:numPr>
          <w:ilvl w:val="0"/>
          <w:numId w:val="78"/>
        </w:numPr>
        <w:ind w:left="357" w:hanging="357"/>
        <w:jc w:val="both"/>
        <w:rPr>
          <w:ins w:id="6773" w:author="rkbansal" w:date="2020-04-19T23:37:00Z"/>
        </w:rPr>
        <w:pPrChange w:id="6774" w:author="rkbansal" w:date="2020-04-20T00:00:00Z">
          <w:pPr>
            <w:pStyle w:val="ListParagraph"/>
            <w:numPr>
              <w:numId w:val="74"/>
            </w:numPr>
            <w:ind w:hanging="360"/>
            <w:jc w:val="both"/>
          </w:pPr>
        </w:pPrChange>
      </w:pPr>
      <w:ins w:id="6775" w:author="rkbansal" w:date="2020-04-19T23:37:00Z">
        <w:r>
          <w:t xml:space="preserve">Follow the document to implement project-mgmt-service: </w:t>
        </w:r>
        <w:r w:rsidRPr="003F7906">
          <w:rPr>
            <w:b/>
            <w:bCs/>
          </w:rPr>
          <w:t xml:space="preserve">DemoProjectWork-member-mgmt-service.doc </w:t>
        </w:r>
        <w:r>
          <w:t>along with the following changes:</w:t>
        </w:r>
      </w:ins>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776" w:author="rkbansal" w:date="2020-04-23T15:46: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6777">
          <w:tblGrid>
            <w:gridCol w:w="4508"/>
            <w:gridCol w:w="4508"/>
          </w:tblGrid>
        </w:tblGridChange>
      </w:tblGrid>
      <w:tr w:rsidR="00CF6C1A" w14:paraId="2F6D42B1" w14:textId="77777777" w:rsidTr="004F755A">
        <w:trPr>
          <w:ins w:id="6778" w:author="rkbansal" w:date="2020-04-19T23:37:00Z"/>
        </w:trPr>
        <w:tc>
          <w:tcPr>
            <w:tcW w:w="4508" w:type="dxa"/>
            <w:tcPrChange w:id="6779" w:author="rkbansal" w:date="2020-04-23T15:46:00Z">
              <w:tcPr>
                <w:tcW w:w="4508" w:type="dxa"/>
              </w:tcPr>
            </w:tcPrChange>
          </w:tcPr>
          <w:p w14:paraId="7720DE6B" w14:textId="77777777" w:rsidR="00CF6C1A" w:rsidRDefault="00CF6C1A" w:rsidP="00125E38">
            <w:pPr>
              <w:rPr>
                <w:ins w:id="6780" w:author="rkbansal" w:date="2020-04-19T23:37:00Z"/>
              </w:rPr>
            </w:pPr>
            <w:ins w:id="6781" w:author="rkbansal" w:date="2020-04-19T23:37:00Z">
              <w:r>
                <w:t>Database/Schema Name</w:t>
              </w:r>
            </w:ins>
          </w:p>
        </w:tc>
        <w:tc>
          <w:tcPr>
            <w:tcW w:w="4508" w:type="dxa"/>
            <w:tcPrChange w:id="6782" w:author="rkbansal" w:date="2020-04-23T15:46:00Z">
              <w:tcPr>
                <w:tcW w:w="4508" w:type="dxa"/>
              </w:tcPr>
            </w:tcPrChange>
          </w:tcPr>
          <w:p w14:paraId="43019992" w14:textId="59B0DBA3" w:rsidR="00CF6C1A" w:rsidRDefault="00CF6C1A" w:rsidP="00125E38">
            <w:pPr>
              <w:rPr>
                <w:ins w:id="6783" w:author="rkbansal" w:date="2020-04-19T23:37:00Z"/>
              </w:rPr>
            </w:pPr>
            <w:ins w:id="6784" w:author="rkbansal" w:date="2020-04-19T23:37:00Z">
              <w:r>
                <w:t>p</w:t>
              </w:r>
            </w:ins>
            <w:ins w:id="6785" w:author="rkbansal" w:date="2020-04-19T23:40:00Z">
              <w:r w:rsidR="00811EF5">
                <w:t>erson</w:t>
              </w:r>
            </w:ins>
            <w:ins w:id="6786" w:author="rkbansal" w:date="2020-04-19T23:37:00Z">
              <w:r>
                <w:t>_schema</w:t>
              </w:r>
            </w:ins>
          </w:p>
        </w:tc>
      </w:tr>
      <w:tr w:rsidR="00CF6C1A" w14:paraId="47B36F4F" w14:textId="77777777" w:rsidTr="004F755A">
        <w:trPr>
          <w:ins w:id="6787" w:author="rkbansal" w:date="2020-04-19T23:37:00Z"/>
        </w:trPr>
        <w:tc>
          <w:tcPr>
            <w:tcW w:w="4508" w:type="dxa"/>
            <w:tcPrChange w:id="6788" w:author="rkbansal" w:date="2020-04-23T15:46:00Z">
              <w:tcPr>
                <w:tcW w:w="4508" w:type="dxa"/>
              </w:tcPr>
            </w:tcPrChange>
          </w:tcPr>
          <w:p w14:paraId="0DA4532D" w14:textId="77777777" w:rsidR="00CF6C1A" w:rsidRDefault="00CF6C1A" w:rsidP="00125E38">
            <w:pPr>
              <w:rPr>
                <w:ins w:id="6789" w:author="rkbansal" w:date="2020-04-19T23:37:00Z"/>
              </w:rPr>
            </w:pPr>
            <w:ins w:id="6790" w:author="rkbansal" w:date="2020-04-19T23:37:00Z">
              <w:r>
                <w:t>User name</w:t>
              </w:r>
            </w:ins>
          </w:p>
        </w:tc>
        <w:tc>
          <w:tcPr>
            <w:tcW w:w="4508" w:type="dxa"/>
            <w:tcPrChange w:id="6791" w:author="rkbansal" w:date="2020-04-23T15:46:00Z">
              <w:tcPr>
                <w:tcW w:w="4508" w:type="dxa"/>
              </w:tcPr>
            </w:tcPrChange>
          </w:tcPr>
          <w:p w14:paraId="741794C6" w14:textId="032C9348" w:rsidR="00CF6C1A" w:rsidRDefault="00811EF5" w:rsidP="00125E38">
            <w:pPr>
              <w:rPr>
                <w:ins w:id="6792" w:author="rkbansal" w:date="2020-04-19T23:37:00Z"/>
              </w:rPr>
            </w:pPr>
            <w:ins w:id="6793" w:author="rkbansal" w:date="2020-04-19T23:40:00Z">
              <w:r>
                <w:t>person</w:t>
              </w:r>
            </w:ins>
          </w:p>
        </w:tc>
      </w:tr>
      <w:tr w:rsidR="00CF6C1A" w14:paraId="418ADC83" w14:textId="77777777" w:rsidTr="004F755A">
        <w:trPr>
          <w:ins w:id="6794" w:author="rkbansal" w:date="2020-04-19T23:37:00Z"/>
        </w:trPr>
        <w:tc>
          <w:tcPr>
            <w:tcW w:w="4508" w:type="dxa"/>
            <w:tcPrChange w:id="6795" w:author="rkbansal" w:date="2020-04-23T15:46:00Z">
              <w:tcPr>
                <w:tcW w:w="4508" w:type="dxa"/>
              </w:tcPr>
            </w:tcPrChange>
          </w:tcPr>
          <w:p w14:paraId="49C1FB72" w14:textId="77777777" w:rsidR="00CF6C1A" w:rsidRDefault="00CF6C1A" w:rsidP="00125E38">
            <w:pPr>
              <w:rPr>
                <w:ins w:id="6796" w:author="rkbansal" w:date="2020-04-19T23:37:00Z"/>
              </w:rPr>
            </w:pPr>
            <w:ins w:id="6797" w:author="rkbansal" w:date="2020-04-19T23:37:00Z">
              <w:r>
                <w:t>Password</w:t>
              </w:r>
            </w:ins>
          </w:p>
        </w:tc>
        <w:tc>
          <w:tcPr>
            <w:tcW w:w="4508" w:type="dxa"/>
            <w:tcPrChange w:id="6798" w:author="rkbansal" w:date="2020-04-23T15:46:00Z">
              <w:tcPr>
                <w:tcW w:w="4508" w:type="dxa"/>
              </w:tcPr>
            </w:tcPrChange>
          </w:tcPr>
          <w:p w14:paraId="58474765" w14:textId="55DC980F" w:rsidR="00CF6C1A" w:rsidRDefault="00811EF5">
            <w:pPr>
              <w:rPr>
                <w:ins w:id="6799" w:author="rkbansal" w:date="2020-04-19T23:37:00Z"/>
              </w:rPr>
            </w:pPr>
            <w:ins w:id="6800" w:author="rkbansal" w:date="2020-04-19T23:40:00Z">
              <w:r>
                <w:t>person</w:t>
              </w:r>
            </w:ins>
          </w:p>
        </w:tc>
      </w:tr>
    </w:tbl>
    <w:p w14:paraId="073A59DF" w14:textId="0AC25916" w:rsidR="00CF6C1A" w:rsidRDefault="00CF6C1A" w:rsidP="00CF6C1A">
      <w:pPr>
        <w:rPr>
          <w:ins w:id="6801" w:author="rkbansal" w:date="2020-04-23T15:45:00Z"/>
        </w:rPr>
      </w:pPr>
    </w:p>
    <w:p w14:paraId="233B069B" w14:textId="77777777" w:rsidR="009A6BD3" w:rsidRPr="00A66355" w:rsidRDefault="009A6BD3">
      <w:pPr>
        <w:ind w:firstLine="720"/>
        <w:rPr>
          <w:ins w:id="6802" w:author="rkbansal" w:date="2020-04-23T15:45:00Z"/>
          <w:b/>
          <w:bCs/>
        </w:rPr>
        <w:pPrChange w:id="6803" w:author="rkbansal" w:date="2020-04-23T15:46:00Z">
          <w:pPr/>
        </w:pPrChange>
      </w:pPr>
      <w:ins w:id="6804" w:author="rkbansal" w:date="2020-04-23T15:45:00Z">
        <w:r w:rsidRPr="00A66355">
          <w:rPr>
            <w:b/>
            <w:bCs/>
          </w:rPr>
          <w:t>Commands:</w:t>
        </w:r>
      </w:ins>
    </w:p>
    <w:p w14:paraId="2A793723" w14:textId="77777777" w:rsidR="009A6BD3" w:rsidRPr="00A66355" w:rsidRDefault="009A6BD3" w:rsidP="009A6BD3">
      <w:pPr>
        <w:ind w:left="360" w:firstLine="360"/>
        <w:jc w:val="both"/>
        <w:rPr>
          <w:ins w:id="6805" w:author="rkbansal" w:date="2020-04-23T15:45:00Z"/>
          <w:rFonts w:cstheme="minorHAnsi"/>
          <w:lang w:val="en-US"/>
        </w:rPr>
      </w:pPr>
      <w:ins w:id="6806" w:author="rkbansal" w:date="2020-04-23T15:45: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0744F07E" w14:textId="77777777" w:rsidR="009A6BD3" w:rsidRPr="00D80614" w:rsidRDefault="009A6BD3" w:rsidP="009A6BD3">
      <w:pPr>
        <w:pStyle w:val="ListParagraph"/>
        <w:spacing w:after="300" w:line="300" w:lineRule="atLeast"/>
        <w:ind w:left="360" w:firstLine="360"/>
        <w:rPr>
          <w:ins w:id="6807" w:author="rkbansal" w:date="2020-04-23T15:45:00Z"/>
          <w:rFonts w:ascii="Helvetica" w:eastAsia="Times New Roman" w:hAnsi="Helvetica" w:cs="Times New Roman"/>
          <w:color w:val="333333"/>
          <w:sz w:val="21"/>
          <w:szCs w:val="21"/>
          <w:lang w:eastAsia="en-IN"/>
        </w:rPr>
      </w:pPr>
      <w:ins w:id="6808" w:author="rkbansal" w:date="2020-04-23T15:45:00Z">
        <w:r w:rsidRPr="00D80614">
          <w:rPr>
            <w:rFonts w:ascii="Helvetica" w:eastAsia="Times New Roman" w:hAnsi="Helvetica" w:cs="Times New Roman"/>
            <w:color w:val="333333"/>
            <w:sz w:val="21"/>
            <w:szCs w:val="21"/>
            <w:lang w:eastAsia="en-IN"/>
          </w:rPr>
          <w:t>User Id: root</w:t>
        </w:r>
      </w:ins>
    </w:p>
    <w:p w14:paraId="7ACABCC7" w14:textId="77777777" w:rsidR="009A6BD3" w:rsidRPr="00D80614" w:rsidRDefault="009A6BD3" w:rsidP="009A6BD3">
      <w:pPr>
        <w:pStyle w:val="ListParagraph"/>
        <w:spacing w:after="300" w:line="300" w:lineRule="atLeast"/>
        <w:ind w:left="360" w:firstLine="360"/>
        <w:rPr>
          <w:ins w:id="6809" w:author="rkbansal" w:date="2020-04-23T15:45:00Z"/>
          <w:rFonts w:ascii="Helvetica" w:eastAsia="Times New Roman" w:hAnsi="Helvetica" w:cs="Times New Roman"/>
          <w:color w:val="333333"/>
          <w:sz w:val="21"/>
          <w:szCs w:val="21"/>
          <w:lang w:eastAsia="en-IN"/>
        </w:rPr>
      </w:pPr>
      <w:ins w:id="6810" w:author="rkbansal" w:date="2020-04-23T15:45:00Z">
        <w:r w:rsidRPr="00D80614">
          <w:rPr>
            <w:rFonts w:ascii="Helvetica" w:eastAsia="Times New Roman" w:hAnsi="Helvetica" w:cs="Times New Roman"/>
            <w:color w:val="333333"/>
            <w:sz w:val="21"/>
            <w:szCs w:val="21"/>
            <w:lang w:eastAsia="en-IN"/>
          </w:rPr>
          <w:t>Password: rajiv999</w:t>
        </w:r>
      </w:ins>
    </w:p>
    <w:p w14:paraId="4EB92889" w14:textId="77777777" w:rsidR="009A6BD3" w:rsidRDefault="009A6BD3" w:rsidP="009A6BD3">
      <w:pPr>
        <w:pStyle w:val="ListParagraph"/>
        <w:rPr>
          <w:ins w:id="6811" w:author="rkbansal" w:date="2020-04-23T15:45:00Z"/>
        </w:rPr>
      </w:pPr>
    </w:p>
    <w:p w14:paraId="579A5B18" w14:textId="77777777" w:rsidR="009A6BD3" w:rsidRDefault="009A6BD3">
      <w:pPr>
        <w:pStyle w:val="ListParagraph"/>
        <w:numPr>
          <w:ilvl w:val="0"/>
          <w:numId w:val="89"/>
        </w:numPr>
        <w:jc w:val="both"/>
        <w:rPr>
          <w:ins w:id="6812" w:author="rkbansal" w:date="2020-04-23T15:45:00Z"/>
        </w:rPr>
        <w:pPrChange w:id="6813" w:author="rkbansal" w:date="2020-04-23T15:46:00Z">
          <w:pPr>
            <w:pStyle w:val="ListParagraph"/>
            <w:jc w:val="both"/>
          </w:pPr>
        </w:pPrChange>
      </w:pPr>
      <w:ins w:id="6814" w:author="rkbansal" w:date="2020-04-23T15:45:00Z">
        <w:r>
          <w:t>create user 'person'@'%' identified by '</w:t>
        </w:r>
        <w:r w:rsidRPr="00000273">
          <w:t xml:space="preserve"> </w:t>
        </w:r>
        <w:r>
          <w:t xml:space="preserve">person'; </w:t>
        </w:r>
      </w:ins>
    </w:p>
    <w:p w14:paraId="57A58860" w14:textId="77777777" w:rsidR="009A6BD3" w:rsidRDefault="009A6BD3" w:rsidP="009A6BD3">
      <w:pPr>
        <w:pStyle w:val="ListParagraph"/>
        <w:jc w:val="both"/>
        <w:rPr>
          <w:ins w:id="6815" w:author="rkbansal" w:date="2020-04-23T15:45:00Z"/>
        </w:rPr>
      </w:pPr>
    </w:p>
    <w:p w14:paraId="046DB0DB" w14:textId="77777777" w:rsidR="009A6BD3" w:rsidRDefault="009A6BD3">
      <w:pPr>
        <w:pStyle w:val="ListParagraph"/>
        <w:numPr>
          <w:ilvl w:val="0"/>
          <w:numId w:val="89"/>
        </w:numPr>
        <w:jc w:val="both"/>
        <w:rPr>
          <w:ins w:id="6816" w:author="rkbansal" w:date="2020-04-23T15:45:00Z"/>
        </w:rPr>
        <w:pPrChange w:id="6817" w:author="rkbansal" w:date="2020-04-23T15:46:00Z">
          <w:pPr>
            <w:pStyle w:val="ListParagraph"/>
            <w:jc w:val="both"/>
          </w:pPr>
        </w:pPrChange>
      </w:pPr>
      <w:ins w:id="6818" w:author="rkbansal" w:date="2020-04-23T15:45:00Z">
        <w:r>
          <w:t>create database person_schema;</w:t>
        </w:r>
      </w:ins>
    </w:p>
    <w:p w14:paraId="7F267D33" w14:textId="77777777" w:rsidR="009A6BD3" w:rsidRDefault="009A6BD3" w:rsidP="009A6BD3">
      <w:pPr>
        <w:pStyle w:val="ListParagraph"/>
        <w:jc w:val="both"/>
        <w:rPr>
          <w:ins w:id="6819" w:author="rkbansal" w:date="2020-04-23T15:45:00Z"/>
        </w:rPr>
      </w:pPr>
    </w:p>
    <w:p w14:paraId="029DFDD9" w14:textId="77777777" w:rsidR="009A6BD3" w:rsidRDefault="009A6BD3">
      <w:pPr>
        <w:pStyle w:val="ListParagraph"/>
        <w:numPr>
          <w:ilvl w:val="0"/>
          <w:numId w:val="89"/>
        </w:numPr>
        <w:jc w:val="both"/>
        <w:rPr>
          <w:ins w:id="6820" w:author="rkbansal" w:date="2020-04-23T15:45:00Z"/>
        </w:rPr>
        <w:pPrChange w:id="6821" w:author="rkbansal" w:date="2020-04-23T15:46:00Z">
          <w:pPr>
            <w:pStyle w:val="ListParagraph"/>
            <w:jc w:val="both"/>
          </w:pPr>
        </w:pPrChange>
      </w:pPr>
      <w:ins w:id="6822" w:author="rkbansal" w:date="2020-04-23T15:45:00Z">
        <w:r>
          <w:t>grant all on person_schema.* to person@'%';</w:t>
        </w:r>
      </w:ins>
    </w:p>
    <w:p w14:paraId="5CE0481A" w14:textId="77777777" w:rsidR="009A6BD3" w:rsidRDefault="009A6BD3" w:rsidP="00CF6C1A">
      <w:pPr>
        <w:rPr>
          <w:ins w:id="6823" w:author="rkbansal" w:date="2020-04-19T23:37:00Z"/>
        </w:rPr>
      </w:pPr>
    </w:p>
    <w:p w14:paraId="6496700A" w14:textId="781962A1" w:rsidR="00CF6C1A" w:rsidRDefault="00CF6C1A" w:rsidP="00CF6C1A">
      <w:pPr>
        <w:pStyle w:val="ListParagraph"/>
        <w:numPr>
          <w:ilvl w:val="0"/>
          <w:numId w:val="74"/>
        </w:numPr>
        <w:rPr>
          <w:ins w:id="6824" w:author="rkbansal" w:date="2020-04-20T00:00:00Z"/>
        </w:rPr>
      </w:pPr>
      <w:ins w:id="6825" w:author="rkbansal" w:date="2020-04-19T23:37:00Z">
        <w:r>
          <w:t>Use the following document related to the swagger, database scripts, ER diagram of Users:</w:t>
        </w:r>
      </w:ins>
    </w:p>
    <w:p w14:paraId="00E9B3BA" w14:textId="7E63681F" w:rsidR="003D1D1F" w:rsidRDefault="003D1D1F">
      <w:pPr>
        <w:pStyle w:val="ListParagraph"/>
        <w:rPr>
          <w:ins w:id="6826" w:author="rkbansal" w:date="2020-04-19T23:37:00Z"/>
        </w:rPr>
        <w:pPrChange w:id="6827" w:author="rkbansal" w:date="2020-04-20T00:00:00Z">
          <w:pPr>
            <w:pStyle w:val="ListParagraph"/>
            <w:numPr>
              <w:numId w:val="74"/>
            </w:numPr>
            <w:ind w:hanging="360"/>
          </w:pPr>
        </w:pPrChange>
      </w:pPr>
      <w:ins w:id="6828" w:author="rkbansal" w:date="2020-04-20T00:00:00Z">
        <w:r w:rsidRPr="003D1D1F">
          <w:object w:dxaOrig="3196" w:dyaOrig="811" w14:anchorId="49F5BA25">
            <v:shape id="_x0000_i1034" type="#_x0000_t75" style="width:158.25pt;height:43.5pt" o:ole="">
              <v:imagedata r:id="rId245" o:title=""/>
            </v:shape>
            <o:OLEObject Type="Embed" ProgID="Package" ShapeID="_x0000_i1034" DrawAspect="Content" ObjectID="_1670430415" r:id="rId246"/>
          </w:object>
        </w:r>
      </w:ins>
      <w:ins w:id="6829" w:author="rkbansal" w:date="2020-04-20T00:00:00Z">
        <w:r w:rsidRPr="003D1D1F">
          <w:object w:dxaOrig="3631" w:dyaOrig="811" w14:anchorId="089810D2">
            <v:shape id="_x0000_i1035" type="#_x0000_t75" style="width:179.25pt;height:43.5pt" o:ole="">
              <v:imagedata r:id="rId247" o:title=""/>
            </v:shape>
            <o:OLEObject Type="Embed" ProgID="Package" ShapeID="_x0000_i1035" DrawAspect="Content" ObjectID="_1670430416" r:id="rId248"/>
          </w:object>
        </w:r>
      </w:ins>
      <w:ins w:id="6830" w:author="rkbansal" w:date="2020-04-20T00:00:00Z">
        <w:r w:rsidRPr="003D1D1F">
          <w:object w:dxaOrig="3616" w:dyaOrig="811" w14:anchorId="552EC5B4">
            <v:shape id="_x0000_i1036" type="#_x0000_t75" style="width:180.75pt;height:43.5pt" o:ole="">
              <v:imagedata r:id="rId249" o:title=""/>
            </v:shape>
            <o:OLEObject Type="Embed" ProgID="Package" ShapeID="_x0000_i1036" DrawAspect="Content" ObjectID="_1670430417" r:id="rId250"/>
          </w:object>
        </w:r>
      </w:ins>
    </w:p>
    <w:p w14:paraId="7A551A07" w14:textId="35BBD811" w:rsidR="00CF6C1A" w:rsidRDefault="00CF6C1A" w:rsidP="00CF6C1A">
      <w:pPr>
        <w:pStyle w:val="ListParagraph"/>
        <w:rPr>
          <w:ins w:id="6831" w:author="rkbansal" w:date="2020-04-19T23:37:00Z"/>
        </w:rPr>
      </w:pPr>
    </w:p>
    <w:p w14:paraId="3F5CC831" w14:textId="01635D02" w:rsidR="002D3283" w:rsidRDefault="0085326C" w:rsidP="00CF6C1A">
      <w:pPr>
        <w:pStyle w:val="ListParagraph"/>
        <w:numPr>
          <w:ilvl w:val="0"/>
          <w:numId w:val="74"/>
        </w:numPr>
        <w:rPr>
          <w:ins w:id="6832" w:author="rkbansal" w:date="2020-04-20T00:07:00Z"/>
        </w:rPr>
      </w:pPr>
      <w:ins w:id="6833" w:author="rkbansal" w:date="2020-04-20T00:07:00Z">
        <w:r>
          <w:rPr>
            <w:noProof/>
          </w:rPr>
          <w:drawing>
            <wp:anchor distT="0" distB="0" distL="114300" distR="114300" simplePos="0" relativeHeight="251666432" behindDoc="0" locked="0" layoutInCell="1" allowOverlap="1" wp14:anchorId="0DBC6EA9" wp14:editId="5F0D3595">
              <wp:simplePos x="0" y="0"/>
              <wp:positionH relativeFrom="column">
                <wp:posOffset>431321</wp:posOffset>
              </wp:positionH>
              <wp:positionV relativeFrom="paragraph">
                <wp:posOffset>474717</wp:posOffset>
              </wp:positionV>
              <wp:extent cx="5314950" cy="1017270"/>
              <wp:effectExtent l="0" t="0" r="0"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6834" w:author="rkbansal" w:date="2020-04-20T00:03:00Z">
        <w:r w:rsidR="002D3283">
          <w:t xml:space="preserve">Move the following </w:t>
        </w:r>
      </w:ins>
      <w:ins w:id="6835" w:author="rkbansal" w:date="2020-04-20T00:04:00Z">
        <w:r w:rsidR="002D3283">
          <w:t xml:space="preserve">maven </w:t>
        </w:r>
      </w:ins>
      <w:ins w:id="6836" w:author="rkbansal" w:date="2020-04-20T00:03:00Z">
        <w:r w:rsidR="002D3283">
          <w:t xml:space="preserve">dependency from project-mgmt-service to </w:t>
        </w:r>
      </w:ins>
      <w:ins w:id="6837" w:author="rkbansal" w:date="2020-04-20T00:04:00Z">
        <w:r w:rsidR="002D3283">
          <w:t xml:space="preserve">common-service to make it centralize and </w:t>
        </w:r>
      </w:ins>
      <w:ins w:id="6838" w:author="rkbansal" w:date="2020-04-20T00:05:00Z">
        <w:r w:rsidR="002D3283">
          <w:t>create the bean in common service for these features so that these can be used in various microservices</w:t>
        </w:r>
      </w:ins>
      <w:ins w:id="6839" w:author="rkbansal" w:date="2020-04-20T00:06:00Z">
        <w:r w:rsidR="002D3283">
          <w:t>.</w:t>
        </w:r>
      </w:ins>
    </w:p>
    <w:p w14:paraId="136745EF" w14:textId="0B456C96" w:rsidR="00304F24" w:rsidRDefault="00304F24">
      <w:pPr>
        <w:pStyle w:val="ListParagraph"/>
        <w:rPr>
          <w:ins w:id="6840" w:author="rkbansal" w:date="2020-04-20T00:14:00Z"/>
        </w:rPr>
        <w:pPrChange w:id="6841" w:author="rkbansal" w:date="2020-04-20T00:14:00Z">
          <w:pPr>
            <w:pStyle w:val="ListParagraph"/>
            <w:numPr>
              <w:numId w:val="74"/>
            </w:numPr>
            <w:ind w:hanging="360"/>
          </w:pPr>
        </w:pPrChange>
      </w:pPr>
      <w:ins w:id="6842" w:author="rkbansal" w:date="2020-04-20T00:14:00Z">
        <w:r>
          <w:rPr>
            <w:noProof/>
          </w:rPr>
          <w:drawing>
            <wp:inline distT="0" distB="0" distL="0" distR="0" wp14:anchorId="69FCC509" wp14:editId="211FD472">
              <wp:extent cx="5667375" cy="33623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67375" cy="3362325"/>
                      </a:xfrm>
                      <a:prstGeom prst="rect">
                        <a:avLst/>
                      </a:prstGeom>
                    </pic:spPr>
                  </pic:pic>
                </a:graphicData>
              </a:graphic>
            </wp:inline>
          </w:drawing>
        </w:r>
      </w:ins>
    </w:p>
    <w:p w14:paraId="2DD47C0D" w14:textId="2F1C031C" w:rsidR="00CF6C1A" w:rsidRDefault="00CF6C1A" w:rsidP="00CF6C1A">
      <w:pPr>
        <w:pStyle w:val="ListParagraph"/>
        <w:numPr>
          <w:ilvl w:val="0"/>
          <w:numId w:val="74"/>
        </w:numPr>
        <w:rPr>
          <w:ins w:id="6843" w:author="rkbansal" w:date="2020-05-03T22:56:00Z"/>
        </w:rPr>
      </w:pPr>
      <w:ins w:id="6844" w:author="rkbansal" w:date="2020-04-19T23:37:00Z">
        <w:r>
          <w:t>Add the following dependencies</w:t>
        </w:r>
      </w:ins>
      <w:ins w:id="6845" w:author="rkbansal" w:date="2020-05-17T02:26:00Z">
        <w:r w:rsidR="00783327">
          <w:t xml:space="preserve"> in pom.xml</w:t>
        </w:r>
      </w:ins>
      <w:ins w:id="6846" w:author="rkbansal" w:date="2020-05-03T22:56:00Z">
        <w:r w:rsidR="00C00E0F">
          <w:t xml:space="preserve"> with the following considerations:</w:t>
        </w:r>
      </w:ins>
    </w:p>
    <w:p w14:paraId="305C8CD7" w14:textId="77777777" w:rsidR="00C00E0F" w:rsidRPr="00A51008" w:rsidRDefault="00C00E0F">
      <w:pPr>
        <w:pStyle w:val="ListParagraph"/>
        <w:numPr>
          <w:ilvl w:val="1"/>
          <w:numId w:val="107"/>
        </w:numPr>
        <w:rPr>
          <w:ins w:id="6847" w:author="rkbansal" w:date="2020-05-03T22:56:00Z"/>
          <w:bCs/>
        </w:rPr>
        <w:pPrChange w:id="6848" w:author="rkbansal" w:date="2020-05-03T22:56:00Z">
          <w:pPr>
            <w:pStyle w:val="ListParagraph"/>
            <w:numPr>
              <w:ilvl w:val="1"/>
              <w:numId w:val="74"/>
            </w:numPr>
            <w:ind w:left="1440" w:hanging="360"/>
          </w:pPr>
        </w:pPrChange>
      </w:pPr>
      <w:ins w:id="6849" w:author="rkbansal" w:date="2020-05-03T22:56: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993DF1B" w14:textId="3F906D21" w:rsidR="00C00E0F" w:rsidRPr="00864941" w:rsidRDefault="00C00E0F">
      <w:pPr>
        <w:pStyle w:val="ListParagraph"/>
        <w:numPr>
          <w:ilvl w:val="1"/>
          <w:numId w:val="107"/>
        </w:numPr>
        <w:rPr>
          <w:ins w:id="6850" w:author="rkbansal" w:date="2020-05-03T22:56:00Z"/>
          <w:bCs/>
        </w:rPr>
        <w:pPrChange w:id="6851" w:author="rkbansal" w:date="2020-05-03T22:56:00Z">
          <w:pPr>
            <w:pStyle w:val="ListParagraph"/>
            <w:numPr>
              <w:ilvl w:val="1"/>
              <w:numId w:val="74"/>
            </w:numPr>
            <w:ind w:left="1440" w:hanging="360"/>
          </w:pPr>
        </w:pPrChange>
      </w:pPr>
      <w:ins w:id="6852" w:author="rkbansal" w:date="2020-05-03T22:56:00Z">
        <w:r w:rsidRPr="00864941">
          <w:rPr>
            <w:bCs/>
            <w:color w:val="FF0000"/>
          </w:rPr>
          <w:t>Spring Boot Starter Parent</w:t>
        </w:r>
        <w:r w:rsidRPr="00864941">
          <w:rPr>
            <w:bCs/>
          </w:rPr>
          <w:t xml:space="preserve">: update the </w:t>
        </w:r>
        <w:r w:rsidR="005D1ECA" w:rsidRPr="00864941">
          <w:rPr>
            <w:bCs/>
          </w:rPr>
          <w:t>version:</w:t>
        </w:r>
        <w:r w:rsidRPr="00864941">
          <w:rPr>
            <w:bCs/>
          </w:rPr>
          <w:t xml:space="preserve"> </w:t>
        </w:r>
        <w:r w:rsidRPr="00864941">
          <w:rPr>
            <w:bCs/>
            <w:color w:val="1F3864" w:themeColor="accent1" w:themeShade="80"/>
          </w:rPr>
          <w:t xml:space="preserve">2.2.4.RELEASE </w:t>
        </w:r>
        <w:r w:rsidRPr="00864941">
          <w:rPr>
            <w:bCs/>
          </w:rPr>
          <w:t>highlighted in yellow colour.</w:t>
        </w:r>
      </w:ins>
    </w:p>
    <w:p w14:paraId="68E30831" w14:textId="77777777" w:rsidR="00C00E0F" w:rsidRDefault="00C00E0F">
      <w:pPr>
        <w:pStyle w:val="ListParagraph"/>
        <w:numPr>
          <w:ilvl w:val="1"/>
          <w:numId w:val="107"/>
        </w:numPr>
        <w:rPr>
          <w:ins w:id="6853" w:author="rkbansal" w:date="2020-05-03T22:56:00Z"/>
          <w:bCs/>
        </w:rPr>
        <w:pPrChange w:id="6854" w:author="rkbansal" w:date="2020-05-03T22:56:00Z">
          <w:pPr>
            <w:pStyle w:val="ListParagraph"/>
            <w:numPr>
              <w:ilvl w:val="1"/>
              <w:numId w:val="74"/>
            </w:numPr>
            <w:ind w:left="1440" w:hanging="360"/>
          </w:pPr>
        </w:pPrChange>
      </w:pPr>
      <w:ins w:id="6855" w:author="rkbansal" w:date="2020-05-03T22:56:00Z">
        <w:r>
          <w:rPr>
            <w:bCs/>
            <w:color w:val="FF0000"/>
          </w:rPr>
          <w:t>Spring Cloud version</w:t>
        </w:r>
        <w:r w:rsidRPr="00A51008">
          <w:rPr>
            <w:bCs/>
          </w:rPr>
          <w:t>:</w:t>
        </w:r>
        <w:r>
          <w:rPr>
            <w:bCs/>
          </w:rPr>
          <w:t xml:space="preserve"> upgraded to Hoston.SR4. It is highlighted in yellow colour.</w:t>
        </w:r>
      </w:ins>
    </w:p>
    <w:p w14:paraId="68BE2387" w14:textId="77777777" w:rsidR="00C00E0F" w:rsidRDefault="00C00E0F">
      <w:pPr>
        <w:pStyle w:val="ListParagraph"/>
        <w:numPr>
          <w:ilvl w:val="1"/>
          <w:numId w:val="107"/>
        </w:numPr>
        <w:rPr>
          <w:ins w:id="6856" w:author="rkbansal" w:date="2020-05-03T22:56:00Z"/>
          <w:bCs/>
        </w:rPr>
        <w:pPrChange w:id="6857" w:author="rkbansal" w:date="2020-05-03T22:56:00Z">
          <w:pPr>
            <w:pStyle w:val="ListParagraph"/>
            <w:numPr>
              <w:ilvl w:val="1"/>
              <w:numId w:val="74"/>
            </w:numPr>
            <w:ind w:left="1440" w:hanging="360"/>
          </w:pPr>
        </w:pPrChange>
      </w:pPr>
      <w:ins w:id="6858" w:author="rkbansal" w:date="2020-05-03T22:56: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01C8811" w14:textId="1E8D1F2E" w:rsidR="00C00E0F" w:rsidRDefault="003816F2">
      <w:pPr>
        <w:pStyle w:val="ListParagraph"/>
        <w:rPr>
          <w:ins w:id="6859" w:author="rkbansal" w:date="2020-04-19T23:37:00Z"/>
        </w:rPr>
        <w:pPrChange w:id="6860" w:author="rkbansal" w:date="2020-05-03T22:56:00Z">
          <w:pPr>
            <w:pStyle w:val="ListParagraph"/>
            <w:numPr>
              <w:numId w:val="74"/>
            </w:numPr>
            <w:ind w:hanging="360"/>
          </w:pPr>
        </w:pPrChange>
      </w:pPr>
      <w:ins w:id="6861" w:author="rkbansal" w:date="2020-05-17T02:25:00Z">
        <w:r>
          <w:rPr>
            <w:noProof/>
          </w:rPr>
          <w:lastRenderedPageBreak/>
          <w:drawing>
            <wp:inline distT="0" distB="0" distL="0" distR="0" wp14:anchorId="26F1DC3D" wp14:editId="279AD04D">
              <wp:extent cx="6762750" cy="82867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762750" cy="8286750"/>
                      </a:xfrm>
                      <a:prstGeom prst="rect">
                        <a:avLst/>
                      </a:prstGeom>
                    </pic:spPr>
                  </pic:pic>
                </a:graphicData>
              </a:graphic>
            </wp:inline>
          </w:drawing>
        </w:r>
      </w:ins>
    </w:p>
    <w:p w14:paraId="4BA7BBCA" w14:textId="2F8F9D05" w:rsidR="00CF6C1A" w:rsidRDefault="002E5BD3" w:rsidP="00CF6C1A">
      <w:pPr>
        <w:pStyle w:val="ListParagraph"/>
        <w:rPr>
          <w:ins w:id="6862" w:author="rkbansal" w:date="2020-04-19T23:37:00Z"/>
        </w:rPr>
      </w:pPr>
      <w:ins w:id="6863" w:author="rkbansal" w:date="2020-12-25T19:14:00Z">
        <w:r>
          <w:rPr>
            <w:noProof/>
          </w:rPr>
          <w:lastRenderedPageBreak/>
          <w:drawing>
            <wp:inline distT="0" distB="0" distL="0" distR="0" wp14:anchorId="338794F2" wp14:editId="7369D05E">
              <wp:extent cx="4895850" cy="8305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95850" cy="8305800"/>
                      </a:xfrm>
                      <a:prstGeom prst="rect">
                        <a:avLst/>
                      </a:prstGeom>
                    </pic:spPr>
                  </pic:pic>
                </a:graphicData>
              </a:graphic>
            </wp:inline>
          </w:drawing>
        </w:r>
      </w:ins>
    </w:p>
    <w:p w14:paraId="7CDC0FA4" w14:textId="5B9D0620" w:rsidR="00CF6C1A" w:rsidRDefault="00CF6C1A" w:rsidP="00CF6C1A">
      <w:pPr>
        <w:pStyle w:val="ListParagraph"/>
        <w:rPr>
          <w:ins w:id="6864" w:author="rkbansal" w:date="2020-04-19T23:37:00Z"/>
        </w:rPr>
      </w:pPr>
      <w:ins w:id="6865" w:author="rkbansal" w:date="2020-04-19T23:37:00Z">
        <w:r>
          <w:rPr>
            <w:rFonts w:ascii="Consolas" w:hAnsi="Consolas" w:cs="Consolas"/>
            <w:color w:val="000000"/>
            <w:sz w:val="20"/>
            <w:szCs w:val="20"/>
          </w:rPr>
          <w:tab/>
        </w:r>
      </w:ins>
    </w:p>
    <w:p w14:paraId="21510FED" w14:textId="4546FD2F" w:rsidR="00CF6C1A" w:rsidRDefault="00CF6C1A" w:rsidP="00CF6C1A">
      <w:pPr>
        <w:pStyle w:val="ListParagraph"/>
        <w:numPr>
          <w:ilvl w:val="0"/>
          <w:numId w:val="74"/>
        </w:numPr>
        <w:rPr>
          <w:ins w:id="6866" w:author="rkbansal" w:date="2020-04-19T23:37:00Z"/>
        </w:rPr>
      </w:pPr>
      <w:ins w:id="6867" w:author="rkbansal" w:date="2020-04-19T23:37:00Z">
        <w:r w:rsidRPr="004F63DB">
          <w:t>Rename the package of io.swagger to com.jmk.</w:t>
        </w:r>
        <w:r>
          <w:t>p</w:t>
        </w:r>
      </w:ins>
      <w:ins w:id="6868" w:author="rkbansal" w:date="2020-04-20T00:18:00Z">
        <w:r w:rsidR="00D14253">
          <w:t>eople</w:t>
        </w:r>
      </w:ins>
    </w:p>
    <w:p w14:paraId="3DDCA8A0" w14:textId="237FEFBF" w:rsidR="00CF6C1A" w:rsidRPr="005D2287" w:rsidRDefault="00CF6C1A" w:rsidP="00CF6C1A">
      <w:pPr>
        <w:pStyle w:val="ListParagraph"/>
        <w:numPr>
          <w:ilvl w:val="0"/>
          <w:numId w:val="74"/>
        </w:numPr>
        <w:rPr>
          <w:ins w:id="6869" w:author="rkbansal" w:date="2020-04-19T23:37:00Z"/>
        </w:rPr>
      </w:pPr>
      <w:ins w:id="6870" w:author="rkbansal" w:date="2020-04-19T23:37:00Z">
        <w:r>
          <w:t xml:space="preserve">Rename and refactor the </w:t>
        </w:r>
        <w:r w:rsidRPr="00A955C2">
          <w:rPr>
            <w:rPrChange w:id="6871" w:author="rkbansal" w:date="2020-05-03T22:57:00Z">
              <w:rPr>
                <w:rFonts w:ascii="Consolas" w:hAnsi="Consolas" w:cs="Consolas"/>
                <w:color w:val="000000"/>
                <w:sz w:val="20"/>
                <w:szCs w:val="20"/>
                <w:shd w:val="clear" w:color="auto" w:fill="D4D4D4"/>
              </w:rPr>
            </w:rPrChange>
          </w:rPr>
          <w:t>Swagger2SpringBoot.java to P</w:t>
        </w:r>
      </w:ins>
      <w:ins w:id="6872" w:author="rkbansal" w:date="2020-04-20T00:19:00Z">
        <w:r w:rsidR="00DC2907" w:rsidRPr="00A955C2">
          <w:rPr>
            <w:rPrChange w:id="6873" w:author="rkbansal" w:date="2020-05-03T22:57:00Z">
              <w:rPr>
                <w:rFonts w:ascii="Consolas" w:hAnsi="Consolas" w:cs="Consolas"/>
                <w:color w:val="000000"/>
                <w:sz w:val="20"/>
                <w:szCs w:val="20"/>
                <w:shd w:val="clear" w:color="auto" w:fill="D4D4D4"/>
              </w:rPr>
            </w:rPrChange>
          </w:rPr>
          <w:t>eople</w:t>
        </w:r>
      </w:ins>
      <w:ins w:id="6874" w:author="rkbansal" w:date="2020-04-19T23:37:00Z">
        <w:r w:rsidRPr="00A955C2">
          <w:rPr>
            <w:rPrChange w:id="6875" w:author="rkbansal" w:date="2020-05-03T22:57:00Z">
              <w:rPr>
                <w:rFonts w:ascii="Consolas" w:hAnsi="Consolas" w:cs="Consolas"/>
                <w:color w:val="000000"/>
                <w:sz w:val="20"/>
                <w:szCs w:val="20"/>
                <w:shd w:val="clear" w:color="auto" w:fill="E8F2FE"/>
              </w:rPr>
            </w:rPrChange>
          </w:rPr>
          <w:t>Mgmt</w:t>
        </w:r>
      </w:ins>
      <w:ins w:id="6876" w:author="rkbansal" w:date="2020-04-23T15:19:00Z">
        <w:r w:rsidR="00EE344C" w:rsidRPr="00A955C2">
          <w:rPr>
            <w:rPrChange w:id="6877" w:author="rkbansal" w:date="2020-05-03T22:57:00Z">
              <w:rPr>
                <w:rFonts w:ascii="Consolas" w:hAnsi="Consolas" w:cs="Consolas"/>
                <w:color w:val="000000"/>
                <w:sz w:val="20"/>
                <w:szCs w:val="20"/>
                <w:shd w:val="clear" w:color="auto" w:fill="E8F2FE"/>
              </w:rPr>
            </w:rPrChange>
          </w:rPr>
          <w:t>Rest</w:t>
        </w:r>
      </w:ins>
      <w:ins w:id="6878" w:author="rkbansal" w:date="2020-04-19T23:37:00Z">
        <w:r w:rsidRPr="00A955C2">
          <w:rPr>
            <w:rPrChange w:id="6879" w:author="rkbansal" w:date="2020-05-03T22:57:00Z">
              <w:rPr>
                <w:rFonts w:ascii="Consolas" w:hAnsi="Consolas" w:cs="Consolas"/>
                <w:color w:val="000000"/>
                <w:sz w:val="20"/>
                <w:szCs w:val="20"/>
                <w:shd w:val="clear" w:color="auto" w:fill="E8F2FE"/>
              </w:rPr>
            </w:rPrChange>
          </w:rPr>
          <w:t>Application.java with the following details:</w:t>
        </w:r>
      </w:ins>
    </w:p>
    <w:p w14:paraId="553DDE70" w14:textId="77777777" w:rsidR="00CF6C1A" w:rsidRDefault="00CF6C1A" w:rsidP="00CF6C1A">
      <w:pPr>
        <w:pStyle w:val="ListParagraph"/>
        <w:numPr>
          <w:ilvl w:val="1"/>
          <w:numId w:val="74"/>
        </w:numPr>
        <w:rPr>
          <w:ins w:id="6880" w:author="rkbansal" w:date="2020-04-19T23:37:00Z"/>
        </w:rPr>
      </w:pPr>
      <w:ins w:id="6881" w:author="rkbansal" w:date="2020-04-19T23:37:00Z">
        <w:r>
          <w:t>Enable Eureka Client so that it can be register with Eureka Server</w:t>
        </w:r>
      </w:ins>
    </w:p>
    <w:p w14:paraId="16284334" w14:textId="77777777" w:rsidR="00CF6C1A" w:rsidRDefault="00CF6C1A" w:rsidP="00CF6C1A">
      <w:pPr>
        <w:pStyle w:val="ListParagraph"/>
        <w:numPr>
          <w:ilvl w:val="1"/>
          <w:numId w:val="74"/>
        </w:numPr>
        <w:rPr>
          <w:ins w:id="6882" w:author="rkbansal" w:date="2020-04-19T23:37:00Z"/>
        </w:rPr>
      </w:pPr>
      <w:ins w:id="6883" w:author="rkbansal" w:date="2020-04-19T23:37:00Z">
        <w:r>
          <w:t>Enable JpaRepositories</w:t>
        </w:r>
      </w:ins>
    </w:p>
    <w:p w14:paraId="21A6D61E" w14:textId="252DF3D3" w:rsidR="00CF6C1A" w:rsidRDefault="00CF6C1A" w:rsidP="00CF6C1A">
      <w:pPr>
        <w:pStyle w:val="ListParagraph"/>
        <w:numPr>
          <w:ilvl w:val="1"/>
          <w:numId w:val="74"/>
        </w:numPr>
        <w:rPr>
          <w:ins w:id="6884" w:author="rkbansal" w:date="2020-12-25T19:10:00Z"/>
        </w:rPr>
      </w:pPr>
      <w:ins w:id="6885" w:author="rkbansal" w:date="2020-04-19T23:37:00Z">
        <w:r>
          <w:t xml:space="preserve">Enable </w:t>
        </w:r>
      </w:ins>
      <w:ins w:id="6886" w:author="rkbansal" w:date="2020-04-20T01:05:00Z">
        <w:r w:rsidR="00A421A9">
          <w:t>EnableS</w:t>
        </w:r>
      </w:ins>
      <w:ins w:id="6887" w:author="rkbansal" w:date="2020-04-19T23:37:00Z">
        <w:r>
          <w:t>wagger2 so that we can view the document</w:t>
        </w:r>
      </w:ins>
      <w:ins w:id="6888" w:author="rkbansal" w:date="2020-04-20T01:05:00Z">
        <w:r w:rsidR="000209FC">
          <w:t xml:space="preserve"> api</w:t>
        </w:r>
      </w:ins>
    </w:p>
    <w:p w14:paraId="6EEFBCB7" w14:textId="114BB182" w:rsidR="00ED7C09" w:rsidRDefault="00ED7C09" w:rsidP="00ED7C09">
      <w:pPr>
        <w:pStyle w:val="ListParagraph"/>
        <w:ind w:left="1440"/>
        <w:rPr>
          <w:ins w:id="6889" w:author="rkbansal" w:date="2020-05-17T02:27:00Z"/>
        </w:rPr>
        <w:pPrChange w:id="6890" w:author="rkbansal" w:date="2020-12-25T19:10:00Z">
          <w:pPr>
            <w:pStyle w:val="ListParagraph"/>
            <w:numPr>
              <w:ilvl w:val="1"/>
              <w:numId w:val="74"/>
            </w:numPr>
            <w:ind w:left="1440" w:hanging="360"/>
          </w:pPr>
        </w:pPrChange>
      </w:pPr>
      <w:ins w:id="6891" w:author="rkbansal" w:date="2020-12-25T19:10:00Z">
        <w:r>
          <w:rPr>
            <w:noProof/>
          </w:rPr>
          <w:drawing>
            <wp:inline distT="0" distB="0" distL="0" distR="0" wp14:anchorId="1FE57FAD" wp14:editId="425FD335">
              <wp:extent cx="5114925" cy="2543175"/>
              <wp:effectExtent l="0" t="0" r="9525" b="95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114925" cy="2543175"/>
                      </a:xfrm>
                      <a:prstGeom prst="rect">
                        <a:avLst/>
                      </a:prstGeom>
                    </pic:spPr>
                  </pic:pic>
                </a:graphicData>
              </a:graphic>
            </wp:inline>
          </w:drawing>
        </w:r>
      </w:ins>
    </w:p>
    <w:p w14:paraId="46ECCC82" w14:textId="33642D63" w:rsidR="00630271" w:rsidRPr="001A4DA1" w:rsidRDefault="00630271">
      <w:pPr>
        <w:pStyle w:val="ListParagraph"/>
        <w:rPr>
          <w:ins w:id="6892" w:author="rkbansal" w:date="2020-04-19T23:37:00Z"/>
        </w:rPr>
        <w:pPrChange w:id="6893" w:author="rkbansal" w:date="2020-05-17T02:27:00Z">
          <w:pPr>
            <w:pStyle w:val="ListParagraph"/>
            <w:numPr>
              <w:ilvl w:val="1"/>
              <w:numId w:val="74"/>
            </w:numPr>
            <w:ind w:left="1440" w:hanging="360"/>
          </w:pPr>
        </w:pPrChange>
      </w:pPr>
    </w:p>
    <w:p w14:paraId="18710788" w14:textId="3AF67DDA" w:rsidR="00CF6C1A" w:rsidRDefault="00CF6C1A" w:rsidP="00CF6C1A">
      <w:pPr>
        <w:rPr>
          <w:ins w:id="6894" w:author="rkbansal" w:date="2020-04-19T23:37:00Z"/>
        </w:rPr>
      </w:pPr>
    </w:p>
    <w:p w14:paraId="131FBFF9" w14:textId="77777777" w:rsidR="00CF6C1A" w:rsidRDefault="00CF6C1A" w:rsidP="00CF6C1A">
      <w:pPr>
        <w:pStyle w:val="ListParagraph"/>
        <w:rPr>
          <w:ins w:id="6895" w:author="rkbansal" w:date="2020-04-19T23:37:00Z"/>
        </w:rPr>
      </w:pPr>
    </w:p>
    <w:p w14:paraId="54CF1869" w14:textId="77777777" w:rsidR="00CF6C1A" w:rsidRDefault="00CF6C1A" w:rsidP="00CF6C1A">
      <w:pPr>
        <w:pStyle w:val="ListParagraph"/>
        <w:rPr>
          <w:ins w:id="6896" w:author="rkbansal" w:date="2020-04-19T23:37:00Z"/>
        </w:rPr>
      </w:pPr>
    </w:p>
    <w:p w14:paraId="27E85ACC" w14:textId="608AFB1F" w:rsidR="00CF6C1A" w:rsidRPr="000162A4" w:rsidRDefault="00417011">
      <w:pPr>
        <w:pStyle w:val="ListParagraph"/>
        <w:numPr>
          <w:ilvl w:val="0"/>
          <w:numId w:val="74"/>
        </w:numPr>
        <w:rPr>
          <w:ins w:id="6897" w:author="rkbansal" w:date="2020-04-19T23:37:00Z"/>
          <w:bCs/>
        </w:rPr>
      </w:pPr>
      <w:ins w:id="6898" w:author="rkbansal" w:date="2020-05-03T23:02:00Z">
        <w:r w:rsidRPr="00C409F2">
          <w:rPr>
            <w:bCs/>
            <w:color w:val="FF0000"/>
            <w:rPrChange w:id="6899" w:author="rkbansal" w:date="2020-05-03T23:05:00Z">
              <w:rPr>
                <w:bCs/>
              </w:rPr>
            </w:rPrChange>
          </w:rPr>
          <w:t>Move</w:t>
        </w:r>
        <w:r w:rsidRPr="00C75094">
          <w:rPr>
            <w:bCs/>
            <w:color w:val="FF0000"/>
            <w:rPrChange w:id="6900" w:author="rkbansal" w:date="2020-05-03T23:05:00Z">
              <w:rPr>
                <w:bCs/>
              </w:rPr>
            </w:rPrChange>
          </w:rPr>
          <w:t xml:space="preserve">d the </w:t>
        </w:r>
      </w:ins>
      <w:ins w:id="6901" w:author="rkbansal" w:date="2020-05-03T23:03:00Z">
        <w:r w:rsidRPr="00C75094">
          <w:rPr>
            <w:bCs/>
            <w:color w:val="FF0000"/>
            <w:rPrChange w:id="6902" w:author="rkbansal" w:date="2020-05-03T23:05:00Z">
              <w:rPr>
                <w:bCs/>
              </w:rPr>
            </w:rPrChange>
          </w:rPr>
          <w:t xml:space="preserve">following </w:t>
        </w:r>
      </w:ins>
      <w:ins w:id="6903" w:author="rkbansal" w:date="2020-05-03T23:02:00Z">
        <w:r w:rsidRPr="00C75094">
          <w:rPr>
            <w:bCs/>
            <w:color w:val="FF0000"/>
            <w:rPrChange w:id="6904" w:author="rkbansal" w:date="2020-05-03T23:05:00Z">
              <w:rPr>
                <w:bCs/>
              </w:rPr>
            </w:rPrChange>
          </w:rPr>
          <w:t>main application.properties</w:t>
        </w:r>
        <w:r>
          <w:rPr>
            <w:bCs/>
          </w:rPr>
          <w:t xml:space="preserve"> along with different profiles to git repository: </w:t>
        </w:r>
        <w:r w:rsidRPr="00A51008">
          <w:rPr>
            <w:b/>
          </w:rPr>
          <w:t>bjjd-config-server-git-repo</w:t>
        </w:r>
      </w:ins>
    </w:p>
    <w:p w14:paraId="17F0181B" w14:textId="256E5C7F" w:rsidR="00CF6C1A" w:rsidRDefault="00DE31A5" w:rsidP="00CF6C1A">
      <w:pPr>
        <w:pStyle w:val="ListParagraph"/>
        <w:rPr>
          <w:ins w:id="6905" w:author="rkbansal" w:date="2020-04-19T23:37:00Z"/>
        </w:rPr>
      </w:pPr>
      <w:ins w:id="6906" w:author="rkbansal" w:date="2020-05-03T23:17:00Z">
        <w:r>
          <w:rPr>
            <w:noProof/>
          </w:rPr>
          <w:lastRenderedPageBreak/>
          <w:t xml:space="preserve"> </w:t>
        </w:r>
      </w:ins>
      <w:ins w:id="6907" w:author="rkbansal" w:date="2020-05-04T01:03:00Z">
        <w:r w:rsidR="00337CD1">
          <w:rPr>
            <w:noProof/>
          </w:rPr>
          <w:drawing>
            <wp:inline distT="0" distB="0" distL="0" distR="0" wp14:anchorId="15DF4AA5" wp14:editId="323F5740">
              <wp:extent cx="8486775" cy="509587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486775" cy="5095875"/>
                      </a:xfrm>
                      <a:prstGeom prst="rect">
                        <a:avLst/>
                      </a:prstGeom>
                    </pic:spPr>
                  </pic:pic>
                </a:graphicData>
              </a:graphic>
            </wp:inline>
          </w:drawing>
        </w:r>
      </w:ins>
    </w:p>
    <w:p w14:paraId="70D98F09" w14:textId="0371B753" w:rsidR="00CF6C1A" w:rsidRDefault="00CF6C1A" w:rsidP="00CF6C1A">
      <w:pPr>
        <w:pStyle w:val="ListParagraph"/>
        <w:rPr>
          <w:ins w:id="6908" w:author="rkbansal" w:date="2020-05-04T00:55:00Z"/>
        </w:rPr>
      </w:pPr>
    </w:p>
    <w:p w14:paraId="6077912D" w14:textId="1B068E5C" w:rsidR="00446989" w:rsidRDefault="00446989" w:rsidP="00446989">
      <w:pPr>
        <w:pStyle w:val="ListParagraph"/>
        <w:numPr>
          <w:ilvl w:val="0"/>
          <w:numId w:val="19"/>
        </w:numPr>
        <w:jc w:val="both"/>
        <w:rPr>
          <w:ins w:id="6909" w:author="rkbansal" w:date="2020-05-04T00:55:00Z"/>
          <w:rFonts w:asciiTheme="minorHAnsi" w:hAnsiTheme="minorHAnsi" w:cstheme="minorHAnsi"/>
        </w:rPr>
      </w:pPr>
      <w:ins w:id="6910" w:author="rkbansal" w:date="2020-05-04T00:55:00Z">
        <w:r>
          <w:rPr>
            <w:rFonts w:asciiTheme="minorHAnsi" w:hAnsiTheme="minorHAnsi" w:cstheme="minorHAnsi"/>
          </w:rPr>
          <w:t xml:space="preserve">In this application, still there will be an application.properties file but it will have </w:t>
        </w:r>
      </w:ins>
      <w:ins w:id="6911" w:author="rkbansal" w:date="2020-05-04T01:15:00Z">
        <w:r w:rsidR="00181AC2">
          <w:rPr>
            <w:rFonts w:asciiTheme="minorHAnsi" w:hAnsiTheme="minorHAnsi" w:cstheme="minorHAnsi"/>
          </w:rPr>
          <w:t xml:space="preserve">the </w:t>
        </w:r>
      </w:ins>
      <w:ins w:id="6912" w:author="rkbansal" w:date="2020-05-04T00:55:00Z">
        <w:r>
          <w:rPr>
            <w:rFonts w:asciiTheme="minorHAnsi" w:hAnsiTheme="minorHAnsi" w:cstheme="minorHAnsi"/>
          </w:rPr>
          <w:t>following minimum details:</w:t>
        </w:r>
      </w:ins>
    </w:p>
    <w:p w14:paraId="66094C61" w14:textId="4467E204" w:rsidR="00446989" w:rsidRDefault="00446989" w:rsidP="0011688A">
      <w:pPr>
        <w:pStyle w:val="ListParagraph"/>
        <w:numPr>
          <w:ilvl w:val="1"/>
          <w:numId w:val="19"/>
        </w:numPr>
        <w:ind w:left="1037" w:hanging="357"/>
        <w:jc w:val="both"/>
        <w:rPr>
          <w:ins w:id="6913" w:author="rkbansal" w:date="2020-05-04T01:05:00Z"/>
          <w:rFonts w:asciiTheme="minorHAnsi" w:hAnsiTheme="minorHAnsi" w:cstheme="minorHAnsi"/>
        </w:rPr>
      </w:pPr>
      <w:ins w:id="6914" w:author="rkbansal" w:date="2020-05-04T00:55:00Z">
        <w:r>
          <w:rPr>
            <w:rFonts w:asciiTheme="minorHAnsi" w:hAnsiTheme="minorHAnsi" w:cstheme="minorHAnsi"/>
          </w:rPr>
          <w:t>Name of the application</w:t>
        </w:r>
      </w:ins>
    </w:p>
    <w:p w14:paraId="60567FA7" w14:textId="2AA93E80" w:rsidR="0011688A" w:rsidRDefault="0011688A" w:rsidP="0011688A">
      <w:pPr>
        <w:pStyle w:val="ListParagraph"/>
        <w:numPr>
          <w:ilvl w:val="1"/>
          <w:numId w:val="19"/>
        </w:numPr>
        <w:ind w:left="1037" w:hanging="357"/>
        <w:jc w:val="both"/>
        <w:rPr>
          <w:ins w:id="6915" w:author="rkbansal" w:date="2020-05-04T01:05:00Z"/>
          <w:rFonts w:asciiTheme="minorHAnsi" w:hAnsiTheme="minorHAnsi" w:cstheme="minorHAnsi"/>
        </w:rPr>
      </w:pPr>
      <w:ins w:id="6916" w:author="rkbansal" w:date="2020-05-04T01:05:00Z">
        <w:r>
          <w:rPr>
            <w:rFonts w:asciiTheme="minorHAnsi" w:hAnsiTheme="minorHAnsi" w:cstheme="minorHAnsi"/>
          </w:rPr>
          <w:t>Active Default Profile</w:t>
        </w:r>
      </w:ins>
    </w:p>
    <w:p w14:paraId="39CF6D12" w14:textId="6B89DD14" w:rsidR="0011688A" w:rsidRDefault="0011688A" w:rsidP="0011688A">
      <w:pPr>
        <w:pStyle w:val="ListParagraph"/>
        <w:numPr>
          <w:ilvl w:val="1"/>
          <w:numId w:val="19"/>
        </w:numPr>
        <w:ind w:left="1037" w:hanging="357"/>
        <w:jc w:val="both"/>
        <w:rPr>
          <w:ins w:id="6917" w:author="rkbansal" w:date="2020-05-04T01:11:00Z"/>
          <w:rFonts w:asciiTheme="minorHAnsi" w:hAnsiTheme="minorHAnsi" w:cstheme="minorHAnsi"/>
        </w:rPr>
      </w:pPr>
      <w:ins w:id="6918" w:author="rkbansal" w:date="2020-05-04T01:05:00Z">
        <w:r>
          <w:rPr>
            <w:rFonts w:asciiTheme="minorHAnsi" w:hAnsiTheme="minorHAnsi" w:cstheme="minorHAnsi"/>
          </w:rPr>
          <w:t>Cloud Config server URI with port</w:t>
        </w:r>
      </w:ins>
    </w:p>
    <w:p w14:paraId="22F34686" w14:textId="77777777" w:rsidR="00367F32" w:rsidRDefault="00367F32">
      <w:pPr>
        <w:pStyle w:val="ListParagraph"/>
        <w:ind w:left="1037"/>
        <w:jc w:val="both"/>
        <w:rPr>
          <w:ins w:id="6919" w:author="rkbansal" w:date="2020-05-04T01:04:00Z"/>
          <w:rFonts w:asciiTheme="minorHAnsi" w:hAnsiTheme="minorHAnsi" w:cstheme="minorHAnsi"/>
        </w:rPr>
        <w:pPrChange w:id="6920" w:author="rkbansal" w:date="2020-05-04T01:11:00Z">
          <w:pPr>
            <w:pStyle w:val="ListParagraph"/>
            <w:numPr>
              <w:ilvl w:val="1"/>
              <w:numId w:val="19"/>
            </w:numPr>
            <w:ind w:left="1037" w:hanging="357"/>
            <w:jc w:val="both"/>
          </w:pPr>
        </w:pPrChange>
      </w:pPr>
    </w:p>
    <w:p w14:paraId="3C92A2AD" w14:textId="6BBB4AC3" w:rsidR="00446989" w:rsidRDefault="00367F32" w:rsidP="00CF6C1A">
      <w:pPr>
        <w:pStyle w:val="ListParagraph"/>
        <w:rPr>
          <w:ins w:id="6921" w:author="rkbansal" w:date="2020-04-19T23:37:00Z"/>
        </w:rPr>
      </w:pPr>
      <w:ins w:id="6922" w:author="rkbansal" w:date="2020-05-04T01:11:00Z">
        <w:r>
          <w:rPr>
            <w:noProof/>
          </w:rPr>
          <w:drawing>
            <wp:inline distT="0" distB="0" distL="0" distR="0" wp14:anchorId="0B300DA2" wp14:editId="4D87BDD1">
              <wp:extent cx="7705725" cy="134302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705725" cy="1343025"/>
                      </a:xfrm>
                      <a:prstGeom prst="rect">
                        <a:avLst/>
                      </a:prstGeom>
                    </pic:spPr>
                  </pic:pic>
                </a:graphicData>
              </a:graphic>
            </wp:inline>
          </w:drawing>
        </w:r>
      </w:ins>
    </w:p>
    <w:p w14:paraId="19BD29CF" w14:textId="77777777" w:rsidR="00367F32" w:rsidRDefault="00367F32">
      <w:pPr>
        <w:pStyle w:val="ListParagraph"/>
        <w:rPr>
          <w:ins w:id="6923" w:author="rkbansal" w:date="2020-05-04T01:15:00Z"/>
        </w:rPr>
        <w:pPrChange w:id="6924" w:author="rkbansal" w:date="2020-05-04T01:15:00Z">
          <w:pPr>
            <w:pStyle w:val="ListParagraph"/>
            <w:numPr>
              <w:numId w:val="74"/>
            </w:numPr>
            <w:ind w:hanging="360"/>
          </w:pPr>
        </w:pPrChange>
      </w:pPr>
    </w:p>
    <w:p w14:paraId="40AB5AA7" w14:textId="419E6DDC" w:rsidR="00025445" w:rsidRDefault="00025445" w:rsidP="00CF6C1A">
      <w:pPr>
        <w:pStyle w:val="ListParagraph"/>
        <w:numPr>
          <w:ilvl w:val="0"/>
          <w:numId w:val="74"/>
        </w:numPr>
        <w:rPr>
          <w:ins w:id="6925" w:author="rkbansal" w:date="2020-12-25T19:17:00Z"/>
        </w:rPr>
      </w:pPr>
      <w:ins w:id="6926" w:author="rkbansal" w:date="2020-12-25T19:17:00Z">
        <w:r>
          <w:t>People Mgmt Service APIS</w:t>
        </w:r>
      </w:ins>
    </w:p>
    <w:p w14:paraId="75E965E3" w14:textId="402CD13C" w:rsidR="00025445" w:rsidRDefault="00025445" w:rsidP="00E95B7E">
      <w:pPr>
        <w:pStyle w:val="ListParagraph"/>
        <w:numPr>
          <w:ilvl w:val="1"/>
          <w:numId w:val="74"/>
        </w:numPr>
        <w:rPr>
          <w:ins w:id="6927" w:author="rkbansal" w:date="2020-12-25T19:21:00Z"/>
        </w:rPr>
      </w:pPr>
      <w:ins w:id="6928" w:author="rkbansal" w:date="2020-12-25T19:17:00Z">
        <w:r>
          <w:t xml:space="preserve">DevoteeApi and </w:t>
        </w:r>
      </w:ins>
      <w:ins w:id="6929" w:author="rkbansal" w:date="2020-12-25T19:18:00Z">
        <w:r>
          <w:t>DevoteeApiController</w:t>
        </w:r>
      </w:ins>
    </w:p>
    <w:p w14:paraId="1263C397" w14:textId="0359B638" w:rsidR="00E95B7E" w:rsidRDefault="00E95B7E" w:rsidP="00E95B7E">
      <w:pPr>
        <w:pStyle w:val="ListParagraph"/>
        <w:ind w:left="1440"/>
        <w:rPr>
          <w:ins w:id="6930" w:author="rkbansal" w:date="2020-12-25T19:23:00Z"/>
        </w:rPr>
      </w:pPr>
      <w:ins w:id="6931" w:author="rkbansal" w:date="2020-12-25T19:21:00Z">
        <w:r>
          <w:t>DevoteeApi</w:t>
        </w:r>
      </w:ins>
    </w:p>
    <w:p w14:paraId="23B0403D" w14:textId="22FE323F" w:rsidR="00E95B7E" w:rsidRDefault="00E95B7E" w:rsidP="00E95B7E">
      <w:pPr>
        <w:pStyle w:val="ListParagraph"/>
        <w:ind w:left="1440"/>
        <w:rPr>
          <w:ins w:id="6932" w:author="rkbansal" w:date="2020-12-25T19:21:00Z"/>
        </w:rPr>
      </w:pPr>
      <w:ins w:id="6933" w:author="rkbansal" w:date="2020-12-25T19:23:00Z">
        <w:r>
          <w:rPr>
            <w:noProof/>
          </w:rPr>
          <w:drawing>
            <wp:inline distT="0" distB="0" distL="0" distR="0" wp14:anchorId="0CDA51AA" wp14:editId="49DAB7DC">
              <wp:extent cx="9779000" cy="4928870"/>
              <wp:effectExtent l="0" t="0" r="0" b="508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779000" cy="4928870"/>
                      </a:xfrm>
                      <a:prstGeom prst="rect">
                        <a:avLst/>
                      </a:prstGeom>
                    </pic:spPr>
                  </pic:pic>
                </a:graphicData>
              </a:graphic>
            </wp:inline>
          </w:drawing>
        </w:r>
      </w:ins>
    </w:p>
    <w:p w14:paraId="11356B9F" w14:textId="199B0241" w:rsidR="00E95B7E" w:rsidRDefault="00E95B7E" w:rsidP="00E95B7E">
      <w:pPr>
        <w:pStyle w:val="ListParagraph"/>
        <w:ind w:left="1440"/>
        <w:rPr>
          <w:ins w:id="6934" w:author="rkbansal" w:date="2020-12-25T19:25:00Z"/>
        </w:rPr>
      </w:pPr>
      <w:ins w:id="6935" w:author="rkbansal" w:date="2020-12-25T19:21:00Z">
        <w:r>
          <w:t>DevoteeApiController</w:t>
        </w:r>
      </w:ins>
    </w:p>
    <w:p w14:paraId="6AB237C0" w14:textId="35C5F9B9" w:rsidR="00C015C3" w:rsidRDefault="00C015C3" w:rsidP="00E95B7E">
      <w:pPr>
        <w:pStyle w:val="ListParagraph"/>
        <w:ind w:left="1440"/>
        <w:rPr>
          <w:ins w:id="6936" w:author="rkbansal" w:date="2020-12-25T19:18:00Z"/>
        </w:rPr>
        <w:pPrChange w:id="6937" w:author="rkbansal" w:date="2020-12-25T19:21:00Z">
          <w:pPr>
            <w:pStyle w:val="ListParagraph"/>
            <w:numPr>
              <w:ilvl w:val="1"/>
              <w:numId w:val="74"/>
            </w:numPr>
            <w:ind w:left="1440" w:hanging="360"/>
          </w:pPr>
        </w:pPrChange>
      </w:pPr>
      <w:ins w:id="6938" w:author="rkbansal" w:date="2020-12-25T19:25:00Z">
        <w:r>
          <w:rPr>
            <w:noProof/>
          </w:rPr>
          <w:lastRenderedPageBreak/>
          <w:drawing>
            <wp:inline distT="0" distB="0" distL="0" distR="0" wp14:anchorId="070A0341" wp14:editId="680BDCE0">
              <wp:extent cx="9779000" cy="800163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779000" cy="8001635"/>
                      </a:xfrm>
                      <a:prstGeom prst="rect">
                        <a:avLst/>
                      </a:prstGeom>
                    </pic:spPr>
                  </pic:pic>
                </a:graphicData>
              </a:graphic>
            </wp:inline>
          </w:drawing>
        </w:r>
      </w:ins>
    </w:p>
    <w:p w14:paraId="59BE66BD" w14:textId="08D09FE1" w:rsidR="00025445" w:rsidRDefault="00025445" w:rsidP="00E95B7E">
      <w:pPr>
        <w:pStyle w:val="ListParagraph"/>
        <w:numPr>
          <w:ilvl w:val="1"/>
          <w:numId w:val="74"/>
        </w:numPr>
        <w:rPr>
          <w:ins w:id="6939" w:author="rkbansal" w:date="2020-12-25T19:21:00Z"/>
        </w:rPr>
      </w:pPr>
      <w:ins w:id="6940" w:author="rkbansal" w:date="2020-12-25T19:18:00Z">
        <w:r>
          <w:t>MemberApi and MemberApiController</w:t>
        </w:r>
      </w:ins>
    </w:p>
    <w:p w14:paraId="46922705" w14:textId="53ADBB84" w:rsidR="00E95B7E" w:rsidRDefault="00E95B7E" w:rsidP="00E95B7E">
      <w:pPr>
        <w:pStyle w:val="ListParagraph"/>
        <w:ind w:left="1440"/>
        <w:rPr>
          <w:ins w:id="6941" w:author="rkbansal" w:date="2020-12-25T19:26:00Z"/>
        </w:rPr>
      </w:pPr>
      <w:ins w:id="6942" w:author="rkbansal" w:date="2020-12-25T19:21:00Z">
        <w:r>
          <w:t>MemberA</w:t>
        </w:r>
      </w:ins>
      <w:ins w:id="6943" w:author="rkbansal" w:date="2020-12-25T19:22:00Z">
        <w:r>
          <w:t>pi</w:t>
        </w:r>
      </w:ins>
    </w:p>
    <w:p w14:paraId="4AFF8C85" w14:textId="12E908B4" w:rsidR="0015295B" w:rsidRDefault="0015295B" w:rsidP="00E95B7E">
      <w:pPr>
        <w:pStyle w:val="ListParagraph"/>
        <w:ind w:left="1440"/>
        <w:rPr>
          <w:ins w:id="6944" w:author="rkbansal" w:date="2020-12-25T19:22:00Z"/>
        </w:rPr>
      </w:pPr>
      <w:ins w:id="6945" w:author="rkbansal" w:date="2020-12-25T19:26:00Z">
        <w:r>
          <w:rPr>
            <w:noProof/>
          </w:rPr>
          <w:drawing>
            <wp:inline distT="0" distB="0" distL="0" distR="0" wp14:anchorId="10FF8DC0" wp14:editId="3AF23DE3">
              <wp:extent cx="9779000" cy="4474210"/>
              <wp:effectExtent l="0" t="0" r="0" b="254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9779000" cy="4474210"/>
                      </a:xfrm>
                      <a:prstGeom prst="rect">
                        <a:avLst/>
                      </a:prstGeom>
                    </pic:spPr>
                  </pic:pic>
                </a:graphicData>
              </a:graphic>
            </wp:inline>
          </w:drawing>
        </w:r>
      </w:ins>
    </w:p>
    <w:p w14:paraId="539DD20C" w14:textId="0020ACB8" w:rsidR="00E95B7E" w:rsidRDefault="00E95B7E" w:rsidP="00E95B7E">
      <w:pPr>
        <w:pStyle w:val="ListParagraph"/>
        <w:ind w:left="1440"/>
        <w:rPr>
          <w:ins w:id="6946" w:author="rkbansal" w:date="2020-12-25T19:28:00Z"/>
        </w:rPr>
      </w:pPr>
      <w:ins w:id="6947" w:author="rkbansal" w:date="2020-12-25T19:22:00Z">
        <w:r>
          <w:t>MemberApiController</w:t>
        </w:r>
      </w:ins>
    </w:p>
    <w:p w14:paraId="008EB30A" w14:textId="71875ED4" w:rsidR="001C4353" w:rsidRDefault="001C4353" w:rsidP="00E95B7E">
      <w:pPr>
        <w:pStyle w:val="ListParagraph"/>
        <w:ind w:left="1440"/>
        <w:rPr>
          <w:ins w:id="6948" w:author="rkbansal" w:date="2020-12-25T19:18:00Z"/>
        </w:rPr>
        <w:pPrChange w:id="6949" w:author="rkbansal" w:date="2020-12-25T19:21:00Z">
          <w:pPr>
            <w:pStyle w:val="ListParagraph"/>
            <w:numPr>
              <w:ilvl w:val="1"/>
              <w:numId w:val="74"/>
            </w:numPr>
            <w:ind w:left="1440" w:hanging="360"/>
          </w:pPr>
        </w:pPrChange>
      </w:pPr>
      <w:ins w:id="6950" w:author="rkbansal" w:date="2020-12-25T19:28:00Z">
        <w:r>
          <w:rPr>
            <w:noProof/>
          </w:rPr>
          <w:lastRenderedPageBreak/>
          <w:drawing>
            <wp:inline distT="0" distB="0" distL="0" distR="0" wp14:anchorId="714DE55F" wp14:editId="2A25FABB">
              <wp:extent cx="9779000" cy="4585970"/>
              <wp:effectExtent l="0" t="0" r="0" b="508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779000" cy="4585970"/>
                      </a:xfrm>
                      <a:prstGeom prst="rect">
                        <a:avLst/>
                      </a:prstGeom>
                    </pic:spPr>
                  </pic:pic>
                </a:graphicData>
              </a:graphic>
            </wp:inline>
          </w:drawing>
        </w:r>
      </w:ins>
    </w:p>
    <w:p w14:paraId="44E5A3FB" w14:textId="60C5682E" w:rsidR="00025445" w:rsidRDefault="00025445" w:rsidP="00E95B7E">
      <w:pPr>
        <w:pStyle w:val="ListParagraph"/>
        <w:numPr>
          <w:ilvl w:val="1"/>
          <w:numId w:val="74"/>
        </w:numPr>
        <w:rPr>
          <w:ins w:id="6951" w:author="rkbansal" w:date="2020-12-25T19:22:00Z"/>
        </w:rPr>
      </w:pPr>
      <w:ins w:id="6952" w:author="rkbansal" w:date="2020-12-25T19:18:00Z">
        <w:r>
          <w:t>SevadarApi and SevadarApiController</w:t>
        </w:r>
      </w:ins>
    </w:p>
    <w:p w14:paraId="103A9DC8" w14:textId="47B28099" w:rsidR="00E95B7E" w:rsidRDefault="00E95B7E" w:rsidP="00E95B7E">
      <w:pPr>
        <w:pStyle w:val="ListParagraph"/>
        <w:ind w:left="1440"/>
        <w:rPr>
          <w:ins w:id="6953" w:author="rkbansal" w:date="2020-12-25T19:31:00Z"/>
        </w:rPr>
      </w:pPr>
      <w:ins w:id="6954" w:author="rkbansal" w:date="2020-12-25T19:22:00Z">
        <w:r>
          <w:t>SevadarApi</w:t>
        </w:r>
      </w:ins>
    </w:p>
    <w:p w14:paraId="25FC592E" w14:textId="65D880F3" w:rsidR="00D038AF" w:rsidRDefault="00D038AF" w:rsidP="00E95B7E">
      <w:pPr>
        <w:pStyle w:val="ListParagraph"/>
        <w:ind w:left="1440"/>
        <w:rPr>
          <w:ins w:id="6955" w:author="rkbansal" w:date="2020-12-25T19:22:00Z"/>
        </w:rPr>
      </w:pPr>
      <w:ins w:id="6956" w:author="rkbansal" w:date="2020-12-25T19:31:00Z">
        <w:r>
          <w:rPr>
            <w:noProof/>
          </w:rPr>
          <w:drawing>
            <wp:inline distT="0" distB="0" distL="0" distR="0" wp14:anchorId="3DD7EA7B" wp14:editId="11D23A1E">
              <wp:extent cx="9779000" cy="5045710"/>
              <wp:effectExtent l="0" t="0" r="0" b="254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779000" cy="5045710"/>
                      </a:xfrm>
                      <a:prstGeom prst="rect">
                        <a:avLst/>
                      </a:prstGeom>
                    </pic:spPr>
                  </pic:pic>
                </a:graphicData>
              </a:graphic>
            </wp:inline>
          </w:drawing>
        </w:r>
      </w:ins>
    </w:p>
    <w:p w14:paraId="1739B710" w14:textId="53D01828" w:rsidR="00E95B7E" w:rsidRDefault="00E95B7E" w:rsidP="00E95B7E">
      <w:pPr>
        <w:pStyle w:val="ListParagraph"/>
        <w:ind w:left="1440"/>
        <w:rPr>
          <w:ins w:id="6957" w:author="rkbansal" w:date="2020-12-25T19:34:00Z"/>
        </w:rPr>
      </w:pPr>
      <w:ins w:id="6958" w:author="rkbansal" w:date="2020-12-25T19:22:00Z">
        <w:r>
          <w:t>SevadarApiController</w:t>
        </w:r>
      </w:ins>
    </w:p>
    <w:p w14:paraId="713B9204" w14:textId="305377B9" w:rsidR="006F664D" w:rsidRDefault="006F664D" w:rsidP="00E95B7E">
      <w:pPr>
        <w:pStyle w:val="ListParagraph"/>
        <w:ind w:left="1440"/>
        <w:rPr>
          <w:ins w:id="6959" w:author="rkbansal" w:date="2020-12-25T19:17:00Z"/>
        </w:rPr>
        <w:pPrChange w:id="6960" w:author="rkbansal" w:date="2020-12-25T19:22:00Z">
          <w:pPr>
            <w:pStyle w:val="ListParagraph"/>
            <w:numPr>
              <w:numId w:val="74"/>
            </w:numPr>
            <w:ind w:hanging="360"/>
          </w:pPr>
        </w:pPrChange>
      </w:pPr>
      <w:ins w:id="6961" w:author="rkbansal" w:date="2020-12-25T19:34:00Z">
        <w:r>
          <w:rPr>
            <w:noProof/>
          </w:rPr>
          <w:lastRenderedPageBreak/>
          <w:drawing>
            <wp:inline distT="0" distB="0" distL="0" distR="0" wp14:anchorId="0D24CD86" wp14:editId="636176E9">
              <wp:extent cx="9779000" cy="528447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779000" cy="5284470"/>
                      </a:xfrm>
                      <a:prstGeom prst="rect">
                        <a:avLst/>
                      </a:prstGeom>
                    </pic:spPr>
                  </pic:pic>
                </a:graphicData>
              </a:graphic>
            </wp:inline>
          </w:drawing>
        </w:r>
      </w:ins>
    </w:p>
    <w:p w14:paraId="65513431" w14:textId="10524EF2" w:rsidR="00CF6C1A" w:rsidRDefault="00CF6C1A" w:rsidP="00CF6C1A">
      <w:pPr>
        <w:pStyle w:val="ListParagraph"/>
        <w:numPr>
          <w:ilvl w:val="0"/>
          <w:numId w:val="74"/>
        </w:numPr>
        <w:rPr>
          <w:ins w:id="6962" w:author="rkbansal" w:date="2020-04-19T23:37:00Z"/>
        </w:rPr>
      </w:pPr>
      <w:ins w:id="6963" w:author="rkbansal" w:date="2020-04-19T23:37:00Z">
        <w:r>
          <w:t>Service should be exposed as following:</w:t>
        </w:r>
      </w:ins>
    </w:p>
    <w:p w14:paraId="774C399A" w14:textId="5C1D9FFC" w:rsidR="00CF6C1A" w:rsidRDefault="006A2F6B" w:rsidP="00CF6C1A">
      <w:pPr>
        <w:pStyle w:val="ListParagraph"/>
        <w:rPr>
          <w:ins w:id="6964" w:author="rkbansal" w:date="2020-04-19T23:37:00Z"/>
        </w:rPr>
      </w:pPr>
      <w:ins w:id="6965" w:author="rkbansal" w:date="2020-04-20T01:00:00Z">
        <w:r>
          <w:rPr>
            <w:noProof/>
          </w:rPr>
          <w:drawing>
            <wp:inline distT="0" distB="0" distL="0" distR="0" wp14:anchorId="778F70DE" wp14:editId="54E9EB2F">
              <wp:extent cx="9420225" cy="600075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420225" cy="6000750"/>
                      </a:xfrm>
                      <a:prstGeom prst="rect">
                        <a:avLst/>
                      </a:prstGeom>
                    </pic:spPr>
                  </pic:pic>
                </a:graphicData>
              </a:graphic>
            </wp:inline>
          </w:drawing>
        </w:r>
      </w:ins>
    </w:p>
    <w:p w14:paraId="7EBD4541" w14:textId="4EA93914" w:rsidR="00456F95" w:rsidRDefault="00456F95" w:rsidP="00CF6C1A">
      <w:pPr>
        <w:pStyle w:val="ListParagraph"/>
        <w:numPr>
          <w:ilvl w:val="0"/>
          <w:numId w:val="74"/>
        </w:numPr>
        <w:rPr>
          <w:ins w:id="6966" w:author="rkbansal" w:date="2020-04-22T18:08:00Z"/>
        </w:rPr>
      </w:pPr>
      <w:ins w:id="6967" w:author="rkbansal" w:date="2020-04-22T18:05:00Z">
        <w:r>
          <w:t xml:space="preserve">Custom </w:t>
        </w:r>
      </w:ins>
      <w:ins w:id="6968" w:author="rkbansal" w:date="2020-04-22T18:04:00Z">
        <w:r>
          <w:t>E</w:t>
        </w:r>
      </w:ins>
      <w:ins w:id="6969" w:author="rkbansal" w:date="2020-04-22T18:05:00Z">
        <w:r>
          <w:t>xception Handling</w:t>
        </w:r>
        <w:r w:rsidR="003C7005">
          <w:t xml:space="preserve"> where EntityNotFoundException class</w:t>
        </w:r>
      </w:ins>
      <w:ins w:id="6970" w:author="rkbansal" w:date="2020-04-22T18:07:00Z">
        <w:r w:rsidR="00AF3F9B">
          <w:t xml:space="preserve"> </w:t>
        </w:r>
      </w:ins>
      <w:ins w:id="6971" w:author="rkbansal" w:date="2020-04-22T18:06:00Z">
        <w:r w:rsidR="0026197A">
          <w:t>(</w:t>
        </w:r>
      </w:ins>
      <w:ins w:id="6972" w:author="rkbansal" w:date="2020-04-22T18:05:00Z">
        <w:r w:rsidR="003C7005">
          <w:t>created in common-service</w:t>
        </w:r>
      </w:ins>
      <w:ins w:id="6973" w:author="rkbansal" w:date="2020-04-22T18:06:00Z">
        <w:r w:rsidR="0026197A">
          <w:t xml:space="preserve">) thrown if entity not present in database which is handled in RestExcceptionHandler(created in common-service), in this </w:t>
        </w:r>
      </w:ins>
      <w:ins w:id="6974" w:author="rkbansal" w:date="2020-04-22T18:07:00Z">
        <w:r w:rsidR="0026197A">
          <w:t>handler we are creating the appropriate error message in json and send back to client.</w:t>
        </w:r>
      </w:ins>
    </w:p>
    <w:p w14:paraId="4CFF991E" w14:textId="1D5B3CA3" w:rsidR="00FD086C" w:rsidRDefault="00FC6D4D">
      <w:pPr>
        <w:pStyle w:val="ListParagraph"/>
        <w:rPr>
          <w:ins w:id="6975" w:author="rkbansal" w:date="2020-04-22T18:07:00Z"/>
        </w:rPr>
        <w:pPrChange w:id="6976" w:author="rkbansal" w:date="2020-04-22T18:08:00Z">
          <w:pPr>
            <w:pStyle w:val="ListParagraph"/>
            <w:numPr>
              <w:numId w:val="74"/>
            </w:numPr>
            <w:ind w:hanging="360"/>
          </w:pPr>
        </w:pPrChange>
      </w:pPr>
      <w:ins w:id="6977" w:author="rkbansal" w:date="2020-04-24T21:39:00Z">
        <w:r>
          <w:rPr>
            <w:noProof/>
          </w:rPr>
          <w:lastRenderedPageBreak/>
          <w:drawing>
            <wp:inline distT="0" distB="0" distL="0" distR="0" wp14:anchorId="50320185" wp14:editId="33F0BC4D">
              <wp:extent cx="9921875" cy="6219825"/>
              <wp:effectExtent l="0" t="0" r="317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921875" cy="6219825"/>
                      </a:xfrm>
                      <a:prstGeom prst="rect">
                        <a:avLst/>
                      </a:prstGeom>
                    </pic:spPr>
                  </pic:pic>
                </a:graphicData>
              </a:graphic>
            </wp:inline>
          </w:drawing>
        </w:r>
      </w:ins>
    </w:p>
    <w:p w14:paraId="67C60927" w14:textId="77777777" w:rsidR="0026197A" w:rsidRDefault="0026197A">
      <w:pPr>
        <w:pStyle w:val="ListParagraph"/>
        <w:rPr>
          <w:ins w:id="6978" w:author="rkbansal" w:date="2020-04-22T18:04:00Z"/>
        </w:rPr>
        <w:pPrChange w:id="6979" w:author="rkbansal" w:date="2020-04-22T18:07:00Z">
          <w:pPr>
            <w:pStyle w:val="ListParagraph"/>
            <w:numPr>
              <w:numId w:val="74"/>
            </w:numPr>
            <w:ind w:hanging="360"/>
          </w:pPr>
        </w:pPrChange>
      </w:pPr>
    </w:p>
    <w:p w14:paraId="424AC82C" w14:textId="71DE7862" w:rsidR="00CF6C1A" w:rsidRPr="000A3392" w:rsidRDefault="00CF6C1A" w:rsidP="00CF6C1A">
      <w:pPr>
        <w:pStyle w:val="ListParagraph"/>
        <w:numPr>
          <w:ilvl w:val="0"/>
          <w:numId w:val="74"/>
        </w:numPr>
        <w:rPr>
          <w:ins w:id="6980" w:author="rkbansal" w:date="2020-04-20T01:18:00Z"/>
          <w:rPrChange w:id="6981" w:author="rkbansal" w:date="2020-04-20T01:18:00Z">
            <w:rPr>
              <w:ins w:id="6982" w:author="rkbansal" w:date="2020-04-20T01:18:00Z"/>
              <w:rFonts w:ascii="Consolas" w:hAnsi="Consolas" w:cs="Consolas"/>
              <w:color w:val="000000"/>
              <w:sz w:val="20"/>
              <w:szCs w:val="20"/>
              <w:shd w:val="clear" w:color="auto" w:fill="E8F2FE"/>
            </w:rPr>
          </w:rPrChange>
        </w:rPr>
      </w:pPr>
      <w:ins w:id="6983" w:author="rkbansal" w:date="2020-04-19T23:37:00Z">
        <w:r>
          <w:t xml:space="preserve">Made changes in the </w:t>
        </w:r>
        <w:r>
          <w:rPr>
            <w:rFonts w:ascii="Consolas" w:hAnsi="Consolas" w:cs="Consolas"/>
            <w:color w:val="000000"/>
            <w:sz w:val="20"/>
            <w:szCs w:val="20"/>
            <w:shd w:val="clear" w:color="auto" w:fill="E8F2FE"/>
          </w:rPr>
          <w:t>SwaggerDocumentationConfig</w:t>
        </w:r>
      </w:ins>
    </w:p>
    <w:p w14:paraId="43430AF5"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84" w:author="rkbansal" w:date="2020-04-20T01:19:00Z"/>
          <w:rFonts w:ascii="Consolas" w:hAnsi="Consolas" w:cs="Consolas"/>
          <w:sz w:val="20"/>
          <w:szCs w:val="20"/>
          <w:rPrChange w:id="6985" w:author="rkbansal" w:date="2020-04-20T01:19:00Z">
            <w:rPr>
              <w:ins w:id="6986" w:author="rkbansal" w:date="2020-04-20T01:19:00Z"/>
            </w:rPr>
          </w:rPrChange>
        </w:rPr>
        <w:pPrChange w:id="6987" w:author="rkbansal" w:date="2020-04-20T01:19:00Z">
          <w:pPr>
            <w:pStyle w:val="ListParagraph"/>
            <w:numPr>
              <w:numId w:val="74"/>
            </w:numPr>
            <w:autoSpaceDE w:val="0"/>
            <w:autoSpaceDN w:val="0"/>
            <w:adjustRightInd w:val="0"/>
            <w:spacing w:after="0" w:line="240" w:lineRule="auto"/>
            <w:ind w:hanging="360"/>
          </w:pPr>
        </w:pPrChange>
      </w:pPr>
      <w:ins w:id="6988" w:author="rkbansal" w:date="2020-04-20T01:19:00Z">
        <w:r w:rsidRPr="000A3392">
          <w:rPr>
            <w:rFonts w:ascii="Consolas" w:hAnsi="Consolas" w:cs="Consolas"/>
            <w:color w:val="646464"/>
            <w:sz w:val="20"/>
            <w:szCs w:val="20"/>
            <w:rPrChange w:id="6989" w:author="rkbansal" w:date="2020-04-20T01:19:00Z">
              <w:rPr/>
            </w:rPrChange>
          </w:rPr>
          <w:t>@Configuration</w:t>
        </w:r>
      </w:ins>
    </w:p>
    <w:p w14:paraId="7E0829EC"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90" w:author="rkbansal" w:date="2020-04-20T01:19:00Z"/>
          <w:rFonts w:ascii="Consolas" w:hAnsi="Consolas" w:cs="Consolas"/>
          <w:sz w:val="20"/>
          <w:szCs w:val="20"/>
          <w:rPrChange w:id="6991" w:author="rkbansal" w:date="2020-04-20T01:19:00Z">
            <w:rPr>
              <w:ins w:id="6992" w:author="rkbansal" w:date="2020-04-20T01:19:00Z"/>
            </w:rPr>
          </w:rPrChange>
        </w:rPr>
        <w:pPrChange w:id="6993" w:author="rkbansal" w:date="2020-04-20T01:19:00Z">
          <w:pPr>
            <w:pStyle w:val="ListParagraph"/>
            <w:numPr>
              <w:numId w:val="74"/>
            </w:numPr>
            <w:autoSpaceDE w:val="0"/>
            <w:autoSpaceDN w:val="0"/>
            <w:adjustRightInd w:val="0"/>
            <w:spacing w:after="0" w:line="240" w:lineRule="auto"/>
            <w:ind w:hanging="360"/>
          </w:pPr>
        </w:pPrChange>
      </w:pPr>
      <w:ins w:id="6994" w:author="rkbansal" w:date="2020-04-20T01:19:00Z">
        <w:r w:rsidRPr="000A3392">
          <w:rPr>
            <w:rFonts w:ascii="Consolas" w:hAnsi="Consolas" w:cs="Consolas"/>
            <w:b/>
            <w:bCs/>
            <w:color w:val="7F0055"/>
            <w:sz w:val="20"/>
            <w:szCs w:val="20"/>
            <w:rPrChange w:id="6995" w:author="rkbansal" w:date="2020-04-20T01:19:00Z">
              <w:rPr>
                <w:b/>
                <w:bCs/>
                <w:color w:val="7F0055"/>
              </w:rPr>
            </w:rPrChange>
          </w:rPr>
          <w:t>public</w:t>
        </w:r>
        <w:r w:rsidRPr="000A3392">
          <w:rPr>
            <w:rFonts w:ascii="Consolas" w:hAnsi="Consolas" w:cs="Consolas"/>
            <w:color w:val="000000"/>
            <w:sz w:val="20"/>
            <w:szCs w:val="20"/>
            <w:rPrChange w:id="6996" w:author="rkbansal" w:date="2020-04-20T01:19:00Z">
              <w:rPr/>
            </w:rPrChange>
          </w:rPr>
          <w:t xml:space="preserve"> </w:t>
        </w:r>
        <w:r w:rsidRPr="000A3392">
          <w:rPr>
            <w:rFonts w:ascii="Consolas" w:hAnsi="Consolas" w:cs="Consolas"/>
            <w:b/>
            <w:bCs/>
            <w:color w:val="7F0055"/>
            <w:sz w:val="20"/>
            <w:szCs w:val="20"/>
            <w:rPrChange w:id="6997" w:author="rkbansal" w:date="2020-04-20T01:19:00Z">
              <w:rPr>
                <w:b/>
                <w:bCs/>
                <w:color w:val="7F0055"/>
              </w:rPr>
            </w:rPrChange>
          </w:rPr>
          <w:t>class</w:t>
        </w:r>
        <w:r w:rsidRPr="000A3392">
          <w:rPr>
            <w:rFonts w:ascii="Consolas" w:hAnsi="Consolas" w:cs="Consolas"/>
            <w:color w:val="000000"/>
            <w:sz w:val="20"/>
            <w:szCs w:val="20"/>
            <w:rPrChange w:id="6998" w:author="rkbansal" w:date="2020-04-20T01:19:00Z">
              <w:rPr/>
            </w:rPrChange>
          </w:rPr>
          <w:t xml:space="preserve"> SwaggerDocumentationConfig {</w:t>
        </w:r>
      </w:ins>
    </w:p>
    <w:p w14:paraId="1A3D498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99" w:author="rkbansal" w:date="2020-04-20T01:19:00Z"/>
          <w:rFonts w:ascii="Consolas" w:hAnsi="Consolas" w:cs="Consolas"/>
          <w:sz w:val="20"/>
          <w:szCs w:val="20"/>
          <w:rPrChange w:id="7000" w:author="rkbansal" w:date="2020-04-20T01:19:00Z">
            <w:rPr>
              <w:ins w:id="7001" w:author="rkbansal" w:date="2020-04-20T01:19:00Z"/>
            </w:rPr>
          </w:rPrChange>
        </w:rPr>
        <w:pPrChange w:id="7002" w:author="rkbansal" w:date="2020-04-20T01:19:00Z">
          <w:pPr>
            <w:pStyle w:val="ListParagraph"/>
            <w:numPr>
              <w:numId w:val="74"/>
            </w:numPr>
            <w:autoSpaceDE w:val="0"/>
            <w:autoSpaceDN w:val="0"/>
            <w:adjustRightInd w:val="0"/>
            <w:spacing w:after="0" w:line="240" w:lineRule="auto"/>
            <w:ind w:hanging="360"/>
          </w:pPr>
        </w:pPrChange>
      </w:pPr>
    </w:p>
    <w:p w14:paraId="3C3AB78E"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03" w:author="rkbansal" w:date="2020-04-20T01:19:00Z"/>
          <w:rFonts w:ascii="Consolas" w:hAnsi="Consolas" w:cs="Consolas"/>
          <w:sz w:val="20"/>
          <w:szCs w:val="20"/>
          <w:rPrChange w:id="7004" w:author="rkbansal" w:date="2020-04-20T01:19:00Z">
            <w:rPr>
              <w:ins w:id="7005" w:author="rkbansal" w:date="2020-04-20T01:19:00Z"/>
            </w:rPr>
          </w:rPrChange>
        </w:rPr>
        <w:pPrChange w:id="7006" w:author="rkbansal" w:date="2020-04-20T01:19:00Z">
          <w:pPr>
            <w:pStyle w:val="ListParagraph"/>
            <w:numPr>
              <w:numId w:val="74"/>
            </w:numPr>
            <w:autoSpaceDE w:val="0"/>
            <w:autoSpaceDN w:val="0"/>
            <w:adjustRightInd w:val="0"/>
            <w:spacing w:after="0" w:line="240" w:lineRule="auto"/>
            <w:ind w:hanging="360"/>
          </w:pPr>
        </w:pPrChange>
      </w:pPr>
      <w:ins w:id="7007" w:author="rkbansal" w:date="2020-04-20T01:19:00Z">
        <w:r w:rsidRPr="000A3392">
          <w:rPr>
            <w:rFonts w:ascii="Consolas" w:hAnsi="Consolas" w:cs="Consolas"/>
            <w:color w:val="000000"/>
            <w:sz w:val="20"/>
            <w:szCs w:val="20"/>
            <w:rPrChange w:id="7008" w:author="rkbansal" w:date="2020-04-20T01:19:00Z">
              <w:rPr/>
            </w:rPrChange>
          </w:rPr>
          <w:t xml:space="preserve">    ApiInfo apiInfo() {</w:t>
        </w:r>
      </w:ins>
    </w:p>
    <w:p w14:paraId="33A09190"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09" w:author="rkbansal" w:date="2020-04-20T01:19:00Z"/>
          <w:rFonts w:ascii="Consolas" w:hAnsi="Consolas" w:cs="Consolas"/>
          <w:sz w:val="20"/>
          <w:szCs w:val="20"/>
          <w:rPrChange w:id="7010" w:author="rkbansal" w:date="2020-04-20T01:19:00Z">
            <w:rPr>
              <w:ins w:id="7011" w:author="rkbansal" w:date="2020-04-20T01:19:00Z"/>
            </w:rPr>
          </w:rPrChange>
        </w:rPr>
        <w:pPrChange w:id="7012" w:author="rkbansal" w:date="2020-04-20T01:19:00Z">
          <w:pPr>
            <w:pStyle w:val="ListParagraph"/>
            <w:numPr>
              <w:numId w:val="74"/>
            </w:numPr>
            <w:autoSpaceDE w:val="0"/>
            <w:autoSpaceDN w:val="0"/>
            <w:adjustRightInd w:val="0"/>
            <w:spacing w:after="0" w:line="240" w:lineRule="auto"/>
            <w:ind w:hanging="360"/>
          </w:pPr>
        </w:pPrChange>
      </w:pPr>
      <w:ins w:id="7013" w:author="rkbansal" w:date="2020-04-20T01:19:00Z">
        <w:r w:rsidRPr="000A3392">
          <w:rPr>
            <w:rFonts w:ascii="Consolas" w:hAnsi="Consolas" w:cs="Consolas"/>
            <w:color w:val="000000"/>
            <w:sz w:val="20"/>
            <w:szCs w:val="20"/>
            <w:rPrChange w:id="7014" w:author="rkbansal" w:date="2020-04-20T01:19:00Z">
              <w:rPr/>
            </w:rPrChange>
          </w:rPr>
          <w:t xml:space="preserve">        </w:t>
        </w:r>
        <w:r w:rsidRPr="000A3392">
          <w:rPr>
            <w:rFonts w:ascii="Consolas" w:hAnsi="Consolas" w:cs="Consolas"/>
            <w:b/>
            <w:bCs/>
            <w:color w:val="7F0055"/>
            <w:sz w:val="20"/>
            <w:szCs w:val="20"/>
            <w:rPrChange w:id="7015" w:author="rkbansal" w:date="2020-04-20T01:19:00Z">
              <w:rPr>
                <w:b/>
                <w:bCs/>
                <w:color w:val="7F0055"/>
              </w:rPr>
            </w:rPrChange>
          </w:rPr>
          <w:t>return</w:t>
        </w:r>
        <w:r w:rsidRPr="000A3392">
          <w:rPr>
            <w:rFonts w:ascii="Consolas" w:hAnsi="Consolas" w:cs="Consolas"/>
            <w:color w:val="000000"/>
            <w:sz w:val="20"/>
            <w:szCs w:val="20"/>
            <w:rPrChange w:id="7016" w:author="rkbansal" w:date="2020-04-20T01:19:00Z">
              <w:rPr/>
            </w:rPrChange>
          </w:rPr>
          <w:t xml:space="preserve"> </w:t>
        </w:r>
        <w:r w:rsidRPr="000A3392">
          <w:rPr>
            <w:rFonts w:ascii="Consolas" w:hAnsi="Consolas" w:cs="Consolas"/>
            <w:b/>
            <w:bCs/>
            <w:color w:val="7F0055"/>
            <w:sz w:val="20"/>
            <w:szCs w:val="20"/>
            <w:rPrChange w:id="7017" w:author="rkbansal" w:date="2020-04-20T01:19:00Z">
              <w:rPr>
                <w:b/>
                <w:bCs/>
                <w:color w:val="7F0055"/>
              </w:rPr>
            </w:rPrChange>
          </w:rPr>
          <w:t>new</w:t>
        </w:r>
        <w:r w:rsidRPr="000A3392">
          <w:rPr>
            <w:rFonts w:ascii="Consolas" w:hAnsi="Consolas" w:cs="Consolas"/>
            <w:color w:val="000000"/>
            <w:sz w:val="20"/>
            <w:szCs w:val="20"/>
            <w:rPrChange w:id="7018" w:author="rkbansal" w:date="2020-04-20T01:19:00Z">
              <w:rPr/>
            </w:rPrChange>
          </w:rPr>
          <w:t xml:space="preserve"> ApiInfoBuilder()</w:t>
        </w:r>
      </w:ins>
    </w:p>
    <w:p w14:paraId="31FD060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19" w:author="rkbansal" w:date="2020-04-20T01:19:00Z"/>
          <w:rFonts w:ascii="Consolas" w:hAnsi="Consolas" w:cs="Consolas"/>
          <w:sz w:val="20"/>
          <w:szCs w:val="20"/>
          <w:rPrChange w:id="7020" w:author="rkbansal" w:date="2020-04-20T01:19:00Z">
            <w:rPr>
              <w:ins w:id="7021" w:author="rkbansal" w:date="2020-04-20T01:19:00Z"/>
            </w:rPr>
          </w:rPrChange>
        </w:rPr>
        <w:pPrChange w:id="7022" w:author="rkbansal" w:date="2020-04-20T01:19:00Z">
          <w:pPr>
            <w:pStyle w:val="ListParagraph"/>
            <w:numPr>
              <w:numId w:val="74"/>
            </w:numPr>
            <w:autoSpaceDE w:val="0"/>
            <w:autoSpaceDN w:val="0"/>
            <w:adjustRightInd w:val="0"/>
            <w:spacing w:after="0" w:line="240" w:lineRule="auto"/>
            <w:ind w:hanging="360"/>
          </w:pPr>
        </w:pPrChange>
      </w:pPr>
      <w:ins w:id="7023" w:author="rkbansal" w:date="2020-04-20T01:19:00Z">
        <w:r w:rsidRPr="000A3392">
          <w:rPr>
            <w:rFonts w:ascii="Consolas" w:hAnsi="Consolas" w:cs="Consolas"/>
            <w:color w:val="000000"/>
            <w:sz w:val="20"/>
            <w:szCs w:val="20"/>
            <w:rPrChange w:id="7024" w:author="rkbansal" w:date="2020-04-20T01:19:00Z">
              <w:rPr>
                <w:color w:val="000000"/>
              </w:rPr>
            </w:rPrChange>
          </w:rPr>
          <w:t xml:space="preserve">            .title</w:t>
        </w:r>
        <w:r w:rsidRPr="000A3392">
          <w:rPr>
            <w:rFonts w:ascii="Consolas" w:hAnsi="Consolas" w:cs="Consolas"/>
            <w:color w:val="000000"/>
            <w:sz w:val="20"/>
            <w:szCs w:val="20"/>
            <w:highlight w:val="yellow"/>
            <w:rPrChange w:id="7025" w:author="rkbansal" w:date="2020-04-20T01:19:00Z">
              <w:rPr>
                <w:color w:val="000000"/>
              </w:rPr>
            </w:rPrChange>
          </w:rPr>
          <w:t>(</w:t>
        </w:r>
        <w:r w:rsidRPr="000A3392">
          <w:rPr>
            <w:rFonts w:ascii="Consolas" w:hAnsi="Consolas" w:cs="Consolas"/>
            <w:color w:val="2A00FF"/>
            <w:sz w:val="20"/>
            <w:szCs w:val="20"/>
            <w:highlight w:val="yellow"/>
            <w:rPrChange w:id="7026" w:author="rkbansal" w:date="2020-04-20T01:19:00Z">
              <w:rPr/>
            </w:rPrChange>
          </w:rPr>
          <w:t>"People Management Service API"</w:t>
        </w:r>
        <w:r w:rsidRPr="000A3392">
          <w:rPr>
            <w:rFonts w:ascii="Consolas" w:hAnsi="Consolas" w:cs="Consolas"/>
            <w:color w:val="000000"/>
            <w:sz w:val="20"/>
            <w:szCs w:val="20"/>
            <w:highlight w:val="yellow"/>
            <w:rPrChange w:id="7027" w:author="rkbansal" w:date="2020-04-20T01:19:00Z">
              <w:rPr>
                <w:color w:val="000000"/>
              </w:rPr>
            </w:rPrChange>
          </w:rPr>
          <w:t>)</w:t>
        </w:r>
      </w:ins>
    </w:p>
    <w:p w14:paraId="52DCDD4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28" w:author="rkbansal" w:date="2020-04-20T01:19:00Z"/>
          <w:rFonts w:ascii="Consolas" w:hAnsi="Consolas" w:cs="Consolas"/>
          <w:sz w:val="20"/>
          <w:szCs w:val="20"/>
          <w:rPrChange w:id="7029" w:author="rkbansal" w:date="2020-04-20T01:19:00Z">
            <w:rPr>
              <w:ins w:id="7030" w:author="rkbansal" w:date="2020-04-20T01:19:00Z"/>
            </w:rPr>
          </w:rPrChange>
        </w:rPr>
        <w:pPrChange w:id="7031" w:author="rkbansal" w:date="2020-04-20T01:19:00Z">
          <w:pPr>
            <w:pStyle w:val="ListParagraph"/>
            <w:numPr>
              <w:numId w:val="74"/>
            </w:numPr>
            <w:autoSpaceDE w:val="0"/>
            <w:autoSpaceDN w:val="0"/>
            <w:adjustRightInd w:val="0"/>
            <w:spacing w:after="0" w:line="240" w:lineRule="auto"/>
            <w:ind w:hanging="360"/>
          </w:pPr>
        </w:pPrChange>
      </w:pPr>
      <w:ins w:id="7032" w:author="rkbansal" w:date="2020-04-20T01:19:00Z">
        <w:r w:rsidRPr="000A3392">
          <w:rPr>
            <w:rFonts w:ascii="Consolas" w:hAnsi="Consolas" w:cs="Consolas"/>
            <w:color w:val="000000"/>
            <w:sz w:val="20"/>
            <w:szCs w:val="20"/>
            <w:rPrChange w:id="7033" w:author="rkbansal" w:date="2020-04-20T01:19:00Z">
              <w:rPr>
                <w:color w:val="000000"/>
              </w:rPr>
            </w:rPrChange>
          </w:rPr>
          <w:t xml:space="preserve">            .description(</w:t>
        </w:r>
        <w:r w:rsidRPr="000A3392">
          <w:rPr>
            <w:rFonts w:ascii="Consolas" w:hAnsi="Consolas" w:cs="Consolas"/>
            <w:color w:val="2A00FF"/>
            <w:sz w:val="20"/>
            <w:szCs w:val="20"/>
            <w:rPrChange w:id="7034" w:author="rkbansal" w:date="2020-04-20T01:19:00Z">
              <w:rPr/>
            </w:rPrChange>
          </w:rPr>
          <w:t>"No description provided (generated by Swagger Codegen https://github.com/swagger-api/swagger-codegen)"</w:t>
        </w:r>
        <w:r w:rsidRPr="000A3392">
          <w:rPr>
            <w:rFonts w:ascii="Consolas" w:hAnsi="Consolas" w:cs="Consolas"/>
            <w:color w:val="000000"/>
            <w:sz w:val="20"/>
            <w:szCs w:val="20"/>
            <w:rPrChange w:id="7035" w:author="rkbansal" w:date="2020-04-20T01:19:00Z">
              <w:rPr>
                <w:color w:val="000000"/>
              </w:rPr>
            </w:rPrChange>
          </w:rPr>
          <w:t>)</w:t>
        </w:r>
      </w:ins>
    </w:p>
    <w:p w14:paraId="7E230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36" w:author="rkbansal" w:date="2020-04-20T01:19:00Z"/>
          <w:rFonts w:ascii="Consolas" w:hAnsi="Consolas" w:cs="Consolas"/>
          <w:sz w:val="20"/>
          <w:szCs w:val="20"/>
          <w:rPrChange w:id="7037" w:author="rkbansal" w:date="2020-04-20T01:19:00Z">
            <w:rPr>
              <w:ins w:id="7038" w:author="rkbansal" w:date="2020-04-20T01:19:00Z"/>
            </w:rPr>
          </w:rPrChange>
        </w:rPr>
        <w:pPrChange w:id="7039" w:author="rkbansal" w:date="2020-04-20T01:19:00Z">
          <w:pPr>
            <w:pStyle w:val="ListParagraph"/>
            <w:numPr>
              <w:numId w:val="74"/>
            </w:numPr>
            <w:autoSpaceDE w:val="0"/>
            <w:autoSpaceDN w:val="0"/>
            <w:adjustRightInd w:val="0"/>
            <w:spacing w:after="0" w:line="240" w:lineRule="auto"/>
            <w:ind w:hanging="360"/>
          </w:pPr>
        </w:pPrChange>
      </w:pPr>
      <w:ins w:id="7040" w:author="rkbansal" w:date="2020-04-20T01:19:00Z">
        <w:r w:rsidRPr="000A3392">
          <w:rPr>
            <w:rFonts w:ascii="Consolas" w:hAnsi="Consolas" w:cs="Consolas"/>
            <w:color w:val="000000"/>
            <w:sz w:val="20"/>
            <w:szCs w:val="20"/>
            <w:rPrChange w:id="7041" w:author="rkbansal" w:date="2020-04-20T01:19:00Z">
              <w:rPr/>
            </w:rPrChange>
          </w:rPr>
          <w:t xml:space="preserve">            .license(</w:t>
        </w:r>
        <w:r w:rsidRPr="000A3392">
          <w:rPr>
            <w:rFonts w:ascii="Consolas" w:hAnsi="Consolas" w:cs="Consolas"/>
            <w:color w:val="2A00FF"/>
            <w:sz w:val="20"/>
            <w:szCs w:val="20"/>
            <w:rPrChange w:id="7042" w:author="rkbansal" w:date="2020-04-20T01:19:00Z">
              <w:rPr>
                <w:color w:val="2A00FF"/>
              </w:rPr>
            </w:rPrChange>
          </w:rPr>
          <w:t>""</w:t>
        </w:r>
        <w:r w:rsidRPr="000A3392">
          <w:rPr>
            <w:rFonts w:ascii="Consolas" w:hAnsi="Consolas" w:cs="Consolas"/>
            <w:color w:val="000000"/>
            <w:sz w:val="20"/>
            <w:szCs w:val="20"/>
            <w:rPrChange w:id="7043" w:author="rkbansal" w:date="2020-04-20T01:19:00Z">
              <w:rPr/>
            </w:rPrChange>
          </w:rPr>
          <w:t>)</w:t>
        </w:r>
      </w:ins>
    </w:p>
    <w:p w14:paraId="2069E22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44" w:author="rkbansal" w:date="2020-04-20T01:19:00Z"/>
          <w:rFonts w:ascii="Consolas" w:hAnsi="Consolas" w:cs="Consolas"/>
          <w:sz w:val="20"/>
          <w:szCs w:val="20"/>
          <w:rPrChange w:id="7045" w:author="rkbansal" w:date="2020-04-20T01:19:00Z">
            <w:rPr>
              <w:ins w:id="7046" w:author="rkbansal" w:date="2020-04-20T01:19:00Z"/>
            </w:rPr>
          </w:rPrChange>
        </w:rPr>
        <w:pPrChange w:id="7047" w:author="rkbansal" w:date="2020-04-20T01:19:00Z">
          <w:pPr>
            <w:pStyle w:val="ListParagraph"/>
            <w:numPr>
              <w:numId w:val="74"/>
            </w:numPr>
            <w:autoSpaceDE w:val="0"/>
            <w:autoSpaceDN w:val="0"/>
            <w:adjustRightInd w:val="0"/>
            <w:spacing w:after="0" w:line="240" w:lineRule="auto"/>
            <w:ind w:hanging="360"/>
          </w:pPr>
        </w:pPrChange>
      </w:pPr>
      <w:ins w:id="7048" w:author="rkbansal" w:date="2020-04-20T01:19:00Z">
        <w:r w:rsidRPr="000A3392">
          <w:rPr>
            <w:rFonts w:ascii="Consolas" w:hAnsi="Consolas" w:cs="Consolas"/>
            <w:color w:val="000000"/>
            <w:sz w:val="20"/>
            <w:szCs w:val="20"/>
            <w:rPrChange w:id="7049" w:author="rkbansal" w:date="2020-04-20T01:19:00Z">
              <w:rPr/>
            </w:rPrChange>
          </w:rPr>
          <w:t xml:space="preserve">            .licenseUrl(</w:t>
        </w:r>
        <w:r w:rsidRPr="000A3392">
          <w:rPr>
            <w:rFonts w:ascii="Consolas" w:hAnsi="Consolas" w:cs="Consolas"/>
            <w:color w:val="2A00FF"/>
            <w:sz w:val="20"/>
            <w:szCs w:val="20"/>
            <w:rPrChange w:id="7050" w:author="rkbansal" w:date="2020-04-20T01:19:00Z">
              <w:rPr>
                <w:color w:val="2A00FF"/>
              </w:rPr>
            </w:rPrChange>
          </w:rPr>
          <w:t>"http://unlicense.org"</w:t>
        </w:r>
        <w:r w:rsidRPr="000A3392">
          <w:rPr>
            <w:rFonts w:ascii="Consolas" w:hAnsi="Consolas" w:cs="Consolas"/>
            <w:color w:val="000000"/>
            <w:sz w:val="20"/>
            <w:szCs w:val="20"/>
            <w:rPrChange w:id="7051" w:author="rkbansal" w:date="2020-04-20T01:19:00Z">
              <w:rPr/>
            </w:rPrChange>
          </w:rPr>
          <w:t>)</w:t>
        </w:r>
      </w:ins>
    </w:p>
    <w:p w14:paraId="1916ECA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52" w:author="rkbansal" w:date="2020-04-20T01:19:00Z"/>
          <w:rFonts w:ascii="Consolas" w:hAnsi="Consolas" w:cs="Consolas"/>
          <w:sz w:val="20"/>
          <w:szCs w:val="20"/>
          <w:rPrChange w:id="7053" w:author="rkbansal" w:date="2020-04-20T01:19:00Z">
            <w:rPr>
              <w:ins w:id="7054" w:author="rkbansal" w:date="2020-04-20T01:19:00Z"/>
            </w:rPr>
          </w:rPrChange>
        </w:rPr>
        <w:pPrChange w:id="7055" w:author="rkbansal" w:date="2020-04-20T01:19:00Z">
          <w:pPr>
            <w:pStyle w:val="ListParagraph"/>
            <w:numPr>
              <w:numId w:val="74"/>
            </w:numPr>
            <w:autoSpaceDE w:val="0"/>
            <w:autoSpaceDN w:val="0"/>
            <w:adjustRightInd w:val="0"/>
            <w:spacing w:after="0" w:line="240" w:lineRule="auto"/>
            <w:ind w:hanging="360"/>
          </w:pPr>
        </w:pPrChange>
      </w:pPr>
      <w:ins w:id="7056" w:author="rkbansal" w:date="2020-04-20T01:19:00Z">
        <w:r w:rsidRPr="000A3392">
          <w:rPr>
            <w:rFonts w:ascii="Consolas" w:hAnsi="Consolas" w:cs="Consolas"/>
            <w:color w:val="000000"/>
            <w:sz w:val="20"/>
            <w:szCs w:val="20"/>
            <w:rPrChange w:id="7057" w:author="rkbansal" w:date="2020-04-20T01:19:00Z">
              <w:rPr/>
            </w:rPrChange>
          </w:rPr>
          <w:t xml:space="preserve">            .termsOfServiceUrl(</w:t>
        </w:r>
        <w:r w:rsidRPr="000A3392">
          <w:rPr>
            <w:rFonts w:ascii="Consolas" w:hAnsi="Consolas" w:cs="Consolas"/>
            <w:color w:val="2A00FF"/>
            <w:sz w:val="20"/>
            <w:szCs w:val="20"/>
            <w:rPrChange w:id="7058" w:author="rkbansal" w:date="2020-04-20T01:19:00Z">
              <w:rPr>
                <w:color w:val="2A00FF"/>
              </w:rPr>
            </w:rPrChange>
          </w:rPr>
          <w:t>""</w:t>
        </w:r>
        <w:r w:rsidRPr="000A3392">
          <w:rPr>
            <w:rFonts w:ascii="Consolas" w:hAnsi="Consolas" w:cs="Consolas"/>
            <w:color w:val="000000"/>
            <w:sz w:val="20"/>
            <w:szCs w:val="20"/>
            <w:rPrChange w:id="7059" w:author="rkbansal" w:date="2020-04-20T01:19:00Z">
              <w:rPr/>
            </w:rPrChange>
          </w:rPr>
          <w:t>)</w:t>
        </w:r>
      </w:ins>
    </w:p>
    <w:p w14:paraId="1F80C83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60" w:author="rkbansal" w:date="2020-04-20T01:19:00Z"/>
          <w:rFonts w:ascii="Consolas" w:hAnsi="Consolas" w:cs="Consolas"/>
          <w:sz w:val="20"/>
          <w:szCs w:val="20"/>
          <w:rPrChange w:id="7061" w:author="rkbansal" w:date="2020-04-20T01:19:00Z">
            <w:rPr>
              <w:ins w:id="7062" w:author="rkbansal" w:date="2020-04-20T01:19:00Z"/>
            </w:rPr>
          </w:rPrChange>
        </w:rPr>
        <w:pPrChange w:id="7063" w:author="rkbansal" w:date="2020-04-20T01:19:00Z">
          <w:pPr>
            <w:pStyle w:val="ListParagraph"/>
            <w:numPr>
              <w:numId w:val="74"/>
            </w:numPr>
            <w:autoSpaceDE w:val="0"/>
            <w:autoSpaceDN w:val="0"/>
            <w:adjustRightInd w:val="0"/>
            <w:spacing w:after="0" w:line="240" w:lineRule="auto"/>
            <w:ind w:hanging="360"/>
          </w:pPr>
        </w:pPrChange>
      </w:pPr>
      <w:ins w:id="7064" w:author="rkbansal" w:date="2020-04-20T01:19:00Z">
        <w:r w:rsidRPr="000A3392">
          <w:rPr>
            <w:rFonts w:ascii="Consolas" w:hAnsi="Consolas" w:cs="Consolas"/>
            <w:color w:val="000000"/>
            <w:sz w:val="20"/>
            <w:szCs w:val="20"/>
            <w:rPrChange w:id="7065" w:author="rkbansal" w:date="2020-04-20T01:19:00Z">
              <w:rPr/>
            </w:rPrChange>
          </w:rPr>
          <w:t xml:space="preserve">            .version(</w:t>
        </w:r>
        <w:r w:rsidRPr="000A3392">
          <w:rPr>
            <w:rFonts w:ascii="Consolas" w:hAnsi="Consolas" w:cs="Consolas"/>
            <w:color w:val="2A00FF"/>
            <w:sz w:val="20"/>
            <w:szCs w:val="20"/>
            <w:rPrChange w:id="7066" w:author="rkbansal" w:date="2020-04-20T01:19:00Z">
              <w:rPr>
                <w:color w:val="2A00FF"/>
              </w:rPr>
            </w:rPrChange>
          </w:rPr>
          <w:t>"18.10.0"</w:t>
        </w:r>
        <w:r w:rsidRPr="000A3392">
          <w:rPr>
            <w:rFonts w:ascii="Consolas" w:hAnsi="Consolas" w:cs="Consolas"/>
            <w:color w:val="000000"/>
            <w:sz w:val="20"/>
            <w:szCs w:val="20"/>
            <w:rPrChange w:id="7067" w:author="rkbansal" w:date="2020-04-20T01:19:00Z">
              <w:rPr/>
            </w:rPrChange>
          </w:rPr>
          <w:t>)</w:t>
        </w:r>
      </w:ins>
    </w:p>
    <w:p w14:paraId="2A8E874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68" w:author="rkbansal" w:date="2020-04-20T01:19:00Z"/>
          <w:rFonts w:ascii="Consolas" w:hAnsi="Consolas" w:cs="Consolas"/>
          <w:sz w:val="20"/>
          <w:szCs w:val="20"/>
          <w:rPrChange w:id="7069" w:author="rkbansal" w:date="2020-04-20T01:19:00Z">
            <w:rPr>
              <w:ins w:id="7070" w:author="rkbansal" w:date="2020-04-20T01:19:00Z"/>
            </w:rPr>
          </w:rPrChange>
        </w:rPr>
        <w:pPrChange w:id="7071" w:author="rkbansal" w:date="2020-04-20T01:19:00Z">
          <w:pPr>
            <w:pStyle w:val="ListParagraph"/>
            <w:numPr>
              <w:numId w:val="74"/>
            </w:numPr>
            <w:autoSpaceDE w:val="0"/>
            <w:autoSpaceDN w:val="0"/>
            <w:adjustRightInd w:val="0"/>
            <w:spacing w:after="0" w:line="240" w:lineRule="auto"/>
            <w:ind w:hanging="360"/>
          </w:pPr>
        </w:pPrChange>
      </w:pPr>
      <w:ins w:id="7072" w:author="rkbansal" w:date="2020-04-20T01:19:00Z">
        <w:r w:rsidRPr="000A3392">
          <w:rPr>
            <w:rFonts w:ascii="Consolas" w:hAnsi="Consolas" w:cs="Consolas"/>
            <w:color w:val="000000"/>
            <w:sz w:val="20"/>
            <w:szCs w:val="20"/>
            <w:rPrChange w:id="7073" w:author="rkbansal" w:date="2020-04-20T01:19:00Z">
              <w:rPr/>
            </w:rPrChange>
          </w:rPr>
          <w:t xml:space="preserve">            .contact(</w:t>
        </w:r>
        <w:r w:rsidRPr="000A3392">
          <w:rPr>
            <w:rFonts w:ascii="Consolas" w:hAnsi="Consolas" w:cs="Consolas"/>
            <w:b/>
            <w:bCs/>
            <w:color w:val="7F0055"/>
            <w:sz w:val="20"/>
            <w:szCs w:val="20"/>
            <w:rPrChange w:id="7074" w:author="rkbansal" w:date="2020-04-20T01:19:00Z">
              <w:rPr>
                <w:b/>
                <w:bCs/>
                <w:color w:val="7F0055"/>
              </w:rPr>
            </w:rPrChange>
          </w:rPr>
          <w:t>new</w:t>
        </w:r>
        <w:r w:rsidRPr="000A3392">
          <w:rPr>
            <w:rFonts w:ascii="Consolas" w:hAnsi="Consolas" w:cs="Consolas"/>
            <w:color w:val="000000"/>
            <w:sz w:val="20"/>
            <w:szCs w:val="20"/>
            <w:rPrChange w:id="7075" w:author="rkbansal" w:date="2020-04-20T01:19:00Z">
              <w:rPr/>
            </w:rPrChange>
          </w:rPr>
          <w:t xml:space="preserve"> Contact(</w:t>
        </w:r>
        <w:r w:rsidRPr="000A3392">
          <w:rPr>
            <w:rFonts w:ascii="Consolas" w:hAnsi="Consolas" w:cs="Consolas"/>
            <w:color w:val="2A00FF"/>
            <w:sz w:val="20"/>
            <w:szCs w:val="20"/>
            <w:rPrChange w:id="7076" w:author="rkbansal" w:date="2020-04-20T01:19:00Z">
              <w:rPr>
                <w:color w:val="2A00FF"/>
              </w:rPr>
            </w:rPrChange>
          </w:rPr>
          <w:t>""</w:t>
        </w:r>
        <w:r w:rsidRPr="000A3392">
          <w:rPr>
            <w:rFonts w:ascii="Consolas" w:hAnsi="Consolas" w:cs="Consolas"/>
            <w:color w:val="000000"/>
            <w:sz w:val="20"/>
            <w:szCs w:val="20"/>
            <w:rPrChange w:id="7077" w:author="rkbansal" w:date="2020-04-20T01:19:00Z">
              <w:rPr/>
            </w:rPrChange>
          </w:rPr>
          <w:t>,</w:t>
        </w:r>
        <w:r w:rsidRPr="000A3392">
          <w:rPr>
            <w:rFonts w:ascii="Consolas" w:hAnsi="Consolas" w:cs="Consolas"/>
            <w:color w:val="2A00FF"/>
            <w:sz w:val="20"/>
            <w:szCs w:val="20"/>
            <w:rPrChange w:id="7078" w:author="rkbansal" w:date="2020-04-20T01:19:00Z">
              <w:rPr>
                <w:color w:val="2A00FF"/>
              </w:rPr>
            </w:rPrChange>
          </w:rPr>
          <w:t>""</w:t>
        </w:r>
        <w:r w:rsidRPr="000A3392">
          <w:rPr>
            <w:rFonts w:ascii="Consolas" w:hAnsi="Consolas" w:cs="Consolas"/>
            <w:color w:val="000000"/>
            <w:sz w:val="20"/>
            <w:szCs w:val="20"/>
            <w:rPrChange w:id="7079" w:author="rkbansal" w:date="2020-04-20T01:19:00Z">
              <w:rPr/>
            </w:rPrChange>
          </w:rPr>
          <w:t xml:space="preserve">, </w:t>
        </w:r>
        <w:r w:rsidRPr="000A3392">
          <w:rPr>
            <w:rFonts w:ascii="Consolas" w:hAnsi="Consolas" w:cs="Consolas"/>
            <w:color w:val="2A00FF"/>
            <w:sz w:val="20"/>
            <w:szCs w:val="20"/>
            <w:rPrChange w:id="7080" w:author="rkbansal" w:date="2020-04-20T01:19:00Z">
              <w:rPr>
                <w:color w:val="2A00FF"/>
              </w:rPr>
            </w:rPrChange>
          </w:rPr>
          <w:t>""</w:t>
        </w:r>
        <w:r w:rsidRPr="000A3392">
          <w:rPr>
            <w:rFonts w:ascii="Consolas" w:hAnsi="Consolas" w:cs="Consolas"/>
            <w:color w:val="000000"/>
            <w:sz w:val="20"/>
            <w:szCs w:val="20"/>
            <w:rPrChange w:id="7081" w:author="rkbansal" w:date="2020-04-20T01:19:00Z">
              <w:rPr/>
            </w:rPrChange>
          </w:rPr>
          <w:t>))</w:t>
        </w:r>
      </w:ins>
    </w:p>
    <w:p w14:paraId="38E894B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82" w:author="rkbansal" w:date="2020-04-20T01:19:00Z"/>
          <w:rFonts w:ascii="Consolas" w:hAnsi="Consolas" w:cs="Consolas"/>
          <w:sz w:val="20"/>
          <w:szCs w:val="20"/>
          <w:rPrChange w:id="7083" w:author="rkbansal" w:date="2020-04-20T01:19:00Z">
            <w:rPr>
              <w:ins w:id="7084" w:author="rkbansal" w:date="2020-04-20T01:19:00Z"/>
            </w:rPr>
          </w:rPrChange>
        </w:rPr>
        <w:pPrChange w:id="7085" w:author="rkbansal" w:date="2020-04-20T01:19:00Z">
          <w:pPr>
            <w:pStyle w:val="ListParagraph"/>
            <w:numPr>
              <w:numId w:val="74"/>
            </w:numPr>
            <w:autoSpaceDE w:val="0"/>
            <w:autoSpaceDN w:val="0"/>
            <w:adjustRightInd w:val="0"/>
            <w:spacing w:after="0" w:line="240" w:lineRule="auto"/>
            <w:ind w:hanging="360"/>
          </w:pPr>
        </w:pPrChange>
      </w:pPr>
      <w:ins w:id="7086" w:author="rkbansal" w:date="2020-04-20T01:19:00Z">
        <w:r w:rsidRPr="000A3392">
          <w:rPr>
            <w:rFonts w:ascii="Consolas" w:hAnsi="Consolas" w:cs="Consolas"/>
            <w:color w:val="000000"/>
            <w:sz w:val="20"/>
            <w:szCs w:val="20"/>
            <w:rPrChange w:id="7087" w:author="rkbansal" w:date="2020-04-20T01:19:00Z">
              <w:rPr/>
            </w:rPrChange>
          </w:rPr>
          <w:t xml:space="preserve">            .build();</w:t>
        </w:r>
      </w:ins>
    </w:p>
    <w:p w14:paraId="4D9D4BB4"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88" w:author="rkbansal" w:date="2020-04-20T01:19:00Z"/>
          <w:rFonts w:ascii="Consolas" w:hAnsi="Consolas" w:cs="Consolas"/>
          <w:sz w:val="20"/>
          <w:szCs w:val="20"/>
          <w:rPrChange w:id="7089" w:author="rkbansal" w:date="2020-04-20T01:19:00Z">
            <w:rPr>
              <w:ins w:id="7090" w:author="rkbansal" w:date="2020-04-20T01:19:00Z"/>
            </w:rPr>
          </w:rPrChange>
        </w:rPr>
        <w:pPrChange w:id="7091" w:author="rkbansal" w:date="2020-04-20T01:19:00Z">
          <w:pPr>
            <w:pStyle w:val="ListParagraph"/>
            <w:numPr>
              <w:numId w:val="74"/>
            </w:numPr>
            <w:autoSpaceDE w:val="0"/>
            <w:autoSpaceDN w:val="0"/>
            <w:adjustRightInd w:val="0"/>
            <w:spacing w:after="0" w:line="240" w:lineRule="auto"/>
            <w:ind w:hanging="360"/>
          </w:pPr>
        </w:pPrChange>
      </w:pPr>
      <w:ins w:id="7092" w:author="rkbansal" w:date="2020-04-20T01:19:00Z">
        <w:r w:rsidRPr="000A3392">
          <w:rPr>
            <w:rFonts w:ascii="Consolas" w:hAnsi="Consolas" w:cs="Consolas"/>
            <w:color w:val="000000"/>
            <w:sz w:val="20"/>
            <w:szCs w:val="20"/>
            <w:rPrChange w:id="7093" w:author="rkbansal" w:date="2020-04-20T01:19:00Z">
              <w:rPr/>
            </w:rPrChange>
          </w:rPr>
          <w:t xml:space="preserve">    }</w:t>
        </w:r>
      </w:ins>
    </w:p>
    <w:p w14:paraId="266E067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94" w:author="rkbansal" w:date="2020-04-20T01:19:00Z"/>
          <w:rFonts w:ascii="Consolas" w:hAnsi="Consolas" w:cs="Consolas"/>
          <w:sz w:val="20"/>
          <w:szCs w:val="20"/>
          <w:rPrChange w:id="7095" w:author="rkbansal" w:date="2020-04-20T01:19:00Z">
            <w:rPr>
              <w:ins w:id="7096" w:author="rkbansal" w:date="2020-04-20T01:19:00Z"/>
            </w:rPr>
          </w:rPrChange>
        </w:rPr>
        <w:pPrChange w:id="7097" w:author="rkbansal" w:date="2020-04-20T01:19:00Z">
          <w:pPr>
            <w:pStyle w:val="ListParagraph"/>
            <w:numPr>
              <w:numId w:val="74"/>
            </w:numPr>
            <w:autoSpaceDE w:val="0"/>
            <w:autoSpaceDN w:val="0"/>
            <w:adjustRightInd w:val="0"/>
            <w:spacing w:after="0" w:line="240" w:lineRule="auto"/>
            <w:ind w:hanging="360"/>
          </w:pPr>
        </w:pPrChange>
      </w:pPr>
    </w:p>
    <w:p w14:paraId="65FAE76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98" w:author="rkbansal" w:date="2020-04-20T01:19:00Z"/>
          <w:rFonts w:ascii="Consolas" w:hAnsi="Consolas" w:cs="Consolas"/>
          <w:sz w:val="20"/>
          <w:szCs w:val="20"/>
          <w:rPrChange w:id="7099" w:author="rkbansal" w:date="2020-04-20T01:19:00Z">
            <w:rPr>
              <w:ins w:id="7100" w:author="rkbansal" w:date="2020-04-20T01:19:00Z"/>
            </w:rPr>
          </w:rPrChange>
        </w:rPr>
        <w:pPrChange w:id="7101" w:author="rkbansal" w:date="2020-04-20T01:19:00Z">
          <w:pPr>
            <w:pStyle w:val="ListParagraph"/>
            <w:numPr>
              <w:numId w:val="74"/>
            </w:numPr>
            <w:autoSpaceDE w:val="0"/>
            <w:autoSpaceDN w:val="0"/>
            <w:adjustRightInd w:val="0"/>
            <w:spacing w:after="0" w:line="240" w:lineRule="auto"/>
            <w:ind w:hanging="360"/>
          </w:pPr>
        </w:pPrChange>
      </w:pPr>
      <w:ins w:id="7102" w:author="rkbansal" w:date="2020-04-20T01:19:00Z">
        <w:r w:rsidRPr="000A3392">
          <w:rPr>
            <w:rFonts w:ascii="Consolas" w:hAnsi="Consolas" w:cs="Consolas"/>
            <w:color w:val="000000"/>
            <w:sz w:val="20"/>
            <w:szCs w:val="20"/>
            <w:rPrChange w:id="7103" w:author="rkbansal" w:date="2020-04-20T01:19:00Z">
              <w:rPr>
                <w:color w:val="000000"/>
              </w:rPr>
            </w:rPrChange>
          </w:rPr>
          <w:t xml:space="preserve">    </w:t>
        </w:r>
        <w:r w:rsidRPr="000A3392">
          <w:rPr>
            <w:rFonts w:ascii="Consolas" w:hAnsi="Consolas" w:cs="Consolas"/>
            <w:color w:val="646464"/>
            <w:sz w:val="20"/>
            <w:szCs w:val="20"/>
            <w:rPrChange w:id="7104" w:author="rkbansal" w:date="2020-04-20T01:19:00Z">
              <w:rPr/>
            </w:rPrChange>
          </w:rPr>
          <w:t>@Bean</w:t>
        </w:r>
      </w:ins>
    </w:p>
    <w:p w14:paraId="658C7B5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05" w:author="rkbansal" w:date="2020-04-20T01:19:00Z"/>
          <w:rFonts w:ascii="Consolas" w:hAnsi="Consolas" w:cs="Consolas"/>
          <w:sz w:val="20"/>
          <w:szCs w:val="20"/>
          <w:rPrChange w:id="7106" w:author="rkbansal" w:date="2020-04-20T01:19:00Z">
            <w:rPr>
              <w:ins w:id="7107" w:author="rkbansal" w:date="2020-04-20T01:19:00Z"/>
            </w:rPr>
          </w:rPrChange>
        </w:rPr>
        <w:pPrChange w:id="7108" w:author="rkbansal" w:date="2020-04-20T01:19:00Z">
          <w:pPr>
            <w:pStyle w:val="ListParagraph"/>
            <w:numPr>
              <w:numId w:val="74"/>
            </w:numPr>
            <w:autoSpaceDE w:val="0"/>
            <w:autoSpaceDN w:val="0"/>
            <w:adjustRightInd w:val="0"/>
            <w:spacing w:after="0" w:line="240" w:lineRule="auto"/>
            <w:ind w:hanging="360"/>
          </w:pPr>
        </w:pPrChange>
      </w:pPr>
      <w:ins w:id="7109" w:author="rkbansal" w:date="2020-04-20T01:19:00Z">
        <w:r w:rsidRPr="000A3392">
          <w:rPr>
            <w:rFonts w:ascii="Consolas" w:hAnsi="Consolas" w:cs="Consolas"/>
            <w:color w:val="000000"/>
            <w:sz w:val="20"/>
            <w:szCs w:val="20"/>
            <w:rPrChange w:id="7110" w:author="rkbansal" w:date="2020-04-20T01:19:00Z">
              <w:rPr/>
            </w:rPrChange>
          </w:rPr>
          <w:t xml:space="preserve">    </w:t>
        </w:r>
        <w:r w:rsidRPr="000A3392">
          <w:rPr>
            <w:rFonts w:ascii="Consolas" w:hAnsi="Consolas" w:cs="Consolas"/>
            <w:b/>
            <w:bCs/>
            <w:color w:val="7F0055"/>
            <w:sz w:val="20"/>
            <w:szCs w:val="20"/>
            <w:rPrChange w:id="7111" w:author="rkbansal" w:date="2020-04-20T01:19:00Z">
              <w:rPr>
                <w:b/>
                <w:bCs/>
                <w:color w:val="7F0055"/>
              </w:rPr>
            </w:rPrChange>
          </w:rPr>
          <w:t>public</w:t>
        </w:r>
        <w:r w:rsidRPr="000A3392">
          <w:rPr>
            <w:rFonts w:ascii="Consolas" w:hAnsi="Consolas" w:cs="Consolas"/>
            <w:color w:val="000000"/>
            <w:sz w:val="20"/>
            <w:szCs w:val="20"/>
            <w:rPrChange w:id="7112" w:author="rkbansal" w:date="2020-04-20T01:19:00Z">
              <w:rPr/>
            </w:rPrChange>
          </w:rPr>
          <w:t xml:space="preserve"> Docket customImplementation(){</w:t>
        </w:r>
      </w:ins>
    </w:p>
    <w:p w14:paraId="59657EEB"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13" w:author="rkbansal" w:date="2020-04-20T01:19:00Z"/>
          <w:rFonts w:ascii="Consolas" w:hAnsi="Consolas" w:cs="Consolas"/>
          <w:sz w:val="20"/>
          <w:szCs w:val="20"/>
          <w:rPrChange w:id="7114" w:author="rkbansal" w:date="2020-04-20T01:19:00Z">
            <w:rPr>
              <w:ins w:id="7115" w:author="rkbansal" w:date="2020-04-20T01:19:00Z"/>
            </w:rPr>
          </w:rPrChange>
        </w:rPr>
        <w:pPrChange w:id="7116" w:author="rkbansal" w:date="2020-04-20T01:19:00Z">
          <w:pPr>
            <w:pStyle w:val="ListParagraph"/>
            <w:numPr>
              <w:numId w:val="74"/>
            </w:numPr>
            <w:autoSpaceDE w:val="0"/>
            <w:autoSpaceDN w:val="0"/>
            <w:adjustRightInd w:val="0"/>
            <w:spacing w:after="0" w:line="240" w:lineRule="auto"/>
            <w:ind w:hanging="360"/>
          </w:pPr>
        </w:pPrChange>
      </w:pPr>
      <w:ins w:id="7117" w:author="rkbansal" w:date="2020-04-20T01:19:00Z">
        <w:r w:rsidRPr="000A3392">
          <w:rPr>
            <w:rFonts w:ascii="Consolas" w:hAnsi="Consolas" w:cs="Consolas"/>
            <w:color w:val="000000"/>
            <w:sz w:val="20"/>
            <w:szCs w:val="20"/>
            <w:rPrChange w:id="7118" w:author="rkbansal" w:date="2020-04-20T01:19:00Z">
              <w:rPr/>
            </w:rPrChange>
          </w:rPr>
          <w:t xml:space="preserve">        </w:t>
        </w:r>
        <w:r w:rsidRPr="000A3392">
          <w:rPr>
            <w:rFonts w:ascii="Consolas" w:hAnsi="Consolas" w:cs="Consolas"/>
            <w:b/>
            <w:bCs/>
            <w:color w:val="7F0055"/>
            <w:sz w:val="20"/>
            <w:szCs w:val="20"/>
            <w:rPrChange w:id="7119" w:author="rkbansal" w:date="2020-04-20T01:19:00Z">
              <w:rPr>
                <w:b/>
                <w:bCs/>
                <w:color w:val="7F0055"/>
              </w:rPr>
            </w:rPrChange>
          </w:rPr>
          <w:t>return</w:t>
        </w:r>
        <w:r w:rsidRPr="000A3392">
          <w:rPr>
            <w:rFonts w:ascii="Consolas" w:hAnsi="Consolas" w:cs="Consolas"/>
            <w:color w:val="000000"/>
            <w:sz w:val="20"/>
            <w:szCs w:val="20"/>
            <w:rPrChange w:id="7120" w:author="rkbansal" w:date="2020-04-20T01:19:00Z">
              <w:rPr/>
            </w:rPrChange>
          </w:rPr>
          <w:t xml:space="preserve"> </w:t>
        </w:r>
        <w:r w:rsidRPr="000A3392">
          <w:rPr>
            <w:rFonts w:ascii="Consolas" w:hAnsi="Consolas" w:cs="Consolas"/>
            <w:b/>
            <w:bCs/>
            <w:color w:val="7F0055"/>
            <w:sz w:val="20"/>
            <w:szCs w:val="20"/>
            <w:rPrChange w:id="7121" w:author="rkbansal" w:date="2020-04-20T01:19:00Z">
              <w:rPr>
                <w:b/>
                <w:bCs/>
                <w:color w:val="7F0055"/>
              </w:rPr>
            </w:rPrChange>
          </w:rPr>
          <w:t>new</w:t>
        </w:r>
        <w:r w:rsidRPr="000A3392">
          <w:rPr>
            <w:rFonts w:ascii="Consolas" w:hAnsi="Consolas" w:cs="Consolas"/>
            <w:color w:val="000000"/>
            <w:sz w:val="20"/>
            <w:szCs w:val="20"/>
            <w:rPrChange w:id="7122" w:author="rkbansal" w:date="2020-04-20T01:19:00Z">
              <w:rPr/>
            </w:rPrChange>
          </w:rPr>
          <w:t xml:space="preserve"> Docket(DocumentationType.</w:t>
        </w:r>
        <w:r w:rsidRPr="000A3392">
          <w:rPr>
            <w:rFonts w:ascii="Consolas" w:hAnsi="Consolas" w:cs="Consolas"/>
            <w:b/>
            <w:bCs/>
            <w:i/>
            <w:iCs/>
            <w:color w:val="0000C0"/>
            <w:sz w:val="20"/>
            <w:szCs w:val="20"/>
            <w:rPrChange w:id="7123" w:author="rkbansal" w:date="2020-04-20T01:19:00Z">
              <w:rPr>
                <w:b/>
                <w:bCs/>
                <w:i/>
                <w:iCs/>
                <w:color w:val="0000C0"/>
              </w:rPr>
            </w:rPrChange>
          </w:rPr>
          <w:t>SWAGGER_2</w:t>
        </w:r>
        <w:r w:rsidRPr="000A3392">
          <w:rPr>
            <w:rFonts w:ascii="Consolas" w:hAnsi="Consolas" w:cs="Consolas"/>
            <w:color w:val="000000"/>
            <w:sz w:val="20"/>
            <w:szCs w:val="20"/>
            <w:rPrChange w:id="7124" w:author="rkbansal" w:date="2020-04-20T01:19:00Z">
              <w:rPr/>
            </w:rPrChange>
          </w:rPr>
          <w:t>)</w:t>
        </w:r>
      </w:ins>
    </w:p>
    <w:p w14:paraId="25C2D8E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25" w:author="rkbansal" w:date="2020-04-20T01:19:00Z"/>
          <w:rFonts w:ascii="Consolas" w:hAnsi="Consolas" w:cs="Consolas"/>
          <w:sz w:val="20"/>
          <w:szCs w:val="20"/>
          <w:rPrChange w:id="7126" w:author="rkbansal" w:date="2020-04-20T01:19:00Z">
            <w:rPr>
              <w:ins w:id="7127" w:author="rkbansal" w:date="2020-04-20T01:19:00Z"/>
            </w:rPr>
          </w:rPrChange>
        </w:rPr>
        <w:pPrChange w:id="7128" w:author="rkbansal" w:date="2020-04-20T01:19:00Z">
          <w:pPr>
            <w:pStyle w:val="ListParagraph"/>
            <w:numPr>
              <w:numId w:val="74"/>
            </w:numPr>
            <w:autoSpaceDE w:val="0"/>
            <w:autoSpaceDN w:val="0"/>
            <w:adjustRightInd w:val="0"/>
            <w:spacing w:after="0" w:line="240" w:lineRule="auto"/>
            <w:ind w:hanging="360"/>
          </w:pPr>
        </w:pPrChange>
      </w:pPr>
      <w:ins w:id="7129" w:author="rkbansal" w:date="2020-04-20T01:19:00Z">
        <w:r w:rsidRPr="000A3392">
          <w:rPr>
            <w:rFonts w:ascii="Consolas" w:hAnsi="Consolas" w:cs="Consolas"/>
            <w:color w:val="000000"/>
            <w:sz w:val="20"/>
            <w:szCs w:val="20"/>
            <w:rPrChange w:id="7130" w:author="rkbansal" w:date="2020-04-20T01:19:00Z">
              <w:rPr/>
            </w:rPrChange>
          </w:rPr>
          <w:t xml:space="preserve">                .select()</w:t>
        </w:r>
      </w:ins>
    </w:p>
    <w:p w14:paraId="3F09215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31" w:author="rkbansal" w:date="2020-04-20T01:19:00Z"/>
          <w:rFonts w:ascii="Consolas" w:hAnsi="Consolas" w:cs="Consolas"/>
          <w:sz w:val="20"/>
          <w:szCs w:val="20"/>
          <w:rPrChange w:id="7132" w:author="rkbansal" w:date="2020-04-20T01:19:00Z">
            <w:rPr>
              <w:ins w:id="7133" w:author="rkbansal" w:date="2020-04-20T01:19:00Z"/>
            </w:rPr>
          </w:rPrChange>
        </w:rPr>
        <w:pPrChange w:id="7134" w:author="rkbansal" w:date="2020-04-20T01:19:00Z">
          <w:pPr>
            <w:pStyle w:val="ListParagraph"/>
            <w:numPr>
              <w:numId w:val="74"/>
            </w:numPr>
            <w:autoSpaceDE w:val="0"/>
            <w:autoSpaceDN w:val="0"/>
            <w:adjustRightInd w:val="0"/>
            <w:spacing w:after="0" w:line="240" w:lineRule="auto"/>
            <w:ind w:hanging="360"/>
          </w:pPr>
        </w:pPrChange>
      </w:pPr>
      <w:ins w:id="7135" w:author="rkbansal" w:date="2020-04-20T01:19:00Z">
        <w:r w:rsidRPr="000A3392">
          <w:rPr>
            <w:rFonts w:ascii="Consolas" w:hAnsi="Consolas" w:cs="Consolas"/>
            <w:color w:val="000000"/>
            <w:sz w:val="20"/>
            <w:szCs w:val="20"/>
            <w:rPrChange w:id="7136" w:author="rkbansal" w:date="2020-04-20T01:19:00Z">
              <w:rPr/>
            </w:rPrChange>
          </w:rPr>
          <w:t xml:space="preserve">                    .apis(RequestHandlerSelectors.</w:t>
        </w:r>
        <w:r w:rsidRPr="000A3392">
          <w:rPr>
            <w:rFonts w:ascii="Consolas" w:hAnsi="Consolas" w:cs="Consolas"/>
            <w:i/>
            <w:iCs/>
            <w:color w:val="000000"/>
            <w:sz w:val="20"/>
            <w:szCs w:val="20"/>
            <w:highlight w:val="yellow"/>
            <w:rPrChange w:id="7137" w:author="rkbansal" w:date="2020-04-20T01:19:00Z">
              <w:rPr>
                <w:i/>
                <w:iCs/>
              </w:rPr>
            </w:rPrChange>
          </w:rPr>
          <w:t>basePackage</w:t>
        </w:r>
        <w:r w:rsidRPr="000A3392">
          <w:rPr>
            <w:rFonts w:ascii="Consolas" w:hAnsi="Consolas" w:cs="Consolas"/>
            <w:color w:val="000000"/>
            <w:sz w:val="20"/>
            <w:szCs w:val="20"/>
            <w:highlight w:val="yellow"/>
            <w:rPrChange w:id="7138" w:author="rkbansal" w:date="2020-04-20T01:19:00Z">
              <w:rPr/>
            </w:rPrChange>
          </w:rPr>
          <w:t>(</w:t>
        </w:r>
        <w:r w:rsidRPr="000A3392">
          <w:rPr>
            <w:rFonts w:ascii="Consolas" w:hAnsi="Consolas" w:cs="Consolas"/>
            <w:color w:val="2A00FF"/>
            <w:sz w:val="20"/>
            <w:szCs w:val="20"/>
            <w:highlight w:val="yellow"/>
            <w:rPrChange w:id="7139" w:author="rkbansal" w:date="2020-04-20T01:19:00Z">
              <w:rPr>
                <w:color w:val="2A00FF"/>
              </w:rPr>
            </w:rPrChange>
          </w:rPr>
          <w:t>"com.jmk.people.api"</w:t>
        </w:r>
        <w:r w:rsidRPr="000A3392">
          <w:rPr>
            <w:rFonts w:ascii="Consolas" w:hAnsi="Consolas" w:cs="Consolas"/>
            <w:color w:val="000000"/>
            <w:sz w:val="20"/>
            <w:szCs w:val="20"/>
            <w:highlight w:val="yellow"/>
            <w:rPrChange w:id="7140" w:author="rkbansal" w:date="2020-04-20T01:19:00Z">
              <w:rPr/>
            </w:rPrChange>
          </w:rPr>
          <w:t>)).paths(PathSelectors.</w:t>
        </w:r>
        <w:r w:rsidRPr="000A3392">
          <w:rPr>
            <w:rFonts w:ascii="Consolas" w:hAnsi="Consolas" w:cs="Consolas"/>
            <w:i/>
            <w:iCs/>
            <w:color w:val="000000"/>
            <w:sz w:val="20"/>
            <w:szCs w:val="20"/>
            <w:highlight w:val="yellow"/>
            <w:rPrChange w:id="7141" w:author="rkbansal" w:date="2020-04-20T01:19:00Z">
              <w:rPr>
                <w:i/>
                <w:iCs/>
              </w:rPr>
            </w:rPrChange>
          </w:rPr>
          <w:t>regex</w:t>
        </w:r>
        <w:r w:rsidRPr="000A3392">
          <w:rPr>
            <w:rFonts w:ascii="Consolas" w:hAnsi="Consolas" w:cs="Consolas"/>
            <w:color w:val="000000"/>
            <w:sz w:val="20"/>
            <w:szCs w:val="20"/>
            <w:highlight w:val="yellow"/>
            <w:rPrChange w:id="7142" w:author="rkbansal" w:date="2020-04-20T01:19:00Z">
              <w:rPr/>
            </w:rPrChange>
          </w:rPr>
          <w:t>(</w:t>
        </w:r>
        <w:r w:rsidRPr="000A3392">
          <w:rPr>
            <w:rFonts w:ascii="Consolas" w:hAnsi="Consolas" w:cs="Consolas"/>
            <w:color w:val="2A00FF"/>
            <w:sz w:val="20"/>
            <w:szCs w:val="20"/>
            <w:highlight w:val="yellow"/>
            <w:rPrChange w:id="7143" w:author="rkbansal" w:date="2020-04-20T01:19:00Z">
              <w:rPr>
                <w:color w:val="2A00FF"/>
              </w:rPr>
            </w:rPrChange>
          </w:rPr>
          <w:t>"/*.*"</w:t>
        </w:r>
        <w:r w:rsidRPr="000A3392">
          <w:rPr>
            <w:rFonts w:ascii="Consolas" w:hAnsi="Consolas" w:cs="Consolas"/>
            <w:color w:val="000000"/>
            <w:sz w:val="20"/>
            <w:szCs w:val="20"/>
            <w:highlight w:val="yellow"/>
            <w:rPrChange w:id="7144" w:author="rkbansal" w:date="2020-04-20T01:19:00Z">
              <w:rPr/>
            </w:rPrChange>
          </w:rPr>
          <w:t>))</w:t>
        </w:r>
      </w:ins>
    </w:p>
    <w:p w14:paraId="5C4FE7C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45" w:author="rkbansal" w:date="2020-04-20T01:19:00Z"/>
          <w:rFonts w:ascii="Consolas" w:hAnsi="Consolas" w:cs="Consolas"/>
          <w:sz w:val="20"/>
          <w:szCs w:val="20"/>
          <w:rPrChange w:id="7146" w:author="rkbansal" w:date="2020-04-20T01:19:00Z">
            <w:rPr>
              <w:ins w:id="7147" w:author="rkbansal" w:date="2020-04-20T01:19:00Z"/>
            </w:rPr>
          </w:rPrChange>
        </w:rPr>
        <w:pPrChange w:id="7148" w:author="rkbansal" w:date="2020-04-20T01:19:00Z">
          <w:pPr>
            <w:pStyle w:val="ListParagraph"/>
            <w:numPr>
              <w:numId w:val="74"/>
            </w:numPr>
            <w:autoSpaceDE w:val="0"/>
            <w:autoSpaceDN w:val="0"/>
            <w:adjustRightInd w:val="0"/>
            <w:spacing w:after="0" w:line="240" w:lineRule="auto"/>
            <w:ind w:hanging="360"/>
          </w:pPr>
        </w:pPrChange>
      </w:pPr>
      <w:ins w:id="7149" w:author="rkbansal" w:date="2020-04-20T01:19:00Z">
        <w:r w:rsidRPr="000A3392">
          <w:rPr>
            <w:rFonts w:ascii="Consolas" w:hAnsi="Consolas" w:cs="Consolas"/>
            <w:color w:val="000000"/>
            <w:sz w:val="20"/>
            <w:szCs w:val="20"/>
            <w:rPrChange w:id="7150" w:author="rkbansal" w:date="2020-04-20T01:19:00Z">
              <w:rPr/>
            </w:rPrChange>
          </w:rPr>
          <w:t xml:space="preserve">                    .build()</w:t>
        </w:r>
      </w:ins>
    </w:p>
    <w:p w14:paraId="007AD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51" w:author="rkbansal" w:date="2020-04-20T01:19:00Z"/>
          <w:rFonts w:ascii="Consolas" w:hAnsi="Consolas" w:cs="Consolas"/>
          <w:sz w:val="20"/>
          <w:szCs w:val="20"/>
          <w:rPrChange w:id="7152" w:author="rkbansal" w:date="2020-04-20T01:19:00Z">
            <w:rPr>
              <w:ins w:id="7153" w:author="rkbansal" w:date="2020-04-20T01:19:00Z"/>
            </w:rPr>
          </w:rPrChange>
        </w:rPr>
        <w:pPrChange w:id="7154" w:author="rkbansal" w:date="2020-04-20T01:19:00Z">
          <w:pPr>
            <w:pStyle w:val="ListParagraph"/>
            <w:numPr>
              <w:numId w:val="74"/>
            </w:numPr>
            <w:autoSpaceDE w:val="0"/>
            <w:autoSpaceDN w:val="0"/>
            <w:adjustRightInd w:val="0"/>
            <w:spacing w:after="0" w:line="240" w:lineRule="auto"/>
            <w:ind w:hanging="360"/>
          </w:pPr>
        </w:pPrChange>
      </w:pPr>
      <w:ins w:id="7155" w:author="rkbansal" w:date="2020-04-20T01:19:00Z">
        <w:r w:rsidRPr="000A3392">
          <w:rPr>
            <w:rFonts w:ascii="Consolas" w:hAnsi="Consolas" w:cs="Consolas"/>
            <w:color w:val="000000"/>
            <w:sz w:val="20"/>
            <w:szCs w:val="20"/>
            <w:rPrChange w:id="7156" w:author="rkbansal" w:date="2020-04-20T01:19:00Z">
              <w:rPr/>
            </w:rPrChange>
          </w:rPr>
          <w:t xml:space="preserve">                .directModelSubstitute(org.threeten.bp.LocalDate.</w:t>
        </w:r>
        <w:r w:rsidRPr="000A3392">
          <w:rPr>
            <w:rFonts w:ascii="Consolas" w:hAnsi="Consolas" w:cs="Consolas"/>
            <w:b/>
            <w:bCs/>
            <w:color w:val="7F0055"/>
            <w:sz w:val="20"/>
            <w:szCs w:val="20"/>
            <w:rPrChange w:id="7157" w:author="rkbansal" w:date="2020-04-20T01:19:00Z">
              <w:rPr>
                <w:b/>
                <w:bCs/>
                <w:color w:val="7F0055"/>
              </w:rPr>
            </w:rPrChange>
          </w:rPr>
          <w:t>class</w:t>
        </w:r>
        <w:r w:rsidRPr="000A3392">
          <w:rPr>
            <w:rFonts w:ascii="Consolas" w:hAnsi="Consolas" w:cs="Consolas"/>
            <w:color w:val="000000"/>
            <w:sz w:val="20"/>
            <w:szCs w:val="20"/>
            <w:rPrChange w:id="7158" w:author="rkbansal" w:date="2020-04-20T01:19:00Z">
              <w:rPr/>
            </w:rPrChange>
          </w:rPr>
          <w:t>, java.sql.Date.</w:t>
        </w:r>
        <w:r w:rsidRPr="000A3392">
          <w:rPr>
            <w:rFonts w:ascii="Consolas" w:hAnsi="Consolas" w:cs="Consolas"/>
            <w:b/>
            <w:bCs/>
            <w:color w:val="7F0055"/>
            <w:sz w:val="20"/>
            <w:szCs w:val="20"/>
            <w:rPrChange w:id="7159" w:author="rkbansal" w:date="2020-04-20T01:19:00Z">
              <w:rPr>
                <w:b/>
                <w:bCs/>
                <w:color w:val="7F0055"/>
              </w:rPr>
            </w:rPrChange>
          </w:rPr>
          <w:t>class</w:t>
        </w:r>
        <w:r w:rsidRPr="000A3392">
          <w:rPr>
            <w:rFonts w:ascii="Consolas" w:hAnsi="Consolas" w:cs="Consolas"/>
            <w:color w:val="000000"/>
            <w:sz w:val="20"/>
            <w:szCs w:val="20"/>
            <w:rPrChange w:id="7160" w:author="rkbansal" w:date="2020-04-20T01:19:00Z">
              <w:rPr/>
            </w:rPrChange>
          </w:rPr>
          <w:t>)</w:t>
        </w:r>
      </w:ins>
    </w:p>
    <w:p w14:paraId="0330154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61" w:author="rkbansal" w:date="2020-04-20T01:19:00Z"/>
          <w:rFonts w:ascii="Consolas" w:hAnsi="Consolas" w:cs="Consolas"/>
          <w:sz w:val="20"/>
          <w:szCs w:val="20"/>
          <w:rPrChange w:id="7162" w:author="rkbansal" w:date="2020-04-20T01:19:00Z">
            <w:rPr>
              <w:ins w:id="7163" w:author="rkbansal" w:date="2020-04-20T01:19:00Z"/>
            </w:rPr>
          </w:rPrChange>
        </w:rPr>
        <w:pPrChange w:id="7164" w:author="rkbansal" w:date="2020-04-20T01:19:00Z">
          <w:pPr>
            <w:pStyle w:val="ListParagraph"/>
            <w:numPr>
              <w:numId w:val="74"/>
            </w:numPr>
            <w:autoSpaceDE w:val="0"/>
            <w:autoSpaceDN w:val="0"/>
            <w:adjustRightInd w:val="0"/>
            <w:spacing w:after="0" w:line="240" w:lineRule="auto"/>
            <w:ind w:hanging="360"/>
          </w:pPr>
        </w:pPrChange>
      </w:pPr>
      <w:ins w:id="7165" w:author="rkbansal" w:date="2020-04-20T01:19:00Z">
        <w:r w:rsidRPr="000A3392">
          <w:rPr>
            <w:rFonts w:ascii="Consolas" w:hAnsi="Consolas" w:cs="Consolas"/>
            <w:color w:val="000000"/>
            <w:sz w:val="20"/>
            <w:szCs w:val="20"/>
            <w:rPrChange w:id="7166" w:author="rkbansal" w:date="2020-04-20T01:19:00Z">
              <w:rPr/>
            </w:rPrChange>
          </w:rPr>
          <w:t xml:space="preserve">                .directModelSubstitute(org.threeten.bp.OffsetDateTime.</w:t>
        </w:r>
        <w:r w:rsidRPr="000A3392">
          <w:rPr>
            <w:rFonts w:ascii="Consolas" w:hAnsi="Consolas" w:cs="Consolas"/>
            <w:b/>
            <w:bCs/>
            <w:color w:val="7F0055"/>
            <w:sz w:val="20"/>
            <w:szCs w:val="20"/>
            <w:rPrChange w:id="7167" w:author="rkbansal" w:date="2020-04-20T01:19:00Z">
              <w:rPr>
                <w:b/>
                <w:bCs/>
                <w:color w:val="7F0055"/>
              </w:rPr>
            </w:rPrChange>
          </w:rPr>
          <w:t>class</w:t>
        </w:r>
        <w:r w:rsidRPr="000A3392">
          <w:rPr>
            <w:rFonts w:ascii="Consolas" w:hAnsi="Consolas" w:cs="Consolas"/>
            <w:color w:val="000000"/>
            <w:sz w:val="20"/>
            <w:szCs w:val="20"/>
            <w:rPrChange w:id="7168" w:author="rkbansal" w:date="2020-04-20T01:19:00Z">
              <w:rPr/>
            </w:rPrChange>
          </w:rPr>
          <w:t>, java.util.Date.</w:t>
        </w:r>
        <w:r w:rsidRPr="000A3392">
          <w:rPr>
            <w:rFonts w:ascii="Consolas" w:hAnsi="Consolas" w:cs="Consolas"/>
            <w:b/>
            <w:bCs/>
            <w:color w:val="7F0055"/>
            <w:sz w:val="20"/>
            <w:szCs w:val="20"/>
            <w:rPrChange w:id="7169" w:author="rkbansal" w:date="2020-04-20T01:19:00Z">
              <w:rPr>
                <w:b/>
                <w:bCs/>
                <w:color w:val="7F0055"/>
              </w:rPr>
            </w:rPrChange>
          </w:rPr>
          <w:t>class</w:t>
        </w:r>
        <w:r w:rsidRPr="000A3392">
          <w:rPr>
            <w:rFonts w:ascii="Consolas" w:hAnsi="Consolas" w:cs="Consolas"/>
            <w:color w:val="000000"/>
            <w:sz w:val="20"/>
            <w:szCs w:val="20"/>
            <w:rPrChange w:id="7170" w:author="rkbansal" w:date="2020-04-20T01:19:00Z">
              <w:rPr/>
            </w:rPrChange>
          </w:rPr>
          <w:t>)</w:t>
        </w:r>
      </w:ins>
    </w:p>
    <w:p w14:paraId="66ACDCD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71" w:author="rkbansal" w:date="2020-04-20T01:19:00Z"/>
          <w:rFonts w:ascii="Consolas" w:hAnsi="Consolas" w:cs="Consolas"/>
          <w:sz w:val="20"/>
          <w:szCs w:val="20"/>
          <w:rPrChange w:id="7172" w:author="rkbansal" w:date="2020-04-20T01:19:00Z">
            <w:rPr>
              <w:ins w:id="7173" w:author="rkbansal" w:date="2020-04-20T01:19:00Z"/>
            </w:rPr>
          </w:rPrChange>
        </w:rPr>
        <w:pPrChange w:id="7174" w:author="rkbansal" w:date="2020-04-20T01:19:00Z">
          <w:pPr>
            <w:pStyle w:val="ListParagraph"/>
            <w:numPr>
              <w:numId w:val="74"/>
            </w:numPr>
            <w:autoSpaceDE w:val="0"/>
            <w:autoSpaceDN w:val="0"/>
            <w:adjustRightInd w:val="0"/>
            <w:spacing w:after="0" w:line="240" w:lineRule="auto"/>
            <w:ind w:hanging="360"/>
          </w:pPr>
        </w:pPrChange>
      </w:pPr>
      <w:ins w:id="7175" w:author="rkbansal" w:date="2020-04-20T01:19:00Z">
        <w:r w:rsidRPr="000A3392">
          <w:rPr>
            <w:rFonts w:ascii="Consolas" w:hAnsi="Consolas" w:cs="Consolas"/>
            <w:color w:val="000000"/>
            <w:sz w:val="20"/>
            <w:szCs w:val="20"/>
            <w:rPrChange w:id="7176" w:author="rkbansal" w:date="2020-04-20T01:19:00Z">
              <w:rPr/>
            </w:rPrChange>
          </w:rPr>
          <w:t xml:space="preserve">                .apiInfo(apiInfo());</w:t>
        </w:r>
      </w:ins>
    </w:p>
    <w:p w14:paraId="10A13B9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77" w:author="rkbansal" w:date="2020-04-20T01:19:00Z"/>
          <w:rFonts w:ascii="Consolas" w:hAnsi="Consolas" w:cs="Consolas"/>
          <w:sz w:val="20"/>
          <w:szCs w:val="20"/>
          <w:rPrChange w:id="7178" w:author="rkbansal" w:date="2020-04-20T01:19:00Z">
            <w:rPr>
              <w:ins w:id="7179" w:author="rkbansal" w:date="2020-04-20T01:19:00Z"/>
            </w:rPr>
          </w:rPrChange>
        </w:rPr>
        <w:pPrChange w:id="7180" w:author="rkbansal" w:date="2020-04-20T01:19:00Z">
          <w:pPr>
            <w:pStyle w:val="ListParagraph"/>
            <w:numPr>
              <w:numId w:val="74"/>
            </w:numPr>
            <w:autoSpaceDE w:val="0"/>
            <w:autoSpaceDN w:val="0"/>
            <w:adjustRightInd w:val="0"/>
            <w:spacing w:after="0" w:line="240" w:lineRule="auto"/>
            <w:ind w:hanging="360"/>
          </w:pPr>
        </w:pPrChange>
      </w:pPr>
      <w:ins w:id="7181" w:author="rkbansal" w:date="2020-04-20T01:19:00Z">
        <w:r w:rsidRPr="000A3392">
          <w:rPr>
            <w:rFonts w:ascii="Consolas" w:hAnsi="Consolas" w:cs="Consolas"/>
            <w:color w:val="000000"/>
            <w:sz w:val="20"/>
            <w:szCs w:val="20"/>
            <w:rPrChange w:id="7182" w:author="rkbansal" w:date="2020-04-20T01:19:00Z">
              <w:rPr/>
            </w:rPrChange>
          </w:rPr>
          <w:t xml:space="preserve">    }</w:t>
        </w:r>
      </w:ins>
    </w:p>
    <w:p w14:paraId="14772D4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83" w:author="rkbansal" w:date="2020-04-20T01:19:00Z"/>
          <w:rFonts w:ascii="Consolas" w:hAnsi="Consolas" w:cs="Consolas"/>
          <w:sz w:val="20"/>
          <w:szCs w:val="20"/>
          <w:rPrChange w:id="7184" w:author="rkbansal" w:date="2020-04-20T01:19:00Z">
            <w:rPr>
              <w:ins w:id="7185" w:author="rkbansal" w:date="2020-04-20T01:19:00Z"/>
            </w:rPr>
          </w:rPrChange>
        </w:rPr>
        <w:pPrChange w:id="7186" w:author="rkbansal" w:date="2020-04-20T01:19:00Z">
          <w:pPr>
            <w:pStyle w:val="ListParagraph"/>
            <w:numPr>
              <w:numId w:val="74"/>
            </w:numPr>
            <w:autoSpaceDE w:val="0"/>
            <w:autoSpaceDN w:val="0"/>
            <w:adjustRightInd w:val="0"/>
            <w:spacing w:after="0" w:line="240" w:lineRule="auto"/>
            <w:ind w:hanging="360"/>
          </w:pPr>
        </w:pPrChange>
      </w:pPr>
    </w:p>
    <w:p w14:paraId="3B0FC897"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87" w:author="rkbansal" w:date="2020-04-20T01:19:00Z"/>
          <w:rFonts w:ascii="Consolas" w:hAnsi="Consolas" w:cs="Consolas"/>
          <w:sz w:val="20"/>
          <w:szCs w:val="20"/>
          <w:rPrChange w:id="7188" w:author="rkbansal" w:date="2020-04-20T01:19:00Z">
            <w:rPr>
              <w:ins w:id="7189" w:author="rkbansal" w:date="2020-04-20T01:19:00Z"/>
            </w:rPr>
          </w:rPrChange>
        </w:rPr>
        <w:pPrChange w:id="7190" w:author="rkbansal" w:date="2020-04-20T01:19:00Z">
          <w:pPr>
            <w:pStyle w:val="ListParagraph"/>
            <w:numPr>
              <w:numId w:val="74"/>
            </w:numPr>
            <w:autoSpaceDE w:val="0"/>
            <w:autoSpaceDN w:val="0"/>
            <w:adjustRightInd w:val="0"/>
            <w:spacing w:after="0" w:line="240" w:lineRule="auto"/>
            <w:ind w:hanging="360"/>
          </w:pPr>
        </w:pPrChange>
      </w:pPr>
      <w:ins w:id="7191" w:author="rkbansal" w:date="2020-04-20T01:19:00Z">
        <w:r w:rsidRPr="000A3392">
          <w:rPr>
            <w:rFonts w:ascii="Consolas" w:hAnsi="Consolas" w:cs="Consolas"/>
            <w:color w:val="000000"/>
            <w:sz w:val="20"/>
            <w:szCs w:val="20"/>
            <w:rPrChange w:id="7192" w:author="rkbansal" w:date="2020-04-20T01:19:00Z">
              <w:rPr/>
            </w:rPrChange>
          </w:rPr>
          <w:t>}</w:t>
        </w:r>
      </w:ins>
    </w:p>
    <w:p w14:paraId="662216C3" w14:textId="77777777" w:rsidR="000A3392" w:rsidRPr="007D5DE0" w:rsidRDefault="000A3392">
      <w:pPr>
        <w:rPr>
          <w:ins w:id="7193" w:author="rkbansal" w:date="2020-04-19T23:37:00Z"/>
        </w:rPr>
        <w:pPrChange w:id="7194" w:author="rkbansal" w:date="2020-04-20T01:18:00Z">
          <w:pPr>
            <w:pStyle w:val="ListParagraph"/>
            <w:numPr>
              <w:numId w:val="74"/>
            </w:numPr>
            <w:ind w:hanging="360"/>
          </w:pPr>
        </w:pPrChange>
      </w:pPr>
    </w:p>
    <w:p w14:paraId="122356F2" w14:textId="77777777" w:rsidR="00CF6C1A" w:rsidRDefault="00CF6C1A" w:rsidP="00CF6C1A">
      <w:pPr>
        <w:pStyle w:val="ListParagraph"/>
        <w:numPr>
          <w:ilvl w:val="0"/>
          <w:numId w:val="74"/>
        </w:numPr>
        <w:rPr>
          <w:ins w:id="7195" w:author="rkbansal" w:date="2020-04-19T23:37:00Z"/>
          <w:bCs/>
        </w:rPr>
      </w:pPr>
      <w:ins w:id="7196" w:author="rkbansal" w:date="2020-04-19T23:37:00Z">
        <w:r>
          <w:rPr>
            <w:bCs/>
          </w:rPr>
          <w:t>Made changes in the Swagger’s HomeController</w:t>
        </w:r>
      </w:ins>
    </w:p>
    <w:p w14:paraId="70CB425A" w14:textId="151E5D94" w:rsidR="00CF6C1A" w:rsidRPr="005D2287" w:rsidRDefault="000A3392" w:rsidP="00CF6C1A">
      <w:pPr>
        <w:pStyle w:val="ListParagraph"/>
        <w:rPr>
          <w:ins w:id="7197" w:author="rkbansal" w:date="2020-04-19T23:37:00Z"/>
          <w:bCs/>
        </w:rPr>
      </w:pPr>
      <w:ins w:id="7198" w:author="rkbansal" w:date="2020-04-20T01:20:00Z">
        <w:r>
          <w:rPr>
            <w:noProof/>
          </w:rPr>
          <w:drawing>
            <wp:inline distT="0" distB="0" distL="0" distR="0" wp14:anchorId="48F8BD46" wp14:editId="0981FD5A">
              <wp:extent cx="3629025" cy="21717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629025" cy="2171700"/>
                      </a:xfrm>
                      <a:prstGeom prst="rect">
                        <a:avLst/>
                      </a:prstGeom>
                    </pic:spPr>
                  </pic:pic>
                </a:graphicData>
              </a:graphic>
            </wp:inline>
          </w:drawing>
        </w:r>
      </w:ins>
    </w:p>
    <w:p w14:paraId="40BD6421" w14:textId="3F317164" w:rsidR="00CF6C1A" w:rsidRPr="007D5DE0" w:rsidRDefault="00CF6C1A" w:rsidP="00CF6C1A">
      <w:pPr>
        <w:ind w:firstLine="720"/>
        <w:rPr>
          <w:ins w:id="7199" w:author="rkbansal" w:date="2020-04-19T23:37:00Z"/>
          <w:b/>
          <w:sz w:val="18"/>
        </w:rPr>
      </w:pPr>
    </w:p>
    <w:p w14:paraId="3CB717BC" w14:textId="07D20676" w:rsidR="00CF6C1A" w:rsidRDefault="00CF6C1A" w:rsidP="00CF6C1A">
      <w:pPr>
        <w:pStyle w:val="ListParagraph"/>
        <w:numPr>
          <w:ilvl w:val="0"/>
          <w:numId w:val="74"/>
        </w:numPr>
        <w:rPr>
          <w:ins w:id="7200" w:author="rkbansal" w:date="2020-04-19T23:37:00Z"/>
        </w:rPr>
      </w:pPr>
      <w:ins w:id="7201" w:author="rkbansal" w:date="2020-04-19T23:37:00Z">
        <w:r>
          <w:t>After running the application, should be visible following functions for the following url:</w:t>
        </w:r>
        <w:r w:rsidRPr="00B51A16">
          <w:t xml:space="preserve"> </w:t>
        </w:r>
      </w:ins>
      <w:ins w:id="7202" w:author="rkbansal" w:date="2020-04-20T01:23:00Z">
        <w:r w:rsidR="007957BB">
          <w:fldChar w:fldCharType="begin"/>
        </w:r>
        <w:r w:rsidR="007957BB">
          <w:instrText xml:space="preserve"> HYPERLINK "</w:instrText>
        </w:r>
      </w:ins>
      <w:ins w:id="7203" w:author="rkbansal" w:date="2020-04-19T23:37:00Z">
        <w:r w:rsidR="007957BB" w:rsidRPr="007957BB">
          <w:rPr>
            <w:rPrChange w:id="7204" w:author="rkbansal" w:date="2020-04-20T01:23:00Z">
              <w:rPr>
                <w:rStyle w:val="Hyperlink"/>
              </w:rPr>
            </w:rPrChange>
          </w:rPr>
          <w:instrText>http://localhost:</w:instrText>
        </w:r>
      </w:ins>
      <w:ins w:id="7205" w:author="rkbansal" w:date="2020-04-20T01:23:00Z">
        <w:r w:rsidR="007957BB" w:rsidRPr="007957BB">
          <w:rPr>
            <w:rPrChange w:id="7206" w:author="rkbansal" w:date="2020-04-20T01:23:00Z">
              <w:rPr>
                <w:rStyle w:val="Hyperlink"/>
              </w:rPr>
            </w:rPrChange>
          </w:rPr>
          <w:instrText>6</w:instrText>
        </w:r>
      </w:ins>
      <w:ins w:id="7207" w:author="rkbansal" w:date="2020-04-19T23:37:00Z">
        <w:r w:rsidR="007957BB" w:rsidRPr="007957BB">
          <w:rPr>
            <w:rPrChange w:id="7208" w:author="rkbansal" w:date="2020-04-20T01:23:00Z">
              <w:rPr>
                <w:rStyle w:val="Hyperlink"/>
              </w:rPr>
            </w:rPrChange>
          </w:rPr>
          <w:instrText>379/api/p</w:instrText>
        </w:r>
      </w:ins>
      <w:ins w:id="7209" w:author="rkbansal" w:date="2020-04-20T01:23:00Z">
        <w:r w:rsidR="007957BB" w:rsidRPr="007957BB">
          <w:rPr>
            <w:rPrChange w:id="7210" w:author="rkbansal" w:date="2020-04-20T01:23:00Z">
              <w:rPr>
                <w:rStyle w:val="Hyperlink"/>
              </w:rPr>
            </w:rPrChange>
          </w:rPr>
          <w:instrText>eople</w:instrText>
        </w:r>
      </w:ins>
      <w:ins w:id="7211" w:author="rkbansal" w:date="2020-04-19T23:37:00Z">
        <w:r w:rsidR="007957BB" w:rsidRPr="007957BB">
          <w:rPr>
            <w:rPrChange w:id="7212" w:author="rkbansal" w:date="2020-04-20T01:23:00Z">
              <w:rPr>
                <w:rStyle w:val="Hyperlink"/>
              </w:rPr>
            </w:rPrChange>
          </w:rPr>
          <w:instrText>-mgmt-service/swagger-ui.html</w:instrText>
        </w:r>
      </w:ins>
      <w:ins w:id="7213" w:author="rkbansal" w:date="2020-04-20T01:23:00Z">
        <w:r w:rsidR="007957BB">
          <w:instrText xml:space="preserve">" </w:instrText>
        </w:r>
        <w:r w:rsidR="007957BB">
          <w:fldChar w:fldCharType="separate"/>
        </w:r>
      </w:ins>
      <w:ins w:id="7214" w:author="rkbansal" w:date="2020-04-19T23:37:00Z">
        <w:r w:rsidR="007957BB" w:rsidRPr="00AD14E2">
          <w:rPr>
            <w:rStyle w:val="Hyperlink"/>
          </w:rPr>
          <w:t>http://localhost:</w:t>
        </w:r>
      </w:ins>
      <w:ins w:id="7215" w:author="rkbansal" w:date="2020-04-20T01:23:00Z">
        <w:r w:rsidR="007957BB" w:rsidRPr="00AD14E2">
          <w:rPr>
            <w:rStyle w:val="Hyperlink"/>
          </w:rPr>
          <w:t>6</w:t>
        </w:r>
      </w:ins>
      <w:ins w:id="7216" w:author="rkbansal" w:date="2020-04-19T23:37:00Z">
        <w:r w:rsidR="007957BB" w:rsidRPr="00AD14E2">
          <w:rPr>
            <w:rStyle w:val="Hyperlink"/>
          </w:rPr>
          <w:t>379/api/p</w:t>
        </w:r>
      </w:ins>
      <w:ins w:id="7217" w:author="rkbansal" w:date="2020-04-20T01:23:00Z">
        <w:r w:rsidR="007957BB" w:rsidRPr="00AD14E2">
          <w:rPr>
            <w:rStyle w:val="Hyperlink"/>
          </w:rPr>
          <w:t>eople</w:t>
        </w:r>
      </w:ins>
      <w:ins w:id="7218" w:author="rkbansal" w:date="2020-04-19T23:37:00Z">
        <w:r w:rsidR="007957BB" w:rsidRPr="00AD14E2">
          <w:rPr>
            <w:rStyle w:val="Hyperlink"/>
          </w:rPr>
          <w:t>-mgmt-service/swagger-ui.html</w:t>
        </w:r>
      </w:ins>
      <w:ins w:id="7219" w:author="rkbansal" w:date="2020-04-20T01:23:00Z">
        <w:r w:rsidR="007957BB">
          <w:fldChar w:fldCharType="end"/>
        </w:r>
      </w:ins>
    </w:p>
    <w:p w14:paraId="571667A7" w14:textId="77777777" w:rsidR="00CF6C1A" w:rsidRDefault="00CF6C1A" w:rsidP="00CF6C1A">
      <w:pPr>
        <w:pStyle w:val="ListParagraph"/>
        <w:rPr>
          <w:ins w:id="7220" w:author="rkbansal" w:date="2020-04-19T23:37:00Z"/>
        </w:rPr>
      </w:pPr>
    </w:p>
    <w:p w14:paraId="11936223" w14:textId="77777777" w:rsidR="00CF6C1A" w:rsidRDefault="00CF6C1A" w:rsidP="00CF6C1A">
      <w:pPr>
        <w:pStyle w:val="ListParagraph"/>
        <w:rPr>
          <w:ins w:id="7221" w:author="rkbansal" w:date="2020-04-19T23:37:00Z"/>
        </w:rPr>
      </w:pPr>
      <w:ins w:id="7222" w:author="rkbansal" w:date="2020-04-19T23:37:00Z">
        <w:r>
          <w:t>Or</w:t>
        </w:r>
      </w:ins>
    </w:p>
    <w:p w14:paraId="5E28A4D7" w14:textId="346F4676" w:rsidR="00CF6C1A" w:rsidRDefault="00FB198A" w:rsidP="00CF6C1A">
      <w:pPr>
        <w:pStyle w:val="ListParagraph"/>
        <w:rPr>
          <w:ins w:id="7223" w:author="rkbansal" w:date="2020-04-19T23:37:00Z"/>
        </w:rPr>
      </w:pPr>
      <w:ins w:id="7224" w:author="rkbansal" w:date="2020-04-20T01:27:00Z">
        <w:r>
          <w:fldChar w:fldCharType="begin"/>
        </w:r>
        <w:r>
          <w:instrText xml:space="preserve"> HYPERLINK "</w:instrText>
        </w:r>
      </w:ins>
      <w:ins w:id="7225" w:author="rkbansal" w:date="2020-04-19T23:37:00Z">
        <w:r w:rsidRPr="00FB198A">
          <w:rPr>
            <w:rPrChange w:id="7226" w:author="rkbansal" w:date="2020-04-20T01:27:00Z">
              <w:rPr>
                <w:rStyle w:val="Hyperlink"/>
              </w:rPr>
            </w:rPrChange>
          </w:rPr>
          <w:instrText>http://localhost:</w:instrText>
        </w:r>
      </w:ins>
      <w:ins w:id="7227" w:author="rkbansal" w:date="2020-04-20T01:24:00Z">
        <w:r w:rsidRPr="00FB198A">
          <w:rPr>
            <w:rPrChange w:id="7228" w:author="rkbansal" w:date="2020-04-20T01:27:00Z">
              <w:rPr>
                <w:rStyle w:val="Hyperlink"/>
              </w:rPr>
            </w:rPrChange>
          </w:rPr>
          <w:instrText>6</w:instrText>
        </w:r>
      </w:ins>
      <w:ins w:id="7229" w:author="rkbansal" w:date="2020-04-19T23:37:00Z">
        <w:r w:rsidRPr="00FB198A">
          <w:rPr>
            <w:rPrChange w:id="7230" w:author="rkbansal" w:date="2020-04-20T01:27:00Z">
              <w:rPr>
                <w:rStyle w:val="Hyperlink"/>
              </w:rPr>
            </w:rPrChange>
          </w:rPr>
          <w:instrText>379/api/p</w:instrText>
        </w:r>
      </w:ins>
      <w:ins w:id="7231" w:author="rkbansal" w:date="2020-04-20T01:24:00Z">
        <w:r w:rsidRPr="00FB198A">
          <w:rPr>
            <w:rPrChange w:id="7232" w:author="rkbansal" w:date="2020-04-20T01:27:00Z">
              <w:rPr>
                <w:rStyle w:val="Hyperlink"/>
              </w:rPr>
            </w:rPrChange>
          </w:rPr>
          <w:instrText>eople</w:instrText>
        </w:r>
      </w:ins>
      <w:ins w:id="7233" w:author="rkbansal" w:date="2020-04-19T23:37:00Z">
        <w:r w:rsidRPr="00FB198A">
          <w:rPr>
            <w:rPrChange w:id="7234" w:author="rkbansal" w:date="2020-04-20T01:27:00Z">
              <w:rPr>
                <w:rStyle w:val="Hyperlink"/>
              </w:rPr>
            </w:rPrChange>
          </w:rPr>
          <w:instrText>-mgmt-service/api-docs</w:instrText>
        </w:r>
      </w:ins>
      <w:ins w:id="7235" w:author="rkbansal" w:date="2020-04-20T01:27:00Z">
        <w:r>
          <w:instrText xml:space="preserve">" </w:instrText>
        </w:r>
        <w:r>
          <w:fldChar w:fldCharType="separate"/>
        </w:r>
      </w:ins>
      <w:ins w:id="7236" w:author="rkbansal" w:date="2020-04-19T23:37:00Z">
        <w:r w:rsidRPr="00AD14E2">
          <w:rPr>
            <w:rStyle w:val="Hyperlink"/>
          </w:rPr>
          <w:t>http://localhost:</w:t>
        </w:r>
      </w:ins>
      <w:ins w:id="7237" w:author="rkbansal" w:date="2020-04-20T01:24:00Z">
        <w:r w:rsidRPr="00AD14E2">
          <w:rPr>
            <w:rStyle w:val="Hyperlink"/>
          </w:rPr>
          <w:t>6</w:t>
        </w:r>
      </w:ins>
      <w:ins w:id="7238" w:author="rkbansal" w:date="2020-04-19T23:37:00Z">
        <w:r w:rsidRPr="00AD14E2">
          <w:rPr>
            <w:rStyle w:val="Hyperlink"/>
          </w:rPr>
          <w:t>379/api/p</w:t>
        </w:r>
      </w:ins>
      <w:ins w:id="7239" w:author="rkbansal" w:date="2020-04-20T01:24:00Z">
        <w:r w:rsidRPr="00AD14E2">
          <w:rPr>
            <w:rStyle w:val="Hyperlink"/>
          </w:rPr>
          <w:t>eople</w:t>
        </w:r>
      </w:ins>
      <w:ins w:id="7240" w:author="rkbansal" w:date="2020-04-19T23:37:00Z">
        <w:r w:rsidRPr="00AD14E2">
          <w:rPr>
            <w:rStyle w:val="Hyperlink"/>
          </w:rPr>
          <w:t>-mgmt-service/api-docs</w:t>
        </w:r>
      </w:ins>
      <w:ins w:id="7241" w:author="rkbansal" w:date="2020-04-20T01:27:00Z">
        <w:r>
          <w:fldChar w:fldCharType="end"/>
        </w:r>
      </w:ins>
    </w:p>
    <w:p w14:paraId="5848BAEC" w14:textId="77777777" w:rsidR="00CF6C1A" w:rsidRDefault="00CF6C1A" w:rsidP="00CF6C1A">
      <w:pPr>
        <w:pStyle w:val="ListParagraph"/>
        <w:rPr>
          <w:ins w:id="7242" w:author="rkbansal" w:date="2020-04-19T23:37:00Z"/>
        </w:rPr>
      </w:pPr>
    </w:p>
    <w:p w14:paraId="7937E25F" w14:textId="10F63514" w:rsidR="00CF6C1A" w:rsidRDefault="00FB198A" w:rsidP="00CF6C1A">
      <w:pPr>
        <w:pStyle w:val="ListParagraph"/>
        <w:rPr>
          <w:ins w:id="7243" w:author="rkbansal" w:date="2020-04-19T23:37:00Z"/>
        </w:rPr>
      </w:pPr>
      <w:ins w:id="7244" w:author="rkbansal" w:date="2020-04-20T01:29:00Z">
        <w:r>
          <w:rPr>
            <w:noProof/>
          </w:rPr>
          <w:drawing>
            <wp:inline distT="0" distB="0" distL="0" distR="0" wp14:anchorId="505EEF3F" wp14:editId="650D1974">
              <wp:extent cx="7143750" cy="87153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7143750" cy="8715375"/>
                      </a:xfrm>
                      <a:prstGeom prst="rect">
                        <a:avLst/>
                      </a:prstGeom>
                    </pic:spPr>
                  </pic:pic>
                </a:graphicData>
              </a:graphic>
            </wp:inline>
          </w:drawing>
        </w:r>
      </w:ins>
    </w:p>
    <w:p w14:paraId="6FF45344" w14:textId="77777777" w:rsidR="00CF6C1A" w:rsidRDefault="00CF6C1A" w:rsidP="00CF6C1A">
      <w:pPr>
        <w:rPr>
          <w:ins w:id="7245" w:author="rkbansal" w:date="2020-04-19T23:37:00Z"/>
        </w:rPr>
      </w:pPr>
    </w:p>
    <w:p w14:paraId="0B2B422E" w14:textId="33875643" w:rsidR="00CF6C1A" w:rsidRDefault="00CF6C1A" w:rsidP="00CF6C1A">
      <w:pPr>
        <w:pStyle w:val="ListParagraph"/>
        <w:numPr>
          <w:ilvl w:val="0"/>
          <w:numId w:val="74"/>
        </w:numPr>
        <w:rPr>
          <w:ins w:id="7246" w:author="rkbansal" w:date="2020-04-19T23:37:00Z"/>
        </w:rPr>
      </w:pPr>
      <w:ins w:id="7247" w:author="rkbansal" w:date="2020-04-19T23:37:00Z">
        <w:r>
          <w:t xml:space="preserve">Test the </w:t>
        </w:r>
      </w:ins>
      <w:ins w:id="7248" w:author="rkbansal" w:date="2020-04-20T01:35:00Z">
        <w:r w:rsidR="0024774D">
          <w:t>People</w:t>
        </w:r>
      </w:ins>
      <w:ins w:id="7249" w:author="rkbansal" w:date="2020-04-19T23:37:00Z">
        <w:r>
          <w:t xml:space="preserve"> Api using JUnit</w:t>
        </w:r>
      </w:ins>
    </w:p>
    <w:p w14:paraId="15969689" w14:textId="45DA161E" w:rsidR="00CF6C1A" w:rsidRPr="00047E66" w:rsidRDefault="0023778B" w:rsidP="00CF6C1A">
      <w:pPr>
        <w:rPr>
          <w:ins w:id="7250" w:author="rkbansal" w:date="2020-04-19T23:37:00Z"/>
        </w:rPr>
      </w:pPr>
      <w:ins w:id="7251" w:author="rkbansal" w:date="2020-04-20T01:37:00Z">
        <w:r>
          <w:rPr>
            <w:noProof/>
          </w:rPr>
          <w:lastRenderedPageBreak/>
          <w:drawing>
            <wp:inline distT="0" distB="0" distL="0" distR="0" wp14:anchorId="5A8F63D9" wp14:editId="31536393">
              <wp:extent cx="9779000" cy="579691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9779000" cy="5796915"/>
                      </a:xfrm>
                      <a:prstGeom prst="rect">
                        <a:avLst/>
                      </a:prstGeom>
                    </pic:spPr>
                  </pic:pic>
                </a:graphicData>
              </a:graphic>
            </wp:inline>
          </w:drawing>
        </w:r>
      </w:ins>
    </w:p>
    <w:p w14:paraId="4D19C59C" w14:textId="77777777" w:rsidR="00CF6C1A" w:rsidRPr="004F63DB" w:rsidRDefault="00CF6C1A" w:rsidP="00CF6C1A">
      <w:pPr>
        <w:pStyle w:val="ListParagraph"/>
        <w:numPr>
          <w:ilvl w:val="0"/>
          <w:numId w:val="19"/>
        </w:numPr>
        <w:rPr>
          <w:ins w:id="7252" w:author="rkbansal" w:date="2020-04-19T23:37:00Z"/>
          <w:b/>
        </w:rPr>
      </w:pPr>
      <w:ins w:id="7253" w:author="rkbansal" w:date="2020-04-19T23:37:00Z">
        <w:r>
          <w:t xml:space="preserve">Run </w:t>
        </w:r>
        <w:r w:rsidRPr="00AB54CB">
          <w:t xml:space="preserve">the application as </w:t>
        </w:r>
        <w:r w:rsidRPr="0039683F">
          <w:rPr>
            <w:b/>
          </w:rPr>
          <w:t xml:space="preserve">Spring Boot App </w:t>
        </w:r>
        <w:r w:rsidRPr="0039683F">
          <w:rPr>
            <w:bCs/>
          </w:rPr>
          <w:t>in the following order</w:t>
        </w:r>
      </w:ins>
    </w:p>
    <w:p w14:paraId="70BEC238" w14:textId="77777777" w:rsidR="00CF6C1A" w:rsidRPr="004F63DB" w:rsidRDefault="00CF6C1A">
      <w:pPr>
        <w:pStyle w:val="ListParagraph"/>
        <w:numPr>
          <w:ilvl w:val="1"/>
          <w:numId w:val="85"/>
        </w:numPr>
        <w:rPr>
          <w:ins w:id="7254" w:author="rkbansal" w:date="2020-04-19T23:37:00Z"/>
          <w:rFonts w:cs="Consolas"/>
          <w:color w:val="000000"/>
          <w:shd w:val="clear" w:color="auto" w:fill="E8F2FE"/>
        </w:rPr>
        <w:pPrChange w:id="7255" w:author="rkbansal" w:date="2020-04-20T01:38:00Z">
          <w:pPr>
            <w:pStyle w:val="ListParagraph"/>
            <w:numPr>
              <w:ilvl w:val="1"/>
              <w:numId w:val="23"/>
            </w:numPr>
            <w:ind w:left="1440" w:hanging="360"/>
          </w:pPr>
        </w:pPrChange>
      </w:pPr>
      <w:ins w:id="7256" w:author="rkbansal" w:date="2020-04-19T23:37:00Z">
        <w:r w:rsidRPr="004F63DB">
          <w:rPr>
            <w:rFonts w:cs="Consolas"/>
            <w:color w:val="000000"/>
            <w:shd w:val="clear" w:color="auto" w:fill="E8F2FE"/>
          </w:rPr>
          <w:t>EurekaServerApplication</w:t>
        </w:r>
      </w:ins>
    </w:p>
    <w:p w14:paraId="612DC24C" w14:textId="77777777" w:rsidR="00CF6C1A" w:rsidRPr="004F63DB" w:rsidRDefault="00CF6C1A">
      <w:pPr>
        <w:pStyle w:val="ListParagraph"/>
        <w:numPr>
          <w:ilvl w:val="1"/>
          <w:numId w:val="85"/>
        </w:numPr>
        <w:rPr>
          <w:ins w:id="7257" w:author="rkbansal" w:date="2020-04-19T23:37:00Z"/>
          <w:rFonts w:cs="Consolas"/>
          <w:color w:val="000000"/>
          <w:shd w:val="clear" w:color="auto" w:fill="E8F2FE"/>
        </w:rPr>
        <w:pPrChange w:id="7258" w:author="rkbansal" w:date="2020-04-20T01:38:00Z">
          <w:pPr>
            <w:pStyle w:val="ListParagraph"/>
            <w:numPr>
              <w:ilvl w:val="1"/>
              <w:numId w:val="23"/>
            </w:numPr>
            <w:ind w:left="1440" w:hanging="360"/>
          </w:pPr>
        </w:pPrChange>
      </w:pPr>
      <w:ins w:id="7259" w:author="rkbansal" w:date="2020-04-19T23:37: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ins>
    </w:p>
    <w:p w14:paraId="3383C370" w14:textId="77777777" w:rsidR="00CF6C1A" w:rsidRPr="004F63DB" w:rsidRDefault="00CF6C1A">
      <w:pPr>
        <w:pStyle w:val="ListParagraph"/>
        <w:numPr>
          <w:ilvl w:val="1"/>
          <w:numId w:val="85"/>
        </w:numPr>
        <w:rPr>
          <w:ins w:id="7260" w:author="rkbansal" w:date="2020-04-19T23:37:00Z"/>
          <w:rFonts w:cs="Consolas"/>
          <w:color w:val="000000"/>
          <w:shd w:val="clear" w:color="auto" w:fill="E8F2FE"/>
        </w:rPr>
        <w:pPrChange w:id="7261" w:author="rkbansal" w:date="2020-04-20T01:38:00Z">
          <w:pPr>
            <w:pStyle w:val="ListParagraph"/>
            <w:numPr>
              <w:ilvl w:val="1"/>
              <w:numId w:val="23"/>
            </w:numPr>
            <w:ind w:left="1440" w:hanging="360"/>
          </w:pPr>
        </w:pPrChange>
      </w:pPr>
      <w:ins w:id="7262" w:author="rkbansal" w:date="2020-04-19T23:37:00Z">
        <w:r w:rsidRPr="004F63DB">
          <w:rPr>
            <w:rFonts w:cs="Consolas"/>
            <w:color w:val="000000"/>
            <w:shd w:val="clear" w:color="auto" w:fill="E8F2FE"/>
          </w:rPr>
          <w:t>AuthServiceApplication</w:t>
        </w:r>
      </w:ins>
    </w:p>
    <w:p w14:paraId="60ED73C1" w14:textId="77777777" w:rsidR="00CF6C1A" w:rsidRPr="005D2287" w:rsidRDefault="00CF6C1A">
      <w:pPr>
        <w:pStyle w:val="ListParagraph"/>
        <w:numPr>
          <w:ilvl w:val="1"/>
          <w:numId w:val="85"/>
        </w:numPr>
        <w:rPr>
          <w:ins w:id="7263" w:author="rkbansal" w:date="2020-04-19T23:37:00Z"/>
          <w:b/>
        </w:rPr>
        <w:pPrChange w:id="7264" w:author="rkbansal" w:date="2020-04-20T01:38:00Z">
          <w:pPr>
            <w:pStyle w:val="ListParagraph"/>
            <w:numPr>
              <w:ilvl w:val="1"/>
              <w:numId w:val="23"/>
            </w:numPr>
            <w:ind w:left="1440" w:hanging="360"/>
          </w:pPr>
        </w:pPrChange>
      </w:pPr>
      <w:ins w:id="7265" w:author="rkbansal" w:date="2020-04-19T23:37:00Z">
        <w:r w:rsidRPr="004F63DB">
          <w:rPr>
            <w:rFonts w:cs="Consolas"/>
            <w:color w:val="000000"/>
            <w:shd w:val="clear" w:color="auto" w:fill="E8F2FE"/>
          </w:rPr>
          <w:t>ZuulGatewayApplication</w:t>
        </w:r>
      </w:ins>
    </w:p>
    <w:p w14:paraId="107EABAD" w14:textId="602D63F4" w:rsidR="00CF6C1A" w:rsidRPr="005E0A35" w:rsidRDefault="00925287">
      <w:pPr>
        <w:pStyle w:val="ListParagraph"/>
        <w:numPr>
          <w:ilvl w:val="1"/>
          <w:numId w:val="85"/>
        </w:numPr>
        <w:rPr>
          <w:ins w:id="7266" w:author="rkbansal" w:date="2020-04-19T23:37:00Z"/>
          <w:rFonts w:cs="Consolas"/>
          <w:color w:val="000000"/>
          <w:shd w:val="clear" w:color="auto" w:fill="E8F2FE"/>
          <w:rPrChange w:id="7267" w:author="rkbansal" w:date="2020-04-20T01:39:00Z">
            <w:rPr>
              <w:ins w:id="7268" w:author="rkbansal" w:date="2020-04-19T23:37:00Z"/>
              <w:b/>
            </w:rPr>
          </w:rPrChange>
        </w:rPr>
        <w:pPrChange w:id="7269" w:author="rkbansal" w:date="2020-04-20T01:38:00Z">
          <w:pPr>
            <w:pStyle w:val="ListParagraph"/>
            <w:numPr>
              <w:ilvl w:val="1"/>
              <w:numId w:val="23"/>
            </w:numPr>
            <w:ind w:left="1440" w:hanging="360"/>
          </w:pPr>
        </w:pPrChange>
      </w:pPr>
      <w:ins w:id="7270" w:author="rkbansal" w:date="2020-04-20T01:38:00Z">
        <w:r w:rsidRPr="005E0A35">
          <w:rPr>
            <w:rFonts w:cs="Consolas"/>
            <w:color w:val="000000"/>
            <w:shd w:val="clear" w:color="auto" w:fill="E8F2FE"/>
            <w:rPrChange w:id="7271" w:author="rkbansal" w:date="2020-04-20T01:39:00Z">
              <w:rPr>
                <w:rFonts w:ascii="Consolas" w:hAnsi="Consolas" w:cs="Consolas"/>
                <w:color w:val="000000"/>
                <w:sz w:val="20"/>
                <w:szCs w:val="20"/>
                <w:shd w:val="clear" w:color="auto" w:fill="E8F2FE"/>
              </w:rPr>
            </w:rPrChange>
          </w:rPr>
          <w:t>PeopleMgmtRestApplication</w:t>
        </w:r>
      </w:ins>
    </w:p>
    <w:p w14:paraId="668CC949" w14:textId="77777777" w:rsidR="00CF6C1A" w:rsidRPr="000D5012" w:rsidRDefault="00CF6C1A" w:rsidP="00CF6C1A">
      <w:pPr>
        <w:pStyle w:val="ListParagraph"/>
        <w:shd w:val="clear" w:color="auto" w:fill="FFFFFF"/>
        <w:spacing w:before="75" w:after="225" w:line="240" w:lineRule="auto"/>
        <w:rPr>
          <w:ins w:id="7272" w:author="rkbansal" w:date="2020-04-19T23:37:00Z"/>
          <w:rFonts w:ascii="Cambria" w:eastAsia="Times New Roman" w:hAnsi="Cambria" w:cs="Times New Roman"/>
          <w:color w:val="222635"/>
          <w:sz w:val="29"/>
          <w:szCs w:val="29"/>
          <w:lang w:eastAsia="en-IN"/>
        </w:rPr>
      </w:pPr>
    </w:p>
    <w:p w14:paraId="4212F3A0" w14:textId="77777777" w:rsidR="00CF6C1A" w:rsidRPr="005D2287" w:rsidRDefault="00CF6C1A" w:rsidP="00CF6C1A">
      <w:pPr>
        <w:pStyle w:val="ListParagraph"/>
        <w:numPr>
          <w:ilvl w:val="0"/>
          <w:numId w:val="19"/>
        </w:numPr>
        <w:rPr>
          <w:ins w:id="7273" w:author="rkbansal" w:date="2020-04-19T23:37:00Z"/>
          <w:sz w:val="18"/>
        </w:rPr>
      </w:pPr>
      <w:ins w:id="7274" w:author="rkbansal" w:date="2020-04-19T23:3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6C190F7F" w14:textId="3B4F5B16" w:rsidR="00CF6C1A" w:rsidRPr="007A6875" w:rsidRDefault="0029526E" w:rsidP="00CF6C1A">
      <w:pPr>
        <w:pStyle w:val="ListParagraph"/>
        <w:rPr>
          <w:ins w:id="7275" w:author="rkbansal" w:date="2020-04-19T23:37:00Z"/>
          <w:sz w:val="18"/>
        </w:rPr>
      </w:pPr>
      <w:ins w:id="7276" w:author="rkbansal" w:date="2020-04-22T23:48:00Z">
        <w:r>
          <w:rPr>
            <w:noProof/>
          </w:rPr>
          <w:drawing>
            <wp:inline distT="0" distB="0" distL="0" distR="0" wp14:anchorId="6E6625FE" wp14:editId="3DC09088">
              <wp:extent cx="9779000" cy="4373880"/>
              <wp:effectExtent l="0" t="0" r="0" b="762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79000" cy="4373880"/>
                      </a:xfrm>
                      <a:prstGeom prst="rect">
                        <a:avLst/>
                      </a:prstGeom>
                    </pic:spPr>
                  </pic:pic>
                </a:graphicData>
              </a:graphic>
            </wp:inline>
          </w:drawing>
        </w:r>
      </w:ins>
    </w:p>
    <w:p w14:paraId="18747B31" w14:textId="77777777" w:rsidR="00CF6C1A" w:rsidRDefault="00CF6C1A" w:rsidP="00CF6C1A">
      <w:pPr>
        <w:pStyle w:val="ListParagraph"/>
        <w:numPr>
          <w:ilvl w:val="0"/>
          <w:numId w:val="19"/>
        </w:numPr>
        <w:rPr>
          <w:ins w:id="7277" w:author="rkbansal" w:date="2020-04-19T23:37:00Z"/>
        </w:rPr>
      </w:pPr>
      <w:ins w:id="7278" w:author="rkbansal" w:date="2020-04-19T23:37:00Z">
        <w:r>
          <w:t xml:space="preserve">Testing </w:t>
        </w:r>
      </w:ins>
    </w:p>
    <w:p w14:paraId="47A6CA9C" w14:textId="12BFCF63" w:rsidR="00CF6C1A" w:rsidRDefault="00CF6C1A" w:rsidP="00CF6C1A">
      <w:pPr>
        <w:pStyle w:val="ListParagraph"/>
        <w:numPr>
          <w:ilvl w:val="1"/>
          <w:numId w:val="19"/>
        </w:numPr>
        <w:rPr>
          <w:ins w:id="7279" w:author="rkbansal" w:date="2020-04-22T23:56:00Z"/>
        </w:rPr>
      </w:pPr>
      <w:ins w:id="7280" w:author="rkbansal" w:date="2020-04-19T23:37:00Z">
        <w:r>
          <w:t>Without authentication</w:t>
        </w:r>
        <w:r w:rsidRPr="001F55B5">
          <w:t xml:space="preserve"> </w:t>
        </w:r>
        <w:r>
          <w:t>means directly hitting the p</w:t>
        </w:r>
      </w:ins>
      <w:ins w:id="7281" w:author="rkbansal" w:date="2020-04-22T23:48:00Z">
        <w:r w:rsidR="00185B50">
          <w:t>eople</w:t>
        </w:r>
      </w:ins>
      <w:ins w:id="7282" w:author="rkbansal" w:date="2020-04-19T23:37:00Z">
        <w:r>
          <w:t xml:space="preserve">-mgmt-project running on </w:t>
        </w:r>
      </w:ins>
      <w:ins w:id="7283" w:author="rkbansal" w:date="2020-04-22T23:48:00Z">
        <w:r w:rsidR="00264A19">
          <w:t>6</w:t>
        </w:r>
      </w:ins>
      <w:ins w:id="7284" w:author="rkbansal" w:date="2020-04-19T23:37:00Z">
        <w:r>
          <w:t>379</w:t>
        </w:r>
      </w:ins>
      <w:ins w:id="7285" w:author="rkbansal" w:date="2020-04-22T23:53:00Z">
        <w:r w:rsidR="00F54108">
          <w:t xml:space="preserve"> and fetch the member details based on the id</w:t>
        </w:r>
      </w:ins>
    </w:p>
    <w:p w14:paraId="6383C881" w14:textId="33686435" w:rsidR="006E02A5" w:rsidRDefault="006E02A5">
      <w:pPr>
        <w:pStyle w:val="ListParagraph"/>
        <w:ind w:left="1440"/>
        <w:rPr>
          <w:ins w:id="7286" w:author="rkbansal" w:date="2020-04-22T23:48:00Z"/>
        </w:rPr>
        <w:pPrChange w:id="7287" w:author="rkbansal" w:date="2020-04-22T23:56:00Z">
          <w:pPr>
            <w:pStyle w:val="ListParagraph"/>
            <w:numPr>
              <w:ilvl w:val="1"/>
              <w:numId w:val="19"/>
            </w:numPr>
            <w:ind w:left="1440" w:hanging="360"/>
          </w:pPr>
        </w:pPrChange>
      </w:pPr>
      <w:ins w:id="7288" w:author="rkbansal" w:date="2020-04-22T23:56:00Z">
        <w:r>
          <w:rPr>
            <w:noProof/>
          </w:rPr>
          <w:lastRenderedPageBreak/>
          <w:drawing>
            <wp:inline distT="0" distB="0" distL="0" distR="0" wp14:anchorId="46D90637" wp14:editId="69820AC8">
              <wp:extent cx="9779000" cy="4850130"/>
              <wp:effectExtent l="0" t="0" r="0" b="76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779000" cy="4850130"/>
                      </a:xfrm>
                      <a:prstGeom prst="rect">
                        <a:avLst/>
                      </a:prstGeom>
                    </pic:spPr>
                  </pic:pic>
                </a:graphicData>
              </a:graphic>
            </wp:inline>
          </w:drawing>
        </w:r>
      </w:ins>
    </w:p>
    <w:p w14:paraId="0D0CE3EA" w14:textId="4BDD65A4" w:rsidR="00264A19" w:rsidRDefault="00264A19" w:rsidP="00264A19">
      <w:pPr>
        <w:pStyle w:val="ListParagraph"/>
        <w:numPr>
          <w:ilvl w:val="1"/>
          <w:numId w:val="19"/>
        </w:numPr>
        <w:rPr>
          <w:ins w:id="7289" w:author="rkbansal" w:date="2020-04-22T23:57:00Z"/>
        </w:rPr>
      </w:pPr>
      <w:ins w:id="7290" w:author="rkbansal" w:date="2020-04-22T23:49:00Z">
        <w:r>
          <w:t>Without authentication</w:t>
        </w:r>
        <w:r w:rsidRPr="001F55B5">
          <w:t xml:space="preserve"> </w:t>
        </w:r>
        <w:r>
          <w:t>means directly hitting the people-mgmt-project running on 6379 but not able to get the member id because it does not exist</w:t>
        </w:r>
      </w:ins>
    </w:p>
    <w:p w14:paraId="0791247D" w14:textId="546E696E" w:rsidR="00B02F93" w:rsidRDefault="00B02F93">
      <w:pPr>
        <w:pStyle w:val="ListParagraph"/>
        <w:ind w:left="1440"/>
        <w:rPr>
          <w:ins w:id="7291" w:author="rkbansal" w:date="2020-04-22T23:49:00Z"/>
        </w:rPr>
        <w:pPrChange w:id="7292" w:author="rkbansal" w:date="2020-04-22T23:57:00Z">
          <w:pPr>
            <w:pStyle w:val="ListParagraph"/>
            <w:numPr>
              <w:ilvl w:val="1"/>
              <w:numId w:val="19"/>
            </w:numPr>
            <w:ind w:left="1440" w:hanging="360"/>
          </w:pPr>
        </w:pPrChange>
      </w:pPr>
      <w:ins w:id="7293" w:author="rkbansal" w:date="2020-04-22T23:57:00Z">
        <w:r>
          <w:rPr>
            <w:noProof/>
          </w:rPr>
          <w:drawing>
            <wp:inline distT="0" distB="0" distL="0" distR="0" wp14:anchorId="2ACF7F39" wp14:editId="0D51ADD6">
              <wp:extent cx="9779000" cy="3879850"/>
              <wp:effectExtent l="0" t="0" r="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9779000" cy="3879850"/>
                      </a:xfrm>
                      <a:prstGeom prst="rect">
                        <a:avLst/>
                      </a:prstGeom>
                    </pic:spPr>
                  </pic:pic>
                </a:graphicData>
              </a:graphic>
            </wp:inline>
          </w:drawing>
        </w:r>
      </w:ins>
    </w:p>
    <w:p w14:paraId="64B7AB45" w14:textId="3ED633E4" w:rsidR="00CF6C1A" w:rsidRDefault="00CF6C1A" w:rsidP="00CF6C1A">
      <w:pPr>
        <w:pStyle w:val="ListParagraph"/>
        <w:numPr>
          <w:ilvl w:val="1"/>
          <w:numId w:val="19"/>
        </w:numPr>
        <w:rPr>
          <w:ins w:id="7294" w:author="rkbansal" w:date="2020-04-19T23:37:00Z"/>
        </w:rPr>
      </w:pPr>
      <w:ins w:id="7295" w:author="rkbansal" w:date="2020-04-19T23:37:00Z">
        <w:r>
          <w:t xml:space="preserve">With authentication means every request to </w:t>
        </w:r>
      </w:ins>
      <w:ins w:id="7296" w:author="rkbansal" w:date="2020-04-22T23:48:00Z">
        <w:r w:rsidR="00185B50">
          <w:t>people</w:t>
        </w:r>
      </w:ins>
      <w:ins w:id="7297" w:author="rkbansal" w:date="2020-04-19T23:37:00Z">
        <w:r>
          <w:t>-mgmt-service microservice will be hit via gateway running 1379</w:t>
        </w:r>
      </w:ins>
    </w:p>
    <w:p w14:paraId="753265C8" w14:textId="77777777" w:rsidR="00CF6C1A" w:rsidRDefault="00CF6C1A" w:rsidP="00CF6C1A">
      <w:pPr>
        <w:pStyle w:val="ListParagraph"/>
        <w:ind w:left="1440"/>
        <w:rPr>
          <w:ins w:id="7298" w:author="rkbansal" w:date="2020-04-19T23:37:00Z"/>
        </w:rPr>
      </w:pPr>
    </w:p>
    <w:p w14:paraId="4670618C" w14:textId="2D43C286" w:rsidR="00CF6C1A" w:rsidRPr="005D2287" w:rsidRDefault="00CF6C1A" w:rsidP="00CF6C1A">
      <w:pPr>
        <w:pStyle w:val="ListParagraph"/>
        <w:numPr>
          <w:ilvl w:val="2"/>
          <w:numId w:val="19"/>
        </w:numPr>
        <w:rPr>
          <w:ins w:id="7299" w:author="rkbansal" w:date="2020-04-19T23:37:00Z"/>
          <w:b/>
          <w:sz w:val="28"/>
        </w:rPr>
      </w:pPr>
      <w:ins w:id="7300" w:author="rkbansal" w:date="2020-04-19T23:37:00Z">
        <w:r>
          <w:t xml:space="preserve">with authentication means every request to </w:t>
        </w:r>
      </w:ins>
      <w:ins w:id="7301" w:author="rkbansal" w:date="2020-04-23T00:01:00Z">
        <w:r w:rsidR="00DB14CB">
          <w:t>people</w:t>
        </w:r>
      </w:ins>
      <w:ins w:id="7302" w:author="rkbansal" w:date="2020-04-19T23:37:00Z">
        <w:r>
          <w:t>-mgmt-service microservice will be hit via gateway running on 1379</w:t>
        </w:r>
      </w:ins>
    </w:p>
    <w:p w14:paraId="605B0ACE" w14:textId="21D767FE" w:rsidR="00CF6C1A" w:rsidRPr="005D2287" w:rsidRDefault="00CF6C1A" w:rsidP="00CF6C1A">
      <w:pPr>
        <w:pStyle w:val="ListParagraph"/>
        <w:numPr>
          <w:ilvl w:val="3"/>
          <w:numId w:val="19"/>
        </w:numPr>
        <w:rPr>
          <w:ins w:id="7303" w:author="rkbansal" w:date="2020-04-19T23:37:00Z"/>
          <w:b/>
          <w:sz w:val="28"/>
        </w:rPr>
      </w:pPr>
      <w:ins w:id="7304" w:author="rkbansal" w:date="2020-04-19T23:37:00Z">
        <w:r>
          <w:t xml:space="preserve">getting </w:t>
        </w:r>
      </w:ins>
      <w:ins w:id="7305" w:author="rkbansal" w:date="2020-04-23T00:01:00Z">
        <w:r w:rsidR="00DB14CB">
          <w:t>mem</w:t>
        </w:r>
      </w:ins>
      <w:ins w:id="7306" w:author="rkbansal" w:date="2020-04-23T00:02:00Z">
        <w:r w:rsidR="00DB14CB">
          <w:t>ber</w:t>
        </w:r>
      </w:ins>
      <w:ins w:id="7307" w:author="rkbansal" w:date="2020-04-19T23:37:00Z">
        <w:r>
          <w:t xml:space="preserve"> details </w:t>
        </w:r>
      </w:ins>
      <w:ins w:id="7308" w:author="rkbansal" w:date="2020-04-23T00:02:00Z">
        <w:r w:rsidR="00DB14CB">
          <w:t>based on the id</w:t>
        </w:r>
      </w:ins>
      <w:ins w:id="7309" w:author="rkbansal" w:date="2020-04-19T23:37:00Z">
        <w:r>
          <w:t xml:space="preserve"> but without token means no authorization code</w:t>
        </w:r>
      </w:ins>
      <w:ins w:id="7310" w:author="rkbansal" w:date="2020-04-23T00:03:00Z">
        <w:r w:rsidR="00F2421D">
          <w:t xml:space="preserve"> </w:t>
        </w:r>
      </w:ins>
      <w:ins w:id="7311" w:author="rkbansal" w:date="2020-04-19T23:37:00Z">
        <w:r>
          <w:t>(Bearer token) in the header will give the error.</w:t>
        </w:r>
      </w:ins>
    </w:p>
    <w:p w14:paraId="1FBA5D99" w14:textId="2517EE57" w:rsidR="00CF6C1A" w:rsidRPr="005D2287" w:rsidRDefault="00D10F90" w:rsidP="00CF6C1A">
      <w:pPr>
        <w:pStyle w:val="ListParagraph"/>
        <w:ind w:left="2160"/>
        <w:rPr>
          <w:ins w:id="7312" w:author="rkbansal" w:date="2020-04-19T23:37:00Z"/>
          <w:b/>
          <w:sz w:val="28"/>
        </w:rPr>
      </w:pPr>
      <w:ins w:id="7313" w:author="rkbansal" w:date="2020-04-23T00:01:00Z">
        <w:r>
          <w:rPr>
            <w:noProof/>
          </w:rPr>
          <w:drawing>
            <wp:inline distT="0" distB="0" distL="0" distR="0" wp14:anchorId="221F3DA6" wp14:editId="151114F3">
              <wp:extent cx="9779000" cy="282892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779000" cy="2828925"/>
                      </a:xfrm>
                      <a:prstGeom prst="rect">
                        <a:avLst/>
                      </a:prstGeom>
                    </pic:spPr>
                  </pic:pic>
                </a:graphicData>
              </a:graphic>
            </wp:inline>
          </w:drawing>
        </w:r>
      </w:ins>
    </w:p>
    <w:p w14:paraId="4BA58B7A" w14:textId="77777777" w:rsidR="00CF6C1A" w:rsidRPr="005D2287" w:rsidRDefault="00CF6C1A" w:rsidP="00CF6C1A">
      <w:pPr>
        <w:rPr>
          <w:ins w:id="7314" w:author="rkbansal" w:date="2020-04-19T23:37:00Z"/>
          <w:b/>
          <w:sz w:val="28"/>
        </w:rPr>
      </w:pPr>
    </w:p>
    <w:p w14:paraId="28E49972" w14:textId="46D96290" w:rsidR="00CF6C1A" w:rsidRPr="005D2287" w:rsidRDefault="00CF6C1A" w:rsidP="00CF6C1A">
      <w:pPr>
        <w:pStyle w:val="ListParagraph"/>
        <w:numPr>
          <w:ilvl w:val="0"/>
          <w:numId w:val="78"/>
        </w:numPr>
        <w:rPr>
          <w:ins w:id="7315" w:author="rkbansal" w:date="2020-04-19T23:37:00Z"/>
          <w:b/>
          <w:sz w:val="28"/>
        </w:rPr>
      </w:pPr>
      <w:ins w:id="7316" w:author="rkbansal" w:date="2020-04-19T23:37:00Z">
        <w:r>
          <w:t xml:space="preserve">getting </w:t>
        </w:r>
      </w:ins>
      <w:ins w:id="7317" w:author="rkbansal" w:date="2020-04-23T00:03:00Z">
        <w:r w:rsidR="00281278">
          <w:t xml:space="preserve">member details based on the id </w:t>
        </w:r>
      </w:ins>
      <w:ins w:id="7318" w:author="rkbansal" w:date="2020-04-19T23:37:00Z">
        <w:r>
          <w:t>with token means authorization code(Bearer token) in the header will be provided using authentication service</w:t>
        </w:r>
      </w:ins>
    </w:p>
    <w:p w14:paraId="64DF60E3" w14:textId="73C53906" w:rsidR="00CF6C1A" w:rsidRDefault="00CF6C1A" w:rsidP="00A93084">
      <w:pPr>
        <w:pStyle w:val="ListParagraph"/>
        <w:numPr>
          <w:ilvl w:val="2"/>
          <w:numId w:val="78"/>
        </w:numPr>
        <w:ind w:left="3192" w:hanging="357"/>
        <w:rPr>
          <w:ins w:id="7319" w:author="rkbansal" w:date="2020-04-23T00:18:00Z"/>
          <w:b/>
          <w:sz w:val="28"/>
        </w:rPr>
      </w:pPr>
      <w:ins w:id="7320" w:author="rkbansal" w:date="2020-04-19T23:37:00Z">
        <w:r w:rsidRPr="00215C54">
          <w:rPr>
            <w:b/>
            <w:sz w:val="28"/>
            <w:rPrChange w:id="7321" w:author="rkbansal" w:date="2020-04-23T00:04:00Z">
              <w:rPr/>
            </w:rPrChange>
          </w:rPr>
          <w:t>To get authentication code in response header using authentication service</w:t>
        </w:r>
      </w:ins>
    </w:p>
    <w:p w14:paraId="7029A3C5" w14:textId="3143D563" w:rsidR="00DD7BB7" w:rsidRPr="00215C54" w:rsidRDefault="00DD7BB7">
      <w:pPr>
        <w:pStyle w:val="ListParagraph"/>
        <w:ind w:left="3192"/>
        <w:rPr>
          <w:ins w:id="7322" w:author="rkbansal" w:date="2020-04-19T23:37:00Z"/>
          <w:b/>
          <w:sz w:val="28"/>
          <w:rPrChange w:id="7323" w:author="rkbansal" w:date="2020-04-23T00:04:00Z">
            <w:rPr>
              <w:ins w:id="7324" w:author="rkbansal" w:date="2020-04-19T23:37:00Z"/>
            </w:rPr>
          </w:rPrChange>
        </w:rPr>
        <w:pPrChange w:id="7325" w:author="rkbansal" w:date="2020-04-23T00:18:00Z">
          <w:pPr>
            <w:pStyle w:val="ListParagraph"/>
            <w:numPr>
              <w:numId w:val="79"/>
            </w:numPr>
            <w:ind w:left="3960" w:hanging="360"/>
          </w:pPr>
        </w:pPrChange>
      </w:pPr>
      <w:ins w:id="7326" w:author="rkbansal" w:date="2020-04-23T00:18:00Z">
        <w:r>
          <w:rPr>
            <w:noProof/>
          </w:rPr>
          <w:lastRenderedPageBreak/>
          <w:drawing>
            <wp:inline distT="0" distB="0" distL="0" distR="0" wp14:anchorId="125DFF33" wp14:editId="32FD352A">
              <wp:extent cx="9779000" cy="510921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9779000" cy="5109210"/>
                      </a:xfrm>
                      <a:prstGeom prst="rect">
                        <a:avLst/>
                      </a:prstGeom>
                    </pic:spPr>
                  </pic:pic>
                </a:graphicData>
              </a:graphic>
            </wp:inline>
          </w:drawing>
        </w:r>
      </w:ins>
    </w:p>
    <w:p w14:paraId="6894C053" w14:textId="23E77E19" w:rsidR="00CF6C1A" w:rsidRDefault="00CF6C1A" w:rsidP="00CF6C1A">
      <w:pPr>
        <w:pStyle w:val="ListParagraph"/>
        <w:ind w:left="3960"/>
        <w:rPr>
          <w:ins w:id="7327" w:author="rkbansal" w:date="2020-04-19T23:37:00Z"/>
          <w:b/>
          <w:sz w:val="28"/>
        </w:rPr>
      </w:pPr>
    </w:p>
    <w:p w14:paraId="2DA32484" w14:textId="3DAFABCB" w:rsidR="00CF6C1A" w:rsidRPr="00CB7534" w:rsidRDefault="00CF6C1A" w:rsidP="00CB7534">
      <w:pPr>
        <w:pStyle w:val="ListParagraph"/>
        <w:numPr>
          <w:ilvl w:val="2"/>
          <w:numId w:val="78"/>
        </w:numPr>
        <w:ind w:left="3192" w:hanging="357"/>
        <w:rPr>
          <w:ins w:id="7328" w:author="rkbansal" w:date="2020-04-23T00:19:00Z"/>
          <w:b/>
          <w:sz w:val="28"/>
          <w:rPrChange w:id="7329" w:author="rkbansal" w:date="2020-04-23T00:19:00Z">
            <w:rPr>
              <w:ins w:id="7330" w:author="rkbansal" w:date="2020-04-23T00:19:00Z"/>
            </w:rPr>
          </w:rPrChange>
        </w:rPr>
      </w:pPr>
      <w:ins w:id="7331" w:author="rkbansal" w:date="2020-04-19T23:37:00Z">
        <w:r w:rsidRPr="00CB7534">
          <w:rPr>
            <w:b/>
            <w:sz w:val="28"/>
          </w:rPr>
          <w:t xml:space="preserve">Now hit the </w:t>
        </w:r>
      </w:ins>
      <w:ins w:id="7332" w:author="rkbansal" w:date="2020-04-23T00:18:00Z">
        <w:r w:rsidR="00B7469B" w:rsidRPr="00CB7534">
          <w:rPr>
            <w:b/>
            <w:sz w:val="28"/>
          </w:rPr>
          <w:t>people</w:t>
        </w:r>
      </w:ins>
      <w:ins w:id="7333" w:author="rkbansal" w:date="2020-04-19T23:37:00Z">
        <w:r w:rsidRPr="00CB7534">
          <w:rPr>
            <w:b/>
            <w:sz w:val="28"/>
          </w:rPr>
          <w:t xml:space="preserve">-mgmt-service to </w:t>
        </w:r>
        <w:r>
          <w:t xml:space="preserve">get </w:t>
        </w:r>
      </w:ins>
      <w:ins w:id="7334" w:author="rkbansal" w:date="2020-04-23T00:18:00Z">
        <w:r w:rsidR="00F541F1">
          <w:t>member</w:t>
        </w:r>
      </w:ins>
      <w:ins w:id="7335" w:author="rkbansal" w:date="2020-04-19T23:37:00Z">
        <w:r>
          <w:t xml:space="preserve"> details </w:t>
        </w:r>
      </w:ins>
      <w:ins w:id="7336" w:author="rkbansal" w:date="2020-04-23T00:18:00Z">
        <w:r w:rsidR="00F541F1">
          <w:t>based on the id</w:t>
        </w:r>
      </w:ins>
      <w:ins w:id="7337" w:author="rkbansal" w:date="2020-04-19T23:37:00Z">
        <w:r>
          <w:t xml:space="preserve"> by providing the token means authorization code</w:t>
        </w:r>
      </w:ins>
      <w:ins w:id="7338" w:author="rkbansal" w:date="2020-04-23T00:18:00Z">
        <w:r w:rsidR="002C553D">
          <w:t xml:space="preserve"> </w:t>
        </w:r>
      </w:ins>
      <w:ins w:id="7339" w:author="rkbansal" w:date="2020-04-19T23:37:00Z">
        <w:r>
          <w:t>(Bearer token) in the header received in above step</w:t>
        </w:r>
      </w:ins>
    </w:p>
    <w:p w14:paraId="175E563D" w14:textId="624E9890" w:rsidR="00CB7534" w:rsidRPr="00CB7534" w:rsidRDefault="00FE0903">
      <w:pPr>
        <w:pStyle w:val="ListParagraph"/>
        <w:ind w:left="3192"/>
        <w:rPr>
          <w:ins w:id="7340" w:author="rkbansal" w:date="2020-04-19T23:37:00Z"/>
          <w:b/>
          <w:sz w:val="28"/>
        </w:rPr>
        <w:pPrChange w:id="7341" w:author="rkbansal" w:date="2020-04-23T00:19:00Z">
          <w:pPr>
            <w:pStyle w:val="ListParagraph"/>
            <w:numPr>
              <w:numId w:val="79"/>
            </w:numPr>
            <w:ind w:left="3960" w:hanging="360"/>
          </w:pPr>
        </w:pPrChange>
      </w:pPr>
      <w:ins w:id="7342" w:author="rkbansal" w:date="2020-04-23T00:22:00Z">
        <w:r>
          <w:rPr>
            <w:noProof/>
          </w:rPr>
          <w:drawing>
            <wp:inline distT="0" distB="0" distL="0" distR="0" wp14:anchorId="7C3FC53E" wp14:editId="5988318F">
              <wp:extent cx="9779000" cy="5325745"/>
              <wp:effectExtent l="0" t="0" r="0" b="825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9779000" cy="5325745"/>
                      </a:xfrm>
                      <a:prstGeom prst="rect">
                        <a:avLst/>
                      </a:prstGeom>
                    </pic:spPr>
                  </pic:pic>
                </a:graphicData>
              </a:graphic>
            </wp:inline>
          </w:drawing>
        </w:r>
      </w:ins>
    </w:p>
    <w:p w14:paraId="66BCB929" w14:textId="5E8C96DB" w:rsidR="00CF6C1A" w:rsidRPr="005D2287" w:rsidRDefault="00CF6C1A" w:rsidP="00CF6C1A">
      <w:pPr>
        <w:pStyle w:val="ListParagraph"/>
        <w:ind w:left="3960"/>
        <w:rPr>
          <w:ins w:id="7343" w:author="rkbansal" w:date="2020-04-19T23:37:00Z"/>
          <w:b/>
          <w:sz w:val="28"/>
        </w:rPr>
      </w:pPr>
    </w:p>
    <w:p w14:paraId="1F597570" w14:textId="77777777" w:rsidR="00CF6C1A" w:rsidRDefault="00CF6C1A" w:rsidP="00C801D8"/>
    <w:p w14:paraId="2F3478E8" w14:textId="77777777" w:rsidR="0063644A" w:rsidRDefault="0063644A">
      <w:pPr>
        <w:rPr>
          <w:ins w:id="7344" w:author="rkbansal" w:date="2020-04-23T00:02:00Z"/>
          <w:rFonts w:eastAsiaTheme="majorEastAsia" w:cstheme="majorBidi"/>
          <w:b/>
          <w:color w:val="2F5496" w:themeColor="accent1" w:themeShade="BF"/>
          <w:sz w:val="28"/>
          <w:szCs w:val="26"/>
        </w:rPr>
      </w:pPr>
      <w:ins w:id="7345" w:author="rkbansal" w:date="2020-04-23T00:02:00Z">
        <w:r>
          <w:rPr>
            <w:b/>
            <w:sz w:val="28"/>
          </w:rPr>
          <w:br w:type="page"/>
        </w:r>
      </w:ins>
    </w:p>
    <w:p w14:paraId="7E1A1875" w14:textId="43C9C918" w:rsidR="00BF4DC0" w:rsidRDefault="0015129C" w:rsidP="00BF4DC0">
      <w:pPr>
        <w:pStyle w:val="Heading2"/>
        <w:rPr>
          <w:ins w:id="7346" w:author="rkbansal" w:date="2020-04-19T23:34:00Z"/>
          <w:rFonts w:ascii="Georgia" w:hAnsi="Georgia"/>
          <w:b/>
          <w:sz w:val="28"/>
        </w:rPr>
      </w:pPr>
      <w:ins w:id="7347" w:author="rkbansal" w:date="2020-04-20T23:45:00Z">
        <w:r>
          <w:rPr>
            <w:rFonts w:ascii="Georgia" w:hAnsi="Georgia"/>
            <w:b/>
            <w:sz w:val="28"/>
          </w:rPr>
          <w:lastRenderedPageBreak/>
          <w:t>Account</w:t>
        </w:r>
      </w:ins>
      <w:ins w:id="7348" w:author="rkbansal" w:date="2020-04-19T23:34:00Z">
        <w:r w:rsidR="00BF4DC0" w:rsidRPr="00981242">
          <w:rPr>
            <w:rFonts w:ascii="Georgia" w:hAnsi="Georgia"/>
            <w:b/>
            <w:sz w:val="28"/>
          </w:rPr>
          <w:t>-Mgmt-Service</w:t>
        </w:r>
      </w:ins>
    </w:p>
    <w:p w14:paraId="4A294487" w14:textId="7C77AD46" w:rsidR="00BF4DC0" w:rsidRDefault="00BF4DC0" w:rsidP="00BF4DC0">
      <w:pPr>
        <w:rPr>
          <w:ins w:id="7349" w:author="rkbansal" w:date="2020-04-20T23:46:00Z"/>
        </w:rPr>
      </w:pPr>
      <w:ins w:id="7350" w:author="rkbansal" w:date="2020-04-19T23:34:00Z">
        <w:r>
          <w:t xml:space="preserve">Create the </w:t>
        </w:r>
      </w:ins>
      <w:ins w:id="7351" w:author="rkbansal" w:date="2020-04-20T23:46:00Z">
        <w:r w:rsidR="00034108">
          <w:t>account</w:t>
        </w:r>
      </w:ins>
      <w:ins w:id="7352" w:author="rkbansal" w:date="2020-04-19T23:34:00Z">
        <w:r>
          <w:t>-mgmt-service application as microservice with the following functionalities:</w:t>
        </w:r>
      </w:ins>
    </w:p>
    <w:p w14:paraId="163F641F" w14:textId="3580DB17" w:rsidR="00B44B8C" w:rsidRDefault="00B44B8C" w:rsidP="00B44B8C">
      <w:pPr>
        <w:pStyle w:val="ListParagraph"/>
        <w:numPr>
          <w:ilvl w:val="0"/>
          <w:numId w:val="78"/>
        </w:numPr>
        <w:ind w:left="357" w:hanging="357"/>
        <w:rPr>
          <w:ins w:id="7353" w:author="rkbansal" w:date="2020-04-20T23:49:00Z"/>
        </w:rPr>
      </w:pPr>
      <w:ins w:id="7354" w:author="rkbansal" w:date="2020-04-20T23:47:00Z">
        <w:r>
          <w:t>M</w:t>
        </w:r>
      </w:ins>
      <w:ins w:id="7355" w:author="rkbansal" w:date="2020-04-20T23:46:00Z">
        <w:r>
          <w:t>anage the donations</w:t>
        </w:r>
      </w:ins>
    </w:p>
    <w:p w14:paraId="2B61C53E" w14:textId="16653126" w:rsidR="00B44B8C" w:rsidRDefault="00B44B8C" w:rsidP="00B44B8C">
      <w:pPr>
        <w:pStyle w:val="ListParagraph"/>
        <w:numPr>
          <w:ilvl w:val="1"/>
          <w:numId w:val="78"/>
        </w:numPr>
        <w:ind w:left="924" w:hanging="357"/>
        <w:rPr>
          <w:ins w:id="7356" w:author="rkbansal" w:date="2020-04-20T23:50:00Z"/>
        </w:rPr>
      </w:pPr>
      <w:ins w:id="7357" w:author="rkbansal" w:date="2020-04-20T23:49:00Z">
        <w:r>
          <w:t>Saving the donation</w:t>
        </w:r>
      </w:ins>
    </w:p>
    <w:p w14:paraId="7E75008F" w14:textId="417FFA6B" w:rsidR="00C26E2C" w:rsidRDefault="00683B7C">
      <w:pPr>
        <w:pStyle w:val="ListParagraph"/>
        <w:numPr>
          <w:ilvl w:val="0"/>
          <w:numId w:val="86"/>
        </w:numPr>
        <w:ind w:left="1491" w:hanging="357"/>
        <w:rPr>
          <w:ins w:id="7358" w:author="rkbansal" w:date="2020-04-21T00:06:00Z"/>
        </w:rPr>
      </w:pPr>
      <w:ins w:id="7359" w:author="rkbansal" w:date="2020-04-20T23:55:00Z">
        <w:r>
          <w:t>Validate the</w:t>
        </w:r>
      </w:ins>
      <w:ins w:id="7360" w:author="rkbansal" w:date="2020-04-20T23:56:00Z">
        <w:r>
          <w:t xml:space="preserve"> </w:t>
        </w:r>
      </w:ins>
      <w:ins w:id="7361" w:author="rkbansal" w:date="2020-04-20T23:55:00Z">
        <w:r>
          <w:t xml:space="preserve">donor if </w:t>
        </w:r>
      </w:ins>
      <w:ins w:id="7362" w:author="rkbansal" w:date="2020-04-20T23:56:00Z">
        <w:r>
          <w:t>donor</w:t>
        </w:r>
      </w:ins>
      <w:ins w:id="7363" w:author="rkbansal" w:date="2020-04-21T00:08:00Z">
        <w:r w:rsidR="00464CF4">
          <w:t xml:space="preserve"> id and donor type </w:t>
        </w:r>
      </w:ins>
      <w:ins w:id="7364" w:author="rkbansal" w:date="2020-04-20T23:56:00Z">
        <w:r>
          <w:t xml:space="preserve">is </w:t>
        </w:r>
      </w:ins>
      <w:ins w:id="7365" w:author="rkbansal" w:date="2020-04-21T00:08:00Z">
        <w:r w:rsidR="00464CF4">
          <w:t>provided in the request.</w:t>
        </w:r>
      </w:ins>
      <w:ins w:id="7366" w:author="rkbansal" w:date="2020-04-21T00:10:00Z">
        <w:r w:rsidR="00464CF4">
          <w:t xml:space="preserve"> Or If donor is Devotee and its id does not exist in the request.</w:t>
        </w:r>
      </w:ins>
    </w:p>
    <w:p w14:paraId="49B48777" w14:textId="0CD313F4" w:rsidR="00C26E2C" w:rsidRDefault="00C26E2C" w:rsidP="00125E38">
      <w:pPr>
        <w:pStyle w:val="ListParagraph"/>
        <w:numPr>
          <w:ilvl w:val="0"/>
          <w:numId w:val="86"/>
        </w:numPr>
        <w:ind w:left="1491" w:hanging="357"/>
        <w:rPr>
          <w:ins w:id="7367" w:author="rkbansal" w:date="2020-04-21T00:12:00Z"/>
        </w:rPr>
      </w:pPr>
      <w:ins w:id="7368" w:author="rkbansal" w:date="2020-04-21T00:07:00Z">
        <w:r>
          <w:t>Validate the project exists.</w:t>
        </w:r>
      </w:ins>
    </w:p>
    <w:p w14:paraId="18B138C2" w14:textId="18E17D6F" w:rsidR="006A7EFD" w:rsidRDefault="00B27B05" w:rsidP="00125E38">
      <w:pPr>
        <w:pStyle w:val="ListParagraph"/>
        <w:numPr>
          <w:ilvl w:val="0"/>
          <w:numId w:val="86"/>
        </w:numPr>
        <w:ind w:left="1491" w:hanging="357"/>
        <w:rPr>
          <w:ins w:id="7369" w:author="rkbansal" w:date="2020-04-21T00:12:00Z"/>
        </w:rPr>
      </w:pPr>
      <w:ins w:id="7370" w:author="rkbansal" w:date="2020-04-21T00:13:00Z">
        <w:r>
          <w:t>Donation r</w:t>
        </w:r>
      </w:ins>
      <w:ins w:id="7371" w:author="rkbansal" w:date="2020-04-21T00:12:00Z">
        <w:r w:rsidR="006A7EFD">
          <w:t>equest</w:t>
        </w:r>
      </w:ins>
      <w:ins w:id="7372" w:author="rkbansal" w:date="2020-04-21T00:13:00Z">
        <w:r>
          <w:t xml:space="preserve"> is</w:t>
        </w:r>
      </w:ins>
      <w:ins w:id="7373" w:author="rkbansal" w:date="2020-04-21T00:12:00Z">
        <w:r>
          <w:t xml:space="preserve"> </w:t>
        </w:r>
        <w:r w:rsidR="006A7EFD">
          <w:t>valid</w:t>
        </w:r>
      </w:ins>
      <w:ins w:id="7374" w:author="rkbansal" w:date="2020-04-21T00:13:00Z">
        <w:r>
          <w:t xml:space="preserve"> otherwise error message should be triggered</w:t>
        </w:r>
      </w:ins>
      <w:ins w:id="7375" w:author="rkbansal" w:date="2020-04-21T00:14:00Z">
        <w:r>
          <w:t xml:space="preserve"> for the user.</w:t>
        </w:r>
      </w:ins>
    </w:p>
    <w:p w14:paraId="5329DB19" w14:textId="5ED9B941" w:rsidR="00E27BFB" w:rsidRDefault="0067372F" w:rsidP="00E27BFB">
      <w:pPr>
        <w:pStyle w:val="ListParagraph"/>
        <w:numPr>
          <w:ilvl w:val="0"/>
          <w:numId w:val="86"/>
        </w:numPr>
        <w:ind w:left="1491" w:hanging="357"/>
        <w:rPr>
          <w:ins w:id="7376" w:author="rkbansal" w:date="2020-04-21T00:13:00Z"/>
        </w:rPr>
      </w:pPr>
      <w:ins w:id="7377" w:author="rkbansal" w:date="2020-04-21T00:11:00Z">
        <w:r>
          <w:t xml:space="preserve">Creating the donor if required: </w:t>
        </w:r>
        <w:r w:rsidR="00E27BFB">
          <w:t>If donor is devotee and its id does not exist it means we need to create the devotee record first then will save the donation.</w:t>
        </w:r>
      </w:ins>
    </w:p>
    <w:p w14:paraId="61A4D2AB" w14:textId="447B8A30" w:rsidR="00B27B05" w:rsidRDefault="00B27B05" w:rsidP="00E27BFB">
      <w:pPr>
        <w:pStyle w:val="ListParagraph"/>
        <w:numPr>
          <w:ilvl w:val="0"/>
          <w:numId w:val="86"/>
        </w:numPr>
        <w:ind w:left="1491" w:hanging="357"/>
        <w:rPr>
          <w:ins w:id="7378" w:author="rkbansal" w:date="2020-04-21T00:11:00Z"/>
        </w:rPr>
      </w:pPr>
      <w:ins w:id="7379" w:author="rkbansal" w:date="2020-04-21T00:13:00Z">
        <w:r>
          <w:t>Saving th</w:t>
        </w:r>
      </w:ins>
      <w:ins w:id="7380" w:author="rkbansal" w:date="2020-04-21T00:14:00Z">
        <w:r>
          <w:t>e donation.</w:t>
        </w:r>
      </w:ins>
    </w:p>
    <w:p w14:paraId="1AA79AAF" w14:textId="5A3A666D" w:rsidR="00B44B8C" w:rsidRDefault="00B44B8C" w:rsidP="00B44B8C">
      <w:pPr>
        <w:pStyle w:val="ListParagraph"/>
        <w:numPr>
          <w:ilvl w:val="1"/>
          <w:numId w:val="78"/>
        </w:numPr>
        <w:ind w:left="924" w:hanging="357"/>
        <w:rPr>
          <w:ins w:id="7381" w:author="rkbansal" w:date="2020-04-20T23:50:00Z"/>
        </w:rPr>
      </w:pPr>
      <w:ins w:id="7382" w:author="rkbansal" w:date="2020-04-20T23:50:00Z">
        <w:r>
          <w:t>Updating the donation</w:t>
        </w:r>
      </w:ins>
    </w:p>
    <w:p w14:paraId="0D785808" w14:textId="537A368C" w:rsidR="00B44B8C" w:rsidRDefault="00B44B8C" w:rsidP="00B44B8C">
      <w:pPr>
        <w:pStyle w:val="ListParagraph"/>
        <w:numPr>
          <w:ilvl w:val="1"/>
          <w:numId w:val="78"/>
        </w:numPr>
        <w:ind w:left="924" w:hanging="357"/>
        <w:rPr>
          <w:ins w:id="7383" w:author="rkbansal" w:date="2020-04-20T23:50:00Z"/>
        </w:rPr>
      </w:pPr>
      <w:ins w:id="7384" w:author="rkbansal" w:date="2020-04-20T23:50:00Z">
        <w:r>
          <w:t>Find the donation based on the id</w:t>
        </w:r>
      </w:ins>
    </w:p>
    <w:p w14:paraId="128B7A1F" w14:textId="6492B89A" w:rsidR="00B44B8C" w:rsidRDefault="00B44B8C" w:rsidP="00B44B8C">
      <w:pPr>
        <w:pStyle w:val="ListParagraph"/>
        <w:numPr>
          <w:ilvl w:val="1"/>
          <w:numId w:val="78"/>
        </w:numPr>
        <w:ind w:left="924" w:hanging="357"/>
        <w:rPr>
          <w:ins w:id="7385" w:author="rkbansal" w:date="2020-04-20T23:50:00Z"/>
        </w:rPr>
      </w:pPr>
      <w:ins w:id="7386" w:author="rkbansal" w:date="2020-04-20T23:50:00Z">
        <w:r>
          <w:t>Delete the donation</w:t>
        </w:r>
      </w:ins>
    </w:p>
    <w:p w14:paraId="6BC0DA63" w14:textId="144AD531" w:rsidR="00B44B8C" w:rsidRDefault="00B44B8C">
      <w:pPr>
        <w:pStyle w:val="ListParagraph"/>
        <w:numPr>
          <w:ilvl w:val="1"/>
          <w:numId w:val="78"/>
        </w:numPr>
        <w:ind w:left="924" w:hanging="357"/>
        <w:rPr>
          <w:ins w:id="7387" w:author="rkbansal" w:date="2020-04-20T23:48:00Z"/>
        </w:rPr>
        <w:pPrChange w:id="7388" w:author="rkbansal" w:date="2020-04-20T23:49:00Z">
          <w:pPr>
            <w:pStyle w:val="ListParagraph"/>
            <w:numPr>
              <w:numId w:val="78"/>
            </w:numPr>
            <w:ind w:left="357" w:hanging="357"/>
          </w:pPr>
        </w:pPrChange>
      </w:pPr>
      <w:ins w:id="7389" w:author="rkbansal" w:date="2020-04-20T23:50:00Z">
        <w:r>
          <w:t>Saving the donation in bulk</w:t>
        </w:r>
      </w:ins>
    </w:p>
    <w:p w14:paraId="62C15F39" w14:textId="5F9B7036" w:rsidR="00B44B8C" w:rsidRDefault="00B44B8C" w:rsidP="00B44B8C">
      <w:pPr>
        <w:pStyle w:val="ListParagraph"/>
        <w:numPr>
          <w:ilvl w:val="0"/>
          <w:numId w:val="78"/>
        </w:numPr>
        <w:ind w:left="357" w:hanging="357"/>
        <w:rPr>
          <w:ins w:id="7390" w:author="rkbansal" w:date="2020-04-20T23:51:00Z"/>
        </w:rPr>
      </w:pPr>
      <w:ins w:id="7391" w:author="rkbansal" w:date="2020-04-20T23:48:00Z">
        <w:r>
          <w:t>Manage the expense</w:t>
        </w:r>
      </w:ins>
      <w:ins w:id="7392" w:author="rkbansal" w:date="2020-04-20T23:49:00Z">
        <w:r>
          <w:t>s:</w:t>
        </w:r>
      </w:ins>
    </w:p>
    <w:p w14:paraId="692CA128" w14:textId="6B297410" w:rsidR="00A573CD" w:rsidRDefault="00A573CD" w:rsidP="00A573CD">
      <w:pPr>
        <w:pStyle w:val="ListParagraph"/>
        <w:numPr>
          <w:ilvl w:val="1"/>
          <w:numId w:val="78"/>
        </w:numPr>
        <w:ind w:left="924" w:hanging="357"/>
        <w:rPr>
          <w:ins w:id="7393" w:author="rkbansal" w:date="2020-04-21T00:00:00Z"/>
        </w:rPr>
      </w:pPr>
      <w:ins w:id="7394" w:author="rkbansal" w:date="2020-04-20T23:51:00Z">
        <w:r>
          <w:t>Saving the expense</w:t>
        </w:r>
      </w:ins>
    </w:p>
    <w:p w14:paraId="30567017" w14:textId="72A9F348" w:rsidR="00683B7C" w:rsidRDefault="00683B7C">
      <w:pPr>
        <w:pStyle w:val="ListParagraph"/>
        <w:numPr>
          <w:ilvl w:val="2"/>
          <w:numId w:val="78"/>
        </w:numPr>
        <w:ind w:left="1491" w:hanging="357"/>
        <w:rPr>
          <w:ins w:id="7395" w:author="rkbansal" w:date="2020-04-20T23:56:00Z"/>
        </w:rPr>
        <w:pPrChange w:id="7396" w:author="rkbansal" w:date="2020-04-21T00:01:00Z">
          <w:pPr>
            <w:pStyle w:val="ListParagraph"/>
            <w:numPr>
              <w:ilvl w:val="1"/>
              <w:numId w:val="78"/>
            </w:numPr>
            <w:ind w:left="924" w:hanging="357"/>
          </w:pPr>
        </w:pPrChange>
      </w:pPr>
      <w:ins w:id="7397" w:author="rkbansal" w:date="2020-04-21T00:00:00Z">
        <w:r>
          <w:t xml:space="preserve">Validate the </w:t>
        </w:r>
      </w:ins>
      <w:ins w:id="7398" w:author="rkbansal" w:date="2020-04-21T00:01:00Z">
        <w:r>
          <w:t>project exists.</w:t>
        </w:r>
      </w:ins>
    </w:p>
    <w:p w14:paraId="3B188426" w14:textId="77777777" w:rsidR="00683B7C" w:rsidRDefault="00683B7C">
      <w:pPr>
        <w:pStyle w:val="ListParagraph"/>
        <w:ind w:left="3240"/>
        <w:rPr>
          <w:ins w:id="7399" w:author="rkbansal" w:date="2020-04-20T23:51:00Z"/>
        </w:rPr>
        <w:pPrChange w:id="7400" w:author="rkbansal" w:date="2020-04-21T00:00:00Z">
          <w:pPr>
            <w:pStyle w:val="ListParagraph"/>
            <w:numPr>
              <w:ilvl w:val="1"/>
              <w:numId w:val="78"/>
            </w:numPr>
            <w:ind w:left="924" w:hanging="357"/>
          </w:pPr>
        </w:pPrChange>
      </w:pPr>
    </w:p>
    <w:p w14:paraId="071D19B0" w14:textId="160DB772" w:rsidR="00A573CD" w:rsidRDefault="00A573CD" w:rsidP="00A573CD">
      <w:pPr>
        <w:pStyle w:val="ListParagraph"/>
        <w:numPr>
          <w:ilvl w:val="1"/>
          <w:numId w:val="78"/>
        </w:numPr>
        <w:ind w:left="924" w:hanging="357"/>
        <w:rPr>
          <w:ins w:id="7401" w:author="rkbansal" w:date="2020-04-20T23:51:00Z"/>
        </w:rPr>
      </w:pPr>
      <w:ins w:id="7402" w:author="rkbansal" w:date="2020-04-20T23:51:00Z">
        <w:r>
          <w:t>Saving the expense in bulk</w:t>
        </w:r>
      </w:ins>
    </w:p>
    <w:p w14:paraId="69C128D3" w14:textId="7A36C408" w:rsidR="00A573CD" w:rsidRDefault="00A573CD" w:rsidP="00A573CD">
      <w:pPr>
        <w:pStyle w:val="ListParagraph"/>
        <w:numPr>
          <w:ilvl w:val="1"/>
          <w:numId w:val="78"/>
        </w:numPr>
        <w:ind w:left="924" w:hanging="357"/>
        <w:rPr>
          <w:ins w:id="7403" w:author="rkbansal" w:date="2020-04-20T23:51:00Z"/>
        </w:rPr>
      </w:pPr>
      <w:ins w:id="7404" w:author="rkbansal" w:date="2020-04-20T23:51:00Z">
        <w:r>
          <w:t>Updating the expense</w:t>
        </w:r>
      </w:ins>
    </w:p>
    <w:p w14:paraId="220B5773" w14:textId="2E14149D" w:rsidR="00A573CD" w:rsidRDefault="00A573CD" w:rsidP="00A573CD">
      <w:pPr>
        <w:pStyle w:val="ListParagraph"/>
        <w:numPr>
          <w:ilvl w:val="1"/>
          <w:numId w:val="78"/>
        </w:numPr>
        <w:ind w:left="924" w:hanging="357"/>
        <w:rPr>
          <w:ins w:id="7405" w:author="rkbansal" w:date="2020-04-20T23:51:00Z"/>
        </w:rPr>
      </w:pPr>
      <w:ins w:id="7406" w:author="rkbansal" w:date="2020-04-20T23:51:00Z">
        <w:r>
          <w:t>Delete the expense</w:t>
        </w:r>
      </w:ins>
    </w:p>
    <w:p w14:paraId="536791FE" w14:textId="2710D308" w:rsidR="00A573CD" w:rsidRDefault="00A573CD">
      <w:pPr>
        <w:pStyle w:val="ListParagraph"/>
        <w:numPr>
          <w:ilvl w:val="1"/>
          <w:numId w:val="78"/>
        </w:numPr>
        <w:ind w:left="924" w:hanging="357"/>
        <w:rPr>
          <w:ins w:id="7407" w:author="rkbansal" w:date="2020-04-19T23:34:00Z"/>
        </w:rPr>
        <w:pPrChange w:id="7408" w:author="rkbansal" w:date="2020-04-20T23:51:00Z">
          <w:pPr/>
        </w:pPrChange>
      </w:pPr>
      <w:ins w:id="7409" w:author="rkbansal" w:date="2020-04-20T23:51:00Z">
        <w:r>
          <w:t>Find the expense by id</w:t>
        </w:r>
      </w:ins>
    </w:p>
    <w:p w14:paraId="391A255A" w14:textId="77777777" w:rsidR="002E2790" w:rsidRDefault="002E2790" w:rsidP="002E2790">
      <w:pPr>
        <w:rPr>
          <w:ins w:id="7410" w:author="rkbansal" w:date="2020-04-23T00:30:00Z"/>
        </w:rPr>
      </w:pPr>
      <w:ins w:id="7411" w:author="rkbansal" w:date="2020-04-23T00:30:00Z">
        <w:r>
          <w:t>After that made the following changes:</w:t>
        </w:r>
      </w:ins>
    </w:p>
    <w:p w14:paraId="3B17CD74" w14:textId="77777777" w:rsidR="002E2790" w:rsidRDefault="002E2790" w:rsidP="002E2790">
      <w:pPr>
        <w:pStyle w:val="ListParagraph"/>
        <w:numPr>
          <w:ilvl w:val="0"/>
          <w:numId w:val="78"/>
        </w:numPr>
        <w:ind w:left="357" w:hanging="357"/>
        <w:jc w:val="both"/>
        <w:rPr>
          <w:ins w:id="7412" w:author="rkbansal" w:date="2020-04-23T00:30:00Z"/>
        </w:rPr>
      </w:pPr>
      <w:ins w:id="7413" w:author="rkbansal" w:date="2020-04-23T00:30: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7414" w:author="rkbansal" w:date="2020-04-23T15:47: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7415">
          <w:tblGrid>
            <w:gridCol w:w="4508"/>
            <w:gridCol w:w="4508"/>
          </w:tblGrid>
        </w:tblGridChange>
      </w:tblGrid>
      <w:tr w:rsidR="002E2790" w14:paraId="3DC82A54" w14:textId="77777777" w:rsidTr="00BA228D">
        <w:trPr>
          <w:ins w:id="7416" w:author="rkbansal" w:date="2020-04-23T00:30:00Z"/>
        </w:trPr>
        <w:tc>
          <w:tcPr>
            <w:tcW w:w="4508" w:type="dxa"/>
            <w:tcPrChange w:id="7417" w:author="rkbansal" w:date="2020-04-23T15:47:00Z">
              <w:tcPr>
                <w:tcW w:w="4508" w:type="dxa"/>
              </w:tcPr>
            </w:tcPrChange>
          </w:tcPr>
          <w:p w14:paraId="293F6405" w14:textId="77777777" w:rsidR="002E2790" w:rsidRDefault="002E2790" w:rsidP="001662EB">
            <w:pPr>
              <w:rPr>
                <w:ins w:id="7418" w:author="rkbansal" w:date="2020-04-23T00:30:00Z"/>
              </w:rPr>
            </w:pPr>
            <w:ins w:id="7419" w:author="rkbansal" w:date="2020-04-23T00:30:00Z">
              <w:r>
                <w:t>Database/Schema Name</w:t>
              </w:r>
            </w:ins>
          </w:p>
        </w:tc>
        <w:tc>
          <w:tcPr>
            <w:tcW w:w="4508" w:type="dxa"/>
            <w:tcPrChange w:id="7420" w:author="rkbansal" w:date="2020-04-23T15:47:00Z">
              <w:tcPr>
                <w:tcW w:w="4508" w:type="dxa"/>
              </w:tcPr>
            </w:tcPrChange>
          </w:tcPr>
          <w:p w14:paraId="7FECE2DD" w14:textId="1EB87CF2" w:rsidR="002E2790" w:rsidRDefault="00AB0D26" w:rsidP="001662EB">
            <w:pPr>
              <w:rPr>
                <w:ins w:id="7421" w:author="rkbansal" w:date="2020-04-23T00:30:00Z"/>
              </w:rPr>
            </w:pPr>
            <w:ins w:id="7422" w:author="rkbansal" w:date="2020-04-23T00:31:00Z">
              <w:r>
                <w:t>account</w:t>
              </w:r>
            </w:ins>
            <w:ins w:id="7423" w:author="rkbansal" w:date="2020-04-23T00:30:00Z">
              <w:r w:rsidR="002E2790">
                <w:t>_schema</w:t>
              </w:r>
            </w:ins>
          </w:p>
        </w:tc>
      </w:tr>
      <w:tr w:rsidR="002E2790" w14:paraId="4F749B80" w14:textId="77777777" w:rsidTr="00BA228D">
        <w:trPr>
          <w:ins w:id="7424" w:author="rkbansal" w:date="2020-04-23T00:30:00Z"/>
        </w:trPr>
        <w:tc>
          <w:tcPr>
            <w:tcW w:w="4508" w:type="dxa"/>
            <w:tcPrChange w:id="7425" w:author="rkbansal" w:date="2020-04-23T15:47:00Z">
              <w:tcPr>
                <w:tcW w:w="4508" w:type="dxa"/>
              </w:tcPr>
            </w:tcPrChange>
          </w:tcPr>
          <w:p w14:paraId="430C9DAD" w14:textId="77777777" w:rsidR="002E2790" w:rsidRDefault="002E2790" w:rsidP="001662EB">
            <w:pPr>
              <w:rPr>
                <w:ins w:id="7426" w:author="rkbansal" w:date="2020-04-23T00:30:00Z"/>
              </w:rPr>
            </w:pPr>
            <w:ins w:id="7427" w:author="rkbansal" w:date="2020-04-23T00:30:00Z">
              <w:r>
                <w:t>User name</w:t>
              </w:r>
            </w:ins>
          </w:p>
        </w:tc>
        <w:tc>
          <w:tcPr>
            <w:tcW w:w="4508" w:type="dxa"/>
            <w:tcPrChange w:id="7428" w:author="rkbansal" w:date="2020-04-23T15:47:00Z">
              <w:tcPr>
                <w:tcW w:w="4508" w:type="dxa"/>
              </w:tcPr>
            </w:tcPrChange>
          </w:tcPr>
          <w:p w14:paraId="5609C26C" w14:textId="02A7C44A" w:rsidR="002E2790" w:rsidRDefault="00AB0D26" w:rsidP="001662EB">
            <w:pPr>
              <w:rPr>
                <w:ins w:id="7429" w:author="rkbansal" w:date="2020-04-23T00:30:00Z"/>
              </w:rPr>
            </w:pPr>
            <w:ins w:id="7430" w:author="rkbansal" w:date="2020-04-23T00:31:00Z">
              <w:r>
                <w:t>Account</w:t>
              </w:r>
            </w:ins>
          </w:p>
        </w:tc>
      </w:tr>
      <w:tr w:rsidR="002E2790" w14:paraId="189E7519" w14:textId="77777777" w:rsidTr="00BA228D">
        <w:trPr>
          <w:ins w:id="7431" w:author="rkbansal" w:date="2020-04-23T00:30:00Z"/>
        </w:trPr>
        <w:tc>
          <w:tcPr>
            <w:tcW w:w="4508" w:type="dxa"/>
            <w:tcPrChange w:id="7432" w:author="rkbansal" w:date="2020-04-23T15:47:00Z">
              <w:tcPr>
                <w:tcW w:w="4508" w:type="dxa"/>
              </w:tcPr>
            </w:tcPrChange>
          </w:tcPr>
          <w:p w14:paraId="477E576A" w14:textId="77777777" w:rsidR="002E2790" w:rsidRDefault="002E2790" w:rsidP="001662EB">
            <w:pPr>
              <w:rPr>
                <w:ins w:id="7433" w:author="rkbansal" w:date="2020-04-23T00:30:00Z"/>
              </w:rPr>
            </w:pPr>
            <w:ins w:id="7434" w:author="rkbansal" w:date="2020-04-23T00:30:00Z">
              <w:r>
                <w:t>Password</w:t>
              </w:r>
            </w:ins>
          </w:p>
        </w:tc>
        <w:tc>
          <w:tcPr>
            <w:tcW w:w="4508" w:type="dxa"/>
            <w:tcPrChange w:id="7435" w:author="rkbansal" w:date="2020-04-23T15:47:00Z">
              <w:tcPr>
                <w:tcW w:w="4508" w:type="dxa"/>
              </w:tcPr>
            </w:tcPrChange>
          </w:tcPr>
          <w:p w14:paraId="03E23882" w14:textId="2A6F1AB6" w:rsidR="002E2790" w:rsidRDefault="00AB0D26">
            <w:pPr>
              <w:rPr>
                <w:ins w:id="7436" w:author="rkbansal" w:date="2020-04-23T00:30:00Z"/>
              </w:rPr>
            </w:pPr>
            <w:ins w:id="7437" w:author="rkbansal" w:date="2020-04-23T00:32:00Z">
              <w:r>
                <w:t>account</w:t>
              </w:r>
            </w:ins>
          </w:p>
        </w:tc>
      </w:tr>
    </w:tbl>
    <w:p w14:paraId="2F89D38B" w14:textId="77777777" w:rsidR="00BA228D" w:rsidRPr="00A66355" w:rsidRDefault="00BA228D">
      <w:pPr>
        <w:ind w:firstLine="360"/>
        <w:rPr>
          <w:ins w:id="7438" w:author="rkbansal" w:date="2020-04-23T15:47:00Z"/>
          <w:b/>
          <w:bCs/>
        </w:rPr>
        <w:pPrChange w:id="7439" w:author="rkbansal" w:date="2020-04-23T15:47:00Z">
          <w:pPr>
            <w:ind w:firstLine="720"/>
          </w:pPr>
        </w:pPrChange>
      </w:pPr>
      <w:ins w:id="7440" w:author="rkbansal" w:date="2020-04-23T15:47:00Z">
        <w:r w:rsidRPr="00A66355">
          <w:rPr>
            <w:b/>
            <w:bCs/>
          </w:rPr>
          <w:t>Commands:</w:t>
        </w:r>
      </w:ins>
    </w:p>
    <w:p w14:paraId="55854A78" w14:textId="77777777" w:rsidR="00BA228D" w:rsidRPr="00A66355" w:rsidRDefault="00BA228D">
      <w:pPr>
        <w:ind w:firstLine="360"/>
        <w:jc w:val="both"/>
        <w:rPr>
          <w:ins w:id="7441" w:author="rkbansal" w:date="2020-04-23T15:47:00Z"/>
          <w:rFonts w:cstheme="minorHAnsi"/>
          <w:lang w:val="en-US"/>
        </w:rPr>
        <w:pPrChange w:id="7442" w:author="rkbansal" w:date="2020-04-23T15:47:00Z">
          <w:pPr>
            <w:ind w:left="360" w:firstLine="360"/>
            <w:jc w:val="both"/>
          </w:pPr>
        </w:pPrChange>
      </w:pPr>
      <w:ins w:id="7443" w:author="rkbansal" w:date="2020-04-23T15:4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2F657BC4" w14:textId="77777777" w:rsidR="00BA228D" w:rsidRDefault="00BA228D">
      <w:pPr>
        <w:spacing w:after="20" w:line="240" w:lineRule="auto"/>
        <w:ind w:firstLine="357"/>
        <w:rPr>
          <w:ins w:id="7444" w:author="rkbansal" w:date="2020-04-23T15:48:00Z"/>
          <w:rFonts w:ascii="Helvetica" w:eastAsia="Times New Roman" w:hAnsi="Helvetica" w:cs="Times New Roman"/>
          <w:color w:val="333333"/>
          <w:sz w:val="21"/>
          <w:szCs w:val="21"/>
          <w:lang w:eastAsia="en-IN"/>
        </w:rPr>
        <w:pPrChange w:id="7445" w:author="rkbansal" w:date="2020-04-23T15:48:00Z">
          <w:pPr>
            <w:spacing w:after="300" w:line="240" w:lineRule="auto"/>
            <w:ind w:firstLine="357"/>
          </w:pPr>
        </w:pPrChange>
      </w:pPr>
      <w:ins w:id="7446" w:author="rkbansal" w:date="2020-04-23T15:47:00Z">
        <w:r w:rsidRPr="00BA228D">
          <w:rPr>
            <w:rFonts w:ascii="Helvetica" w:eastAsia="Times New Roman" w:hAnsi="Helvetica" w:cs="Times New Roman"/>
            <w:color w:val="333333"/>
            <w:sz w:val="21"/>
            <w:szCs w:val="21"/>
            <w:lang w:eastAsia="en-IN"/>
            <w:rPrChange w:id="7447" w:author="rkbansal" w:date="2020-04-23T15:47:00Z">
              <w:rPr>
                <w:lang w:eastAsia="en-IN"/>
              </w:rPr>
            </w:rPrChange>
          </w:rPr>
          <w:t>User Id: root</w:t>
        </w:r>
      </w:ins>
    </w:p>
    <w:p w14:paraId="4ECD1140" w14:textId="51BF351D" w:rsidR="00BA228D" w:rsidRPr="00BA228D" w:rsidRDefault="00BA228D">
      <w:pPr>
        <w:spacing w:after="20" w:line="240" w:lineRule="auto"/>
        <w:ind w:firstLine="357"/>
        <w:rPr>
          <w:ins w:id="7448" w:author="rkbansal" w:date="2020-04-23T15:47:00Z"/>
          <w:rFonts w:ascii="Helvetica" w:eastAsia="Times New Roman" w:hAnsi="Helvetica" w:cs="Times New Roman"/>
          <w:color w:val="333333"/>
          <w:sz w:val="21"/>
          <w:szCs w:val="21"/>
          <w:lang w:eastAsia="en-IN"/>
          <w:rPrChange w:id="7449" w:author="rkbansal" w:date="2020-04-23T15:47:00Z">
            <w:rPr>
              <w:ins w:id="7450" w:author="rkbansal" w:date="2020-04-23T15:47:00Z"/>
              <w:lang w:eastAsia="en-IN"/>
            </w:rPr>
          </w:rPrChange>
        </w:rPr>
        <w:pPrChange w:id="7451" w:author="rkbansal" w:date="2020-04-23T15:48:00Z">
          <w:pPr>
            <w:pStyle w:val="ListParagraph"/>
            <w:spacing w:after="300" w:line="300" w:lineRule="atLeast"/>
            <w:ind w:left="360" w:firstLine="360"/>
          </w:pPr>
        </w:pPrChange>
      </w:pPr>
      <w:ins w:id="7452" w:author="rkbansal" w:date="2020-04-23T15:47:00Z">
        <w:r w:rsidRPr="00BA228D">
          <w:rPr>
            <w:rFonts w:ascii="Helvetica" w:eastAsia="Times New Roman" w:hAnsi="Helvetica" w:cs="Times New Roman"/>
            <w:color w:val="333333"/>
            <w:sz w:val="21"/>
            <w:szCs w:val="21"/>
            <w:lang w:eastAsia="en-IN"/>
            <w:rPrChange w:id="7453" w:author="rkbansal" w:date="2020-04-23T15:47:00Z">
              <w:rPr>
                <w:lang w:eastAsia="en-IN"/>
              </w:rPr>
            </w:rPrChange>
          </w:rPr>
          <w:t>Password: rajiv999</w:t>
        </w:r>
      </w:ins>
    </w:p>
    <w:p w14:paraId="2C1BA8E1" w14:textId="77777777" w:rsidR="00BA228D" w:rsidRDefault="00BA228D" w:rsidP="00BA228D">
      <w:pPr>
        <w:pStyle w:val="ListParagraph"/>
        <w:rPr>
          <w:ins w:id="7454" w:author="rkbansal" w:date="2020-04-23T15:47:00Z"/>
        </w:rPr>
      </w:pPr>
    </w:p>
    <w:p w14:paraId="3E6D203F" w14:textId="77777777" w:rsidR="00BA228D" w:rsidRDefault="00BA228D">
      <w:pPr>
        <w:pStyle w:val="ListParagraph"/>
        <w:numPr>
          <w:ilvl w:val="0"/>
          <w:numId w:val="91"/>
        </w:numPr>
        <w:ind w:left="1077"/>
        <w:jc w:val="both"/>
        <w:rPr>
          <w:ins w:id="7455" w:author="rkbansal" w:date="2020-04-23T15:47:00Z"/>
        </w:rPr>
        <w:pPrChange w:id="7456" w:author="rkbansal" w:date="2020-04-23T15:49:00Z">
          <w:pPr>
            <w:pStyle w:val="ListParagraph"/>
            <w:jc w:val="both"/>
          </w:pPr>
        </w:pPrChange>
      </w:pPr>
      <w:ins w:id="7457" w:author="rkbansal" w:date="2020-04-23T15:47:00Z">
        <w:r>
          <w:t xml:space="preserve">create user 'account'@'%' identified by 'account'; </w:t>
        </w:r>
      </w:ins>
    </w:p>
    <w:p w14:paraId="7B7AF822" w14:textId="77777777" w:rsidR="00BA228D" w:rsidRDefault="00BA228D">
      <w:pPr>
        <w:pStyle w:val="ListParagraph"/>
        <w:ind w:left="360"/>
        <w:jc w:val="both"/>
        <w:rPr>
          <w:ins w:id="7458" w:author="rkbansal" w:date="2020-04-23T15:47:00Z"/>
        </w:rPr>
        <w:pPrChange w:id="7459" w:author="rkbansal" w:date="2020-04-23T15:49:00Z">
          <w:pPr>
            <w:pStyle w:val="ListParagraph"/>
            <w:jc w:val="both"/>
          </w:pPr>
        </w:pPrChange>
      </w:pPr>
    </w:p>
    <w:p w14:paraId="378E3C18" w14:textId="77777777" w:rsidR="00BA228D" w:rsidRDefault="00BA228D">
      <w:pPr>
        <w:pStyle w:val="ListParagraph"/>
        <w:numPr>
          <w:ilvl w:val="0"/>
          <w:numId w:val="91"/>
        </w:numPr>
        <w:ind w:left="1077"/>
        <w:jc w:val="both"/>
        <w:rPr>
          <w:ins w:id="7460" w:author="rkbansal" w:date="2020-04-23T15:47:00Z"/>
        </w:rPr>
        <w:pPrChange w:id="7461" w:author="rkbansal" w:date="2020-04-23T15:49:00Z">
          <w:pPr>
            <w:pStyle w:val="ListParagraph"/>
            <w:jc w:val="both"/>
          </w:pPr>
        </w:pPrChange>
      </w:pPr>
      <w:ins w:id="7462" w:author="rkbansal" w:date="2020-04-23T15:47:00Z">
        <w:r>
          <w:t>create database account_schema;</w:t>
        </w:r>
      </w:ins>
    </w:p>
    <w:p w14:paraId="66A4356A" w14:textId="77777777" w:rsidR="00BA228D" w:rsidRDefault="00BA228D">
      <w:pPr>
        <w:pStyle w:val="ListParagraph"/>
        <w:ind w:left="360"/>
        <w:jc w:val="both"/>
        <w:rPr>
          <w:ins w:id="7463" w:author="rkbansal" w:date="2020-04-23T15:47:00Z"/>
        </w:rPr>
        <w:pPrChange w:id="7464" w:author="rkbansal" w:date="2020-04-23T15:49:00Z">
          <w:pPr>
            <w:pStyle w:val="ListParagraph"/>
            <w:jc w:val="both"/>
          </w:pPr>
        </w:pPrChange>
      </w:pPr>
    </w:p>
    <w:p w14:paraId="44A21566" w14:textId="77777777" w:rsidR="00BA228D" w:rsidRDefault="00BA228D">
      <w:pPr>
        <w:pStyle w:val="ListParagraph"/>
        <w:numPr>
          <w:ilvl w:val="0"/>
          <w:numId w:val="91"/>
        </w:numPr>
        <w:ind w:left="1077"/>
        <w:jc w:val="both"/>
        <w:rPr>
          <w:ins w:id="7465" w:author="rkbansal" w:date="2020-04-23T15:47:00Z"/>
        </w:rPr>
        <w:pPrChange w:id="7466" w:author="rkbansal" w:date="2020-04-23T15:49:00Z">
          <w:pPr>
            <w:pStyle w:val="ListParagraph"/>
            <w:jc w:val="both"/>
          </w:pPr>
        </w:pPrChange>
      </w:pPr>
      <w:ins w:id="7467" w:author="rkbansal" w:date="2020-04-23T15:47:00Z">
        <w:r>
          <w:t>grant all on account _schema.* to account@'%';</w:t>
        </w:r>
      </w:ins>
    </w:p>
    <w:p w14:paraId="11FEF775" w14:textId="77777777" w:rsidR="002E2790" w:rsidRDefault="002E2790" w:rsidP="002E2790">
      <w:pPr>
        <w:rPr>
          <w:ins w:id="7468" w:author="rkbansal" w:date="2020-04-23T00:30:00Z"/>
        </w:rPr>
      </w:pPr>
    </w:p>
    <w:p w14:paraId="7D67FFE5" w14:textId="77777777" w:rsidR="002E2790" w:rsidRDefault="002E2790" w:rsidP="002E2790">
      <w:pPr>
        <w:pStyle w:val="ListParagraph"/>
        <w:numPr>
          <w:ilvl w:val="0"/>
          <w:numId w:val="74"/>
        </w:numPr>
        <w:rPr>
          <w:ins w:id="7469" w:author="rkbansal" w:date="2020-04-23T00:30:00Z"/>
        </w:rPr>
      </w:pPr>
      <w:ins w:id="7470" w:author="rkbansal" w:date="2020-04-23T00:30:00Z">
        <w:r>
          <w:t>Use the following document related to the swagger, database scripts, ER diagram of Users:</w:t>
        </w:r>
      </w:ins>
    </w:p>
    <w:p w14:paraId="19D0DD78" w14:textId="0E16DD48" w:rsidR="002E2790" w:rsidRDefault="00EF0BD8" w:rsidP="002E2790">
      <w:pPr>
        <w:pStyle w:val="ListParagraph"/>
        <w:rPr>
          <w:ins w:id="7471" w:author="rkbansal" w:date="2020-04-23T00:30:00Z"/>
        </w:rPr>
      </w:pPr>
      <w:ins w:id="7472" w:author="rkbansal" w:date="2020-04-23T00:33:00Z">
        <w:r w:rsidRPr="00EF0BD8">
          <w:object w:dxaOrig="3331" w:dyaOrig="811" w14:anchorId="2297D264">
            <v:shape id="_x0000_i1037" type="#_x0000_t75" style="width:165.75pt;height:43.5pt" o:ole="">
              <v:imagedata r:id="rId270" o:title=""/>
            </v:shape>
            <o:OLEObject Type="Embed" ProgID="Package" ShapeID="_x0000_i1037" DrawAspect="Content" ObjectID="_1670430418" r:id="rId271"/>
          </w:object>
        </w:r>
      </w:ins>
      <w:ins w:id="7473" w:author="rkbansal" w:date="2020-04-23T00:33:00Z">
        <w:r w:rsidRPr="00EF0BD8">
          <w:t xml:space="preserve"> </w:t>
        </w:r>
      </w:ins>
      <w:ins w:id="7474" w:author="rkbansal" w:date="2020-04-23T00:33:00Z">
        <w:r w:rsidRPr="00EF0BD8">
          <w:object w:dxaOrig="3766" w:dyaOrig="811" w14:anchorId="1C6C37ED">
            <v:shape id="_x0000_i1038" type="#_x0000_t75" style="width:187.5pt;height:43.5pt" o:ole="">
              <v:imagedata r:id="rId272" o:title=""/>
            </v:shape>
            <o:OLEObject Type="Embed" ProgID="Package" ShapeID="_x0000_i1038" DrawAspect="Content" ObjectID="_1670430419" r:id="rId273"/>
          </w:object>
        </w:r>
      </w:ins>
      <w:ins w:id="7475" w:author="rkbansal" w:date="2020-04-23T00:33:00Z">
        <w:r w:rsidRPr="00EF0BD8">
          <w:t xml:space="preserve"> </w:t>
        </w:r>
      </w:ins>
      <w:ins w:id="7476" w:author="rkbansal" w:date="2020-04-23T00:33:00Z">
        <w:r w:rsidRPr="00EF0BD8">
          <w:object w:dxaOrig="3751" w:dyaOrig="811" w14:anchorId="47A48A71">
            <v:shape id="_x0000_i1039" type="#_x0000_t75" style="width:187.5pt;height:43.5pt" o:ole="">
              <v:imagedata r:id="rId274" o:title=""/>
            </v:shape>
            <o:OLEObject Type="Embed" ProgID="Package" ShapeID="_x0000_i1039" DrawAspect="Content" ObjectID="_1670430420" r:id="rId275"/>
          </w:object>
        </w:r>
      </w:ins>
    </w:p>
    <w:p w14:paraId="55E7A7F9" w14:textId="77777777" w:rsidR="00E40E69" w:rsidRDefault="00E40E69" w:rsidP="00E40E69">
      <w:pPr>
        <w:pStyle w:val="ListParagraph"/>
        <w:numPr>
          <w:ilvl w:val="0"/>
          <w:numId w:val="74"/>
        </w:numPr>
        <w:rPr>
          <w:ins w:id="7477" w:author="rkbansal" w:date="2020-05-10T16:31:00Z"/>
        </w:rPr>
      </w:pPr>
      <w:ins w:id="7478" w:author="rkbansal" w:date="2020-05-10T16:31:00Z">
        <w:r>
          <w:rPr>
            <w:noProof/>
          </w:rPr>
          <w:drawing>
            <wp:anchor distT="0" distB="0" distL="114300" distR="114300" simplePos="0" relativeHeight="251670528" behindDoc="0" locked="0" layoutInCell="1" allowOverlap="1" wp14:anchorId="017F7D64" wp14:editId="12FA0720">
              <wp:simplePos x="0" y="0"/>
              <wp:positionH relativeFrom="column">
                <wp:posOffset>431321</wp:posOffset>
              </wp:positionH>
              <wp:positionV relativeFrom="paragraph">
                <wp:posOffset>474717</wp:posOffset>
              </wp:positionV>
              <wp:extent cx="5314950" cy="1017270"/>
              <wp:effectExtent l="0" t="0" r="0"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3323DA6E" w14:textId="77777777" w:rsidR="00E40E69" w:rsidRDefault="00E40E69" w:rsidP="00E40E69">
      <w:pPr>
        <w:pStyle w:val="ListParagraph"/>
        <w:rPr>
          <w:ins w:id="7479" w:author="rkbansal" w:date="2020-05-10T16:31:00Z"/>
        </w:rPr>
      </w:pPr>
      <w:ins w:id="7480" w:author="rkbansal" w:date="2020-05-10T16:31:00Z">
        <w:r>
          <w:rPr>
            <w:noProof/>
          </w:rPr>
          <w:lastRenderedPageBreak/>
          <w:drawing>
            <wp:inline distT="0" distB="0" distL="0" distR="0" wp14:anchorId="1CF00708" wp14:editId="3F4A89EC">
              <wp:extent cx="5667375" cy="33623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67375" cy="3362325"/>
                      </a:xfrm>
                      <a:prstGeom prst="rect">
                        <a:avLst/>
                      </a:prstGeom>
                    </pic:spPr>
                  </pic:pic>
                </a:graphicData>
              </a:graphic>
            </wp:inline>
          </w:drawing>
        </w:r>
      </w:ins>
    </w:p>
    <w:p w14:paraId="7CCD0002" w14:textId="77777777" w:rsidR="002E2790" w:rsidRDefault="002E2790" w:rsidP="002E2790">
      <w:pPr>
        <w:pStyle w:val="ListParagraph"/>
        <w:rPr>
          <w:ins w:id="7481" w:author="rkbansal" w:date="2020-04-23T00:30:00Z"/>
        </w:rPr>
      </w:pPr>
    </w:p>
    <w:p w14:paraId="47575106" w14:textId="2EAFECB3" w:rsidR="00997052" w:rsidRDefault="00997052" w:rsidP="00997052">
      <w:pPr>
        <w:pStyle w:val="ListParagraph"/>
        <w:numPr>
          <w:ilvl w:val="0"/>
          <w:numId w:val="74"/>
        </w:numPr>
        <w:rPr>
          <w:ins w:id="7482" w:author="rkbansal" w:date="2020-05-10T16:44:00Z"/>
        </w:rPr>
      </w:pPr>
      <w:ins w:id="7483" w:author="rkbansal" w:date="2020-05-10T16:44:00Z">
        <w:r>
          <w:t>Add the following dependencies</w:t>
        </w:r>
      </w:ins>
      <w:ins w:id="7484" w:author="rkbansal" w:date="2020-05-17T02:32:00Z">
        <w:r w:rsidR="00AA70EF">
          <w:t xml:space="preserve"> in pom.xml</w:t>
        </w:r>
      </w:ins>
      <w:ins w:id="7485" w:author="rkbansal" w:date="2020-05-10T16:44:00Z">
        <w:r>
          <w:t xml:space="preserve"> with the following considerations:</w:t>
        </w:r>
      </w:ins>
    </w:p>
    <w:p w14:paraId="7BCC33D5" w14:textId="77777777" w:rsidR="00997052" w:rsidRPr="00A51008" w:rsidRDefault="00997052" w:rsidP="00997052">
      <w:pPr>
        <w:pStyle w:val="ListParagraph"/>
        <w:numPr>
          <w:ilvl w:val="1"/>
          <w:numId w:val="107"/>
        </w:numPr>
        <w:rPr>
          <w:ins w:id="7486" w:author="rkbansal" w:date="2020-05-10T16:44:00Z"/>
          <w:bCs/>
        </w:rPr>
      </w:pPr>
      <w:ins w:id="7487" w:author="rkbansal" w:date="2020-05-10T16:44: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3ED7EB8" w14:textId="77777777" w:rsidR="00997052" w:rsidRPr="00864941" w:rsidRDefault="00997052" w:rsidP="00997052">
      <w:pPr>
        <w:pStyle w:val="ListParagraph"/>
        <w:numPr>
          <w:ilvl w:val="1"/>
          <w:numId w:val="107"/>
        </w:numPr>
        <w:rPr>
          <w:ins w:id="7488" w:author="rkbansal" w:date="2020-05-10T16:44:00Z"/>
          <w:bCs/>
        </w:rPr>
      </w:pPr>
      <w:ins w:id="7489" w:author="rkbansal" w:date="2020-05-10T16:44: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29233AED" w14:textId="77777777" w:rsidR="00997052" w:rsidRDefault="00997052" w:rsidP="00997052">
      <w:pPr>
        <w:pStyle w:val="ListParagraph"/>
        <w:numPr>
          <w:ilvl w:val="1"/>
          <w:numId w:val="107"/>
        </w:numPr>
        <w:rPr>
          <w:ins w:id="7490" w:author="rkbansal" w:date="2020-05-10T16:44:00Z"/>
          <w:bCs/>
        </w:rPr>
      </w:pPr>
      <w:ins w:id="7491" w:author="rkbansal" w:date="2020-05-10T16:44:00Z">
        <w:r>
          <w:rPr>
            <w:bCs/>
            <w:color w:val="FF0000"/>
          </w:rPr>
          <w:t>Spring Cloud version</w:t>
        </w:r>
        <w:r w:rsidRPr="00A51008">
          <w:rPr>
            <w:bCs/>
          </w:rPr>
          <w:t>:</w:t>
        </w:r>
        <w:r>
          <w:rPr>
            <w:bCs/>
          </w:rPr>
          <w:t xml:space="preserve"> upgraded to Hoston.SR4. It is highlighted in yellow colour.</w:t>
        </w:r>
      </w:ins>
    </w:p>
    <w:p w14:paraId="47986705" w14:textId="77777777" w:rsidR="00997052" w:rsidRDefault="00997052" w:rsidP="00997052">
      <w:pPr>
        <w:pStyle w:val="ListParagraph"/>
        <w:numPr>
          <w:ilvl w:val="1"/>
          <w:numId w:val="107"/>
        </w:numPr>
        <w:rPr>
          <w:ins w:id="7492" w:author="rkbansal" w:date="2020-05-10T16:44:00Z"/>
          <w:bCs/>
        </w:rPr>
      </w:pPr>
      <w:ins w:id="7493" w:author="rkbansal" w:date="2020-05-10T16:44: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15DE89C1" w14:textId="63D5312A" w:rsidR="002E2790" w:rsidRDefault="006276E7" w:rsidP="002E2790">
      <w:pPr>
        <w:pStyle w:val="ListParagraph"/>
        <w:rPr>
          <w:ins w:id="7494" w:author="rkbansal" w:date="2020-04-23T00:30:00Z"/>
        </w:rPr>
      </w:pPr>
      <w:ins w:id="7495" w:author="rkbansal" w:date="2020-05-17T02:30:00Z">
        <w:r>
          <w:rPr>
            <w:noProof/>
          </w:rPr>
          <w:drawing>
            <wp:inline distT="0" distB="0" distL="0" distR="0" wp14:anchorId="04CC1372" wp14:editId="2412A135">
              <wp:extent cx="6638925" cy="8267700"/>
              <wp:effectExtent l="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638925" cy="8267700"/>
                      </a:xfrm>
                      <a:prstGeom prst="rect">
                        <a:avLst/>
                      </a:prstGeom>
                    </pic:spPr>
                  </pic:pic>
                </a:graphicData>
              </a:graphic>
            </wp:inline>
          </w:drawing>
        </w:r>
      </w:ins>
    </w:p>
    <w:p w14:paraId="15577261" w14:textId="1E321827" w:rsidR="002E2790" w:rsidRDefault="002E2790" w:rsidP="002E2790">
      <w:pPr>
        <w:pStyle w:val="ListParagraph"/>
        <w:rPr>
          <w:ins w:id="7496" w:author="rkbansal" w:date="2020-04-23T00:30:00Z"/>
        </w:rPr>
      </w:pPr>
      <w:ins w:id="7497" w:author="rkbansal" w:date="2020-04-23T00:30:00Z">
        <w:r>
          <w:rPr>
            <w:rFonts w:ascii="Consolas" w:hAnsi="Consolas" w:cs="Consolas"/>
            <w:color w:val="000000"/>
            <w:sz w:val="20"/>
            <w:szCs w:val="20"/>
          </w:rPr>
          <w:lastRenderedPageBreak/>
          <w:tab/>
        </w:r>
      </w:ins>
      <w:ins w:id="7498" w:author="rkbansal" w:date="2020-12-25T19:03:00Z">
        <w:r w:rsidR="00DA7B48">
          <w:rPr>
            <w:noProof/>
          </w:rPr>
          <w:drawing>
            <wp:inline distT="0" distB="0" distL="0" distR="0" wp14:anchorId="02D55AE0" wp14:editId="4E0BFA86">
              <wp:extent cx="5448300" cy="82867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48300" cy="8286750"/>
                      </a:xfrm>
                      <a:prstGeom prst="rect">
                        <a:avLst/>
                      </a:prstGeom>
                    </pic:spPr>
                  </pic:pic>
                </a:graphicData>
              </a:graphic>
            </wp:inline>
          </w:drawing>
        </w:r>
      </w:ins>
    </w:p>
    <w:p w14:paraId="56CBAEBB" w14:textId="751297A0" w:rsidR="002E2790" w:rsidRDefault="002E2790" w:rsidP="002E2790">
      <w:pPr>
        <w:pStyle w:val="ListParagraph"/>
        <w:numPr>
          <w:ilvl w:val="0"/>
          <w:numId w:val="74"/>
        </w:numPr>
        <w:rPr>
          <w:ins w:id="7499" w:author="rkbansal" w:date="2020-04-23T00:30:00Z"/>
        </w:rPr>
      </w:pPr>
      <w:ins w:id="7500" w:author="rkbansal" w:date="2020-04-23T00:30:00Z">
        <w:r w:rsidRPr="004F63DB">
          <w:t>Rename the package of io.swagger to com.jmk.</w:t>
        </w:r>
      </w:ins>
      <w:ins w:id="7501" w:author="rkbansal" w:date="2020-04-23T15:23:00Z">
        <w:r w:rsidR="00A551B5">
          <w:t>account</w:t>
        </w:r>
      </w:ins>
    </w:p>
    <w:p w14:paraId="5EFB1E50" w14:textId="7CEF15EB" w:rsidR="002E2790" w:rsidRPr="005D2287" w:rsidRDefault="002E2790" w:rsidP="002E2790">
      <w:pPr>
        <w:pStyle w:val="ListParagraph"/>
        <w:numPr>
          <w:ilvl w:val="0"/>
          <w:numId w:val="74"/>
        </w:numPr>
        <w:rPr>
          <w:ins w:id="7502" w:author="rkbansal" w:date="2020-04-23T00:30:00Z"/>
        </w:rPr>
      </w:pPr>
      <w:ins w:id="7503" w:author="rkbansal" w:date="2020-04-23T00:30:00Z">
        <w:r>
          <w:t xml:space="preserve">Rename and refactor the </w:t>
        </w:r>
        <w:r w:rsidRPr="00CB6CDE">
          <w:rPr>
            <w:rPrChange w:id="7504" w:author="rkbansal" w:date="2020-04-24T21:43:00Z">
              <w:rPr>
                <w:rFonts w:ascii="Consolas" w:hAnsi="Consolas" w:cs="Consolas"/>
                <w:color w:val="000000"/>
                <w:sz w:val="20"/>
                <w:szCs w:val="20"/>
                <w:shd w:val="clear" w:color="auto" w:fill="D4D4D4"/>
              </w:rPr>
            </w:rPrChange>
          </w:rPr>
          <w:t xml:space="preserve">Swagger2SpringBoot.java to </w:t>
        </w:r>
      </w:ins>
      <w:ins w:id="7505" w:author="rkbansal" w:date="2020-04-23T15:20:00Z">
        <w:r w:rsidR="00ED5E87" w:rsidRPr="00CB6CDE">
          <w:rPr>
            <w:rPrChange w:id="7506" w:author="rkbansal" w:date="2020-04-24T21:43:00Z">
              <w:rPr>
                <w:rFonts w:ascii="Consolas" w:hAnsi="Consolas" w:cs="Consolas"/>
                <w:color w:val="000000"/>
                <w:sz w:val="20"/>
                <w:szCs w:val="20"/>
                <w:shd w:val="clear" w:color="auto" w:fill="D4D4D4"/>
              </w:rPr>
            </w:rPrChange>
          </w:rPr>
          <w:t>Account</w:t>
        </w:r>
      </w:ins>
      <w:ins w:id="7507" w:author="rkbansal" w:date="2020-04-23T00:30:00Z">
        <w:r w:rsidRPr="00CB6CDE">
          <w:rPr>
            <w:rPrChange w:id="7508" w:author="rkbansal" w:date="2020-04-24T21:43:00Z">
              <w:rPr>
                <w:rFonts w:ascii="Consolas" w:hAnsi="Consolas" w:cs="Consolas"/>
                <w:color w:val="000000"/>
                <w:sz w:val="20"/>
                <w:szCs w:val="20"/>
                <w:shd w:val="clear" w:color="auto" w:fill="E8F2FE"/>
              </w:rPr>
            </w:rPrChange>
          </w:rPr>
          <w:t>Mgmt</w:t>
        </w:r>
      </w:ins>
      <w:ins w:id="7509" w:author="rkbansal" w:date="2020-04-24T21:42:00Z">
        <w:r w:rsidR="00CB6CDE" w:rsidRPr="00CB6CDE">
          <w:rPr>
            <w:rPrChange w:id="7510" w:author="rkbansal" w:date="2020-04-24T21:43:00Z">
              <w:rPr>
                <w:rFonts w:ascii="Consolas" w:hAnsi="Consolas" w:cs="Consolas"/>
                <w:color w:val="000000"/>
                <w:sz w:val="20"/>
                <w:szCs w:val="20"/>
                <w:shd w:val="clear" w:color="auto" w:fill="E8F2FE"/>
              </w:rPr>
            </w:rPrChange>
          </w:rPr>
          <w:t>Rest</w:t>
        </w:r>
      </w:ins>
      <w:ins w:id="7511" w:author="rkbansal" w:date="2020-04-23T00:30:00Z">
        <w:r w:rsidRPr="00CB6CDE">
          <w:rPr>
            <w:rPrChange w:id="7512" w:author="rkbansal" w:date="2020-04-24T21:43:00Z">
              <w:rPr>
                <w:rFonts w:ascii="Consolas" w:hAnsi="Consolas" w:cs="Consolas"/>
                <w:color w:val="000000"/>
                <w:sz w:val="20"/>
                <w:szCs w:val="20"/>
                <w:shd w:val="clear" w:color="auto" w:fill="E8F2FE"/>
              </w:rPr>
            </w:rPrChange>
          </w:rPr>
          <w:t>Application.java with the following details:</w:t>
        </w:r>
      </w:ins>
    </w:p>
    <w:p w14:paraId="62C6CFDB" w14:textId="77777777" w:rsidR="002E2790" w:rsidRDefault="002E2790" w:rsidP="002E2790">
      <w:pPr>
        <w:pStyle w:val="ListParagraph"/>
        <w:numPr>
          <w:ilvl w:val="1"/>
          <w:numId w:val="74"/>
        </w:numPr>
        <w:rPr>
          <w:ins w:id="7513" w:author="rkbansal" w:date="2020-04-23T00:30:00Z"/>
        </w:rPr>
      </w:pPr>
      <w:ins w:id="7514" w:author="rkbansal" w:date="2020-04-23T00:30:00Z">
        <w:r>
          <w:t>Enable Eureka Client so that it can be register with Eureka Server</w:t>
        </w:r>
      </w:ins>
    </w:p>
    <w:p w14:paraId="0020FAE0" w14:textId="6D0FA32D" w:rsidR="002E2790" w:rsidRDefault="002E2790" w:rsidP="002E2790">
      <w:pPr>
        <w:pStyle w:val="ListParagraph"/>
        <w:numPr>
          <w:ilvl w:val="1"/>
          <w:numId w:val="74"/>
        </w:numPr>
        <w:rPr>
          <w:ins w:id="7515" w:author="rkbansal" w:date="2020-04-23T15:24:00Z"/>
        </w:rPr>
      </w:pPr>
      <w:ins w:id="7516" w:author="rkbansal" w:date="2020-04-23T00:30:00Z">
        <w:r>
          <w:t>Enable JpaRepositories</w:t>
        </w:r>
      </w:ins>
    </w:p>
    <w:p w14:paraId="1217A152" w14:textId="54717A0C" w:rsidR="00457320" w:rsidRDefault="00457320" w:rsidP="00457320">
      <w:pPr>
        <w:pStyle w:val="ListParagraph"/>
        <w:numPr>
          <w:ilvl w:val="1"/>
          <w:numId w:val="74"/>
        </w:numPr>
        <w:rPr>
          <w:ins w:id="7517" w:author="rkbansal" w:date="2020-04-23T15:24:00Z"/>
        </w:rPr>
      </w:pPr>
      <w:ins w:id="7518" w:author="rkbansal" w:date="2020-04-23T15:24:00Z">
        <w:r>
          <w:t>Enable FeignClient to interact with user-mgmt-service, people-mgmt-service</w:t>
        </w:r>
      </w:ins>
      <w:ins w:id="7519" w:author="rkbansal" w:date="2020-04-23T15:25:00Z">
        <w:r>
          <w:t xml:space="preserve">, </w:t>
        </w:r>
      </w:ins>
      <w:ins w:id="7520" w:author="rkbansal" w:date="2020-04-23T15:24:00Z">
        <w:r>
          <w:t>project</w:t>
        </w:r>
      </w:ins>
      <w:ins w:id="7521" w:author="rkbansal" w:date="2020-04-23T15:25:00Z">
        <w:r>
          <w:t>-mgmt-service etc.</w:t>
        </w:r>
      </w:ins>
    </w:p>
    <w:p w14:paraId="0C450F96" w14:textId="1EC13DA8" w:rsidR="002E2790" w:rsidRDefault="002E2790" w:rsidP="002E2790">
      <w:pPr>
        <w:pStyle w:val="ListParagraph"/>
        <w:numPr>
          <w:ilvl w:val="1"/>
          <w:numId w:val="74"/>
        </w:numPr>
        <w:rPr>
          <w:ins w:id="7522" w:author="rkbansal" w:date="2020-05-17T02:31:00Z"/>
        </w:rPr>
      </w:pPr>
      <w:ins w:id="7523" w:author="rkbansal" w:date="2020-04-23T00:30:00Z">
        <w:r>
          <w:t>Enable EnableSwagger2 so that we can view the document api</w:t>
        </w:r>
      </w:ins>
    </w:p>
    <w:p w14:paraId="766723CE" w14:textId="1FD3E2D1" w:rsidR="00B76CC6" w:rsidRPr="001A4DA1" w:rsidRDefault="003C57B4">
      <w:pPr>
        <w:pStyle w:val="ListParagraph"/>
        <w:rPr>
          <w:ins w:id="7524" w:author="rkbansal" w:date="2020-04-23T00:30:00Z"/>
        </w:rPr>
        <w:pPrChange w:id="7525" w:author="rkbansal" w:date="2020-05-17T02:31:00Z">
          <w:pPr>
            <w:pStyle w:val="ListParagraph"/>
            <w:numPr>
              <w:ilvl w:val="1"/>
              <w:numId w:val="74"/>
            </w:numPr>
            <w:ind w:left="1440" w:hanging="360"/>
          </w:pPr>
        </w:pPrChange>
      </w:pPr>
      <w:ins w:id="7526" w:author="rkbansal" w:date="2020-12-25T14:30:00Z">
        <w:r>
          <w:rPr>
            <w:noProof/>
          </w:rPr>
          <w:drawing>
            <wp:inline distT="0" distB="0" distL="0" distR="0" wp14:anchorId="1EB133A2" wp14:editId="0F16A12D">
              <wp:extent cx="4972050" cy="24955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972050" cy="2495550"/>
                      </a:xfrm>
                      <a:prstGeom prst="rect">
                        <a:avLst/>
                      </a:prstGeom>
                    </pic:spPr>
                  </pic:pic>
                </a:graphicData>
              </a:graphic>
            </wp:inline>
          </w:drawing>
        </w:r>
      </w:ins>
    </w:p>
    <w:p w14:paraId="5073A76A" w14:textId="1EFB037B" w:rsidR="002E2790" w:rsidRDefault="002E2790" w:rsidP="002E2790">
      <w:pPr>
        <w:rPr>
          <w:ins w:id="7527" w:author="rkbansal" w:date="2020-04-23T00:30:00Z"/>
        </w:rPr>
      </w:pPr>
    </w:p>
    <w:p w14:paraId="5AC3D19C" w14:textId="77777777" w:rsidR="00427475" w:rsidRPr="00DE30DD" w:rsidRDefault="00427475" w:rsidP="00427475">
      <w:pPr>
        <w:pStyle w:val="ListParagraph"/>
        <w:numPr>
          <w:ilvl w:val="0"/>
          <w:numId w:val="74"/>
        </w:numPr>
        <w:rPr>
          <w:ins w:id="7528" w:author="rkbansal" w:date="2020-05-10T16:56:00Z"/>
          <w:bCs/>
        </w:rPr>
      </w:pPr>
      <w:ins w:id="7529" w:author="rkbansal" w:date="2020-05-10T16:56:00Z">
        <w:r w:rsidRPr="00DE30DD">
          <w:rPr>
            <w:bCs/>
            <w:color w:val="FF0000"/>
          </w:rPr>
          <w:t>Moved the following main application.properties</w:t>
        </w:r>
        <w:r>
          <w:rPr>
            <w:bCs/>
          </w:rPr>
          <w:t xml:space="preserve"> along with different profiles to git repository: </w:t>
        </w:r>
        <w:r w:rsidRPr="00A51008">
          <w:rPr>
            <w:b/>
          </w:rPr>
          <w:t>bjjd-config-server-git-repo</w:t>
        </w:r>
      </w:ins>
    </w:p>
    <w:p w14:paraId="7B8671A4" w14:textId="1D30B121" w:rsidR="002E2790" w:rsidRDefault="00E5246C" w:rsidP="002E2790">
      <w:pPr>
        <w:pStyle w:val="ListParagraph"/>
        <w:rPr>
          <w:ins w:id="7530" w:author="rkbansal" w:date="2020-04-23T00:30:00Z"/>
        </w:rPr>
      </w:pPr>
      <w:ins w:id="7531" w:author="rkbansal" w:date="2020-05-10T16:58:00Z">
        <w:r>
          <w:rPr>
            <w:noProof/>
          </w:rPr>
          <w:lastRenderedPageBreak/>
          <w:drawing>
            <wp:inline distT="0" distB="0" distL="0" distR="0" wp14:anchorId="70080D5C" wp14:editId="7FF58279">
              <wp:extent cx="5810250" cy="56197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810250" cy="5619750"/>
                      </a:xfrm>
                      <a:prstGeom prst="rect">
                        <a:avLst/>
                      </a:prstGeom>
                    </pic:spPr>
                  </pic:pic>
                </a:graphicData>
              </a:graphic>
            </wp:inline>
          </w:drawing>
        </w:r>
      </w:ins>
    </w:p>
    <w:p w14:paraId="602EC20A" w14:textId="77777777" w:rsidR="00A20174" w:rsidRDefault="00A20174" w:rsidP="00A20174">
      <w:pPr>
        <w:pStyle w:val="ListParagraph"/>
        <w:numPr>
          <w:ilvl w:val="0"/>
          <w:numId w:val="19"/>
        </w:numPr>
        <w:jc w:val="both"/>
        <w:rPr>
          <w:ins w:id="7532" w:author="rkbansal" w:date="2020-05-10T23:26:00Z"/>
          <w:rFonts w:asciiTheme="minorHAnsi" w:hAnsiTheme="minorHAnsi" w:cstheme="minorHAnsi"/>
        </w:rPr>
      </w:pPr>
      <w:ins w:id="7533" w:author="rkbansal" w:date="2020-05-10T23:26:00Z">
        <w:r>
          <w:rPr>
            <w:rFonts w:asciiTheme="minorHAnsi" w:hAnsiTheme="minorHAnsi" w:cstheme="minorHAnsi"/>
          </w:rPr>
          <w:t>In this application, still there will be an application.properties file but it will have the following minimum details:</w:t>
        </w:r>
      </w:ins>
    </w:p>
    <w:p w14:paraId="7CD6D9C3" w14:textId="77777777" w:rsidR="00A20174" w:rsidRDefault="00A20174" w:rsidP="00A20174">
      <w:pPr>
        <w:pStyle w:val="ListParagraph"/>
        <w:numPr>
          <w:ilvl w:val="1"/>
          <w:numId w:val="19"/>
        </w:numPr>
        <w:ind w:left="1037" w:hanging="357"/>
        <w:jc w:val="both"/>
        <w:rPr>
          <w:ins w:id="7534" w:author="rkbansal" w:date="2020-05-10T23:26:00Z"/>
          <w:rFonts w:asciiTheme="minorHAnsi" w:hAnsiTheme="minorHAnsi" w:cstheme="minorHAnsi"/>
        </w:rPr>
      </w:pPr>
      <w:ins w:id="7535" w:author="rkbansal" w:date="2020-05-10T23:26:00Z">
        <w:r>
          <w:rPr>
            <w:rFonts w:asciiTheme="minorHAnsi" w:hAnsiTheme="minorHAnsi" w:cstheme="minorHAnsi"/>
          </w:rPr>
          <w:t>Name of the application</w:t>
        </w:r>
      </w:ins>
    </w:p>
    <w:p w14:paraId="596D0FC4" w14:textId="77777777" w:rsidR="00A20174" w:rsidRDefault="00A20174" w:rsidP="00A20174">
      <w:pPr>
        <w:pStyle w:val="ListParagraph"/>
        <w:numPr>
          <w:ilvl w:val="1"/>
          <w:numId w:val="19"/>
        </w:numPr>
        <w:ind w:left="1037" w:hanging="357"/>
        <w:jc w:val="both"/>
        <w:rPr>
          <w:ins w:id="7536" w:author="rkbansal" w:date="2020-05-10T23:26:00Z"/>
          <w:rFonts w:asciiTheme="minorHAnsi" w:hAnsiTheme="minorHAnsi" w:cstheme="minorHAnsi"/>
        </w:rPr>
      </w:pPr>
      <w:ins w:id="7537" w:author="rkbansal" w:date="2020-05-10T23:26:00Z">
        <w:r>
          <w:rPr>
            <w:rFonts w:asciiTheme="minorHAnsi" w:hAnsiTheme="minorHAnsi" w:cstheme="minorHAnsi"/>
          </w:rPr>
          <w:t>Active Default Profile</w:t>
        </w:r>
      </w:ins>
    </w:p>
    <w:p w14:paraId="4802AAD8" w14:textId="77777777" w:rsidR="00A20174" w:rsidRDefault="00A20174" w:rsidP="00A20174">
      <w:pPr>
        <w:pStyle w:val="ListParagraph"/>
        <w:numPr>
          <w:ilvl w:val="1"/>
          <w:numId w:val="19"/>
        </w:numPr>
        <w:ind w:left="1037" w:hanging="357"/>
        <w:jc w:val="both"/>
        <w:rPr>
          <w:ins w:id="7538" w:author="rkbansal" w:date="2020-05-10T23:26:00Z"/>
          <w:rFonts w:asciiTheme="minorHAnsi" w:hAnsiTheme="minorHAnsi" w:cstheme="minorHAnsi"/>
        </w:rPr>
      </w:pPr>
      <w:ins w:id="7539" w:author="rkbansal" w:date="2020-05-10T23:26:00Z">
        <w:r>
          <w:rPr>
            <w:rFonts w:asciiTheme="minorHAnsi" w:hAnsiTheme="minorHAnsi" w:cstheme="minorHAnsi"/>
          </w:rPr>
          <w:t>Cloud Config server URI with port</w:t>
        </w:r>
      </w:ins>
    </w:p>
    <w:p w14:paraId="6FC29B3C" w14:textId="4C9FFA57" w:rsidR="002E2790" w:rsidRDefault="00C21EC3" w:rsidP="002E2790">
      <w:pPr>
        <w:pStyle w:val="ListParagraph"/>
        <w:rPr>
          <w:ins w:id="7540" w:author="rkbansal" w:date="2020-05-10T23:26:00Z"/>
        </w:rPr>
      </w:pPr>
      <w:ins w:id="7541" w:author="rkbansal" w:date="2020-05-10T23:27:00Z">
        <w:r>
          <w:rPr>
            <w:noProof/>
          </w:rPr>
          <w:drawing>
            <wp:inline distT="0" distB="0" distL="0" distR="0" wp14:anchorId="3053A70F" wp14:editId="143CC0EB">
              <wp:extent cx="7458075" cy="132397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7458075" cy="1323975"/>
                      </a:xfrm>
                      <a:prstGeom prst="rect">
                        <a:avLst/>
                      </a:prstGeom>
                    </pic:spPr>
                  </pic:pic>
                </a:graphicData>
              </a:graphic>
            </wp:inline>
          </w:drawing>
        </w:r>
      </w:ins>
    </w:p>
    <w:p w14:paraId="5FAB375A" w14:textId="77777777" w:rsidR="00A20174" w:rsidRDefault="00A20174" w:rsidP="002E2790">
      <w:pPr>
        <w:pStyle w:val="ListParagraph"/>
        <w:rPr>
          <w:ins w:id="7542" w:author="rkbansal" w:date="2020-04-23T00:30:00Z"/>
        </w:rPr>
      </w:pPr>
    </w:p>
    <w:p w14:paraId="5804A99A" w14:textId="57DA2C1E" w:rsidR="00F91C9C" w:rsidRDefault="00F91C9C" w:rsidP="002E2790">
      <w:pPr>
        <w:pStyle w:val="ListParagraph"/>
        <w:numPr>
          <w:ilvl w:val="0"/>
          <w:numId w:val="74"/>
        </w:numPr>
        <w:rPr>
          <w:ins w:id="7543" w:author="rkbansal" w:date="2020-04-25T00:04:00Z"/>
        </w:rPr>
      </w:pPr>
      <w:ins w:id="7544" w:author="rkbansal" w:date="2020-04-24T23:59:00Z">
        <w:r>
          <w:t>Cre</w:t>
        </w:r>
      </w:ins>
      <w:ins w:id="7545" w:author="rkbansal" w:date="2020-04-25T00:00:00Z">
        <w:r>
          <w:t>ate the Donat</w:t>
        </w:r>
      </w:ins>
      <w:ins w:id="7546" w:author="rkbansal" w:date="2020-04-25T00:03:00Z">
        <w:r>
          <w:t>ionApi and DonationApiController Class</w:t>
        </w:r>
      </w:ins>
    </w:p>
    <w:p w14:paraId="67DB6718" w14:textId="3E361B15" w:rsidR="006533DA" w:rsidRDefault="006533DA">
      <w:pPr>
        <w:pStyle w:val="ListParagraph"/>
        <w:numPr>
          <w:ilvl w:val="0"/>
          <w:numId w:val="93"/>
        </w:numPr>
        <w:ind w:left="924" w:hanging="357"/>
        <w:rPr>
          <w:ins w:id="7547" w:author="rkbansal" w:date="2020-04-25T00:03:00Z"/>
        </w:rPr>
        <w:pPrChange w:id="7548" w:author="rkbansal" w:date="2020-04-25T00:05:00Z">
          <w:pPr>
            <w:pStyle w:val="ListParagraph"/>
            <w:numPr>
              <w:numId w:val="74"/>
            </w:numPr>
            <w:ind w:hanging="360"/>
          </w:pPr>
        </w:pPrChange>
      </w:pPr>
      <w:ins w:id="7549" w:author="rkbansal" w:date="2020-04-25T00:04:00Z">
        <w:r>
          <w:t>DonationApi interface</w:t>
        </w:r>
      </w:ins>
    </w:p>
    <w:p w14:paraId="1C3BF01D" w14:textId="6432CAC1" w:rsidR="00F91C9C" w:rsidRDefault="00B12EFC">
      <w:pPr>
        <w:pStyle w:val="ListParagraph"/>
        <w:rPr>
          <w:ins w:id="7550" w:author="rkbansal" w:date="2020-04-24T23:59:00Z"/>
        </w:rPr>
        <w:pPrChange w:id="7551" w:author="rkbansal" w:date="2020-04-25T00:03:00Z">
          <w:pPr>
            <w:pStyle w:val="ListParagraph"/>
            <w:numPr>
              <w:numId w:val="74"/>
            </w:numPr>
            <w:ind w:hanging="360"/>
          </w:pPr>
        </w:pPrChange>
      </w:pPr>
      <w:ins w:id="7552" w:author="rkbansal" w:date="2020-12-25T14:41:00Z">
        <w:r>
          <w:rPr>
            <w:noProof/>
          </w:rPr>
          <w:drawing>
            <wp:inline distT="0" distB="0" distL="0" distR="0" wp14:anchorId="0B992F39" wp14:editId="12E2B3B2">
              <wp:extent cx="9779000" cy="5332730"/>
              <wp:effectExtent l="0" t="0" r="0" b="127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779000" cy="5332730"/>
                      </a:xfrm>
                      <a:prstGeom prst="rect">
                        <a:avLst/>
                      </a:prstGeom>
                    </pic:spPr>
                  </pic:pic>
                </a:graphicData>
              </a:graphic>
            </wp:inline>
          </w:drawing>
        </w:r>
      </w:ins>
    </w:p>
    <w:p w14:paraId="4C4B7EC6" w14:textId="46F933E8" w:rsidR="006533DA" w:rsidRDefault="006533DA" w:rsidP="00B9444E">
      <w:pPr>
        <w:pStyle w:val="ListParagraph"/>
        <w:numPr>
          <w:ilvl w:val="0"/>
          <w:numId w:val="93"/>
        </w:numPr>
        <w:ind w:left="924" w:hanging="357"/>
        <w:rPr>
          <w:ins w:id="7553" w:author="rkbansal" w:date="2020-04-25T00:13:00Z"/>
        </w:rPr>
      </w:pPr>
      <w:ins w:id="7554" w:author="rkbansal" w:date="2020-04-25T00:04:00Z">
        <w:r>
          <w:t>DonationApiController Class</w:t>
        </w:r>
      </w:ins>
      <w:ins w:id="7555" w:author="rkbansal" w:date="2020-04-25T00:11:00Z">
        <w:r w:rsidR="008B02F4">
          <w:t>: In this class</w:t>
        </w:r>
      </w:ins>
      <w:ins w:id="7556" w:author="rkbansal" w:date="2020-04-25T00:13:00Z">
        <w:r w:rsidR="008B02F4">
          <w:t xml:space="preserve">, when saving donation, </w:t>
        </w:r>
      </w:ins>
      <w:ins w:id="7557" w:author="rkbansal" w:date="2020-04-25T00:11:00Z">
        <w:r w:rsidR="008B02F4">
          <w:t xml:space="preserve">we will </w:t>
        </w:r>
      </w:ins>
      <w:ins w:id="7558" w:author="rkbansal" w:date="2020-04-25T00:13:00Z">
        <w:r w:rsidR="008B02F4">
          <w:t>perform the following activities</w:t>
        </w:r>
      </w:ins>
      <w:ins w:id="7559" w:author="rkbansal" w:date="2020-04-25T00:04:00Z">
        <w:r>
          <w:t>:</w:t>
        </w:r>
      </w:ins>
    </w:p>
    <w:p w14:paraId="4FCB54CB" w14:textId="77777777" w:rsidR="008B02F4" w:rsidRDefault="008B02F4">
      <w:pPr>
        <w:pStyle w:val="ListParagraph"/>
        <w:numPr>
          <w:ilvl w:val="0"/>
          <w:numId w:val="94"/>
        </w:numPr>
        <w:rPr>
          <w:ins w:id="7560" w:author="rkbansal" w:date="2020-04-25T00:13:00Z"/>
        </w:rPr>
        <w:pPrChange w:id="7561" w:author="rkbansal" w:date="2020-04-25T00:13:00Z">
          <w:pPr>
            <w:pStyle w:val="ListParagraph"/>
            <w:numPr>
              <w:numId w:val="93"/>
            </w:numPr>
            <w:ind w:left="1440" w:hanging="360"/>
          </w:pPr>
        </w:pPrChange>
      </w:pPr>
      <w:ins w:id="7562" w:author="rkbansal" w:date="2020-04-25T00:13:00Z">
        <w:r>
          <w:lastRenderedPageBreak/>
          <w:t>Validate the donor if donor id and donor type is provided in the request. Or If donor is Devotee and its id does not exist in the request.</w:t>
        </w:r>
      </w:ins>
    </w:p>
    <w:p w14:paraId="4680CD08" w14:textId="77777777" w:rsidR="008B02F4" w:rsidRDefault="008B02F4">
      <w:pPr>
        <w:pStyle w:val="ListParagraph"/>
        <w:numPr>
          <w:ilvl w:val="0"/>
          <w:numId w:val="94"/>
        </w:numPr>
        <w:rPr>
          <w:ins w:id="7563" w:author="rkbansal" w:date="2020-04-25T00:13:00Z"/>
        </w:rPr>
        <w:pPrChange w:id="7564" w:author="rkbansal" w:date="2020-04-25T00:13:00Z">
          <w:pPr>
            <w:pStyle w:val="ListParagraph"/>
            <w:numPr>
              <w:numId w:val="93"/>
            </w:numPr>
            <w:ind w:left="1440" w:hanging="360"/>
          </w:pPr>
        </w:pPrChange>
      </w:pPr>
      <w:ins w:id="7565" w:author="rkbansal" w:date="2020-04-25T00:13:00Z">
        <w:r>
          <w:t>Validate the project exists.</w:t>
        </w:r>
      </w:ins>
    </w:p>
    <w:p w14:paraId="56468B37" w14:textId="77777777" w:rsidR="008B02F4" w:rsidRDefault="008B02F4">
      <w:pPr>
        <w:pStyle w:val="ListParagraph"/>
        <w:numPr>
          <w:ilvl w:val="0"/>
          <w:numId w:val="94"/>
        </w:numPr>
        <w:rPr>
          <w:ins w:id="7566" w:author="rkbansal" w:date="2020-04-25T00:13:00Z"/>
        </w:rPr>
        <w:pPrChange w:id="7567" w:author="rkbansal" w:date="2020-04-25T00:13:00Z">
          <w:pPr>
            <w:pStyle w:val="ListParagraph"/>
            <w:numPr>
              <w:numId w:val="93"/>
            </w:numPr>
            <w:ind w:left="1440" w:hanging="360"/>
          </w:pPr>
        </w:pPrChange>
      </w:pPr>
      <w:ins w:id="7568" w:author="rkbansal" w:date="2020-04-25T00:13:00Z">
        <w:r>
          <w:t>Donation request is valid otherwise error message should be triggered for the user.</w:t>
        </w:r>
      </w:ins>
    </w:p>
    <w:p w14:paraId="6B57989E" w14:textId="77777777" w:rsidR="008B02F4" w:rsidRDefault="008B02F4">
      <w:pPr>
        <w:pStyle w:val="ListParagraph"/>
        <w:numPr>
          <w:ilvl w:val="0"/>
          <w:numId w:val="94"/>
        </w:numPr>
        <w:rPr>
          <w:ins w:id="7569" w:author="rkbansal" w:date="2020-04-25T00:13:00Z"/>
        </w:rPr>
        <w:pPrChange w:id="7570" w:author="rkbansal" w:date="2020-04-25T00:13:00Z">
          <w:pPr>
            <w:pStyle w:val="ListParagraph"/>
            <w:numPr>
              <w:numId w:val="93"/>
            </w:numPr>
            <w:ind w:left="1440" w:hanging="360"/>
          </w:pPr>
        </w:pPrChange>
      </w:pPr>
      <w:ins w:id="7571" w:author="rkbansal" w:date="2020-04-25T00:13:00Z">
        <w:r>
          <w:t>Creating the donor if required: If donor is devotee and its id does not exist it means we need to create the devotee record first then will save the donation.</w:t>
        </w:r>
      </w:ins>
    </w:p>
    <w:p w14:paraId="1A86C4DC" w14:textId="77777777" w:rsidR="008B02F4" w:rsidRDefault="008B02F4">
      <w:pPr>
        <w:pStyle w:val="ListParagraph"/>
        <w:numPr>
          <w:ilvl w:val="0"/>
          <w:numId w:val="94"/>
        </w:numPr>
        <w:rPr>
          <w:ins w:id="7572" w:author="rkbansal" w:date="2020-04-25T00:13:00Z"/>
        </w:rPr>
        <w:pPrChange w:id="7573" w:author="rkbansal" w:date="2020-04-25T00:13:00Z">
          <w:pPr>
            <w:pStyle w:val="ListParagraph"/>
            <w:numPr>
              <w:numId w:val="93"/>
            </w:numPr>
            <w:ind w:left="1440" w:hanging="360"/>
          </w:pPr>
        </w:pPrChange>
      </w:pPr>
      <w:ins w:id="7574" w:author="rkbansal" w:date="2020-04-25T00:13:00Z">
        <w:r>
          <w:t>Saving the donation.</w:t>
        </w:r>
      </w:ins>
    </w:p>
    <w:p w14:paraId="61493035" w14:textId="77777777" w:rsidR="008B02F4" w:rsidRDefault="008B02F4">
      <w:pPr>
        <w:pStyle w:val="ListParagraph"/>
        <w:ind w:left="924"/>
        <w:rPr>
          <w:ins w:id="7575" w:author="rkbansal" w:date="2020-04-25T00:06:00Z"/>
        </w:rPr>
        <w:pPrChange w:id="7576" w:author="rkbansal" w:date="2020-04-25T00:13:00Z">
          <w:pPr>
            <w:pStyle w:val="ListParagraph"/>
            <w:numPr>
              <w:numId w:val="93"/>
            </w:numPr>
            <w:ind w:left="924" w:hanging="357"/>
          </w:pPr>
        </w:pPrChange>
      </w:pPr>
    </w:p>
    <w:p w14:paraId="1789CD61" w14:textId="331E59F7" w:rsidR="00777103" w:rsidRDefault="00196063">
      <w:pPr>
        <w:pStyle w:val="ListParagraph"/>
        <w:ind w:left="924"/>
        <w:rPr>
          <w:ins w:id="7577" w:author="rkbansal" w:date="2020-04-25T00:04:00Z"/>
        </w:rPr>
        <w:pPrChange w:id="7578" w:author="rkbansal" w:date="2020-04-25T00:06:00Z">
          <w:pPr>
            <w:pStyle w:val="ListParagraph"/>
            <w:numPr>
              <w:numId w:val="74"/>
            </w:numPr>
            <w:ind w:hanging="360"/>
          </w:pPr>
        </w:pPrChange>
      </w:pPr>
      <w:ins w:id="7579" w:author="rkbansal" w:date="2020-12-25T14:44:00Z">
        <w:r>
          <w:rPr>
            <w:noProof/>
          </w:rPr>
          <w:drawing>
            <wp:inline distT="0" distB="0" distL="0" distR="0" wp14:anchorId="2E6E27B5" wp14:editId="68CA5963">
              <wp:extent cx="9779000" cy="496125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779000" cy="4961255"/>
                      </a:xfrm>
                      <a:prstGeom prst="rect">
                        <a:avLst/>
                      </a:prstGeom>
                    </pic:spPr>
                  </pic:pic>
                </a:graphicData>
              </a:graphic>
            </wp:inline>
          </w:drawing>
        </w:r>
      </w:ins>
    </w:p>
    <w:p w14:paraId="1E2FA3B6" w14:textId="26654BAC" w:rsidR="00B058FC" w:rsidRDefault="00B058FC" w:rsidP="00B058FC">
      <w:pPr>
        <w:pStyle w:val="ListParagraph"/>
        <w:numPr>
          <w:ilvl w:val="0"/>
          <w:numId w:val="74"/>
        </w:numPr>
        <w:rPr>
          <w:ins w:id="7580" w:author="rkbansal" w:date="2020-04-25T00:15:00Z"/>
        </w:rPr>
      </w:pPr>
      <w:ins w:id="7581" w:author="rkbansal" w:date="2020-04-25T00:14:00Z">
        <w:r>
          <w:t xml:space="preserve">Create the </w:t>
        </w:r>
        <w:r w:rsidR="008551B3">
          <w:t>Expense</w:t>
        </w:r>
        <w:r>
          <w:t xml:space="preserve">Api and </w:t>
        </w:r>
        <w:r w:rsidR="008551B3">
          <w:t>Expense</w:t>
        </w:r>
        <w:r>
          <w:t>ApiController Class</w:t>
        </w:r>
      </w:ins>
    </w:p>
    <w:p w14:paraId="35FF4CBC" w14:textId="16C3E643" w:rsidR="00B058FC" w:rsidRDefault="00322D86" w:rsidP="000E3BFB">
      <w:pPr>
        <w:pStyle w:val="ListParagraph"/>
        <w:numPr>
          <w:ilvl w:val="0"/>
          <w:numId w:val="93"/>
        </w:numPr>
        <w:ind w:left="924" w:hanging="357"/>
        <w:rPr>
          <w:ins w:id="7582" w:author="rkbansal" w:date="2020-04-25T00:15:00Z"/>
        </w:rPr>
      </w:pPr>
      <w:ins w:id="7583" w:author="rkbansal" w:date="2020-04-25T00:15:00Z">
        <w:r>
          <w:t>ExpenseApi</w:t>
        </w:r>
      </w:ins>
    </w:p>
    <w:p w14:paraId="746555DA" w14:textId="2FC18ED2" w:rsidR="00DE67C1" w:rsidRDefault="00C0217C">
      <w:pPr>
        <w:pStyle w:val="ListParagraph"/>
        <w:ind w:left="924"/>
        <w:rPr>
          <w:ins w:id="7584" w:author="rkbansal" w:date="2020-04-25T00:14:00Z"/>
        </w:rPr>
        <w:pPrChange w:id="7585" w:author="rkbansal" w:date="2020-04-25T00:15:00Z">
          <w:pPr>
            <w:pStyle w:val="ListParagraph"/>
            <w:numPr>
              <w:numId w:val="74"/>
            </w:numPr>
            <w:ind w:hanging="360"/>
          </w:pPr>
        </w:pPrChange>
      </w:pPr>
      <w:ins w:id="7586" w:author="rkbansal" w:date="2020-12-25T14:49:00Z">
        <w:r>
          <w:rPr>
            <w:noProof/>
          </w:rPr>
          <w:drawing>
            <wp:inline distT="0" distB="0" distL="0" distR="0" wp14:anchorId="2F90CD9B" wp14:editId="453D4804">
              <wp:extent cx="9779000" cy="53054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9779000" cy="5305425"/>
                      </a:xfrm>
                      <a:prstGeom prst="rect">
                        <a:avLst/>
                      </a:prstGeom>
                    </pic:spPr>
                  </pic:pic>
                </a:graphicData>
              </a:graphic>
            </wp:inline>
          </w:drawing>
        </w:r>
      </w:ins>
    </w:p>
    <w:p w14:paraId="5C0D2A75" w14:textId="77777777" w:rsidR="00936044" w:rsidRDefault="00936044">
      <w:pPr>
        <w:pStyle w:val="ListParagraph"/>
        <w:ind w:left="924"/>
        <w:rPr>
          <w:ins w:id="7587" w:author="rkbansal" w:date="2020-04-25T00:19:00Z"/>
        </w:rPr>
        <w:pPrChange w:id="7588" w:author="rkbansal" w:date="2020-04-25T00:19:00Z">
          <w:pPr>
            <w:pStyle w:val="ListParagraph"/>
            <w:numPr>
              <w:numId w:val="93"/>
            </w:numPr>
            <w:ind w:left="924" w:hanging="357"/>
          </w:pPr>
        </w:pPrChange>
      </w:pPr>
    </w:p>
    <w:p w14:paraId="0D3F9DB0" w14:textId="5FABC764" w:rsidR="00345C3C" w:rsidRDefault="00345C3C" w:rsidP="00345C3C">
      <w:pPr>
        <w:pStyle w:val="ListParagraph"/>
        <w:numPr>
          <w:ilvl w:val="0"/>
          <w:numId w:val="93"/>
        </w:numPr>
        <w:ind w:left="924" w:hanging="357"/>
        <w:rPr>
          <w:ins w:id="7589" w:author="rkbansal" w:date="2020-04-25T00:19:00Z"/>
        </w:rPr>
      </w:pPr>
      <w:ins w:id="7590" w:author="rkbansal" w:date="2020-04-25T00:19:00Z">
        <w:r>
          <w:t>ExpenseApiController Class: during the saving expense, validating the project.</w:t>
        </w:r>
      </w:ins>
    </w:p>
    <w:p w14:paraId="6547A44E" w14:textId="0C11742D" w:rsidR="00345C3C" w:rsidRDefault="008F39CF">
      <w:pPr>
        <w:pStyle w:val="ListParagraph"/>
        <w:ind w:left="924"/>
        <w:rPr>
          <w:ins w:id="7591" w:author="rkbansal" w:date="2020-04-25T00:19:00Z"/>
        </w:rPr>
        <w:pPrChange w:id="7592" w:author="rkbansal" w:date="2020-04-25T00:19:00Z">
          <w:pPr>
            <w:pStyle w:val="ListParagraph"/>
            <w:numPr>
              <w:numId w:val="93"/>
            </w:numPr>
            <w:ind w:left="924" w:hanging="357"/>
          </w:pPr>
        </w:pPrChange>
      </w:pPr>
      <w:ins w:id="7593" w:author="rkbansal" w:date="2020-12-25T14:55:00Z">
        <w:r>
          <w:rPr>
            <w:noProof/>
          </w:rPr>
          <w:lastRenderedPageBreak/>
          <w:drawing>
            <wp:inline distT="0" distB="0" distL="0" distR="0" wp14:anchorId="14A29FB8" wp14:editId="3A2791AB">
              <wp:extent cx="9779000" cy="49212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779000" cy="4921250"/>
                      </a:xfrm>
                      <a:prstGeom prst="rect">
                        <a:avLst/>
                      </a:prstGeom>
                    </pic:spPr>
                  </pic:pic>
                </a:graphicData>
              </a:graphic>
            </wp:inline>
          </w:drawing>
        </w:r>
      </w:ins>
    </w:p>
    <w:p w14:paraId="1D0664BB" w14:textId="77777777" w:rsidR="00345C3C" w:rsidRDefault="00345C3C">
      <w:pPr>
        <w:pStyle w:val="ListParagraph"/>
        <w:rPr>
          <w:ins w:id="7594" w:author="rkbansal" w:date="2020-04-25T00:19:00Z"/>
        </w:rPr>
        <w:pPrChange w:id="7595" w:author="rkbansal" w:date="2020-04-25T00:19:00Z">
          <w:pPr>
            <w:pStyle w:val="ListParagraph"/>
            <w:numPr>
              <w:numId w:val="74"/>
            </w:numPr>
            <w:ind w:hanging="360"/>
          </w:pPr>
        </w:pPrChange>
      </w:pPr>
    </w:p>
    <w:p w14:paraId="7AAA0FE0" w14:textId="65E4FE8D" w:rsidR="000E17E5" w:rsidRDefault="000E17E5" w:rsidP="002E2790">
      <w:pPr>
        <w:pStyle w:val="ListParagraph"/>
        <w:numPr>
          <w:ilvl w:val="0"/>
          <w:numId w:val="74"/>
        </w:numPr>
        <w:rPr>
          <w:ins w:id="7596" w:author="rkbansal" w:date="2020-04-23T16:05:00Z"/>
        </w:rPr>
      </w:pPr>
      <w:ins w:id="7597" w:author="rkbansal" w:date="2020-04-23T15:56:00Z">
        <w:r>
          <w:t>Create the feign client to i</w:t>
        </w:r>
      </w:ins>
      <w:ins w:id="7598" w:author="rkbansal" w:date="2020-04-23T15:57:00Z">
        <w:r>
          <w:t>nteract with people-mgmt-service and project-mgmt-service</w:t>
        </w:r>
      </w:ins>
      <w:ins w:id="7599" w:author="rkbansal" w:date="2020-04-23T16:04:00Z">
        <w:r w:rsidR="003316E2">
          <w:t>.</w:t>
        </w:r>
      </w:ins>
    </w:p>
    <w:p w14:paraId="09DDE2DF" w14:textId="77777777" w:rsidR="00BF2CFA" w:rsidRDefault="00BF2CFA">
      <w:pPr>
        <w:pStyle w:val="ListParagraph"/>
        <w:rPr>
          <w:ins w:id="7600" w:author="rkbansal" w:date="2020-04-23T15:57:00Z"/>
        </w:rPr>
        <w:pPrChange w:id="7601" w:author="rkbansal" w:date="2020-04-23T16:05:00Z">
          <w:pPr>
            <w:pStyle w:val="ListParagraph"/>
            <w:numPr>
              <w:numId w:val="74"/>
            </w:numPr>
            <w:ind w:hanging="360"/>
          </w:pPr>
        </w:pPrChange>
      </w:pPr>
    </w:p>
    <w:p w14:paraId="4F473852" w14:textId="0800D6F6" w:rsidR="000E17E5" w:rsidRDefault="004433F9">
      <w:pPr>
        <w:pStyle w:val="ListParagraph"/>
        <w:numPr>
          <w:ilvl w:val="0"/>
          <w:numId w:val="92"/>
        </w:numPr>
        <w:ind w:left="924" w:hanging="357"/>
        <w:rPr>
          <w:ins w:id="7602" w:author="rkbansal" w:date="2020-04-23T16:01:00Z"/>
        </w:rPr>
        <w:pPrChange w:id="7603" w:author="rkbansal" w:date="2020-04-23T16:02:00Z">
          <w:pPr>
            <w:ind w:left="720"/>
          </w:pPr>
        </w:pPrChange>
      </w:pPr>
      <w:ins w:id="7604" w:author="rkbansal" w:date="2020-04-23T16:01:00Z">
        <w:r>
          <w:t>PeopleMgmtServiceClient</w:t>
        </w:r>
      </w:ins>
    </w:p>
    <w:p w14:paraId="23434ACD" w14:textId="60A6CFEC" w:rsidR="004433F9" w:rsidRDefault="004433F9">
      <w:pPr>
        <w:ind w:left="720"/>
        <w:rPr>
          <w:ins w:id="7605" w:author="rkbansal" w:date="2020-04-23T15:56:00Z"/>
        </w:rPr>
        <w:pPrChange w:id="7606" w:author="rkbansal" w:date="2020-04-23T16:01:00Z">
          <w:pPr>
            <w:pStyle w:val="ListParagraph"/>
            <w:numPr>
              <w:numId w:val="74"/>
            </w:numPr>
            <w:ind w:hanging="360"/>
          </w:pPr>
        </w:pPrChange>
      </w:pPr>
      <w:ins w:id="7607" w:author="rkbansal" w:date="2020-04-23T16:01:00Z">
        <w:r>
          <w:rPr>
            <w:noProof/>
          </w:rPr>
          <w:drawing>
            <wp:inline distT="0" distB="0" distL="0" distR="0" wp14:anchorId="7A837848" wp14:editId="20AA6369">
              <wp:extent cx="8191500" cy="33623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8191500" cy="3362325"/>
                      </a:xfrm>
                      <a:prstGeom prst="rect">
                        <a:avLst/>
                      </a:prstGeom>
                    </pic:spPr>
                  </pic:pic>
                </a:graphicData>
              </a:graphic>
            </wp:inline>
          </w:drawing>
        </w:r>
      </w:ins>
    </w:p>
    <w:p w14:paraId="0A58FB19" w14:textId="06663C12" w:rsidR="00DD012D" w:rsidRDefault="00DD012D" w:rsidP="00DD012D">
      <w:pPr>
        <w:pStyle w:val="ListParagraph"/>
        <w:numPr>
          <w:ilvl w:val="0"/>
          <w:numId w:val="92"/>
        </w:numPr>
        <w:ind w:left="924" w:hanging="357"/>
        <w:rPr>
          <w:ins w:id="7608" w:author="rkbansal" w:date="2020-04-23T16:03:00Z"/>
        </w:rPr>
      </w:pPr>
      <w:ins w:id="7609" w:author="rkbansal" w:date="2020-04-23T16:02:00Z">
        <w:r>
          <w:t>P</w:t>
        </w:r>
      </w:ins>
      <w:ins w:id="7610" w:author="rkbansal" w:date="2020-04-23T16:03:00Z">
        <w:r w:rsidR="00C810B8">
          <w:t>roject</w:t>
        </w:r>
      </w:ins>
      <w:ins w:id="7611" w:author="rkbansal" w:date="2020-04-23T16:02:00Z">
        <w:r>
          <w:t>MgmtServiceClient</w:t>
        </w:r>
      </w:ins>
    </w:p>
    <w:p w14:paraId="1B1B3A42" w14:textId="568A62E3" w:rsidR="00631E31" w:rsidRDefault="00631E31">
      <w:pPr>
        <w:pStyle w:val="ListParagraph"/>
        <w:ind w:left="924"/>
        <w:rPr>
          <w:ins w:id="7612" w:author="rkbansal" w:date="2020-04-23T16:02:00Z"/>
        </w:rPr>
        <w:pPrChange w:id="7613" w:author="rkbansal" w:date="2020-04-23T16:03:00Z">
          <w:pPr>
            <w:pStyle w:val="ListParagraph"/>
            <w:numPr>
              <w:numId w:val="92"/>
            </w:numPr>
            <w:ind w:left="924" w:hanging="357"/>
          </w:pPr>
        </w:pPrChange>
      </w:pPr>
      <w:ins w:id="7614" w:author="rkbansal" w:date="2020-04-23T16:03:00Z">
        <w:r>
          <w:rPr>
            <w:noProof/>
          </w:rPr>
          <w:drawing>
            <wp:inline distT="0" distB="0" distL="0" distR="0" wp14:anchorId="160080EC" wp14:editId="2C5EAB23">
              <wp:extent cx="8077200" cy="15906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8077200" cy="1590675"/>
                      </a:xfrm>
                      <a:prstGeom prst="rect">
                        <a:avLst/>
                      </a:prstGeom>
                    </pic:spPr>
                  </pic:pic>
                </a:graphicData>
              </a:graphic>
            </wp:inline>
          </w:drawing>
        </w:r>
      </w:ins>
    </w:p>
    <w:p w14:paraId="2017BE91" w14:textId="5ED17206" w:rsidR="008F39CF" w:rsidRDefault="008F39CF" w:rsidP="008F39CF">
      <w:pPr>
        <w:pStyle w:val="ListParagraph"/>
        <w:numPr>
          <w:ilvl w:val="0"/>
          <w:numId w:val="92"/>
        </w:numPr>
        <w:ind w:left="924" w:hanging="357"/>
        <w:rPr>
          <w:ins w:id="7615" w:author="rkbansal" w:date="2020-12-25T14:57:00Z"/>
        </w:rPr>
      </w:pPr>
      <w:ins w:id="7616" w:author="rkbansal" w:date="2020-12-25T14:57:00Z">
        <w:r w:rsidRPr="00A04695">
          <w:rPr>
            <w:b/>
            <w:bCs/>
          </w:rPr>
          <w:t>MessageSenderServiceClient</w:t>
        </w:r>
        <w:r>
          <w:t>: to interact with message-sender-service to send the message to visitor.</w:t>
        </w:r>
      </w:ins>
    </w:p>
    <w:p w14:paraId="24102F91" w14:textId="3616C3AB" w:rsidR="00B033D0" w:rsidRDefault="00B033D0" w:rsidP="00B033D0">
      <w:pPr>
        <w:pStyle w:val="ListParagraph"/>
        <w:ind w:left="924"/>
        <w:rPr>
          <w:ins w:id="7617" w:author="rkbansal" w:date="2020-12-25T14:57:00Z"/>
        </w:rPr>
        <w:pPrChange w:id="7618" w:author="rkbansal" w:date="2020-12-25T14:57:00Z">
          <w:pPr>
            <w:pStyle w:val="ListParagraph"/>
            <w:numPr>
              <w:numId w:val="92"/>
            </w:numPr>
            <w:ind w:left="924" w:hanging="357"/>
          </w:pPr>
        </w:pPrChange>
      </w:pPr>
      <w:ins w:id="7619" w:author="rkbansal" w:date="2020-12-25T14:57:00Z">
        <w:r>
          <w:rPr>
            <w:noProof/>
          </w:rPr>
          <w:drawing>
            <wp:inline distT="0" distB="0" distL="0" distR="0" wp14:anchorId="225D4340" wp14:editId="6EE9B6B4">
              <wp:extent cx="8810625" cy="245745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810625" cy="2457450"/>
                      </a:xfrm>
                      <a:prstGeom prst="rect">
                        <a:avLst/>
                      </a:prstGeom>
                    </pic:spPr>
                  </pic:pic>
                </a:graphicData>
              </a:graphic>
            </wp:inline>
          </w:drawing>
        </w:r>
      </w:ins>
    </w:p>
    <w:p w14:paraId="4317FD30" w14:textId="77777777" w:rsidR="00DD012D" w:rsidRDefault="00DD012D">
      <w:pPr>
        <w:pStyle w:val="ListParagraph"/>
        <w:rPr>
          <w:ins w:id="7620" w:author="rkbansal" w:date="2020-04-23T16:02:00Z"/>
        </w:rPr>
        <w:pPrChange w:id="7621" w:author="rkbansal" w:date="2020-04-23T16:02:00Z">
          <w:pPr>
            <w:pStyle w:val="ListParagraph"/>
            <w:numPr>
              <w:numId w:val="74"/>
            </w:numPr>
            <w:ind w:hanging="360"/>
          </w:pPr>
        </w:pPrChange>
      </w:pPr>
    </w:p>
    <w:p w14:paraId="105936CC" w14:textId="77777777" w:rsidR="00DF29AC" w:rsidRDefault="00DF29AC" w:rsidP="00DF29AC">
      <w:pPr>
        <w:pStyle w:val="ListParagraph"/>
        <w:numPr>
          <w:ilvl w:val="0"/>
          <w:numId w:val="74"/>
        </w:numPr>
        <w:rPr>
          <w:ins w:id="7622" w:author="rkbansal" w:date="2020-04-25T16:59:00Z"/>
        </w:rPr>
      </w:pPr>
      <w:ins w:id="7623" w:author="rkbansal" w:date="2020-04-25T16:59:00Z">
        <w:r>
          <w:t xml:space="preserve">Custom Exception Handling where </w:t>
        </w:r>
      </w:ins>
    </w:p>
    <w:p w14:paraId="4997EB61" w14:textId="387FD9B8" w:rsidR="00DF29AC" w:rsidRDefault="00DF29AC" w:rsidP="00DF29AC">
      <w:pPr>
        <w:pStyle w:val="ListParagraph"/>
        <w:numPr>
          <w:ilvl w:val="1"/>
          <w:numId w:val="74"/>
        </w:numPr>
        <w:rPr>
          <w:ins w:id="7624" w:author="rkbansal" w:date="2020-04-25T16:59:00Z"/>
        </w:rPr>
      </w:pPr>
      <w:ins w:id="7625" w:author="rkbansal" w:date="2020-04-25T16:59:00Z">
        <w:r w:rsidRPr="004B0C5B">
          <w:rPr>
            <w:b/>
            <w:bCs/>
          </w:rPr>
          <w:lastRenderedPageBreak/>
          <w:t xml:space="preserve">EntityNotFoundException : </w:t>
        </w:r>
        <w:r>
          <w:t>While interacting with people-mgmt-service and project-mgmt-service</w:t>
        </w:r>
      </w:ins>
      <w:ins w:id="7626" w:author="rkbansal" w:date="2020-04-25T17:00:00Z">
        <w:r w:rsidR="00EE11FF">
          <w:t xml:space="preserve"> to validate the entity</w:t>
        </w:r>
      </w:ins>
      <w:ins w:id="7627" w:author="rkbansal" w:date="2020-04-25T16:59:00Z">
        <w:r>
          <w:t xml:space="preserve"> using feign client, EntityNotFoundException class (created in common-service) can be thrown if entity not present in database which is handled in RestExceptionHandler(created in common-service), But we are not able to catch this EntityNotFoundException exception from caller microservice as it throws FeignException  so to catch the appropriate exception, need to handle this in FeignExceptionHandler class (created in common-service)  we are creating the appropriate error message in json and send back to client.</w:t>
        </w:r>
      </w:ins>
    </w:p>
    <w:p w14:paraId="642DB5B6" w14:textId="77777777" w:rsidR="00DF29AC" w:rsidRDefault="00DF29AC" w:rsidP="00DF29AC">
      <w:pPr>
        <w:pStyle w:val="ListParagraph"/>
        <w:numPr>
          <w:ilvl w:val="1"/>
          <w:numId w:val="74"/>
        </w:numPr>
        <w:rPr>
          <w:ins w:id="7628" w:author="rkbansal" w:date="2020-04-25T16:59:00Z"/>
        </w:rPr>
      </w:pPr>
      <w:ins w:id="7629" w:author="rkbansal" w:date="2020-04-25T16:59:00Z">
        <w:r>
          <w:rPr>
            <w:b/>
            <w:bCs/>
          </w:rPr>
          <w:t>StatusNotFoundException:</w:t>
        </w:r>
        <w:r>
          <w:t xml:space="preserve"> This exception can be thrown when entity is present but its status is not active and it is handled in</w:t>
        </w:r>
      </w:ins>
    </w:p>
    <w:p w14:paraId="48A10047" w14:textId="77777777" w:rsidR="00DF29AC" w:rsidRDefault="00DF29AC" w:rsidP="00DF29AC">
      <w:pPr>
        <w:pStyle w:val="ListParagraph"/>
        <w:ind w:left="1440"/>
        <w:rPr>
          <w:ins w:id="7630" w:author="rkbansal" w:date="2020-04-25T16:59:00Z"/>
        </w:rPr>
      </w:pPr>
      <w:ins w:id="7631" w:author="rkbansal" w:date="2020-04-25T16:59:00Z">
        <w:r>
          <w:t xml:space="preserve">RestExceptionHandler(created in common-service). </w:t>
        </w:r>
      </w:ins>
    </w:p>
    <w:p w14:paraId="3EAD105B" w14:textId="77777777" w:rsidR="00DF29AC" w:rsidRDefault="00DF29AC">
      <w:pPr>
        <w:pStyle w:val="ListParagraph"/>
        <w:rPr>
          <w:ins w:id="7632" w:author="rkbansal" w:date="2020-04-25T16:59:00Z"/>
        </w:rPr>
        <w:pPrChange w:id="7633" w:author="rkbansal" w:date="2020-04-25T16:59:00Z">
          <w:pPr>
            <w:pStyle w:val="ListParagraph"/>
            <w:numPr>
              <w:numId w:val="74"/>
            </w:numPr>
            <w:ind w:hanging="360"/>
          </w:pPr>
        </w:pPrChange>
      </w:pPr>
    </w:p>
    <w:p w14:paraId="74D2FE4F" w14:textId="10EF12B3" w:rsidR="0051656E" w:rsidRDefault="0051656E" w:rsidP="002E2790">
      <w:pPr>
        <w:pStyle w:val="ListParagraph"/>
        <w:numPr>
          <w:ilvl w:val="0"/>
          <w:numId w:val="74"/>
        </w:numPr>
        <w:rPr>
          <w:ins w:id="7634" w:author="rkbansal" w:date="2020-04-24T21:47:00Z"/>
        </w:rPr>
      </w:pPr>
      <w:ins w:id="7635" w:author="rkbansal" w:date="2020-04-23T15:52:00Z">
        <w:r>
          <w:t xml:space="preserve">Create the </w:t>
        </w:r>
      </w:ins>
      <w:ins w:id="7636" w:author="rkbansal" w:date="2020-04-23T15:54:00Z">
        <w:r w:rsidRPr="0048480A">
          <w:rPr>
            <w:b/>
            <w:bCs/>
            <w:rPrChange w:id="7637" w:author="rkbansal" w:date="2020-04-23T15:56:00Z">
              <w:rPr/>
            </w:rPrChange>
          </w:rPr>
          <w:t>RequestValidator</w:t>
        </w:r>
        <w:r>
          <w:t xml:space="preserve"> to validate the donation and expense request where we will validate the donor</w:t>
        </w:r>
      </w:ins>
      <w:ins w:id="7638" w:author="rkbansal" w:date="2020-04-23T15:55:00Z">
        <w:r>
          <w:t xml:space="preserve"> and project</w:t>
        </w:r>
      </w:ins>
      <w:ins w:id="7639" w:author="rkbansal" w:date="2020-04-23T15:54:00Z">
        <w:r>
          <w:t xml:space="preserve"> </w:t>
        </w:r>
      </w:ins>
      <w:ins w:id="7640" w:author="rkbansal" w:date="2020-04-23T15:55:00Z">
        <w:r>
          <w:t>by invoking the people-mgmt-service and project-mgmt</w:t>
        </w:r>
      </w:ins>
      <w:ins w:id="7641" w:author="rkbansal" w:date="2020-04-23T15:56:00Z">
        <w:r>
          <w:t>-service using feign client.</w:t>
        </w:r>
      </w:ins>
      <w:ins w:id="7642" w:author="rkbansal" w:date="2020-04-23T15:55:00Z">
        <w:r>
          <w:t xml:space="preserve"> </w:t>
        </w:r>
      </w:ins>
      <w:ins w:id="7643" w:author="rkbansal" w:date="2020-04-23T15:54:00Z">
        <w:r>
          <w:t xml:space="preserve"> </w:t>
        </w:r>
      </w:ins>
    </w:p>
    <w:p w14:paraId="01DA43B2" w14:textId="7A4F77FB" w:rsidR="007B013D" w:rsidRDefault="00B541CF">
      <w:pPr>
        <w:pStyle w:val="ListParagraph"/>
        <w:rPr>
          <w:ins w:id="7644" w:author="rkbansal" w:date="2020-04-23T15:56:00Z"/>
        </w:rPr>
        <w:pPrChange w:id="7645" w:author="rkbansal" w:date="2020-04-24T21:47:00Z">
          <w:pPr>
            <w:pStyle w:val="ListParagraph"/>
            <w:numPr>
              <w:numId w:val="74"/>
            </w:numPr>
            <w:ind w:hanging="360"/>
          </w:pPr>
        </w:pPrChange>
      </w:pPr>
      <w:ins w:id="7646" w:author="rkbansal" w:date="2020-04-25T16:56:00Z">
        <w:r>
          <w:rPr>
            <w:noProof/>
          </w:rPr>
          <w:drawing>
            <wp:inline distT="0" distB="0" distL="0" distR="0" wp14:anchorId="55BAC92D" wp14:editId="79C499E3">
              <wp:extent cx="7724775" cy="344805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7724775" cy="3448050"/>
                      </a:xfrm>
                      <a:prstGeom prst="rect">
                        <a:avLst/>
                      </a:prstGeom>
                    </pic:spPr>
                  </pic:pic>
                </a:graphicData>
              </a:graphic>
            </wp:inline>
          </w:drawing>
        </w:r>
      </w:ins>
    </w:p>
    <w:p w14:paraId="1B5BAAAD" w14:textId="58E9C49B" w:rsidR="00971453" w:rsidRDefault="00416449">
      <w:pPr>
        <w:pStyle w:val="ListParagraph"/>
        <w:rPr>
          <w:ins w:id="7647" w:author="rkbansal" w:date="2020-04-24T23:30:00Z"/>
        </w:rPr>
      </w:pPr>
      <w:ins w:id="7648" w:author="rkbansal" w:date="2020-04-24T23:31:00Z">
        <w:r>
          <w:t>Donation</w:t>
        </w:r>
      </w:ins>
      <w:ins w:id="7649" w:author="rkbansal" w:date="2020-04-24T23:30:00Z">
        <w:r>
          <w:t xml:space="preserve">RequestValidator </w:t>
        </w:r>
      </w:ins>
      <w:ins w:id="7650" w:author="rkbansal" w:date="2020-04-24T23:31:00Z">
        <w:r>
          <w:t>i</w:t>
        </w:r>
      </w:ins>
      <w:ins w:id="7651" w:author="rkbansal" w:date="2020-04-24T23:30:00Z">
        <w:r>
          <w:t>mplement</w:t>
        </w:r>
      </w:ins>
      <w:ins w:id="7652" w:author="rkbansal" w:date="2020-04-24T23:31:00Z">
        <w:r>
          <w:t xml:space="preserve">s RequestValidator where we are validating the </w:t>
        </w:r>
      </w:ins>
      <w:ins w:id="7653" w:author="rkbansal" w:date="2020-04-24T23:32:00Z">
        <w:r>
          <w:t>donation request</w:t>
        </w:r>
      </w:ins>
      <w:ins w:id="7654" w:author="rkbansal" w:date="2020-04-24T23:30:00Z">
        <w:r>
          <w:t>:</w:t>
        </w:r>
      </w:ins>
    </w:p>
    <w:p w14:paraId="126CA1B6" w14:textId="29E9C985" w:rsidR="00416449" w:rsidRDefault="00FE1775">
      <w:pPr>
        <w:pStyle w:val="ListParagraph"/>
        <w:rPr>
          <w:ins w:id="7655" w:author="rkbansal" w:date="2020-04-23T15:52:00Z"/>
        </w:rPr>
        <w:pPrChange w:id="7656" w:author="rkbansal" w:date="2020-04-23T15:56:00Z">
          <w:pPr>
            <w:pStyle w:val="ListParagraph"/>
            <w:numPr>
              <w:numId w:val="74"/>
            </w:numPr>
            <w:ind w:hanging="360"/>
          </w:pPr>
        </w:pPrChange>
      </w:pPr>
      <w:ins w:id="7657" w:author="rkbansal" w:date="2020-04-25T16:59:00Z">
        <w:r>
          <w:rPr>
            <w:noProof/>
          </w:rPr>
          <w:drawing>
            <wp:inline distT="0" distB="0" distL="0" distR="0" wp14:anchorId="08E4AAFE" wp14:editId="4780842D">
              <wp:extent cx="7267575" cy="75057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7267575" cy="7505700"/>
                      </a:xfrm>
                      <a:prstGeom prst="rect">
                        <a:avLst/>
                      </a:prstGeom>
                    </pic:spPr>
                  </pic:pic>
                </a:graphicData>
              </a:graphic>
            </wp:inline>
          </w:drawing>
        </w:r>
      </w:ins>
    </w:p>
    <w:p w14:paraId="465822E2" w14:textId="7267E0DA" w:rsidR="00BF719C" w:rsidRDefault="00BF719C" w:rsidP="00BF719C">
      <w:pPr>
        <w:pStyle w:val="ListParagraph"/>
        <w:rPr>
          <w:ins w:id="7658" w:author="rkbansal" w:date="2020-04-24T23:32:00Z"/>
        </w:rPr>
      </w:pPr>
      <w:ins w:id="7659" w:author="rkbansal" w:date="2020-04-24T23:32:00Z">
        <w:r>
          <w:t>ExpenseRequestValidator implements RequestValidator where we are validating the donation request:</w:t>
        </w:r>
      </w:ins>
    </w:p>
    <w:p w14:paraId="1629F080" w14:textId="77777777" w:rsidR="00374EBA" w:rsidRDefault="00374EBA" w:rsidP="00BF719C">
      <w:pPr>
        <w:pStyle w:val="ListParagraph"/>
        <w:rPr>
          <w:ins w:id="7660" w:author="rkbansal" w:date="2020-04-24T23:32:00Z"/>
        </w:rPr>
      </w:pPr>
    </w:p>
    <w:p w14:paraId="5ACEB08E" w14:textId="6AEC1760" w:rsidR="00BF719C" w:rsidRDefault="00374EBA">
      <w:pPr>
        <w:pStyle w:val="ListParagraph"/>
        <w:rPr>
          <w:ins w:id="7661" w:author="rkbansal" w:date="2020-04-24T23:32:00Z"/>
        </w:rPr>
        <w:pPrChange w:id="7662" w:author="rkbansal" w:date="2020-04-24T23:32:00Z">
          <w:pPr>
            <w:pStyle w:val="ListParagraph"/>
            <w:numPr>
              <w:numId w:val="74"/>
            </w:numPr>
            <w:ind w:hanging="360"/>
          </w:pPr>
        </w:pPrChange>
      </w:pPr>
      <w:ins w:id="7663" w:author="rkbansal" w:date="2020-04-24T23:33:00Z">
        <w:r>
          <w:rPr>
            <w:noProof/>
          </w:rPr>
          <w:lastRenderedPageBreak/>
          <w:drawing>
            <wp:inline distT="0" distB="0" distL="0" distR="0" wp14:anchorId="7E49BE26" wp14:editId="6E10B6CE">
              <wp:extent cx="5114925" cy="291465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114925" cy="2914650"/>
                      </a:xfrm>
                      <a:prstGeom prst="rect">
                        <a:avLst/>
                      </a:prstGeom>
                    </pic:spPr>
                  </pic:pic>
                </a:graphicData>
              </a:graphic>
            </wp:inline>
          </w:drawing>
        </w:r>
      </w:ins>
    </w:p>
    <w:p w14:paraId="6A489492" w14:textId="77777777" w:rsidR="00C720DC" w:rsidRDefault="00C720DC" w:rsidP="002E2790">
      <w:pPr>
        <w:pStyle w:val="ListParagraph"/>
        <w:numPr>
          <w:ilvl w:val="0"/>
          <w:numId w:val="74"/>
        </w:numPr>
        <w:rPr>
          <w:ins w:id="7664" w:author="rkbansal" w:date="2020-04-24T23:35:00Z"/>
        </w:rPr>
      </w:pPr>
      <w:ins w:id="7665" w:author="rkbansal" w:date="2020-04-24T23:34:00Z">
        <w:r>
          <w:t>Create DonorCreator clas</w:t>
        </w:r>
      </w:ins>
      <w:ins w:id="7666" w:author="rkbansal" w:date="2020-04-24T23:35:00Z">
        <w:r>
          <w:t>s to create the donor by invoking the people-mgmt-service using feign client.</w:t>
        </w:r>
      </w:ins>
    </w:p>
    <w:p w14:paraId="6F9817DC" w14:textId="605B528A" w:rsidR="00C720DC" w:rsidRDefault="006720E3">
      <w:pPr>
        <w:pStyle w:val="ListParagraph"/>
        <w:rPr>
          <w:ins w:id="7667" w:author="rkbansal" w:date="2020-04-24T23:34:00Z"/>
        </w:rPr>
        <w:pPrChange w:id="7668" w:author="rkbansal" w:date="2020-04-24T23:35:00Z">
          <w:pPr>
            <w:pStyle w:val="ListParagraph"/>
            <w:numPr>
              <w:numId w:val="74"/>
            </w:numPr>
            <w:ind w:hanging="360"/>
          </w:pPr>
        </w:pPrChange>
      </w:pPr>
      <w:ins w:id="7669" w:author="rkbansal" w:date="2020-04-24T23:36:00Z">
        <w:r>
          <w:rPr>
            <w:noProof/>
          </w:rPr>
          <w:drawing>
            <wp:inline distT="0" distB="0" distL="0" distR="0" wp14:anchorId="2A7A5D23" wp14:editId="3353DBDC">
              <wp:extent cx="6457950" cy="29241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457950" cy="2924175"/>
                      </a:xfrm>
                      <a:prstGeom prst="rect">
                        <a:avLst/>
                      </a:prstGeom>
                    </pic:spPr>
                  </pic:pic>
                </a:graphicData>
              </a:graphic>
            </wp:inline>
          </w:drawing>
        </w:r>
      </w:ins>
      <w:ins w:id="7670" w:author="rkbansal" w:date="2020-04-24T23:34:00Z">
        <w:r w:rsidR="00C720DC">
          <w:t xml:space="preserve"> </w:t>
        </w:r>
      </w:ins>
    </w:p>
    <w:p w14:paraId="17CA33FA" w14:textId="4576EA50" w:rsidR="002E2790" w:rsidRDefault="004741B8" w:rsidP="002E2790">
      <w:pPr>
        <w:pStyle w:val="ListParagraph"/>
        <w:numPr>
          <w:ilvl w:val="0"/>
          <w:numId w:val="74"/>
        </w:numPr>
        <w:rPr>
          <w:ins w:id="7671" w:author="rkbansal" w:date="2020-04-25T00:24:00Z"/>
        </w:rPr>
      </w:pPr>
      <w:ins w:id="7672" w:author="rkbansal" w:date="2020-04-25T00:23:00Z">
        <w:r>
          <w:t>Donation</w:t>
        </w:r>
      </w:ins>
      <w:ins w:id="7673" w:author="rkbansal" w:date="2020-04-23T00:30:00Z">
        <w:r w:rsidR="002E2790">
          <w:t>Service</w:t>
        </w:r>
      </w:ins>
      <w:ins w:id="7674" w:author="rkbansal" w:date="2020-04-25T00:24:00Z">
        <w:r w:rsidR="00C163DA">
          <w:t xml:space="preserve"> and DonationServiceImpl Class</w:t>
        </w:r>
      </w:ins>
      <w:ins w:id="7675" w:author="rkbansal" w:date="2020-04-23T00:30:00Z">
        <w:r w:rsidR="002E2790">
          <w:t xml:space="preserve"> should be exposed as following:</w:t>
        </w:r>
      </w:ins>
    </w:p>
    <w:p w14:paraId="7E07CE42" w14:textId="7E32BA3F" w:rsidR="004F54AA" w:rsidRDefault="001D6E37">
      <w:pPr>
        <w:pStyle w:val="ListParagraph"/>
        <w:numPr>
          <w:ilvl w:val="0"/>
          <w:numId w:val="92"/>
        </w:numPr>
        <w:ind w:left="924" w:hanging="357"/>
        <w:rPr>
          <w:ins w:id="7676" w:author="rkbansal" w:date="2020-04-23T00:30:00Z"/>
        </w:rPr>
        <w:pPrChange w:id="7677" w:author="rkbansal" w:date="2020-04-25T00:24:00Z">
          <w:pPr>
            <w:pStyle w:val="ListParagraph"/>
            <w:numPr>
              <w:numId w:val="74"/>
            </w:numPr>
            <w:ind w:hanging="360"/>
          </w:pPr>
        </w:pPrChange>
      </w:pPr>
      <w:ins w:id="7678" w:author="rkbansal" w:date="2020-04-25T01:33:00Z">
        <w:r>
          <w:t xml:space="preserve"> </w:t>
        </w:r>
      </w:ins>
      <w:ins w:id="7679" w:author="rkbansal" w:date="2020-04-25T17:01:00Z">
        <w:r w:rsidR="00B941C9">
          <w:t>DonationService interface</w:t>
        </w:r>
      </w:ins>
    </w:p>
    <w:p w14:paraId="4338B5F1" w14:textId="11CC12F2" w:rsidR="002E2790" w:rsidRDefault="009E11CB" w:rsidP="002E2790">
      <w:pPr>
        <w:pStyle w:val="ListParagraph"/>
        <w:rPr>
          <w:ins w:id="7680" w:author="rkbansal" w:date="2020-04-23T00:30:00Z"/>
        </w:rPr>
      </w:pPr>
      <w:ins w:id="7681" w:author="rkbansal" w:date="2020-04-25T15:16:00Z">
        <w:r>
          <w:rPr>
            <w:noProof/>
          </w:rPr>
          <w:drawing>
            <wp:inline distT="0" distB="0" distL="0" distR="0" wp14:anchorId="5CFF85A9" wp14:editId="51B783A1">
              <wp:extent cx="7258050" cy="24574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7258050" cy="2457450"/>
                      </a:xfrm>
                      <a:prstGeom prst="rect">
                        <a:avLst/>
                      </a:prstGeom>
                    </pic:spPr>
                  </pic:pic>
                </a:graphicData>
              </a:graphic>
            </wp:inline>
          </w:drawing>
        </w:r>
      </w:ins>
    </w:p>
    <w:p w14:paraId="045AAECC" w14:textId="0FE88C7A" w:rsidR="00A82A7A" w:rsidRDefault="00B941C9" w:rsidP="005C19BB">
      <w:pPr>
        <w:pStyle w:val="ListParagraph"/>
        <w:numPr>
          <w:ilvl w:val="0"/>
          <w:numId w:val="92"/>
        </w:numPr>
        <w:ind w:left="924" w:hanging="357"/>
        <w:rPr>
          <w:ins w:id="7682" w:author="rkbansal" w:date="2020-04-25T17:05:00Z"/>
        </w:rPr>
      </w:pPr>
      <w:ins w:id="7683" w:author="rkbansal" w:date="2020-04-25T17:01:00Z">
        <w:r>
          <w:t>DonationServiceImpl interface</w:t>
        </w:r>
      </w:ins>
    </w:p>
    <w:p w14:paraId="6761D865" w14:textId="53345435" w:rsidR="005C19BB" w:rsidRDefault="005C19BB">
      <w:pPr>
        <w:pStyle w:val="ListParagraph"/>
        <w:ind w:left="924"/>
        <w:rPr>
          <w:ins w:id="7684" w:author="rkbansal" w:date="2020-04-25T17:05:00Z"/>
        </w:rPr>
        <w:pPrChange w:id="7685" w:author="rkbansal" w:date="2020-04-25T17:05:00Z">
          <w:pPr>
            <w:pStyle w:val="ListParagraph"/>
            <w:numPr>
              <w:numId w:val="92"/>
            </w:numPr>
            <w:ind w:left="1440" w:hanging="360"/>
          </w:pPr>
        </w:pPrChange>
      </w:pPr>
      <w:ins w:id="7686" w:author="rkbansal" w:date="2020-04-25T17:05:00Z">
        <w:r>
          <w:rPr>
            <w:noProof/>
          </w:rPr>
          <w:lastRenderedPageBreak/>
          <w:drawing>
            <wp:inline distT="0" distB="0" distL="0" distR="0" wp14:anchorId="198F4B33" wp14:editId="7D7ACA1A">
              <wp:extent cx="9779000" cy="54883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779000" cy="5488305"/>
                      </a:xfrm>
                      <a:prstGeom prst="rect">
                        <a:avLst/>
                      </a:prstGeom>
                    </pic:spPr>
                  </pic:pic>
                </a:graphicData>
              </a:graphic>
            </wp:inline>
          </w:drawing>
        </w:r>
      </w:ins>
    </w:p>
    <w:p w14:paraId="05AFBE6E" w14:textId="1804EC43" w:rsidR="005C19BB" w:rsidRDefault="005C19BB">
      <w:pPr>
        <w:pStyle w:val="ListParagraph"/>
        <w:ind w:left="1440"/>
        <w:rPr>
          <w:ins w:id="7687" w:author="rkbansal" w:date="2020-04-25T17:02:00Z"/>
        </w:rPr>
        <w:pPrChange w:id="7688" w:author="rkbansal" w:date="2020-04-25T17:05:00Z">
          <w:pPr>
            <w:pStyle w:val="ListParagraph"/>
            <w:numPr>
              <w:numId w:val="92"/>
            </w:numPr>
            <w:ind w:left="1440" w:hanging="360"/>
          </w:pPr>
        </w:pPrChange>
      </w:pPr>
    </w:p>
    <w:p w14:paraId="5BD928A3" w14:textId="77777777" w:rsidR="008E38E6" w:rsidRDefault="008E38E6">
      <w:pPr>
        <w:rPr>
          <w:ins w:id="7689" w:author="rkbansal" w:date="2020-04-25T15:16:00Z"/>
        </w:rPr>
        <w:pPrChange w:id="7690" w:author="rkbansal" w:date="2020-04-25T17:02:00Z">
          <w:pPr>
            <w:pStyle w:val="ListParagraph"/>
            <w:numPr>
              <w:numId w:val="74"/>
            </w:numPr>
            <w:ind w:hanging="360"/>
          </w:pPr>
        </w:pPrChange>
      </w:pPr>
    </w:p>
    <w:p w14:paraId="77E61D07" w14:textId="575789A3" w:rsidR="00FA27C3" w:rsidRDefault="00C838A0" w:rsidP="005C19BB">
      <w:pPr>
        <w:pStyle w:val="ListParagraph"/>
        <w:numPr>
          <w:ilvl w:val="0"/>
          <w:numId w:val="92"/>
        </w:numPr>
        <w:ind w:left="924" w:hanging="357"/>
        <w:rPr>
          <w:ins w:id="7691" w:author="rkbansal" w:date="2020-04-25T17:06:00Z"/>
        </w:rPr>
      </w:pPr>
      <w:ins w:id="7692" w:author="rkbansal" w:date="2020-04-25T17:02:00Z">
        <w:r>
          <w:t>Expense</w:t>
        </w:r>
      </w:ins>
      <w:ins w:id="7693" w:author="rkbansal" w:date="2020-04-25T17:01:00Z">
        <w:r w:rsidR="00FA27C3">
          <w:t xml:space="preserve">Service and </w:t>
        </w:r>
      </w:ins>
      <w:ins w:id="7694" w:author="rkbansal" w:date="2020-04-25T17:02:00Z">
        <w:r>
          <w:t>Expense</w:t>
        </w:r>
      </w:ins>
      <w:ins w:id="7695" w:author="rkbansal" w:date="2020-04-25T17:01:00Z">
        <w:r w:rsidR="00FA27C3">
          <w:t>ServiceImpl Class should be exposed as following:</w:t>
        </w:r>
      </w:ins>
    </w:p>
    <w:p w14:paraId="54480862" w14:textId="07EADBE2" w:rsidR="00F3115D" w:rsidRDefault="00F3115D" w:rsidP="005C19BB">
      <w:pPr>
        <w:pStyle w:val="ListParagraph"/>
        <w:numPr>
          <w:ilvl w:val="0"/>
          <w:numId w:val="92"/>
        </w:numPr>
        <w:ind w:left="924" w:hanging="357"/>
        <w:rPr>
          <w:ins w:id="7696" w:author="rkbansal" w:date="2020-04-25T17:06:00Z"/>
        </w:rPr>
      </w:pPr>
      <w:ins w:id="7697" w:author="rkbansal" w:date="2020-04-25T17:06:00Z">
        <w:r>
          <w:t>ExpenseService</w:t>
        </w:r>
      </w:ins>
    </w:p>
    <w:p w14:paraId="58022419" w14:textId="5201295E" w:rsidR="00074E92" w:rsidRDefault="00074E92">
      <w:pPr>
        <w:pStyle w:val="ListParagraph"/>
        <w:ind w:left="924"/>
        <w:rPr>
          <w:ins w:id="7698" w:author="rkbansal" w:date="2020-04-25T17:06:00Z"/>
        </w:rPr>
        <w:pPrChange w:id="7699" w:author="rkbansal" w:date="2020-04-25T17:06:00Z">
          <w:pPr>
            <w:pStyle w:val="ListParagraph"/>
            <w:numPr>
              <w:numId w:val="92"/>
            </w:numPr>
            <w:ind w:left="924" w:hanging="357"/>
          </w:pPr>
        </w:pPrChange>
      </w:pPr>
      <w:ins w:id="7700" w:author="rkbansal" w:date="2020-04-25T17:07:00Z">
        <w:r>
          <w:rPr>
            <w:noProof/>
          </w:rPr>
          <w:drawing>
            <wp:inline distT="0" distB="0" distL="0" distR="0" wp14:anchorId="119CEA32" wp14:editId="4BD13AFB">
              <wp:extent cx="6810375" cy="235267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10375" cy="2352675"/>
                      </a:xfrm>
                      <a:prstGeom prst="rect">
                        <a:avLst/>
                      </a:prstGeom>
                    </pic:spPr>
                  </pic:pic>
                </a:graphicData>
              </a:graphic>
            </wp:inline>
          </w:drawing>
        </w:r>
      </w:ins>
    </w:p>
    <w:p w14:paraId="02C8E872" w14:textId="2F5BE266" w:rsidR="00EE1AD4" w:rsidRDefault="00EE1AD4" w:rsidP="005C19BB">
      <w:pPr>
        <w:pStyle w:val="ListParagraph"/>
        <w:numPr>
          <w:ilvl w:val="0"/>
          <w:numId w:val="92"/>
        </w:numPr>
        <w:ind w:left="924" w:hanging="357"/>
        <w:rPr>
          <w:ins w:id="7701" w:author="rkbansal" w:date="2020-04-25T17:08:00Z"/>
        </w:rPr>
      </w:pPr>
      <w:ins w:id="7702" w:author="rkbansal" w:date="2020-04-25T17:06:00Z">
        <w:r>
          <w:t>ExpenseServiceImpl</w:t>
        </w:r>
      </w:ins>
    </w:p>
    <w:p w14:paraId="70FE82C4" w14:textId="3F3DA791" w:rsidR="002E2790" w:rsidRDefault="00F82492">
      <w:pPr>
        <w:pStyle w:val="ListParagraph"/>
        <w:ind w:left="924"/>
        <w:rPr>
          <w:ins w:id="7703" w:author="rkbansal" w:date="2020-04-23T00:30:00Z"/>
        </w:rPr>
        <w:pPrChange w:id="7704" w:author="rkbansal" w:date="2020-04-25T17:08:00Z">
          <w:pPr>
            <w:pStyle w:val="ListParagraph"/>
          </w:pPr>
        </w:pPrChange>
      </w:pPr>
      <w:ins w:id="7705" w:author="rkbansal" w:date="2020-04-25T17:08:00Z">
        <w:r>
          <w:rPr>
            <w:noProof/>
          </w:rPr>
          <w:lastRenderedPageBreak/>
          <w:drawing>
            <wp:inline distT="0" distB="0" distL="0" distR="0" wp14:anchorId="3B523780" wp14:editId="734E40FB">
              <wp:extent cx="9779000" cy="5903595"/>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9779000" cy="5903595"/>
                      </a:xfrm>
                      <a:prstGeom prst="rect">
                        <a:avLst/>
                      </a:prstGeom>
                    </pic:spPr>
                  </pic:pic>
                </a:graphicData>
              </a:graphic>
            </wp:inline>
          </w:drawing>
        </w:r>
      </w:ins>
    </w:p>
    <w:p w14:paraId="6EEB7EBA" w14:textId="77777777" w:rsidR="002E2790" w:rsidRDefault="002E2790" w:rsidP="002E2790">
      <w:pPr>
        <w:pStyle w:val="ListParagraph"/>
        <w:rPr>
          <w:ins w:id="7706" w:author="rkbansal" w:date="2020-04-23T00:30:00Z"/>
        </w:rPr>
      </w:pPr>
    </w:p>
    <w:p w14:paraId="5B69AA91" w14:textId="77777777" w:rsidR="002E2790" w:rsidRPr="00733CDB" w:rsidRDefault="002E2790" w:rsidP="002E2790">
      <w:pPr>
        <w:pStyle w:val="ListParagraph"/>
        <w:numPr>
          <w:ilvl w:val="0"/>
          <w:numId w:val="74"/>
        </w:numPr>
        <w:rPr>
          <w:ins w:id="7707" w:author="rkbansal" w:date="2020-04-23T00:30:00Z"/>
        </w:rPr>
      </w:pPr>
      <w:ins w:id="7708" w:author="rkbansal" w:date="2020-04-23T00:30:00Z">
        <w:r>
          <w:t xml:space="preserve">Made changes in the </w:t>
        </w:r>
        <w:r>
          <w:rPr>
            <w:rFonts w:ascii="Consolas" w:hAnsi="Consolas" w:cs="Consolas"/>
            <w:color w:val="000000"/>
            <w:sz w:val="20"/>
            <w:szCs w:val="20"/>
            <w:shd w:val="clear" w:color="auto" w:fill="E8F2FE"/>
          </w:rPr>
          <w:t>SwaggerDocumentationConfig</w:t>
        </w:r>
      </w:ins>
    </w:p>
    <w:p w14:paraId="7BCCEDF9" w14:textId="18A94A5A" w:rsidR="002E2790" w:rsidRPr="007D5DE0" w:rsidRDefault="0026004B">
      <w:pPr>
        <w:ind w:left="720"/>
        <w:rPr>
          <w:ins w:id="7709" w:author="rkbansal" w:date="2020-04-23T00:30:00Z"/>
        </w:rPr>
        <w:pPrChange w:id="7710" w:author="rkbansal" w:date="2020-04-25T21:29:00Z">
          <w:pPr/>
        </w:pPrChange>
      </w:pPr>
      <w:ins w:id="7711" w:author="rkbansal" w:date="2020-04-25T21:29:00Z">
        <w:r>
          <w:rPr>
            <w:noProof/>
          </w:rPr>
          <w:drawing>
            <wp:inline distT="0" distB="0" distL="0" distR="0" wp14:anchorId="31960AC1" wp14:editId="64276075">
              <wp:extent cx="8791575" cy="4752975"/>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8791575" cy="4752975"/>
                      </a:xfrm>
                      <a:prstGeom prst="rect">
                        <a:avLst/>
                      </a:prstGeom>
                    </pic:spPr>
                  </pic:pic>
                </a:graphicData>
              </a:graphic>
            </wp:inline>
          </w:drawing>
        </w:r>
      </w:ins>
    </w:p>
    <w:p w14:paraId="7FD26BFB" w14:textId="77777777" w:rsidR="002E2790" w:rsidRDefault="002E2790" w:rsidP="002E2790">
      <w:pPr>
        <w:pStyle w:val="ListParagraph"/>
        <w:numPr>
          <w:ilvl w:val="0"/>
          <w:numId w:val="74"/>
        </w:numPr>
        <w:rPr>
          <w:ins w:id="7712" w:author="rkbansal" w:date="2020-04-23T00:30:00Z"/>
          <w:bCs/>
        </w:rPr>
      </w:pPr>
      <w:ins w:id="7713" w:author="rkbansal" w:date="2020-04-23T00:30:00Z">
        <w:r>
          <w:rPr>
            <w:bCs/>
          </w:rPr>
          <w:t>Made changes in the Swagger’s HomeController</w:t>
        </w:r>
      </w:ins>
    </w:p>
    <w:p w14:paraId="46856635" w14:textId="56082884" w:rsidR="002E2790" w:rsidRPr="005D2287" w:rsidRDefault="001260CE" w:rsidP="002E2790">
      <w:pPr>
        <w:pStyle w:val="ListParagraph"/>
        <w:rPr>
          <w:ins w:id="7714" w:author="rkbansal" w:date="2020-04-23T00:30:00Z"/>
          <w:bCs/>
        </w:rPr>
      </w:pPr>
      <w:ins w:id="7715" w:author="rkbansal" w:date="2020-04-25T21:31:00Z">
        <w:r>
          <w:rPr>
            <w:noProof/>
          </w:rPr>
          <w:drawing>
            <wp:inline distT="0" distB="0" distL="0" distR="0" wp14:anchorId="12072886" wp14:editId="37AA449E">
              <wp:extent cx="3609975" cy="220980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609975" cy="2209800"/>
                      </a:xfrm>
                      <a:prstGeom prst="rect">
                        <a:avLst/>
                      </a:prstGeom>
                    </pic:spPr>
                  </pic:pic>
                </a:graphicData>
              </a:graphic>
            </wp:inline>
          </w:drawing>
        </w:r>
      </w:ins>
    </w:p>
    <w:p w14:paraId="06AED9FF" w14:textId="77777777" w:rsidR="002E2790" w:rsidRPr="007D5DE0" w:rsidRDefault="002E2790" w:rsidP="002E2790">
      <w:pPr>
        <w:ind w:firstLine="720"/>
        <w:rPr>
          <w:ins w:id="7716" w:author="rkbansal" w:date="2020-04-23T00:30:00Z"/>
          <w:b/>
          <w:sz w:val="18"/>
        </w:rPr>
      </w:pPr>
    </w:p>
    <w:p w14:paraId="7CEDBDD6" w14:textId="66FA9015" w:rsidR="002E2790" w:rsidRDefault="002E2790" w:rsidP="002E2790">
      <w:pPr>
        <w:pStyle w:val="ListParagraph"/>
        <w:numPr>
          <w:ilvl w:val="0"/>
          <w:numId w:val="74"/>
        </w:numPr>
        <w:rPr>
          <w:ins w:id="7717" w:author="rkbansal" w:date="2020-04-23T00:30:00Z"/>
        </w:rPr>
      </w:pPr>
      <w:ins w:id="7718" w:author="rkbansal" w:date="2020-04-23T00:30:00Z">
        <w:r>
          <w:lastRenderedPageBreak/>
          <w:t>After running the application, should be visible following functions for the following url:</w:t>
        </w:r>
        <w:r w:rsidRPr="00B51A16">
          <w:t xml:space="preserve"> </w:t>
        </w:r>
      </w:ins>
      <w:ins w:id="7719" w:author="rkbansal" w:date="2020-04-25T21:24:00Z">
        <w:r w:rsidR="007C3945">
          <w:fldChar w:fldCharType="begin"/>
        </w:r>
        <w:r w:rsidR="007C3945">
          <w:instrText xml:space="preserve"> HYPERLINK "</w:instrText>
        </w:r>
      </w:ins>
      <w:ins w:id="7720" w:author="rkbansal" w:date="2020-04-23T00:30:00Z">
        <w:r w:rsidR="007C3945" w:rsidRPr="007C3945">
          <w:rPr>
            <w:rPrChange w:id="7721" w:author="rkbansal" w:date="2020-04-25T21:24:00Z">
              <w:rPr>
                <w:rStyle w:val="Hyperlink"/>
              </w:rPr>
            </w:rPrChange>
          </w:rPr>
          <w:instrText>http://localhost:</w:instrText>
        </w:r>
      </w:ins>
      <w:ins w:id="7722" w:author="rkbansal" w:date="2020-04-25T21:23:00Z">
        <w:r w:rsidR="007C3945" w:rsidRPr="007C3945">
          <w:rPr>
            <w:rPrChange w:id="7723" w:author="rkbansal" w:date="2020-04-25T21:24:00Z">
              <w:rPr>
                <w:rStyle w:val="Hyperlink"/>
              </w:rPr>
            </w:rPrChange>
          </w:rPr>
          <w:instrText>7</w:instrText>
        </w:r>
      </w:ins>
      <w:ins w:id="7724" w:author="rkbansal" w:date="2020-04-23T00:30:00Z">
        <w:r w:rsidR="007C3945" w:rsidRPr="007C3945">
          <w:rPr>
            <w:rPrChange w:id="7725" w:author="rkbansal" w:date="2020-04-25T21:24:00Z">
              <w:rPr>
                <w:rStyle w:val="Hyperlink"/>
              </w:rPr>
            </w:rPrChange>
          </w:rPr>
          <w:instrText>379/api/</w:instrText>
        </w:r>
      </w:ins>
      <w:ins w:id="7726" w:author="rkbansal" w:date="2020-04-25T21:24:00Z">
        <w:r w:rsidR="007C3945" w:rsidRPr="007C3945">
          <w:rPr>
            <w:rPrChange w:id="7727" w:author="rkbansal" w:date="2020-04-25T21:24:00Z">
              <w:rPr>
                <w:rStyle w:val="Hyperlink"/>
              </w:rPr>
            </w:rPrChange>
          </w:rPr>
          <w:instrText>account</w:instrText>
        </w:r>
      </w:ins>
      <w:ins w:id="7728" w:author="rkbansal" w:date="2020-04-23T00:30:00Z">
        <w:r w:rsidR="007C3945" w:rsidRPr="007C3945">
          <w:rPr>
            <w:rPrChange w:id="7729" w:author="rkbansal" w:date="2020-04-25T21:24:00Z">
              <w:rPr>
                <w:rStyle w:val="Hyperlink"/>
              </w:rPr>
            </w:rPrChange>
          </w:rPr>
          <w:instrText>-mgmt-service/swagger-ui.html</w:instrText>
        </w:r>
      </w:ins>
      <w:ins w:id="7730" w:author="rkbansal" w:date="2020-04-25T21:24:00Z">
        <w:r w:rsidR="007C3945">
          <w:instrText xml:space="preserve">" </w:instrText>
        </w:r>
        <w:r w:rsidR="007C3945">
          <w:fldChar w:fldCharType="separate"/>
        </w:r>
      </w:ins>
      <w:ins w:id="7731" w:author="rkbansal" w:date="2020-04-23T00:30:00Z">
        <w:r w:rsidR="007C3945" w:rsidRPr="006C5376">
          <w:rPr>
            <w:rStyle w:val="Hyperlink"/>
          </w:rPr>
          <w:t>http://localhost:</w:t>
        </w:r>
      </w:ins>
      <w:ins w:id="7732" w:author="rkbansal" w:date="2020-04-25T21:23:00Z">
        <w:r w:rsidR="007C3945" w:rsidRPr="006C5376">
          <w:rPr>
            <w:rStyle w:val="Hyperlink"/>
          </w:rPr>
          <w:t>7</w:t>
        </w:r>
      </w:ins>
      <w:ins w:id="7733" w:author="rkbansal" w:date="2020-04-23T00:30:00Z">
        <w:r w:rsidR="007C3945" w:rsidRPr="006C5376">
          <w:rPr>
            <w:rStyle w:val="Hyperlink"/>
          </w:rPr>
          <w:t>379/api/</w:t>
        </w:r>
      </w:ins>
      <w:ins w:id="7734" w:author="rkbansal" w:date="2020-04-25T21:24:00Z">
        <w:r w:rsidR="007C3945" w:rsidRPr="006C5376">
          <w:rPr>
            <w:rStyle w:val="Hyperlink"/>
          </w:rPr>
          <w:t>account</w:t>
        </w:r>
      </w:ins>
      <w:ins w:id="7735" w:author="rkbansal" w:date="2020-04-23T00:30:00Z">
        <w:r w:rsidR="007C3945" w:rsidRPr="006C5376">
          <w:rPr>
            <w:rStyle w:val="Hyperlink"/>
          </w:rPr>
          <w:t>-mgmt-service/swagger-ui.html</w:t>
        </w:r>
      </w:ins>
      <w:ins w:id="7736" w:author="rkbansal" w:date="2020-04-25T21:24:00Z">
        <w:r w:rsidR="007C3945">
          <w:fldChar w:fldCharType="end"/>
        </w:r>
      </w:ins>
    </w:p>
    <w:p w14:paraId="4798AF68" w14:textId="77777777" w:rsidR="002E2790" w:rsidRDefault="002E2790" w:rsidP="002E2790">
      <w:pPr>
        <w:pStyle w:val="ListParagraph"/>
        <w:rPr>
          <w:ins w:id="7737" w:author="rkbansal" w:date="2020-04-23T00:30:00Z"/>
        </w:rPr>
      </w:pPr>
    </w:p>
    <w:p w14:paraId="478DFB94" w14:textId="77777777" w:rsidR="002E2790" w:rsidRDefault="002E2790" w:rsidP="002E2790">
      <w:pPr>
        <w:pStyle w:val="ListParagraph"/>
        <w:rPr>
          <w:ins w:id="7738" w:author="rkbansal" w:date="2020-04-23T00:30:00Z"/>
        </w:rPr>
      </w:pPr>
      <w:ins w:id="7739" w:author="rkbansal" w:date="2020-04-23T00:30:00Z">
        <w:r>
          <w:t>Or</w:t>
        </w:r>
      </w:ins>
    </w:p>
    <w:p w14:paraId="2CF92B97" w14:textId="4DE23911" w:rsidR="002E2790" w:rsidRDefault="0026004B" w:rsidP="002E2790">
      <w:pPr>
        <w:pStyle w:val="ListParagraph"/>
        <w:rPr>
          <w:ins w:id="7740" w:author="rkbansal" w:date="2020-04-23T00:30:00Z"/>
        </w:rPr>
      </w:pPr>
      <w:ins w:id="7741" w:author="rkbansal" w:date="2020-04-25T21:24:00Z">
        <w:r>
          <w:fldChar w:fldCharType="begin"/>
        </w:r>
        <w:r>
          <w:instrText xml:space="preserve"> HYPERLINK "</w:instrText>
        </w:r>
      </w:ins>
      <w:ins w:id="7742" w:author="rkbansal" w:date="2020-04-23T00:30:00Z">
        <w:r w:rsidRPr="0026004B">
          <w:rPr>
            <w:rPrChange w:id="7743" w:author="rkbansal" w:date="2020-04-25T21:24:00Z">
              <w:rPr>
                <w:rStyle w:val="Hyperlink"/>
              </w:rPr>
            </w:rPrChange>
          </w:rPr>
          <w:instrText>http://localhost:</w:instrText>
        </w:r>
      </w:ins>
      <w:ins w:id="7744" w:author="rkbansal" w:date="2020-04-25T21:23:00Z">
        <w:r w:rsidRPr="0026004B">
          <w:rPr>
            <w:rPrChange w:id="7745" w:author="rkbansal" w:date="2020-04-25T21:24:00Z">
              <w:rPr>
                <w:rStyle w:val="Hyperlink"/>
              </w:rPr>
            </w:rPrChange>
          </w:rPr>
          <w:instrText>7</w:instrText>
        </w:r>
      </w:ins>
      <w:ins w:id="7746" w:author="rkbansal" w:date="2020-04-23T00:30:00Z">
        <w:r w:rsidRPr="0026004B">
          <w:rPr>
            <w:rPrChange w:id="7747" w:author="rkbansal" w:date="2020-04-25T21:24:00Z">
              <w:rPr>
                <w:rStyle w:val="Hyperlink"/>
              </w:rPr>
            </w:rPrChange>
          </w:rPr>
          <w:instrText>379/api/</w:instrText>
        </w:r>
      </w:ins>
      <w:ins w:id="7748" w:author="rkbansal" w:date="2020-04-25T21:24:00Z">
        <w:r w:rsidRPr="0026004B">
          <w:rPr>
            <w:rPrChange w:id="7749" w:author="rkbansal" w:date="2020-04-25T21:24:00Z">
              <w:rPr>
                <w:rStyle w:val="Hyperlink"/>
              </w:rPr>
            </w:rPrChange>
          </w:rPr>
          <w:instrText>account</w:instrText>
        </w:r>
      </w:ins>
      <w:ins w:id="7750" w:author="rkbansal" w:date="2020-04-23T00:30:00Z">
        <w:r w:rsidRPr="0026004B">
          <w:rPr>
            <w:rPrChange w:id="7751" w:author="rkbansal" w:date="2020-04-25T21:24:00Z">
              <w:rPr>
                <w:rStyle w:val="Hyperlink"/>
              </w:rPr>
            </w:rPrChange>
          </w:rPr>
          <w:instrText>-mgmt-service/api-docs</w:instrText>
        </w:r>
      </w:ins>
      <w:ins w:id="7752" w:author="rkbansal" w:date="2020-04-25T21:24:00Z">
        <w:r>
          <w:instrText xml:space="preserve">" </w:instrText>
        </w:r>
        <w:r>
          <w:fldChar w:fldCharType="separate"/>
        </w:r>
      </w:ins>
      <w:ins w:id="7753" w:author="rkbansal" w:date="2020-04-23T00:30:00Z">
        <w:r w:rsidRPr="006C5376">
          <w:rPr>
            <w:rStyle w:val="Hyperlink"/>
          </w:rPr>
          <w:t>http://localhost:</w:t>
        </w:r>
      </w:ins>
      <w:ins w:id="7754" w:author="rkbansal" w:date="2020-04-25T21:23:00Z">
        <w:r w:rsidRPr="006C5376">
          <w:rPr>
            <w:rStyle w:val="Hyperlink"/>
          </w:rPr>
          <w:t>7</w:t>
        </w:r>
      </w:ins>
      <w:ins w:id="7755" w:author="rkbansal" w:date="2020-04-23T00:30:00Z">
        <w:r w:rsidRPr="006C5376">
          <w:rPr>
            <w:rStyle w:val="Hyperlink"/>
          </w:rPr>
          <w:t>379/api/</w:t>
        </w:r>
      </w:ins>
      <w:ins w:id="7756" w:author="rkbansal" w:date="2020-04-25T21:24:00Z">
        <w:r w:rsidRPr="006C5376">
          <w:rPr>
            <w:rStyle w:val="Hyperlink"/>
          </w:rPr>
          <w:t>account</w:t>
        </w:r>
      </w:ins>
      <w:ins w:id="7757" w:author="rkbansal" w:date="2020-04-23T00:30:00Z">
        <w:r w:rsidRPr="006C5376">
          <w:rPr>
            <w:rStyle w:val="Hyperlink"/>
          </w:rPr>
          <w:t>-mgmt-service/api-docs</w:t>
        </w:r>
      </w:ins>
      <w:ins w:id="7758" w:author="rkbansal" w:date="2020-04-25T21:24:00Z">
        <w:r>
          <w:fldChar w:fldCharType="end"/>
        </w:r>
      </w:ins>
    </w:p>
    <w:p w14:paraId="6E0A1CFD" w14:textId="77777777" w:rsidR="002E2790" w:rsidRDefault="002E2790" w:rsidP="002E2790">
      <w:pPr>
        <w:pStyle w:val="ListParagraph"/>
        <w:rPr>
          <w:ins w:id="7759" w:author="rkbansal" w:date="2020-04-23T00:30:00Z"/>
        </w:rPr>
      </w:pPr>
    </w:p>
    <w:p w14:paraId="15070DA6" w14:textId="00BC3C1B" w:rsidR="002E2790" w:rsidRDefault="00DD1195" w:rsidP="002E2790">
      <w:pPr>
        <w:pStyle w:val="ListParagraph"/>
        <w:rPr>
          <w:ins w:id="7760" w:author="rkbansal" w:date="2020-04-23T00:30:00Z"/>
        </w:rPr>
      </w:pPr>
      <w:ins w:id="7761" w:author="rkbansal" w:date="2020-04-25T21:31:00Z">
        <w:r>
          <w:rPr>
            <w:noProof/>
          </w:rPr>
          <w:drawing>
            <wp:inline distT="0" distB="0" distL="0" distR="0" wp14:anchorId="505A8118" wp14:editId="3B1752C8">
              <wp:extent cx="7086600" cy="52006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7086600" cy="5200650"/>
                      </a:xfrm>
                      <a:prstGeom prst="rect">
                        <a:avLst/>
                      </a:prstGeom>
                    </pic:spPr>
                  </pic:pic>
                </a:graphicData>
              </a:graphic>
            </wp:inline>
          </w:drawing>
        </w:r>
      </w:ins>
    </w:p>
    <w:p w14:paraId="774C54BD" w14:textId="74AF9036" w:rsidR="002E2790" w:rsidRDefault="002E2790" w:rsidP="002E2790">
      <w:pPr>
        <w:pStyle w:val="ListParagraph"/>
        <w:numPr>
          <w:ilvl w:val="0"/>
          <w:numId w:val="74"/>
        </w:numPr>
        <w:rPr>
          <w:ins w:id="7762" w:author="rkbansal" w:date="2020-04-25T21:33:00Z"/>
        </w:rPr>
      </w:pPr>
      <w:ins w:id="7763" w:author="rkbansal" w:date="2020-04-23T00:30:00Z">
        <w:r>
          <w:t xml:space="preserve">Test the </w:t>
        </w:r>
      </w:ins>
      <w:ins w:id="7764" w:author="rkbansal" w:date="2020-04-25T21:33:00Z">
        <w:r w:rsidR="002A07B4">
          <w:t>DonationApiTest</w:t>
        </w:r>
      </w:ins>
      <w:ins w:id="7765" w:author="rkbansal" w:date="2020-04-23T00:30:00Z">
        <w:r>
          <w:t xml:space="preserve"> using J</w:t>
        </w:r>
        <w:r w:rsidR="002A07B4">
          <w:t>u</w:t>
        </w:r>
        <w:r>
          <w:t>nit</w:t>
        </w:r>
      </w:ins>
    </w:p>
    <w:p w14:paraId="3127C1BA" w14:textId="3C4B45A3" w:rsidR="002A07B4" w:rsidRDefault="002A07B4">
      <w:pPr>
        <w:pStyle w:val="ListParagraph"/>
        <w:rPr>
          <w:ins w:id="7766" w:author="rkbansal" w:date="2020-04-23T00:30:00Z"/>
        </w:rPr>
        <w:pPrChange w:id="7767" w:author="rkbansal" w:date="2020-04-25T21:33:00Z">
          <w:pPr>
            <w:pStyle w:val="ListParagraph"/>
            <w:numPr>
              <w:numId w:val="74"/>
            </w:numPr>
            <w:ind w:hanging="360"/>
          </w:pPr>
        </w:pPrChange>
      </w:pPr>
      <w:ins w:id="7768" w:author="rkbansal" w:date="2020-04-25T21:33:00Z">
        <w:r>
          <w:rPr>
            <w:noProof/>
          </w:rPr>
          <w:drawing>
            <wp:inline distT="0" distB="0" distL="0" distR="0" wp14:anchorId="2EBB4027" wp14:editId="6098EC03">
              <wp:extent cx="7477125" cy="7467600"/>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7477125" cy="7467600"/>
                      </a:xfrm>
                      <a:prstGeom prst="rect">
                        <a:avLst/>
                      </a:prstGeom>
                    </pic:spPr>
                  </pic:pic>
                </a:graphicData>
              </a:graphic>
            </wp:inline>
          </w:drawing>
        </w:r>
      </w:ins>
    </w:p>
    <w:p w14:paraId="465BBF09" w14:textId="7D366E44" w:rsidR="002E2790" w:rsidRPr="00047E66" w:rsidRDefault="002E2790" w:rsidP="002E2790">
      <w:pPr>
        <w:rPr>
          <w:ins w:id="7769" w:author="rkbansal" w:date="2020-04-23T00:30:00Z"/>
        </w:rPr>
      </w:pPr>
    </w:p>
    <w:p w14:paraId="48BC9728" w14:textId="77777777" w:rsidR="002E2790" w:rsidRPr="004F63DB" w:rsidRDefault="002E2790" w:rsidP="002E2790">
      <w:pPr>
        <w:pStyle w:val="ListParagraph"/>
        <w:numPr>
          <w:ilvl w:val="0"/>
          <w:numId w:val="19"/>
        </w:numPr>
        <w:rPr>
          <w:ins w:id="7770" w:author="rkbansal" w:date="2020-04-23T00:30:00Z"/>
          <w:b/>
        </w:rPr>
      </w:pPr>
      <w:ins w:id="7771" w:author="rkbansal" w:date="2020-04-23T00:30:00Z">
        <w:r>
          <w:t xml:space="preserve">Run </w:t>
        </w:r>
        <w:r w:rsidRPr="00AB54CB">
          <w:t xml:space="preserve">the application as </w:t>
        </w:r>
        <w:r w:rsidRPr="0039683F">
          <w:rPr>
            <w:b/>
          </w:rPr>
          <w:t xml:space="preserve">Spring Boot App </w:t>
        </w:r>
        <w:r w:rsidRPr="0039683F">
          <w:rPr>
            <w:bCs/>
          </w:rPr>
          <w:t>in the following order</w:t>
        </w:r>
      </w:ins>
    </w:p>
    <w:p w14:paraId="05FFC009" w14:textId="77777777" w:rsidR="002E2790" w:rsidRPr="004F63DB" w:rsidRDefault="002E2790" w:rsidP="002E2790">
      <w:pPr>
        <w:pStyle w:val="ListParagraph"/>
        <w:numPr>
          <w:ilvl w:val="1"/>
          <w:numId w:val="85"/>
        </w:numPr>
        <w:rPr>
          <w:ins w:id="7772" w:author="rkbansal" w:date="2020-04-23T00:30:00Z"/>
          <w:rFonts w:cs="Consolas"/>
          <w:color w:val="000000"/>
          <w:shd w:val="clear" w:color="auto" w:fill="E8F2FE"/>
        </w:rPr>
      </w:pPr>
      <w:ins w:id="7773" w:author="rkbansal" w:date="2020-04-23T00:30:00Z">
        <w:r w:rsidRPr="004F63DB">
          <w:rPr>
            <w:rFonts w:cs="Consolas"/>
            <w:color w:val="000000"/>
            <w:shd w:val="clear" w:color="auto" w:fill="E8F2FE"/>
          </w:rPr>
          <w:t>EurekaServerApplication</w:t>
        </w:r>
      </w:ins>
    </w:p>
    <w:p w14:paraId="3F76DF54" w14:textId="77777777" w:rsidR="002E2790" w:rsidRPr="004F63DB" w:rsidRDefault="002E2790" w:rsidP="002E2790">
      <w:pPr>
        <w:pStyle w:val="ListParagraph"/>
        <w:numPr>
          <w:ilvl w:val="1"/>
          <w:numId w:val="85"/>
        </w:numPr>
        <w:rPr>
          <w:ins w:id="7774" w:author="rkbansal" w:date="2020-04-23T00:30:00Z"/>
          <w:rFonts w:cs="Consolas"/>
          <w:color w:val="000000"/>
          <w:shd w:val="clear" w:color="auto" w:fill="E8F2FE"/>
        </w:rPr>
      </w:pPr>
      <w:ins w:id="7775" w:author="rkbansal" w:date="2020-04-23T00:30: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ins>
    </w:p>
    <w:p w14:paraId="4E626CFC" w14:textId="77777777" w:rsidR="002E2790" w:rsidRPr="004F63DB" w:rsidRDefault="002E2790" w:rsidP="002E2790">
      <w:pPr>
        <w:pStyle w:val="ListParagraph"/>
        <w:numPr>
          <w:ilvl w:val="1"/>
          <w:numId w:val="85"/>
        </w:numPr>
        <w:rPr>
          <w:ins w:id="7776" w:author="rkbansal" w:date="2020-04-23T00:30:00Z"/>
          <w:rFonts w:cs="Consolas"/>
          <w:color w:val="000000"/>
          <w:shd w:val="clear" w:color="auto" w:fill="E8F2FE"/>
        </w:rPr>
      </w:pPr>
      <w:ins w:id="7777" w:author="rkbansal" w:date="2020-04-23T00:30:00Z">
        <w:r w:rsidRPr="004F63DB">
          <w:rPr>
            <w:rFonts w:cs="Consolas"/>
            <w:color w:val="000000"/>
            <w:shd w:val="clear" w:color="auto" w:fill="E8F2FE"/>
          </w:rPr>
          <w:t>AuthServiceApplication</w:t>
        </w:r>
      </w:ins>
    </w:p>
    <w:p w14:paraId="30FBE6B9" w14:textId="77777777" w:rsidR="002E2790" w:rsidRPr="005D2287" w:rsidRDefault="002E2790" w:rsidP="002E2790">
      <w:pPr>
        <w:pStyle w:val="ListParagraph"/>
        <w:numPr>
          <w:ilvl w:val="1"/>
          <w:numId w:val="85"/>
        </w:numPr>
        <w:rPr>
          <w:ins w:id="7778" w:author="rkbansal" w:date="2020-04-23T00:30:00Z"/>
          <w:b/>
        </w:rPr>
      </w:pPr>
      <w:ins w:id="7779" w:author="rkbansal" w:date="2020-04-23T00:30:00Z">
        <w:r w:rsidRPr="004F63DB">
          <w:rPr>
            <w:rFonts w:cs="Consolas"/>
            <w:color w:val="000000"/>
            <w:shd w:val="clear" w:color="auto" w:fill="E8F2FE"/>
          </w:rPr>
          <w:t>ZuulGatewayApplication</w:t>
        </w:r>
      </w:ins>
    </w:p>
    <w:p w14:paraId="4ACF259E" w14:textId="34EB33B0" w:rsidR="002E2790" w:rsidRDefault="002E2790" w:rsidP="002E2790">
      <w:pPr>
        <w:pStyle w:val="ListParagraph"/>
        <w:numPr>
          <w:ilvl w:val="1"/>
          <w:numId w:val="85"/>
        </w:numPr>
        <w:rPr>
          <w:ins w:id="7780" w:author="rkbansal" w:date="2020-04-25T21:33:00Z"/>
          <w:rFonts w:cs="Consolas"/>
          <w:color w:val="000000"/>
          <w:shd w:val="clear" w:color="auto" w:fill="E8F2FE"/>
        </w:rPr>
      </w:pPr>
      <w:ins w:id="7781" w:author="rkbansal" w:date="2020-04-23T00:30:00Z">
        <w:r w:rsidRPr="00733CDB">
          <w:rPr>
            <w:rFonts w:cs="Consolas"/>
            <w:color w:val="000000"/>
            <w:shd w:val="clear" w:color="auto" w:fill="E8F2FE"/>
          </w:rPr>
          <w:t>PeopleMgmtRestApplication</w:t>
        </w:r>
      </w:ins>
    </w:p>
    <w:p w14:paraId="3E2AC69F" w14:textId="56205E55" w:rsidR="00C10F04" w:rsidRDefault="00C10F04" w:rsidP="002E2790">
      <w:pPr>
        <w:pStyle w:val="ListParagraph"/>
        <w:numPr>
          <w:ilvl w:val="1"/>
          <w:numId w:val="85"/>
        </w:numPr>
        <w:rPr>
          <w:ins w:id="7782" w:author="rkbansal" w:date="2020-04-25T21:33:00Z"/>
          <w:rFonts w:cs="Consolas"/>
          <w:color w:val="000000"/>
          <w:shd w:val="clear" w:color="auto" w:fill="E8F2FE"/>
        </w:rPr>
      </w:pPr>
      <w:ins w:id="7783" w:author="rkbansal" w:date="2020-04-25T21:33:00Z">
        <w:r>
          <w:rPr>
            <w:rFonts w:cs="Consolas"/>
            <w:color w:val="000000"/>
            <w:shd w:val="clear" w:color="auto" w:fill="E8F2FE"/>
          </w:rPr>
          <w:t>ProjectMgmtRestApplication</w:t>
        </w:r>
      </w:ins>
    </w:p>
    <w:p w14:paraId="32CFBD05" w14:textId="633CA2F3" w:rsidR="00C10F04" w:rsidRPr="00733CDB" w:rsidRDefault="00C10F04" w:rsidP="002E2790">
      <w:pPr>
        <w:pStyle w:val="ListParagraph"/>
        <w:numPr>
          <w:ilvl w:val="1"/>
          <w:numId w:val="85"/>
        </w:numPr>
        <w:rPr>
          <w:ins w:id="7784" w:author="rkbansal" w:date="2020-04-23T00:30:00Z"/>
          <w:rFonts w:cs="Consolas"/>
          <w:color w:val="000000"/>
          <w:shd w:val="clear" w:color="auto" w:fill="E8F2FE"/>
        </w:rPr>
      </w:pPr>
      <w:ins w:id="7785" w:author="rkbansal" w:date="2020-04-25T21:33:00Z">
        <w:r>
          <w:rPr>
            <w:rFonts w:cs="Consolas"/>
            <w:color w:val="000000"/>
            <w:shd w:val="clear" w:color="auto" w:fill="E8F2FE"/>
          </w:rPr>
          <w:t>AccountMgmtRestApplication</w:t>
        </w:r>
      </w:ins>
    </w:p>
    <w:p w14:paraId="07E2F325" w14:textId="77777777" w:rsidR="002E2790" w:rsidRPr="000D5012" w:rsidRDefault="002E2790" w:rsidP="002E2790">
      <w:pPr>
        <w:pStyle w:val="ListParagraph"/>
        <w:shd w:val="clear" w:color="auto" w:fill="FFFFFF"/>
        <w:spacing w:before="75" w:after="225" w:line="240" w:lineRule="auto"/>
        <w:rPr>
          <w:ins w:id="7786" w:author="rkbansal" w:date="2020-04-23T00:30:00Z"/>
          <w:rFonts w:ascii="Cambria" w:eastAsia="Times New Roman" w:hAnsi="Cambria" w:cs="Times New Roman"/>
          <w:color w:val="222635"/>
          <w:sz w:val="29"/>
          <w:szCs w:val="29"/>
          <w:lang w:eastAsia="en-IN"/>
        </w:rPr>
      </w:pPr>
    </w:p>
    <w:p w14:paraId="289696A1" w14:textId="77777777" w:rsidR="002E2790" w:rsidRPr="005D2287" w:rsidRDefault="002E2790" w:rsidP="002E2790">
      <w:pPr>
        <w:pStyle w:val="ListParagraph"/>
        <w:numPr>
          <w:ilvl w:val="0"/>
          <w:numId w:val="19"/>
        </w:numPr>
        <w:rPr>
          <w:ins w:id="7787" w:author="rkbansal" w:date="2020-04-23T00:30:00Z"/>
          <w:sz w:val="18"/>
        </w:rPr>
      </w:pPr>
      <w:ins w:id="7788" w:author="rkbansal" w:date="2020-04-23T00:30: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41D5D34" w14:textId="215164F8" w:rsidR="002E2790" w:rsidRPr="007A6875" w:rsidRDefault="001E2D3B" w:rsidP="002E2790">
      <w:pPr>
        <w:pStyle w:val="ListParagraph"/>
        <w:rPr>
          <w:ins w:id="7789" w:author="rkbansal" w:date="2020-04-23T00:30:00Z"/>
          <w:sz w:val="18"/>
        </w:rPr>
      </w:pPr>
      <w:ins w:id="7790" w:author="rkbansal" w:date="2020-04-25T23:40:00Z">
        <w:r>
          <w:rPr>
            <w:noProof/>
          </w:rPr>
          <w:drawing>
            <wp:inline distT="0" distB="0" distL="0" distR="0" wp14:anchorId="4A9B3F35" wp14:editId="5B92A20D">
              <wp:extent cx="9779000" cy="451675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779000" cy="4516755"/>
                      </a:xfrm>
                      <a:prstGeom prst="rect">
                        <a:avLst/>
                      </a:prstGeom>
                    </pic:spPr>
                  </pic:pic>
                </a:graphicData>
              </a:graphic>
            </wp:inline>
          </w:drawing>
        </w:r>
      </w:ins>
    </w:p>
    <w:p w14:paraId="658D6F00" w14:textId="77777777" w:rsidR="002E2790" w:rsidRDefault="002E2790" w:rsidP="002E2790">
      <w:pPr>
        <w:pStyle w:val="ListParagraph"/>
        <w:numPr>
          <w:ilvl w:val="0"/>
          <w:numId w:val="19"/>
        </w:numPr>
        <w:rPr>
          <w:ins w:id="7791" w:author="rkbansal" w:date="2020-04-23T00:30:00Z"/>
        </w:rPr>
      </w:pPr>
      <w:ins w:id="7792" w:author="rkbansal" w:date="2020-04-23T00:30:00Z">
        <w:r>
          <w:t xml:space="preserve">Testing </w:t>
        </w:r>
      </w:ins>
    </w:p>
    <w:p w14:paraId="7DE84E67" w14:textId="454BE7E3" w:rsidR="002E2790" w:rsidRDefault="002E2790" w:rsidP="00D261D7">
      <w:pPr>
        <w:pStyle w:val="ListParagraph"/>
        <w:numPr>
          <w:ilvl w:val="1"/>
          <w:numId w:val="19"/>
        </w:numPr>
        <w:ind w:left="924" w:hanging="357"/>
        <w:rPr>
          <w:ins w:id="7793" w:author="rkbansal" w:date="2020-04-26T00:21:00Z"/>
        </w:rPr>
      </w:pPr>
      <w:ins w:id="7794" w:author="rkbansal" w:date="2020-04-23T00:30:00Z">
        <w:r>
          <w:t>Without authentication</w:t>
        </w:r>
        <w:r w:rsidRPr="001F55B5">
          <w:t xml:space="preserve"> </w:t>
        </w:r>
        <w:r>
          <w:t xml:space="preserve">means directly hitting the </w:t>
        </w:r>
      </w:ins>
      <w:ins w:id="7795" w:author="rkbansal" w:date="2020-04-26T00:07:00Z">
        <w:r w:rsidR="0084354E">
          <w:t>account</w:t>
        </w:r>
      </w:ins>
      <w:ins w:id="7796" w:author="rkbansal" w:date="2020-04-23T00:30:00Z">
        <w:r>
          <w:t xml:space="preserve">-mgmt-project running on </w:t>
        </w:r>
      </w:ins>
      <w:ins w:id="7797" w:author="rkbansal" w:date="2020-04-26T00:07:00Z">
        <w:r w:rsidR="001007D3">
          <w:t>7</w:t>
        </w:r>
      </w:ins>
      <w:ins w:id="7798" w:author="rkbansal" w:date="2020-04-23T00:30:00Z">
        <w:r>
          <w:t xml:space="preserve">379 and </w:t>
        </w:r>
      </w:ins>
      <w:ins w:id="7799" w:author="rkbansal" w:date="2020-04-26T00:21:00Z">
        <w:r w:rsidR="00D261D7">
          <w:t>save the donation details</w:t>
        </w:r>
      </w:ins>
    </w:p>
    <w:p w14:paraId="0C0BB7D9" w14:textId="15F4DE50" w:rsidR="00D261D7" w:rsidRDefault="00D261D7">
      <w:pPr>
        <w:pStyle w:val="ListParagraph"/>
        <w:ind w:left="924"/>
        <w:rPr>
          <w:ins w:id="7800" w:author="rkbansal" w:date="2020-04-23T00:30:00Z"/>
        </w:rPr>
        <w:pPrChange w:id="7801" w:author="rkbansal" w:date="2020-04-26T00:21:00Z">
          <w:pPr>
            <w:pStyle w:val="ListParagraph"/>
            <w:numPr>
              <w:ilvl w:val="1"/>
              <w:numId w:val="19"/>
            </w:numPr>
            <w:ind w:left="1440" w:hanging="360"/>
          </w:pPr>
        </w:pPrChange>
      </w:pPr>
      <w:ins w:id="7802" w:author="rkbansal" w:date="2020-04-26T00:21:00Z">
        <w:r>
          <w:rPr>
            <w:noProof/>
          </w:rPr>
          <w:drawing>
            <wp:inline distT="0" distB="0" distL="0" distR="0" wp14:anchorId="6E016419" wp14:editId="1D7C2B31">
              <wp:extent cx="9779000" cy="5256530"/>
              <wp:effectExtent l="0" t="0" r="0" b="127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9779000" cy="5256530"/>
                      </a:xfrm>
                      <a:prstGeom prst="rect">
                        <a:avLst/>
                      </a:prstGeom>
                    </pic:spPr>
                  </pic:pic>
                </a:graphicData>
              </a:graphic>
            </wp:inline>
          </w:drawing>
        </w:r>
      </w:ins>
    </w:p>
    <w:p w14:paraId="5414CBD7" w14:textId="688C1309" w:rsidR="002E2790" w:rsidRDefault="002E2790" w:rsidP="002E2790">
      <w:pPr>
        <w:pStyle w:val="ListParagraph"/>
        <w:ind w:left="1440"/>
        <w:rPr>
          <w:ins w:id="7803" w:author="rkbansal" w:date="2020-04-23T00:30:00Z"/>
        </w:rPr>
      </w:pPr>
    </w:p>
    <w:p w14:paraId="3CDCCBDA" w14:textId="4040A6BD" w:rsidR="002E2790" w:rsidRDefault="002E2790" w:rsidP="006C6C2C">
      <w:pPr>
        <w:pStyle w:val="ListParagraph"/>
        <w:numPr>
          <w:ilvl w:val="1"/>
          <w:numId w:val="19"/>
        </w:numPr>
        <w:ind w:left="924" w:hanging="357"/>
        <w:rPr>
          <w:ins w:id="7804" w:author="rkbansal" w:date="2020-04-26T00:24:00Z"/>
        </w:rPr>
      </w:pPr>
      <w:ins w:id="7805" w:author="rkbansal" w:date="2020-04-23T00:30:00Z">
        <w:r>
          <w:t>Without authentication</w:t>
        </w:r>
        <w:r w:rsidRPr="001F55B5">
          <w:t xml:space="preserve"> </w:t>
        </w:r>
        <w:r>
          <w:t xml:space="preserve">means directly hitting the </w:t>
        </w:r>
      </w:ins>
      <w:ins w:id="7806" w:author="rkbansal" w:date="2020-04-26T00:25:00Z">
        <w:r w:rsidR="001E0902">
          <w:t>account</w:t>
        </w:r>
      </w:ins>
      <w:ins w:id="7807" w:author="rkbansal" w:date="2020-04-23T00:30:00Z">
        <w:r>
          <w:t xml:space="preserve">-mgmt-project running on </w:t>
        </w:r>
      </w:ins>
      <w:ins w:id="7808" w:author="rkbansal" w:date="2020-04-26T00:26:00Z">
        <w:r w:rsidR="00823827">
          <w:t>7</w:t>
        </w:r>
      </w:ins>
      <w:ins w:id="7809" w:author="rkbansal" w:date="2020-04-23T00:30:00Z">
        <w:r>
          <w:t xml:space="preserve">379 but </w:t>
        </w:r>
      </w:ins>
      <w:ins w:id="7810" w:author="rkbansal" w:date="2020-04-26T00:27:00Z">
        <w:r w:rsidR="00823827">
          <w:t>member does not exist for whom we are saving the donation is not active.</w:t>
        </w:r>
      </w:ins>
    </w:p>
    <w:p w14:paraId="26FAB4F5" w14:textId="628F4C35" w:rsidR="006C6C2C" w:rsidRDefault="0031487D">
      <w:pPr>
        <w:pStyle w:val="ListParagraph"/>
        <w:ind w:left="924"/>
        <w:rPr>
          <w:ins w:id="7811" w:author="rkbansal" w:date="2020-04-23T00:30:00Z"/>
        </w:rPr>
        <w:pPrChange w:id="7812" w:author="rkbansal" w:date="2020-04-26T00:24:00Z">
          <w:pPr>
            <w:pStyle w:val="ListParagraph"/>
            <w:numPr>
              <w:ilvl w:val="1"/>
              <w:numId w:val="19"/>
            </w:numPr>
            <w:ind w:left="1440" w:hanging="360"/>
          </w:pPr>
        </w:pPrChange>
      </w:pPr>
      <w:ins w:id="7813" w:author="rkbansal" w:date="2020-04-26T00:38:00Z">
        <w:r>
          <w:rPr>
            <w:noProof/>
          </w:rPr>
          <w:lastRenderedPageBreak/>
          <w:drawing>
            <wp:inline distT="0" distB="0" distL="0" distR="0" wp14:anchorId="2E6B79FA" wp14:editId="71D50225">
              <wp:extent cx="9779000" cy="5328285"/>
              <wp:effectExtent l="0" t="0" r="0" b="571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9779000" cy="5328285"/>
                      </a:xfrm>
                      <a:prstGeom prst="rect">
                        <a:avLst/>
                      </a:prstGeom>
                    </pic:spPr>
                  </pic:pic>
                </a:graphicData>
              </a:graphic>
            </wp:inline>
          </w:drawing>
        </w:r>
      </w:ins>
    </w:p>
    <w:p w14:paraId="7D852E60" w14:textId="75CA905B" w:rsidR="002E2790" w:rsidRDefault="002E2790" w:rsidP="002E2790">
      <w:pPr>
        <w:pStyle w:val="ListParagraph"/>
        <w:ind w:left="1440"/>
        <w:rPr>
          <w:ins w:id="7814" w:author="rkbansal" w:date="2020-04-23T00:30:00Z"/>
        </w:rPr>
      </w:pPr>
    </w:p>
    <w:p w14:paraId="79512450" w14:textId="77777777" w:rsidR="002E2790" w:rsidRDefault="002E2790">
      <w:pPr>
        <w:pStyle w:val="ListParagraph"/>
        <w:numPr>
          <w:ilvl w:val="1"/>
          <w:numId w:val="19"/>
        </w:numPr>
        <w:ind w:left="924" w:hanging="357"/>
        <w:rPr>
          <w:ins w:id="7815" w:author="rkbansal" w:date="2020-04-23T00:30:00Z"/>
        </w:rPr>
        <w:pPrChange w:id="7816" w:author="rkbansal" w:date="2020-04-26T00:26:00Z">
          <w:pPr>
            <w:pStyle w:val="ListParagraph"/>
            <w:numPr>
              <w:ilvl w:val="1"/>
              <w:numId w:val="19"/>
            </w:numPr>
            <w:ind w:left="1440" w:hanging="360"/>
          </w:pPr>
        </w:pPrChange>
      </w:pPr>
      <w:ins w:id="7817" w:author="rkbansal" w:date="2020-04-23T00:30:00Z">
        <w:r>
          <w:t>With authentication means every request to people-mgmt-service microservice will be hit via gateway running 1379</w:t>
        </w:r>
      </w:ins>
    </w:p>
    <w:p w14:paraId="38EB129D" w14:textId="77777777" w:rsidR="002E2790" w:rsidRDefault="002E2790" w:rsidP="002E2790">
      <w:pPr>
        <w:pStyle w:val="ListParagraph"/>
        <w:ind w:left="1440"/>
        <w:rPr>
          <w:ins w:id="7818" w:author="rkbansal" w:date="2020-04-23T00:30:00Z"/>
        </w:rPr>
      </w:pPr>
    </w:p>
    <w:p w14:paraId="2D35ED20" w14:textId="77777777" w:rsidR="002E2790" w:rsidRPr="005D2287" w:rsidRDefault="002E2790">
      <w:pPr>
        <w:pStyle w:val="ListParagraph"/>
        <w:numPr>
          <w:ilvl w:val="2"/>
          <w:numId w:val="19"/>
        </w:numPr>
        <w:ind w:left="1491" w:hanging="357"/>
        <w:rPr>
          <w:ins w:id="7819" w:author="rkbansal" w:date="2020-04-23T00:30:00Z"/>
          <w:b/>
          <w:sz w:val="28"/>
        </w:rPr>
        <w:pPrChange w:id="7820" w:author="rkbansal" w:date="2020-04-26T00:26:00Z">
          <w:pPr>
            <w:pStyle w:val="ListParagraph"/>
            <w:numPr>
              <w:ilvl w:val="2"/>
              <w:numId w:val="19"/>
            </w:numPr>
            <w:ind w:left="2160" w:hanging="360"/>
          </w:pPr>
        </w:pPrChange>
      </w:pPr>
      <w:ins w:id="7821" w:author="rkbansal" w:date="2020-04-23T00:30:00Z">
        <w:r>
          <w:t>with authentication means every request to people-mgmt-service microservice will be hit via gateway running on 1379</w:t>
        </w:r>
      </w:ins>
    </w:p>
    <w:p w14:paraId="08D6A12C" w14:textId="36094183" w:rsidR="002E2790" w:rsidRPr="006A5BE7" w:rsidRDefault="002E2790" w:rsidP="006A5BE7">
      <w:pPr>
        <w:pStyle w:val="ListParagraph"/>
        <w:numPr>
          <w:ilvl w:val="3"/>
          <w:numId w:val="19"/>
        </w:numPr>
        <w:ind w:left="1775" w:hanging="357"/>
        <w:rPr>
          <w:ins w:id="7822" w:author="rkbansal" w:date="2020-04-26T00:40:00Z"/>
          <w:b/>
          <w:sz w:val="28"/>
          <w:rPrChange w:id="7823" w:author="rkbansal" w:date="2020-04-26T00:40:00Z">
            <w:rPr>
              <w:ins w:id="7824" w:author="rkbansal" w:date="2020-04-26T00:40:00Z"/>
            </w:rPr>
          </w:rPrChange>
        </w:rPr>
      </w:pPr>
      <w:ins w:id="7825" w:author="rkbansal" w:date="2020-04-23T00:30:00Z">
        <w:r>
          <w:t>getting member details based on the id but without token means no authorization code (Bearer token) in the header will give the error.</w:t>
        </w:r>
      </w:ins>
    </w:p>
    <w:p w14:paraId="1C2316C8" w14:textId="500DC149" w:rsidR="006A5BE7" w:rsidRPr="001E0902" w:rsidRDefault="006A5BE7">
      <w:pPr>
        <w:pStyle w:val="ListParagraph"/>
        <w:ind w:left="1775"/>
        <w:rPr>
          <w:ins w:id="7826" w:author="rkbansal" w:date="2020-04-26T00:26:00Z"/>
          <w:b/>
          <w:sz w:val="28"/>
          <w:rPrChange w:id="7827" w:author="rkbansal" w:date="2020-04-26T00:26:00Z">
            <w:rPr>
              <w:ins w:id="7828" w:author="rkbansal" w:date="2020-04-26T00:26:00Z"/>
            </w:rPr>
          </w:rPrChange>
        </w:rPr>
        <w:pPrChange w:id="7829" w:author="rkbansal" w:date="2020-04-26T00:40:00Z">
          <w:pPr>
            <w:pStyle w:val="ListParagraph"/>
            <w:numPr>
              <w:ilvl w:val="3"/>
              <w:numId w:val="19"/>
            </w:numPr>
            <w:ind w:left="2115" w:hanging="357"/>
          </w:pPr>
        </w:pPrChange>
      </w:pPr>
      <w:ins w:id="7830" w:author="rkbansal" w:date="2020-04-26T00:40:00Z">
        <w:r>
          <w:rPr>
            <w:noProof/>
          </w:rPr>
          <w:drawing>
            <wp:inline distT="0" distB="0" distL="0" distR="0" wp14:anchorId="3ABD0063" wp14:editId="74FF11EB">
              <wp:extent cx="9779000" cy="453771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779000" cy="4537710"/>
                      </a:xfrm>
                      <a:prstGeom prst="rect">
                        <a:avLst/>
                      </a:prstGeom>
                    </pic:spPr>
                  </pic:pic>
                </a:graphicData>
              </a:graphic>
            </wp:inline>
          </w:drawing>
        </w:r>
      </w:ins>
    </w:p>
    <w:p w14:paraId="4DB26CA4" w14:textId="3D52B76C" w:rsidR="002E2790" w:rsidRPr="005D2287" w:rsidRDefault="000858A5">
      <w:pPr>
        <w:pStyle w:val="ListParagraph"/>
        <w:numPr>
          <w:ilvl w:val="0"/>
          <w:numId w:val="78"/>
        </w:numPr>
        <w:ind w:left="1775" w:hanging="357"/>
        <w:rPr>
          <w:ins w:id="7831" w:author="rkbansal" w:date="2020-04-23T00:30:00Z"/>
          <w:b/>
          <w:sz w:val="28"/>
        </w:rPr>
        <w:pPrChange w:id="7832" w:author="rkbansal" w:date="2020-04-26T00:40:00Z">
          <w:pPr>
            <w:pStyle w:val="ListParagraph"/>
            <w:numPr>
              <w:numId w:val="78"/>
            </w:numPr>
            <w:ind w:left="3240" w:hanging="360"/>
          </w:pPr>
        </w:pPrChange>
      </w:pPr>
      <w:ins w:id="7833" w:author="rkbansal" w:date="2020-04-26T00:41:00Z">
        <w:r>
          <w:t>Saving donation</w:t>
        </w:r>
      </w:ins>
      <w:ins w:id="7834" w:author="rkbansal" w:date="2020-04-23T00:30:00Z">
        <w:r w:rsidR="002E2790">
          <w:t xml:space="preserve"> with token means authorization code</w:t>
        </w:r>
      </w:ins>
      <w:ins w:id="7835" w:author="rkbansal" w:date="2020-04-26T00:40:00Z">
        <w:r w:rsidR="00A81A28">
          <w:t xml:space="preserve"> </w:t>
        </w:r>
      </w:ins>
      <w:ins w:id="7836" w:author="rkbansal" w:date="2020-04-23T00:30:00Z">
        <w:r w:rsidR="002E2790">
          <w:t>(Bearer token) in the header will be provided using authentication service</w:t>
        </w:r>
      </w:ins>
    </w:p>
    <w:p w14:paraId="50FEBD92" w14:textId="7C6F0669" w:rsidR="002E2790" w:rsidRDefault="002E2790" w:rsidP="00EC2D1C">
      <w:pPr>
        <w:pStyle w:val="ListParagraph"/>
        <w:numPr>
          <w:ilvl w:val="2"/>
          <w:numId w:val="78"/>
        </w:numPr>
        <w:ind w:left="1888" w:hanging="357"/>
        <w:rPr>
          <w:ins w:id="7837" w:author="rkbansal" w:date="2020-04-26T00:56:00Z"/>
          <w:b/>
        </w:rPr>
      </w:pPr>
      <w:ins w:id="7838" w:author="rkbansal" w:date="2020-04-23T00:30:00Z">
        <w:r w:rsidRPr="00C74A33">
          <w:rPr>
            <w:b/>
            <w:rPrChange w:id="7839" w:author="rkbansal" w:date="2020-04-26T00:42:00Z">
              <w:rPr>
                <w:b/>
                <w:sz w:val="28"/>
              </w:rPr>
            </w:rPrChange>
          </w:rPr>
          <w:t>To get authentication code in response header using authentication service</w:t>
        </w:r>
      </w:ins>
    </w:p>
    <w:p w14:paraId="4A55E0FB" w14:textId="0428B356" w:rsidR="006517B2" w:rsidRPr="00C74A33" w:rsidRDefault="006517B2">
      <w:pPr>
        <w:pStyle w:val="ListParagraph"/>
        <w:ind w:left="1888"/>
        <w:rPr>
          <w:ins w:id="7840" w:author="rkbansal" w:date="2020-04-23T00:30:00Z"/>
          <w:b/>
          <w:rPrChange w:id="7841" w:author="rkbansal" w:date="2020-04-26T00:42:00Z">
            <w:rPr>
              <w:ins w:id="7842" w:author="rkbansal" w:date="2020-04-23T00:30:00Z"/>
              <w:b/>
              <w:sz w:val="28"/>
            </w:rPr>
          </w:rPrChange>
        </w:rPr>
        <w:pPrChange w:id="7843" w:author="rkbansal" w:date="2020-04-26T00:56:00Z">
          <w:pPr>
            <w:pStyle w:val="ListParagraph"/>
            <w:numPr>
              <w:ilvl w:val="2"/>
              <w:numId w:val="78"/>
            </w:numPr>
            <w:ind w:left="3192" w:hanging="357"/>
          </w:pPr>
        </w:pPrChange>
      </w:pPr>
      <w:ins w:id="7844" w:author="rkbansal" w:date="2020-04-26T00:56:00Z">
        <w:r>
          <w:rPr>
            <w:noProof/>
          </w:rPr>
          <w:lastRenderedPageBreak/>
          <w:drawing>
            <wp:inline distT="0" distB="0" distL="0" distR="0" wp14:anchorId="28749EB2" wp14:editId="3C2909B7">
              <wp:extent cx="9779000" cy="46812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9779000" cy="4681220"/>
                      </a:xfrm>
                      <a:prstGeom prst="rect">
                        <a:avLst/>
                      </a:prstGeom>
                    </pic:spPr>
                  </pic:pic>
                </a:graphicData>
              </a:graphic>
            </wp:inline>
          </w:drawing>
        </w:r>
      </w:ins>
    </w:p>
    <w:p w14:paraId="57BB7CC1" w14:textId="170380C0" w:rsidR="002E2790" w:rsidRPr="00733CDB" w:rsidRDefault="002E2790" w:rsidP="002E2790">
      <w:pPr>
        <w:pStyle w:val="ListParagraph"/>
        <w:ind w:left="3192"/>
        <w:rPr>
          <w:ins w:id="7845" w:author="rkbansal" w:date="2020-04-23T00:30:00Z"/>
          <w:b/>
          <w:sz w:val="28"/>
        </w:rPr>
      </w:pPr>
    </w:p>
    <w:p w14:paraId="4EADD579" w14:textId="77777777" w:rsidR="002E2790" w:rsidRDefault="002E2790" w:rsidP="002E2790">
      <w:pPr>
        <w:pStyle w:val="ListParagraph"/>
        <w:ind w:left="3960"/>
        <w:rPr>
          <w:ins w:id="7846" w:author="rkbansal" w:date="2020-04-23T00:30:00Z"/>
          <w:b/>
          <w:sz w:val="28"/>
        </w:rPr>
      </w:pPr>
    </w:p>
    <w:p w14:paraId="7DE3693B" w14:textId="31ADDA2D" w:rsidR="002E2790" w:rsidRPr="00030FB4" w:rsidRDefault="002E2790" w:rsidP="00DA0231">
      <w:pPr>
        <w:pStyle w:val="ListParagraph"/>
        <w:numPr>
          <w:ilvl w:val="2"/>
          <w:numId w:val="78"/>
        </w:numPr>
        <w:ind w:left="1888" w:hanging="357"/>
        <w:rPr>
          <w:ins w:id="7847" w:author="rkbansal" w:date="2020-04-26T00:58:00Z"/>
          <w:b/>
          <w:sz w:val="28"/>
          <w:rPrChange w:id="7848" w:author="rkbansal" w:date="2020-04-26T00:58:00Z">
            <w:rPr>
              <w:ins w:id="7849" w:author="rkbansal" w:date="2020-04-26T00:58:00Z"/>
            </w:rPr>
          </w:rPrChange>
        </w:rPr>
      </w:pPr>
      <w:ins w:id="7850" w:author="rkbansal" w:date="2020-04-23T00:30:00Z">
        <w:r w:rsidRPr="00733CDB">
          <w:rPr>
            <w:b/>
            <w:sz w:val="28"/>
          </w:rPr>
          <w:t xml:space="preserve">Now hit the </w:t>
        </w:r>
      </w:ins>
      <w:ins w:id="7851" w:author="rkbansal" w:date="2020-04-26T00:42:00Z">
        <w:r w:rsidR="00C74A33">
          <w:rPr>
            <w:b/>
            <w:sz w:val="28"/>
          </w:rPr>
          <w:t>account</w:t>
        </w:r>
      </w:ins>
      <w:ins w:id="7852" w:author="rkbansal" w:date="2020-04-23T00:30:00Z">
        <w:r w:rsidRPr="00733CDB">
          <w:rPr>
            <w:b/>
            <w:sz w:val="28"/>
          </w:rPr>
          <w:t xml:space="preserve">-mgmt-service to </w:t>
        </w:r>
      </w:ins>
      <w:ins w:id="7853" w:author="rkbansal" w:date="2020-04-26T00:42:00Z">
        <w:r w:rsidR="00C74A33">
          <w:t>save the donation</w:t>
        </w:r>
      </w:ins>
      <w:ins w:id="7854" w:author="rkbansal" w:date="2020-04-26T00:57:00Z">
        <w:r w:rsidR="002407C5">
          <w:t xml:space="preserve"> </w:t>
        </w:r>
      </w:ins>
      <w:ins w:id="7855" w:author="rkbansal" w:date="2020-04-23T00:30:00Z">
        <w:r>
          <w:t>by providing the token means authorization code (Bearer token) in the header received in above step</w:t>
        </w:r>
      </w:ins>
    </w:p>
    <w:p w14:paraId="7597AE3C" w14:textId="29A58AB9" w:rsidR="00030FB4" w:rsidRDefault="00030FB4" w:rsidP="004C716D">
      <w:pPr>
        <w:pStyle w:val="ListParagraph"/>
        <w:numPr>
          <w:ilvl w:val="1"/>
          <w:numId w:val="19"/>
        </w:numPr>
        <w:ind w:left="2001" w:hanging="357"/>
        <w:rPr>
          <w:ins w:id="7856" w:author="rkbansal" w:date="2020-04-26T01:00:00Z"/>
          <w:bCs/>
          <w:sz w:val="28"/>
        </w:rPr>
      </w:pPr>
      <w:ins w:id="7857" w:author="rkbansal" w:date="2020-04-26T00:58:00Z">
        <w:r>
          <w:rPr>
            <w:bCs/>
            <w:sz w:val="28"/>
          </w:rPr>
          <w:t xml:space="preserve">See the </w:t>
        </w:r>
        <w:r w:rsidRPr="00030FB4">
          <w:rPr>
            <w:b/>
            <w:sz w:val="28"/>
            <w:rPrChange w:id="7858" w:author="rkbansal" w:date="2020-04-26T00:59:00Z">
              <w:rPr>
                <w:bCs/>
                <w:sz w:val="28"/>
              </w:rPr>
            </w:rPrChange>
          </w:rPr>
          <w:t>Auth</w:t>
        </w:r>
      </w:ins>
      <w:ins w:id="7859" w:author="rkbansal" w:date="2020-04-26T00:59:00Z">
        <w:r w:rsidRPr="00030FB4">
          <w:rPr>
            <w:b/>
            <w:sz w:val="28"/>
            <w:rPrChange w:id="7860" w:author="rkbansal" w:date="2020-04-26T00:59:00Z">
              <w:rPr>
                <w:bCs/>
                <w:sz w:val="28"/>
              </w:rPr>
            </w:rPrChange>
          </w:rPr>
          <w:t>orization</w:t>
        </w:r>
        <w:r>
          <w:rPr>
            <w:bCs/>
            <w:sz w:val="28"/>
          </w:rPr>
          <w:t xml:space="preserve"> tab in the donation request</w:t>
        </w:r>
      </w:ins>
    </w:p>
    <w:p w14:paraId="4EC7A131" w14:textId="446A1F1A" w:rsidR="004C716D" w:rsidRDefault="004C716D">
      <w:pPr>
        <w:pStyle w:val="ListParagraph"/>
        <w:ind w:left="2001"/>
        <w:rPr>
          <w:ins w:id="7861" w:author="rkbansal" w:date="2020-04-26T00:59:00Z"/>
          <w:bCs/>
          <w:sz w:val="28"/>
        </w:rPr>
        <w:pPrChange w:id="7862" w:author="rkbansal" w:date="2020-04-26T01:00:00Z">
          <w:pPr>
            <w:pStyle w:val="ListParagraph"/>
            <w:ind w:left="1888"/>
          </w:pPr>
        </w:pPrChange>
      </w:pPr>
      <w:ins w:id="7863" w:author="rkbansal" w:date="2020-04-26T01:00:00Z">
        <w:r>
          <w:rPr>
            <w:noProof/>
          </w:rPr>
          <w:drawing>
            <wp:inline distT="0" distB="0" distL="0" distR="0" wp14:anchorId="363800B6" wp14:editId="2767E08C">
              <wp:extent cx="9779000" cy="133794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9779000" cy="1337945"/>
                      </a:xfrm>
                      <a:prstGeom prst="rect">
                        <a:avLst/>
                      </a:prstGeom>
                    </pic:spPr>
                  </pic:pic>
                </a:graphicData>
              </a:graphic>
            </wp:inline>
          </w:drawing>
        </w:r>
      </w:ins>
    </w:p>
    <w:p w14:paraId="46D4F2F1" w14:textId="17E790AA" w:rsidR="00030FB4" w:rsidRPr="00030FB4" w:rsidRDefault="00030FB4">
      <w:pPr>
        <w:pStyle w:val="ListParagraph"/>
        <w:ind w:left="1888"/>
        <w:rPr>
          <w:ins w:id="7864" w:author="rkbansal" w:date="2020-04-23T00:30:00Z"/>
          <w:bCs/>
          <w:sz w:val="28"/>
          <w:rPrChange w:id="7865" w:author="rkbansal" w:date="2020-04-26T00:58:00Z">
            <w:rPr>
              <w:ins w:id="7866" w:author="rkbansal" w:date="2020-04-23T00:30:00Z"/>
              <w:b/>
              <w:sz w:val="28"/>
            </w:rPr>
          </w:rPrChange>
        </w:rPr>
        <w:pPrChange w:id="7867" w:author="rkbansal" w:date="2020-04-26T00:58:00Z">
          <w:pPr>
            <w:pStyle w:val="ListParagraph"/>
            <w:numPr>
              <w:ilvl w:val="2"/>
              <w:numId w:val="78"/>
            </w:numPr>
            <w:ind w:left="3192" w:hanging="357"/>
          </w:pPr>
        </w:pPrChange>
      </w:pPr>
    </w:p>
    <w:p w14:paraId="73E1C835" w14:textId="151E3188" w:rsidR="00F308AD" w:rsidRDefault="00F308AD" w:rsidP="00F308AD">
      <w:pPr>
        <w:pStyle w:val="ListParagraph"/>
        <w:numPr>
          <w:ilvl w:val="1"/>
          <w:numId w:val="19"/>
        </w:numPr>
        <w:ind w:left="2001" w:hanging="357"/>
        <w:rPr>
          <w:ins w:id="7868" w:author="rkbansal" w:date="2020-04-26T01:00:00Z"/>
          <w:bCs/>
          <w:sz w:val="28"/>
        </w:rPr>
      </w:pPr>
      <w:ins w:id="7869" w:author="rkbansal" w:date="2020-04-26T01:00:00Z">
        <w:r>
          <w:rPr>
            <w:bCs/>
            <w:sz w:val="28"/>
          </w:rPr>
          <w:t xml:space="preserve">See the </w:t>
        </w:r>
        <w:r>
          <w:rPr>
            <w:b/>
            <w:sz w:val="28"/>
          </w:rPr>
          <w:t>Body</w:t>
        </w:r>
        <w:r>
          <w:rPr>
            <w:bCs/>
            <w:sz w:val="28"/>
          </w:rPr>
          <w:t xml:space="preserve"> tab in the donation request and response can be seen</w:t>
        </w:r>
        <w:r w:rsidR="00891D28">
          <w:rPr>
            <w:bCs/>
            <w:sz w:val="28"/>
          </w:rPr>
          <w:t>.</w:t>
        </w:r>
      </w:ins>
    </w:p>
    <w:p w14:paraId="425EE960" w14:textId="10F3B365" w:rsidR="00557F0E" w:rsidRDefault="00772654">
      <w:pPr>
        <w:pStyle w:val="ListParagraph"/>
        <w:ind w:left="2001"/>
        <w:rPr>
          <w:ins w:id="7870" w:author="rkbansal" w:date="2020-04-26T01:00:00Z"/>
          <w:bCs/>
          <w:sz w:val="28"/>
        </w:rPr>
        <w:pPrChange w:id="7871" w:author="rkbansal" w:date="2020-04-26T01:00:00Z">
          <w:pPr>
            <w:pStyle w:val="ListParagraph"/>
            <w:numPr>
              <w:ilvl w:val="1"/>
              <w:numId w:val="19"/>
            </w:numPr>
            <w:ind w:left="2001" w:hanging="357"/>
          </w:pPr>
        </w:pPrChange>
      </w:pPr>
      <w:ins w:id="7872" w:author="rkbansal" w:date="2020-04-26T01:01:00Z">
        <w:r>
          <w:rPr>
            <w:noProof/>
          </w:rPr>
          <w:drawing>
            <wp:inline distT="0" distB="0" distL="0" distR="0" wp14:anchorId="7035D96B" wp14:editId="5FC01B5A">
              <wp:extent cx="9779000" cy="526288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779000" cy="5262880"/>
                      </a:xfrm>
                      <a:prstGeom prst="rect">
                        <a:avLst/>
                      </a:prstGeom>
                    </pic:spPr>
                  </pic:pic>
                </a:graphicData>
              </a:graphic>
            </wp:inline>
          </w:drawing>
        </w:r>
      </w:ins>
    </w:p>
    <w:p w14:paraId="1848FA51" w14:textId="7EB99693" w:rsidR="002E2790" w:rsidRPr="00733CDB" w:rsidRDefault="002E2790" w:rsidP="002E2790">
      <w:pPr>
        <w:pStyle w:val="ListParagraph"/>
        <w:ind w:left="3192"/>
        <w:rPr>
          <w:ins w:id="7873" w:author="rkbansal" w:date="2020-04-23T00:30:00Z"/>
          <w:b/>
          <w:sz w:val="28"/>
        </w:rPr>
      </w:pPr>
    </w:p>
    <w:p w14:paraId="563119AE" w14:textId="70A21EFF" w:rsidR="007B642F" w:rsidRDefault="00C45711" w:rsidP="006C0801">
      <w:del w:id="7874" w:author="rkbansal" w:date="2020-04-23T00:27:00Z">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del>
    </w:p>
    <w:p w14:paraId="1410C5C3" w14:textId="77777777" w:rsidR="007E0026" w:rsidRDefault="007E0026">
      <w:pPr>
        <w:rPr>
          <w:ins w:id="7875" w:author="rkbansal" w:date="2020-04-23T00:28:00Z"/>
          <w:rFonts w:eastAsiaTheme="majorEastAsia" w:cstheme="majorBidi"/>
          <w:b/>
          <w:color w:val="2F5496" w:themeColor="accent1" w:themeShade="BF"/>
          <w:sz w:val="28"/>
          <w:szCs w:val="26"/>
        </w:rPr>
      </w:pPr>
      <w:ins w:id="7876" w:author="rkbansal" w:date="2020-04-23T00:28:00Z">
        <w:r>
          <w:rPr>
            <w:b/>
            <w:sz w:val="28"/>
          </w:rPr>
          <w:br w:type="page"/>
        </w:r>
      </w:ins>
    </w:p>
    <w:p w14:paraId="60D571BC" w14:textId="5AD5E69F" w:rsidR="002D0DC1" w:rsidRDefault="002D0DC1" w:rsidP="00BB6D89">
      <w:pPr>
        <w:pStyle w:val="Heading2"/>
        <w:rPr>
          <w:ins w:id="7877" w:author="rkbansal" w:date="2020-05-17T21:38:00Z"/>
          <w:rFonts w:ascii="Georgia" w:hAnsi="Georgia"/>
          <w:b/>
          <w:sz w:val="28"/>
        </w:rPr>
      </w:pPr>
      <w:ins w:id="7878" w:author="rkbansal" w:date="2020-04-26T01:01:00Z">
        <w:r>
          <w:rPr>
            <w:rFonts w:ascii="Georgia" w:hAnsi="Georgia"/>
            <w:b/>
            <w:sz w:val="28"/>
          </w:rPr>
          <w:lastRenderedPageBreak/>
          <w:t>Darshan</w:t>
        </w:r>
      </w:ins>
      <w:ins w:id="7879" w:author="rkbansal" w:date="2020-04-26T01:02:00Z">
        <w:r>
          <w:rPr>
            <w:rFonts w:ascii="Georgia" w:hAnsi="Georgia"/>
            <w:b/>
            <w:sz w:val="28"/>
          </w:rPr>
          <w:t xml:space="preserve"> Mgmt Service</w:t>
        </w:r>
      </w:ins>
    </w:p>
    <w:p w14:paraId="4E7BCA43" w14:textId="75FDD342" w:rsidR="00125468" w:rsidRDefault="00125468" w:rsidP="00125468">
      <w:pPr>
        <w:rPr>
          <w:ins w:id="7880" w:author="rkbansal" w:date="2020-05-17T21:38:00Z"/>
        </w:rPr>
      </w:pPr>
      <w:ins w:id="7881" w:author="rkbansal" w:date="2020-05-17T21:38:00Z">
        <w:r>
          <w:t xml:space="preserve">Create the </w:t>
        </w:r>
        <w:r w:rsidR="00A80B1A">
          <w:t>darshan</w:t>
        </w:r>
        <w:r>
          <w:t>-mgmt-service application as microservice with the following functionalities:</w:t>
        </w:r>
      </w:ins>
    </w:p>
    <w:p w14:paraId="00C4AD88" w14:textId="77777777" w:rsidR="00B820F1" w:rsidRDefault="00B820F1" w:rsidP="00B820F1">
      <w:pPr>
        <w:pStyle w:val="ListParagraph"/>
        <w:numPr>
          <w:ilvl w:val="0"/>
          <w:numId w:val="78"/>
        </w:numPr>
        <w:rPr>
          <w:ins w:id="7882" w:author="rkbansal" w:date="2020-11-18T21:18:00Z"/>
        </w:rPr>
      </w:pPr>
      <w:ins w:id="7883" w:author="rkbansal" w:date="2020-11-18T21:18:00Z">
        <w:r>
          <w:t>Saving the details of darshan which includes the Darshan Date, Visitor Details, number of members with Visitor, number of times he visited</w:t>
        </w:r>
      </w:ins>
    </w:p>
    <w:p w14:paraId="1441DCA7" w14:textId="77777777" w:rsidR="00B820F1" w:rsidRDefault="00B820F1" w:rsidP="00B820F1">
      <w:pPr>
        <w:pStyle w:val="ListParagraph"/>
        <w:numPr>
          <w:ilvl w:val="1"/>
          <w:numId w:val="78"/>
        </w:numPr>
        <w:rPr>
          <w:ins w:id="7884" w:author="rkbansal" w:date="2020-11-18T21:18:00Z"/>
        </w:rPr>
      </w:pPr>
      <w:ins w:id="7885" w:author="rkbansal" w:date="2020-11-18T21:18:00Z">
        <w:r>
          <w:t>Validate the visitor if visitor id and donor type is provided in the request. Or If donor is Devotee and its id does not exist in the request.</w:t>
        </w:r>
      </w:ins>
    </w:p>
    <w:p w14:paraId="3DBAA685" w14:textId="77777777" w:rsidR="00B820F1" w:rsidRDefault="00B820F1" w:rsidP="00B820F1">
      <w:pPr>
        <w:pStyle w:val="ListParagraph"/>
        <w:numPr>
          <w:ilvl w:val="1"/>
          <w:numId w:val="78"/>
        </w:numPr>
        <w:rPr>
          <w:ins w:id="7886" w:author="rkbansal" w:date="2020-11-18T21:18:00Z"/>
        </w:rPr>
      </w:pPr>
      <w:ins w:id="7887" w:author="rkbansal" w:date="2020-11-18T21:18:00Z">
        <w:r>
          <w:t>Darshan request is valid otherwise error message should be triggered for the user.</w:t>
        </w:r>
      </w:ins>
    </w:p>
    <w:p w14:paraId="3C9315F8" w14:textId="77777777" w:rsidR="00B820F1" w:rsidRDefault="00B820F1" w:rsidP="00B820F1">
      <w:pPr>
        <w:pStyle w:val="ListParagraph"/>
        <w:numPr>
          <w:ilvl w:val="1"/>
          <w:numId w:val="78"/>
        </w:numPr>
        <w:rPr>
          <w:ins w:id="7888" w:author="rkbansal" w:date="2020-11-18T21:18:00Z"/>
        </w:rPr>
      </w:pPr>
      <w:ins w:id="7889" w:author="rkbansal" w:date="2020-11-18T21:18:00Z">
        <w:r>
          <w:t>Creating the visitor if required: If visitor is devotee and its id does not exist it means we need to create the devotee record first then will save the donation.</w:t>
        </w:r>
      </w:ins>
    </w:p>
    <w:p w14:paraId="71BE9E90" w14:textId="77777777" w:rsidR="00B820F1" w:rsidRDefault="00B820F1" w:rsidP="00B820F1">
      <w:pPr>
        <w:pStyle w:val="ListParagraph"/>
        <w:numPr>
          <w:ilvl w:val="1"/>
          <w:numId w:val="78"/>
        </w:numPr>
        <w:rPr>
          <w:ins w:id="7890" w:author="rkbansal" w:date="2020-11-18T21:18:00Z"/>
        </w:rPr>
      </w:pPr>
      <w:ins w:id="7891" w:author="rkbansal" w:date="2020-11-18T21:18:00Z">
        <w:r>
          <w:t>Saving the donation.</w:t>
        </w:r>
      </w:ins>
    </w:p>
    <w:p w14:paraId="6F123BD3" w14:textId="0989A67D" w:rsidR="00912811" w:rsidRDefault="00912811">
      <w:pPr>
        <w:pStyle w:val="ListParagraph"/>
        <w:numPr>
          <w:ilvl w:val="1"/>
          <w:numId w:val="78"/>
        </w:numPr>
        <w:rPr>
          <w:ins w:id="7892" w:author="rkbansal" w:date="2020-05-17T21:38:00Z"/>
        </w:rPr>
        <w:pPrChange w:id="7893" w:author="rkbansal" w:date="2020-11-16T15:29:00Z">
          <w:pPr>
            <w:pStyle w:val="ListParagraph"/>
            <w:numPr>
              <w:numId w:val="78"/>
            </w:numPr>
            <w:ind w:left="357" w:hanging="357"/>
          </w:pPr>
        </w:pPrChange>
      </w:pPr>
    </w:p>
    <w:p w14:paraId="0EA54FE3" w14:textId="04452B45" w:rsidR="00125468" w:rsidRDefault="00125468" w:rsidP="00125468">
      <w:pPr>
        <w:pStyle w:val="ListParagraph"/>
        <w:numPr>
          <w:ilvl w:val="1"/>
          <w:numId w:val="78"/>
        </w:numPr>
        <w:ind w:left="924" w:hanging="357"/>
        <w:rPr>
          <w:ins w:id="7894" w:author="rkbansal" w:date="2020-05-17T21:38:00Z"/>
        </w:rPr>
      </w:pPr>
      <w:ins w:id="7895" w:author="rkbansal" w:date="2020-05-17T21:38:00Z">
        <w:r>
          <w:t xml:space="preserve">Saving the </w:t>
        </w:r>
      </w:ins>
      <w:ins w:id="7896" w:author="rkbansal" w:date="2020-11-17T12:36:00Z">
        <w:r w:rsidR="002C42C0">
          <w:t>details of darshan in bulk</w:t>
        </w:r>
      </w:ins>
    </w:p>
    <w:p w14:paraId="76F66219" w14:textId="11D4F999" w:rsidR="00125468" w:rsidRDefault="00125468" w:rsidP="00125468">
      <w:pPr>
        <w:pStyle w:val="ListParagraph"/>
        <w:numPr>
          <w:ilvl w:val="1"/>
          <w:numId w:val="78"/>
        </w:numPr>
        <w:ind w:left="924" w:hanging="357"/>
        <w:rPr>
          <w:ins w:id="7897" w:author="rkbansal" w:date="2020-05-17T21:38:00Z"/>
        </w:rPr>
      </w:pPr>
      <w:ins w:id="7898" w:author="rkbansal" w:date="2020-05-17T21:38:00Z">
        <w:r>
          <w:t xml:space="preserve">Updating the </w:t>
        </w:r>
      </w:ins>
      <w:ins w:id="7899" w:author="rkbansal" w:date="2020-11-17T12:36:00Z">
        <w:r w:rsidR="002C42C0">
          <w:t>darshan details</w:t>
        </w:r>
      </w:ins>
    </w:p>
    <w:p w14:paraId="651E407B" w14:textId="7BDBAD72" w:rsidR="00125468" w:rsidRDefault="00125468" w:rsidP="00125468">
      <w:pPr>
        <w:pStyle w:val="ListParagraph"/>
        <w:numPr>
          <w:ilvl w:val="1"/>
          <w:numId w:val="78"/>
        </w:numPr>
        <w:ind w:left="924" w:hanging="357"/>
        <w:rPr>
          <w:ins w:id="7900" w:author="rkbansal" w:date="2020-05-17T21:38:00Z"/>
        </w:rPr>
      </w:pPr>
      <w:ins w:id="7901" w:author="rkbansal" w:date="2020-05-17T21:38:00Z">
        <w:r>
          <w:t xml:space="preserve">Delete the </w:t>
        </w:r>
      </w:ins>
      <w:ins w:id="7902" w:author="rkbansal" w:date="2020-11-17T12:36:00Z">
        <w:r w:rsidR="002C42C0">
          <w:t>darshan</w:t>
        </w:r>
      </w:ins>
    </w:p>
    <w:p w14:paraId="549CA1FF" w14:textId="296708A1" w:rsidR="00125468" w:rsidRDefault="00125468" w:rsidP="00125468">
      <w:pPr>
        <w:pStyle w:val="ListParagraph"/>
        <w:numPr>
          <w:ilvl w:val="1"/>
          <w:numId w:val="78"/>
        </w:numPr>
        <w:ind w:left="924" w:hanging="357"/>
        <w:rPr>
          <w:ins w:id="7903" w:author="rkbansal" w:date="2020-05-17T21:38:00Z"/>
        </w:rPr>
      </w:pPr>
      <w:ins w:id="7904" w:author="rkbansal" w:date="2020-05-17T21:38:00Z">
        <w:r>
          <w:t xml:space="preserve">Find the </w:t>
        </w:r>
      </w:ins>
      <w:ins w:id="7905" w:author="rkbansal" w:date="2020-11-17T12:37:00Z">
        <w:r w:rsidR="002C42C0">
          <w:t>darshan by id</w:t>
        </w:r>
      </w:ins>
    </w:p>
    <w:p w14:paraId="17FFA262" w14:textId="77777777" w:rsidR="00125468" w:rsidRDefault="00125468" w:rsidP="00125468">
      <w:pPr>
        <w:rPr>
          <w:ins w:id="7906" w:author="rkbansal" w:date="2020-05-17T21:38:00Z"/>
        </w:rPr>
      </w:pPr>
      <w:ins w:id="7907" w:author="rkbansal" w:date="2020-05-17T21:38:00Z">
        <w:r>
          <w:t>After that made the following changes:</w:t>
        </w:r>
      </w:ins>
    </w:p>
    <w:p w14:paraId="45054EE9" w14:textId="77777777" w:rsidR="00125468" w:rsidRDefault="00125468" w:rsidP="00125468">
      <w:pPr>
        <w:pStyle w:val="ListParagraph"/>
        <w:numPr>
          <w:ilvl w:val="0"/>
          <w:numId w:val="78"/>
        </w:numPr>
        <w:ind w:left="357" w:hanging="357"/>
        <w:jc w:val="both"/>
        <w:rPr>
          <w:ins w:id="7908" w:author="rkbansal" w:date="2020-05-17T21:38:00Z"/>
        </w:rPr>
      </w:pPr>
      <w:ins w:id="7909" w:author="rkbansal" w:date="2020-05-17T21:38: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125468" w14:paraId="1F6D9D54" w14:textId="77777777" w:rsidTr="006B4C95">
        <w:trPr>
          <w:ins w:id="7910" w:author="rkbansal" w:date="2020-05-17T21:38:00Z"/>
        </w:trPr>
        <w:tc>
          <w:tcPr>
            <w:tcW w:w="4508" w:type="dxa"/>
          </w:tcPr>
          <w:p w14:paraId="77B11B28" w14:textId="77777777" w:rsidR="00125468" w:rsidRDefault="00125468" w:rsidP="006B4C95">
            <w:pPr>
              <w:rPr>
                <w:ins w:id="7911" w:author="rkbansal" w:date="2020-05-17T21:38:00Z"/>
              </w:rPr>
            </w:pPr>
            <w:ins w:id="7912" w:author="rkbansal" w:date="2020-05-17T21:38:00Z">
              <w:r>
                <w:t>Database/Schema Name</w:t>
              </w:r>
            </w:ins>
          </w:p>
        </w:tc>
        <w:tc>
          <w:tcPr>
            <w:tcW w:w="4508" w:type="dxa"/>
          </w:tcPr>
          <w:p w14:paraId="606BB78E" w14:textId="531E5C7C" w:rsidR="00125468" w:rsidRDefault="00040356" w:rsidP="006B4C95">
            <w:pPr>
              <w:rPr>
                <w:ins w:id="7913" w:author="rkbansal" w:date="2020-05-17T21:38:00Z"/>
              </w:rPr>
            </w:pPr>
            <w:ins w:id="7914" w:author="rkbansal" w:date="2020-11-07T14:50:00Z">
              <w:r>
                <w:t>darshan</w:t>
              </w:r>
            </w:ins>
            <w:ins w:id="7915" w:author="rkbansal" w:date="2020-05-17T21:38:00Z">
              <w:r w:rsidR="00125468">
                <w:t>_schema</w:t>
              </w:r>
            </w:ins>
          </w:p>
        </w:tc>
      </w:tr>
      <w:tr w:rsidR="00125468" w14:paraId="46F1342A" w14:textId="77777777" w:rsidTr="006B4C95">
        <w:trPr>
          <w:ins w:id="7916" w:author="rkbansal" w:date="2020-05-17T21:38:00Z"/>
        </w:trPr>
        <w:tc>
          <w:tcPr>
            <w:tcW w:w="4508" w:type="dxa"/>
          </w:tcPr>
          <w:p w14:paraId="4B3951B8" w14:textId="77777777" w:rsidR="00125468" w:rsidRDefault="00125468" w:rsidP="006B4C95">
            <w:pPr>
              <w:rPr>
                <w:ins w:id="7917" w:author="rkbansal" w:date="2020-05-17T21:38:00Z"/>
              </w:rPr>
            </w:pPr>
            <w:ins w:id="7918" w:author="rkbansal" w:date="2020-05-17T21:38:00Z">
              <w:r>
                <w:t>User name</w:t>
              </w:r>
            </w:ins>
          </w:p>
        </w:tc>
        <w:tc>
          <w:tcPr>
            <w:tcW w:w="4508" w:type="dxa"/>
          </w:tcPr>
          <w:p w14:paraId="7100CE24" w14:textId="53C8FA94" w:rsidR="00125468" w:rsidRDefault="00040356" w:rsidP="006B4C95">
            <w:pPr>
              <w:rPr>
                <w:ins w:id="7919" w:author="rkbansal" w:date="2020-05-17T21:38:00Z"/>
              </w:rPr>
            </w:pPr>
            <w:ins w:id="7920" w:author="rkbansal" w:date="2020-11-07T14:51:00Z">
              <w:r>
                <w:t>d</w:t>
              </w:r>
            </w:ins>
            <w:ins w:id="7921" w:author="rkbansal" w:date="2020-11-07T14:50:00Z">
              <w:r>
                <w:t>arshan</w:t>
              </w:r>
            </w:ins>
          </w:p>
        </w:tc>
      </w:tr>
      <w:tr w:rsidR="00125468" w14:paraId="3239E0BF" w14:textId="77777777" w:rsidTr="006B4C95">
        <w:trPr>
          <w:ins w:id="7922" w:author="rkbansal" w:date="2020-05-17T21:38:00Z"/>
        </w:trPr>
        <w:tc>
          <w:tcPr>
            <w:tcW w:w="4508" w:type="dxa"/>
          </w:tcPr>
          <w:p w14:paraId="2E6AF71E" w14:textId="77777777" w:rsidR="00125468" w:rsidRDefault="00125468" w:rsidP="006B4C95">
            <w:pPr>
              <w:rPr>
                <w:ins w:id="7923" w:author="rkbansal" w:date="2020-05-17T21:38:00Z"/>
              </w:rPr>
            </w:pPr>
            <w:ins w:id="7924" w:author="rkbansal" w:date="2020-05-17T21:38:00Z">
              <w:r>
                <w:t>Password</w:t>
              </w:r>
            </w:ins>
          </w:p>
        </w:tc>
        <w:tc>
          <w:tcPr>
            <w:tcW w:w="4508" w:type="dxa"/>
          </w:tcPr>
          <w:p w14:paraId="5896F4CA" w14:textId="2BAA63E1" w:rsidR="00125468" w:rsidRDefault="00040356" w:rsidP="006B4C95">
            <w:pPr>
              <w:rPr>
                <w:ins w:id="7925" w:author="rkbansal" w:date="2020-05-17T21:38:00Z"/>
              </w:rPr>
            </w:pPr>
            <w:ins w:id="7926" w:author="rkbansal" w:date="2020-11-07T14:50:00Z">
              <w:r>
                <w:t>darshan</w:t>
              </w:r>
            </w:ins>
          </w:p>
        </w:tc>
      </w:tr>
    </w:tbl>
    <w:p w14:paraId="716FC06C" w14:textId="77777777" w:rsidR="00125468" w:rsidRPr="00A66355" w:rsidRDefault="00125468" w:rsidP="00125468">
      <w:pPr>
        <w:ind w:firstLine="360"/>
        <w:rPr>
          <w:ins w:id="7927" w:author="rkbansal" w:date="2020-05-17T21:38:00Z"/>
          <w:b/>
          <w:bCs/>
        </w:rPr>
      </w:pPr>
      <w:ins w:id="7928" w:author="rkbansal" w:date="2020-05-17T21:38:00Z">
        <w:r w:rsidRPr="00A66355">
          <w:rPr>
            <w:b/>
            <w:bCs/>
          </w:rPr>
          <w:t>Commands:</w:t>
        </w:r>
      </w:ins>
    </w:p>
    <w:p w14:paraId="6735E28C" w14:textId="77777777" w:rsidR="00125468" w:rsidRPr="00A66355" w:rsidRDefault="00125468" w:rsidP="00125468">
      <w:pPr>
        <w:ind w:firstLine="360"/>
        <w:jc w:val="both"/>
        <w:rPr>
          <w:ins w:id="7929" w:author="rkbansal" w:date="2020-05-17T21:38:00Z"/>
          <w:rFonts w:cstheme="minorHAnsi"/>
          <w:lang w:val="en-US"/>
        </w:rPr>
      </w:pPr>
      <w:ins w:id="7930" w:author="rkbansal" w:date="2020-05-17T21:38: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194103AE" w14:textId="77777777" w:rsidR="00125468" w:rsidRDefault="00125468" w:rsidP="00125468">
      <w:pPr>
        <w:spacing w:after="20" w:line="240" w:lineRule="auto"/>
        <w:ind w:firstLine="357"/>
        <w:rPr>
          <w:ins w:id="7931" w:author="rkbansal" w:date="2020-05-17T21:38:00Z"/>
          <w:rFonts w:ascii="Helvetica" w:eastAsia="Times New Roman" w:hAnsi="Helvetica" w:cs="Times New Roman"/>
          <w:color w:val="333333"/>
          <w:sz w:val="21"/>
          <w:szCs w:val="21"/>
          <w:lang w:eastAsia="en-IN"/>
        </w:rPr>
      </w:pPr>
      <w:ins w:id="7932" w:author="rkbansal" w:date="2020-05-17T21:38:00Z">
        <w:r w:rsidRPr="001A23DF">
          <w:rPr>
            <w:rFonts w:ascii="Helvetica" w:eastAsia="Times New Roman" w:hAnsi="Helvetica" w:cs="Times New Roman"/>
            <w:color w:val="333333"/>
            <w:sz w:val="21"/>
            <w:szCs w:val="21"/>
            <w:lang w:eastAsia="en-IN"/>
          </w:rPr>
          <w:t>User Id: root</w:t>
        </w:r>
      </w:ins>
    </w:p>
    <w:p w14:paraId="6E36F67C" w14:textId="77777777" w:rsidR="00125468" w:rsidRPr="001A23DF" w:rsidRDefault="00125468" w:rsidP="00125468">
      <w:pPr>
        <w:spacing w:after="20" w:line="240" w:lineRule="auto"/>
        <w:ind w:firstLine="357"/>
        <w:rPr>
          <w:ins w:id="7933" w:author="rkbansal" w:date="2020-05-17T21:38:00Z"/>
          <w:rFonts w:ascii="Helvetica" w:eastAsia="Times New Roman" w:hAnsi="Helvetica" w:cs="Times New Roman"/>
          <w:color w:val="333333"/>
          <w:sz w:val="21"/>
          <w:szCs w:val="21"/>
          <w:lang w:eastAsia="en-IN"/>
        </w:rPr>
      </w:pPr>
      <w:ins w:id="7934" w:author="rkbansal" w:date="2020-05-17T21:38:00Z">
        <w:r w:rsidRPr="001A23DF">
          <w:rPr>
            <w:rFonts w:ascii="Helvetica" w:eastAsia="Times New Roman" w:hAnsi="Helvetica" w:cs="Times New Roman"/>
            <w:color w:val="333333"/>
            <w:sz w:val="21"/>
            <w:szCs w:val="21"/>
            <w:lang w:eastAsia="en-IN"/>
          </w:rPr>
          <w:t>Password: rajiv999</w:t>
        </w:r>
      </w:ins>
    </w:p>
    <w:p w14:paraId="4D9AEFCD" w14:textId="77777777" w:rsidR="00125468" w:rsidRDefault="00125468" w:rsidP="00125468">
      <w:pPr>
        <w:pStyle w:val="ListParagraph"/>
        <w:rPr>
          <w:ins w:id="7935" w:author="rkbansal" w:date="2020-05-17T21:38:00Z"/>
        </w:rPr>
      </w:pPr>
    </w:p>
    <w:p w14:paraId="4BEE75F2" w14:textId="4AABEC52" w:rsidR="00125468" w:rsidRDefault="00125468" w:rsidP="00125468">
      <w:pPr>
        <w:pStyle w:val="ListParagraph"/>
        <w:numPr>
          <w:ilvl w:val="0"/>
          <w:numId w:val="91"/>
        </w:numPr>
        <w:ind w:left="1077"/>
        <w:jc w:val="both"/>
        <w:rPr>
          <w:ins w:id="7936" w:author="rkbansal" w:date="2020-05-17T21:38:00Z"/>
        </w:rPr>
      </w:pPr>
      <w:ins w:id="7937" w:author="rkbansal" w:date="2020-05-17T21:38:00Z">
        <w:r>
          <w:t>create user '</w:t>
        </w:r>
      </w:ins>
      <w:ins w:id="7938" w:author="rkbansal" w:date="2020-11-07T14:51:00Z">
        <w:r w:rsidR="00040356">
          <w:t>darshan</w:t>
        </w:r>
      </w:ins>
      <w:ins w:id="7939" w:author="rkbansal" w:date="2020-05-17T21:38:00Z">
        <w:r>
          <w:t>'@'%' identified by '</w:t>
        </w:r>
      </w:ins>
      <w:ins w:id="7940" w:author="rkbansal" w:date="2020-11-07T14:51:00Z">
        <w:r w:rsidR="00040356">
          <w:t>darshan</w:t>
        </w:r>
      </w:ins>
      <w:ins w:id="7941" w:author="rkbansal" w:date="2020-05-17T21:38:00Z">
        <w:r>
          <w:t xml:space="preserve">'; </w:t>
        </w:r>
      </w:ins>
    </w:p>
    <w:p w14:paraId="162FA307" w14:textId="77777777" w:rsidR="00125468" w:rsidRDefault="00125468" w:rsidP="00125468">
      <w:pPr>
        <w:pStyle w:val="ListParagraph"/>
        <w:ind w:left="360"/>
        <w:jc w:val="both"/>
        <w:rPr>
          <w:ins w:id="7942" w:author="rkbansal" w:date="2020-05-17T21:38:00Z"/>
        </w:rPr>
      </w:pPr>
    </w:p>
    <w:p w14:paraId="3C8DFC6A" w14:textId="3558C36A" w:rsidR="00125468" w:rsidRDefault="00125468" w:rsidP="00125468">
      <w:pPr>
        <w:pStyle w:val="ListParagraph"/>
        <w:numPr>
          <w:ilvl w:val="0"/>
          <w:numId w:val="91"/>
        </w:numPr>
        <w:ind w:left="1077"/>
        <w:jc w:val="both"/>
        <w:rPr>
          <w:ins w:id="7943" w:author="rkbansal" w:date="2020-05-17T21:38:00Z"/>
        </w:rPr>
      </w:pPr>
      <w:ins w:id="7944" w:author="rkbansal" w:date="2020-05-17T21:38:00Z">
        <w:r>
          <w:t xml:space="preserve">create database </w:t>
        </w:r>
      </w:ins>
      <w:ins w:id="7945" w:author="rkbansal" w:date="2020-11-07T14:51:00Z">
        <w:r w:rsidR="00040356">
          <w:t>darshan</w:t>
        </w:r>
      </w:ins>
      <w:ins w:id="7946" w:author="rkbansal" w:date="2020-05-17T21:38:00Z">
        <w:r>
          <w:t>_schema;</w:t>
        </w:r>
      </w:ins>
    </w:p>
    <w:p w14:paraId="2E19432E" w14:textId="77777777" w:rsidR="00125468" w:rsidRDefault="00125468" w:rsidP="00125468">
      <w:pPr>
        <w:pStyle w:val="ListParagraph"/>
        <w:ind w:left="360"/>
        <w:jc w:val="both"/>
        <w:rPr>
          <w:ins w:id="7947" w:author="rkbansal" w:date="2020-05-17T21:38:00Z"/>
        </w:rPr>
      </w:pPr>
    </w:p>
    <w:p w14:paraId="1A32F8EE" w14:textId="59284510" w:rsidR="00125468" w:rsidRDefault="00125468" w:rsidP="00125468">
      <w:pPr>
        <w:pStyle w:val="ListParagraph"/>
        <w:numPr>
          <w:ilvl w:val="0"/>
          <w:numId w:val="91"/>
        </w:numPr>
        <w:ind w:left="1077"/>
        <w:jc w:val="both"/>
        <w:rPr>
          <w:ins w:id="7948" w:author="rkbansal" w:date="2020-05-17T21:38:00Z"/>
        </w:rPr>
      </w:pPr>
      <w:ins w:id="7949" w:author="rkbansal" w:date="2020-05-17T21:38:00Z">
        <w:r>
          <w:t xml:space="preserve">grant all on </w:t>
        </w:r>
      </w:ins>
      <w:ins w:id="7950" w:author="rkbansal" w:date="2020-11-07T14:51:00Z">
        <w:r w:rsidR="00040356">
          <w:t>darshan</w:t>
        </w:r>
      </w:ins>
      <w:ins w:id="7951" w:author="rkbansal" w:date="2020-05-17T21:38:00Z">
        <w:r>
          <w:t xml:space="preserve">_schema.* to </w:t>
        </w:r>
      </w:ins>
      <w:ins w:id="7952" w:author="rkbansal" w:date="2020-11-07T14:51:00Z">
        <w:r w:rsidR="00040356">
          <w:t>darshan</w:t>
        </w:r>
      </w:ins>
      <w:ins w:id="7953" w:author="rkbansal" w:date="2020-05-17T21:38:00Z">
        <w:r>
          <w:t>@'%';</w:t>
        </w:r>
      </w:ins>
    </w:p>
    <w:p w14:paraId="3084854C" w14:textId="77777777" w:rsidR="00125468" w:rsidRDefault="00125468" w:rsidP="00125468">
      <w:pPr>
        <w:rPr>
          <w:ins w:id="7954" w:author="rkbansal" w:date="2020-05-17T21:38:00Z"/>
        </w:rPr>
      </w:pPr>
    </w:p>
    <w:p w14:paraId="66FA8F58" w14:textId="77777777" w:rsidR="00125468" w:rsidRDefault="00125468" w:rsidP="00125468">
      <w:pPr>
        <w:pStyle w:val="ListParagraph"/>
        <w:numPr>
          <w:ilvl w:val="0"/>
          <w:numId w:val="74"/>
        </w:numPr>
        <w:rPr>
          <w:ins w:id="7955" w:author="rkbansal" w:date="2020-05-17T21:38:00Z"/>
        </w:rPr>
      </w:pPr>
      <w:ins w:id="7956" w:author="rkbansal" w:date="2020-05-17T21:38:00Z">
        <w:r>
          <w:t>Use the following document related to the swagger, database scripts, ER diagram of Users:</w:t>
        </w:r>
      </w:ins>
    </w:p>
    <w:p w14:paraId="355A21E6" w14:textId="0D3FFFA7" w:rsidR="00125468" w:rsidRDefault="00AA0081">
      <w:pPr>
        <w:pStyle w:val="ListParagraph"/>
        <w:rPr>
          <w:ins w:id="7957" w:author="rkbansal" w:date="2020-05-17T21:38:00Z"/>
        </w:rPr>
        <w:pPrChange w:id="7958" w:author="rkbansal" w:date="2020-11-17T12:40:00Z">
          <w:pPr>
            <w:pStyle w:val="ListParagraph"/>
            <w:numPr>
              <w:numId w:val="74"/>
            </w:numPr>
            <w:ind w:hanging="360"/>
          </w:pPr>
        </w:pPrChange>
      </w:pPr>
      <w:ins w:id="7959" w:author="rkbansal" w:date="2020-11-17T12:40:00Z">
        <w:r w:rsidRPr="00AA0081">
          <w:object w:dxaOrig="3721" w:dyaOrig="811" w14:anchorId="1465AF74">
            <v:shape id="_x0000_i1040" type="#_x0000_t75" style="width:186pt;height:40.5pt" o:ole="">
              <v:imagedata r:id="rId307" o:title=""/>
            </v:shape>
            <o:OLEObject Type="Embed" ProgID="Package" ShapeID="_x0000_i1040" DrawAspect="Content" ObjectID="_1670430421" r:id="rId308"/>
          </w:object>
        </w:r>
      </w:ins>
      <w:ins w:id="7960" w:author="rkbansal" w:date="2020-11-17T12:40:00Z">
        <w:r w:rsidRPr="00AA0081">
          <w:object w:dxaOrig="1801" w:dyaOrig="811" w14:anchorId="1C08AADE">
            <v:shape id="_x0000_i1041" type="#_x0000_t75" style="width:90pt;height:40.5pt" o:ole="">
              <v:imagedata r:id="rId309" o:title=""/>
            </v:shape>
            <o:OLEObject Type="Embed" ProgID="Package" ShapeID="_x0000_i1041" DrawAspect="Content" ObjectID="_1670430422" r:id="rId310"/>
          </w:object>
        </w:r>
      </w:ins>
      <w:ins w:id="7961" w:author="rkbansal" w:date="2020-11-17T12:40:00Z">
        <w:r w:rsidRPr="00AA0081">
          <w:object w:dxaOrig="3751" w:dyaOrig="811" w14:anchorId="138FC332">
            <v:shape id="_x0000_i1042" type="#_x0000_t75" style="width:187.5pt;height:40.5pt" o:ole="">
              <v:imagedata r:id="rId311" o:title=""/>
            </v:shape>
            <o:OLEObject Type="Embed" ProgID="Package" ShapeID="_x0000_i1042" DrawAspect="Content" ObjectID="_1670430423" r:id="rId312"/>
          </w:object>
        </w:r>
      </w:ins>
      <w:del w:id="7962" w:author="rkbansal" w:date="2020-11-17T12:40:00Z">
        <w:r w:rsidR="00125468" w:rsidRPr="00EF0BD8" w:rsidDel="00AA0081">
          <w:fldChar w:fldCharType="begin"/>
        </w:r>
        <w:r w:rsidR="00125468" w:rsidRPr="00EF0BD8" w:rsidDel="00AA0081">
          <w:fldChar w:fldCharType="end"/>
        </w:r>
        <w:r w:rsidR="00125468" w:rsidRPr="00EF0BD8" w:rsidDel="00AA0081">
          <w:fldChar w:fldCharType="begin"/>
        </w:r>
        <w:r w:rsidR="00125468" w:rsidRPr="00EF0BD8" w:rsidDel="00AA0081">
          <w:fldChar w:fldCharType="end"/>
        </w:r>
      </w:del>
      <w:ins w:id="7963" w:author="rkbansal" w:date="2020-05-17T21:38:00Z">
        <w:r w:rsidR="00125468" w:rsidRPr="00EF0BD8">
          <w:t xml:space="preserve"> </w:t>
        </w:r>
      </w:ins>
      <w:del w:id="7964" w:author="rkbansal" w:date="2020-11-17T12:40:00Z">
        <w:r w:rsidR="00125468" w:rsidRPr="00EF0BD8" w:rsidDel="00AA0081">
          <w:fldChar w:fldCharType="begin"/>
        </w:r>
        <w:r w:rsidR="00125468" w:rsidRPr="00EF0BD8" w:rsidDel="00AA0081">
          <w:fldChar w:fldCharType="end"/>
        </w:r>
      </w:del>
    </w:p>
    <w:p w14:paraId="5DD342DA" w14:textId="12B6418D" w:rsidR="00125468" w:rsidRDefault="00125468" w:rsidP="00125468">
      <w:pPr>
        <w:pStyle w:val="ListParagraph"/>
        <w:numPr>
          <w:ilvl w:val="0"/>
          <w:numId w:val="74"/>
        </w:numPr>
        <w:rPr>
          <w:ins w:id="7965" w:author="rkbansal" w:date="2020-05-17T21:38:00Z"/>
        </w:rPr>
      </w:pPr>
      <w:ins w:id="7966" w:author="rkbansal" w:date="2020-05-17T21:38:00Z">
        <w:r>
          <w:rPr>
            <w:noProof/>
          </w:rPr>
          <w:drawing>
            <wp:anchor distT="0" distB="0" distL="114300" distR="114300" simplePos="0" relativeHeight="251674624" behindDoc="0" locked="0" layoutInCell="1" allowOverlap="1" wp14:anchorId="023C27B5" wp14:editId="58CBF11E">
              <wp:simplePos x="0" y="0"/>
              <wp:positionH relativeFrom="column">
                <wp:posOffset>431321</wp:posOffset>
              </wp:positionH>
              <wp:positionV relativeFrom="paragraph">
                <wp:posOffset>474717</wp:posOffset>
              </wp:positionV>
              <wp:extent cx="5314950" cy="101727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Move the following maven dependency from </w:t>
        </w:r>
      </w:ins>
      <w:ins w:id="7967" w:author="rkbansal" w:date="2020-11-17T12:40:00Z">
        <w:r w:rsidR="003229CD">
          <w:t>darshan</w:t>
        </w:r>
      </w:ins>
      <w:ins w:id="7968" w:author="rkbansal" w:date="2020-05-17T21:38:00Z">
        <w:r>
          <w:t>-mgmt-service to common-service to make it centralize and create the bean in common service for these features so that these can be used in various microservices.</w:t>
        </w:r>
      </w:ins>
    </w:p>
    <w:p w14:paraId="0CB89E48" w14:textId="77777777" w:rsidR="00125468" w:rsidRDefault="00125468" w:rsidP="00125468">
      <w:pPr>
        <w:pStyle w:val="ListParagraph"/>
        <w:rPr>
          <w:ins w:id="7969" w:author="rkbansal" w:date="2020-05-17T21:38:00Z"/>
        </w:rPr>
      </w:pPr>
      <w:ins w:id="7970" w:author="rkbansal" w:date="2020-05-17T21:38:00Z">
        <w:r>
          <w:rPr>
            <w:noProof/>
          </w:rPr>
          <w:drawing>
            <wp:inline distT="0" distB="0" distL="0" distR="0" wp14:anchorId="22EDE5BE" wp14:editId="1B936C56">
              <wp:extent cx="5667375" cy="33623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67375" cy="3362325"/>
                      </a:xfrm>
                      <a:prstGeom prst="rect">
                        <a:avLst/>
                      </a:prstGeom>
                    </pic:spPr>
                  </pic:pic>
                </a:graphicData>
              </a:graphic>
            </wp:inline>
          </w:drawing>
        </w:r>
      </w:ins>
    </w:p>
    <w:p w14:paraId="219CF804" w14:textId="77777777" w:rsidR="00125468" w:rsidRDefault="00125468" w:rsidP="00125468">
      <w:pPr>
        <w:pStyle w:val="ListParagraph"/>
        <w:rPr>
          <w:ins w:id="7971" w:author="rkbansal" w:date="2020-05-17T21:38:00Z"/>
        </w:rPr>
      </w:pPr>
    </w:p>
    <w:p w14:paraId="1DE36C59" w14:textId="77777777" w:rsidR="00125468" w:rsidRDefault="00125468" w:rsidP="00125468">
      <w:pPr>
        <w:pStyle w:val="ListParagraph"/>
        <w:numPr>
          <w:ilvl w:val="0"/>
          <w:numId w:val="74"/>
        </w:numPr>
        <w:rPr>
          <w:ins w:id="7972" w:author="rkbansal" w:date="2020-05-17T21:38:00Z"/>
        </w:rPr>
      </w:pPr>
      <w:ins w:id="7973" w:author="rkbansal" w:date="2020-05-17T21:38:00Z">
        <w:r>
          <w:t>Add the following dependencies in pom.xml with the following considerations:</w:t>
        </w:r>
      </w:ins>
    </w:p>
    <w:p w14:paraId="38C06355" w14:textId="77777777" w:rsidR="00125468" w:rsidRPr="00A51008" w:rsidRDefault="00125468" w:rsidP="00125468">
      <w:pPr>
        <w:pStyle w:val="ListParagraph"/>
        <w:numPr>
          <w:ilvl w:val="1"/>
          <w:numId w:val="107"/>
        </w:numPr>
        <w:rPr>
          <w:ins w:id="7974" w:author="rkbansal" w:date="2020-05-17T21:38:00Z"/>
          <w:bCs/>
        </w:rPr>
      </w:pPr>
      <w:ins w:id="7975" w:author="rkbansal" w:date="2020-05-17T21:3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47AF74EB" w14:textId="77777777" w:rsidR="00125468" w:rsidRPr="00864941" w:rsidRDefault="00125468" w:rsidP="00125468">
      <w:pPr>
        <w:pStyle w:val="ListParagraph"/>
        <w:numPr>
          <w:ilvl w:val="1"/>
          <w:numId w:val="107"/>
        </w:numPr>
        <w:rPr>
          <w:ins w:id="7976" w:author="rkbansal" w:date="2020-05-17T21:38:00Z"/>
          <w:bCs/>
        </w:rPr>
      </w:pPr>
      <w:ins w:id="7977" w:author="rkbansal" w:date="2020-05-17T21:3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1252853" w14:textId="77777777" w:rsidR="00125468" w:rsidRDefault="00125468" w:rsidP="00125468">
      <w:pPr>
        <w:pStyle w:val="ListParagraph"/>
        <w:numPr>
          <w:ilvl w:val="1"/>
          <w:numId w:val="107"/>
        </w:numPr>
        <w:rPr>
          <w:ins w:id="7978" w:author="rkbansal" w:date="2020-05-17T21:38:00Z"/>
          <w:bCs/>
        </w:rPr>
      </w:pPr>
      <w:ins w:id="7979" w:author="rkbansal" w:date="2020-05-17T21:38:00Z">
        <w:r>
          <w:rPr>
            <w:bCs/>
            <w:color w:val="FF0000"/>
          </w:rPr>
          <w:t>Spring Cloud version</w:t>
        </w:r>
        <w:r w:rsidRPr="00A51008">
          <w:rPr>
            <w:bCs/>
          </w:rPr>
          <w:t>:</w:t>
        </w:r>
        <w:r>
          <w:rPr>
            <w:bCs/>
          </w:rPr>
          <w:t xml:space="preserve"> upgraded to Hoston.SR4. It is highlighted in yellow colour.</w:t>
        </w:r>
      </w:ins>
    </w:p>
    <w:p w14:paraId="7988C088" w14:textId="77777777" w:rsidR="00125468" w:rsidRDefault="00125468" w:rsidP="00125468">
      <w:pPr>
        <w:pStyle w:val="ListParagraph"/>
        <w:numPr>
          <w:ilvl w:val="1"/>
          <w:numId w:val="107"/>
        </w:numPr>
        <w:rPr>
          <w:ins w:id="7980" w:author="rkbansal" w:date="2020-05-17T21:38:00Z"/>
          <w:bCs/>
        </w:rPr>
      </w:pPr>
      <w:ins w:id="7981" w:author="rkbansal" w:date="2020-05-17T21:3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0E4F0D15" w14:textId="535143BE" w:rsidR="00125468" w:rsidRDefault="002916D2" w:rsidP="00125468">
      <w:pPr>
        <w:pStyle w:val="ListParagraph"/>
        <w:rPr>
          <w:ins w:id="7982" w:author="rkbansal" w:date="2020-05-17T21:38:00Z"/>
        </w:rPr>
      </w:pPr>
      <w:ins w:id="7983" w:author="rkbansal" w:date="2020-11-17T13:02:00Z">
        <w:r>
          <w:rPr>
            <w:noProof/>
          </w:rPr>
          <w:lastRenderedPageBreak/>
          <w:drawing>
            <wp:inline distT="0" distB="0" distL="0" distR="0" wp14:anchorId="6FA0AB82" wp14:editId="01E0921E">
              <wp:extent cx="7334250" cy="78486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7334250" cy="7848600"/>
                      </a:xfrm>
                      <a:prstGeom prst="rect">
                        <a:avLst/>
                      </a:prstGeom>
                    </pic:spPr>
                  </pic:pic>
                </a:graphicData>
              </a:graphic>
            </wp:inline>
          </w:drawing>
        </w:r>
      </w:ins>
    </w:p>
    <w:p w14:paraId="09B592DC" w14:textId="3FBE201B" w:rsidR="00125468" w:rsidRDefault="00125468" w:rsidP="00125468">
      <w:pPr>
        <w:pStyle w:val="ListParagraph"/>
        <w:rPr>
          <w:ins w:id="7984" w:author="rkbansal" w:date="2020-05-17T21:38:00Z"/>
        </w:rPr>
      </w:pPr>
      <w:ins w:id="7985" w:author="rkbansal" w:date="2020-05-17T21:38:00Z">
        <w:r>
          <w:rPr>
            <w:rFonts w:ascii="Consolas" w:hAnsi="Consolas" w:cs="Consolas"/>
            <w:color w:val="000000"/>
            <w:sz w:val="20"/>
            <w:szCs w:val="20"/>
          </w:rPr>
          <w:lastRenderedPageBreak/>
          <w:tab/>
        </w:r>
      </w:ins>
      <w:ins w:id="7986" w:author="rkbansal" w:date="2020-11-17T13:04:00Z">
        <w:r w:rsidR="002916D2">
          <w:rPr>
            <w:noProof/>
          </w:rPr>
          <w:drawing>
            <wp:inline distT="0" distB="0" distL="0" distR="0" wp14:anchorId="7BE27370" wp14:editId="39738267">
              <wp:extent cx="6991350" cy="82105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991350" cy="8210550"/>
                      </a:xfrm>
                      <a:prstGeom prst="rect">
                        <a:avLst/>
                      </a:prstGeom>
                    </pic:spPr>
                  </pic:pic>
                </a:graphicData>
              </a:graphic>
            </wp:inline>
          </w:drawing>
        </w:r>
      </w:ins>
    </w:p>
    <w:p w14:paraId="15CFA631" w14:textId="1898173B" w:rsidR="00125468" w:rsidRDefault="00125468" w:rsidP="00125468">
      <w:pPr>
        <w:pStyle w:val="ListParagraph"/>
        <w:numPr>
          <w:ilvl w:val="0"/>
          <w:numId w:val="74"/>
        </w:numPr>
        <w:rPr>
          <w:ins w:id="7987" w:author="rkbansal" w:date="2020-05-17T21:38:00Z"/>
        </w:rPr>
      </w:pPr>
      <w:ins w:id="7988" w:author="rkbansal" w:date="2020-05-17T21:38:00Z">
        <w:r w:rsidRPr="004F63DB">
          <w:t>Rename the package of io.swagger to com.jmk.</w:t>
        </w:r>
      </w:ins>
      <w:ins w:id="7989" w:author="rkbansal" w:date="2020-11-17T13:04:00Z">
        <w:r w:rsidR="00463AB4" w:rsidRPr="00463AB4">
          <w:rPr>
            <w:rPrChange w:id="7990" w:author="rkbansal" w:date="2020-11-17T13:04:00Z">
              <w:rPr>
                <w:rFonts w:ascii="Consolas" w:hAnsi="Consolas" w:cs="Consolas"/>
                <w:color w:val="000000"/>
                <w:sz w:val="20"/>
                <w:szCs w:val="20"/>
                <w:shd w:val="clear" w:color="auto" w:fill="E8F2FE"/>
              </w:rPr>
            </w:rPrChange>
          </w:rPr>
          <w:t xml:space="preserve"> darshan</w:t>
        </w:r>
      </w:ins>
    </w:p>
    <w:p w14:paraId="5A2755FA" w14:textId="61085F3C" w:rsidR="00125468" w:rsidRPr="005D2287" w:rsidRDefault="00125468" w:rsidP="00125468">
      <w:pPr>
        <w:pStyle w:val="ListParagraph"/>
        <w:numPr>
          <w:ilvl w:val="0"/>
          <w:numId w:val="74"/>
        </w:numPr>
        <w:rPr>
          <w:ins w:id="7991" w:author="rkbansal" w:date="2020-05-17T21:38:00Z"/>
        </w:rPr>
      </w:pPr>
      <w:ins w:id="7992" w:author="rkbansal" w:date="2020-05-17T21:38:00Z">
        <w:r>
          <w:t xml:space="preserve">Rename and refactor the </w:t>
        </w:r>
        <w:r w:rsidRPr="001A23DF">
          <w:t xml:space="preserve">Swagger2SpringBoot.java to </w:t>
        </w:r>
      </w:ins>
      <w:ins w:id="7993" w:author="rkbansal" w:date="2020-11-17T13:05:00Z">
        <w:r w:rsidR="008C7779" w:rsidRPr="008C7779">
          <w:t>DarshanMgmtRestApplication</w:t>
        </w:r>
      </w:ins>
      <w:ins w:id="7994" w:author="rkbansal" w:date="2020-05-17T21:38:00Z">
        <w:r w:rsidRPr="001A23DF">
          <w:t>.java with the following details:</w:t>
        </w:r>
      </w:ins>
    </w:p>
    <w:p w14:paraId="321A5028" w14:textId="77777777" w:rsidR="00125468" w:rsidRDefault="00125468" w:rsidP="00125468">
      <w:pPr>
        <w:pStyle w:val="ListParagraph"/>
        <w:numPr>
          <w:ilvl w:val="1"/>
          <w:numId w:val="74"/>
        </w:numPr>
        <w:rPr>
          <w:ins w:id="7995" w:author="rkbansal" w:date="2020-05-17T21:38:00Z"/>
        </w:rPr>
      </w:pPr>
      <w:ins w:id="7996" w:author="rkbansal" w:date="2020-05-17T21:38:00Z">
        <w:r>
          <w:t>Enable Eureka Client so that it can be register with Eureka Server</w:t>
        </w:r>
      </w:ins>
    </w:p>
    <w:p w14:paraId="3681DD6F" w14:textId="77777777" w:rsidR="00125468" w:rsidRDefault="00125468" w:rsidP="00125468">
      <w:pPr>
        <w:pStyle w:val="ListParagraph"/>
        <w:numPr>
          <w:ilvl w:val="1"/>
          <w:numId w:val="74"/>
        </w:numPr>
        <w:rPr>
          <w:ins w:id="7997" w:author="rkbansal" w:date="2020-05-17T21:38:00Z"/>
        </w:rPr>
      </w:pPr>
      <w:ins w:id="7998" w:author="rkbansal" w:date="2020-05-17T21:38:00Z">
        <w:r>
          <w:t>Enable JpaRepositories</w:t>
        </w:r>
      </w:ins>
    </w:p>
    <w:p w14:paraId="2F18A911" w14:textId="7F67E30D" w:rsidR="00125468" w:rsidRDefault="00125468" w:rsidP="00125468">
      <w:pPr>
        <w:pStyle w:val="ListParagraph"/>
        <w:numPr>
          <w:ilvl w:val="1"/>
          <w:numId w:val="74"/>
        </w:numPr>
        <w:rPr>
          <w:ins w:id="7999" w:author="rkbansal" w:date="2020-05-17T21:38:00Z"/>
        </w:rPr>
      </w:pPr>
      <w:ins w:id="8000" w:author="rkbansal" w:date="2020-05-17T21:38:00Z">
        <w:r>
          <w:t>Enable FeignClient to interact with user-mgmt-service, people-mgmt-service.</w:t>
        </w:r>
      </w:ins>
    </w:p>
    <w:p w14:paraId="601ABE6D" w14:textId="77777777" w:rsidR="00125468" w:rsidRDefault="00125468" w:rsidP="00125468">
      <w:pPr>
        <w:pStyle w:val="ListParagraph"/>
        <w:numPr>
          <w:ilvl w:val="1"/>
          <w:numId w:val="74"/>
        </w:numPr>
        <w:rPr>
          <w:ins w:id="8001" w:author="rkbansal" w:date="2020-05-17T21:38:00Z"/>
        </w:rPr>
      </w:pPr>
      <w:ins w:id="8002" w:author="rkbansal" w:date="2020-05-17T21:38:00Z">
        <w:r>
          <w:t>Enable EnableSwagger2 so that we can view the document api</w:t>
        </w:r>
      </w:ins>
    </w:p>
    <w:p w14:paraId="7D083FD9" w14:textId="54AAB04C" w:rsidR="00125468" w:rsidRPr="001A4DA1" w:rsidRDefault="00B2734C" w:rsidP="00125468">
      <w:pPr>
        <w:pStyle w:val="ListParagraph"/>
        <w:rPr>
          <w:ins w:id="8003" w:author="rkbansal" w:date="2020-05-17T21:38:00Z"/>
        </w:rPr>
      </w:pPr>
      <w:ins w:id="8004" w:author="rkbansal" w:date="2020-11-30T22:12:00Z">
        <w:r>
          <w:rPr>
            <w:noProof/>
          </w:rPr>
          <w:drawing>
            <wp:inline distT="0" distB="0" distL="0" distR="0" wp14:anchorId="333A2F66" wp14:editId="5A392316">
              <wp:extent cx="5133975" cy="335280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133975" cy="3352800"/>
                      </a:xfrm>
                      <a:prstGeom prst="rect">
                        <a:avLst/>
                      </a:prstGeom>
                    </pic:spPr>
                  </pic:pic>
                </a:graphicData>
              </a:graphic>
            </wp:inline>
          </w:drawing>
        </w:r>
      </w:ins>
    </w:p>
    <w:p w14:paraId="40866962" w14:textId="77777777" w:rsidR="00125468" w:rsidRDefault="00125468" w:rsidP="00125468">
      <w:pPr>
        <w:rPr>
          <w:ins w:id="8005" w:author="rkbansal" w:date="2020-05-17T21:38:00Z"/>
        </w:rPr>
      </w:pPr>
    </w:p>
    <w:p w14:paraId="7F85B0AF" w14:textId="77777777" w:rsidR="00125468" w:rsidRPr="00DE30DD" w:rsidRDefault="00125468" w:rsidP="00125468">
      <w:pPr>
        <w:pStyle w:val="ListParagraph"/>
        <w:numPr>
          <w:ilvl w:val="0"/>
          <w:numId w:val="74"/>
        </w:numPr>
        <w:rPr>
          <w:ins w:id="8006" w:author="rkbansal" w:date="2020-05-17T21:38:00Z"/>
          <w:bCs/>
        </w:rPr>
      </w:pPr>
      <w:ins w:id="8007" w:author="rkbansal" w:date="2020-05-17T21:38:00Z">
        <w:r w:rsidRPr="00DE30DD">
          <w:rPr>
            <w:bCs/>
            <w:color w:val="FF0000"/>
          </w:rPr>
          <w:t>Moved the following main application.properties</w:t>
        </w:r>
        <w:r>
          <w:rPr>
            <w:bCs/>
          </w:rPr>
          <w:t xml:space="preserve"> along with different profiles to git repository: </w:t>
        </w:r>
        <w:r w:rsidRPr="00A51008">
          <w:rPr>
            <w:b/>
          </w:rPr>
          <w:t>bjjd-config-server-git-repo</w:t>
        </w:r>
      </w:ins>
    </w:p>
    <w:p w14:paraId="46D832D8" w14:textId="5BD0E3B1" w:rsidR="00125468" w:rsidRDefault="00714454" w:rsidP="00125468">
      <w:pPr>
        <w:pStyle w:val="ListParagraph"/>
        <w:rPr>
          <w:ins w:id="8008" w:author="rkbansal" w:date="2020-05-17T21:38:00Z"/>
        </w:rPr>
      </w:pPr>
      <w:ins w:id="8009" w:author="rkbansal" w:date="2020-11-17T21:27:00Z">
        <w:r>
          <w:rPr>
            <w:noProof/>
          </w:rPr>
          <w:lastRenderedPageBreak/>
          <w:drawing>
            <wp:inline distT="0" distB="0" distL="0" distR="0" wp14:anchorId="77BBE260" wp14:editId="7DE87E59">
              <wp:extent cx="8505825" cy="52006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505825" cy="5200650"/>
                      </a:xfrm>
                      <a:prstGeom prst="rect">
                        <a:avLst/>
                      </a:prstGeom>
                    </pic:spPr>
                  </pic:pic>
                </a:graphicData>
              </a:graphic>
            </wp:inline>
          </w:drawing>
        </w:r>
      </w:ins>
    </w:p>
    <w:p w14:paraId="6F235950" w14:textId="77777777" w:rsidR="00125468" w:rsidRDefault="00125468" w:rsidP="00125468">
      <w:pPr>
        <w:pStyle w:val="ListParagraph"/>
        <w:numPr>
          <w:ilvl w:val="0"/>
          <w:numId w:val="19"/>
        </w:numPr>
        <w:jc w:val="both"/>
        <w:rPr>
          <w:ins w:id="8010" w:author="rkbansal" w:date="2020-05-17T21:38:00Z"/>
          <w:rFonts w:asciiTheme="minorHAnsi" w:hAnsiTheme="minorHAnsi" w:cstheme="minorHAnsi"/>
        </w:rPr>
      </w:pPr>
      <w:ins w:id="8011" w:author="rkbansal" w:date="2020-05-17T21:38:00Z">
        <w:r>
          <w:rPr>
            <w:rFonts w:asciiTheme="minorHAnsi" w:hAnsiTheme="minorHAnsi" w:cstheme="minorHAnsi"/>
          </w:rPr>
          <w:t>In this application, still there will be an application.properties file but it will have the following minimum details:</w:t>
        </w:r>
      </w:ins>
    </w:p>
    <w:p w14:paraId="3A2651E4" w14:textId="77777777" w:rsidR="00125468" w:rsidRDefault="00125468" w:rsidP="00125468">
      <w:pPr>
        <w:pStyle w:val="ListParagraph"/>
        <w:numPr>
          <w:ilvl w:val="1"/>
          <w:numId w:val="19"/>
        </w:numPr>
        <w:ind w:left="1037" w:hanging="357"/>
        <w:jc w:val="both"/>
        <w:rPr>
          <w:ins w:id="8012" w:author="rkbansal" w:date="2020-05-17T21:38:00Z"/>
          <w:rFonts w:asciiTheme="minorHAnsi" w:hAnsiTheme="minorHAnsi" w:cstheme="minorHAnsi"/>
        </w:rPr>
      </w:pPr>
      <w:ins w:id="8013" w:author="rkbansal" w:date="2020-05-17T21:38:00Z">
        <w:r>
          <w:rPr>
            <w:rFonts w:asciiTheme="minorHAnsi" w:hAnsiTheme="minorHAnsi" w:cstheme="minorHAnsi"/>
          </w:rPr>
          <w:t>Name of the application</w:t>
        </w:r>
      </w:ins>
    </w:p>
    <w:p w14:paraId="6B206D2B" w14:textId="77777777" w:rsidR="00125468" w:rsidRDefault="00125468" w:rsidP="00125468">
      <w:pPr>
        <w:pStyle w:val="ListParagraph"/>
        <w:numPr>
          <w:ilvl w:val="1"/>
          <w:numId w:val="19"/>
        </w:numPr>
        <w:ind w:left="1037" w:hanging="357"/>
        <w:jc w:val="both"/>
        <w:rPr>
          <w:ins w:id="8014" w:author="rkbansal" w:date="2020-05-17T21:38:00Z"/>
          <w:rFonts w:asciiTheme="minorHAnsi" w:hAnsiTheme="minorHAnsi" w:cstheme="minorHAnsi"/>
        </w:rPr>
      </w:pPr>
      <w:ins w:id="8015" w:author="rkbansal" w:date="2020-05-17T21:38:00Z">
        <w:r>
          <w:rPr>
            <w:rFonts w:asciiTheme="minorHAnsi" w:hAnsiTheme="minorHAnsi" w:cstheme="minorHAnsi"/>
          </w:rPr>
          <w:t>Active Default Profile</w:t>
        </w:r>
      </w:ins>
    </w:p>
    <w:p w14:paraId="5609068D" w14:textId="77777777" w:rsidR="00125468" w:rsidRDefault="00125468" w:rsidP="00125468">
      <w:pPr>
        <w:pStyle w:val="ListParagraph"/>
        <w:numPr>
          <w:ilvl w:val="1"/>
          <w:numId w:val="19"/>
        </w:numPr>
        <w:ind w:left="1037" w:hanging="357"/>
        <w:jc w:val="both"/>
        <w:rPr>
          <w:ins w:id="8016" w:author="rkbansal" w:date="2020-05-17T21:38:00Z"/>
          <w:rFonts w:asciiTheme="minorHAnsi" w:hAnsiTheme="minorHAnsi" w:cstheme="minorHAnsi"/>
        </w:rPr>
      </w:pPr>
      <w:ins w:id="8017" w:author="rkbansal" w:date="2020-05-17T21:38:00Z">
        <w:r>
          <w:rPr>
            <w:rFonts w:asciiTheme="minorHAnsi" w:hAnsiTheme="minorHAnsi" w:cstheme="minorHAnsi"/>
          </w:rPr>
          <w:t>Cloud Config server URI with port</w:t>
        </w:r>
      </w:ins>
    </w:p>
    <w:p w14:paraId="334D39D9" w14:textId="1C18AEFB" w:rsidR="00125468" w:rsidRDefault="00E91321" w:rsidP="00125468">
      <w:pPr>
        <w:pStyle w:val="ListParagraph"/>
        <w:rPr>
          <w:ins w:id="8018" w:author="rkbansal" w:date="2020-05-17T21:38:00Z"/>
        </w:rPr>
      </w:pPr>
      <w:ins w:id="8019" w:author="rkbansal" w:date="2020-11-17T21:28:00Z">
        <w:r>
          <w:rPr>
            <w:noProof/>
          </w:rPr>
          <w:drawing>
            <wp:inline distT="0" distB="0" distL="0" distR="0" wp14:anchorId="79FD85D5" wp14:editId="0E04347E">
              <wp:extent cx="7305675" cy="1381125"/>
              <wp:effectExtent l="0" t="0" r="9525"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7305675" cy="1381125"/>
                      </a:xfrm>
                      <a:prstGeom prst="rect">
                        <a:avLst/>
                      </a:prstGeom>
                    </pic:spPr>
                  </pic:pic>
                </a:graphicData>
              </a:graphic>
            </wp:inline>
          </w:drawing>
        </w:r>
      </w:ins>
    </w:p>
    <w:p w14:paraId="34B0FF84" w14:textId="77777777" w:rsidR="00125468" w:rsidRDefault="00125468" w:rsidP="00125468">
      <w:pPr>
        <w:pStyle w:val="ListParagraph"/>
        <w:rPr>
          <w:ins w:id="8020" w:author="rkbansal" w:date="2020-05-17T21:38:00Z"/>
        </w:rPr>
      </w:pPr>
    </w:p>
    <w:p w14:paraId="054741F3" w14:textId="1F73DDD8" w:rsidR="00125468" w:rsidRDefault="00125468" w:rsidP="00125468">
      <w:pPr>
        <w:pStyle w:val="ListParagraph"/>
        <w:numPr>
          <w:ilvl w:val="0"/>
          <w:numId w:val="74"/>
        </w:numPr>
        <w:rPr>
          <w:ins w:id="8021" w:author="rkbansal" w:date="2020-05-17T21:38:00Z"/>
        </w:rPr>
      </w:pPr>
      <w:ins w:id="8022" w:author="rkbansal" w:date="2020-05-17T21:38:00Z">
        <w:r>
          <w:t xml:space="preserve">Create the </w:t>
        </w:r>
      </w:ins>
      <w:ins w:id="8023" w:author="rkbansal" w:date="2020-11-17T21:28:00Z">
        <w:r w:rsidR="00BA7187">
          <w:t>Darshan</w:t>
        </w:r>
      </w:ins>
      <w:ins w:id="8024" w:author="rkbansal" w:date="2020-05-17T21:38:00Z">
        <w:r>
          <w:t xml:space="preserve">Api and </w:t>
        </w:r>
      </w:ins>
      <w:ins w:id="8025" w:author="rkbansal" w:date="2020-11-17T21:28:00Z">
        <w:r w:rsidR="001E7DBD">
          <w:t>Darshan</w:t>
        </w:r>
      </w:ins>
      <w:ins w:id="8026" w:author="rkbansal" w:date="2020-05-17T21:38:00Z">
        <w:r>
          <w:t>ApiController Class</w:t>
        </w:r>
      </w:ins>
    </w:p>
    <w:p w14:paraId="19B9B656" w14:textId="548ACB86" w:rsidR="00125468" w:rsidRDefault="00125468" w:rsidP="00125468">
      <w:pPr>
        <w:pStyle w:val="ListParagraph"/>
        <w:numPr>
          <w:ilvl w:val="0"/>
          <w:numId w:val="93"/>
        </w:numPr>
        <w:ind w:left="924" w:hanging="357"/>
        <w:rPr>
          <w:ins w:id="8027" w:author="rkbansal" w:date="2020-05-17T21:38:00Z"/>
        </w:rPr>
      </w:pPr>
      <w:ins w:id="8028" w:author="rkbansal" w:date="2020-05-17T21:38:00Z">
        <w:r>
          <w:t>D</w:t>
        </w:r>
      </w:ins>
      <w:ins w:id="8029" w:author="rkbansal" w:date="2020-11-17T21:28:00Z">
        <w:r w:rsidR="00B54217">
          <w:t>arshan</w:t>
        </w:r>
      </w:ins>
      <w:ins w:id="8030" w:author="rkbansal" w:date="2020-05-17T21:38:00Z">
        <w:r>
          <w:t>Api interface</w:t>
        </w:r>
      </w:ins>
    </w:p>
    <w:p w14:paraId="0494B76B" w14:textId="1D1027FC" w:rsidR="00125468" w:rsidRDefault="002D273E" w:rsidP="00125468">
      <w:pPr>
        <w:pStyle w:val="ListParagraph"/>
        <w:rPr>
          <w:ins w:id="8031" w:author="rkbansal" w:date="2020-05-17T21:38:00Z"/>
        </w:rPr>
      </w:pPr>
      <w:ins w:id="8032" w:author="rkbansal" w:date="2020-12-24T23:48:00Z">
        <w:r>
          <w:rPr>
            <w:noProof/>
          </w:rPr>
          <w:drawing>
            <wp:inline distT="0" distB="0" distL="0" distR="0" wp14:anchorId="0FDA9D61" wp14:editId="41CED6DE">
              <wp:extent cx="9779000" cy="535940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9779000" cy="5359400"/>
                      </a:xfrm>
                      <a:prstGeom prst="rect">
                        <a:avLst/>
                      </a:prstGeom>
                    </pic:spPr>
                  </pic:pic>
                </a:graphicData>
              </a:graphic>
            </wp:inline>
          </w:drawing>
        </w:r>
      </w:ins>
    </w:p>
    <w:p w14:paraId="001C19BC" w14:textId="6B9139A7" w:rsidR="00125468" w:rsidRDefault="00125468">
      <w:pPr>
        <w:pStyle w:val="ListParagraph"/>
        <w:numPr>
          <w:ilvl w:val="0"/>
          <w:numId w:val="93"/>
        </w:numPr>
        <w:ind w:left="924" w:hanging="357"/>
        <w:rPr>
          <w:ins w:id="8033" w:author="rkbansal" w:date="2020-05-17T21:38:00Z"/>
        </w:rPr>
        <w:pPrChange w:id="8034" w:author="rkbansal" w:date="2020-11-18T15:40:00Z">
          <w:pPr>
            <w:pStyle w:val="ListParagraph"/>
            <w:ind w:left="924"/>
          </w:pPr>
        </w:pPrChange>
      </w:pPr>
      <w:ins w:id="8035" w:author="rkbansal" w:date="2020-05-17T21:38:00Z">
        <w:r>
          <w:t>D</w:t>
        </w:r>
      </w:ins>
      <w:ins w:id="8036" w:author="rkbansal" w:date="2020-11-18T15:40:00Z">
        <w:r w:rsidR="00425EF3">
          <w:t>arshan</w:t>
        </w:r>
      </w:ins>
      <w:ins w:id="8037" w:author="rkbansal" w:date="2020-05-17T21:38:00Z">
        <w:r>
          <w:t>ApiController Class</w:t>
        </w:r>
      </w:ins>
    </w:p>
    <w:p w14:paraId="5113FCDD" w14:textId="387689EE" w:rsidR="00125468" w:rsidRDefault="00637505" w:rsidP="00125468">
      <w:pPr>
        <w:pStyle w:val="ListParagraph"/>
        <w:ind w:left="924"/>
        <w:rPr>
          <w:ins w:id="8038" w:author="rkbansal" w:date="2020-05-17T21:38:00Z"/>
        </w:rPr>
      </w:pPr>
      <w:ins w:id="8039" w:author="rkbansal" w:date="2020-12-25T00:23:00Z">
        <w:r>
          <w:rPr>
            <w:noProof/>
          </w:rPr>
          <w:lastRenderedPageBreak/>
          <w:drawing>
            <wp:inline distT="0" distB="0" distL="0" distR="0" wp14:anchorId="36964ED8" wp14:editId="3F5B9713">
              <wp:extent cx="9744075" cy="8296275"/>
              <wp:effectExtent l="0" t="0" r="9525"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9744075" cy="8296275"/>
                      </a:xfrm>
                      <a:prstGeom prst="rect">
                        <a:avLst/>
                      </a:prstGeom>
                    </pic:spPr>
                  </pic:pic>
                </a:graphicData>
              </a:graphic>
            </wp:inline>
          </w:drawing>
        </w:r>
      </w:ins>
    </w:p>
    <w:p w14:paraId="6F0224F8" w14:textId="6EDABCB1" w:rsidR="00125468" w:rsidRDefault="00125468" w:rsidP="00125468">
      <w:pPr>
        <w:pStyle w:val="ListParagraph"/>
        <w:numPr>
          <w:ilvl w:val="0"/>
          <w:numId w:val="74"/>
        </w:numPr>
        <w:rPr>
          <w:ins w:id="8040" w:author="rkbansal" w:date="2020-05-17T21:38:00Z"/>
        </w:rPr>
      </w:pPr>
      <w:ins w:id="8041" w:author="rkbansal" w:date="2020-05-17T21:38:00Z">
        <w:r>
          <w:t xml:space="preserve">Create the feign client to interact with people-mgmt-service </w:t>
        </w:r>
      </w:ins>
      <w:ins w:id="8042" w:author="rkbansal" w:date="2020-11-18T21:18:00Z">
        <w:r w:rsidR="006774E6">
          <w:t>to get the details of devotee, member and sevadar</w:t>
        </w:r>
      </w:ins>
      <w:ins w:id="8043" w:author="rkbansal" w:date="2020-05-17T21:38:00Z">
        <w:r>
          <w:t>.</w:t>
        </w:r>
      </w:ins>
    </w:p>
    <w:p w14:paraId="4051354E" w14:textId="77777777" w:rsidR="00125468" w:rsidRDefault="00125468" w:rsidP="00125468">
      <w:pPr>
        <w:pStyle w:val="ListParagraph"/>
        <w:rPr>
          <w:ins w:id="8044" w:author="rkbansal" w:date="2020-05-17T21:38:00Z"/>
        </w:rPr>
      </w:pPr>
    </w:p>
    <w:p w14:paraId="33A62366" w14:textId="6F8BC819" w:rsidR="00B814DC" w:rsidRDefault="00125468">
      <w:pPr>
        <w:pStyle w:val="ListParagraph"/>
        <w:numPr>
          <w:ilvl w:val="1"/>
          <w:numId w:val="74"/>
        </w:numPr>
        <w:rPr>
          <w:ins w:id="8045" w:author="rkbansal" w:date="2020-12-24T17:14:00Z"/>
        </w:rPr>
        <w:pPrChange w:id="8046" w:author="rkbansal" w:date="2020-12-24T17:14:00Z">
          <w:pPr>
            <w:pStyle w:val="ListParagraph"/>
            <w:numPr>
              <w:numId w:val="74"/>
            </w:numPr>
            <w:ind w:hanging="360"/>
          </w:pPr>
        </w:pPrChange>
      </w:pPr>
      <w:ins w:id="8047" w:author="rkbansal" w:date="2020-05-17T21:38:00Z">
        <w:r w:rsidRPr="00B814DC">
          <w:rPr>
            <w:b/>
            <w:bCs/>
            <w:rPrChange w:id="8048" w:author="rkbansal" w:date="2020-12-24T17:15:00Z">
              <w:rPr/>
            </w:rPrChange>
          </w:rPr>
          <w:t>PeopleMgmtServiceClient</w:t>
        </w:r>
      </w:ins>
      <w:ins w:id="8049" w:author="rkbansal" w:date="2020-12-24T17:14:00Z">
        <w:r w:rsidR="00B814DC">
          <w:t>: to interact with people-mgmt-service to get the details of devotee, member and sevadar.</w:t>
        </w:r>
      </w:ins>
    </w:p>
    <w:p w14:paraId="0676CAE1" w14:textId="07A8BDF3" w:rsidR="00125468" w:rsidRDefault="00125468">
      <w:pPr>
        <w:pStyle w:val="ListParagraph"/>
        <w:ind w:left="924"/>
        <w:rPr>
          <w:ins w:id="8050" w:author="rkbansal" w:date="2020-05-17T21:38:00Z"/>
        </w:rPr>
        <w:pPrChange w:id="8051" w:author="rkbansal" w:date="2020-12-24T17:14:00Z">
          <w:pPr>
            <w:pStyle w:val="ListParagraph"/>
            <w:numPr>
              <w:numId w:val="92"/>
            </w:numPr>
            <w:ind w:left="924" w:hanging="357"/>
          </w:pPr>
        </w:pPrChange>
      </w:pPr>
    </w:p>
    <w:p w14:paraId="1651CF8A" w14:textId="77777777" w:rsidR="00125468" w:rsidRDefault="00125468" w:rsidP="00125468">
      <w:pPr>
        <w:ind w:left="720"/>
        <w:rPr>
          <w:ins w:id="8052" w:author="rkbansal" w:date="2020-05-17T21:38:00Z"/>
        </w:rPr>
      </w:pPr>
      <w:ins w:id="8053" w:author="rkbansal" w:date="2020-05-17T21:38:00Z">
        <w:r>
          <w:rPr>
            <w:noProof/>
          </w:rPr>
          <w:drawing>
            <wp:inline distT="0" distB="0" distL="0" distR="0" wp14:anchorId="407CFA00" wp14:editId="158FB92E">
              <wp:extent cx="8191500" cy="3362325"/>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8191500" cy="3362325"/>
                      </a:xfrm>
                      <a:prstGeom prst="rect">
                        <a:avLst/>
                      </a:prstGeom>
                    </pic:spPr>
                  </pic:pic>
                </a:graphicData>
              </a:graphic>
            </wp:inline>
          </w:drawing>
        </w:r>
      </w:ins>
    </w:p>
    <w:p w14:paraId="12EAFB65" w14:textId="3E633EDC" w:rsidR="00C62B63" w:rsidRDefault="00C62B63" w:rsidP="00C62B63">
      <w:pPr>
        <w:pStyle w:val="ListParagraph"/>
        <w:numPr>
          <w:ilvl w:val="0"/>
          <w:numId w:val="92"/>
        </w:numPr>
        <w:ind w:left="924" w:hanging="357"/>
        <w:rPr>
          <w:ins w:id="8054" w:author="rkbansal" w:date="2020-12-24T17:16:00Z"/>
        </w:rPr>
      </w:pPr>
      <w:ins w:id="8055" w:author="rkbansal" w:date="2020-12-24T17:12:00Z">
        <w:r w:rsidRPr="00B814DC">
          <w:rPr>
            <w:b/>
            <w:bCs/>
            <w:rPrChange w:id="8056" w:author="rkbansal" w:date="2020-12-24T17:15:00Z">
              <w:rPr/>
            </w:rPrChange>
          </w:rPr>
          <w:t>MessageSender</w:t>
        </w:r>
      </w:ins>
      <w:ins w:id="8057" w:author="rkbansal" w:date="2020-12-24T17:11:00Z">
        <w:r w:rsidRPr="00B814DC">
          <w:rPr>
            <w:b/>
            <w:bCs/>
            <w:rPrChange w:id="8058" w:author="rkbansal" w:date="2020-12-24T17:15:00Z">
              <w:rPr/>
            </w:rPrChange>
          </w:rPr>
          <w:t>ServiceClient</w:t>
        </w:r>
      </w:ins>
      <w:ins w:id="8059" w:author="rkbansal" w:date="2020-12-24T17:15:00Z">
        <w:r w:rsidR="00B814DC">
          <w:t>: to interact with message-sender-service to send the message to visitor.</w:t>
        </w:r>
      </w:ins>
    </w:p>
    <w:p w14:paraId="006F50F2" w14:textId="49CC7DC5" w:rsidR="00B814DC" w:rsidRDefault="0037210F">
      <w:pPr>
        <w:pStyle w:val="ListParagraph"/>
        <w:ind w:left="924"/>
        <w:rPr>
          <w:ins w:id="8060" w:author="rkbansal" w:date="2020-12-24T17:13:00Z"/>
        </w:rPr>
        <w:pPrChange w:id="8061" w:author="rkbansal" w:date="2020-12-24T17:16:00Z">
          <w:pPr>
            <w:pStyle w:val="ListParagraph"/>
            <w:numPr>
              <w:numId w:val="92"/>
            </w:numPr>
            <w:ind w:left="924" w:hanging="357"/>
          </w:pPr>
        </w:pPrChange>
      </w:pPr>
      <w:ins w:id="8062" w:author="rkbansal" w:date="2020-12-25T00:24:00Z">
        <w:r>
          <w:rPr>
            <w:noProof/>
          </w:rPr>
          <w:lastRenderedPageBreak/>
          <w:drawing>
            <wp:inline distT="0" distB="0" distL="0" distR="0" wp14:anchorId="4501BBF8" wp14:editId="6E94E4EB">
              <wp:extent cx="8848725" cy="2457450"/>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8848725" cy="2457450"/>
                      </a:xfrm>
                      <a:prstGeom prst="rect">
                        <a:avLst/>
                      </a:prstGeom>
                    </pic:spPr>
                  </pic:pic>
                </a:graphicData>
              </a:graphic>
            </wp:inline>
          </w:drawing>
        </w:r>
      </w:ins>
    </w:p>
    <w:p w14:paraId="4E1AEC8E" w14:textId="77777777" w:rsidR="00B814DC" w:rsidRDefault="00B814DC">
      <w:pPr>
        <w:pStyle w:val="ListParagraph"/>
        <w:ind w:left="924"/>
        <w:rPr>
          <w:ins w:id="8063" w:author="rkbansal" w:date="2020-12-24T17:11:00Z"/>
        </w:rPr>
        <w:pPrChange w:id="8064" w:author="rkbansal" w:date="2020-12-24T17:15:00Z">
          <w:pPr>
            <w:pStyle w:val="ListParagraph"/>
            <w:numPr>
              <w:numId w:val="92"/>
            </w:numPr>
            <w:ind w:left="924" w:hanging="357"/>
          </w:pPr>
        </w:pPrChange>
      </w:pPr>
    </w:p>
    <w:p w14:paraId="4CABEBF6" w14:textId="77777777" w:rsidR="00125468" w:rsidRDefault="00125468" w:rsidP="00125468">
      <w:pPr>
        <w:pStyle w:val="ListParagraph"/>
        <w:rPr>
          <w:ins w:id="8065" w:author="rkbansal" w:date="2020-05-17T21:38:00Z"/>
        </w:rPr>
      </w:pPr>
    </w:p>
    <w:p w14:paraId="7A880E09" w14:textId="77777777" w:rsidR="00125468" w:rsidRDefault="00125468" w:rsidP="00125468">
      <w:pPr>
        <w:pStyle w:val="ListParagraph"/>
        <w:numPr>
          <w:ilvl w:val="0"/>
          <w:numId w:val="74"/>
        </w:numPr>
        <w:rPr>
          <w:ins w:id="8066" w:author="rkbansal" w:date="2020-05-17T21:38:00Z"/>
        </w:rPr>
      </w:pPr>
      <w:ins w:id="8067" w:author="rkbansal" w:date="2020-05-17T21:38:00Z">
        <w:r>
          <w:t xml:space="preserve">Custom Exception Handling where </w:t>
        </w:r>
      </w:ins>
    </w:p>
    <w:p w14:paraId="508F6F06" w14:textId="302BCDC6" w:rsidR="00125468" w:rsidRDefault="00125468" w:rsidP="00125468">
      <w:pPr>
        <w:pStyle w:val="ListParagraph"/>
        <w:numPr>
          <w:ilvl w:val="1"/>
          <w:numId w:val="74"/>
        </w:numPr>
        <w:rPr>
          <w:ins w:id="8068" w:author="rkbansal" w:date="2020-05-17T21:38:00Z"/>
        </w:rPr>
      </w:pPr>
      <w:ins w:id="8069" w:author="rkbansal" w:date="2020-05-17T21:38:00Z">
        <w:r w:rsidRPr="004B0C5B">
          <w:rPr>
            <w:b/>
            <w:bCs/>
          </w:rPr>
          <w:t xml:space="preserve">EntityNotFoundException : </w:t>
        </w:r>
        <w:r>
          <w:t>While interacting with people-mgmt-service to validate the entity using feign client, EntityNotFoundException class (created in common-service) can be thrown if entity not present in database which is handled in RestExceptionHandler(created in common-service), But we are not able to catch this EntityNotFoundException exception from caller microservice as it throws FeignException  so to catch the appropriate exception, need to handle this in FeignExceptionHandler class (created in common-service)  we are creating the appropriate error message in json and send back to client.</w:t>
        </w:r>
      </w:ins>
    </w:p>
    <w:p w14:paraId="29A3077B" w14:textId="77777777" w:rsidR="00125468" w:rsidRDefault="00125468" w:rsidP="00125468">
      <w:pPr>
        <w:pStyle w:val="ListParagraph"/>
        <w:numPr>
          <w:ilvl w:val="1"/>
          <w:numId w:val="74"/>
        </w:numPr>
        <w:rPr>
          <w:ins w:id="8070" w:author="rkbansal" w:date="2020-05-17T21:38:00Z"/>
        </w:rPr>
      </w:pPr>
      <w:ins w:id="8071" w:author="rkbansal" w:date="2020-05-17T21:38:00Z">
        <w:r>
          <w:rPr>
            <w:b/>
            <w:bCs/>
          </w:rPr>
          <w:t>StatusNotFoundException:</w:t>
        </w:r>
        <w:r>
          <w:t xml:space="preserve"> This exception can be thrown when entity is present but its status is not active and it is handled in</w:t>
        </w:r>
      </w:ins>
    </w:p>
    <w:p w14:paraId="6E62CC67" w14:textId="77777777" w:rsidR="00125468" w:rsidRDefault="00125468" w:rsidP="00125468">
      <w:pPr>
        <w:pStyle w:val="ListParagraph"/>
        <w:ind w:left="1440"/>
        <w:rPr>
          <w:ins w:id="8072" w:author="rkbansal" w:date="2020-05-17T21:38:00Z"/>
        </w:rPr>
      </w:pPr>
      <w:ins w:id="8073" w:author="rkbansal" w:date="2020-05-17T21:38:00Z">
        <w:r>
          <w:t xml:space="preserve">RestExceptionHandler(created in common-service). </w:t>
        </w:r>
      </w:ins>
    </w:p>
    <w:p w14:paraId="5F4879A3" w14:textId="77777777" w:rsidR="00125468" w:rsidRDefault="00125468" w:rsidP="00125468">
      <w:pPr>
        <w:pStyle w:val="ListParagraph"/>
        <w:rPr>
          <w:ins w:id="8074" w:author="rkbansal" w:date="2020-05-17T21:38:00Z"/>
        </w:rPr>
      </w:pPr>
    </w:p>
    <w:p w14:paraId="7A6F438B" w14:textId="562FE797" w:rsidR="00125468" w:rsidRDefault="00125468" w:rsidP="00125468">
      <w:pPr>
        <w:pStyle w:val="ListParagraph"/>
        <w:numPr>
          <w:ilvl w:val="0"/>
          <w:numId w:val="74"/>
        </w:numPr>
        <w:rPr>
          <w:ins w:id="8075" w:author="rkbansal" w:date="2020-05-17T21:38:00Z"/>
        </w:rPr>
      </w:pPr>
      <w:ins w:id="8076" w:author="rkbansal" w:date="2020-05-17T21:38:00Z">
        <w:r>
          <w:t xml:space="preserve">Create the </w:t>
        </w:r>
        <w:r w:rsidRPr="001A23DF">
          <w:rPr>
            <w:b/>
            <w:bCs/>
          </w:rPr>
          <w:t>RequestValidator</w:t>
        </w:r>
        <w:r>
          <w:t xml:space="preserve"> to validate the </w:t>
        </w:r>
      </w:ins>
      <w:ins w:id="8077" w:author="rkbansal" w:date="2020-11-18T23:32:00Z">
        <w:r w:rsidR="00EC18E4">
          <w:t>darshan</w:t>
        </w:r>
      </w:ins>
      <w:ins w:id="8078" w:author="rkbansal" w:date="2020-05-17T21:38:00Z">
        <w:r>
          <w:t xml:space="preserve"> request where we will validate the </w:t>
        </w:r>
      </w:ins>
      <w:ins w:id="8079" w:author="rkbansal" w:date="2020-11-18T23:32:00Z">
        <w:r w:rsidR="0093550B">
          <w:t xml:space="preserve">visitor </w:t>
        </w:r>
      </w:ins>
      <w:ins w:id="8080" w:author="rkbansal" w:date="2020-05-17T21:38:00Z">
        <w:r>
          <w:t xml:space="preserve">by invoking the people-mgmt-service using feign client.  </w:t>
        </w:r>
      </w:ins>
    </w:p>
    <w:p w14:paraId="197F29D4" w14:textId="2F0115B2" w:rsidR="00125468" w:rsidRDefault="001B00E0" w:rsidP="00125468">
      <w:pPr>
        <w:pStyle w:val="ListParagraph"/>
        <w:rPr>
          <w:ins w:id="8081" w:author="rkbansal" w:date="2020-05-17T21:38:00Z"/>
        </w:rPr>
      </w:pPr>
      <w:ins w:id="8082" w:author="rkbansal" w:date="2020-11-18T23:34:00Z">
        <w:r>
          <w:rPr>
            <w:noProof/>
          </w:rPr>
          <w:drawing>
            <wp:inline distT="0" distB="0" distL="0" distR="0" wp14:anchorId="57AA0B8E" wp14:editId="318A21C6">
              <wp:extent cx="3086100" cy="103822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086100" cy="1038225"/>
                      </a:xfrm>
                      <a:prstGeom prst="rect">
                        <a:avLst/>
                      </a:prstGeom>
                    </pic:spPr>
                  </pic:pic>
                </a:graphicData>
              </a:graphic>
            </wp:inline>
          </w:drawing>
        </w:r>
      </w:ins>
    </w:p>
    <w:p w14:paraId="3E746715" w14:textId="08A6441E" w:rsidR="00125468" w:rsidRDefault="00125468" w:rsidP="00125468">
      <w:pPr>
        <w:pStyle w:val="ListParagraph"/>
        <w:rPr>
          <w:ins w:id="8083" w:author="rkbansal" w:date="2020-05-17T21:38:00Z"/>
        </w:rPr>
      </w:pPr>
      <w:ins w:id="8084" w:author="rkbansal" w:date="2020-05-17T21:38:00Z">
        <w:r>
          <w:t>D</w:t>
        </w:r>
      </w:ins>
      <w:ins w:id="8085" w:author="rkbansal" w:date="2020-11-18T23:32:00Z">
        <w:r w:rsidR="00451601">
          <w:t>arshan</w:t>
        </w:r>
      </w:ins>
      <w:ins w:id="8086" w:author="rkbansal" w:date="2020-05-17T21:38:00Z">
        <w:r>
          <w:t xml:space="preserve">RequestValidator implements RequestValidator where we are validating the </w:t>
        </w:r>
      </w:ins>
      <w:ins w:id="8087" w:author="rkbansal" w:date="2020-11-18T23:32:00Z">
        <w:r w:rsidR="00451601">
          <w:t>darshan</w:t>
        </w:r>
      </w:ins>
      <w:ins w:id="8088" w:author="rkbansal" w:date="2020-05-17T21:38:00Z">
        <w:r>
          <w:t xml:space="preserve"> request:</w:t>
        </w:r>
      </w:ins>
    </w:p>
    <w:p w14:paraId="12A36BE5" w14:textId="23E60FB7" w:rsidR="00125468" w:rsidRDefault="00937851" w:rsidP="00125468">
      <w:pPr>
        <w:pStyle w:val="ListParagraph"/>
        <w:rPr>
          <w:ins w:id="8089" w:author="rkbansal" w:date="2020-05-17T21:38:00Z"/>
        </w:rPr>
      </w:pPr>
      <w:ins w:id="8090" w:author="rkbansal" w:date="2020-11-18T23:35:00Z">
        <w:r>
          <w:rPr>
            <w:noProof/>
          </w:rPr>
          <w:drawing>
            <wp:inline distT="0" distB="0" distL="0" distR="0" wp14:anchorId="4BF5B32D" wp14:editId="2BE79B11">
              <wp:extent cx="7134225" cy="5648325"/>
              <wp:effectExtent l="0" t="0" r="9525"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7134225" cy="5648325"/>
                      </a:xfrm>
                      <a:prstGeom prst="rect">
                        <a:avLst/>
                      </a:prstGeom>
                    </pic:spPr>
                  </pic:pic>
                </a:graphicData>
              </a:graphic>
            </wp:inline>
          </w:drawing>
        </w:r>
      </w:ins>
    </w:p>
    <w:p w14:paraId="60847EAD" w14:textId="2C21CFE1" w:rsidR="00125468" w:rsidRDefault="00125468" w:rsidP="00125468">
      <w:pPr>
        <w:pStyle w:val="ListParagraph"/>
        <w:numPr>
          <w:ilvl w:val="0"/>
          <w:numId w:val="74"/>
        </w:numPr>
        <w:rPr>
          <w:ins w:id="8091" w:author="rkbansal" w:date="2020-05-17T21:38:00Z"/>
        </w:rPr>
      </w:pPr>
      <w:ins w:id="8092" w:author="rkbansal" w:date="2020-05-17T21:38:00Z">
        <w:r>
          <w:t xml:space="preserve">Create </w:t>
        </w:r>
      </w:ins>
      <w:ins w:id="8093" w:author="rkbansal" w:date="2020-11-18T23:35:00Z">
        <w:r w:rsidR="00937851">
          <w:t>Visitor</w:t>
        </w:r>
      </w:ins>
      <w:ins w:id="8094" w:author="rkbansal" w:date="2020-05-17T21:38:00Z">
        <w:r>
          <w:t>Creator class to create the donor by invoking the people-mgmt-service using feign client.</w:t>
        </w:r>
      </w:ins>
    </w:p>
    <w:p w14:paraId="55FC9D78" w14:textId="0A963A0E" w:rsidR="00125468" w:rsidRDefault="00125468" w:rsidP="00125468">
      <w:pPr>
        <w:pStyle w:val="ListParagraph"/>
        <w:rPr>
          <w:ins w:id="8095" w:author="rkbansal" w:date="2020-05-17T21:38:00Z"/>
        </w:rPr>
      </w:pPr>
      <w:ins w:id="8096" w:author="rkbansal" w:date="2020-05-17T21:38:00Z">
        <w:r>
          <w:lastRenderedPageBreak/>
          <w:t xml:space="preserve"> </w:t>
        </w:r>
      </w:ins>
      <w:ins w:id="8097" w:author="rkbansal" w:date="2020-11-18T23:37:00Z">
        <w:r w:rsidR="0079217A">
          <w:rPr>
            <w:noProof/>
          </w:rPr>
          <w:drawing>
            <wp:inline distT="0" distB="0" distL="0" distR="0" wp14:anchorId="403DF2DE" wp14:editId="239B08F0">
              <wp:extent cx="6553200" cy="5286375"/>
              <wp:effectExtent l="0" t="0" r="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553200" cy="5286375"/>
                      </a:xfrm>
                      <a:prstGeom prst="rect">
                        <a:avLst/>
                      </a:prstGeom>
                    </pic:spPr>
                  </pic:pic>
                </a:graphicData>
              </a:graphic>
            </wp:inline>
          </w:drawing>
        </w:r>
      </w:ins>
    </w:p>
    <w:p w14:paraId="5731F0A4" w14:textId="488747BE" w:rsidR="00125468" w:rsidRDefault="00125468" w:rsidP="00125468">
      <w:pPr>
        <w:pStyle w:val="ListParagraph"/>
        <w:numPr>
          <w:ilvl w:val="0"/>
          <w:numId w:val="74"/>
        </w:numPr>
        <w:rPr>
          <w:ins w:id="8098" w:author="rkbansal" w:date="2020-05-17T21:38:00Z"/>
        </w:rPr>
      </w:pPr>
      <w:ins w:id="8099" w:author="rkbansal" w:date="2020-05-17T21:38:00Z">
        <w:r>
          <w:t>D</w:t>
        </w:r>
      </w:ins>
      <w:ins w:id="8100" w:author="rkbansal" w:date="2020-11-18T23:37:00Z">
        <w:r w:rsidR="00356279">
          <w:t>arshan</w:t>
        </w:r>
      </w:ins>
      <w:ins w:id="8101" w:author="rkbansal" w:date="2020-11-18T23:39:00Z">
        <w:r w:rsidR="009555F3">
          <w:t>Mgmt</w:t>
        </w:r>
      </w:ins>
      <w:ins w:id="8102" w:author="rkbansal" w:date="2020-05-17T21:38:00Z">
        <w:r>
          <w:t>Service and D</w:t>
        </w:r>
      </w:ins>
      <w:ins w:id="8103" w:author="rkbansal" w:date="2020-11-18T23:38:00Z">
        <w:r w:rsidR="00356279">
          <w:t>arsha</w:t>
        </w:r>
      </w:ins>
      <w:ins w:id="8104" w:author="rkbansal" w:date="2020-05-17T21:38:00Z">
        <w:r>
          <w:t>n</w:t>
        </w:r>
      </w:ins>
      <w:ins w:id="8105" w:author="rkbansal" w:date="2020-11-18T23:39:00Z">
        <w:r w:rsidR="009555F3">
          <w:t>Mgmt</w:t>
        </w:r>
      </w:ins>
      <w:ins w:id="8106" w:author="rkbansal" w:date="2020-05-17T21:38:00Z">
        <w:r>
          <w:t>ServiceImpl Class should be exposed as following:</w:t>
        </w:r>
      </w:ins>
    </w:p>
    <w:p w14:paraId="31E99A92" w14:textId="5281EBD8" w:rsidR="00125468" w:rsidRDefault="00125468" w:rsidP="00125468">
      <w:pPr>
        <w:pStyle w:val="ListParagraph"/>
        <w:numPr>
          <w:ilvl w:val="0"/>
          <w:numId w:val="92"/>
        </w:numPr>
        <w:ind w:left="924" w:hanging="357"/>
        <w:rPr>
          <w:ins w:id="8107" w:author="rkbansal" w:date="2020-05-17T21:38:00Z"/>
        </w:rPr>
      </w:pPr>
      <w:ins w:id="8108" w:author="rkbansal" w:date="2020-05-17T21:38:00Z">
        <w:r>
          <w:t xml:space="preserve"> </w:t>
        </w:r>
      </w:ins>
      <w:ins w:id="8109" w:author="rkbansal" w:date="2020-11-18T23:39:00Z">
        <w:r w:rsidR="00877550">
          <w:t xml:space="preserve">DarshanMgmtService </w:t>
        </w:r>
      </w:ins>
      <w:ins w:id="8110" w:author="rkbansal" w:date="2020-05-17T21:38:00Z">
        <w:r>
          <w:t>interface</w:t>
        </w:r>
      </w:ins>
    </w:p>
    <w:p w14:paraId="69DBA875" w14:textId="043D544C" w:rsidR="00125468" w:rsidRDefault="00B26650" w:rsidP="00125468">
      <w:pPr>
        <w:pStyle w:val="ListParagraph"/>
        <w:rPr>
          <w:ins w:id="8111" w:author="rkbansal" w:date="2020-05-17T21:38:00Z"/>
        </w:rPr>
      </w:pPr>
      <w:ins w:id="8112" w:author="rkbansal" w:date="2020-11-18T23:40:00Z">
        <w:r>
          <w:rPr>
            <w:noProof/>
          </w:rPr>
          <w:drawing>
            <wp:inline distT="0" distB="0" distL="0" distR="0" wp14:anchorId="3FD7958A" wp14:editId="4C90B63C">
              <wp:extent cx="6410325" cy="2343150"/>
              <wp:effectExtent l="0" t="0" r="952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410325" cy="2343150"/>
                      </a:xfrm>
                      <a:prstGeom prst="rect">
                        <a:avLst/>
                      </a:prstGeom>
                    </pic:spPr>
                  </pic:pic>
                </a:graphicData>
              </a:graphic>
            </wp:inline>
          </w:drawing>
        </w:r>
      </w:ins>
    </w:p>
    <w:p w14:paraId="2ADA6D0B" w14:textId="76EC110D" w:rsidR="00125468" w:rsidRDefault="003E1C54" w:rsidP="00125468">
      <w:pPr>
        <w:pStyle w:val="ListParagraph"/>
        <w:numPr>
          <w:ilvl w:val="0"/>
          <w:numId w:val="92"/>
        </w:numPr>
        <w:ind w:left="924" w:hanging="357"/>
        <w:rPr>
          <w:ins w:id="8113" w:author="rkbansal" w:date="2020-05-17T21:38:00Z"/>
        </w:rPr>
      </w:pPr>
      <w:ins w:id="8114" w:author="rkbansal" w:date="2020-11-18T23:40:00Z">
        <w:r>
          <w:t xml:space="preserve">DarshanMgmtServiceImpl </w:t>
        </w:r>
      </w:ins>
      <w:ins w:id="8115" w:author="rkbansal" w:date="2020-05-17T21:38:00Z">
        <w:r w:rsidR="00125468">
          <w:t>interface</w:t>
        </w:r>
      </w:ins>
    </w:p>
    <w:p w14:paraId="1895FEFD" w14:textId="42B43FF3" w:rsidR="00125468" w:rsidRDefault="00FC7CDC" w:rsidP="00125468">
      <w:pPr>
        <w:pStyle w:val="ListParagraph"/>
        <w:ind w:left="924"/>
        <w:rPr>
          <w:ins w:id="8116" w:author="rkbansal" w:date="2020-05-17T21:38:00Z"/>
        </w:rPr>
      </w:pPr>
      <w:ins w:id="8117" w:author="rkbansal" w:date="2020-11-18T23:41:00Z">
        <w:r>
          <w:rPr>
            <w:noProof/>
          </w:rPr>
          <w:drawing>
            <wp:inline distT="0" distB="0" distL="0" distR="0" wp14:anchorId="1806191C" wp14:editId="2259FE44">
              <wp:extent cx="9779000" cy="549338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9779000" cy="5493385"/>
                      </a:xfrm>
                      <a:prstGeom prst="rect">
                        <a:avLst/>
                      </a:prstGeom>
                    </pic:spPr>
                  </pic:pic>
                </a:graphicData>
              </a:graphic>
            </wp:inline>
          </w:drawing>
        </w:r>
      </w:ins>
    </w:p>
    <w:p w14:paraId="4D63E808" w14:textId="77777777" w:rsidR="00125468" w:rsidRDefault="00125468" w:rsidP="00125468">
      <w:pPr>
        <w:pStyle w:val="ListParagraph"/>
        <w:ind w:left="1440"/>
        <w:rPr>
          <w:ins w:id="8118" w:author="rkbansal" w:date="2020-05-17T21:38:00Z"/>
        </w:rPr>
      </w:pPr>
    </w:p>
    <w:p w14:paraId="0CC9569F" w14:textId="77777777" w:rsidR="00125468" w:rsidRDefault="00125468" w:rsidP="00125468">
      <w:pPr>
        <w:rPr>
          <w:ins w:id="8119" w:author="rkbansal" w:date="2020-05-17T21:38:00Z"/>
        </w:rPr>
      </w:pPr>
    </w:p>
    <w:p w14:paraId="54CA245F" w14:textId="0DCD6DDB" w:rsidR="00125468" w:rsidRPr="00733CDB" w:rsidRDefault="00125468" w:rsidP="00125468">
      <w:pPr>
        <w:pStyle w:val="ListParagraph"/>
        <w:numPr>
          <w:ilvl w:val="0"/>
          <w:numId w:val="74"/>
        </w:numPr>
        <w:rPr>
          <w:ins w:id="8120" w:author="rkbansal" w:date="2020-05-17T21:38:00Z"/>
        </w:rPr>
      </w:pPr>
      <w:ins w:id="8121" w:author="rkbansal" w:date="2020-05-17T21:38:00Z">
        <w:r>
          <w:t xml:space="preserve">Made changes in the </w:t>
        </w:r>
      </w:ins>
      <w:ins w:id="8122" w:author="rkbansal" w:date="2020-11-18T23:41:00Z">
        <w:r w:rsidR="00204840">
          <w:t xml:space="preserve">hightlighted yellow in </w:t>
        </w:r>
      </w:ins>
      <w:ins w:id="8123" w:author="rkbansal" w:date="2020-05-17T21:38:00Z">
        <w:r>
          <w:rPr>
            <w:rFonts w:ascii="Consolas" w:hAnsi="Consolas" w:cs="Consolas"/>
            <w:color w:val="000000"/>
            <w:sz w:val="20"/>
            <w:szCs w:val="20"/>
            <w:shd w:val="clear" w:color="auto" w:fill="E8F2FE"/>
          </w:rPr>
          <w:t>SwaggerDocumentationConfig</w:t>
        </w:r>
      </w:ins>
    </w:p>
    <w:p w14:paraId="69E231FE" w14:textId="527C9422" w:rsidR="00125468" w:rsidRPr="007D5DE0" w:rsidRDefault="007B3089" w:rsidP="00125468">
      <w:pPr>
        <w:ind w:left="720"/>
        <w:rPr>
          <w:ins w:id="8124" w:author="rkbansal" w:date="2020-05-17T21:38:00Z"/>
        </w:rPr>
      </w:pPr>
      <w:ins w:id="8125" w:author="rkbansal" w:date="2020-11-18T23:45:00Z">
        <w:r>
          <w:rPr>
            <w:noProof/>
          </w:rPr>
          <w:drawing>
            <wp:inline distT="0" distB="0" distL="0" distR="0" wp14:anchorId="104BC64E" wp14:editId="46034BAB">
              <wp:extent cx="8677275" cy="4762500"/>
              <wp:effectExtent l="0" t="0" r="952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8677275" cy="4762500"/>
                      </a:xfrm>
                      <a:prstGeom prst="rect">
                        <a:avLst/>
                      </a:prstGeom>
                    </pic:spPr>
                  </pic:pic>
                </a:graphicData>
              </a:graphic>
            </wp:inline>
          </w:drawing>
        </w:r>
      </w:ins>
    </w:p>
    <w:p w14:paraId="25A4C32E" w14:textId="77777777" w:rsidR="00125468" w:rsidRDefault="00125468" w:rsidP="00125468">
      <w:pPr>
        <w:pStyle w:val="ListParagraph"/>
        <w:numPr>
          <w:ilvl w:val="0"/>
          <w:numId w:val="74"/>
        </w:numPr>
        <w:rPr>
          <w:ins w:id="8126" w:author="rkbansal" w:date="2020-05-17T21:38:00Z"/>
          <w:bCs/>
        </w:rPr>
      </w:pPr>
      <w:ins w:id="8127" w:author="rkbansal" w:date="2020-05-17T21:38:00Z">
        <w:r>
          <w:rPr>
            <w:bCs/>
          </w:rPr>
          <w:t>Made changes in the Swagger’s HomeController</w:t>
        </w:r>
      </w:ins>
    </w:p>
    <w:p w14:paraId="3CE07063" w14:textId="1C69D861" w:rsidR="00125468" w:rsidRPr="005D2287" w:rsidRDefault="006F5921" w:rsidP="00125468">
      <w:pPr>
        <w:pStyle w:val="ListParagraph"/>
        <w:rPr>
          <w:ins w:id="8128" w:author="rkbansal" w:date="2020-05-17T21:38:00Z"/>
          <w:bCs/>
        </w:rPr>
      </w:pPr>
      <w:ins w:id="8129" w:author="rkbansal" w:date="2020-11-18T23:46:00Z">
        <w:r>
          <w:rPr>
            <w:noProof/>
          </w:rPr>
          <w:drawing>
            <wp:inline distT="0" distB="0" distL="0" distR="0" wp14:anchorId="239EB34B" wp14:editId="1A51049D">
              <wp:extent cx="3524250" cy="218122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524250" cy="2181225"/>
                      </a:xfrm>
                      <a:prstGeom prst="rect">
                        <a:avLst/>
                      </a:prstGeom>
                    </pic:spPr>
                  </pic:pic>
                </a:graphicData>
              </a:graphic>
            </wp:inline>
          </w:drawing>
        </w:r>
      </w:ins>
    </w:p>
    <w:p w14:paraId="1D58E7D0" w14:textId="3F89CE1C" w:rsidR="00125468" w:rsidRDefault="00125468" w:rsidP="00125468">
      <w:pPr>
        <w:pStyle w:val="ListParagraph"/>
        <w:numPr>
          <w:ilvl w:val="0"/>
          <w:numId w:val="74"/>
        </w:numPr>
        <w:rPr>
          <w:ins w:id="8130" w:author="rkbansal" w:date="2020-05-17T21:38:00Z"/>
        </w:rPr>
      </w:pPr>
      <w:ins w:id="8131" w:author="rkbansal" w:date="2020-05-17T21:38:00Z">
        <w:r>
          <w:t>After running the application, should be visible following functions for the following url:</w:t>
        </w:r>
        <w:r w:rsidRPr="00B51A16">
          <w:t xml:space="preserve"> </w:t>
        </w:r>
      </w:ins>
      <w:ins w:id="8132" w:author="rkbansal" w:date="2020-11-18T23:47:00Z">
        <w:r w:rsidR="00AC05BA">
          <w:fldChar w:fldCharType="begin"/>
        </w:r>
        <w:r w:rsidR="00AC05BA">
          <w:instrText xml:space="preserve"> HYPERLINK "</w:instrText>
        </w:r>
      </w:ins>
      <w:ins w:id="8133" w:author="rkbansal" w:date="2020-05-17T21:38:00Z">
        <w:r w:rsidR="00AC05BA" w:rsidRPr="00AC05BA">
          <w:rPr>
            <w:rPrChange w:id="8134" w:author="rkbansal" w:date="2020-11-18T23:47:00Z">
              <w:rPr>
                <w:rStyle w:val="Hyperlink"/>
              </w:rPr>
            </w:rPrChange>
          </w:rPr>
          <w:instrText>http://localhost:</w:instrText>
        </w:r>
      </w:ins>
      <w:ins w:id="8135" w:author="rkbansal" w:date="2020-11-18T23:46:00Z">
        <w:r w:rsidR="00AC05BA" w:rsidRPr="00AC05BA">
          <w:rPr>
            <w:rPrChange w:id="8136" w:author="rkbansal" w:date="2020-11-18T23:47:00Z">
              <w:rPr>
                <w:rStyle w:val="Hyperlink"/>
              </w:rPr>
            </w:rPrChange>
          </w:rPr>
          <w:instrText>4</w:instrText>
        </w:r>
      </w:ins>
      <w:ins w:id="8137" w:author="rkbansal" w:date="2020-05-17T21:38:00Z">
        <w:r w:rsidR="00AC05BA" w:rsidRPr="00AC05BA">
          <w:rPr>
            <w:rPrChange w:id="8138" w:author="rkbansal" w:date="2020-11-18T23:47:00Z">
              <w:rPr>
                <w:rStyle w:val="Hyperlink"/>
              </w:rPr>
            </w:rPrChange>
          </w:rPr>
          <w:instrText>379/api/</w:instrText>
        </w:r>
      </w:ins>
      <w:ins w:id="8139" w:author="rkbansal" w:date="2020-11-18T23:46:00Z">
        <w:r w:rsidR="00AC05BA" w:rsidRPr="00AC05BA">
          <w:rPr>
            <w:rPrChange w:id="8140" w:author="rkbansal" w:date="2020-11-18T23:47:00Z">
              <w:rPr>
                <w:rStyle w:val="Hyperlink"/>
              </w:rPr>
            </w:rPrChange>
          </w:rPr>
          <w:instrText>darshan</w:instrText>
        </w:r>
      </w:ins>
      <w:ins w:id="8141" w:author="rkbansal" w:date="2020-05-17T21:38:00Z">
        <w:r w:rsidR="00AC05BA" w:rsidRPr="00AC05BA">
          <w:rPr>
            <w:rPrChange w:id="8142" w:author="rkbansal" w:date="2020-11-18T23:47:00Z">
              <w:rPr>
                <w:rStyle w:val="Hyperlink"/>
              </w:rPr>
            </w:rPrChange>
          </w:rPr>
          <w:instrText>-mgmt-service/swagger-ui.html</w:instrText>
        </w:r>
      </w:ins>
      <w:ins w:id="8143" w:author="rkbansal" w:date="2020-11-18T23:47:00Z">
        <w:r w:rsidR="00AC05BA">
          <w:instrText xml:space="preserve">" </w:instrText>
        </w:r>
        <w:r w:rsidR="00AC05BA">
          <w:fldChar w:fldCharType="separate"/>
        </w:r>
      </w:ins>
      <w:ins w:id="8144" w:author="rkbansal" w:date="2020-05-17T21:38:00Z">
        <w:r w:rsidR="00AC05BA" w:rsidRPr="008224B6">
          <w:rPr>
            <w:rStyle w:val="Hyperlink"/>
          </w:rPr>
          <w:t>http://localhost:</w:t>
        </w:r>
      </w:ins>
      <w:ins w:id="8145" w:author="rkbansal" w:date="2020-11-18T23:46:00Z">
        <w:r w:rsidR="00AC05BA" w:rsidRPr="008224B6">
          <w:rPr>
            <w:rStyle w:val="Hyperlink"/>
          </w:rPr>
          <w:t>4</w:t>
        </w:r>
      </w:ins>
      <w:ins w:id="8146" w:author="rkbansal" w:date="2020-05-17T21:38:00Z">
        <w:r w:rsidR="00AC05BA" w:rsidRPr="008224B6">
          <w:rPr>
            <w:rStyle w:val="Hyperlink"/>
          </w:rPr>
          <w:t>379/api/</w:t>
        </w:r>
      </w:ins>
      <w:ins w:id="8147" w:author="rkbansal" w:date="2020-11-18T23:46:00Z">
        <w:r w:rsidR="00AC05BA" w:rsidRPr="008224B6">
          <w:rPr>
            <w:rStyle w:val="Hyperlink"/>
          </w:rPr>
          <w:t>darshan</w:t>
        </w:r>
      </w:ins>
      <w:ins w:id="8148" w:author="rkbansal" w:date="2020-05-17T21:38:00Z">
        <w:r w:rsidR="00AC05BA" w:rsidRPr="008224B6">
          <w:rPr>
            <w:rStyle w:val="Hyperlink"/>
          </w:rPr>
          <w:t>-mgmt-service/swagger-ui.html</w:t>
        </w:r>
      </w:ins>
      <w:ins w:id="8149" w:author="rkbansal" w:date="2020-11-18T23:47:00Z">
        <w:r w:rsidR="00AC05BA">
          <w:fldChar w:fldCharType="end"/>
        </w:r>
      </w:ins>
    </w:p>
    <w:p w14:paraId="76C1EAC7" w14:textId="77777777" w:rsidR="00125468" w:rsidRDefault="00125468" w:rsidP="00125468">
      <w:pPr>
        <w:pStyle w:val="ListParagraph"/>
        <w:rPr>
          <w:ins w:id="8150" w:author="rkbansal" w:date="2020-05-17T21:38:00Z"/>
        </w:rPr>
      </w:pPr>
    </w:p>
    <w:p w14:paraId="0858DACB" w14:textId="77777777" w:rsidR="00125468" w:rsidRDefault="00125468" w:rsidP="00125468">
      <w:pPr>
        <w:pStyle w:val="ListParagraph"/>
        <w:rPr>
          <w:ins w:id="8151" w:author="rkbansal" w:date="2020-05-17T21:38:00Z"/>
        </w:rPr>
      </w:pPr>
      <w:ins w:id="8152" w:author="rkbansal" w:date="2020-05-17T21:38:00Z">
        <w:r>
          <w:t>Or</w:t>
        </w:r>
      </w:ins>
    </w:p>
    <w:p w14:paraId="53CE5305" w14:textId="36916E4A" w:rsidR="00125468" w:rsidRDefault="00CA2DAF" w:rsidP="00125468">
      <w:pPr>
        <w:pStyle w:val="ListParagraph"/>
        <w:rPr>
          <w:ins w:id="8153" w:author="rkbansal" w:date="2020-05-17T21:38:00Z"/>
        </w:rPr>
      </w:pPr>
      <w:ins w:id="8154" w:author="rkbansal" w:date="2020-11-18T23:46:00Z">
        <w:r>
          <w:fldChar w:fldCharType="begin"/>
        </w:r>
        <w:r>
          <w:instrText xml:space="preserve"> HYPERLINK "</w:instrText>
        </w:r>
      </w:ins>
      <w:ins w:id="8155" w:author="rkbansal" w:date="2020-05-17T21:38:00Z">
        <w:r w:rsidRPr="00CA2DAF">
          <w:rPr>
            <w:rPrChange w:id="8156" w:author="rkbansal" w:date="2020-11-18T23:46:00Z">
              <w:rPr>
                <w:rStyle w:val="Hyperlink"/>
              </w:rPr>
            </w:rPrChange>
          </w:rPr>
          <w:instrText>http://localhost:</w:instrText>
        </w:r>
      </w:ins>
      <w:ins w:id="8157" w:author="rkbansal" w:date="2020-11-18T23:46:00Z">
        <w:r w:rsidRPr="00CA2DAF">
          <w:rPr>
            <w:rPrChange w:id="8158" w:author="rkbansal" w:date="2020-11-18T23:46:00Z">
              <w:rPr>
                <w:rStyle w:val="Hyperlink"/>
              </w:rPr>
            </w:rPrChange>
          </w:rPr>
          <w:instrText>4</w:instrText>
        </w:r>
      </w:ins>
      <w:ins w:id="8159" w:author="rkbansal" w:date="2020-05-17T21:38:00Z">
        <w:r w:rsidRPr="00CA2DAF">
          <w:rPr>
            <w:rPrChange w:id="8160" w:author="rkbansal" w:date="2020-11-18T23:46:00Z">
              <w:rPr>
                <w:rStyle w:val="Hyperlink"/>
              </w:rPr>
            </w:rPrChange>
          </w:rPr>
          <w:instrText>379/api/</w:instrText>
        </w:r>
      </w:ins>
      <w:ins w:id="8161" w:author="rkbansal" w:date="2020-11-18T23:46:00Z">
        <w:r w:rsidRPr="00CA2DAF">
          <w:rPr>
            <w:rPrChange w:id="8162" w:author="rkbansal" w:date="2020-11-18T23:46:00Z">
              <w:rPr>
                <w:rStyle w:val="Hyperlink"/>
              </w:rPr>
            </w:rPrChange>
          </w:rPr>
          <w:instrText>darshan</w:instrText>
        </w:r>
      </w:ins>
      <w:ins w:id="8163" w:author="rkbansal" w:date="2020-05-17T21:38:00Z">
        <w:r w:rsidRPr="00CA2DAF">
          <w:rPr>
            <w:rPrChange w:id="8164" w:author="rkbansal" w:date="2020-11-18T23:46:00Z">
              <w:rPr>
                <w:rStyle w:val="Hyperlink"/>
              </w:rPr>
            </w:rPrChange>
          </w:rPr>
          <w:instrText>-mgmt-service/api-docs</w:instrText>
        </w:r>
      </w:ins>
      <w:ins w:id="8165" w:author="rkbansal" w:date="2020-11-18T23:46:00Z">
        <w:r>
          <w:instrText xml:space="preserve">" </w:instrText>
        </w:r>
        <w:r>
          <w:fldChar w:fldCharType="separate"/>
        </w:r>
      </w:ins>
      <w:ins w:id="8166" w:author="rkbansal" w:date="2020-05-17T21:38:00Z">
        <w:r w:rsidRPr="008224B6">
          <w:rPr>
            <w:rStyle w:val="Hyperlink"/>
          </w:rPr>
          <w:t>http://localhost:</w:t>
        </w:r>
      </w:ins>
      <w:ins w:id="8167" w:author="rkbansal" w:date="2020-11-18T23:46:00Z">
        <w:r w:rsidRPr="008224B6">
          <w:rPr>
            <w:rStyle w:val="Hyperlink"/>
          </w:rPr>
          <w:t>4</w:t>
        </w:r>
      </w:ins>
      <w:ins w:id="8168" w:author="rkbansal" w:date="2020-05-17T21:38:00Z">
        <w:r w:rsidRPr="008224B6">
          <w:rPr>
            <w:rStyle w:val="Hyperlink"/>
          </w:rPr>
          <w:t>379/api/</w:t>
        </w:r>
      </w:ins>
      <w:ins w:id="8169" w:author="rkbansal" w:date="2020-11-18T23:46:00Z">
        <w:r w:rsidRPr="008224B6">
          <w:rPr>
            <w:rStyle w:val="Hyperlink"/>
          </w:rPr>
          <w:t>darshan</w:t>
        </w:r>
      </w:ins>
      <w:ins w:id="8170" w:author="rkbansal" w:date="2020-05-17T21:38:00Z">
        <w:r w:rsidRPr="008224B6">
          <w:rPr>
            <w:rStyle w:val="Hyperlink"/>
          </w:rPr>
          <w:t>-mgmt-service/api-docs</w:t>
        </w:r>
      </w:ins>
      <w:ins w:id="8171" w:author="rkbansal" w:date="2020-11-18T23:46:00Z">
        <w:r>
          <w:fldChar w:fldCharType="end"/>
        </w:r>
      </w:ins>
    </w:p>
    <w:p w14:paraId="2D53C647" w14:textId="77777777" w:rsidR="00125468" w:rsidRDefault="00125468" w:rsidP="00125468">
      <w:pPr>
        <w:pStyle w:val="ListParagraph"/>
        <w:rPr>
          <w:ins w:id="8172" w:author="rkbansal" w:date="2020-05-17T21:38:00Z"/>
        </w:rPr>
      </w:pPr>
    </w:p>
    <w:p w14:paraId="01EA5502" w14:textId="69C17572" w:rsidR="00125468" w:rsidRDefault="006C48D5" w:rsidP="00125468">
      <w:pPr>
        <w:pStyle w:val="ListParagraph"/>
        <w:rPr>
          <w:ins w:id="8173" w:author="rkbansal" w:date="2020-05-17T21:38:00Z"/>
        </w:rPr>
      </w:pPr>
      <w:ins w:id="8174" w:author="rkbansal" w:date="2020-11-19T23:05:00Z">
        <w:r>
          <w:rPr>
            <w:noProof/>
          </w:rPr>
          <w:drawing>
            <wp:inline distT="0" distB="0" distL="0" distR="0" wp14:anchorId="3DC38A7A" wp14:editId="11A45206">
              <wp:extent cx="7010400" cy="3419475"/>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010400" cy="3419475"/>
                      </a:xfrm>
                      <a:prstGeom prst="rect">
                        <a:avLst/>
                      </a:prstGeom>
                    </pic:spPr>
                  </pic:pic>
                </a:graphicData>
              </a:graphic>
            </wp:inline>
          </w:drawing>
        </w:r>
      </w:ins>
    </w:p>
    <w:p w14:paraId="15CBDE95" w14:textId="1D0F6B29" w:rsidR="00125468" w:rsidRDefault="00125468" w:rsidP="00125468">
      <w:pPr>
        <w:pStyle w:val="ListParagraph"/>
        <w:numPr>
          <w:ilvl w:val="0"/>
          <w:numId w:val="74"/>
        </w:numPr>
        <w:rPr>
          <w:ins w:id="8175" w:author="rkbansal" w:date="2020-05-17T21:38:00Z"/>
        </w:rPr>
      </w:pPr>
      <w:ins w:id="8176" w:author="rkbansal" w:date="2020-05-17T21:38:00Z">
        <w:r>
          <w:t>Test the D</w:t>
        </w:r>
      </w:ins>
      <w:ins w:id="8177" w:author="rkbansal" w:date="2020-11-19T23:06:00Z">
        <w:r w:rsidR="00B76340">
          <w:t>arshan</w:t>
        </w:r>
      </w:ins>
      <w:ins w:id="8178" w:author="rkbansal" w:date="2020-05-17T21:38:00Z">
        <w:r>
          <w:t>ApiTest using Junit</w:t>
        </w:r>
      </w:ins>
    </w:p>
    <w:p w14:paraId="4926BE17" w14:textId="1815F2BE" w:rsidR="00125468" w:rsidRDefault="00B76340" w:rsidP="00125468">
      <w:pPr>
        <w:pStyle w:val="ListParagraph"/>
        <w:rPr>
          <w:ins w:id="8179" w:author="rkbansal" w:date="2020-05-17T21:38:00Z"/>
        </w:rPr>
      </w:pPr>
      <w:ins w:id="8180" w:author="rkbansal" w:date="2020-11-19T23:07:00Z">
        <w:r>
          <w:rPr>
            <w:noProof/>
          </w:rPr>
          <w:lastRenderedPageBreak/>
          <w:drawing>
            <wp:inline distT="0" distB="0" distL="0" distR="0" wp14:anchorId="1D0E318D" wp14:editId="448FAF7C">
              <wp:extent cx="7620000" cy="82772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7620000" cy="8277225"/>
                      </a:xfrm>
                      <a:prstGeom prst="rect">
                        <a:avLst/>
                      </a:prstGeom>
                    </pic:spPr>
                  </pic:pic>
                </a:graphicData>
              </a:graphic>
            </wp:inline>
          </w:drawing>
        </w:r>
      </w:ins>
    </w:p>
    <w:p w14:paraId="6E575F87" w14:textId="77777777" w:rsidR="00125468" w:rsidRPr="00047E66" w:rsidRDefault="00125468" w:rsidP="00125468">
      <w:pPr>
        <w:rPr>
          <w:ins w:id="8181" w:author="rkbansal" w:date="2020-05-17T21:38:00Z"/>
        </w:rPr>
      </w:pPr>
    </w:p>
    <w:p w14:paraId="28F8C2D1" w14:textId="77777777" w:rsidR="00125468" w:rsidRPr="004F63DB" w:rsidRDefault="00125468" w:rsidP="00125468">
      <w:pPr>
        <w:pStyle w:val="ListParagraph"/>
        <w:numPr>
          <w:ilvl w:val="0"/>
          <w:numId w:val="19"/>
        </w:numPr>
        <w:rPr>
          <w:ins w:id="8182" w:author="rkbansal" w:date="2020-05-17T21:38:00Z"/>
          <w:b/>
        </w:rPr>
      </w:pPr>
      <w:ins w:id="8183" w:author="rkbansal" w:date="2020-05-17T21:38:00Z">
        <w:r>
          <w:t xml:space="preserve">Run </w:t>
        </w:r>
        <w:r w:rsidRPr="00AB54CB">
          <w:t xml:space="preserve">the application as </w:t>
        </w:r>
        <w:r w:rsidRPr="0039683F">
          <w:rPr>
            <w:b/>
          </w:rPr>
          <w:t xml:space="preserve">Spring Boot App </w:t>
        </w:r>
        <w:r w:rsidRPr="0039683F">
          <w:rPr>
            <w:bCs/>
          </w:rPr>
          <w:t>in the following order</w:t>
        </w:r>
      </w:ins>
    </w:p>
    <w:p w14:paraId="32AC41B4" w14:textId="650F26BC" w:rsidR="0020353D" w:rsidRDefault="0020353D" w:rsidP="00125468">
      <w:pPr>
        <w:pStyle w:val="ListParagraph"/>
        <w:numPr>
          <w:ilvl w:val="1"/>
          <w:numId w:val="85"/>
        </w:numPr>
        <w:rPr>
          <w:ins w:id="8184" w:author="rkbansal" w:date="2020-11-19T23:07:00Z"/>
          <w:rFonts w:cs="Consolas"/>
          <w:color w:val="000000"/>
          <w:shd w:val="clear" w:color="auto" w:fill="E8F2FE"/>
        </w:rPr>
      </w:pPr>
      <w:ins w:id="8185" w:author="rkbansal" w:date="2020-11-19T23:07:00Z">
        <w:r>
          <w:rPr>
            <w:rFonts w:cs="Consolas"/>
            <w:color w:val="000000"/>
            <w:shd w:val="clear" w:color="auto" w:fill="E8F2FE"/>
          </w:rPr>
          <w:t>ConfigServerApplicat</w:t>
        </w:r>
      </w:ins>
      <w:ins w:id="8186" w:author="rkbansal" w:date="2020-11-19T23:08:00Z">
        <w:r>
          <w:rPr>
            <w:rFonts w:cs="Consolas"/>
            <w:color w:val="000000"/>
            <w:shd w:val="clear" w:color="auto" w:fill="E8F2FE"/>
          </w:rPr>
          <w:t>ion</w:t>
        </w:r>
      </w:ins>
    </w:p>
    <w:p w14:paraId="6A56A0AB" w14:textId="2E273F18" w:rsidR="00125468" w:rsidRPr="004F63DB" w:rsidRDefault="00125468" w:rsidP="00125468">
      <w:pPr>
        <w:pStyle w:val="ListParagraph"/>
        <w:numPr>
          <w:ilvl w:val="1"/>
          <w:numId w:val="85"/>
        </w:numPr>
        <w:rPr>
          <w:ins w:id="8187" w:author="rkbansal" w:date="2020-05-17T21:38:00Z"/>
          <w:rFonts w:cs="Consolas"/>
          <w:color w:val="000000"/>
          <w:shd w:val="clear" w:color="auto" w:fill="E8F2FE"/>
        </w:rPr>
      </w:pPr>
      <w:ins w:id="8188" w:author="rkbansal" w:date="2020-05-17T21:38:00Z">
        <w:r w:rsidRPr="004F63DB">
          <w:rPr>
            <w:rFonts w:cs="Consolas"/>
            <w:color w:val="000000"/>
            <w:shd w:val="clear" w:color="auto" w:fill="E8F2FE"/>
          </w:rPr>
          <w:t>EurekaServerApplication</w:t>
        </w:r>
      </w:ins>
    </w:p>
    <w:p w14:paraId="185EAAAC" w14:textId="77777777" w:rsidR="00125468" w:rsidRPr="004F63DB" w:rsidRDefault="00125468" w:rsidP="00125468">
      <w:pPr>
        <w:pStyle w:val="ListParagraph"/>
        <w:numPr>
          <w:ilvl w:val="1"/>
          <w:numId w:val="85"/>
        </w:numPr>
        <w:rPr>
          <w:ins w:id="8189" w:author="rkbansal" w:date="2020-05-17T21:38:00Z"/>
          <w:rFonts w:cs="Consolas"/>
          <w:color w:val="000000"/>
          <w:shd w:val="clear" w:color="auto" w:fill="E8F2FE"/>
        </w:rPr>
      </w:pPr>
      <w:ins w:id="8190" w:author="rkbansal" w:date="2020-05-17T21:38: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ins>
    </w:p>
    <w:p w14:paraId="02C64734" w14:textId="77777777" w:rsidR="00125468" w:rsidRPr="004F63DB" w:rsidRDefault="00125468" w:rsidP="00125468">
      <w:pPr>
        <w:pStyle w:val="ListParagraph"/>
        <w:numPr>
          <w:ilvl w:val="1"/>
          <w:numId w:val="85"/>
        </w:numPr>
        <w:rPr>
          <w:ins w:id="8191" w:author="rkbansal" w:date="2020-05-17T21:38:00Z"/>
          <w:rFonts w:cs="Consolas"/>
          <w:color w:val="000000"/>
          <w:shd w:val="clear" w:color="auto" w:fill="E8F2FE"/>
        </w:rPr>
      </w:pPr>
      <w:ins w:id="8192" w:author="rkbansal" w:date="2020-05-17T21:38:00Z">
        <w:r w:rsidRPr="004F63DB">
          <w:rPr>
            <w:rFonts w:cs="Consolas"/>
            <w:color w:val="000000"/>
            <w:shd w:val="clear" w:color="auto" w:fill="E8F2FE"/>
          </w:rPr>
          <w:t>AuthServiceApplication</w:t>
        </w:r>
      </w:ins>
    </w:p>
    <w:p w14:paraId="0BA64AA5" w14:textId="77777777" w:rsidR="00125468" w:rsidRPr="005D2287" w:rsidRDefault="00125468" w:rsidP="00125468">
      <w:pPr>
        <w:pStyle w:val="ListParagraph"/>
        <w:numPr>
          <w:ilvl w:val="1"/>
          <w:numId w:val="85"/>
        </w:numPr>
        <w:rPr>
          <w:ins w:id="8193" w:author="rkbansal" w:date="2020-05-17T21:38:00Z"/>
          <w:b/>
        </w:rPr>
      </w:pPr>
      <w:ins w:id="8194" w:author="rkbansal" w:date="2020-05-17T21:38:00Z">
        <w:r w:rsidRPr="004F63DB">
          <w:rPr>
            <w:rFonts w:cs="Consolas"/>
            <w:color w:val="000000"/>
            <w:shd w:val="clear" w:color="auto" w:fill="E8F2FE"/>
          </w:rPr>
          <w:t>ZuulGatewayApplication</w:t>
        </w:r>
      </w:ins>
    </w:p>
    <w:p w14:paraId="058A4AA1" w14:textId="77777777" w:rsidR="00125468" w:rsidRDefault="00125468" w:rsidP="00125468">
      <w:pPr>
        <w:pStyle w:val="ListParagraph"/>
        <w:numPr>
          <w:ilvl w:val="1"/>
          <w:numId w:val="85"/>
        </w:numPr>
        <w:rPr>
          <w:ins w:id="8195" w:author="rkbansal" w:date="2020-05-17T21:38:00Z"/>
          <w:rFonts w:cs="Consolas"/>
          <w:color w:val="000000"/>
          <w:shd w:val="clear" w:color="auto" w:fill="E8F2FE"/>
        </w:rPr>
      </w:pPr>
      <w:ins w:id="8196" w:author="rkbansal" w:date="2020-05-17T21:38:00Z">
        <w:r w:rsidRPr="00733CDB">
          <w:rPr>
            <w:rFonts w:cs="Consolas"/>
            <w:color w:val="000000"/>
            <w:shd w:val="clear" w:color="auto" w:fill="E8F2FE"/>
          </w:rPr>
          <w:t>PeopleMgmtRestApplication</w:t>
        </w:r>
      </w:ins>
    </w:p>
    <w:p w14:paraId="15BB8A33" w14:textId="19287EA4" w:rsidR="00125468" w:rsidRPr="0020353D" w:rsidRDefault="0020353D">
      <w:pPr>
        <w:pStyle w:val="ListParagraph"/>
        <w:numPr>
          <w:ilvl w:val="1"/>
          <w:numId w:val="85"/>
        </w:numPr>
        <w:rPr>
          <w:ins w:id="8197" w:author="rkbansal" w:date="2020-05-17T21:38:00Z"/>
          <w:rFonts w:cs="Consolas"/>
          <w:color w:val="000000"/>
          <w:shd w:val="clear" w:color="auto" w:fill="E8F2FE"/>
        </w:rPr>
      </w:pPr>
      <w:ins w:id="8198" w:author="rkbansal" w:date="2020-11-19T23:08:00Z">
        <w:r w:rsidRPr="0020353D">
          <w:rPr>
            <w:rFonts w:cs="Consolas"/>
            <w:color w:val="000000"/>
            <w:shd w:val="clear" w:color="auto" w:fill="E8F2FE"/>
          </w:rPr>
          <w:t>Darshan</w:t>
        </w:r>
      </w:ins>
      <w:ins w:id="8199" w:author="rkbansal" w:date="2020-05-17T21:38:00Z">
        <w:r w:rsidR="00125468" w:rsidRPr="0020353D">
          <w:rPr>
            <w:rFonts w:cs="Consolas"/>
            <w:color w:val="000000"/>
            <w:shd w:val="clear" w:color="auto" w:fill="E8F2FE"/>
          </w:rPr>
          <w:t>MgmtRestApplication</w:t>
        </w:r>
      </w:ins>
    </w:p>
    <w:p w14:paraId="56B182EB" w14:textId="77777777" w:rsidR="00125468" w:rsidRPr="000D5012" w:rsidRDefault="00125468" w:rsidP="00125468">
      <w:pPr>
        <w:pStyle w:val="ListParagraph"/>
        <w:shd w:val="clear" w:color="auto" w:fill="FFFFFF"/>
        <w:spacing w:before="75" w:after="225" w:line="240" w:lineRule="auto"/>
        <w:rPr>
          <w:ins w:id="8200" w:author="rkbansal" w:date="2020-05-17T21:38:00Z"/>
          <w:rFonts w:ascii="Cambria" w:eastAsia="Times New Roman" w:hAnsi="Cambria" w:cs="Times New Roman"/>
          <w:color w:val="222635"/>
          <w:sz w:val="29"/>
          <w:szCs w:val="29"/>
          <w:lang w:eastAsia="en-IN"/>
        </w:rPr>
      </w:pPr>
    </w:p>
    <w:p w14:paraId="72F85AA4" w14:textId="77777777" w:rsidR="00125468" w:rsidRPr="005D2287" w:rsidRDefault="00125468" w:rsidP="00125468">
      <w:pPr>
        <w:pStyle w:val="ListParagraph"/>
        <w:numPr>
          <w:ilvl w:val="0"/>
          <w:numId w:val="19"/>
        </w:numPr>
        <w:rPr>
          <w:ins w:id="8201" w:author="rkbansal" w:date="2020-05-17T21:38:00Z"/>
          <w:sz w:val="18"/>
        </w:rPr>
      </w:pPr>
      <w:ins w:id="8202" w:author="rkbansal" w:date="2020-05-17T21:38: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CBA4DA6" w14:textId="1F1276DE" w:rsidR="00125468" w:rsidRPr="007A6875" w:rsidRDefault="0020353D" w:rsidP="00125468">
      <w:pPr>
        <w:pStyle w:val="ListParagraph"/>
        <w:rPr>
          <w:ins w:id="8203" w:author="rkbansal" w:date="2020-05-17T21:38:00Z"/>
          <w:sz w:val="18"/>
        </w:rPr>
      </w:pPr>
      <w:ins w:id="8204" w:author="rkbansal" w:date="2020-11-19T23:13:00Z">
        <w:r>
          <w:rPr>
            <w:noProof/>
          </w:rPr>
          <w:lastRenderedPageBreak/>
          <w:drawing>
            <wp:inline distT="0" distB="0" distL="0" distR="0" wp14:anchorId="2266DC1F" wp14:editId="7CB34C57">
              <wp:extent cx="9779000" cy="37198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79000" cy="3719830"/>
                      </a:xfrm>
                      <a:prstGeom prst="rect">
                        <a:avLst/>
                      </a:prstGeom>
                    </pic:spPr>
                  </pic:pic>
                </a:graphicData>
              </a:graphic>
            </wp:inline>
          </w:drawing>
        </w:r>
      </w:ins>
    </w:p>
    <w:p w14:paraId="5241ADC0" w14:textId="77777777" w:rsidR="00125468" w:rsidRDefault="00125468" w:rsidP="00125468">
      <w:pPr>
        <w:pStyle w:val="ListParagraph"/>
        <w:numPr>
          <w:ilvl w:val="0"/>
          <w:numId w:val="19"/>
        </w:numPr>
        <w:rPr>
          <w:ins w:id="8205" w:author="rkbansal" w:date="2020-05-17T21:38:00Z"/>
        </w:rPr>
      </w:pPr>
      <w:ins w:id="8206" w:author="rkbansal" w:date="2020-05-17T21:38:00Z">
        <w:r>
          <w:t xml:space="preserve">Testing </w:t>
        </w:r>
      </w:ins>
    </w:p>
    <w:p w14:paraId="3CB36D6D" w14:textId="29EEF4E0" w:rsidR="00125468" w:rsidRDefault="00125468" w:rsidP="00125468">
      <w:pPr>
        <w:pStyle w:val="ListParagraph"/>
        <w:numPr>
          <w:ilvl w:val="1"/>
          <w:numId w:val="19"/>
        </w:numPr>
        <w:ind w:left="924" w:hanging="357"/>
        <w:rPr>
          <w:ins w:id="8207" w:author="rkbansal" w:date="2020-05-17T21:38:00Z"/>
        </w:rPr>
      </w:pPr>
      <w:ins w:id="8208" w:author="rkbansal" w:date="2020-05-17T21:38:00Z">
        <w:r>
          <w:t>Without authentication</w:t>
        </w:r>
        <w:r w:rsidRPr="001F55B5">
          <w:t xml:space="preserve"> </w:t>
        </w:r>
        <w:r>
          <w:t xml:space="preserve">means directly hitting the </w:t>
        </w:r>
      </w:ins>
      <w:ins w:id="8209" w:author="rkbansal" w:date="2020-11-19T23:14:00Z">
        <w:r w:rsidR="00163020">
          <w:t>darshan</w:t>
        </w:r>
      </w:ins>
      <w:ins w:id="8210" w:author="rkbansal" w:date="2020-05-17T21:38:00Z">
        <w:r>
          <w:t>-mgmt-</w:t>
        </w:r>
      </w:ins>
      <w:ins w:id="8211" w:author="rkbansal" w:date="2020-11-19T23:14:00Z">
        <w:r w:rsidR="00163020">
          <w:t>service</w:t>
        </w:r>
      </w:ins>
      <w:ins w:id="8212" w:author="rkbansal" w:date="2020-05-17T21:38:00Z">
        <w:r>
          <w:t xml:space="preserve"> running on </w:t>
        </w:r>
      </w:ins>
      <w:ins w:id="8213" w:author="rkbansal" w:date="2020-11-19T23:14:00Z">
        <w:r w:rsidR="00163020">
          <w:t>4</w:t>
        </w:r>
      </w:ins>
      <w:ins w:id="8214" w:author="rkbansal" w:date="2020-05-17T21:38:00Z">
        <w:r>
          <w:t xml:space="preserve">379 and save the </w:t>
        </w:r>
      </w:ins>
      <w:ins w:id="8215" w:author="rkbansal" w:date="2020-11-19T23:14:00Z">
        <w:r w:rsidR="00A65499">
          <w:t>darshan</w:t>
        </w:r>
      </w:ins>
      <w:ins w:id="8216" w:author="rkbansal" w:date="2020-05-17T21:38:00Z">
        <w:r>
          <w:t xml:space="preserve"> details</w:t>
        </w:r>
      </w:ins>
    </w:p>
    <w:p w14:paraId="4A79BDCC" w14:textId="72235314" w:rsidR="00125468" w:rsidRDefault="00CE3DCD" w:rsidP="00125468">
      <w:pPr>
        <w:pStyle w:val="ListParagraph"/>
        <w:ind w:left="924"/>
        <w:rPr>
          <w:ins w:id="8217" w:author="rkbansal" w:date="2020-05-17T21:38:00Z"/>
        </w:rPr>
      </w:pPr>
      <w:ins w:id="8218" w:author="rkbansal" w:date="2020-11-19T23:18:00Z">
        <w:r>
          <w:rPr>
            <w:noProof/>
          </w:rPr>
          <w:drawing>
            <wp:inline distT="0" distB="0" distL="0" distR="0" wp14:anchorId="5037208C" wp14:editId="0D384843">
              <wp:extent cx="9779000" cy="52609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9779000" cy="5260975"/>
                      </a:xfrm>
                      <a:prstGeom prst="rect">
                        <a:avLst/>
                      </a:prstGeom>
                    </pic:spPr>
                  </pic:pic>
                </a:graphicData>
              </a:graphic>
            </wp:inline>
          </w:drawing>
        </w:r>
      </w:ins>
    </w:p>
    <w:p w14:paraId="3B7314B9" w14:textId="77777777" w:rsidR="00125468" w:rsidRDefault="00125468" w:rsidP="00125468">
      <w:pPr>
        <w:pStyle w:val="ListParagraph"/>
        <w:ind w:left="1440"/>
        <w:rPr>
          <w:ins w:id="8219" w:author="rkbansal" w:date="2020-05-17T21:38:00Z"/>
        </w:rPr>
      </w:pPr>
    </w:p>
    <w:p w14:paraId="42B3A7FA" w14:textId="4F42EF69" w:rsidR="00125468" w:rsidRDefault="00125468" w:rsidP="00125468">
      <w:pPr>
        <w:pStyle w:val="ListParagraph"/>
        <w:numPr>
          <w:ilvl w:val="1"/>
          <w:numId w:val="19"/>
        </w:numPr>
        <w:ind w:left="924" w:hanging="357"/>
        <w:rPr>
          <w:ins w:id="8220" w:author="rkbansal" w:date="2020-05-17T21:38:00Z"/>
        </w:rPr>
      </w:pPr>
      <w:ins w:id="8221" w:author="rkbansal" w:date="2020-05-17T21:38:00Z">
        <w:r>
          <w:t xml:space="preserve">With authentication means every request to </w:t>
        </w:r>
      </w:ins>
      <w:ins w:id="8222" w:author="rkbansal" w:date="2020-11-19T23:20:00Z">
        <w:r w:rsidR="00083663">
          <w:t>darshan</w:t>
        </w:r>
      </w:ins>
      <w:ins w:id="8223" w:author="rkbansal" w:date="2020-05-17T21:38:00Z">
        <w:r>
          <w:t>-mgmt-service microservice will be hit via gateway running 1379</w:t>
        </w:r>
      </w:ins>
    </w:p>
    <w:p w14:paraId="01400541" w14:textId="77777777" w:rsidR="00125468" w:rsidRDefault="00125468" w:rsidP="00125468">
      <w:pPr>
        <w:pStyle w:val="ListParagraph"/>
        <w:ind w:left="1440"/>
        <w:rPr>
          <w:ins w:id="8224" w:author="rkbansal" w:date="2020-05-17T21:38:00Z"/>
        </w:rPr>
      </w:pPr>
    </w:p>
    <w:p w14:paraId="10164384" w14:textId="3DF4FE38" w:rsidR="00125468" w:rsidRPr="005D2287" w:rsidRDefault="00125468" w:rsidP="00125468">
      <w:pPr>
        <w:pStyle w:val="ListParagraph"/>
        <w:numPr>
          <w:ilvl w:val="2"/>
          <w:numId w:val="19"/>
        </w:numPr>
        <w:ind w:left="1491" w:hanging="357"/>
        <w:rPr>
          <w:ins w:id="8225" w:author="rkbansal" w:date="2020-05-17T21:38:00Z"/>
          <w:b/>
          <w:sz w:val="28"/>
        </w:rPr>
      </w:pPr>
      <w:ins w:id="8226" w:author="rkbansal" w:date="2020-05-17T21:38:00Z">
        <w:r>
          <w:t xml:space="preserve">with authentication means every request to </w:t>
        </w:r>
      </w:ins>
      <w:ins w:id="8227" w:author="rkbansal" w:date="2020-11-19T23:20:00Z">
        <w:r w:rsidR="00083663">
          <w:t>darshan</w:t>
        </w:r>
      </w:ins>
      <w:ins w:id="8228" w:author="rkbansal" w:date="2020-05-17T21:38:00Z">
        <w:r>
          <w:t>-mgmt-service microservice will be hit via gateway running on 1379</w:t>
        </w:r>
      </w:ins>
    </w:p>
    <w:p w14:paraId="4128DB92" w14:textId="7184A280" w:rsidR="00125468" w:rsidRPr="001A23DF" w:rsidRDefault="00083663" w:rsidP="00125468">
      <w:pPr>
        <w:pStyle w:val="ListParagraph"/>
        <w:numPr>
          <w:ilvl w:val="3"/>
          <w:numId w:val="19"/>
        </w:numPr>
        <w:ind w:left="1775" w:hanging="357"/>
        <w:rPr>
          <w:ins w:id="8229" w:author="rkbansal" w:date="2020-05-17T21:38:00Z"/>
          <w:b/>
          <w:sz w:val="28"/>
        </w:rPr>
      </w:pPr>
      <w:ins w:id="8230" w:author="rkbansal" w:date="2020-11-19T23:21:00Z">
        <w:r>
          <w:t>saving</w:t>
        </w:r>
      </w:ins>
      <w:ins w:id="8231" w:author="rkbansal" w:date="2020-05-17T21:38:00Z">
        <w:r w:rsidR="00125468">
          <w:t xml:space="preserve"> </w:t>
        </w:r>
      </w:ins>
      <w:ins w:id="8232" w:author="rkbansal" w:date="2020-11-19T23:21:00Z">
        <w:r>
          <w:t>darshan</w:t>
        </w:r>
      </w:ins>
      <w:ins w:id="8233" w:author="rkbansal" w:date="2020-05-17T21:38:00Z">
        <w:r w:rsidR="00125468">
          <w:t xml:space="preserve"> details based on the id but without token means no authorization code (Bearer token) in the header will give the error.</w:t>
        </w:r>
      </w:ins>
    </w:p>
    <w:p w14:paraId="577C535B" w14:textId="514C8A20" w:rsidR="00125468" w:rsidRPr="001A23DF" w:rsidRDefault="00352778" w:rsidP="00125468">
      <w:pPr>
        <w:pStyle w:val="ListParagraph"/>
        <w:ind w:left="1775"/>
        <w:rPr>
          <w:ins w:id="8234" w:author="rkbansal" w:date="2020-05-17T21:38:00Z"/>
          <w:b/>
          <w:sz w:val="28"/>
        </w:rPr>
      </w:pPr>
      <w:ins w:id="8235" w:author="rkbansal" w:date="2020-11-19T23:23:00Z">
        <w:r>
          <w:rPr>
            <w:noProof/>
          </w:rPr>
          <w:lastRenderedPageBreak/>
          <w:drawing>
            <wp:inline distT="0" distB="0" distL="0" distR="0" wp14:anchorId="005BC0CD" wp14:editId="5F200F2D">
              <wp:extent cx="9779000" cy="429006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9779000" cy="4290060"/>
                      </a:xfrm>
                      <a:prstGeom prst="rect">
                        <a:avLst/>
                      </a:prstGeom>
                    </pic:spPr>
                  </pic:pic>
                </a:graphicData>
              </a:graphic>
            </wp:inline>
          </w:drawing>
        </w:r>
      </w:ins>
    </w:p>
    <w:p w14:paraId="5796AE03" w14:textId="54A0DA32" w:rsidR="00125468" w:rsidRPr="005D2287" w:rsidRDefault="00125468" w:rsidP="00125468">
      <w:pPr>
        <w:pStyle w:val="ListParagraph"/>
        <w:numPr>
          <w:ilvl w:val="0"/>
          <w:numId w:val="78"/>
        </w:numPr>
        <w:ind w:left="1775" w:hanging="357"/>
        <w:rPr>
          <w:ins w:id="8236" w:author="rkbansal" w:date="2020-05-17T21:38:00Z"/>
          <w:b/>
          <w:sz w:val="28"/>
        </w:rPr>
      </w:pPr>
      <w:ins w:id="8237" w:author="rkbansal" w:date="2020-05-17T21:38:00Z">
        <w:r>
          <w:t xml:space="preserve">Saving </w:t>
        </w:r>
      </w:ins>
      <w:ins w:id="8238" w:author="rkbansal" w:date="2020-11-19T23:23:00Z">
        <w:r w:rsidR="00D45BDF">
          <w:t>darshan</w:t>
        </w:r>
      </w:ins>
      <w:ins w:id="8239" w:author="rkbansal" w:date="2020-05-17T21:38:00Z">
        <w:r>
          <w:t xml:space="preserve"> with token means authorization code (Bearer token) in the header will be provided using authentication service</w:t>
        </w:r>
      </w:ins>
    </w:p>
    <w:p w14:paraId="4A9E8EC4" w14:textId="77777777" w:rsidR="00125468" w:rsidRDefault="00125468" w:rsidP="00125468">
      <w:pPr>
        <w:pStyle w:val="ListParagraph"/>
        <w:numPr>
          <w:ilvl w:val="2"/>
          <w:numId w:val="78"/>
        </w:numPr>
        <w:ind w:left="1888" w:hanging="357"/>
        <w:rPr>
          <w:ins w:id="8240" w:author="rkbansal" w:date="2020-05-17T21:38:00Z"/>
          <w:b/>
        </w:rPr>
      </w:pPr>
      <w:ins w:id="8241" w:author="rkbansal" w:date="2020-05-17T21:38:00Z">
        <w:r w:rsidRPr="001A23DF">
          <w:rPr>
            <w:b/>
          </w:rPr>
          <w:t>To get authentication code in response header using authentication service</w:t>
        </w:r>
      </w:ins>
    </w:p>
    <w:p w14:paraId="3FD7E1B3" w14:textId="549E539D" w:rsidR="00125468" w:rsidRPr="001A23DF" w:rsidRDefault="00826619" w:rsidP="00125468">
      <w:pPr>
        <w:pStyle w:val="ListParagraph"/>
        <w:ind w:left="1888"/>
        <w:rPr>
          <w:ins w:id="8242" w:author="rkbansal" w:date="2020-05-17T21:38:00Z"/>
          <w:b/>
        </w:rPr>
      </w:pPr>
      <w:ins w:id="8243" w:author="rkbansal" w:date="2020-11-20T00:21:00Z">
        <w:r>
          <w:rPr>
            <w:noProof/>
          </w:rPr>
          <w:drawing>
            <wp:inline distT="0" distB="0" distL="0" distR="0" wp14:anchorId="58FA8FBE" wp14:editId="3580B251">
              <wp:extent cx="9779000" cy="31737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9779000" cy="3173730"/>
                      </a:xfrm>
                      <a:prstGeom prst="rect">
                        <a:avLst/>
                      </a:prstGeom>
                    </pic:spPr>
                  </pic:pic>
                </a:graphicData>
              </a:graphic>
            </wp:inline>
          </w:drawing>
        </w:r>
      </w:ins>
    </w:p>
    <w:p w14:paraId="57FA6A77" w14:textId="77777777" w:rsidR="00125468" w:rsidRPr="00733CDB" w:rsidRDefault="00125468" w:rsidP="00125468">
      <w:pPr>
        <w:pStyle w:val="ListParagraph"/>
        <w:ind w:left="3192"/>
        <w:rPr>
          <w:ins w:id="8244" w:author="rkbansal" w:date="2020-05-17T21:38:00Z"/>
          <w:b/>
          <w:sz w:val="28"/>
        </w:rPr>
      </w:pPr>
    </w:p>
    <w:p w14:paraId="3CD33A49" w14:textId="77777777" w:rsidR="00125468" w:rsidRDefault="00125468" w:rsidP="00125468">
      <w:pPr>
        <w:pStyle w:val="ListParagraph"/>
        <w:ind w:left="3960"/>
        <w:rPr>
          <w:ins w:id="8245" w:author="rkbansal" w:date="2020-05-17T21:38:00Z"/>
          <w:b/>
          <w:sz w:val="28"/>
        </w:rPr>
      </w:pPr>
    </w:p>
    <w:p w14:paraId="0E6FE14F" w14:textId="52907E1A" w:rsidR="00125468" w:rsidRPr="001A23DF" w:rsidRDefault="00125468" w:rsidP="00125468">
      <w:pPr>
        <w:pStyle w:val="ListParagraph"/>
        <w:numPr>
          <w:ilvl w:val="2"/>
          <w:numId w:val="78"/>
        </w:numPr>
        <w:ind w:left="1888" w:hanging="357"/>
        <w:rPr>
          <w:ins w:id="8246" w:author="rkbansal" w:date="2020-05-17T21:38:00Z"/>
          <w:b/>
          <w:sz w:val="28"/>
        </w:rPr>
      </w:pPr>
      <w:ins w:id="8247" w:author="rkbansal" w:date="2020-05-17T21:38:00Z">
        <w:r w:rsidRPr="00733CDB">
          <w:rPr>
            <w:b/>
            <w:sz w:val="28"/>
          </w:rPr>
          <w:t xml:space="preserve">Now hit the </w:t>
        </w:r>
      </w:ins>
      <w:ins w:id="8248" w:author="rkbansal" w:date="2020-11-20T00:21:00Z">
        <w:r w:rsidR="003934E9">
          <w:rPr>
            <w:b/>
            <w:sz w:val="28"/>
          </w:rPr>
          <w:t>darshan</w:t>
        </w:r>
      </w:ins>
      <w:ins w:id="8249" w:author="rkbansal" w:date="2020-05-17T21:38:00Z">
        <w:r w:rsidRPr="00733CDB">
          <w:rPr>
            <w:b/>
            <w:sz w:val="28"/>
          </w:rPr>
          <w:t xml:space="preserve">-mgmt-service to </w:t>
        </w:r>
        <w:r>
          <w:t>save the donation by providing the token means authorization code (Bearer token) in the header received in above step</w:t>
        </w:r>
      </w:ins>
    </w:p>
    <w:p w14:paraId="75233E8E" w14:textId="6591E672" w:rsidR="00125468" w:rsidRDefault="00125468" w:rsidP="00125468">
      <w:pPr>
        <w:pStyle w:val="ListParagraph"/>
        <w:numPr>
          <w:ilvl w:val="1"/>
          <w:numId w:val="19"/>
        </w:numPr>
        <w:ind w:left="2001" w:hanging="357"/>
        <w:rPr>
          <w:ins w:id="8250" w:author="rkbansal" w:date="2020-05-17T21:38:00Z"/>
          <w:bCs/>
          <w:sz w:val="28"/>
        </w:rPr>
      </w:pPr>
      <w:ins w:id="8251" w:author="rkbansal" w:date="2020-05-17T21:38:00Z">
        <w:r>
          <w:rPr>
            <w:bCs/>
            <w:sz w:val="28"/>
          </w:rPr>
          <w:t xml:space="preserve">See the </w:t>
        </w:r>
        <w:r w:rsidRPr="001A23DF">
          <w:rPr>
            <w:b/>
            <w:sz w:val="28"/>
          </w:rPr>
          <w:t>Authorization</w:t>
        </w:r>
        <w:r>
          <w:rPr>
            <w:bCs/>
            <w:sz w:val="28"/>
          </w:rPr>
          <w:t xml:space="preserve"> tab in the </w:t>
        </w:r>
      </w:ins>
      <w:ins w:id="8252" w:author="rkbansal" w:date="2020-11-20T00:21:00Z">
        <w:r w:rsidR="003934E9">
          <w:rPr>
            <w:bCs/>
            <w:sz w:val="28"/>
          </w:rPr>
          <w:t>darshan</w:t>
        </w:r>
      </w:ins>
      <w:ins w:id="8253" w:author="rkbansal" w:date="2020-05-17T21:38:00Z">
        <w:r>
          <w:rPr>
            <w:bCs/>
            <w:sz w:val="28"/>
          </w:rPr>
          <w:t xml:space="preserve"> request</w:t>
        </w:r>
      </w:ins>
    </w:p>
    <w:p w14:paraId="6423C9E4" w14:textId="76EF9ED7" w:rsidR="00125468" w:rsidRDefault="003934E9" w:rsidP="00125468">
      <w:pPr>
        <w:pStyle w:val="ListParagraph"/>
        <w:ind w:left="2001"/>
        <w:rPr>
          <w:ins w:id="8254" w:author="rkbansal" w:date="2020-05-17T21:38:00Z"/>
          <w:bCs/>
          <w:sz w:val="28"/>
        </w:rPr>
      </w:pPr>
      <w:ins w:id="8255" w:author="rkbansal" w:date="2020-11-20T00:23:00Z">
        <w:r>
          <w:rPr>
            <w:noProof/>
          </w:rPr>
          <w:drawing>
            <wp:inline distT="0" distB="0" distL="0" distR="0" wp14:anchorId="61ADA640" wp14:editId="5509D382">
              <wp:extent cx="9779000" cy="184975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9779000" cy="1849755"/>
                      </a:xfrm>
                      <a:prstGeom prst="rect">
                        <a:avLst/>
                      </a:prstGeom>
                    </pic:spPr>
                  </pic:pic>
                </a:graphicData>
              </a:graphic>
            </wp:inline>
          </w:drawing>
        </w:r>
      </w:ins>
    </w:p>
    <w:p w14:paraId="4C0516DB" w14:textId="77777777" w:rsidR="00125468" w:rsidRPr="001A23DF" w:rsidRDefault="00125468" w:rsidP="00125468">
      <w:pPr>
        <w:pStyle w:val="ListParagraph"/>
        <w:ind w:left="1888"/>
        <w:rPr>
          <w:ins w:id="8256" w:author="rkbansal" w:date="2020-05-17T21:38:00Z"/>
          <w:bCs/>
          <w:sz w:val="28"/>
        </w:rPr>
      </w:pPr>
    </w:p>
    <w:p w14:paraId="7A4AA007" w14:textId="4B6A3412" w:rsidR="00125468" w:rsidRDefault="00125468" w:rsidP="00125468">
      <w:pPr>
        <w:pStyle w:val="ListParagraph"/>
        <w:numPr>
          <w:ilvl w:val="1"/>
          <w:numId w:val="19"/>
        </w:numPr>
        <w:ind w:left="2001" w:hanging="357"/>
        <w:rPr>
          <w:ins w:id="8257" w:author="rkbansal" w:date="2020-05-17T21:38:00Z"/>
          <w:bCs/>
          <w:sz w:val="28"/>
        </w:rPr>
      </w:pPr>
      <w:ins w:id="8258" w:author="rkbansal" w:date="2020-05-17T21:38:00Z">
        <w:r>
          <w:rPr>
            <w:bCs/>
            <w:sz w:val="28"/>
          </w:rPr>
          <w:t xml:space="preserve">See the </w:t>
        </w:r>
        <w:r>
          <w:rPr>
            <w:b/>
            <w:sz w:val="28"/>
          </w:rPr>
          <w:t>Body</w:t>
        </w:r>
        <w:r>
          <w:rPr>
            <w:bCs/>
            <w:sz w:val="28"/>
          </w:rPr>
          <w:t xml:space="preserve"> tab in the </w:t>
        </w:r>
      </w:ins>
      <w:ins w:id="8259" w:author="rkbansal" w:date="2020-11-29T14:39:00Z">
        <w:r w:rsidR="007A1521">
          <w:rPr>
            <w:bCs/>
            <w:sz w:val="28"/>
          </w:rPr>
          <w:t>darshan</w:t>
        </w:r>
      </w:ins>
      <w:ins w:id="8260" w:author="rkbansal" w:date="2020-05-17T21:38:00Z">
        <w:r>
          <w:rPr>
            <w:bCs/>
            <w:sz w:val="28"/>
          </w:rPr>
          <w:t xml:space="preserve"> request and response can be seen.</w:t>
        </w:r>
      </w:ins>
    </w:p>
    <w:p w14:paraId="1BEA2FE5" w14:textId="2A690481" w:rsidR="00125468" w:rsidRDefault="00CB06E8" w:rsidP="00125468">
      <w:pPr>
        <w:pStyle w:val="ListParagraph"/>
        <w:ind w:left="2001"/>
        <w:rPr>
          <w:ins w:id="8261" w:author="rkbansal" w:date="2020-05-17T21:38:00Z"/>
          <w:bCs/>
          <w:sz w:val="28"/>
        </w:rPr>
      </w:pPr>
      <w:ins w:id="8262" w:author="rkbansal" w:date="2020-11-20T00:32:00Z">
        <w:r>
          <w:rPr>
            <w:noProof/>
          </w:rPr>
          <w:lastRenderedPageBreak/>
          <w:drawing>
            <wp:inline distT="0" distB="0" distL="0" distR="0" wp14:anchorId="19DE89E7" wp14:editId="51171883">
              <wp:extent cx="9779000" cy="5194935"/>
              <wp:effectExtent l="0" t="0" r="0" b="571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9779000" cy="5194935"/>
                      </a:xfrm>
                      <a:prstGeom prst="rect">
                        <a:avLst/>
                      </a:prstGeom>
                    </pic:spPr>
                  </pic:pic>
                </a:graphicData>
              </a:graphic>
            </wp:inline>
          </w:drawing>
        </w:r>
      </w:ins>
    </w:p>
    <w:p w14:paraId="5AFD5693" w14:textId="77777777" w:rsidR="00125468" w:rsidRPr="00125468" w:rsidRDefault="00125468">
      <w:pPr>
        <w:rPr>
          <w:ins w:id="8263" w:author="rkbansal" w:date="2020-04-26T01:01:00Z"/>
          <w:rPrChange w:id="8264" w:author="rkbansal" w:date="2020-05-17T21:38:00Z">
            <w:rPr>
              <w:ins w:id="8265" w:author="rkbansal" w:date="2020-04-26T01:01:00Z"/>
              <w:rFonts w:ascii="Georgia" w:hAnsi="Georgia"/>
              <w:b/>
              <w:sz w:val="28"/>
            </w:rPr>
          </w:rPrChange>
        </w:rPr>
        <w:pPrChange w:id="8266" w:author="rkbansal" w:date="2020-05-17T21:38:00Z">
          <w:pPr>
            <w:pStyle w:val="Heading2"/>
          </w:pPr>
        </w:pPrChange>
      </w:pPr>
    </w:p>
    <w:p w14:paraId="5F06072A" w14:textId="77777777" w:rsidR="002103DA" w:rsidRDefault="002103DA">
      <w:pPr>
        <w:rPr>
          <w:ins w:id="8267" w:author="rkbansal" w:date="2020-11-19T23:29:00Z"/>
          <w:rFonts w:eastAsiaTheme="majorEastAsia" w:cstheme="majorBidi"/>
          <w:b/>
          <w:color w:val="2F5496" w:themeColor="accent1" w:themeShade="BF"/>
          <w:sz w:val="28"/>
          <w:szCs w:val="26"/>
        </w:rPr>
      </w:pPr>
      <w:ins w:id="8268" w:author="rkbansal" w:date="2020-11-19T23:29:00Z">
        <w:r>
          <w:rPr>
            <w:b/>
            <w:sz w:val="28"/>
          </w:rPr>
          <w:br w:type="page"/>
        </w:r>
      </w:ins>
    </w:p>
    <w:p w14:paraId="58F122A0" w14:textId="60F2D5EE" w:rsidR="00BB6D89" w:rsidRDefault="00BB6D89" w:rsidP="00BB6D89">
      <w:pPr>
        <w:pStyle w:val="Heading2"/>
        <w:rPr>
          <w:ins w:id="8269" w:author="rkbansal" w:date="2020-04-10T19:45:00Z"/>
          <w:rFonts w:ascii="Georgia" w:hAnsi="Georgia"/>
          <w:b/>
          <w:sz w:val="28"/>
        </w:rPr>
      </w:pPr>
      <w:ins w:id="8270" w:author="rkbansal" w:date="2020-04-10T19:45:00Z">
        <w:r>
          <w:rPr>
            <w:rFonts w:ascii="Georgia" w:hAnsi="Georgia"/>
            <w:b/>
            <w:sz w:val="28"/>
          </w:rPr>
          <w:lastRenderedPageBreak/>
          <w:t>Data</w:t>
        </w:r>
        <w:r w:rsidRPr="00981242">
          <w:rPr>
            <w:rFonts w:ascii="Georgia" w:hAnsi="Georgia"/>
            <w:b/>
            <w:sz w:val="28"/>
          </w:rPr>
          <w:t>-</w:t>
        </w:r>
        <w:r>
          <w:rPr>
            <w:rFonts w:ascii="Georgia" w:hAnsi="Georgia"/>
            <w:b/>
            <w:sz w:val="28"/>
          </w:rPr>
          <w:t>Upload</w:t>
        </w:r>
        <w:r w:rsidRPr="00981242">
          <w:rPr>
            <w:rFonts w:ascii="Georgia" w:hAnsi="Georgia"/>
            <w:b/>
            <w:sz w:val="28"/>
          </w:rPr>
          <w:t>-Service</w:t>
        </w:r>
      </w:ins>
    </w:p>
    <w:p w14:paraId="6F7DA02F" w14:textId="41772EA6" w:rsidR="00BB6D89" w:rsidRDefault="00BB6D89" w:rsidP="00BB6D89">
      <w:pPr>
        <w:rPr>
          <w:ins w:id="8271" w:author="rkbansal" w:date="2020-04-10T19:45:00Z"/>
        </w:rPr>
      </w:pPr>
    </w:p>
    <w:p w14:paraId="14457A30" w14:textId="6E8A33FA" w:rsidR="00BB6D89" w:rsidRDefault="00BB6D89" w:rsidP="00BB6D89">
      <w:pPr>
        <w:rPr>
          <w:ins w:id="8272" w:author="rkbansal" w:date="2020-04-10T19:51:00Z"/>
        </w:rPr>
      </w:pPr>
      <w:ins w:id="8273" w:author="rkbansal" w:date="2020-04-10T19:45:00Z">
        <w:r>
          <w:t>This service w</w:t>
        </w:r>
      </w:ins>
      <w:ins w:id="8274" w:author="rkbansal" w:date="2020-04-10T19:46:00Z">
        <w:r>
          <w:t xml:space="preserve">ill upload the </w:t>
        </w:r>
      </w:ins>
      <w:ins w:id="8275" w:author="rkbansal" w:date="2020-04-10T19:47:00Z">
        <w:r>
          <w:t>data</w:t>
        </w:r>
      </w:ins>
      <w:ins w:id="8276" w:author="rkbansal" w:date="2020-04-10T19:46:00Z">
        <w:r>
          <w:t xml:space="preserve"> </w:t>
        </w:r>
      </w:ins>
      <w:ins w:id="8277" w:author="rkbansal" w:date="2020-04-10T19:47:00Z">
        <w:r>
          <w:t xml:space="preserve">in bulk </w:t>
        </w:r>
      </w:ins>
      <w:ins w:id="8278" w:author="rkbansal" w:date="2020-04-10T19:46:00Z">
        <w:r>
          <w:t xml:space="preserve">for </w:t>
        </w:r>
      </w:ins>
      <w:ins w:id="8279" w:author="rkbansal" w:date="2020-11-16T15:31:00Z">
        <w:r w:rsidR="0042148F">
          <w:t xml:space="preserve">Donations, Expenses, Darshan, </w:t>
        </w:r>
      </w:ins>
      <w:ins w:id="8280" w:author="rkbansal" w:date="2020-04-10T19:46:00Z">
        <w:r>
          <w:t>Member, Devote</w:t>
        </w:r>
      </w:ins>
      <w:ins w:id="8281" w:author="rkbansal" w:date="2020-04-10T19:47:00Z">
        <w:r>
          <w:t>e etc. in different format and call the appropriate microservice to sa</w:t>
        </w:r>
      </w:ins>
      <w:ins w:id="8282" w:author="rkbansal" w:date="2020-04-10T19:48:00Z">
        <w:r>
          <w:t>ve the data.</w:t>
        </w:r>
      </w:ins>
    </w:p>
    <w:p w14:paraId="44BEF0F3" w14:textId="050D12D0" w:rsidR="009717A2" w:rsidRDefault="009717A2" w:rsidP="00BB6D89">
      <w:pPr>
        <w:rPr>
          <w:ins w:id="8283" w:author="rkbansal" w:date="2020-04-10T19:51:00Z"/>
        </w:rPr>
      </w:pPr>
    </w:p>
    <w:p w14:paraId="61976FB5" w14:textId="5AE6EA28" w:rsidR="009717A2" w:rsidRDefault="009717A2">
      <w:pPr>
        <w:pStyle w:val="ListParagraph"/>
        <w:numPr>
          <w:ilvl w:val="0"/>
          <w:numId w:val="82"/>
        </w:numPr>
        <w:rPr>
          <w:ins w:id="8284" w:author="rkbansal" w:date="2020-04-10T19:48:00Z"/>
        </w:rPr>
        <w:pPrChange w:id="8285" w:author="rkbansal" w:date="2020-04-10T19:52:00Z">
          <w:pPr/>
        </w:pPrChange>
      </w:pPr>
      <w:ins w:id="8286" w:author="rkbansal" w:date="2020-04-10T19:51:00Z">
        <w:r>
          <w:t>Create the Project using spring Starter Project.</w:t>
        </w:r>
      </w:ins>
    </w:p>
    <w:p w14:paraId="34B0A936" w14:textId="7858443F" w:rsidR="009C18AB" w:rsidRDefault="009C18AB" w:rsidP="00BB6D89">
      <w:pPr>
        <w:rPr>
          <w:ins w:id="8287" w:author="rkbansal" w:date="2020-04-10T19:48:00Z"/>
        </w:rPr>
      </w:pPr>
    </w:p>
    <w:p w14:paraId="6D3F1799" w14:textId="423DE691" w:rsidR="009C18AB" w:rsidRDefault="009C18AB" w:rsidP="00BB6D89">
      <w:pPr>
        <w:rPr>
          <w:ins w:id="8288" w:author="rkbansal" w:date="2020-04-10T19:48:00Z"/>
        </w:rPr>
      </w:pPr>
      <w:ins w:id="8289" w:author="rkbansal" w:date="2020-04-10T19:48:00Z">
        <w:r>
          <w:rPr>
            <w:noProof/>
          </w:rPr>
          <w:drawing>
            <wp:inline distT="0" distB="0" distL="0" distR="0" wp14:anchorId="41FD1104" wp14:editId="24829FEC">
              <wp:extent cx="5286375" cy="7477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86375" cy="7477125"/>
                      </a:xfrm>
                      <a:prstGeom prst="rect">
                        <a:avLst/>
                      </a:prstGeom>
                    </pic:spPr>
                  </pic:pic>
                </a:graphicData>
              </a:graphic>
            </wp:inline>
          </w:drawing>
        </w:r>
      </w:ins>
    </w:p>
    <w:p w14:paraId="7332875C" w14:textId="056706FC" w:rsidR="009C18AB" w:rsidRDefault="009717A2">
      <w:pPr>
        <w:pStyle w:val="ListParagraph"/>
        <w:numPr>
          <w:ilvl w:val="0"/>
          <w:numId w:val="82"/>
        </w:numPr>
        <w:rPr>
          <w:ins w:id="8290" w:author="rkbansal" w:date="2020-04-10T19:48:00Z"/>
        </w:rPr>
        <w:pPrChange w:id="8291" w:author="rkbansal" w:date="2020-04-10T19:52:00Z">
          <w:pPr/>
        </w:pPrChange>
      </w:pPr>
      <w:ins w:id="8292" w:author="rkbansal" w:date="2020-04-10T19:52:00Z">
        <w:r>
          <w:t>C</w:t>
        </w:r>
      </w:ins>
      <w:ins w:id="8293" w:author="rkbansal" w:date="2020-04-10T19:48:00Z">
        <w:r w:rsidR="009C18AB">
          <w:t>lick on Next</w:t>
        </w:r>
      </w:ins>
      <w:ins w:id="8294" w:author="rkbansal" w:date="2020-04-10T19:50:00Z">
        <w:r w:rsidR="001D02A9">
          <w:t xml:space="preserve"> and select the Spring Web Module</w:t>
        </w:r>
        <w:r w:rsidR="0043362B">
          <w:t>.</w:t>
        </w:r>
      </w:ins>
    </w:p>
    <w:p w14:paraId="60B7B859" w14:textId="4B4EB6F2" w:rsidR="006C0801" w:rsidRPr="009717A2" w:rsidDel="009717A2" w:rsidRDefault="0098136E" w:rsidP="00396767">
      <w:pPr>
        <w:rPr>
          <w:del w:id="8295" w:author="rkbansal" w:date="2020-04-10T19:54:00Z"/>
          <w:rPrChange w:id="8296" w:author="rkbansal" w:date="2020-04-10T19:54:00Z">
            <w:rPr>
              <w:del w:id="8297" w:author="rkbansal" w:date="2020-04-10T19:54:00Z"/>
              <w:bCs/>
              <w:sz w:val="28"/>
            </w:rPr>
          </w:rPrChange>
        </w:rPr>
      </w:pPr>
      <w:ins w:id="8298" w:author="rkbansal" w:date="2020-04-10T19:49:00Z">
        <w:r>
          <w:rPr>
            <w:noProof/>
          </w:rPr>
          <w:lastRenderedPageBreak/>
          <w:drawing>
            <wp:inline distT="0" distB="0" distL="0" distR="0" wp14:anchorId="756D4830" wp14:editId="7C7743AF">
              <wp:extent cx="5257800" cy="74199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57800" cy="7419975"/>
                      </a:xfrm>
                      <a:prstGeom prst="rect">
                        <a:avLst/>
                      </a:prstGeom>
                    </pic:spPr>
                  </pic:pic>
                </a:graphicData>
              </a:graphic>
            </wp:inline>
          </w:drawing>
        </w:r>
      </w:ins>
      <w:moveFromRangeStart w:id="8299" w:author="rkbansal" w:date="2019-12-04T09:26:00Z" w:name="move26343988"/>
      <w:moveFrom w:id="8300" w:author="rkbansal" w:date="2019-12-04T09:26:00Z">
        <w:del w:id="8301" w:author="rkbansal" w:date="2020-04-10T19:54:00Z">
          <w:r w:rsidR="00A426D6" w:rsidRPr="009717A2" w:rsidDel="009717A2">
            <w:rPr>
              <w:bCs/>
              <w:sz w:val="28"/>
              <w:rPrChange w:id="8302" w:author="rkbansal" w:date="2020-04-10T19:52:00Z">
                <w:rPr>
                  <w:b/>
                  <w:sz w:val="28"/>
                </w:rPr>
              </w:rPrChange>
            </w:rPr>
            <w:delText>Auth</w:delText>
          </w:r>
          <w:r w:rsidR="006C0801" w:rsidRPr="009717A2" w:rsidDel="009717A2">
            <w:rPr>
              <w:bCs/>
              <w:sz w:val="28"/>
              <w:rPrChange w:id="8303" w:author="rkbansal" w:date="2020-04-10T19:52:00Z">
                <w:rPr>
                  <w:b/>
                  <w:sz w:val="28"/>
                </w:rPr>
              </w:rPrChange>
            </w:rPr>
            <w:delText>-Mgmt Service</w:delText>
          </w:r>
        </w:del>
      </w:moveFrom>
    </w:p>
    <w:p w14:paraId="109BFDE9" w14:textId="77777777" w:rsidR="009717A2" w:rsidRPr="009717A2" w:rsidRDefault="009717A2" w:rsidP="009C50E7">
      <w:pPr>
        <w:pStyle w:val="Heading2"/>
        <w:rPr>
          <w:ins w:id="8304" w:author="rkbansal" w:date="2020-04-10T19:54:00Z"/>
          <w:moveFrom w:id="8305" w:author="rkbansal" w:date="2019-12-04T09:26:00Z"/>
          <w:rFonts w:ascii="Georgia" w:hAnsi="Georgia"/>
          <w:bCs/>
          <w:sz w:val="28"/>
          <w:rPrChange w:id="8306" w:author="rkbansal" w:date="2020-04-10T19:52:00Z">
            <w:rPr>
              <w:ins w:id="8307" w:author="rkbansal" w:date="2020-04-10T19:54:00Z"/>
              <w:moveFrom w:id="8308" w:author="rkbansal" w:date="2019-12-04T09:26:00Z"/>
              <w:rFonts w:ascii="Georgia" w:hAnsi="Georgia"/>
              <w:b/>
              <w:sz w:val="28"/>
            </w:rPr>
          </w:rPrChange>
        </w:rPr>
      </w:pPr>
    </w:p>
    <w:moveFromRangeEnd w:id="8299"/>
    <w:p w14:paraId="11E0215B" w14:textId="19B0331F" w:rsidR="00396767" w:rsidRDefault="00396767" w:rsidP="00396767">
      <w:pPr>
        <w:rPr>
          <w:ins w:id="8309" w:author="rkbansal" w:date="2020-04-10T19:55:00Z"/>
          <w:bCs/>
          <w:sz w:val="28"/>
        </w:rPr>
      </w:pPr>
    </w:p>
    <w:p w14:paraId="17A5E343" w14:textId="2E3C985B" w:rsidR="009717A2" w:rsidRPr="007A2413" w:rsidRDefault="009717A2" w:rsidP="009717A2">
      <w:pPr>
        <w:pStyle w:val="ListParagraph"/>
        <w:numPr>
          <w:ilvl w:val="0"/>
          <w:numId w:val="82"/>
        </w:numPr>
        <w:rPr>
          <w:ins w:id="8310" w:author="rkbansal" w:date="2020-04-10T19:55:00Z"/>
          <w:rPrChange w:id="8311" w:author="rkbansal" w:date="2020-04-10T19:55:00Z">
            <w:rPr>
              <w:ins w:id="8312" w:author="rkbansal" w:date="2020-04-10T19:55:00Z"/>
              <w:bCs/>
              <w:sz w:val="28"/>
            </w:rPr>
          </w:rPrChange>
        </w:rPr>
      </w:pPr>
      <w:ins w:id="8313" w:author="rkbansal" w:date="2020-04-10T19:55:00Z">
        <w:r w:rsidRPr="009717A2">
          <w:rPr>
            <w:bCs/>
            <w:sz w:val="28"/>
            <w:rPrChange w:id="8314" w:author="rkbansal" w:date="2020-04-10T19:55:00Z">
              <w:rPr/>
            </w:rPrChange>
          </w:rPr>
          <w:t>Click on Finish and import the project.</w:t>
        </w:r>
      </w:ins>
    </w:p>
    <w:p w14:paraId="65AD94E7" w14:textId="4642AEF4" w:rsidR="007A2413" w:rsidRPr="009717A2" w:rsidRDefault="0001342D">
      <w:pPr>
        <w:rPr>
          <w:ins w:id="8315" w:author="rkbansal" w:date="2020-04-10T19:55:00Z"/>
          <w:rPrChange w:id="8316" w:author="rkbansal" w:date="2020-04-10T19:55:00Z">
            <w:rPr>
              <w:ins w:id="8317" w:author="rkbansal" w:date="2020-04-10T19:55:00Z"/>
              <w:bCs/>
              <w:sz w:val="28"/>
            </w:rPr>
          </w:rPrChange>
        </w:rPr>
      </w:pPr>
      <w:ins w:id="8318" w:author="rkbansal" w:date="2020-04-11T12:33:00Z">
        <w:r>
          <w:rPr>
            <w:noProof/>
          </w:rPr>
          <w:drawing>
            <wp:inline distT="0" distB="0" distL="0" distR="0" wp14:anchorId="073E9612" wp14:editId="070FD256">
              <wp:extent cx="3152775" cy="32670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152775" cy="3267075"/>
                      </a:xfrm>
                      <a:prstGeom prst="rect">
                        <a:avLst/>
                      </a:prstGeom>
                    </pic:spPr>
                  </pic:pic>
                </a:graphicData>
              </a:graphic>
            </wp:inline>
          </w:drawing>
        </w:r>
      </w:ins>
    </w:p>
    <w:p w14:paraId="0A41D534" w14:textId="77777777" w:rsidR="00DA3F1D" w:rsidRDefault="00DA3F1D" w:rsidP="00DA3F1D">
      <w:pPr>
        <w:pStyle w:val="ListParagraph"/>
        <w:numPr>
          <w:ilvl w:val="0"/>
          <w:numId w:val="74"/>
        </w:numPr>
        <w:rPr>
          <w:ins w:id="8319" w:author="rkbansal" w:date="2020-11-20T17:40:00Z"/>
        </w:rPr>
      </w:pPr>
      <w:ins w:id="8320" w:author="rkbansal" w:date="2020-11-20T17:40:00Z">
        <w:r>
          <w:t>Add the following dependencies in pom.xml with the following considerations:</w:t>
        </w:r>
      </w:ins>
    </w:p>
    <w:p w14:paraId="1A9CD541" w14:textId="77777777" w:rsidR="00DA3F1D" w:rsidRPr="00A51008" w:rsidRDefault="00DA3F1D" w:rsidP="00DA3F1D">
      <w:pPr>
        <w:pStyle w:val="ListParagraph"/>
        <w:numPr>
          <w:ilvl w:val="1"/>
          <w:numId w:val="107"/>
        </w:numPr>
        <w:rPr>
          <w:ins w:id="8321" w:author="rkbansal" w:date="2020-11-20T17:40:00Z"/>
          <w:bCs/>
        </w:rPr>
      </w:pPr>
      <w:ins w:id="8322" w:author="rkbansal" w:date="2020-11-20T17:40: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DADDC48" w14:textId="03B0F76A" w:rsidR="00DA3F1D" w:rsidRDefault="00DA3F1D" w:rsidP="00DA3F1D">
      <w:pPr>
        <w:pStyle w:val="ListParagraph"/>
        <w:numPr>
          <w:ilvl w:val="1"/>
          <w:numId w:val="107"/>
        </w:numPr>
        <w:rPr>
          <w:ins w:id="8323" w:author="rkbansal" w:date="2020-11-20T17:40:00Z"/>
          <w:bCs/>
        </w:rPr>
      </w:pPr>
      <w:ins w:id="8324" w:author="rkbansal" w:date="2020-11-20T17:40: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1E87C70" w14:textId="082AC348" w:rsidR="00DA3F1D" w:rsidRDefault="00DA3F1D" w:rsidP="00DA3F1D">
      <w:pPr>
        <w:pStyle w:val="ListParagraph"/>
        <w:numPr>
          <w:ilvl w:val="1"/>
          <w:numId w:val="107"/>
        </w:numPr>
        <w:rPr>
          <w:ins w:id="8325" w:author="rkbansal" w:date="2020-11-20T17:40:00Z"/>
          <w:bCs/>
        </w:rPr>
      </w:pPr>
      <w:ins w:id="8326" w:author="rkbansal" w:date="2020-11-20T17:40:00Z">
        <w:r>
          <w:rPr>
            <w:bCs/>
            <w:color w:val="FF0000"/>
          </w:rPr>
          <w:t>Spring Cloud version</w:t>
        </w:r>
        <w:r w:rsidRPr="00A51008">
          <w:rPr>
            <w:bCs/>
          </w:rPr>
          <w:t>:</w:t>
        </w:r>
        <w:r>
          <w:rPr>
            <w:bCs/>
          </w:rPr>
          <w:t xml:space="preserve"> upgraded to Hoston.SR4. It is highlighted in yellow colour.</w:t>
        </w:r>
      </w:ins>
    </w:p>
    <w:p w14:paraId="6B926317" w14:textId="323CBB60" w:rsidR="007837DA" w:rsidRDefault="007837DA" w:rsidP="00DA3F1D">
      <w:pPr>
        <w:pStyle w:val="ListParagraph"/>
        <w:numPr>
          <w:ilvl w:val="1"/>
          <w:numId w:val="107"/>
        </w:numPr>
        <w:rPr>
          <w:ins w:id="8327" w:author="rkbansal" w:date="2020-11-20T17:44:00Z"/>
          <w:bCs/>
        </w:rPr>
      </w:pPr>
      <w:ins w:id="8328" w:author="rkbansal" w:date="2020-11-20T17:40:00Z">
        <w:r>
          <w:rPr>
            <w:bCs/>
            <w:color w:val="FF0000"/>
          </w:rPr>
          <w:t>Excel File Processing API</w:t>
        </w:r>
        <w:r w:rsidRPr="007837DA">
          <w:rPr>
            <w:bCs/>
            <w:rPrChange w:id="8329" w:author="rkbansal" w:date="2020-11-20T17:40:00Z">
              <w:rPr>
                <w:bCs/>
                <w:color w:val="FF0000"/>
              </w:rPr>
            </w:rPrChange>
          </w:rPr>
          <w:t>:</w:t>
        </w:r>
      </w:ins>
      <w:ins w:id="8330" w:author="rkbansal" w:date="2020-11-20T17:42:00Z">
        <w:r w:rsidR="004C38CE">
          <w:rPr>
            <w:bCs/>
          </w:rPr>
          <w:t xml:space="preserve"> </w:t>
        </w:r>
      </w:ins>
      <w:ins w:id="8331" w:author="rkbansal" w:date="2020-11-21T14:01:00Z">
        <w:r w:rsidR="00A62833">
          <w:rPr>
            <w:bCs/>
          </w:rPr>
          <w:t xml:space="preserve">used </w:t>
        </w:r>
        <w:r w:rsidR="00A62833" w:rsidRPr="007837DA">
          <w:rPr>
            <w:bCs/>
          </w:rPr>
          <w:t>org.apache.poi</w:t>
        </w:r>
      </w:ins>
      <w:ins w:id="8332" w:author="rkbansal" w:date="2020-11-20T17:42:00Z">
        <w:r w:rsidRPr="007837DA">
          <w:rPr>
            <w:bCs/>
            <w:rPrChange w:id="8333" w:author="rkbansal" w:date="2020-11-20T17:42:00Z">
              <w:rPr>
                <w:rFonts w:ascii="Consolas" w:hAnsi="Consolas" w:cs="Consolas"/>
                <w:color w:val="000000"/>
                <w:sz w:val="20"/>
                <w:szCs w:val="20"/>
                <w:shd w:val="clear" w:color="auto" w:fill="E8F2FE"/>
              </w:rPr>
            </w:rPrChange>
          </w:rPr>
          <w:t xml:space="preserve"> API</w:t>
        </w:r>
      </w:ins>
      <w:ins w:id="8334" w:author="rkbansal" w:date="2020-11-21T14:01:00Z">
        <w:r w:rsidR="00A62833">
          <w:rPr>
            <w:bCs/>
          </w:rPr>
          <w:t>.</w:t>
        </w:r>
      </w:ins>
    </w:p>
    <w:p w14:paraId="38B99A55" w14:textId="4947EFA2" w:rsidR="0083215B" w:rsidRDefault="0083215B" w:rsidP="00DA3F1D">
      <w:pPr>
        <w:pStyle w:val="ListParagraph"/>
        <w:numPr>
          <w:ilvl w:val="1"/>
          <w:numId w:val="107"/>
        </w:numPr>
        <w:rPr>
          <w:ins w:id="8335" w:author="rkbansal" w:date="2020-11-20T17:40:00Z"/>
          <w:bCs/>
        </w:rPr>
      </w:pPr>
      <w:ins w:id="8336" w:author="rkbansal" w:date="2020-11-20T17:44:00Z">
        <w:r>
          <w:rPr>
            <w:bCs/>
            <w:color w:val="FF0000"/>
          </w:rPr>
          <w:t>Cache</w:t>
        </w:r>
        <w:r w:rsidRPr="0083215B">
          <w:rPr>
            <w:bCs/>
            <w:rPrChange w:id="8337" w:author="rkbansal" w:date="2020-11-20T17:44:00Z">
              <w:rPr>
                <w:bCs/>
                <w:color w:val="FF0000"/>
              </w:rPr>
            </w:rPrChange>
          </w:rPr>
          <w:t>-</w:t>
        </w:r>
        <w:r>
          <w:rPr>
            <w:bCs/>
          </w:rPr>
          <w:t>service and common-service: used internally created API: cache-service</w:t>
        </w:r>
      </w:ins>
      <w:ins w:id="8338" w:author="rkbansal" w:date="2020-11-21T14:00:00Z">
        <w:r w:rsidR="00EE0EA8">
          <w:rPr>
            <w:bCs/>
          </w:rPr>
          <w:t>(to be discuss</w:t>
        </w:r>
      </w:ins>
      <w:ins w:id="8339" w:author="rkbansal" w:date="2020-11-20T17:44:00Z">
        <w:r>
          <w:rPr>
            <w:bCs/>
          </w:rPr>
          <w:t xml:space="preserve"> </w:t>
        </w:r>
      </w:ins>
      <w:ins w:id="8340" w:author="rkbansal" w:date="2020-11-21T14:00:00Z">
        <w:r w:rsidR="00EE0EA8">
          <w:rPr>
            <w:bCs/>
          </w:rPr>
          <w:t xml:space="preserve">in next section) </w:t>
        </w:r>
      </w:ins>
      <w:ins w:id="8341" w:author="rkbansal" w:date="2020-11-20T17:44:00Z">
        <w:r>
          <w:rPr>
            <w:bCs/>
          </w:rPr>
          <w:t xml:space="preserve">to cache the reference entities and </w:t>
        </w:r>
      </w:ins>
      <w:ins w:id="8342" w:author="rkbansal" w:date="2020-11-20T17:45:00Z">
        <w:r>
          <w:rPr>
            <w:bCs/>
          </w:rPr>
          <w:t>common-service to use the model and utility classes.</w:t>
        </w:r>
      </w:ins>
    </w:p>
    <w:p w14:paraId="2EFABD10" w14:textId="77777777" w:rsidR="00DA3F1D" w:rsidRDefault="00DA3F1D" w:rsidP="00DA3F1D">
      <w:pPr>
        <w:pStyle w:val="ListParagraph"/>
        <w:numPr>
          <w:ilvl w:val="1"/>
          <w:numId w:val="107"/>
        </w:numPr>
        <w:rPr>
          <w:ins w:id="8343" w:author="rkbansal" w:date="2020-11-20T17:40:00Z"/>
          <w:bCs/>
        </w:rPr>
      </w:pPr>
      <w:ins w:id="8344" w:author="rkbansal" w:date="2020-11-20T17:40: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84C82C6" w14:textId="77777777" w:rsidR="00DA3F1D" w:rsidRDefault="00DA3F1D">
      <w:pPr>
        <w:pStyle w:val="ListParagraph"/>
        <w:ind w:left="360"/>
        <w:rPr>
          <w:ins w:id="8345" w:author="rkbansal" w:date="2020-04-11T12:50:00Z"/>
          <w:bCs/>
          <w:sz w:val="28"/>
        </w:rPr>
        <w:pPrChange w:id="8346" w:author="rkbansal" w:date="2020-11-20T17:40:00Z">
          <w:pPr>
            <w:pStyle w:val="ListParagraph"/>
            <w:numPr>
              <w:numId w:val="82"/>
            </w:numPr>
            <w:ind w:left="360" w:hanging="360"/>
          </w:pPr>
        </w:pPrChange>
      </w:pPr>
    </w:p>
    <w:p w14:paraId="17C64803" w14:textId="24D1C155" w:rsidR="008268E3" w:rsidRDefault="0038119D">
      <w:pPr>
        <w:pStyle w:val="ListParagraph"/>
        <w:ind w:left="360"/>
        <w:rPr>
          <w:ins w:id="8347" w:author="rkbansal" w:date="2020-04-11T12:50:00Z"/>
          <w:bCs/>
          <w:sz w:val="28"/>
        </w:rPr>
        <w:pPrChange w:id="8348" w:author="rkbansal" w:date="2020-04-11T12:50:00Z">
          <w:pPr>
            <w:pStyle w:val="ListParagraph"/>
            <w:numPr>
              <w:numId w:val="82"/>
            </w:numPr>
            <w:ind w:left="360" w:hanging="360"/>
          </w:pPr>
        </w:pPrChange>
      </w:pPr>
      <w:ins w:id="8349" w:author="rkbansal" w:date="2020-11-20T17:47:00Z">
        <w:r>
          <w:rPr>
            <w:noProof/>
          </w:rPr>
          <w:lastRenderedPageBreak/>
          <w:drawing>
            <wp:inline distT="0" distB="0" distL="0" distR="0" wp14:anchorId="1DF29693" wp14:editId="7E873DD2">
              <wp:extent cx="8077200" cy="79914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8077200" cy="7991475"/>
                      </a:xfrm>
                      <a:prstGeom prst="rect">
                        <a:avLst/>
                      </a:prstGeom>
                    </pic:spPr>
                  </pic:pic>
                </a:graphicData>
              </a:graphic>
            </wp:inline>
          </w:drawing>
        </w:r>
      </w:ins>
    </w:p>
    <w:p w14:paraId="491FDBCA" w14:textId="5A6778EC" w:rsidR="00B3429B" w:rsidRDefault="00B3429B">
      <w:pPr>
        <w:pStyle w:val="ListParagraph"/>
        <w:ind w:left="360"/>
        <w:rPr>
          <w:ins w:id="8350" w:author="rkbansal" w:date="2020-11-20T17:52:00Z"/>
          <w:bCs/>
          <w:sz w:val="28"/>
        </w:rPr>
        <w:pPrChange w:id="8351" w:author="rkbansal" w:date="2020-11-20T17:52:00Z">
          <w:pPr>
            <w:pStyle w:val="ListParagraph"/>
            <w:numPr>
              <w:numId w:val="82"/>
            </w:numPr>
            <w:ind w:left="360" w:hanging="360"/>
          </w:pPr>
        </w:pPrChange>
      </w:pPr>
      <w:ins w:id="8352" w:author="rkbansal" w:date="2020-11-20T17:52:00Z">
        <w:r>
          <w:rPr>
            <w:noProof/>
          </w:rPr>
          <w:lastRenderedPageBreak/>
          <w:drawing>
            <wp:inline distT="0" distB="0" distL="0" distR="0" wp14:anchorId="4E96DAAA" wp14:editId="0C4F78F0">
              <wp:extent cx="6010275" cy="8181975"/>
              <wp:effectExtent l="0" t="0" r="952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010275" cy="8181975"/>
                      </a:xfrm>
                      <a:prstGeom prst="rect">
                        <a:avLst/>
                      </a:prstGeom>
                    </pic:spPr>
                  </pic:pic>
                </a:graphicData>
              </a:graphic>
            </wp:inline>
          </w:drawing>
        </w:r>
      </w:ins>
    </w:p>
    <w:p w14:paraId="0A01E3FC" w14:textId="77777777" w:rsidR="00274B7F" w:rsidRPr="006213D2" w:rsidRDefault="00274B7F" w:rsidP="00274B7F">
      <w:pPr>
        <w:pStyle w:val="ListParagraph"/>
        <w:numPr>
          <w:ilvl w:val="0"/>
          <w:numId w:val="82"/>
        </w:numPr>
        <w:rPr>
          <w:ins w:id="8353" w:author="rkbansal" w:date="2020-11-20T18:13:00Z"/>
          <w:b/>
          <w:sz w:val="28"/>
        </w:rPr>
      </w:pPr>
      <w:ins w:id="8354" w:author="rkbansal" w:date="2020-11-20T18:13:00Z">
        <w:r w:rsidRPr="006213D2">
          <w:rPr>
            <w:b/>
            <w:sz w:val="28"/>
          </w:rPr>
          <w:t>Update the main DataUploadServiceApplication</w:t>
        </w:r>
        <w:r>
          <w:rPr>
            <w:b/>
            <w:sz w:val="28"/>
          </w:rPr>
          <w:t xml:space="preserve"> </w:t>
        </w:r>
        <w:r w:rsidRPr="006213D2">
          <w:rPr>
            <w:b/>
            <w:sz w:val="28"/>
          </w:rPr>
          <w:t>application with the following details:</w:t>
        </w:r>
      </w:ins>
    </w:p>
    <w:p w14:paraId="0593FDE9" w14:textId="77777777" w:rsidR="00274B7F" w:rsidRDefault="00274B7F" w:rsidP="00274B7F">
      <w:pPr>
        <w:pStyle w:val="ListParagraph"/>
        <w:numPr>
          <w:ilvl w:val="0"/>
          <w:numId w:val="83"/>
        </w:numPr>
        <w:rPr>
          <w:ins w:id="8355" w:author="rkbansal" w:date="2020-11-20T18:13:00Z"/>
        </w:rPr>
      </w:pPr>
      <w:ins w:id="8356" w:author="rkbansal" w:date="2020-11-20T18:13:00Z">
        <w:r>
          <w:t>Enable Eureka Client so that it can register with Eureka Server</w:t>
        </w:r>
      </w:ins>
    </w:p>
    <w:p w14:paraId="19809270" w14:textId="77777777" w:rsidR="00274B7F" w:rsidRDefault="00274B7F" w:rsidP="00274B7F">
      <w:pPr>
        <w:pStyle w:val="ListParagraph"/>
        <w:numPr>
          <w:ilvl w:val="0"/>
          <w:numId w:val="83"/>
        </w:numPr>
        <w:rPr>
          <w:ins w:id="8357" w:author="rkbansal" w:date="2020-11-20T18:13:00Z"/>
        </w:rPr>
      </w:pPr>
      <w:ins w:id="8358" w:author="rkbansal" w:date="2020-11-20T18:13:00Z">
        <w:r>
          <w:t>Enable FeignClient to interact with people-mgmt-service, account-mgmt-service and project-mgmt-service</w:t>
        </w:r>
      </w:ins>
    </w:p>
    <w:p w14:paraId="747E8E67" w14:textId="77777777" w:rsidR="00274B7F" w:rsidRDefault="00274B7F" w:rsidP="00274B7F">
      <w:pPr>
        <w:pStyle w:val="ListParagraph"/>
        <w:numPr>
          <w:ilvl w:val="0"/>
          <w:numId w:val="83"/>
        </w:numPr>
        <w:rPr>
          <w:ins w:id="8359" w:author="rkbansal" w:date="2020-11-20T18:13:00Z"/>
        </w:rPr>
      </w:pPr>
      <w:ins w:id="8360" w:author="rkbansal" w:date="2020-11-20T18:13:00Z">
        <w:r>
          <w:t>Enable JpaRepositories to store the data upload history.</w:t>
        </w:r>
      </w:ins>
    </w:p>
    <w:p w14:paraId="3629FCB4" w14:textId="77777777" w:rsidR="00274B7F" w:rsidRDefault="00274B7F" w:rsidP="00274B7F">
      <w:pPr>
        <w:pStyle w:val="ListParagraph"/>
        <w:numPr>
          <w:ilvl w:val="0"/>
          <w:numId w:val="83"/>
        </w:numPr>
        <w:rPr>
          <w:ins w:id="8361" w:author="rkbansal" w:date="2020-11-20T18:13:00Z"/>
        </w:rPr>
      </w:pPr>
      <w:ins w:id="8362" w:author="rkbansal" w:date="2020-11-20T18:13:00Z">
        <w:r w:rsidRPr="006213D2">
          <w:t>To enable the ConfigurationProperties feature, you need to add </w:t>
        </w:r>
        <w:r>
          <w:fldChar w:fldCharType="begin"/>
        </w:r>
        <w:r>
          <w:instrText xml:space="preserve"> HYPERLINK "https://docs.spring.io/spring-boot/docs/current/api/org/springframework/boot/context/properties/EnableConfigurationProperties.html" </w:instrText>
        </w:r>
        <w:r>
          <w:fldChar w:fldCharType="separate"/>
        </w:r>
        <w:r w:rsidRPr="006213D2">
          <w:t>@EnableConfigurationProperties</w:t>
        </w:r>
        <w:r>
          <w:fldChar w:fldCharType="end"/>
        </w:r>
        <w:r w:rsidRPr="006213D2">
          <w:t> annotation to any configuration class.</w:t>
        </w:r>
      </w:ins>
    </w:p>
    <w:p w14:paraId="03D065D4" w14:textId="4E03DF4D" w:rsidR="00274B7F" w:rsidRDefault="00B55BA1">
      <w:pPr>
        <w:ind w:left="360"/>
        <w:rPr>
          <w:ins w:id="8363" w:author="rkbansal" w:date="2020-11-20T18:13:00Z"/>
        </w:rPr>
        <w:pPrChange w:id="8364" w:author="rkbansal" w:date="2020-11-20T18:14:00Z">
          <w:pPr/>
        </w:pPrChange>
      </w:pPr>
      <w:ins w:id="8365" w:author="rkbansal" w:date="2020-11-20T18:14:00Z">
        <w:r>
          <w:rPr>
            <w:noProof/>
          </w:rPr>
          <w:drawing>
            <wp:inline distT="0" distB="0" distL="0" distR="0" wp14:anchorId="059A755A" wp14:editId="1194B226">
              <wp:extent cx="5534025" cy="3352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534025" cy="3352800"/>
                      </a:xfrm>
                      <a:prstGeom prst="rect">
                        <a:avLst/>
                      </a:prstGeom>
                    </pic:spPr>
                  </pic:pic>
                </a:graphicData>
              </a:graphic>
            </wp:inline>
          </w:drawing>
        </w:r>
      </w:ins>
    </w:p>
    <w:p w14:paraId="3C32F586" w14:textId="77777777" w:rsidR="00274B7F" w:rsidRDefault="00274B7F">
      <w:pPr>
        <w:pStyle w:val="ListParagraph"/>
        <w:ind w:left="360"/>
        <w:rPr>
          <w:ins w:id="8366" w:author="rkbansal" w:date="2020-11-20T18:13:00Z"/>
          <w:bCs/>
          <w:sz w:val="28"/>
        </w:rPr>
        <w:pPrChange w:id="8367" w:author="rkbansal" w:date="2020-11-20T18:13:00Z">
          <w:pPr>
            <w:pStyle w:val="ListParagraph"/>
            <w:numPr>
              <w:numId w:val="82"/>
            </w:numPr>
            <w:ind w:left="360" w:hanging="360"/>
          </w:pPr>
        </w:pPrChange>
      </w:pPr>
    </w:p>
    <w:p w14:paraId="6B2FF114" w14:textId="02CE377A" w:rsidR="004452F6" w:rsidRPr="00D65528" w:rsidRDefault="004452F6">
      <w:pPr>
        <w:pStyle w:val="ListParagraph"/>
        <w:numPr>
          <w:ilvl w:val="0"/>
          <w:numId w:val="82"/>
        </w:numPr>
        <w:rPr>
          <w:ins w:id="8368" w:author="rkbansal" w:date="2020-04-11T12:45:00Z"/>
          <w:bCs/>
          <w:sz w:val="28"/>
          <w:rPrChange w:id="8369" w:author="rkbansal" w:date="2020-04-11T12:45:00Z">
            <w:rPr>
              <w:ins w:id="8370" w:author="rkbansal" w:date="2020-04-11T12:45:00Z"/>
              <w:rFonts w:ascii="Helvetica" w:hAnsi="Helvetica" w:cs="Helvetica"/>
            </w:rPr>
          </w:rPrChange>
        </w:rPr>
        <w:pPrChange w:id="8371" w:author="rkbansal" w:date="2020-04-11T12:45:00Z">
          <w:pPr>
            <w:pStyle w:val="Heading2"/>
            <w:shd w:val="clear" w:color="auto" w:fill="FFFFFF"/>
            <w:spacing w:before="450" w:after="450"/>
          </w:pPr>
        </w:pPrChange>
      </w:pPr>
      <w:ins w:id="8372" w:author="rkbansal" w:date="2020-04-11T12:45:00Z">
        <w:r w:rsidRPr="00D65528">
          <w:rPr>
            <w:bCs/>
            <w:sz w:val="28"/>
            <w:rPrChange w:id="8373" w:author="rkbansal" w:date="2020-04-11T12:45:00Z">
              <w:rPr>
                <w:rFonts w:ascii="Helvetica" w:hAnsi="Helvetica" w:cs="Helvetica"/>
              </w:rPr>
            </w:rPrChange>
          </w:rPr>
          <w:t>Configuring Server and File Storage Properties</w:t>
        </w:r>
      </w:ins>
    </w:p>
    <w:p w14:paraId="02FA5D0D" w14:textId="77777777" w:rsidR="00541E68" w:rsidRDefault="00D65528" w:rsidP="00D65528">
      <w:pPr>
        <w:pStyle w:val="ListParagraph"/>
        <w:shd w:val="clear" w:color="auto" w:fill="FFFFFF"/>
        <w:spacing w:after="225" w:line="240" w:lineRule="auto"/>
        <w:ind w:left="360"/>
        <w:jc w:val="both"/>
        <w:rPr>
          <w:ins w:id="8374" w:author="rkbansal" w:date="2020-04-11T12:48:00Z"/>
          <w:rFonts w:eastAsia="Times New Roman" w:cs="Helvetica"/>
          <w:lang w:eastAsia="en-IN"/>
        </w:rPr>
      </w:pPr>
      <w:ins w:id="8375" w:author="rkbansal" w:date="2020-04-11T12:46:00Z">
        <w:r w:rsidRPr="00D65528">
          <w:rPr>
            <w:rFonts w:eastAsia="Times New Roman" w:cs="Helvetica"/>
            <w:b/>
            <w:bCs/>
            <w:lang w:eastAsia="en-IN"/>
            <w:rPrChange w:id="8376" w:author="rkbansal" w:date="2020-04-11T12:47:00Z">
              <w:rPr>
                <w:rFonts w:ascii="Helvetica" w:eastAsia="Times New Roman" w:hAnsi="Helvetica" w:cs="Helvetica"/>
                <w:b/>
                <w:bCs/>
                <w:sz w:val="29"/>
                <w:szCs w:val="29"/>
                <w:lang w:eastAsia="en-IN"/>
              </w:rPr>
            </w:rPrChange>
          </w:rPr>
          <w:t>First thing First!</w:t>
        </w:r>
        <w:r w:rsidRPr="00D65528">
          <w:rPr>
            <w:rFonts w:eastAsia="Times New Roman" w:cs="Helvetica"/>
            <w:lang w:eastAsia="en-IN"/>
            <w:rPrChange w:id="8377" w:author="rkbansal" w:date="2020-04-11T12:47:00Z">
              <w:rPr>
                <w:rFonts w:ascii="Helvetica" w:eastAsia="Times New Roman" w:hAnsi="Helvetica" w:cs="Helvetica"/>
                <w:sz w:val="29"/>
                <w:szCs w:val="29"/>
                <w:lang w:eastAsia="en-IN"/>
              </w:rPr>
            </w:rPrChange>
          </w:rPr>
          <w:t> </w:t>
        </w:r>
      </w:ins>
    </w:p>
    <w:p w14:paraId="5B13F516" w14:textId="6F98A6D5" w:rsidR="00D65528" w:rsidRDefault="00D65528" w:rsidP="00541E68">
      <w:pPr>
        <w:pStyle w:val="ListParagraph"/>
        <w:numPr>
          <w:ilvl w:val="1"/>
          <w:numId w:val="82"/>
        </w:numPr>
        <w:shd w:val="clear" w:color="auto" w:fill="FFFFFF"/>
        <w:spacing w:after="225" w:line="240" w:lineRule="auto"/>
        <w:jc w:val="both"/>
        <w:rPr>
          <w:ins w:id="8378" w:author="rkbansal" w:date="2020-04-11T12:48:00Z"/>
          <w:rFonts w:eastAsia="Times New Roman" w:cs="Helvetica"/>
          <w:lang w:eastAsia="en-IN"/>
        </w:rPr>
      </w:pPr>
      <w:ins w:id="8379" w:author="rkbansal" w:date="2020-04-11T12:46:00Z">
        <w:r w:rsidRPr="00D65528">
          <w:rPr>
            <w:rFonts w:eastAsia="Times New Roman" w:cs="Helvetica"/>
            <w:lang w:eastAsia="en-IN"/>
            <w:rPrChange w:id="8380" w:author="rkbansal" w:date="2020-04-11T12:47:00Z">
              <w:rPr>
                <w:rFonts w:ascii="Helvetica" w:eastAsia="Times New Roman" w:hAnsi="Helvetica" w:cs="Helvetica"/>
                <w:sz w:val="29"/>
                <w:szCs w:val="29"/>
                <w:lang w:eastAsia="en-IN"/>
              </w:rPr>
            </w:rPrChange>
          </w:rPr>
          <w:t>Let’s configure our Spring Boot application to enable Multipart file uploads, and define the maximum file size that can be uploaded. We’ll also configure the directory into which all the uploaded files will be stored.</w:t>
        </w:r>
      </w:ins>
    </w:p>
    <w:p w14:paraId="4E452786" w14:textId="07B81B83" w:rsidR="00541E68" w:rsidRDefault="00541E68" w:rsidP="00541E68">
      <w:pPr>
        <w:pStyle w:val="ListParagraph"/>
        <w:numPr>
          <w:ilvl w:val="1"/>
          <w:numId w:val="82"/>
        </w:numPr>
        <w:shd w:val="clear" w:color="auto" w:fill="FFFFFF"/>
        <w:spacing w:after="225" w:line="240" w:lineRule="auto"/>
        <w:jc w:val="both"/>
        <w:rPr>
          <w:ins w:id="8381" w:author="rkbansal" w:date="2020-04-11T12:49:00Z"/>
          <w:rFonts w:eastAsia="Times New Roman" w:cs="Helvetica"/>
          <w:lang w:eastAsia="en-IN"/>
        </w:rPr>
      </w:pPr>
      <w:ins w:id="8382" w:author="rkbansal" w:date="2020-04-11T12:48:00Z">
        <w:r>
          <w:rPr>
            <w:rFonts w:eastAsia="Times New Roman" w:cs="Helvetica"/>
            <w:lang w:eastAsia="en-IN"/>
          </w:rPr>
          <w:t>Add the eureka client properties so that it can register</w:t>
        </w:r>
      </w:ins>
      <w:ins w:id="8383" w:author="rkbansal" w:date="2020-04-11T12:49:00Z">
        <w:r>
          <w:rPr>
            <w:rFonts w:eastAsia="Times New Roman" w:cs="Helvetica"/>
            <w:lang w:eastAsia="en-IN"/>
          </w:rPr>
          <w:t xml:space="preserve"> with Eureka Server</w:t>
        </w:r>
      </w:ins>
    </w:p>
    <w:p w14:paraId="11A109E8" w14:textId="229BF60D" w:rsidR="00541E68" w:rsidRPr="00541E68" w:rsidRDefault="00541E68">
      <w:pPr>
        <w:pStyle w:val="ListParagraph"/>
        <w:numPr>
          <w:ilvl w:val="1"/>
          <w:numId w:val="82"/>
        </w:numPr>
        <w:shd w:val="clear" w:color="auto" w:fill="FFFFFF"/>
        <w:spacing w:after="225" w:line="240" w:lineRule="auto"/>
        <w:jc w:val="both"/>
        <w:rPr>
          <w:ins w:id="8384" w:author="rkbansal" w:date="2020-04-11T12:47:00Z"/>
          <w:rFonts w:eastAsia="Times New Roman" w:cs="Helvetica"/>
          <w:lang w:eastAsia="en-IN"/>
          <w:rPrChange w:id="8385" w:author="rkbansal" w:date="2020-04-11T12:49:00Z">
            <w:rPr>
              <w:ins w:id="8386" w:author="rkbansal" w:date="2020-04-11T12:47:00Z"/>
              <w:lang w:eastAsia="en-IN"/>
            </w:rPr>
          </w:rPrChange>
        </w:rPr>
        <w:pPrChange w:id="8387" w:author="rkbansal" w:date="2020-04-11T12:49:00Z">
          <w:pPr>
            <w:pStyle w:val="ListParagraph"/>
            <w:shd w:val="clear" w:color="auto" w:fill="FFFFFF"/>
            <w:spacing w:after="225" w:line="240" w:lineRule="auto"/>
            <w:ind w:left="360"/>
            <w:jc w:val="both"/>
          </w:pPr>
        </w:pPrChange>
      </w:pPr>
      <w:ins w:id="8388" w:author="rkbansal" w:date="2020-04-11T12:49:00Z">
        <w:r>
          <w:rPr>
            <w:rFonts w:eastAsia="Times New Roman" w:cs="Helvetica"/>
            <w:lang w:eastAsia="en-IN"/>
          </w:rPr>
          <w:lastRenderedPageBreak/>
          <w:t>Enable the feign client properties so that we can communicate with different microservices.</w:t>
        </w:r>
      </w:ins>
    </w:p>
    <w:p w14:paraId="4F68CA57" w14:textId="022745D3" w:rsidR="00541E68" w:rsidRDefault="00541E68" w:rsidP="00D65528">
      <w:pPr>
        <w:pStyle w:val="ListParagraph"/>
        <w:shd w:val="clear" w:color="auto" w:fill="FFFFFF"/>
        <w:spacing w:after="225" w:line="240" w:lineRule="auto"/>
        <w:ind w:left="360"/>
        <w:jc w:val="both"/>
        <w:rPr>
          <w:ins w:id="8389" w:author="rkbansal" w:date="2020-04-11T12:47:00Z"/>
          <w:rFonts w:eastAsia="Times New Roman" w:cs="Helvetica"/>
          <w:lang w:eastAsia="en-IN"/>
        </w:rPr>
      </w:pPr>
    </w:p>
    <w:p w14:paraId="376E1DC6" w14:textId="05D5B350" w:rsidR="004452F6" w:rsidRDefault="00D65528" w:rsidP="00D65528">
      <w:pPr>
        <w:pStyle w:val="ListParagraph"/>
        <w:shd w:val="clear" w:color="auto" w:fill="FFFFFF"/>
        <w:spacing w:after="225" w:line="240" w:lineRule="auto"/>
        <w:ind w:left="360"/>
        <w:jc w:val="both"/>
        <w:rPr>
          <w:ins w:id="8390" w:author="rkbansal" w:date="2020-11-20T18:10:00Z"/>
          <w:rFonts w:eastAsia="Times New Roman" w:cs="Helvetica"/>
          <w:lang w:eastAsia="en-IN"/>
        </w:rPr>
      </w:pPr>
      <w:ins w:id="8391" w:author="rkbansal" w:date="2020-04-11T12:46:00Z">
        <w:r w:rsidRPr="00D65528">
          <w:rPr>
            <w:rFonts w:eastAsia="Times New Roman" w:cs="Helvetica"/>
            <w:lang w:eastAsia="en-IN"/>
            <w:rPrChange w:id="8392" w:author="rkbansal" w:date="2020-04-11T12:47:00Z">
              <w:rPr>
                <w:rFonts w:ascii="Helvetica" w:eastAsia="Times New Roman" w:hAnsi="Helvetica" w:cs="Helvetica"/>
                <w:sz w:val="29"/>
                <w:szCs w:val="29"/>
                <w:lang w:eastAsia="en-IN"/>
              </w:rPr>
            </w:rPrChange>
          </w:rPr>
          <w:t>Open </w:t>
        </w:r>
        <w:r w:rsidRPr="00D65528">
          <w:rPr>
            <w:rFonts w:eastAsia="Times New Roman" w:cs="Courier New"/>
            <w:bdr w:val="single" w:sz="6" w:space="1" w:color="F6F8FA" w:frame="1"/>
            <w:shd w:val="clear" w:color="auto" w:fill="F6F8FA"/>
            <w:lang w:eastAsia="en-IN"/>
            <w:rPrChange w:id="8393" w:author="rkbansal" w:date="2020-04-11T12:47:00Z">
              <w:rPr>
                <w:rFonts w:ascii="Courier New" w:eastAsia="Times New Roman" w:hAnsi="Courier New" w:cs="Courier New"/>
                <w:sz w:val="27"/>
                <w:szCs w:val="27"/>
                <w:bdr w:val="single" w:sz="6" w:space="1" w:color="F6F8FA" w:frame="1"/>
                <w:shd w:val="clear" w:color="auto" w:fill="F6F8FA"/>
                <w:lang w:eastAsia="en-IN"/>
              </w:rPr>
            </w:rPrChange>
          </w:rPr>
          <w:t>src/main/resources/application.properties</w:t>
        </w:r>
        <w:r w:rsidRPr="00D65528">
          <w:rPr>
            <w:rFonts w:eastAsia="Times New Roman" w:cs="Helvetica"/>
            <w:lang w:eastAsia="en-IN"/>
            <w:rPrChange w:id="8394" w:author="rkbansal" w:date="2020-04-11T12:47:00Z">
              <w:rPr>
                <w:rFonts w:ascii="Helvetica" w:eastAsia="Times New Roman" w:hAnsi="Helvetica" w:cs="Helvetica"/>
                <w:sz w:val="29"/>
                <w:szCs w:val="29"/>
                <w:lang w:eastAsia="en-IN"/>
              </w:rPr>
            </w:rPrChange>
          </w:rPr>
          <w:t> file, and add the following properties to it</w:t>
        </w:r>
      </w:ins>
      <w:ins w:id="8395" w:author="rkbansal" w:date="2020-04-11T12:47:00Z">
        <w:r w:rsidR="00541E68">
          <w:rPr>
            <w:rFonts w:eastAsia="Times New Roman" w:cs="Helvetica"/>
            <w:lang w:eastAsia="en-IN"/>
          </w:rPr>
          <w:t>.</w:t>
        </w:r>
      </w:ins>
    </w:p>
    <w:p w14:paraId="05DC0748" w14:textId="77777777" w:rsidR="00720492" w:rsidRPr="00DE30DD" w:rsidRDefault="00720492" w:rsidP="00720492">
      <w:pPr>
        <w:pStyle w:val="ListParagraph"/>
        <w:numPr>
          <w:ilvl w:val="0"/>
          <w:numId w:val="74"/>
        </w:numPr>
        <w:rPr>
          <w:ins w:id="8396" w:author="rkbansal" w:date="2020-11-20T18:10:00Z"/>
          <w:bCs/>
        </w:rPr>
      </w:pPr>
      <w:ins w:id="8397" w:author="rkbansal" w:date="2020-11-20T18:10:00Z">
        <w:r w:rsidRPr="00DE30DD">
          <w:rPr>
            <w:bCs/>
            <w:color w:val="FF0000"/>
          </w:rPr>
          <w:t>Moved the following main application.properties</w:t>
        </w:r>
        <w:r>
          <w:rPr>
            <w:bCs/>
          </w:rPr>
          <w:t xml:space="preserve"> along with different profiles to git repository: </w:t>
        </w:r>
        <w:r w:rsidRPr="00A51008">
          <w:rPr>
            <w:b/>
          </w:rPr>
          <w:t>bjjd-config-server-git-repo</w:t>
        </w:r>
      </w:ins>
    </w:p>
    <w:p w14:paraId="650FFFCA" w14:textId="7C07428C" w:rsidR="00720492" w:rsidRDefault="002A5D3D" w:rsidP="00720492">
      <w:pPr>
        <w:pStyle w:val="ListParagraph"/>
        <w:rPr>
          <w:ins w:id="8398" w:author="rkbansal" w:date="2020-11-20T18:10:00Z"/>
        </w:rPr>
      </w:pPr>
      <w:ins w:id="8399" w:author="rkbansal" w:date="2020-11-20T18:12:00Z">
        <w:r>
          <w:rPr>
            <w:noProof/>
          </w:rPr>
          <w:drawing>
            <wp:inline distT="0" distB="0" distL="0" distR="0" wp14:anchorId="3D90FC2E" wp14:editId="7E274C58">
              <wp:extent cx="7029450" cy="48577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7029450" cy="4857750"/>
                      </a:xfrm>
                      <a:prstGeom prst="rect">
                        <a:avLst/>
                      </a:prstGeom>
                    </pic:spPr>
                  </pic:pic>
                </a:graphicData>
              </a:graphic>
            </wp:inline>
          </w:drawing>
        </w:r>
      </w:ins>
    </w:p>
    <w:p w14:paraId="31D4CFC9" w14:textId="77777777" w:rsidR="00720492" w:rsidRDefault="00720492" w:rsidP="00720492">
      <w:pPr>
        <w:pStyle w:val="ListParagraph"/>
        <w:numPr>
          <w:ilvl w:val="0"/>
          <w:numId w:val="19"/>
        </w:numPr>
        <w:jc w:val="both"/>
        <w:rPr>
          <w:ins w:id="8400" w:author="rkbansal" w:date="2020-11-20T18:10:00Z"/>
          <w:rFonts w:asciiTheme="minorHAnsi" w:hAnsiTheme="minorHAnsi" w:cstheme="minorHAnsi"/>
        </w:rPr>
      </w:pPr>
      <w:ins w:id="8401" w:author="rkbansal" w:date="2020-11-20T18:10:00Z">
        <w:r>
          <w:rPr>
            <w:rFonts w:asciiTheme="minorHAnsi" w:hAnsiTheme="minorHAnsi" w:cstheme="minorHAnsi"/>
          </w:rPr>
          <w:t>In this application, still there will be an application.properties file but it will have the following minimum details:</w:t>
        </w:r>
      </w:ins>
    </w:p>
    <w:p w14:paraId="4C341EF8" w14:textId="77777777" w:rsidR="00720492" w:rsidRDefault="00720492" w:rsidP="00720492">
      <w:pPr>
        <w:pStyle w:val="ListParagraph"/>
        <w:numPr>
          <w:ilvl w:val="1"/>
          <w:numId w:val="19"/>
        </w:numPr>
        <w:ind w:left="1037" w:hanging="357"/>
        <w:jc w:val="both"/>
        <w:rPr>
          <w:ins w:id="8402" w:author="rkbansal" w:date="2020-11-20T18:10:00Z"/>
          <w:rFonts w:asciiTheme="minorHAnsi" w:hAnsiTheme="minorHAnsi" w:cstheme="minorHAnsi"/>
        </w:rPr>
      </w:pPr>
      <w:ins w:id="8403" w:author="rkbansal" w:date="2020-11-20T18:10:00Z">
        <w:r>
          <w:rPr>
            <w:rFonts w:asciiTheme="minorHAnsi" w:hAnsiTheme="minorHAnsi" w:cstheme="minorHAnsi"/>
          </w:rPr>
          <w:t>Name of the application</w:t>
        </w:r>
      </w:ins>
    </w:p>
    <w:p w14:paraId="0694FED7" w14:textId="77777777" w:rsidR="00720492" w:rsidRDefault="00720492" w:rsidP="00720492">
      <w:pPr>
        <w:pStyle w:val="ListParagraph"/>
        <w:numPr>
          <w:ilvl w:val="1"/>
          <w:numId w:val="19"/>
        </w:numPr>
        <w:ind w:left="1037" w:hanging="357"/>
        <w:jc w:val="both"/>
        <w:rPr>
          <w:ins w:id="8404" w:author="rkbansal" w:date="2020-11-20T18:10:00Z"/>
          <w:rFonts w:asciiTheme="minorHAnsi" w:hAnsiTheme="minorHAnsi" w:cstheme="minorHAnsi"/>
        </w:rPr>
      </w:pPr>
      <w:ins w:id="8405" w:author="rkbansal" w:date="2020-11-20T18:10:00Z">
        <w:r>
          <w:rPr>
            <w:rFonts w:asciiTheme="minorHAnsi" w:hAnsiTheme="minorHAnsi" w:cstheme="minorHAnsi"/>
          </w:rPr>
          <w:t>Active Default Profile</w:t>
        </w:r>
      </w:ins>
    </w:p>
    <w:p w14:paraId="1D01436B" w14:textId="77777777" w:rsidR="00720492" w:rsidRDefault="00720492" w:rsidP="00720492">
      <w:pPr>
        <w:pStyle w:val="ListParagraph"/>
        <w:numPr>
          <w:ilvl w:val="1"/>
          <w:numId w:val="19"/>
        </w:numPr>
        <w:ind w:left="1037" w:hanging="357"/>
        <w:jc w:val="both"/>
        <w:rPr>
          <w:ins w:id="8406" w:author="rkbansal" w:date="2020-11-20T18:10:00Z"/>
          <w:rFonts w:asciiTheme="minorHAnsi" w:hAnsiTheme="minorHAnsi" w:cstheme="minorHAnsi"/>
        </w:rPr>
      </w:pPr>
      <w:ins w:id="8407" w:author="rkbansal" w:date="2020-11-20T18:10:00Z">
        <w:r>
          <w:rPr>
            <w:rFonts w:asciiTheme="minorHAnsi" w:hAnsiTheme="minorHAnsi" w:cstheme="minorHAnsi"/>
          </w:rPr>
          <w:t>Cloud Config server URI with port</w:t>
        </w:r>
      </w:ins>
    </w:p>
    <w:p w14:paraId="54841405" w14:textId="5D1CA1E4" w:rsidR="00720492" w:rsidRDefault="00B16872" w:rsidP="00720492">
      <w:pPr>
        <w:pStyle w:val="ListParagraph"/>
        <w:rPr>
          <w:ins w:id="8408" w:author="rkbansal" w:date="2020-11-20T18:10:00Z"/>
        </w:rPr>
      </w:pPr>
      <w:ins w:id="8409" w:author="rkbansal" w:date="2020-11-20T18:11:00Z">
        <w:r>
          <w:rPr>
            <w:noProof/>
          </w:rPr>
          <w:drawing>
            <wp:inline distT="0" distB="0" distL="0" distR="0" wp14:anchorId="2E7B7F0C" wp14:editId="52C5B352">
              <wp:extent cx="7191375" cy="1143000"/>
              <wp:effectExtent l="0" t="0" r="952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7191375" cy="1143000"/>
                      </a:xfrm>
                      <a:prstGeom prst="rect">
                        <a:avLst/>
                      </a:prstGeom>
                    </pic:spPr>
                  </pic:pic>
                </a:graphicData>
              </a:graphic>
            </wp:inline>
          </w:drawing>
        </w:r>
      </w:ins>
    </w:p>
    <w:p w14:paraId="724CC2DA" w14:textId="77777777" w:rsidR="00720492" w:rsidRDefault="00720492" w:rsidP="00D65528">
      <w:pPr>
        <w:pStyle w:val="ListParagraph"/>
        <w:shd w:val="clear" w:color="auto" w:fill="FFFFFF"/>
        <w:spacing w:after="225" w:line="240" w:lineRule="auto"/>
        <w:ind w:left="360"/>
        <w:jc w:val="both"/>
        <w:rPr>
          <w:ins w:id="8410" w:author="rkbansal" w:date="2020-04-11T12:49:00Z"/>
          <w:rFonts w:eastAsia="Times New Roman" w:cs="Helvetica"/>
          <w:lang w:eastAsia="en-IN"/>
        </w:rPr>
      </w:pPr>
    </w:p>
    <w:p w14:paraId="741B43E7" w14:textId="77777777" w:rsidR="00F95EA3" w:rsidRPr="00FB38BF" w:rsidRDefault="00F95EA3">
      <w:pPr>
        <w:pStyle w:val="ListParagraph"/>
        <w:numPr>
          <w:ilvl w:val="0"/>
          <w:numId w:val="82"/>
        </w:numPr>
        <w:rPr>
          <w:ins w:id="8411" w:author="rkbansal" w:date="2020-04-11T12:51:00Z"/>
          <w:b/>
          <w:sz w:val="28"/>
          <w:rPrChange w:id="8412" w:author="rkbansal" w:date="2020-04-11T15:12:00Z">
            <w:rPr>
              <w:ins w:id="8413" w:author="rkbansal" w:date="2020-04-11T12:51:00Z"/>
              <w:rFonts w:ascii="Helvetica" w:hAnsi="Helvetica" w:cs="Helvetica"/>
              <w:sz w:val="30"/>
              <w:szCs w:val="30"/>
            </w:rPr>
          </w:rPrChange>
        </w:rPr>
        <w:pPrChange w:id="8414" w:author="rkbansal" w:date="2020-04-11T12:52:00Z">
          <w:pPr>
            <w:pStyle w:val="Heading3"/>
            <w:shd w:val="clear" w:color="auto" w:fill="FFFFFF"/>
            <w:spacing w:before="450" w:after="450"/>
          </w:pPr>
        </w:pPrChange>
      </w:pPr>
      <w:ins w:id="8415" w:author="rkbansal" w:date="2020-04-11T12:51:00Z">
        <w:r w:rsidRPr="00FB38BF">
          <w:rPr>
            <w:b/>
            <w:sz w:val="28"/>
            <w:rPrChange w:id="8416" w:author="rkbansal" w:date="2020-04-11T15:12:00Z">
              <w:rPr>
                <w:rFonts w:ascii="Helvetica" w:hAnsi="Helvetica" w:cs="Helvetica"/>
                <w:sz w:val="30"/>
                <w:szCs w:val="30"/>
              </w:rPr>
            </w:rPrChange>
          </w:rPr>
          <w:t>Automatically binding properties to a POJO class</w:t>
        </w:r>
      </w:ins>
    </w:p>
    <w:p w14:paraId="5508EE87" w14:textId="3290D2CA" w:rsidR="00F95EA3" w:rsidRPr="001E72E1" w:rsidRDefault="00F95EA3">
      <w:pPr>
        <w:pStyle w:val="ListParagraph"/>
        <w:shd w:val="clear" w:color="auto" w:fill="FFFFFF"/>
        <w:spacing w:after="225" w:line="240" w:lineRule="auto"/>
        <w:ind w:left="360"/>
        <w:jc w:val="both"/>
        <w:rPr>
          <w:ins w:id="8417" w:author="rkbansal" w:date="2020-04-11T12:53:00Z"/>
          <w:rFonts w:eastAsia="Times New Roman" w:cs="Helvetica"/>
          <w:lang w:eastAsia="en-IN"/>
        </w:rPr>
      </w:pPr>
      <w:ins w:id="8418" w:author="rkbansal" w:date="2020-04-11T12:51:00Z">
        <w:r w:rsidRPr="001E72E1">
          <w:rPr>
            <w:rFonts w:eastAsia="Times New Roman" w:cs="Helvetica"/>
            <w:lang w:eastAsia="en-IN"/>
            <w:rPrChange w:id="8419" w:author="rkbansal" w:date="2020-04-11T13:25:00Z">
              <w:rPr>
                <w:rFonts w:ascii="Helvetica" w:hAnsi="Helvetica" w:cs="Helvetica"/>
                <w:sz w:val="29"/>
                <w:szCs w:val="29"/>
              </w:rPr>
            </w:rPrChange>
          </w:rPr>
          <w:t>Spring Boot has an awesome feature called </w:t>
        </w:r>
        <w:r w:rsidRPr="001E72E1">
          <w:rPr>
            <w:rFonts w:eastAsia="Times New Roman" w:cs="Helvetica"/>
            <w:lang w:eastAsia="en-IN"/>
            <w:rPrChange w:id="8420" w:author="rkbansal" w:date="2020-04-11T13:25:00Z">
              <w:rPr>
                <w:rFonts w:ascii="Helvetica" w:hAnsi="Helvetica" w:cs="Helvetica"/>
                <w:sz w:val="29"/>
                <w:szCs w:val="29"/>
              </w:rPr>
            </w:rPrChange>
          </w:rPr>
          <w:fldChar w:fldCharType="begin"/>
        </w:r>
        <w:r w:rsidRPr="001E72E1">
          <w:rPr>
            <w:rFonts w:eastAsia="Times New Roman" w:cs="Helvetica"/>
            <w:lang w:eastAsia="en-IN"/>
            <w:rPrChange w:id="8421" w:author="rkbansal" w:date="2020-04-11T13:25:00Z">
              <w:rPr>
                <w:rFonts w:ascii="Helvetica" w:hAnsi="Helvetica" w:cs="Helvetica"/>
                <w:sz w:val="29"/>
                <w:szCs w:val="29"/>
              </w:rPr>
            </w:rPrChange>
          </w:rPr>
          <w:instrText xml:space="preserve"> HYPERLINK "https://docs.spring.io/spring-boot/docs/current/reference/html/boot-features-external-config.html" \l "boot-features-external-config-typesafe-configuration-properties" </w:instrText>
        </w:r>
        <w:r w:rsidRPr="001E72E1">
          <w:rPr>
            <w:rFonts w:eastAsia="Times New Roman" w:cs="Helvetica"/>
            <w:lang w:eastAsia="en-IN"/>
            <w:rPrChange w:id="8422" w:author="rkbansal" w:date="2020-04-11T13:25:00Z">
              <w:rPr>
                <w:rFonts w:ascii="Helvetica" w:hAnsi="Helvetica" w:cs="Helvetica"/>
                <w:sz w:val="29"/>
                <w:szCs w:val="29"/>
              </w:rPr>
            </w:rPrChange>
          </w:rPr>
          <w:fldChar w:fldCharType="separate"/>
        </w:r>
        <w:r w:rsidRPr="001E72E1">
          <w:rPr>
            <w:rFonts w:eastAsia="Times New Roman" w:cs="Helvetica"/>
            <w:lang w:eastAsia="en-IN"/>
            <w:rPrChange w:id="8423" w:author="rkbansal" w:date="2020-04-11T13:25:00Z">
              <w:rPr>
                <w:rStyle w:val="HTMLCode"/>
                <w:rFonts w:eastAsiaTheme="majorEastAsia"/>
                <w:color w:val="419BE8"/>
                <w:sz w:val="27"/>
                <w:szCs w:val="27"/>
                <w:bdr w:val="single" w:sz="6" w:space="1" w:color="F6F8FA" w:frame="1"/>
                <w:shd w:val="clear" w:color="auto" w:fill="F6F8FA"/>
              </w:rPr>
            </w:rPrChange>
          </w:rPr>
          <w:t>@ConfigurationProperties</w:t>
        </w:r>
        <w:r w:rsidRPr="001E72E1">
          <w:rPr>
            <w:rFonts w:eastAsia="Times New Roman" w:cs="Helvetica"/>
            <w:lang w:eastAsia="en-IN"/>
            <w:rPrChange w:id="8424" w:author="rkbansal" w:date="2020-04-11T13:25:00Z">
              <w:rPr>
                <w:rFonts w:ascii="Helvetica" w:hAnsi="Helvetica" w:cs="Helvetica"/>
                <w:sz w:val="29"/>
                <w:szCs w:val="29"/>
              </w:rPr>
            </w:rPrChange>
          </w:rPr>
          <w:fldChar w:fldCharType="end"/>
        </w:r>
        <w:r w:rsidRPr="001E72E1">
          <w:rPr>
            <w:rFonts w:eastAsia="Times New Roman" w:cs="Helvetica"/>
            <w:lang w:eastAsia="en-IN"/>
            <w:rPrChange w:id="8425" w:author="rkbansal" w:date="2020-04-11T13:25:00Z">
              <w:rPr>
                <w:rFonts w:ascii="Helvetica" w:hAnsi="Helvetica" w:cs="Helvetica"/>
                <w:sz w:val="29"/>
                <w:szCs w:val="29"/>
              </w:rPr>
            </w:rPrChange>
          </w:rPr>
          <w:t> using which you can automatically bind the properties defined in the </w:t>
        </w:r>
        <w:r w:rsidRPr="001E72E1">
          <w:rPr>
            <w:rFonts w:eastAsia="Times New Roman" w:cs="Helvetica"/>
            <w:lang w:eastAsia="en-IN"/>
            <w:rPrChange w:id="8426" w:author="rkbansal" w:date="2020-04-11T13:25:00Z">
              <w:rPr>
                <w:rStyle w:val="HTMLCode"/>
                <w:rFonts w:eastAsiaTheme="majorEastAsia"/>
                <w:sz w:val="27"/>
                <w:szCs w:val="27"/>
                <w:bdr w:val="single" w:sz="6" w:space="1" w:color="F6F8FA" w:frame="1"/>
                <w:shd w:val="clear" w:color="auto" w:fill="F6F8FA"/>
              </w:rPr>
            </w:rPrChange>
          </w:rPr>
          <w:t>application.properties</w:t>
        </w:r>
        <w:r w:rsidRPr="001E72E1">
          <w:rPr>
            <w:rFonts w:eastAsia="Times New Roman" w:cs="Helvetica"/>
            <w:lang w:eastAsia="en-IN"/>
            <w:rPrChange w:id="8427" w:author="rkbansal" w:date="2020-04-11T13:25:00Z">
              <w:rPr>
                <w:rFonts w:ascii="Helvetica" w:hAnsi="Helvetica" w:cs="Helvetica"/>
                <w:sz w:val="29"/>
                <w:szCs w:val="29"/>
              </w:rPr>
            </w:rPrChange>
          </w:rPr>
          <w:t> file to a POJO class.</w:t>
        </w:r>
      </w:ins>
    </w:p>
    <w:p w14:paraId="78F35F7A" w14:textId="77777777" w:rsidR="00F95EA3" w:rsidRPr="001E72E1" w:rsidRDefault="00F95EA3">
      <w:pPr>
        <w:pStyle w:val="ListParagraph"/>
        <w:shd w:val="clear" w:color="auto" w:fill="FFFFFF"/>
        <w:spacing w:after="225" w:line="240" w:lineRule="auto"/>
        <w:ind w:left="360"/>
        <w:jc w:val="both"/>
        <w:rPr>
          <w:ins w:id="8428" w:author="rkbansal" w:date="2020-04-11T12:51:00Z"/>
          <w:rFonts w:cs="Helvetica"/>
          <w:rPrChange w:id="8429" w:author="rkbansal" w:date="2020-04-11T13:25:00Z">
            <w:rPr>
              <w:ins w:id="8430" w:author="rkbansal" w:date="2020-04-11T12:51:00Z"/>
              <w:rFonts w:ascii="Helvetica" w:hAnsi="Helvetica" w:cs="Helvetica"/>
              <w:sz w:val="29"/>
              <w:szCs w:val="29"/>
            </w:rPr>
          </w:rPrChange>
        </w:rPr>
        <w:pPrChange w:id="8431" w:author="rkbansal" w:date="2020-04-11T13:25:00Z">
          <w:pPr>
            <w:pStyle w:val="NormalWeb"/>
            <w:shd w:val="clear" w:color="auto" w:fill="FFFFFF"/>
            <w:spacing w:before="0" w:beforeAutospacing="0" w:after="225" w:afterAutospacing="0"/>
          </w:pPr>
        </w:pPrChange>
      </w:pPr>
    </w:p>
    <w:p w14:paraId="52B38363" w14:textId="351CDAA7" w:rsidR="00F95EA3" w:rsidRDefault="00F95EA3" w:rsidP="001E72E1">
      <w:pPr>
        <w:pStyle w:val="ListParagraph"/>
        <w:shd w:val="clear" w:color="auto" w:fill="FFFFFF"/>
        <w:spacing w:after="225" w:line="240" w:lineRule="auto"/>
        <w:ind w:left="360"/>
        <w:jc w:val="both"/>
        <w:rPr>
          <w:ins w:id="8432" w:author="rkbansal" w:date="2020-04-11T13:26:00Z"/>
          <w:rFonts w:eastAsia="Times New Roman" w:cs="Helvetica"/>
          <w:lang w:eastAsia="en-IN"/>
        </w:rPr>
      </w:pPr>
      <w:ins w:id="8433" w:author="rkbansal" w:date="2020-04-11T12:51:00Z">
        <w:r w:rsidRPr="001E72E1">
          <w:rPr>
            <w:rFonts w:eastAsia="Times New Roman" w:cs="Helvetica"/>
            <w:lang w:eastAsia="en-IN"/>
            <w:rPrChange w:id="8434" w:author="rkbansal" w:date="2020-04-11T13:25:00Z">
              <w:rPr>
                <w:rFonts w:ascii="Helvetica" w:hAnsi="Helvetica" w:cs="Helvetica"/>
                <w:sz w:val="29"/>
                <w:szCs w:val="29"/>
              </w:rPr>
            </w:rPrChange>
          </w:rPr>
          <w:t>Let’s define a POJO class called </w:t>
        </w:r>
        <w:r w:rsidRPr="001E72E1">
          <w:rPr>
            <w:rFonts w:eastAsia="Times New Roman" w:cs="Helvetica"/>
            <w:lang w:eastAsia="en-IN"/>
            <w:rPrChange w:id="8435" w:author="rkbansal" w:date="2020-04-11T13:25:00Z">
              <w:rPr>
                <w:rStyle w:val="HTMLCode"/>
                <w:rFonts w:eastAsiaTheme="majorEastAsia"/>
                <w:sz w:val="27"/>
                <w:szCs w:val="27"/>
                <w:bdr w:val="single" w:sz="6" w:space="1" w:color="F6F8FA" w:frame="1"/>
                <w:shd w:val="clear" w:color="auto" w:fill="F6F8FA"/>
              </w:rPr>
            </w:rPrChange>
          </w:rPr>
          <w:t>FileStorageProperties</w:t>
        </w:r>
        <w:r w:rsidRPr="001E72E1">
          <w:rPr>
            <w:rFonts w:eastAsia="Times New Roman" w:cs="Helvetica"/>
            <w:lang w:eastAsia="en-IN"/>
            <w:rPrChange w:id="8436" w:author="rkbansal" w:date="2020-04-11T13:25:00Z">
              <w:rPr>
                <w:rFonts w:ascii="Helvetica" w:hAnsi="Helvetica" w:cs="Helvetica"/>
                <w:sz w:val="29"/>
                <w:szCs w:val="29"/>
              </w:rPr>
            </w:rPrChange>
          </w:rPr>
          <w:t> to bind all the file storage properties</w:t>
        </w:r>
      </w:ins>
      <w:ins w:id="8437" w:author="rkbansal" w:date="2020-04-11T12:53:00Z">
        <w:r w:rsidRPr="001E72E1">
          <w:rPr>
            <w:rFonts w:eastAsia="Times New Roman" w:cs="Helvetica"/>
            <w:lang w:eastAsia="en-IN"/>
          </w:rPr>
          <w:t>.</w:t>
        </w:r>
      </w:ins>
    </w:p>
    <w:p w14:paraId="2EFD01F3" w14:textId="706D5BD8" w:rsidR="006A067A" w:rsidRPr="001E72E1" w:rsidRDefault="006A067A">
      <w:pPr>
        <w:pStyle w:val="ListParagraph"/>
        <w:shd w:val="clear" w:color="auto" w:fill="FFFFFF"/>
        <w:spacing w:after="225" w:line="240" w:lineRule="auto"/>
        <w:ind w:left="360"/>
        <w:jc w:val="both"/>
        <w:rPr>
          <w:ins w:id="8438" w:author="rkbansal" w:date="2020-04-11T12:51:00Z"/>
          <w:rFonts w:cs="Helvetica"/>
          <w:rPrChange w:id="8439" w:author="rkbansal" w:date="2020-04-11T13:25:00Z">
            <w:rPr>
              <w:ins w:id="8440" w:author="rkbansal" w:date="2020-04-11T12:51:00Z"/>
              <w:rFonts w:ascii="Helvetica" w:hAnsi="Helvetica" w:cs="Helvetica"/>
              <w:sz w:val="29"/>
              <w:szCs w:val="29"/>
            </w:rPr>
          </w:rPrChange>
        </w:rPr>
        <w:pPrChange w:id="8441" w:author="rkbansal" w:date="2020-04-11T13:25:00Z">
          <w:pPr>
            <w:pStyle w:val="NormalWeb"/>
            <w:shd w:val="clear" w:color="auto" w:fill="FFFFFF"/>
            <w:spacing w:before="0" w:beforeAutospacing="0" w:after="225" w:afterAutospacing="0"/>
          </w:pPr>
        </w:pPrChange>
      </w:pPr>
      <w:ins w:id="8442" w:author="rkbansal" w:date="2020-04-11T13:26:00Z">
        <w:r>
          <w:rPr>
            <w:noProof/>
          </w:rPr>
          <w:drawing>
            <wp:inline distT="0" distB="0" distL="0" distR="0" wp14:anchorId="2E695745" wp14:editId="1A45B7D4">
              <wp:extent cx="5076825" cy="38957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076825" cy="3895725"/>
                      </a:xfrm>
                      <a:prstGeom prst="rect">
                        <a:avLst/>
                      </a:prstGeom>
                    </pic:spPr>
                  </pic:pic>
                </a:graphicData>
              </a:graphic>
            </wp:inline>
          </w:drawing>
        </w:r>
      </w:ins>
    </w:p>
    <w:p w14:paraId="7052126A" w14:textId="19CE4F6B" w:rsidR="001E72E1" w:rsidRPr="001E72E1" w:rsidRDefault="00FA14A0">
      <w:pPr>
        <w:shd w:val="clear" w:color="auto" w:fill="FFFFFF"/>
        <w:spacing w:after="225" w:line="240" w:lineRule="auto"/>
        <w:ind w:left="360"/>
        <w:rPr>
          <w:ins w:id="8443" w:author="rkbansal" w:date="2020-04-11T13:25:00Z"/>
          <w:rFonts w:eastAsia="Times New Roman" w:cs="Helvetica"/>
          <w:lang w:eastAsia="en-IN"/>
          <w:rPrChange w:id="8444" w:author="rkbansal" w:date="2020-04-11T13:25:00Z">
            <w:rPr>
              <w:ins w:id="8445" w:author="rkbansal" w:date="2020-04-11T13:25:00Z"/>
              <w:rFonts w:ascii="Helvetica" w:eastAsia="Times New Roman" w:hAnsi="Helvetica" w:cs="Helvetica"/>
              <w:sz w:val="29"/>
              <w:szCs w:val="29"/>
              <w:lang w:eastAsia="en-IN"/>
            </w:rPr>
          </w:rPrChange>
        </w:rPr>
        <w:pPrChange w:id="8446" w:author="rkbansal" w:date="2020-04-11T13:25:00Z">
          <w:pPr>
            <w:shd w:val="clear" w:color="auto" w:fill="FFFFFF"/>
            <w:spacing w:after="225" w:line="240" w:lineRule="auto"/>
          </w:pPr>
        </w:pPrChange>
      </w:pPr>
      <w:ins w:id="8447" w:author="rkbansal" w:date="2020-04-11T13:26:00Z">
        <w:r>
          <w:rPr>
            <w:rFonts w:eastAsia="Times New Roman" w:cs="Helvetica"/>
            <w:lang w:eastAsia="en-IN"/>
          </w:rPr>
          <w:t>T</w:t>
        </w:r>
      </w:ins>
      <w:ins w:id="8448" w:author="rkbansal" w:date="2020-04-11T13:25:00Z">
        <w:r w:rsidR="001E72E1" w:rsidRPr="001E72E1">
          <w:rPr>
            <w:rFonts w:eastAsia="Times New Roman" w:cs="Helvetica"/>
            <w:lang w:eastAsia="en-IN"/>
            <w:rPrChange w:id="8449" w:author="rkbansal" w:date="2020-04-11T13:25:00Z">
              <w:rPr>
                <w:rFonts w:ascii="Helvetica" w:eastAsia="Times New Roman" w:hAnsi="Helvetica" w:cs="Helvetica"/>
                <w:sz w:val="29"/>
                <w:szCs w:val="29"/>
                <w:lang w:eastAsia="en-IN"/>
              </w:rPr>
            </w:rPrChange>
          </w:rPr>
          <w:t>he </w:t>
        </w:r>
        <w:r w:rsidR="001E72E1" w:rsidRPr="001E72E1">
          <w:rPr>
            <w:rFonts w:eastAsia="Times New Roman" w:cs="Courier New"/>
            <w:bdr w:val="single" w:sz="6" w:space="1" w:color="F6F8FA" w:frame="1"/>
            <w:shd w:val="clear" w:color="auto" w:fill="F6F8FA"/>
            <w:lang w:eastAsia="en-IN"/>
            <w:rPrChange w:id="8450"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@ConfigurationProperties(prefix = "file")</w:t>
        </w:r>
        <w:r w:rsidR="001E72E1" w:rsidRPr="001E72E1">
          <w:rPr>
            <w:rFonts w:eastAsia="Times New Roman" w:cs="Helvetica"/>
            <w:lang w:eastAsia="en-IN"/>
            <w:rPrChange w:id="8451" w:author="rkbansal" w:date="2020-04-11T13:25:00Z">
              <w:rPr>
                <w:rFonts w:ascii="Helvetica" w:eastAsia="Times New Roman" w:hAnsi="Helvetica" w:cs="Helvetica"/>
                <w:sz w:val="29"/>
                <w:szCs w:val="29"/>
                <w:lang w:eastAsia="en-IN"/>
              </w:rPr>
            </w:rPrChange>
          </w:rPr>
          <w:t> annotation does its job on application startup and binds all the properties with prefix </w:t>
        </w:r>
        <w:r w:rsidR="001E72E1" w:rsidRPr="001E72E1">
          <w:rPr>
            <w:rFonts w:eastAsia="Times New Roman" w:cs="Courier New"/>
            <w:bdr w:val="single" w:sz="6" w:space="1" w:color="F6F8FA" w:frame="1"/>
            <w:shd w:val="clear" w:color="auto" w:fill="F6F8FA"/>
            <w:lang w:eastAsia="en-IN"/>
            <w:rPrChange w:id="8452"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001E72E1" w:rsidRPr="001E72E1">
          <w:rPr>
            <w:rFonts w:eastAsia="Times New Roman" w:cs="Helvetica"/>
            <w:lang w:eastAsia="en-IN"/>
            <w:rPrChange w:id="8453" w:author="rkbansal" w:date="2020-04-11T13:25:00Z">
              <w:rPr>
                <w:rFonts w:ascii="Helvetica" w:eastAsia="Times New Roman" w:hAnsi="Helvetica" w:cs="Helvetica"/>
                <w:sz w:val="29"/>
                <w:szCs w:val="29"/>
                <w:lang w:eastAsia="en-IN"/>
              </w:rPr>
            </w:rPrChange>
          </w:rPr>
          <w:t> to the corresponding fields of the POJO class.</w:t>
        </w:r>
      </w:ins>
    </w:p>
    <w:p w14:paraId="17996FDC" w14:textId="77777777" w:rsidR="001E72E1" w:rsidRPr="001E72E1" w:rsidRDefault="001E72E1">
      <w:pPr>
        <w:shd w:val="clear" w:color="auto" w:fill="FFFFFF"/>
        <w:spacing w:after="225" w:line="240" w:lineRule="auto"/>
        <w:ind w:left="360"/>
        <w:rPr>
          <w:ins w:id="8454" w:author="rkbansal" w:date="2020-04-11T13:25:00Z"/>
          <w:rFonts w:eastAsia="Times New Roman" w:cs="Helvetica"/>
          <w:lang w:eastAsia="en-IN"/>
          <w:rPrChange w:id="8455" w:author="rkbansal" w:date="2020-04-11T13:25:00Z">
            <w:rPr>
              <w:ins w:id="8456" w:author="rkbansal" w:date="2020-04-11T13:25:00Z"/>
              <w:rFonts w:ascii="Helvetica" w:eastAsia="Times New Roman" w:hAnsi="Helvetica" w:cs="Helvetica"/>
              <w:sz w:val="29"/>
              <w:szCs w:val="29"/>
              <w:lang w:eastAsia="en-IN"/>
            </w:rPr>
          </w:rPrChange>
        </w:rPr>
        <w:pPrChange w:id="8457" w:author="rkbansal" w:date="2020-04-11T13:25:00Z">
          <w:pPr>
            <w:shd w:val="clear" w:color="auto" w:fill="FFFFFF"/>
            <w:spacing w:after="225" w:line="240" w:lineRule="auto"/>
          </w:pPr>
        </w:pPrChange>
      </w:pPr>
      <w:ins w:id="8458" w:author="rkbansal" w:date="2020-04-11T13:25:00Z">
        <w:r w:rsidRPr="001E72E1">
          <w:rPr>
            <w:rFonts w:eastAsia="Times New Roman" w:cs="Helvetica"/>
            <w:lang w:eastAsia="en-IN"/>
            <w:rPrChange w:id="8459" w:author="rkbansal" w:date="2020-04-11T13:25:00Z">
              <w:rPr>
                <w:rFonts w:ascii="Helvetica" w:eastAsia="Times New Roman" w:hAnsi="Helvetica" w:cs="Helvetica"/>
                <w:sz w:val="29"/>
                <w:szCs w:val="29"/>
                <w:lang w:eastAsia="en-IN"/>
              </w:rPr>
            </w:rPrChange>
          </w:rPr>
          <w:t>If you define additional </w:t>
        </w:r>
        <w:r w:rsidRPr="001E72E1">
          <w:rPr>
            <w:rFonts w:eastAsia="Times New Roman" w:cs="Courier New"/>
            <w:bdr w:val="single" w:sz="6" w:space="1" w:color="F6F8FA" w:frame="1"/>
            <w:shd w:val="clear" w:color="auto" w:fill="F6F8FA"/>
            <w:lang w:eastAsia="en-IN"/>
            <w:rPrChange w:id="8460"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Pr="001E72E1">
          <w:rPr>
            <w:rFonts w:eastAsia="Times New Roman" w:cs="Helvetica"/>
            <w:lang w:eastAsia="en-IN"/>
            <w:rPrChange w:id="8461" w:author="rkbansal" w:date="2020-04-11T13:25:00Z">
              <w:rPr>
                <w:rFonts w:ascii="Helvetica" w:eastAsia="Times New Roman" w:hAnsi="Helvetica" w:cs="Helvetica"/>
                <w:sz w:val="29"/>
                <w:szCs w:val="29"/>
                <w:lang w:eastAsia="en-IN"/>
              </w:rPr>
            </w:rPrChange>
          </w:rPr>
          <w:t> properties in future, you may simply add a corresponding field in the above class, and spring boot will automatically bind the field with the property value.</w:t>
        </w:r>
      </w:ins>
    </w:p>
    <w:p w14:paraId="6D494482" w14:textId="0D66226A" w:rsidR="00E70320" w:rsidRDefault="00E70320" w:rsidP="00E70320">
      <w:pPr>
        <w:pStyle w:val="ListParagraph"/>
        <w:ind w:left="1440"/>
        <w:rPr>
          <w:ins w:id="8462" w:author="rkbansal" w:date="2020-04-11T15:16:00Z"/>
        </w:rPr>
      </w:pPr>
    </w:p>
    <w:p w14:paraId="5D78365B" w14:textId="48B6B768" w:rsidR="000162A4" w:rsidRDefault="000162A4" w:rsidP="000162A4">
      <w:pPr>
        <w:pStyle w:val="ListParagraph"/>
        <w:numPr>
          <w:ilvl w:val="0"/>
          <w:numId w:val="82"/>
        </w:numPr>
        <w:rPr>
          <w:ins w:id="8463" w:author="rkbansal" w:date="2020-11-20T18:24:00Z"/>
        </w:rPr>
      </w:pPr>
      <w:ins w:id="8464" w:author="rkbansal" w:date="2020-11-20T18:21:00Z">
        <w:r>
          <w:lastRenderedPageBreak/>
          <w:t xml:space="preserve">Excel File </w:t>
        </w:r>
      </w:ins>
      <w:ins w:id="8465" w:author="rkbansal" w:date="2020-11-20T18:19:00Z">
        <w:r>
          <w:t>Template</w:t>
        </w:r>
      </w:ins>
      <w:ins w:id="8466" w:author="rkbansal" w:date="2020-11-20T18:22:00Z">
        <w:r w:rsidR="00BC64F3">
          <w:t>(json format)</w:t>
        </w:r>
      </w:ins>
      <w:ins w:id="8467" w:author="rkbansal" w:date="2020-11-20T18:19:00Z">
        <w:r>
          <w:t xml:space="preserve"> to</w:t>
        </w:r>
      </w:ins>
      <w:ins w:id="8468" w:author="rkbansal" w:date="2020-11-20T18:21:00Z">
        <w:r>
          <w:t xml:space="preserve"> upl</w:t>
        </w:r>
      </w:ins>
      <w:ins w:id="8469" w:author="rkbansal" w:date="2020-11-20T18:22:00Z">
        <w:r>
          <w:t>oad the excel file data in proper format so that it can be validated and processed.</w:t>
        </w:r>
      </w:ins>
      <w:ins w:id="8470" w:author="rkbansal" w:date="2020-11-20T18:23:00Z">
        <w:r w:rsidR="0036580A">
          <w:t xml:space="preserve"> Basic format should be like this:</w:t>
        </w:r>
      </w:ins>
      <w:ins w:id="8471" w:author="rkbansal" w:date="2020-11-20T18:24:00Z">
        <w:r w:rsidR="0036580A" w:rsidRPr="0036580A">
          <w:t xml:space="preserve"> excelSheetTemplate</w:t>
        </w:r>
        <w:r w:rsidR="0036580A">
          <w:t>.json</w:t>
        </w:r>
      </w:ins>
    </w:p>
    <w:p w14:paraId="24A6DAF6" w14:textId="2DBBF642" w:rsidR="00EB5AE5" w:rsidRDefault="00EB5AE5">
      <w:pPr>
        <w:pStyle w:val="ListParagraph"/>
        <w:ind w:left="360"/>
        <w:rPr>
          <w:ins w:id="8472" w:author="rkbansal" w:date="2020-11-20T18:24:00Z"/>
        </w:rPr>
        <w:pPrChange w:id="8473" w:author="rkbansal" w:date="2020-11-20T18:24:00Z">
          <w:pPr>
            <w:pStyle w:val="ListParagraph"/>
            <w:numPr>
              <w:numId w:val="82"/>
            </w:numPr>
            <w:ind w:left="360" w:hanging="360"/>
          </w:pPr>
        </w:pPrChange>
      </w:pPr>
      <w:ins w:id="8474" w:author="rkbansal" w:date="2020-11-20T18:24:00Z">
        <w:r>
          <w:object w:dxaOrig="1538" w:dyaOrig="993" w14:anchorId="3714A2F2">
            <v:shape id="_x0000_i1043" type="#_x0000_t75" style="width:77.25pt;height:49.5pt" o:ole="">
              <v:imagedata r:id="rId345" o:title=""/>
            </v:shape>
            <o:OLEObject Type="Embed" ProgID="Package" ShapeID="_x0000_i1043" DrawAspect="Icon" ObjectID="_1670430424" r:id="rId346"/>
          </w:object>
        </w:r>
      </w:ins>
    </w:p>
    <w:p w14:paraId="4EB06A02" w14:textId="25C875D7" w:rsidR="0036580A" w:rsidRDefault="0036580A">
      <w:pPr>
        <w:pStyle w:val="ListParagraph"/>
        <w:ind w:left="360"/>
        <w:rPr>
          <w:ins w:id="8475" w:author="rkbansal" w:date="2020-11-20T18:22:00Z"/>
        </w:rPr>
        <w:pPrChange w:id="8476" w:author="rkbansal" w:date="2020-11-20T18:24:00Z">
          <w:pPr>
            <w:pStyle w:val="ListParagraph"/>
            <w:numPr>
              <w:numId w:val="82"/>
            </w:numPr>
            <w:ind w:left="360" w:hanging="360"/>
          </w:pPr>
        </w:pPrChange>
      </w:pPr>
      <w:ins w:id="8477" w:author="rkbansal" w:date="2020-11-20T18:24:00Z">
        <w:r>
          <w:rPr>
            <w:noProof/>
          </w:rPr>
          <w:drawing>
            <wp:inline distT="0" distB="0" distL="0" distR="0" wp14:anchorId="165D804A" wp14:editId="1C0F5FCA">
              <wp:extent cx="6505575" cy="8324850"/>
              <wp:effectExtent l="0" t="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505575" cy="8324850"/>
                      </a:xfrm>
                      <a:prstGeom prst="rect">
                        <a:avLst/>
                      </a:prstGeom>
                    </pic:spPr>
                  </pic:pic>
                </a:graphicData>
              </a:graphic>
            </wp:inline>
          </w:drawing>
        </w:r>
      </w:ins>
    </w:p>
    <w:p w14:paraId="168D0549" w14:textId="154D9C77" w:rsidR="000162A4" w:rsidRDefault="000162A4">
      <w:pPr>
        <w:pStyle w:val="ListParagraph"/>
        <w:ind w:left="360"/>
        <w:rPr>
          <w:ins w:id="8478" w:author="rkbansal" w:date="2020-11-20T18:18:00Z"/>
        </w:rPr>
        <w:pPrChange w:id="8479" w:author="rkbansal" w:date="2020-11-20T18:22:00Z">
          <w:pPr/>
        </w:pPrChange>
      </w:pPr>
      <w:ins w:id="8480" w:author="rkbansal" w:date="2020-11-20T18:19:00Z">
        <w:r>
          <w:t xml:space="preserve"> </w:t>
        </w:r>
      </w:ins>
    </w:p>
    <w:p w14:paraId="3B4849D2" w14:textId="77777777" w:rsidR="00682084" w:rsidRDefault="00682084" w:rsidP="00682084">
      <w:pPr>
        <w:pStyle w:val="ListParagraph"/>
        <w:numPr>
          <w:ilvl w:val="0"/>
          <w:numId w:val="82"/>
        </w:numPr>
        <w:rPr>
          <w:ins w:id="8481" w:author="rkbansal" w:date="2020-11-20T18:27:00Z"/>
        </w:rPr>
      </w:pPr>
      <w:ins w:id="8482" w:author="rkbansal" w:date="2020-11-20T18:26:00Z">
        <w:r>
          <w:t>To handle the data coming in excelFileTemplate we will have two cl</w:t>
        </w:r>
      </w:ins>
      <w:ins w:id="8483" w:author="rkbansal" w:date="2020-11-20T18:27:00Z">
        <w:r>
          <w:t>asses:</w:t>
        </w:r>
      </w:ins>
    </w:p>
    <w:p w14:paraId="46CB7614" w14:textId="5DEC14C0" w:rsidR="00682084" w:rsidRDefault="00682084">
      <w:pPr>
        <w:pStyle w:val="ListParagraph"/>
        <w:numPr>
          <w:ilvl w:val="1"/>
          <w:numId w:val="82"/>
        </w:numPr>
        <w:rPr>
          <w:ins w:id="8484" w:author="rkbansal" w:date="2020-11-20T18:27:00Z"/>
        </w:rPr>
        <w:pPrChange w:id="8485" w:author="rkbansal" w:date="2020-11-20T18:27:00Z">
          <w:pPr>
            <w:ind w:left="720"/>
          </w:pPr>
        </w:pPrChange>
      </w:pPr>
      <w:ins w:id="8486" w:author="rkbansal" w:date="2020-11-20T18:27:00Z">
        <w:r>
          <w:t>ExcelSheetTemplate</w:t>
        </w:r>
        <w:r w:rsidR="0085630F">
          <w:t>.java</w:t>
        </w:r>
      </w:ins>
    </w:p>
    <w:p w14:paraId="3A30228E" w14:textId="7FF80BAE" w:rsidR="00BD23AA" w:rsidRDefault="00682084" w:rsidP="00682084">
      <w:pPr>
        <w:pStyle w:val="ListParagraph"/>
        <w:numPr>
          <w:ilvl w:val="1"/>
          <w:numId w:val="82"/>
        </w:numPr>
        <w:rPr>
          <w:ins w:id="8487" w:author="rkbansal" w:date="2020-11-21T12:25:00Z"/>
        </w:rPr>
      </w:pPr>
      <w:ins w:id="8488" w:author="rkbansal" w:date="2020-11-20T18:27:00Z">
        <w:r>
          <w:t>ColumnTemplate</w:t>
        </w:r>
        <w:r w:rsidR="0085630F">
          <w:t>.java</w:t>
        </w:r>
      </w:ins>
    </w:p>
    <w:p w14:paraId="69E51B8D" w14:textId="77777777" w:rsidR="0012402E" w:rsidRDefault="0012402E">
      <w:pPr>
        <w:pStyle w:val="ListParagraph"/>
        <w:ind w:left="1080"/>
        <w:rPr>
          <w:ins w:id="8489" w:author="rkbansal" w:date="2020-11-20T21:32:00Z"/>
        </w:rPr>
        <w:pPrChange w:id="8490" w:author="rkbansal" w:date="2020-11-21T12:25:00Z">
          <w:pPr>
            <w:pStyle w:val="ListParagraph"/>
            <w:numPr>
              <w:ilvl w:val="1"/>
              <w:numId w:val="82"/>
            </w:numPr>
            <w:ind w:left="1080" w:hanging="360"/>
          </w:pPr>
        </w:pPrChange>
      </w:pPr>
    </w:p>
    <w:p w14:paraId="35BB76AE" w14:textId="584E971C" w:rsidR="00BD23AA" w:rsidRDefault="00BD23AA" w:rsidP="0012402E">
      <w:pPr>
        <w:pStyle w:val="ListParagraph"/>
        <w:numPr>
          <w:ilvl w:val="0"/>
          <w:numId w:val="113"/>
        </w:numPr>
        <w:rPr>
          <w:ins w:id="8491" w:author="rkbansal" w:date="2020-11-21T12:25:00Z"/>
        </w:rPr>
      </w:pPr>
      <w:ins w:id="8492" w:author="rkbansal" w:date="2020-11-20T21:33:00Z">
        <w:r>
          <w:t>ExcelSheetTemplate.java</w:t>
        </w:r>
      </w:ins>
    </w:p>
    <w:p w14:paraId="5A07F2C6" w14:textId="7DF97B74" w:rsidR="0012402E" w:rsidRDefault="0012402E">
      <w:pPr>
        <w:pStyle w:val="ListParagraph"/>
        <w:ind w:left="1440"/>
        <w:rPr>
          <w:ins w:id="8493" w:author="rkbansal" w:date="2020-11-21T12:25:00Z"/>
        </w:rPr>
        <w:pPrChange w:id="8494" w:author="rkbansal" w:date="2020-11-21T12:25:00Z">
          <w:pPr>
            <w:pStyle w:val="ListParagraph"/>
            <w:numPr>
              <w:numId w:val="113"/>
            </w:numPr>
            <w:ind w:left="1440" w:hanging="360"/>
          </w:pPr>
        </w:pPrChange>
      </w:pPr>
      <w:ins w:id="8495" w:author="rkbansal" w:date="2020-11-21T12:25:00Z">
        <w:r>
          <w:rPr>
            <w:noProof/>
          </w:rPr>
          <w:lastRenderedPageBreak/>
          <w:drawing>
            <wp:inline distT="0" distB="0" distL="0" distR="0" wp14:anchorId="67021610" wp14:editId="561546A4">
              <wp:extent cx="5772150" cy="81153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72150" cy="8115300"/>
                      </a:xfrm>
                      <a:prstGeom prst="rect">
                        <a:avLst/>
                      </a:prstGeom>
                    </pic:spPr>
                  </pic:pic>
                </a:graphicData>
              </a:graphic>
            </wp:inline>
          </w:drawing>
        </w:r>
      </w:ins>
    </w:p>
    <w:p w14:paraId="2D42DF14" w14:textId="0943F1D3" w:rsidR="0012402E" w:rsidRDefault="0012402E" w:rsidP="0012402E">
      <w:pPr>
        <w:pStyle w:val="ListParagraph"/>
        <w:numPr>
          <w:ilvl w:val="0"/>
          <w:numId w:val="113"/>
        </w:numPr>
        <w:rPr>
          <w:ins w:id="8496" w:author="rkbansal" w:date="2020-11-21T12:25:00Z"/>
        </w:rPr>
      </w:pPr>
      <w:ins w:id="8497" w:author="rkbansal" w:date="2020-11-21T12:25:00Z">
        <w:r>
          <w:t>ColumnTemplate.java</w:t>
        </w:r>
      </w:ins>
    </w:p>
    <w:p w14:paraId="0EA0E2E1" w14:textId="348D7045" w:rsidR="0012402E" w:rsidRDefault="0012402E">
      <w:pPr>
        <w:pStyle w:val="ListParagraph"/>
        <w:ind w:left="1440"/>
        <w:rPr>
          <w:ins w:id="8498" w:author="rkbansal" w:date="2020-11-21T12:24:00Z"/>
        </w:rPr>
        <w:pPrChange w:id="8499" w:author="rkbansal" w:date="2020-11-21T12:25:00Z">
          <w:pPr/>
        </w:pPrChange>
      </w:pPr>
      <w:ins w:id="8500" w:author="rkbansal" w:date="2020-11-21T12:26:00Z">
        <w:r>
          <w:rPr>
            <w:noProof/>
          </w:rPr>
          <w:drawing>
            <wp:inline distT="0" distB="0" distL="0" distR="0" wp14:anchorId="3118D212" wp14:editId="6C371F72">
              <wp:extent cx="5238750" cy="30289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9"/>
                      <a:srcRect b="61870"/>
                      <a:stretch/>
                    </pic:blipFill>
                    <pic:spPr bwMode="auto">
                      <a:xfrm>
                        <a:off x="0" y="0"/>
                        <a:ext cx="5238750" cy="3028950"/>
                      </a:xfrm>
                      <a:prstGeom prst="rect">
                        <a:avLst/>
                      </a:prstGeom>
                      <a:ln>
                        <a:noFill/>
                      </a:ln>
                      <a:extLst>
                        <a:ext uri="{53640926-AAD7-44D8-BBD7-CCE9431645EC}">
                          <a14:shadowObscured xmlns:a14="http://schemas.microsoft.com/office/drawing/2010/main"/>
                        </a:ext>
                      </a:extLst>
                    </pic:spPr>
                  </pic:pic>
                </a:graphicData>
              </a:graphic>
            </wp:inline>
          </w:drawing>
        </w:r>
      </w:ins>
    </w:p>
    <w:p w14:paraId="3964B710" w14:textId="155F72F7" w:rsidR="0012402E" w:rsidRDefault="0012402E" w:rsidP="00BD23AA">
      <w:pPr>
        <w:rPr>
          <w:ins w:id="8501" w:author="rkbansal" w:date="2020-11-20T21:33:00Z"/>
        </w:rPr>
      </w:pPr>
    </w:p>
    <w:p w14:paraId="26F5CB19" w14:textId="48DAA691" w:rsidR="006B0A88" w:rsidRDefault="006B0A88" w:rsidP="0026347B">
      <w:pPr>
        <w:pStyle w:val="ListParagraph"/>
        <w:numPr>
          <w:ilvl w:val="0"/>
          <w:numId w:val="82"/>
        </w:numPr>
        <w:rPr>
          <w:ins w:id="8502" w:author="rkbansal" w:date="2020-11-21T12:29:00Z"/>
        </w:rPr>
      </w:pPr>
      <w:ins w:id="8503" w:author="rkbansal" w:date="2020-11-21T12:29:00Z">
        <w:r>
          <w:t>Read Excel Sheet Template using class: ExcelSheetTemplateReader.java</w:t>
        </w:r>
      </w:ins>
    </w:p>
    <w:p w14:paraId="0734E717" w14:textId="0A8E3090" w:rsidR="006B0A88" w:rsidRDefault="006B0A88">
      <w:pPr>
        <w:pStyle w:val="ListParagraph"/>
        <w:ind w:left="360"/>
        <w:rPr>
          <w:ins w:id="8504" w:author="rkbansal" w:date="2020-11-21T12:29:00Z"/>
        </w:rPr>
        <w:pPrChange w:id="8505" w:author="rkbansal" w:date="2020-11-21T12:29:00Z">
          <w:pPr>
            <w:pStyle w:val="ListParagraph"/>
            <w:numPr>
              <w:numId w:val="82"/>
            </w:numPr>
            <w:ind w:left="360" w:hanging="360"/>
          </w:pPr>
        </w:pPrChange>
      </w:pPr>
      <w:ins w:id="8506" w:author="rkbansal" w:date="2020-11-21T12:29:00Z">
        <w:r>
          <w:rPr>
            <w:noProof/>
          </w:rPr>
          <w:lastRenderedPageBreak/>
          <w:drawing>
            <wp:inline distT="0" distB="0" distL="0" distR="0" wp14:anchorId="0BE9B28C" wp14:editId="1F735B1C">
              <wp:extent cx="9201150" cy="43243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9201150" cy="4324350"/>
                      </a:xfrm>
                      <a:prstGeom prst="rect">
                        <a:avLst/>
                      </a:prstGeom>
                    </pic:spPr>
                  </pic:pic>
                </a:graphicData>
              </a:graphic>
            </wp:inline>
          </w:drawing>
        </w:r>
      </w:ins>
    </w:p>
    <w:p w14:paraId="276ECB35" w14:textId="11783C4E" w:rsidR="0026347B" w:rsidRDefault="0026347B" w:rsidP="0026347B">
      <w:pPr>
        <w:pStyle w:val="ListParagraph"/>
        <w:numPr>
          <w:ilvl w:val="0"/>
          <w:numId w:val="82"/>
        </w:numPr>
        <w:rPr>
          <w:ins w:id="8507" w:author="rkbansal" w:date="2020-11-21T12:27:00Z"/>
        </w:rPr>
      </w:pPr>
      <w:ins w:id="8508" w:author="rkbansal" w:date="2020-11-21T12:27:00Z">
        <w:r>
          <w:t>Write REST FileUploadController to upload the single</w:t>
        </w:r>
      </w:ins>
      <w:ins w:id="8509" w:author="rkbansal" w:date="2020-11-21T12:37:00Z">
        <w:r w:rsidR="00E84967">
          <w:t xml:space="preserve"> </w:t>
        </w:r>
      </w:ins>
      <w:ins w:id="8510" w:author="rkbansal" w:date="2020-11-21T12:27:00Z">
        <w:r>
          <w:t xml:space="preserve">or multiple </w:t>
        </w:r>
      </w:ins>
      <w:ins w:id="8511" w:author="rkbansal" w:date="2020-11-21T12:37:00Z">
        <w:r w:rsidR="00E84967">
          <w:t xml:space="preserve">excel </w:t>
        </w:r>
      </w:ins>
      <w:ins w:id="8512" w:author="rkbansal" w:date="2020-11-21T12:27:00Z">
        <w:r>
          <w:t>files from UI</w:t>
        </w:r>
      </w:ins>
      <w:ins w:id="8513" w:author="rkbansal" w:date="2020-11-21T12:30:00Z">
        <w:r w:rsidR="0008073F">
          <w:t xml:space="preserve"> </w:t>
        </w:r>
      </w:ins>
      <w:ins w:id="8514" w:author="rkbansal" w:date="2020-11-21T12:27:00Z">
        <w:r>
          <w:t>(Browser or Application).</w:t>
        </w:r>
      </w:ins>
    </w:p>
    <w:p w14:paraId="607686B8" w14:textId="6409CEE7" w:rsidR="0026347B" w:rsidRDefault="00B6644B" w:rsidP="0026347B">
      <w:pPr>
        <w:pStyle w:val="ListParagraph"/>
        <w:ind w:left="360"/>
        <w:rPr>
          <w:ins w:id="8515" w:author="rkbansal" w:date="2020-11-21T12:27:00Z"/>
        </w:rPr>
      </w:pPr>
      <w:ins w:id="8516" w:author="rkbansal" w:date="2020-11-22T00:02:00Z">
        <w:r>
          <w:rPr>
            <w:noProof/>
          </w:rPr>
          <w:drawing>
            <wp:inline distT="0" distB="0" distL="0" distR="0" wp14:anchorId="675361B0" wp14:editId="2BFFA03C">
              <wp:extent cx="9779000" cy="329882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9779000" cy="3298825"/>
                      </a:xfrm>
                      <a:prstGeom prst="rect">
                        <a:avLst/>
                      </a:prstGeom>
                    </pic:spPr>
                  </pic:pic>
                </a:graphicData>
              </a:graphic>
            </wp:inline>
          </w:drawing>
        </w:r>
      </w:ins>
    </w:p>
    <w:p w14:paraId="3EC538EA" w14:textId="77777777" w:rsidR="00E84967" w:rsidRDefault="00E84967">
      <w:pPr>
        <w:pStyle w:val="ListParagraph"/>
        <w:ind w:left="1440"/>
        <w:rPr>
          <w:ins w:id="8517" w:author="rkbansal" w:date="2020-11-21T12:32:00Z"/>
        </w:rPr>
        <w:pPrChange w:id="8518" w:author="rkbansal" w:date="2020-11-21T12:32:00Z">
          <w:pPr>
            <w:pStyle w:val="ListParagraph"/>
            <w:numPr>
              <w:numId w:val="113"/>
            </w:numPr>
            <w:ind w:left="1440" w:hanging="360"/>
          </w:pPr>
        </w:pPrChange>
      </w:pPr>
    </w:p>
    <w:p w14:paraId="372220EA" w14:textId="77777777" w:rsidR="00E84967" w:rsidRDefault="00E84967">
      <w:pPr>
        <w:pStyle w:val="ListParagraph"/>
        <w:ind w:left="1440"/>
        <w:rPr>
          <w:ins w:id="8519" w:author="rkbansal" w:date="2020-11-21T12:32:00Z"/>
        </w:rPr>
        <w:pPrChange w:id="8520" w:author="rkbansal" w:date="2020-11-21T12:32:00Z">
          <w:pPr>
            <w:pStyle w:val="ListParagraph"/>
            <w:numPr>
              <w:numId w:val="113"/>
            </w:numPr>
            <w:ind w:left="1440" w:hanging="360"/>
          </w:pPr>
        </w:pPrChange>
      </w:pPr>
    </w:p>
    <w:p w14:paraId="6131BB7C" w14:textId="260A47E5" w:rsidR="00E84967" w:rsidRDefault="00E84967" w:rsidP="00E84967">
      <w:pPr>
        <w:pStyle w:val="ListParagraph"/>
        <w:numPr>
          <w:ilvl w:val="0"/>
          <w:numId w:val="113"/>
        </w:numPr>
        <w:ind w:left="357" w:hanging="357"/>
        <w:rPr>
          <w:ins w:id="8521" w:author="rkbansal" w:date="2020-11-21T12:42:00Z"/>
        </w:rPr>
      </w:pPr>
      <w:ins w:id="8522" w:author="rkbansal" w:date="2020-11-21T12:31:00Z">
        <w:r>
          <w:t>DataValidationService</w:t>
        </w:r>
      </w:ins>
      <w:ins w:id="8523" w:author="rkbansal" w:date="2020-11-21T12:37:00Z">
        <w:r>
          <w:t xml:space="preserve"> </w:t>
        </w:r>
      </w:ins>
      <w:ins w:id="8524" w:author="rkbansal" w:date="2020-11-21T12:41:00Z">
        <w:r w:rsidR="00495449">
          <w:t xml:space="preserve">Interface and its implementation </w:t>
        </w:r>
      </w:ins>
      <w:ins w:id="8525" w:author="rkbansal" w:date="2020-11-21T12:42:00Z">
        <w:r w:rsidR="00495449">
          <w:t xml:space="preserve">class DataValidationServiceImpl </w:t>
        </w:r>
      </w:ins>
      <w:ins w:id="8526" w:author="rkbansal" w:date="2020-11-21T12:37:00Z">
        <w:r>
          <w:t>to validate the uploaded excel file.</w:t>
        </w:r>
      </w:ins>
    </w:p>
    <w:p w14:paraId="7374F08F" w14:textId="21159ED4" w:rsidR="00495449" w:rsidRDefault="00495449">
      <w:pPr>
        <w:pStyle w:val="ListParagraph"/>
        <w:numPr>
          <w:ilvl w:val="1"/>
          <w:numId w:val="113"/>
        </w:numPr>
        <w:ind w:left="587"/>
        <w:rPr>
          <w:ins w:id="8527" w:author="rkbansal" w:date="2020-11-21T12:42:00Z"/>
        </w:rPr>
        <w:pPrChange w:id="8528" w:author="rkbansal" w:date="2020-11-21T13:05:00Z">
          <w:pPr>
            <w:pStyle w:val="ListParagraph"/>
            <w:numPr>
              <w:ilvl w:val="1"/>
              <w:numId w:val="113"/>
            </w:numPr>
            <w:ind w:left="700" w:hanging="360"/>
          </w:pPr>
        </w:pPrChange>
      </w:pPr>
      <w:ins w:id="8529" w:author="rkbansal" w:date="2020-11-21T12:42:00Z">
        <w:r>
          <w:t>DataValidationService.java</w:t>
        </w:r>
      </w:ins>
    </w:p>
    <w:p w14:paraId="557AFA10" w14:textId="13DA18EE" w:rsidR="00495449" w:rsidRDefault="00495449" w:rsidP="00495449">
      <w:pPr>
        <w:pStyle w:val="ListParagraph"/>
        <w:ind w:left="700"/>
        <w:rPr>
          <w:ins w:id="8530" w:author="rkbansal" w:date="2020-11-21T12:42:00Z"/>
        </w:rPr>
      </w:pPr>
      <w:ins w:id="8531" w:author="rkbansal" w:date="2020-11-21T12:42:00Z">
        <w:r>
          <w:rPr>
            <w:noProof/>
          </w:rPr>
          <w:drawing>
            <wp:inline distT="0" distB="0" distL="0" distR="0" wp14:anchorId="7D635744" wp14:editId="6717B726">
              <wp:extent cx="4057650" cy="135255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057650" cy="1352550"/>
                      </a:xfrm>
                      <a:prstGeom prst="rect">
                        <a:avLst/>
                      </a:prstGeom>
                    </pic:spPr>
                  </pic:pic>
                </a:graphicData>
              </a:graphic>
            </wp:inline>
          </w:drawing>
        </w:r>
      </w:ins>
    </w:p>
    <w:p w14:paraId="30FB1A0F" w14:textId="77777777" w:rsidR="00495449" w:rsidRDefault="00495449">
      <w:pPr>
        <w:pStyle w:val="ListParagraph"/>
        <w:ind w:left="700"/>
        <w:rPr>
          <w:ins w:id="8532" w:author="rkbansal" w:date="2020-11-21T12:37:00Z"/>
        </w:rPr>
        <w:pPrChange w:id="8533" w:author="rkbansal" w:date="2020-11-21T12:42:00Z">
          <w:pPr>
            <w:pStyle w:val="ListParagraph"/>
            <w:numPr>
              <w:numId w:val="113"/>
            </w:numPr>
            <w:ind w:left="357" w:hanging="357"/>
          </w:pPr>
        </w:pPrChange>
      </w:pPr>
    </w:p>
    <w:p w14:paraId="592ECD24" w14:textId="47ABFCEC" w:rsidR="00E84967" w:rsidRDefault="00495449">
      <w:pPr>
        <w:pStyle w:val="ListParagraph"/>
        <w:numPr>
          <w:ilvl w:val="0"/>
          <w:numId w:val="113"/>
        </w:numPr>
        <w:ind w:left="700"/>
        <w:rPr>
          <w:ins w:id="8534" w:author="rkbansal" w:date="2020-11-21T12:43:00Z"/>
        </w:rPr>
        <w:pPrChange w:id="8535" w:author="rkbansal" w:date="2020-11-21T13:05:00Z">
          <w:pPr>
            <w:pStyle w:val="ListParagraph"/>
            <w:numPr>
              <w:numId w:val="113"/>
            </w:numPr>
            <w:ind w:left="757" w:hanging="360"/>
          </w:pPr>
        </w:pPrChange>
      </w:pPr>
      <w:ins w:id="8536" w:author="rkbansal" w:date="2020-11-21T12:42:00Z">
        <w:r>
          <w:t>DataValidationServiceImpl</w:t>
        </w:r>
      </w:ins>
      <w:ins w:id="8537" w:author="rkbansal" w:date="2020-11-21T12:43:00Z">
        <w:r>
          <w:t>.java</w:t>
        </w:r>
      </w:ins>
    </w:p>
    <w:p w14:paraId="2C12CD9E" w14:textId="5ADC46E9" w:rsidR="00495449" w:rsidRDefault="00664CA2">
      <w:pPr>
        <w:pStyle w:val="ListParagraph"/>
        <w:ind w:left="757"/>
        <w:rPr>
          <w:ins w:id="8538" w:author="rkbansal" w:date="2020-11-21T12:36:00Z"/>
        </w:rPr>
        <w:pPrChange w:id="8539" w:author="rkbansal" w:date="2020-11-21T12:43:00Z">
          <w:pPr>
            <w:pStyle w:val="ListParagraph"/>
            <w:numPr>
              <w:numId w:val="113"/>
            </w:numPr>
            <w:ind w:left="1440" w:hanging="360"/>
          </w:pPr>
        </w:pPrChange>
      </w:pPr>
      <w:ins w:id="8540" w:author="rkbansal" w:date="2020-11-21T13:05:00Z">
        <w:r>
          <w:rPr>
            <w:noProof/>
          </w:rPr>
          <w:lastRenderedPageBreak/>
          <w:drawing>
            <wp:inline distT="0" distB="0" distL="0" distR="0" wp14:anchorId="4F9936C1" wp14:editId="67065DF6">
              <wp:extent cx="9779000" cy="506285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779000" cy="5062855"/>
                      </a:xfrm>
                      <a:prstGeom prst="rect">
                        <a:avLst/>
                      </a:prstGeom>
                    </pic:spPr>
                  </pic:pic>
                </a:graphicData>
              </a:graphic>
            </wp:inline>
          </w:drawing>
        </w:r>
      </w:ins>
    </w:p>
    <w:p w14:paraId="00EA536E" w14:textId="2B010536" w:rsidR="001C397A" w:rsidRDefault="001C397A">
      <w:pPr>
        <w:pStyle w:val="ListParagraph"/>
        <w:numPr>
          <w:ilvl w:val="0"/>
          <w:numId w:val="113"/>
        </w:numPr>
        <w:rPr>
          <w:ins w:id="8541" w:author="rkbansal" w:date="2020-11-20T18:25:00Z"/>
        </w:rPr>
        <w:pPrChange w:id="8542" w:author="rkbansal" w:date="2020-11-21T12:36:00Z">
          <w:pPr/>
        </w:pPrChange>
      </w:pPr>
      <w:ins w:id="8543" w:author="rkbansal" w:date="2020-04-21T00:15:00Z">
        <w:r>
          <w:br w:type="page"/>
        </w:r>
      </w:ins>
    </w:p>
    <w:p w14:paraId="0DF3E603" w14:textId="04DE4DCF" w:rsidR="00682084" w:rsidRDefault="00BD614B" w:rsidP="00CC7EB5">
      <w:pPr>
        <w:pStyle w:val="ListParagraph"/>
        <w:numPr>
          <w:ilvl w:val="0"/>
          <w:numId w:val="113"/>
        </w:numPr>
        <w:ind w:left="247"/>
        <w:rPr>
          <w:ins w:id="8544" w:author="rkbansal" w:date="2020-11-21T13:23:00Z"/>
        </w:rPr>
      </w:pPr>
      <w:ins w:id="8545" w:author="rkbansal" w:date="2020-11-21T13:22:00Z">
        <w:r>
          <w:lastRenderedPageBreak/>
          <w:t>ExcelFileParallelProcessor</w:t>
        </w:r>
      </w:ins>
      <w:ins w:id="8546" w:author="rkbansal" w:date="2020-11-21T13:21:00Z">
        <w:r w:rsidR="00CC7EB5">
          <w:t xml:space="preserve"> </w:t>
        </w:r>
      </w:ins>
      <w:ins w:id="8547" w:author="rkbansal" w:date="2020-11-21T13:22:00Z">
        <w:r>
          <w:t xml:space="preserve">to process the excel file </w:t>
        </w:r>
      </w:ins>
      <w:ins w:id="8548" w:author="rkbansal" w:date="2020-11-21T23:50:00Z">
        <w:r w:rsidR="0086414E">
          <w:t xml:space="preserve">by reading the excelfile using </w:t>
        </w:r>
        <w:r w:rsidR="0086414E" w:rsidRPr="008A2319">
          <w:rPr>
            <w:color w:val="FF0000"/>
            <w:rPrChange w:id="8549" w:author="rkbansal" w:date="2020-11-21T23:51:00Z">
              <w:rPr/>
            </w:rPrChange>
          </w:rPr>
          <w:t xml:space="preserve">ExcelFileReader </w:t>
        </w:r>
      </w:ins>
      <w:ins w:id="8550" w:author="rkbansal" w:date="2020-11-21T13:22:00Z">
        <w:r>
          <w:t>in parallel using multithreading</w:t>
        </w:r>
      </w:ins>
      <w:ins w:id="8551" w:author="rkbansal" w:date="2020-11-21T13:23:00Z">
        <w:r>
          <w:t>: ExecutorService</w:t>
        </w:r>
      </w:ins>
    </w:p>
    <w:p w14:paraId="16176114" w14:textId="7A040F44" w:rsidR="00BD614B" w:rsidRDefault="00787C33">
      <w:pPr>
        <w:pStyle w:val="ListParagraph"/>
        <w:ind w:left="247"/>
        <w:rPr>
          <w:ins w:id="8552" w:author="rkbansal" w:date="2020-11-20T18:17:00Z"/>
        </w:rPr>
        <w:pPrChange w:id="8553" w:author="rkbansal" w:date="2020-11-21T13:23:00Z">
          <w:pPr/>
        </w:pPrChange>
      </w:pPr>
      <w:ins w:id="8554" w:author="rkbansal" w:date="2020-11-21T13:24:00Z">
        <w:r>
          <w:rPr>
            <w:noProof/>
          </w:rPr>
          <w:drawing>
            <wp:inline distT="0" distB="0" distL="0" distR="0" wp14:anchorId="08CAA0C3" wp14:editId="60861275">
              <wp:extent cx="9201150" cy="622935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9201150" cy="6229350"/>
                      </a:xfrm>
                      <a:prstGeom prst="rect">
                        <a:avLst/>
                      </a:prstGeom>
                    </pic:spPr>
                  </pic:pic>
                </a:graphicData>
              </a:graphic>
            </wp:inline>
          </w:drawing>
        </w:r>
      </w:ins>
    </w:p>
    <w:p w14:paraId="32F1C393" w14:textId="237F1449" w:rsidR="00DB05DD" w:rsidRDefault="00DD4B4F" w:rsidP="00DD4B4F">
      <w:pPr>
        <w:pStyle w:val="ListParagraph"/>
        <w:numPr>
          <w:ilvl w:val="0"/>
          <w:numId w:val="113"/>
        </w:numPr>
        <w:ind w:left="247"/>
        <w:rPr>
          <w:ins w:id="8555" w:author="rkbansal" w:date="2020-11-21T13:25:00Z"/>
        </w:rPr>
      </w:pPr>
      <w:ins w:id="8556" w:author="rkbansal" w:date="2020-11-21T13:24:00Z">
        <w:r>
          <w:t>ExcelFile</w:t>
        </w:r>
      </w:ins>
      <w:ins w:id="8557" w:author="rkbansal" w:date="2020-11-21T13:25:00Z">
        <w:r>
          <w:t xml:space="preserve">Reader </w:t>
        </w:r>
      </w:ins>
      <w:ins w:id="8558" w:author="rkbansal" w:date="2020-11-21T13:24:00Z">
        <w:r>
          <w:t xml:space="preserve">to </w:t>
        </w:r>
      </w:ins>
      <w:ins w:id="8559" w:author="rkbansal" w:date="2020-11-21T13:25:00Z">
        <w:r>
          <w:t>read the excel file</w:t>
        </w:r>
      </w:ins>
    </w:p>
    <w:p w14:paraId="5D39F362" w14:textId="74EB0244" w:rsidR="00DD4B4F" w:rsidRDefault="00E56C98">
      <w:pPr>
        <w:pStyle w:val="ListParagraph"/>
        <w:ind w:left="247"/>
        <w:rPr>
          <w:ins w:id="8560" w:author="rkbansal" w:date="2020-04-21T00:15:00Z"/>
        </w:rPr>
        <w:pPrChange w:id="8561" w:author="rkbansal" w:date="2020-11-21T13:25:00Z">
          <w:pPr/>
        </w:pPrChange>
      </w:pPr>
      <w:ins w:id="8562" w:author="rkbansal" w:date="2020-11-21T21:41:00Z">
        <w:r>
          <w:rPr>
            <w:noProof/>
          </w:rPr>
          <w:lastRenderedPageBreak/>
          <w:drawing>
            <wp:inline distT="0" distB="0" distL="0" distR="0" wp14:anchorId="76C2D46D" wp14:editId="2B5C3ED4">
              <wp:extent cx="9001125" cy="8591550"/>
              <wp:effectExtent l="0" t="0" r="952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9001125" cy="8591550"/>
                      </a:xfrm>
                      <a:prstGeom prst="rect">
                        <a:avLst/>
                      </a:prstGeom>
                    </pic:spPr>
                  </pic:pic>
                </a:graphicData>
              </a:graphic>
            </wp:inline>
          </w:drawing>
        </w:r>
      </w:ins>
    </w:p>
    <w:p w14:paraId="46FD7FDD" w14:textId="4DBFD042" w:rsidR="00BB748C" w:rsidRDefault="00BB748C" w:rsidP="00DD4B4F">
      <w:pPr>
        <w:pStyle w:val="ListParagraph"/>
        <w:numPr>
          <w:ilvl w:val="0"/>
          <w:numId w:val="113"/>
        </w:numPr>
        <w:ind w:left="247"/>
        <w:rPr>
          <w:ins w:id="8563" w:author="rkbansal" w:date="2020-11-21T13:55:00Z"/>
        </w:rPr>
      </w:pPr>
      <w:ins w:id="8564" w:author="rkbansal" w:date="2020-11-21T13:54:00Z">
        <w:r>
          <w:t>ExcelFileReader will use ExcelFile object to read the object:</w:t>
        </w:r>
      </w:ins>
      <w:ins w:id="8565" w:author="rkbansal" w:date="2020-11-21T13:55:00Z">
        <w:r w:rsidR="00A80C91">
          <w:t xml:space="preserve"> </w:t>
        </w:r>
      </w:ins>
      <w:ins w:id="8566" w:author="rkbansal" w:date="2020-11-21T13:54:00Z">
        <w:r>
          <w:t>E</w:t>
        </w:r>
      </w:ins>
      <w:ins w:id="8567" w:author="rkbansal" w:date="2020-11-21T13:55:00Z">
        <w:r>
          <w:t>xcelFile.java</w:t>
        </w:r>
      </w:ins>
    </w:p>
    <w:p w14:paraId="5F77F19D" w14:textId="0F97062F" w:rsidR="00BB748C" w:rsidRDefault="00494814">
      <w:pPr>
        <w:pStyle w:val="ListParagraph"/>
        <w:ind w:left="247"/>
        <w:rPr>
          <w:ins w:id="8568" w:author="rkbansal" w:date="2020-11-21T13:54:00Z"/>
        </w:rPr>
        <w:pPrChange w:id="8569" w:author="rkbansal" w:date="2020-11-21T13:55:00Z">
          <w:pPr>
            <w:pStyle w:val="ListParagraph"/>
            <w:numPr>
              <w:numId w:val="113"/>
            </w:numPr>
            <w:ind w:left="247" w:hanging="360"/>
          </w:pPr>
        </w:pPrChange>
      </w:pPr>
      <w:ins w:id="8570" w:author="rkbansal" w:date="2020-11-21T13:55:00Z">
        <w:r>
          <w:rPr>
            <w:noProof/>
          </w:rPr>
          <w:lastRenderedPageBreak/>
          <w:drawing>
            <wp:inline distT="0" distB="0" distL="0" distR="0" wp14:anchorId="2FD4E55C" wp14:editId="156FBB50">
              <wp:extent cx="8239125" cy="658177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8239125" cy="6581775"/>
                      </a:xfrm>
                      <a:prstGeom prst="rect">
                        <a:avLst/>
                      </a:prstGeom>
                    </pic:spPr>
                  </pic:pic>
                </a:graphicData>
              </a:graphic>
            </wp:inline>
          </w:drawing>
        </w:r>
      </w:ins>
    </w:p>
    <w:p w14:paraId="01AB1CA7" w14:textId="7F6B0075" w:rsidR="00DD4B4F" w:rsidRDefault="00DD4B4F" w:rsidP="00DD4B4F">
      <w:pPr>
        <w:pStyle w:val="ListParagraph"/>
        <w:numPr>
          <w:ilvl w:val="0"/>
          <w:numId w:val="113"/>
        </w:numPr>
        <w:ind w:left="247"/>
        <w:rPr>
          <w:ins w:id="8571" w:author="rkbansal" w:date="2020-11-21T13:33:00Z"/>
        </w:rPr>
      </w:pPr>
      <w:ins w:id="8572" w:author="rkbansal" w:date="2020-11-21T13:32:00Z">
        <w:r>
          <w:t>ExcelFileReader</w:t>
        </w:r>
      </w:ins>
      <w:ins w:id="8573" w:author="rkbansal" w:date="2020-11-21T13:33:00Z">
        <w:r>
          <w:t xml:space="preserve"> will use the following validators and many more in future to validate the data after reading the excel file.</w:t>
        </w:r>
      </w:ins>
    </w:p>
    <w:p w14:paraId="1C00358C" w14:textId="77777777" w:rsidR="00DD4B4F" w:rsidRDefault="00DD4B4F">
      <w:pPr>
        <w:pStyle w:val="ListParagraph"/>
        <w:numPr>
          <w:ilvl w:val="1"/>
          <w:numId w:val="113"/>
        </w:numPr>
        <w:ind w:left="473"/>
        <w:rPr>
          <w:ins w:id="8574" w:author="rkbansal" w:date="2020-11-21T13:33:00Z"/>
        </w:rPr>
        <w:pPrChange w:id="8575" w:author="rkbansal" w:date="2020-11-21T13:34:00Z">
          <w:pPr>
            <w:pStyle w:val="ListParagraph"/>
            <w:numPr>
              <w:ilvl w:val="1"/>
              <w:numId w:val="113"/>
            </w:numPr>
            <w:ind w:left="2160" w:hanging="360"/>
          </w:pPr>
        </w:pPrChange>
      </w:pPr>
      <w:ins w:id="8576" w:author="rkbansal" w:date="2020-11-21T13:33:00Z">
        <w:r>
          <w:t>DonationValidator</w:t>
        </w:r>
      </w:ins>
    </w:p>
    <w:p w14:paraId="196F4C78" w14:textId="77777777" w:rsidR="00DD4B4F" w:rsidRDefault="00DD4B4F">
      <w:pPr>
        <w:pStyle w:val="ListParagraph"/>
        <w:numPr>
          <w:ilvl w:val="1"/>
          <w:numId w:val="113"/>
        </w:numPr>
        <w:ind w:left="473"/>
        <w:rPr>
          <w:ins w:id="8577" w:author="rkbansal" w:date="2020-11-21T13:33:00Z"/>
        </w:rPr>
        <w:pPrChange w:id="8578" w:author="rkbansal" w:date="2020-11-21T13:34:00Z">
          <w:pPr>
            <w:pStyle w:val="ListParagraph"/>
            <w:numPr>
              <w:ilvl w:val="1"/>
              <w:numId w:val="113"/>
            </w:numPr>
            <w:ind w:left="2160" w:hanging="360"/>
          </w:pPr>
        </w:pPrChange>
      </w:pPr>
      <w:ins w:id="8579" w:author="rkbansal" w:date="2020-11-21T13:33:00Z">
        <w:r>
          <w:t>ExpenseValidator</w:t>
        </w:r>
      </w:ins>
    </w:p>
    <w:p w14:paraId="624E97AB" w14:textId="603DB4B0" w:rsidR="00DD4B4F" w:rsidRDefault="00DD4B4F" w:rsidP="002307DB">
      <w:pPr>
        <w:pStyle w:val="ListParagraph"/>
        <w:numPr>
          <w:ilvl w:val="1"/>
          <w:numId w:val="113"/>
        </w:numPr>
        <w:ind w:left="473"/>
        <w:rPr>
          <w:ins w:id="8580" w:author="rkbansal" w:date="2020-11-21T13:34:00Z"/>
        </w:rPr>
      </w:pPr>
      <w:ins w:id="8581" w:author="rkbansal" w:date="2020-11-21T13:33:00Z">
        <w:r>
          <w:t>Pr</w:t>
        </w:r>
      </w:ins>
      <w:ins w:id="8582" w:author="rkbansal" w:date="2020-11-21T13:34:00Z">
        <w:r>
          <w:t>ojectValidator</w:t>
        </w:r>
      </w:ins>
      <w:ins w:id="8583" w:author="rkbansal" w:date="2020-11-21T13:33:00Z">
        <w:r>
          <w:t xml:space="preserve"> </w:t>
        </w:r>
      </w:ins>
      <w:ins w:id="8584" w:author="rkbansal" w:date="2020-11-21T13:32:00Z">
        <w:r>
          <w:t xml:space="preserve"> </w:t>
        </w:r>
      </w:ins>
    </w:p>
    <w:p w14:paraId="372DB655" w14:textId="140FB244" w:rsidR="002307DB" w:rsidRDefault="002307DB" w:rsidP="002307DB">
      <w:pPr>
        <w:pStyle w:val="ListParagraph"/>
        <w:numPr>
          <w:ilvl w:val="2"/>
          <w:numId w:val="113"/>
        </w:numPr>
        <w:ind w:left="757"/>
        <w:rPr>
          <w:ins w:id="8585" w:author="rkbansal" w:date="2020-11-21T21:41:00Z"/>
        </w:rPr>
      </w:pPr>
      <w:ins w:id="8586" w:author="rkbansal" w:date="2020-11-21T13:34:00Z">
        <w:r>
          <w:t>DonationValidator</w:t>
        </w:r>
      </w:ins>
    </w:p>
    <w:p w14:paraId="3936936D" w14:textId="7856E077" w:rsidR="00F915CD" w:rsidRDefault="00095814">
      <w:pPr>
        <w:pStyle w:val="ListParagraph"/>
        <w:ind w:left="757"/>
        <w:rPr>
          <w:ins w:id="8587" w:author="rkbansal" w:date="2020-11-21T13:53:00Z"/>
        </w:rPr>
        <w:pPrChange w:id="8588" w:author="rkbansal" w:date="2020-11-21T21:41:00Z">
          <w:pPr>
            <w:pStyle w:val="ListParagraph"/>
            <w:numPr>
              <w:ilvl w:val="2"/>
              <w:numId w:val="113"/>
            </w:numPr>
            <w:ind w:left="757" w:hanging="360"/>
          </w:pPr>
        </w:pPrChange>
      </w:pPr>
      <w:ins w:id="8589" w:author="rkbansal" w:date="2020-11-30T00:52:00Z">
        <w:r>
          <w:rPr>
            <w:noProof/>
          </w:rPr>
          <w:lastRenderedPageBreak/>
          <w:drawing>
            <wp:inline distT="0" distB="0" distL="0" distR="0" wp14:anchorId="37EE2E9D" wp14:editId="477F20C4">
              <wp:extent cx="8505825" cy="848677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8505825" cy="8486775"/>
                      </a:xfrm>
                      <a:prstGeom prst="rect">
                        <a:avLst/>
                      </a:prstGeom>
                    </pic:spPr>
                  </pic:pic>
                </a:graphicData>
              </a:graphic>
            </wp:inline>
          </w:drawing>
        </w:r>
      </w:ins>
    </w:p>
    <w:p w14:paraId="33F05EDA" w14:textId="2048DCE0" w:rsidR="000E44E7" w:rsidRDefault="000E44E7" w:rsidP="002307DB">
      <w:pPr>
        <w:pStyle w:val="ListParagraph"/>
        <w:numPr>
          <w:ilvl w:val="2"/>
          <w:numId w:val="113"/>
        </w:numPr>
        <w:ind w:left="757"/>
        <w:rPr>
          <w:ins w:id="8590" w:author="rkbansal" w:date="2020-11-21T23:44:00Z"/>
        </w:rPr>
      </w:pPr>
      <w:ins w:id="8591" w:author="rkbansal" w:date="2020-11-21T13:53:00Z">
        <w:r>
          <w:t>ExpenseValidator</w:t>
        </w:r>
      </w:ins>
    </w:p>
    <w:p w14:paraId="264E3174" w14:textId="34E1F378" w:rsidR="005745CA" w:rsidRDefault="00A94515">
      <w:pPr>
        <w:pStyle w:val="ListParagraph"/>
        <w:ind w:left="757"/>
        <w:rPr>
          <w:ins w:id="8592" w:author="rkbansal" w:date="2020-11-21T13:53:00Z"/>
        </w:rPr>
        <w:pPrChange w:id="8593" w:author="rkbansal" w:date="2020-11-21T23:44:00Z">
          <w:pPr>
            <w:pStyle w:val="ListParagraph"/>
            <w:numPr>
              <w:ilvl w:val="2"/>
              <w:numId w:val="113"/>
            </w:numPr>
            <w:ind w:left="757" w:hanging="360"/>
          </w:pPr>
        </w:pPrChange>
      </w:pPr>
      <w:ins w:id="8594" w:author="rkbansal" w:date="2020-11-30T00:46:00Z">
        <w:r>
          <w:rPr>
            <w:noProof/>
          </w:rPr>
          <w:lastRenderedPageBreak/>
          <w:drawing>
            <wp:inline distT="0" distB="0" distL="0" distR="0" wp14:anchorId="5B4619A9" wp14:editId="2B5344C8">
              <wp:extent cx="7381875" cy="692467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7381875" cy="6924675"/>
                      </a:xfrm>
                      <a:prstGeom prst="rect">
                        <a:avLst/>
                      </a:prstGeom>
                    </pic:spPr>
                  </pic:pic>
                </a:graphicData>
              </a:graphic>
            </wp:inline>
          </w:drawing>
        </w:r>
      </w:ins>
    </w:p>
    <w:p w14:paraId="056026C0" w14:textId="6FB6AE56" w:rsidR="000E44E7" w:rsidRDefault="00AE714B">
      <w:pPr>
        <w:pStyle w:val="ListParagraph"/>
        <w:numPr>
          <w:ilvl w:val="2"/>
          <w:numId w:val="113"/>
        </w:numPr>
        <w:ind w:left="757"/>
        <w:rPr>
          <w:ins w:id="8595" w:author="rkbansal" w:date="2020-11-21T23:45:00Z"/>
        </w:rPr>
      </w:pPr>
      <w:ins w:id="8596" w:author="rkbansal" w:date="2020-11-21T13:55:00Z">
        <w:r>
          <w:t>ProjectValidator</w:t>
        </w:r>
      </w:ins>
    </w:p>
    <w:p w14:paraId="4E4B15FF" w14:textId="77777777" w:rsidR="00D06BA2" w:rsidRDefault="00D06BA2">
      <w:pPr>
        <w:pStyle w:val="ListParagraph"/>
        <w:ind w:left="757"/>
        <w:rPr>
          <w:ins w:id="8597" w:author="rkbansal" w:date="2020-11-21T23:45:00Z"/>
        </w:rPr>
        <w:pPrChange w:id="8598" w:author="rkbansal" w:date="2020-11-21T23:45:00Z">
          <w:pPr>
            <w:pStyle w:val="ListParagraph"/>
            <w:numPr>
              <w:ilvl w:val="2"/>
              <w:numId w:val="113"/>
            </w:numPr>
            <w:ind w:left="757" w:hanging="360"/>
          </w:pPr>
        </w:pPrChange>
      </w:pPr>
    </w:p>
    <w:p w14:paraId="3248F083" w14:textId="354A4A8B" w:rsidR="008D39B2" w:rsidRDefault="00095814">
      <w:pPr>
        <w:pStyle w:val="ListParagraph"/>
        <w:ind w:left="757"/>
        <w:rPr>
          <w:ins w:id="8599" w:author="rkbansal" w:date="2020-11-21T13:34:00Z"/>
        </w:rPr>
        <w:pPrChange w:id="8600" w:author="rkbansal" w:date="2020-11-21T23:45:00Z">
          <w:pPr>
            <w:pStyle w:val="ListParagraph"/>
            <w:numPr>
              <w:ilvl w:val="1"/>
              <w:numId w:val="113"/>
            </w:numPr>
            <w:ind w:left="473" w:hanging="360"/>
          </w:pPr>
        </w:pPrChange>
      </w:pPr>
      <w:ins w:id="8601" w:author="rkbansal" w:date="2020-11-30T00:48:00Z">
        <w:r>
          <w:rPr>
            <w:noProof/>
          </w:rPr>
          <w:drawing>
            <wp:inline distT="0" distB="0" distL="0" distR="0" wp14:anchorId="7E1A8D1C" wp14:editId="5BA46A79">
              <wp:extent cx="7324725" cy="5753100"/>
              <wp:effectExtent l="0" t="0" r="952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7324725" cy="5753100"/>
                      </a:xfrm>
                      <a:prstGeom prst="rect">
                        <a:avLst/>
                      </a:prstGeom>
                    </pic:spPr>
                  </pic:pic>
                </a:graphicData>
              </a:graphic>
            </wp:inline>
          </w:drawing>
        </w:r>
      </w:ins>
    </w:p>
    <w:p w14:paraId="3A49AAE4" w14:textId="02189506" w:rsidR="002307DB" w:rsidRDefault="006A19AE" w:rsidP="006A19AE">
      <w:pPr>
        <w:pStyle w:val="ListParagraph"/>
        <w:numPr>
          <w:ilvl w:val="0"/>
          <w:numId w:val="113"/>
        </w:numPr>
        <w:ind w:left="303"/>
        <w:rPr>
          <w:ins w:id="8602" w:author="rkbansal" w:date="2020-11-21T23:58:00Z"/>
        </w:rPr>
      </w:pPr>
      <w:ins w:id="8603" w:author="rkbansal" w:date="2020-11-21T23:58:00Z">
        <w:r>
          <w:t>To store the Validation result, used the ValidationResult class</w:t>
        </w:r>
      </w:ins>
    </w:p>
    <w:p w14:paraId="0419BBB5" w14:textId="188CF790" w:rsidR="006A19AE" w:rsidRDefault="006A19AE">
      <w:pPr>
        <w:pStyle w:val="ListParagraph"/>
        <w:ind w:left="303"/>
        <w:rPr>
          <w:ins w:id="8604" w:author="rkbansal" w:date="2020-11-21T13:28:00Z"/>
        </w:rPr>
        <w:pPrChange w:id="8605" w:author="rkbansal" w:date="2020-11-21T23:58:00Z">
          <w:pPr>
            <w:pStyle w:val="ListParagraph"/>
            <w:numPr>
              <w:numId w:val="113"/>
            </w:numPr>
            <w:ind w:left="247" w:hanging="360"/>
          </w:pPr>
        </w:pPrChange>
      </w:pPr>
      <w:ins w:id="8606" w:author="rkbansal" w:date="2020-11-21T23:59:00Z">
        <w:r>
          <w:rPr>
            <w:noProof/>
          </w:rPr>
          <w:lastRenderedPageBreak/>
          <w:drawing>
            <wp:inline distT="0" distB="0" distL="0" distR="0" wp14:anchorId="73020914" wp14:editId="30234631">
              <wp:extent cx="7267575" cy="6153150"/>
              <wp:effectExtent l="0" t="0" r="952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7267575" cy="6153150"/>
                      </a:xfrm>
                      <a:prstGeom prst="rect">
                        <a:avLst/>
                      </a:prstGeom>
                    </pic:spPr>
                  </pic:pic>
                </a:graphicData>
              </a:graphic>
            </wp:inline>
          </w:drawing>
        </w:r>
      </w:ins>
    </w:p>
    <w:p w14:paraId="4635B8CA" w14:textId="203D4C33" w:rsidR="0003352E" w:rsidRPr="007C45EC" w:rsidRDefault="0003352E" w:rsidP="0003352E">
      <w:pPr>
        <w:pStyle w:val="ListParagraph"/>
        <w:numPr>
          <w:ilvl w:val="0"/>
          <w:numId w:val="113"/>
        </w:numPr>
        <w:ind w:left="133"/>
        <w:rPr>
          <w:ins w:id="8607" w:author="rkbansal" w:date="2020-11-22T00:04:00Z"/>
          <w:rFonts w:eastAsiaTheme="majorEastAsia" w:cstheme="majorBidi"/>
          <w:b/>
          <w:color w:val="2F5496" w:themeColor="accent1" w:themeShade="BF"/>
          <w:sz w:val="28"/>
          <w:szCs w:val="26"/>
          <w:rPrChange w:id="8608" w:author="rkbansal" w:date="2020-11-22T00:04:00Z">
            <w:rPr>
              <w:ins w:id="8609" w:author="rkbansal" w:date="2020-11-22T00:04:00Z"/>
              <w:b/>
              <w:sz w:val="28"/>
            </w:rPr>
          </w:rPrChange>
        </w:rPr>
      </w:pPr>
      <w:ins w:id="8610" w:author="rkbansal" w:date="2020-11-22T00:04:00Z">
        <w:r>
          <w:rPr>
            <w:b/>
            <w:sz w:val="28"/>
          </w:rPr>
          <w:t xml:space="preserve">DataPersistenceService: </w:t>
        </w:r>
      </w:ins>
      <w:ins w:id="8611" w:author="rkbansal" w:date="2020-11-22T00:03:00Z">
        <w:r>
          <w:rPr>
            <w:b/>
            <w:sz w:val="28"/>
          </w:rPr>
          <w:t xml:space="preserve">Save the </w:t>
        </w:r>
      </w:ins>
      <w:ins w:id="8612" w:author="rkbansal" w:date="2020-11-22T00:04:00Z">
        <w:r>
          <w:rPr>
            <w:b/>
            <w:sz w:val="28"/>
          </w:rPr>
          <w:t>excel file data after successfully validating the excel file</w:t>
        </w:r>
      </w:ins>
    </w:p>
    <w:p w14:paraId="6AA0F400" w14:textId="73713A86" w:rsidR="007C45EC" w:rsidRDefault="007C45EC" w:rsidP="007C45EC">
      <w:pPr>
        <w:pStyle w:val="ListParagraph"/>
        <w:numPr>
          <w:ilvl w:val="0"/>
          <w:numId w:val="114"/>
        </w:numPr>
        <w:rPr>
          <w:ins w:id="8613" w:author="rkbansal" w:date="2020-11-22T00:06:00Z"/>
        </w:rPr>
      </w:pPr>
      <w:ins w:id="8614" w:author="rkbansal" w:date="2020-11-22T00:04:00Z">
        <w:r w:rsidRPr="007C45EC">
          <w:rPr>
            <w:rPrChange w:id="8615" w:author="rkbansal" w:date="2020-11-22T00:05:00Z">
              <w:rPr>
                <w:b/>
                <w:sz w:val="28"/>
              </w:rPr>
            </w:rPrChange>
          </w:rPr>
          <w:t>DataPersistenceService</w:t>
        </w:r>
      </w:ins>
    </w:p>
    <w:p w14:paraId="59DF2E26" w14:textId="2A2EA17D" w:rsidR="001815F8" w:rsidRDefault="001815F8">
      <w:pPr>
        <w:pStyle w:val="ListParagraph"/>
        <w:ind w:left="1440"/>
        <w:rPr>
          <w:ins w:id="8616" w:author="rkbansal" w:date="2020-11-22T00:05:00Z"/>
        </w:rPr>
        <w:pPrChange w:id="8617" w:author="rkbansal" w:date="2020-11-22T00:06:00Z">
          <w:pPr>
            <w:pStyle w:val="ListParagraph"/>
            <w:numPr>
              <w:numId w:val="114"/>
            </w:numPr>
            <w:ind w:left="1440" w:hanging="360"/>
          </w:pPr>
        </w:pPrChange>
      </w:pPr>
      <w:ins w:id="8618" w:author="rkbansal" w:date="2020-11-22T00:07:00Z">
        <w:r>
          <w:rPr>
            <w:noProof/>
          </w:rPr>
          <w:drawing>
            <wp:inline distT="0" distB="0" distL="0" distR="0" wp14:anchorId="59F5FAF2" wp14:editId="4CA8FB24">
              <wp:extent cx="7419975" cy="7810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7419975" cy="781050"/>
                      </a:xfrm>
                      <a:prstGeom prst="rect">
                        <a:avLst/>
                      </a:prstGeom>
                    </pic:spPr>
                  </pic:pic>
                </a:graphicData>
              </a:graphic>
            </wp:inline>
          </w:drawing>
        </w:r>
      </w:ins>
    </w:p>
    <w:p w14:paraId="5B39CA88" w14:textId="7A187A95" w:rsidR="007C45EC" w:rsidRPr="001B1A07" w:rsidRDefault="007C45EC" w:rsidP="007C45EC">
      <w:pPr>
        <w:pStyle w:val="ListParagraph"/>
        <w:numPr>
          <w:ilvl w:val="0"/>
          <w:numId w:val="114"/>
        </w:numPr>
        <w:rPr>
          <w:ins w:id="8619" w:author="rkbansal" w:date="2020-11-22T00:05:00Z"/>
        </w:rPr>
      </w:pPr>
      <w:ins w:id="8620" w:author="rkbansal" w:date="2020-11-22T00:05:00Z">
        <w:r w:rsidRPr="001B1A07">
          <w:t>DataPersistenceService</w:t>
        </w:r>
        <w:r>
          <w:t>Impl</w:t>
        </w:r>
      </w:ins>
    </w:p>
    <w:p w14:paraId="4BD731E4" w14:textId="1F96CF93" w:rsidR="007C45EC" w:rsidRPr="007C45EC" w:rsidRDefault="00D658B8">
      <w:pPr>
        <w:pStyle w:val="ListParagraph"/>
        <w:ind w:left="1440"/>
        <w:rPr>
          <w:ins w:id="8621" w:author="rkbansal" w:date="2020-11-22T00:04:00Z"/>
          <w:rPrChange w:id="8622" w:author="rkbansal" w:date="2020-11-22T00:05:00Z">
            <w:rPr>
              <w:ins w:id="8623" w:author="rkbansal" w:date="2020-11-22T00:04:00Z"/>
              <w:b/>
              <w:sz w:val="28"/>
            </w:rPr>
          </w:rPrChange>
        </w:rPr>
        <w:pPrChange w:id="8624" w:author="rkbansal" w:date="2020-11-22T00:05:00Z">
          <w:pPr>
            <w:pStyle w:val="ListParagraph"/>
            <w:numPr>
              <w:numId w:val="113"/>
            </w:numPr>
            <w:ind w:left="133" w:hanging="360"/>
          </w:pPr>
        </w:pPrChange>
      </w:pPr>
      <w:ins w:id="8625" w:author="rkbansal" w:date="2020-11-22T00:08:00Z">
        <w:r>
          <w:rPr>
            <w:noProof/>
          </w:rPr>
          <w:drawing>
            <wp:inline distT="0" distB="0" distL="0" distR="0" wp14:anchorId="77A5EE06" wp14:editId="6362B920">
              <wp:extent cx="9779000" cy="3289300"/>
              <wp:effectExtent l="0" t="0" r="0" b="635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9779000" cy="3289300"/>
                      </a:xfrm>
                      <a:prstGeom prst="rect">
                        <a:avLst/>
                      </a:prstGeom>
                    </pic:spPr>
                  </pic:pic>
                </a:graphicData>
              </a:graphic>
            </wp:inline>
          </w:drawing>
        </w:r>
      </w:ins>
    </w:p>
    <w:p w14:paraId="27BBBE8B" w14:textId="6C617E75" w:rsidR="00592824" w:rsidRPr="00592824" w:rsidRDefault="00592824" w:rsidP="0003352E">
      <w:pPr>
        <w:pStyle w:val="ListParagraph"/>
        <w:numPr>
          <w:ilvl w:val="0"/>
          <w:numId w:val="113"/>
        </w:numPr>
        <w:ind w:left="133"/>
        <w:rPr>
          <w:ins w:id="8626" w:author="rkbansal" w:date="2020-11-22T00:12:00Z"/>
          <w:rFonts w:eastAsiaTheme="majorEastAsia" w:cstheme="majorBidi"/>
          <w:b/>
          <w:color w:val="2F5496" w:themeColor="accent1" w:themeShade="BF"/>
          <w:sz w:val="28"/>
          <w:szCs w:val="26"/>
          <w:rPrChange w:id="8627" w:author="rkbansal" w:date="2020-11-22T00:12:00Z">
            <w:rPr>
              <w:ins w:id="8628" w:author="rkbansal" w:date="2020-11-22T00:12:00Z"/>
              <w:b/>
              <w:sz w:val="28"/>
            </w:rPr>
          </w:rPrChange>
        </w:rPr>
      </w:pPr>
      <w:ins w:id="8629" w:author="rkbansal" w:date="2020-11-22T00:11:00Z">
        <w:r>
          <w:rPr>
            <w:b/>
            <w:sz w:val="28"/>
          </w:rPr>
          <w:t xml:space="preserve">FeignClient to interact </w:t>
        </w:r>
      </w:ins>
      <w:ins w:id="8630" w:author="rkbansal" w:date="2020-11-22T00:12:00Z">
        <w:r>
          <w:rPr>
            <w:b/>
            <w:sz w:val="28"/>
          </w:rPr>
          <w:t>with other microservices to save the data</w:t>
        </w:r>
      </w:ins>
      <w:ins w:id="8631" w:author="rkbansal" w:date="2020-11-22T00:13:00Z">
        <w:r>
          <w:rPr>
            <w:b/>
            <w:sz w:val="28"/>
          </w:rPr>
          <w:t>.</w:t>
        </w:r>
      </w:ins>
    </w:p>
    <w:p w14:paraId="50A1557C" w14:textId="77777777" w:rsidR="00592824" w:rsidRPr="00592824" w:rsidRDefault="00592824">
      <w:pPr>
        <w:pStyle w:val="ListParagraph"/>
        <w:numPr>
          <w:ilvl w:val="0"/>
          <w:numId w:val="113"/>
        </w:numPr>
        <w:ind w:left="530"/>
        <w:rPr>
          <w:ins w:id="8632" w:author="rkbansal" w:date="2020-11-22T00:12:00Z"/>
          <w:rFonts w:eastAsiaTheme="majorEastAsia" w:cstheme="majorBidi"/>
          <w:bCs/>
          <w:color w:val="2F5496" w:themeColor="accent1" w:themeShade="BF"/>
          <w:rPrChange w:id="8633" w:author="rkbansal" w:date="2020-11-22T00:13:00Z">
            <w:rPr>
              <w:ins w:id="8634" w:author="rkbansal" w:date="2020-11-22T00:12:00Z"/>
              <w:b/>
              <w:sz w:val="28"/>
            </w:rPr>
          </w:rPrChange>
        </w:rPr>
        <w:pPrChange w:id="8635" w:author="rkbansal" w:date="2020-11-22T00:15:00Z">
          <w:pPr>
            <w:pStyle w:val="ListParagraph"/>
            <w:numPr>
              <w:numId w:val="113"/>
            </w:numPr>
            <w:ind w:left="1440" w:hanging="360"/>
          </w:pPr>
        </w:pPrChange>
      </w:pPr>
      <w:ins w:id="8636" w:author="rkbansal" w:date="2020-11-22T00:12:00Z">
        <w:r w:rsidRPr="00592824">
          <w:rPr>
            <w:bCs/>
            <w:szCs w:val="22"/>
            <w:rPrChange w:id="8637" w:author="rkbansal" w:date="2020-11-22T00:13:00Z">
              <w:rPr>
                <w:b/>
                <w:sz w:val="28"/>
              </w:rPr>
            </w:rPrChange>
          </w:rPr>
          <w:t>ProjectMgmtServiceClient</w:t>
        </w:r>
      </w:ins>
    </w:p>
    <w:p w14:paraId="557D0292" w14:textId="77777777" w:rsidR="00592824" w:rsidRPr="00592824" w:rsidRDefault="00592824" w:rsidP="00592824">
      <w:pPr>
        <w:pStyle w:val="ListParagraph"/>
        <w:numPr>
          <w:ilvl w:val="0"/>
          <w:numId w:val="113"/>
        </w:numPr>
        <w:ind w:left="530"/>
        <w:rPr>
          <w:ins w:id="8638" w:author="rkbansal" w:date="2020-11-22T00:15:00Z"/>
          <w:rFonts w:eastAsiaTheme="majorEastAsia" w:cstheme="majorBidi"/>
          <w:b/>
          <w:color w:val="2F5496" w:themeColor="accent1" w:themeShade="BF"/>
          <w:sz w:val="28"/>
          <w:szCs w:val="26"/>
          <w:rPrChange w:id="8639" w:author="rkbansal" w:date="2020-11-22T00:15:00Z">
            <w:rPr>
              <w:ins w:id="8640" w:author="rkbansal" w:date="2020-11-22T00:15:00Z"/>
              <w:bCs/>
              <w:szCs w:val="22"/>
            </w:rPr>
          </w:rPrChange>
        </w:rPr>
      </w:pPr>
      <w:ins w:id="8641" w:author="rkbansal" w:date="2020-11-22T00:12:00Z">
        <w:r w:rsidRPr="00592824">
          <w:rPr>
            <w:bCs/>
            <w:szCs w:val="22"/>
            <w:rPrChange w:id="8642" w:author="rkbansal" w:date="2020-11-22T00:13:00Z">
              <w:rPr>
                <w:b/>
                <w:sz w:val="28"/>
              </w:rPr>
            </w:rPrChange>
          </w:rPr>
          <w:t>AccountMgmtServiceClient</w:t>
        </w:r>
      </w:ins>
    </w:p>
    <w:p w14:paraId="37D87E9F" w14:textId="55C3C005" w:rsidR="00592824" w:rsidRPr="00592824" w:rsidRDefault="00592824" w:rsidP="00592824">
      <w:pPr>
        <w:pStyle w:val="ListParagraph"/>
        <w:numPr>
          <w:ilvl w:val="1"/>
          <w:numId w:val="113"/>
        </w:numPr>
        <w:ind w:left="870"/>
        <w:rPr>
          <w:ins w:id="8643" w:author="rkbansal" w:date="2020-11-22T00:16:00Z"/>
          <w:rFonts w:eastAsiaTheme="majorEastAsia" w:cstheme="majorBidi"/>
          <w:bCs/>
          <w:color w:val="2F5496" w:themeColor="accent1" w:themeShade="BF"/>
          <w:rPrChange w:id="8644" w:author="rkbansal" w:date="2020-11-22T00:16:00Z">
            <w:rPr>
              <w:ins w:id="8645" w:author="rkbansal" w:date="2020-11-22T00:16:00Z"/>
              <w:bCs/>
              <w:szCs w:val="22"/>
            </w:rPr>
          </w:rPrChange>
        </w:rPr>
      </w:pPr>
      <w:ins w:id="8646" w:author="rkbansal" w:date="2020-11-22T00:15:00Z">
        <w:r w:rsidRPr="001B1A07">
          <w:rPr>
            <w:bCs/>
            <w:szCs w:val="22"/>
          </w:rPr>
          <w:t>ProjectMgmtServiceClient</w:t>
        </w:r>
      </w:ins>
    </w:p>
    <w:p w14:paraId="51AA71A2" w14:textId="43692F45" w:rsidR="00592824" w:rsidRPr="001B1A07" w:rsidRDefault="00D6196F">
      <w:pPr>
        <w:pStyle w:val="ListParagraph"/>
        <w:ind w:left="870"/>
        <w:rPr>
          <w:ins w:id="8647" w:author="rkbansal" w:date="2020-11-22T00:15:00Z"/>
          <w:rFonts w:eastAsiaTheme="majorEastAsia" w:cstheme="majorBidi"/>
          <w:bCs/>
          <w:color w:val="2F5496" w:themeColor="accent1" w:themeShade="BF"/>
        </w:rPr>
        <w:pPrChange w:id="8648" w:author="rkbansal" w:date="2020-11-22T00:16:00Z">
          <w:pPr>
            <w:pStyle w:val="ListParagraph"/>
            <w:numPr>
              <w:numId w:val="113"/>
            </w:numPr>
            <w:ind w:left="530" w:hanging="360"/>
          </w:pPr>
        </w:pPrChange>
      </w:pPr>
      <w:ins w:id="8649" w:author="rkbansal" w:date="2020-12-24T17:26:00Z">
        <w:r>
          <w:rPr>
            <w:noProof/>
          </w:rPr>
          <w:drawing>
            <wp:inline distT="0" distB="0" distL="0" distR="0" wp14:anchorId="35474F72" wp14:editId="0BBF990A">
              <wp:extent cx="9591675" cy="1657350"/>
              <wp:effectExtent l="0" t="0" r="952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9591675" cy="1657350"/>
                      </a:xfrm>
                      <a:prstGeom prst="rect">
                        <a:avLst/>
                      </a:prstGeom>
                    </pic:spPr>
                  </pic:pic>
                </a:graphicData>
              </a:graphic>
            </wp:inline>
          </w:drawing>
        </w:r>
      </w:ins>
    </w:p>
    <w:p w14:paraId="72C94CAE" w14:textId="77777777" w:rsidR="00F369B1" w:rsidRPr="00F369B1" w:rsidRDefault="00592824" w:rsidP="00592824">
      <w:pPr>
        <w:pStyle w:val="ListParagraph"/>
        <w:numPr>
          <w:ilvl w:val="1"/>
          <w:numId w:val="113"/>
        </w:numPr>
        <w:ind w:left="870"/>
        <w:rPr>
          <w:ins w:id="8650" w:author="rkbansal" w:date="2020-11-22T00:19:00Z"/>
          <w:rFonts w:eastAsiaTheme="majorEastAsia" w:cstheme="majorBidi"/>
          <w:b/>
          <w:color w:val="2F5496" w:themeColor="accent1" w:themeShade="BF"/>
          <w:sz w:val="28"/>
          <w:szCs w:val="26"/>
          <w:rPrChange w:id="8651" w:author="rkbansal" w:date="2020-11-22T00:19:00Z">
            <w:rPr>
              <w:ins w:id="8652" w:author="rkbansal" w:date="2020-11-22T00:19:00Z"/>
              <w:b/>
              <w:sz w:val="28"/>
            </w:rPr>
          </w:rPrChange>
        </w:rPr>
      </w:pPr>
      <w:ins w:id="8653" w:author="rkbansal" w:date="2020-11-22T00:15:00Z">
        <w:r w:rsidRPr="001B1A07">
          <w:rPr>
            <w:bCs/>
            <w:szCs w:val="22"/>
          </w:rPr>
          <w:t>AccountMgmtServiceClient</w:t>
        </w:r>
        <w:r w:rsidRPr="00592824">
          <w:rPr>
            <w:b/>
            <w:sz w:val="28"/>
          </w:rPr>
          <w:t xml:space="preserve"> </w:t>
        </w:r>
      </w:ins>
    </w:p>
    <w:p w14:paraId="767DC662" w14:textId="783A04BD" w:rsidR="00A61087" w:rsidRDefault="00E359F9" w:rsidP="00A61087">
      <w:pPr>
        <w:pStyle w:val="ListParagraph"/>
        <w:ind w:left="870"/>
        <w:rPr>
          <w:ins w:id="8654" w:author="rkbansal" w:date="2020-11-22T00:19:00Z"/>
          <w:b/>
          <w:sz w:val="28"/>
        </w:rPr>
      </w:pPr>
      <w:ins w:id="8655" w:author="rkbansal" w:date="2020-12-25T19:06:00Z">
        <w:r>
          <w:rPr>
            <w:noProof/>
          </w:rPr>
          <w:lastRenderedPageBreak/>
          <w:drawing>
            <wp:inline distT="0" distB="0" distL="0" distR="0" wp14:anchorId="64D4C61C" wp14:editId="51C11F53">
              <wp:extent cx="8753475" cy="2162175"/>
              <wp:effectExtent l="0" t="0" r="9525"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8753475" cy="2162175"/>
                      </a:xfrm>
                      <a:prstGeom prst="rect">
                        <a:avLst/>
                      </a:prstGeom>
                    </pic:spPr>
                  </pic:pic>
                </a:graphicData>
              </a:graphic>
            </wp:inline>
          </w:drawing>
        </w:r>
      </w:ins>
    </w:p>
    <w:p w14:paraId="2B907746" w14:textId="77777777" w:rsidR="00A61087" w:rsidRDefault="00A61087" w:rsidP="00A61087">
      <w:pPr>
        <w:pStyle w:val="ListParagraph"/>
        <w:ind w:left="870"/>
        <w:rPr>
          <w:ins w:id="8656" w:author="rkbansal" w:date="2020-11-22T00:19:00Z"/>
          <w:b/>
          <w:sz w:val="28"/>
        </w:rPr>
      </w:pPr>
    </w:p>
    <w:p w14:paraId="7AADECDD" w14:textId="0D921EDF" w:rsidR="00A61087" w:rsidRPr="00A61087" w:rsidRDefault="00A61087" w:rsidP="00A61087">
      <w:pPr>
        <w:pStyle w:val="ListParagraph"/>
        <w:numPr>
          <w:ilvl w:val="1"/>
          <w:numId w:val="115"/>
        </w:numPr>
        <w:ind w:left="77"/>
        <w:rPr>
          <w:ins w:id="8657" w:author="rkbansal" w:date="2020-11-22T00:26:00Z"/>
          <w:rFonts w:eastAsiaTheme="majorEastAsia" w:cstheme="majorBidi"/>
          <w:b/>
          <w:color w:val="2F5496" w:themeColor="accent1" w:themeShade="BF"/>
          <w:sz w:val="28"/>
          <w:szCs w:val="26"/>
          <w:rPrChange w:id="8658" w:author="rkbansal" w:date="2020-11-22T00:26:00Z">
            <w:rPr>
              <w:ins w:id="8659" w:author="rkbansal" w:date="2020-11-22T00:26:00Z"/>
              <w:b/>
              <w:sz w:val="28"/>
            </w:rPr>
          </w:rPrChange>
        </w:rPr>
      </w:pPr>
      <w:ins w:id="8660" w:author="rkbansal" w:date="2020-11-22T00:21:00Z">
        <w:r>
          <w:rPr>
            <w:b/>
            <w:sz w:val="28"/>
          </w:rPr>
          <w:t>To send the result to the client, use</w:t>
        </w:r>
      </w:ins>
      <w:ins w:id="8661" w:author="rkbansal" w:date="2020-11-22T00:25:00Z">
        <w:r>
          <w:rPr>
            <w:b/>
            <w:sz w:val="28"/>
          </w:rPr>
          <w:t xml:space="preserve"> UploadFileResponse</w:t>
        </w:r>
      </w:ins>
      <w:ins w:id="8662" w:author="rkbansal" w:date="2020-11-22T00:21:00Z">
        <w:r>
          <w:rPr>
            <w:b/>
            <w:sz w:val="28"/>
          </w:rPr>
          <w:t xml:space="preserve"> </w:t>
        </w:r>
      </w:ins>
      <w:ins w:id="8663" w:author="rkbansal" w:date="2020-11-22T00:26:00Z">
        <w:r>
          <w:rPr>
            <w:b/>
            <w:sz w:val="28"/>
          </w:rPr>
          <w:t>class</w:t>
        </w:r>
      </w:ins>
    </w:p>
    <w:p w14:paraId="39B7078F" w14:textId="595BB060" w:rsidR="00A61087" w:rsidRPr="00A61087" w:rsidRDefault="00A61087">
      <w:pPr>
        <w:pStyle w:val="ListParagraph"/>
        <w:ind w:left="77"/>
        <w:rPr>
          <w:ins w:id="8664" w:author="rkbansal" w:date="2020-11-22T00:25:00Z"/>
          <w:rFonts w:eastAsiaTheme="majorEastAsia" w:cstheme="majorBidi"/>
          <w:b/>
          <w:color w:val="2F5496" w:themeColor="accent1" w:themeShade="BF"/>
          <w:sz w:val="28"/>
          <w:szCs w:val="26"/>
          <w:rPrChange w:id="8665" w:author="rkbansal" w:date="2020-11-22T00:25:00Z">
            <w:rPr>
              <w:ins w:id="8666" w:author="rkbansal" w:date="2020-11-22T00:25:00Z"/>
              <w:b/>
              <w:sz w:val="28"/>
            </w:rPr>
          </w:rPrChange>
        </w:rPr>
        <w:pPrChange w:id="8667" w:author="rkbansal" w:date="2020-11-22T00:26:00Z">
          <w:pPr>
            <w:pStyle w:val="ListParagraph"/>
            <w:numPr>
              <w:ilvl w:val="1"/>
              <w:numId w:val="115"/>
            </w:numPr>
            <w:ind w:left="5265" w:hanging="360"/>
          </w:pPr>
        </w:pPrChange>
      </w:pPr>
      <w:ins w:id="8668" w:author="rkbansal" w:date="2020-11-22T00:26:00Z">
        <w:r>
          <w:rPr>
            <w:noProof/>
          </w:rPr>
          <w:drawing>
            <wp:inline distT="0" distB="0" distL="0" distR="0" wp14:anchorId="2D8A46A4" wp14:editId="2CC4CD68">
              <wp:extent cx="7848600" cy="815340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7848600" cy="8153400"/>
                      </a:xfrm>
                      <a:prstGeom prst="rect">
                        <a:avLst/>
                      </a:prstGeom>
                    </pic:spPr>
                  </pic:pic>
                </a:graphicData>
              </a:graphic>
            </wp:inline>
          </w:drawing>
        </w:r>
      </w:ins>
    </w:p>
    <w:p w14:paraId="3ED26018" w14:textId="77777777" w:rsidR="00B54BC4" w:rsidRPr="004F63DB" w:rsidRDefault="00B54BC4">
      <w:pPr>
        <w:pStyle w:val="ListParagraph"/>
        <w:numPr>
          <w:ilvl w:val="0"/>
          <w:numId w:val="19"/>
        </w:numPr>
        <w:ind w:left="190"/>
        <w:rPr>
          <w:ins w:id="8669" w:author="rkbansal" w:date="2020-11-22T00:28:00Z"/>
          <w:b/>
        </w:rPr>
        <w:pPrChange w:id="8670" w:author="rkbansal" w:date="2020-11-22T00:29:00Z">
          <w:pPr>
            <w:pStyle w:val="ListParagraph"/>
            <w:numPr>
              <w:numId w:val="19"/>
            </w:numPr>
            <w:ind w:hanging="360"/>
          </w:pPr>
        </w:pPrChange>
      </w:pPr>
      <w:ins w:id="8671" w:author="rkbansal" w:date="2020-11-22T00:28:00Z">
        <w:r>
          <w:t xml:space="preserve">Run </w:t>
        </w:r>
        <w:r w:rsidRPr="00AB54CB">
          <w:t xml:space="preserve">the application as </w:t>
        </w:r>
        <w:r w:rsidRPr="0039683F">
          <w:rPr>
            <w:b/>
          </w:rPr>
          <w:t xml:space="preserve">Spring Boot App </w:t>
        </w:r>
        <w:r w:rsidRPr="0039683F">
          <w:rPr>
            <w:bCs/>
          </w:rPr>
          <w:t>in the following order</w:t>
        </w:r>
      </w:ins>
    </w:p>
    <w:p w14:paraId="27BD56FB" w14:textId="77777777" w:rsidR="00B54BC4" w:rsidRPr="008D66B8" w:rsidRDefault="00B54BC4">
      <w:pPr>
        <w:pStyle w:val="ListParagraph"/>
        <w:numPr>
          <w:ilvl w:val="1"/>
          <w:numId w:val="118"/>
        </w:numPr>
        <w:ind w:left="587"/>
        <w:rPr>
          <w:ins w:id="8672" w:author="rkbansal" w:date="2020-11-22T00:28:00Z"/>
          <w:rPrChange w:id="8673" w:author="rkbansal" w:date="2020-11-22T00:31:00Z">
            <w:rPr>
              <w:ins w:id="8674" w:author="rkbansal" w:date="2020-11-22T00:28:00Z"/>
              <w:rFonts w:cs="Consolas"/>
              <w:color w:val="000000"/>
              <w:shd w:val="clear" w:color="auto" w:fill="E8F2FE"/>
            </w:rPr>
          </w:rPrChange>
        </w:rPr>
        <w:pPrChange w:id="8675" w:author="rkbansal" w:date="2020-11-22T00:31:00Z">
          <w:pPr>
            <w:pStyle w:val="ListParagraph"/>
            <w:numPr>
              <w:ilvl w:val="1"/>
              <w:numId w:val="85"/>
            </w:numPr>
            <w:ind w:left="1440" w:hanging="360"/>
          </w:pPr>
        </w:pPrChange>
      </w:pPr>
      <w:ins w:id="8676" w:author="rkbansal" w:date="2020-11-22T00:28:00Z">
        <w:r w:rsidRPr="008D66B8">
          <w:rPr>
            <w:rPrChange w:id="8677" w:author="rkbansal" w:date="2020-11-22T00:31:00Z">
              <w:rPr>
                <w:rFonts w:cs="Consolas"/>
                <w:color w:val="000000"/>
                <w:shd w:val="clear" w:color="auto" w:fill="E8F2FE"/>
              </w:rPr>
            </w:rPrChange>
          </w:rPr>
          <w:t>ConfigServerApplication</w:t>
        </w:r>
      </w:ins>
    </w:p>
    <w:p w14:paraId="25BEA1FE" w14:textId="77777777" w:rsidR="00B54BC4" w:rsidRPr="008D66B8" w:rsidRDefault="00B54BC4">
      <w:pPr>
        <w:pStyle w:val="ListParagraph"/>
        <w:numPr>
          <w:ilvl w:val="1"/>
          <w:numId w:val="118"/>
        </w:numPr>
        <w:ind w:left="587"/>
        <w:rPr>
          <w:ins w:id="8678" w:author="rkbansal" w:date="2020-11-22T00:28:00Z"/>
          <w:rPrChange w:id="8679" w:author="rkbansal" w:date="2020-11-22T00:31:00Z">
            <w:rPr>
              <w:ins w:id="8680" w:author="rkbansal" w:date="2020-11-22T00:28:00Z"/>
              <w:rFonts w:cs="Consolas"/>
              <w:color w:val="000000"/>
              <w:shd w:val="clear" w:color="auto" w:fill="E8F2FE"/>
            </w:rPr>
          </w:rPrChange>
        </w:rPr>
        <w:pPrChange w:id="8681" w:author="rkbansal" w:date="2020-11-22T00:31:00Z">
          <w:pPr>
            <w:pStyle w:val="ListParagraph"/>
            <w:numPr>
              <w:ilvl w:val="1"/>
              <w:numId w:val="85"/>
            </w:numPr>
            <w:ind w:left="1440" w:hanging="360"/>
          </w:pPr>
        </w:pPrChange>
      </w:pPr>
      <w:ins w:id="8682" w:author="rkbansal" w:date="2020-11-22T00:28:00Z">
        <w:r w:rsidRPr="008D66B8">
          <w:rPr>
            <w:rPrChange w:id="8683" w:author="rkbansal" w:date="2020-11-22T00:31:00Z">
              <w:rPr>
                <w:rFonts w:cs="Consolas"/>
                <w:color w:val="000000"/>
                <w:shd w:val="clear" w:color="auto" w:fill="E8F2FE"/>
              </w:rPr>
            </w:rPrChange>
          </w:rPr>
          <w:t>EurekaServerApplication</w:t>
        </w:r>
      </w:ins>
    </w:p>
    <w:p w14:paraId="1D5959B4" w14:textId="77777777" w:rsidR="00B54BC4" w:rsidRPr="008D66B8" w:rsidRDefault="00B54BC4">
      <w:pPr>
        <w:pStyle w:val="ListParagraph"/>
        <w:numPr>
          <w:ilvl w:val="1"/>
          <w:numId w:val="118"/>
        </w:numPr>
        <w:ind w:left="587"/>
        <w:rPr>
          <w:ins w:id="8684" w:author="rkbansal" w:date="2020-11-22T00:28:00Z"/>
          <w:rPrChange w:id="8685" w:author="rkbansal" w:date="2020-11-22T00:31:00Z">
            <w:rPr>
              <w:ins w:id="8686" w:author="rkbansal" w:date="2020-11-22T00:28:00Z"/>
              <w:rFonts w:cs="Consolas"/>
              <w:color w:val="000000"/>
              <w:shd w:val="clear" w:color="auto" w:fill="E8F2FE"/>
            </w:rPr>
          </w:rPrChange>
        </w:rPr>
        <w:pPrChange w:id="8687" w:author="rkbansal" w:date="2020-11-22T00:31:00Z">
          <w:pPr>
            <w:pStyle w:val="ListParagraph"/>
            <w:numPr>
              <w:ilvl w:val="1"/>
              <w:numId w:val="85"/>
            </w:numPr>
            <w:ind w:left="1440" w:hanging="360"/>
          </w:pPr>
        </w:pPrChange>
      </w:pPr>
      <w:ins w:id="8688" w:author="rkbansal" w:date="2020-11-22T00:28:00Z">
        <w:r w:rsidRPr="008D66B8">
          <w:rPr>
            <w:rPrChange w:id="8689" w:author="rkbansal" w:date="2020-11-22T00:31:00Z">
              <w:rPr>
                <w:rFonts w:cs="Consolas"/>
                <w:color w:val="000000"/>
                <w:shd w:val="clear" w:color="auto" w:fill="E8F2FE"/>
              </w:rPr>
            </w:rPrChange>
          </w:rPr>
          <w:t>UserMgmtRestApplication</w:t>
        </w:r>
      </w:ins>
    </w:p>
    <w:p w14:paraId="07D30C5C" w14:textId="77777777" w:rsidR="00B54BC4" w:rsidRPr="008D66B8" w:rsidRDefault="00B54BC4">
      <w:pPr>
        <w:pStyle w:val="ListParagraph"/>
        <w:numPr>
          <w:ilvl w:val="1"/>
          <w:numId w:val="118"/>
        </w:numPr>
        <w:ind w:left="587"/>
        <w:rPr>
          <w:ins w:id="8690" w:author="rkbansal" w:date="2020-11-22T00:28:00Z"/>
          <w:rPrChange w:id="8691" w:author="rkbansal" w:date="2020-11-22T00:31:00Z">
            <w:rPr>
              <w:ins w:id="8692" w:author="rkbansal" w:date="2020-11-22T00:28:00Z"/>
              <w:rFonts w:cs="Consolas"/>
              <w:color w:val="000000"/>
              <w:shd w:val="clear" w:color="auto" w:fill="E8F2FE"/>
            </w:rPr>
          </w:rPrChange>
        </w:rPr>
        <w:pPrChange w:id="8693" w:author="rkbansal" w:date="2020-11-22T00:31:00Z">
          <w:pPr>
            <w:pStyle w:val="ListParagraph"/>
            <w:numPr>
              <w:ilvl w:val="1"/>
              <w:numId w:val="85"/>
            </w:numPr>
            <w:ind w:left="1440" w:hanging="360"/>
          </w:pPr>
        </w:pPrChange>
      </w:pPr>
      <w:ins w:id="8694" w:author="rkbansal" w:date="2020-11-22T00:28:00Z">
        <w:r w:rsidRPr="008D66B8">
          <w:rPr>
            <w:rPrChange w:id="8695" w:author="rkbansal" w:date="2020-11-22T00:31:00Z">
              <w:rPr>
                <w:rFonts w:cs="Consolas"/>
                <w:color w:val="000000"/>
                <w:shd w:val="clear" w:color="auto" w:fill="E8F2FE"/>
              </w:rPr>
            </w:rPrChange>
          </w:rPr>
          <w:t>AuthServiceApplication</w:t>
        </w:r>
      </w:ins>
    </w:p>
    <w:p w14:paraId="468DE137" w14:textId="77777777" w:rsidR="00B54BC4" w:rsidRPr="008D66B8" w:rsidRDefault="00B54BC4">
      <w:pPr>
        <w:pStyle w:val="ListParagraph"/>
        <w:numPr>
          <w:ilvl w:val="1"/>
          <w:numId w:val="118"/>
        </w:numPr>
        <w:ind w:left="587"/>
        <w:rPr>
          <w:ins w:id="8696" w:author="rkbansal" w:date="2020-11-22T00:28:00Z"/>
          <w:rPrChange w:id="8697" w:author="rkbansal" w:date="2020-11-22T00:31:00Z">
            <w:rPr>
              <w:ins w:id="8698" w:author="rkbansal" w:date="2020-11-22T00:28:00Z"/>
              <w:b/>
            </w:rPr>
          </w:rPrChange>
        </w:rPr>
        <w:pPrChange w:id="8699" w:author="rkbansal" w:date="2020-11-22T00:31:00Z">
          <w:pPr>
            <w:pStyle w:val="ListParagraph"/>
            <w:numPr>
              <w:ilvl w:val="1"/>
              <w:numId w:val="85"/>
            </w:numPr>
            <w:ind w:left="1440" w:hanging="360"/>
          </w:pPr>
        </w:pPrChange>
      </w:pPr>
      <w:ins w:id="8700" w:author="rkbansal" w:date="2020-11-22T00:28:00Z">
        <w:r w:rsidRPr="008D66B8">
          <w:rPr>
            <w:rPrChange w:id="8701" w:author="rkbansal" w:date="2020-11-22T00:31:00Z">
              <w:rPr>
                <w:rFonts w:cs="Consolas"/>
                <w:color w:val="000000"/>
                <w:shd w:val="clear" w:color="auto" w:fill="E8F2FE"/>
              </w:rPr>
            </w:rPrChange>
          </w:rPr>
          <w:t>ZuulGatewayApplication</w:t>
        </w:r>
      </w:ins>
    </w:p>
    <w:p w14:paraId="4C05D2DF" w14:textId="39BFD2FB" w:rsidR="00B54BC4" w:rsidRPr="008D66B8" w:rsidRDefault="00B54BC4">
      <w:pPr>
        <w:pStyle w:val="ListParagraph"/>
        <w:numPr>
          <w:ilvl w:val="1"/>
          <w:numId w:val="118"/>
        </w:numPr>
        <w:ind w:left="587"/>
        <w:rPr>
          <w:ins w:id="8702" w:author="rkbansal" w:date="2020-11-22T00:28:00Z"/>
          <w:rPrChange w:id="8703" w:author="rkbansal" w:date="2020-11-22T00:31:00Z">
            <w:rPr>
              <w:ins w:id="8704" w:author="rkbansal" w:date="2020-11-22T00:28:00Z"/>
              <w:rFonts w:cs="Consolas"/>
              <w:color w:val="000000"/>
              <w:shd w:val="clear" w:color="auto" w:fill="E8F2FE"/>
            </w:rPr>
          </w:rPrChange>
        </w:rPr>
        <w:pPrChange w:id="8705" w:author="rkbansal" w:date="2020-11-22T00:31:00Z">
          <w:pPr>
            <w:pStyle w:val="ListParagraph"/>
            <w:numPr>
              <w:ilvl w:val="1"/>
              <w:numId w:val="85"/>
            </w:numPr>
            <w:ind w:left="1440" w:hanging="360"/>
          </w:pPr>
        </w:pPrChange>
      </w:pPr>
      <w:ins w:id="8706" w:author="rkbansal" w:date="2020-11-22T00:28:00Z">
        <w:r w:rsidRPr="008D66B8">
          <w:rPr>
            <w:rPrChange w:id="8707" w:author="rkbansal" w:date="2020-11-22T00:31:00Z">
              <w:rPr>
                <w:rFonts w:cs="Consolas"/>
                <w:color w:val="000000"/>
                <w:shd w:val="clear" w:color="auto" w:fill="E8F2FE"/>
              </w:rPr>
            </w:rPrChange>
          </w:rPr>
          <w:t>PeopleMgmtRestApplication</w:t>
        </w:r>
      </w:ins>
    </w:p>
    <w:p w14:paraId="0F0DBC28" w14:textId="7AB07477" w:rsidR="00B54BC4" w:rsidRDefault="00B54BC4">
      <w:pPr>
        <w:pStyle w:val="ListParagraph"/>
        <w:numPr>
          <w:ilvl w:val="1"/>
          <w:numId w:val="118"/>
        </w:numPr>
        <w:ind w:left="587"/>
        <w:rPr>
          <w:ins w:id="8708" w:author="rkbansal" w:date="2020-11-29T16:20:00Z"/>
        </w:rPr>
      </w:pPr>
      <w:ins w:id="8709" w:author="rkbansal" w:date="2020-11-22T00:28:00Z">
        <w:r w:rsidRPr="008D66B8">
          <w:rPr>
            <w:rPrChange w:id="8710" w:author="rkbansal" w:date="2020-11-22T00:31:00Z">
              <w:rPr>
                <w:rFonts w:cs="Consolas"/>
                <w:color w:val="000000"/>
                <w:shd w:val="clear" w:color="auto" w:fill="E8F2FE"/>
              </w:rPr>
            </w:rPrChange>
          </w:rPr>
          <w:t>ProjectMgmtRestApplication</w:t>
        </w:r>
      </w:ins>
    </w:p>
    <w:p w14:paraId="5E70EFFE" w14:textId="091D9518" w:rsidR="002708C7" w:rsidRPr="008D66B8" w:rsidRDefault="002708C7">
      <w:pPr>
        <w:pStyle w:val="ListParagraph"/>
        <w:numPr>
          <w:ilvl w:val="1"/>
          <w:numId w:val="118"/>
        </w:numPr>
        <w:ind w:left="587"/>
        <w:rPr>
          <w:ins w:id="8711" w:author="rkbansal" w:date="2020-11-22T00:28:00Z"/>
          <w:rPrChange w:id="8712" w:author="rkbansal" w:date="2020-11-22T00:31:00Z">
            <w:rPr>
              <w:ins w:id="8713" w:author="rkbansal" w:date="2020-11-22T00:28:00Z"/>
              <w:rFonts w:cs="Consolas"/>
              <w:color w:val="000000"/>
              <w:shd w:val="clear" w:color="auto" w:fill="E8F2FE"/>
            </w:rPr>
          </w:rPrChange>
        </w:rPr>
        <w:pPrChange w:id="8714" w:author="rkbansal" w:date="2020-11-22T00:31:00Z">
          <w:pPr>
            <w:pStyle w:val="ListParagraph"/>
            <w:numPr>
              <w:ilvl w:val="1"/>
              <w:numId w:val="85"/>
            </w:numPr>
            <w:ind w:left="1440" w:hanging="360"/>
          </w:pPr>
        </w:pPrChange>
      </w:pPr>
      <w:ins w:id="8715" w:author="rkbansal" w:date="2020-11-29T16:20:00Z">
        <w:r>
          <w:t>AccountMgmtRestApplication</w:t>
        </w:r>
      </w:ins>
    </w:p>
    <w:p w14:paraId="1756FFBC" w14:textId="593E7122" w:rsidR="00925695" w:rsidRPr="00925695" w:rsidRDefault="008B098D" w:rsidP="008D66B8">
      <w:pPr>
        <w:pStyle w:val="ListParagraph"/>
        <w:numPr>
          <w:ilvl w:val="1"/>
          <w:numId w:val="118"/>
        </w:numPr>
        <w:ind w:left="587"/>
        <w:rPr>
          <w:ins w:id="8716" w:author="rkbansal" w:date="2020-11-22T00:31:00Z"/>
          <w:rFonts w:eastAsiaTheme="majorEastAsia" w:cstheme="majorBidi"/>
          <w:b/>
          <w:color w:val="2F5496" w:themeColor="accent1" w:themeShade="BF"/>
          <w:sz w:val="28"/>
          <w:szCs w:val="26"/>
          <w:rPrChange w:id="8717" w:author="rkbansal" w:date="2020-11-22T00:31:00Z">
            <w:rPr>
              <w:ins w:id="8718" w:author="rkbansal" w:date="2020-11-22T00:31:00Z"/>
            </w:rPr>
          </w:rPrChange>
        </w:rPr>
      </w:pPr>
      <w:ins w:id="8719" w:author="rkbansal" w:date="2020-11-22T00:29:00Z">
        <w:r w:rsidRPr="008D66B8">
          <w:rPr>
            <w:rPrChange w:id="8720" w:author="rkbansal" w:date="2020-11-22T00:31:00Z">
              <w:rPr>
                <w:rFonts w:ascii="Consolas" w:hAnsi="Consolas" w:cs="Consolas"/>
                <w:color w:val="000000"/>
                <w:sz w:val="20"/>
                <w:szCs w:val="20"/>
                <w:shd w:val="clear" w:color="auto" w:fill="E8F2FE"/>
              </w:rPr>
            </w:rPrChange>
          </w:rPr>
          <w:t>DataUploadServiceApplication</w:t>
        </w:r>
      </w:ins>
    </w:p>
    <w:p w14:paraId="4B8716DE" w14:textId="633354B9" w:rsidR="00925695" w:rsidRDefault="00925695" w:rsidP="00925695">
      <w:pPr>
        <w:rPr>
          <w:ins w:id="8721" w:author="rkbansal" w:date="2020-11-22T00:33:00Z"/>
          <w:rFonts w:eastAsiaTheme="majorEastAsia" w:cstheme="majorBidi"/>
          <w:b/>
          <w:color w:val="2F5496" w:themeColor="accent1" w:themeShade="BF"/>
          <w:sz w:val="28"/>
          <w:szCs w:val="26"/>
        </w:rPr>
      </w:pPr>
    </w:p>
    <w:p w14:paraId="7F9D8684" w14:textId="0F7A34B2" w:rsidR="00925695" w:rsidRPr="00B32EFF" w:rsidRDefault="00925695">
      <w:pPr>
        <w:pStyle w:val="ListParagraph"/>
        <w:numPr>
          <w:ilvl w:val="0"/>
          <w:numId w:val="118"/>
        </w:numPr>
        <w:ind w:left="247"/>
        <w:rPr>
          <w:ins w:id="8722" w:author="rkbansal" w:date="2020-11-29T16:21:00Z"/>
          <w:rFonts w:eastAsiaTheme="majorEastAsia" w:cstheme="majorBidi"/>
          <w:b/>
          <w:color w:val="2F5496" w:themeColor="accent1" w:themeShade="BF"/>
          <w:sz w:val="28"/>
          <w:szCs w:val="26"/>
          <w:rPrChange w:id="8723" w:author="rkbansal" w:date="2020-11-29T16:21:00Z">
            <w:rPr>
              <w:ins w:id="8724" w:author="rkbansal" w:date="2020-11-29T16:21:00Z"/>
            </w:rPr>
          </w:rPrChange>
        </w:rPr>
      </w:pPr>
      <w:ins w:id="8725" w:author="rkbansal" w:date="2020-11-22T00:33:00Z">
        <w:r w:rsidRPr="00925695">
          <w:rPr>
            <w:rPrChange w:id="8726" w:author="rkbansal" w:date="2020-11-22T00:33:00Z">
              <w:rPr>
                <w:rFonts w:eastAsiaTheme="majorEastAsia" w:cstheme="majorBidi"/>
                <w:b/>
                <w:color w:val="2F5496" w:themeColor="accent1" w:themeShade="BF"/>
                <w:sz w:val="28"/>
                <w:szCs w:val="26"/>
              </w:rPr>
            </w:rPrChange>
          </w:rPr>
          <w:t xml:space="preserve">Open </w:t>
        </w:r>
        <w:r>
          <w:t>the browser</w:t>
        </w:r>
      </w:ins>
      <w:ins w:id="8727" w:author="rkbansal" w:date="2020-11-22T00:31:00Z">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5E4441AA" w14:textId="57F68A7F" w:rsidR="00B32EFF" w:rsidRPr="00925695" w:rsidRDefault="00B32EFF">
      <w:pPr>
        <w:pStyle w:val="ListParagraph"/>
        <w:ind w:left="247"/>
        <w:rPr>
          <w:ins w:id="8728" w:author="rkbansal" w:date="2020-11-22T00:31:00Z"/>
          <w:rFonts w:eastAsiaTheme="majorEastAsia" w:cstheme="majorBidi"/>
          <w:b/>
          <w:color w:val="2F5496" w:themeColor="accent1" w:themeShade="BF"/>
          <w:sz w:val="28"/>
          <w:szCs w:val="26"/>
          <w:rPrChange w:id="8729" w:author="rkbansal" w:date="2020-11-22T00:33:00Z">
            <w:rPr>
              <w:ins w:id="8730" w:author="rkbansal" w:date="2020-11-22T00:31:00Z"/>
              <w:sz w:val="18"/>
            </w:rPr>
          </w:rPrChange>
        </w:rPr>
        <w:pPrChange w:id="8731" w:author="rkbansal" w:date="2020-11-29T16:21:00Z">
          <w:pPr>
            <w:pStyle w:val="ListParagraph"/>
            <w:numPr>
              <w:numId w:val="118"/>
            </w:numPr>
            <w:ind w:hanging="360"/>
          </w:pPr>
        </w:pPrChange>
      </w:pPr>
      <w:ins w:id="8732" w:author="rkbansal" w:date="2020-11-29T16:21:00Z">
        <w:r>
          <w:rPr>
            <w:noProof/>
          </w:rPr>
          <w:lastRenderedPageBreak/>
          <w:drawing>
            <wp:inline distT="0" distB="0" distL="0" distR="0" wp14:anchorId="282C20D3" wp14:editId="060108DE">
              <wp:extent cx="9779000" cy="531685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9779000" cy="5316855"/>
                      </a:xfrm>
                      <a:prstGeom prst="rect">
                        <a:avLst/>
                      </a:prstGeom>
                    </pic:spPr>
                  </pic:pic>
                </a:graphicData>
              </a:graphic>
            </wp:inline>
          </w:drawing>
        </w:r>
      </w:ins>
    </w:p>
    <w:p w14:paraId="2BD790F7" w14:textId="77777777" w:rsidR="00124B73" w:rsidRDefault="00124B73" w:rsidP="00124B73">
      <w:pPr>
        <w:pStyle w:val="ListParagraph"/>
        <w:numPr>
          <w:ilvl w:val="0"/>
          <w:numId w:val="19"/>
        </w:numPr>
        <w:rPr>
          <w:ins w:id="8733" w:author="rkbansal" w:date="2020-11-29T16:22:00Z"/>
        </w:rPr>
      </w:pPr>
      <w:ins w:id="8734" w:author="rkbansal" w:date="2020-11-29T16:22:00Z">
        <w:r>
          <w:t xml:space="preserve">Testing </w:t>
        </w:r>
      </w:ins>
    </w:p>
    <w:p w14:paraId="07E11A04" w14:textId="0AA748CE" w:rsidR="00124B73" w:rsidRDefault="00124B73" w:rsidP="00124B73">
      <w:pPr>
        <w:pStyle w:val="ListParagraph"/>
        <w:numPr>
          <w:ilvl w:val="1"/>
          <w:numId w:val="19"/>
        </w:numPr>
        <w:ind w:left="924" w:hanging="357"/>
        <w:rPr>
          <w:ins w:id="8735" w:author="rkbansal" w:date="2020-11-29T16:22:00Z"/>
        </w:rPr>
      </w:pPr>
      <w:ins w:id="8736" w:author="rkbansal" w:date="2020-11-29T16:22:00Z">
        <w:r>
          <w:t>Without authentication</w:t>
        </w:r>
        <w:r w:rsidRPr="001F55B5">
          <w:t xml:space="preserve"> </w:t>
        </w:r>
        <w:r>
          <w:t xml:space="preserve">means directly hitting the </w:t>
        </w:r>
      </w:ins>
      <w:ins w:id="8737" w:author="rkbansal" w:date="2020-11-29T16:24:00Z">
        <w:r w:rsidR="00232426">
          <w:t>data</w:t>
        </w:r>
      </w:ins>
      <w:ins w:id="8738" w:author="rkbansal" w:date="2020-11-29T16:22:00Z">
        <w:r>
          <w:t>-</w:t>
        </w:r>
      </w:ins>
      <w:ins w:id="8739" w:author="rkbansal" w:date="2020-11-29T16:24:00Z">
        <w:r w:rsidR="00232426">
          <w:t>upload</w:t>
        </w:r>
      </w:ins>
      <w:ins w:id="8740" w:author="rkbansal" w:date="2020-11-29T16:22:00Z">
        <w:r>
          <w:t>-service running on 4379 and save the darshan details</w:t>
        </w:r>
      </w:ins>
    </w:p>
    <w:p w14:paraId="61AFCD77" w14:textId="66D5AB09" w:rsidR="00124B73" w:rsidRDefault="00EF00DE" w:rsidP="00124B73">
      <w:pPr>
        <w:pStyle w:val="ListParagraph"/>
        <w:ind w:left="924"/>
        <w:rPr>
          <w:ins w:id="8741" w:author="rkbansal" w:date="2020-11-29T16:22:00Z"/>
        </w:rPr>
      </w:pPr>
      <w:ins w:id="8742" w:author="rkbansal" w:date="2020-11-29T16:28:00Z">
        <w:r>
          <w:rPr>
            <w:noProof/>
          </w:rPr>
          <w:drawing>
            <wp:inline distT="0" distB="0" distL="0" distR="0" wp14:anchorId="2E0F58DB" wp14:editId="2AEB52C5">
              <wp:extent cx="9779000" cy="5313045"/>
              <wp:effectExtent l="0" t="0" r="0" b="190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9779000" cy="5313045"/>
                      </a:xfrm>
                      <a:prstGeom prst="rect">
                        <a:avLst/>
                      </a:prstGeom>
                    </pic:spPr>
                  </pic:pic>
                </a:graphicData>
              </a:graphic>
            </wp:inline>
          </w:drawing>
        </w:r>
      </w:ins>
    </w:p>
    <w:p w14:paraId="306A290B" w14:textId="77777777" w:rsidR="00124B73" w:rsidRDefault="00124B73" w:rsidP="00124B73">
      <w:pPr>
        <w:pStyle w:val="ListParagraph"/>
        <w:ind w:left="1440"/>
        <w:rPr>
          <w:ins w:id="8743" w:author="rkbansal" w:date="2020-11-29T16:22:00Z"/>
        </w:rPr>
      </w:pPr>
    </w:p>
    <w:p w14:paraId="73B56A87" w14:textId="07C04F36" w:rsidR="00124B73" w:rsidRDefault="00124B73" w:rsidP="00124B73">
      <w:pPr>
        <w:pStyle w:val="ListParagraph"/>
        <w:numPr>
          <w:ilvl w:val="1"/>
          <w:numId w:val="19"/>
        </w:numPr>
        <w:ind w:left="924" w:hanging="357"/>
        <w:rPr>
          <w:ins w:id="8744" w:author="rkbansal" w:date="2020-11-29T16:22:00Z"/>
        </w:rPr>
      </w:pPr>
      <w:ins w:id="8745" w:author="rkbansal" w:date="2020-11-29T16:22:00Z">
        <w:r>
          <w:t xml:space="preserve">With authentication means every request to </w:t>
        </w:r>
      </w:ins>
      <w:ins w:id="8746" w:author="rkbansal" w:date="2020-11-30T19:06:00Z">
        <w:r w:rsidR="00CE6A0E">
          <w:t xml:space="preserve">data-upload-service </w:t>
        </w:r>
      </w:ins>
      <w:ins w:id="8747" w:author="rkbansal" w:date="2020-11-29T16:22:00Z">
        <w:r>
          <w:t>microservice will be hit via gateway running 1379</w:t>
        </w:r>
      </w:ins>
    </w:p>
    <w:p w14:paraId="11C4AD97" w14:textId="77777777" w:rsidR="00124B73" w:rsidRDefault="00124B73" w:rsidP="00124B73">
      <w:pPr>
        <w:pStyle w:val="ListParagraph"/>
        <w:ind w:left="1440"/>
        <w:rPr>
          <w:ins w:id="8748" w:author="rkbansal" w:date="2020-11-29T16:22:00Z"/>
        </w:rPr>
      </w:pPr>
    </w:p>
    <w:p w14:paraId="414426BD" w14:textId="0C21ED17" w:rsidR="00124B73" w:rsidRPr="005D2287" w:rsidRDefault="00124B73" w:rsidP="00124B73">
      <w:pPr>
        <w:pStyle w:val="ListParagraph"/>
        <w:numPr>
          <w:ilvl w:val="2"/>
          <w:numId w:val="19"/>
        </w:numPr>
        <w:ind w:left="1491" w:hanging="357"/>
        <w:rPr>
          <w:ins w:id="8749" w:author="rkbansal" w:date="2020-11-29T16:22:00Z"/>
          <w:b/>
          <w:sz w:val="28"/>
        </w:rPr>
      </w:pPr>
      <w:ins w:id="8750" w:author="rkbansal" w:date="2020-11-29T16:22:00Z">
        <w:r>
          <w:t xml:space="preserve">with authentication means every request to </w:t>
        </w:r>
      </w:ins>
      <w:ins w:id="8751" w:author="rkbansal" w:date="2020-11-30T19:06:00Z">
        <w:r w:rsidR="00CE6A0E">
          <w:t xml:space="preserve">data-upload-service </w:t>
        </w:r>
      </w:ins>
      <w:ins w:id="8752" w:author="rkbansal" w:date="2020-11-29T16:22:00Z">
        <w:r>
          <w:t>microservice will be hit via gateway running on 1379</w:t>
        </w:r>
      </w:ins>
    </w:p>
    <w:p w14:paraId="6E8EF2EE" w14:textId="2876B358" w:rsidR="00124B73" w:rsidRPr="001A23DF" w:rsidRDefault="00CE6A0E" w:rsidP="00124B73">
      <w:pPr>
        <w:pStyle w:val="ListParagraph"/>
        <w:numPr>
          <w:ilvl w:val="3"/>
          <w:numId w:val="19"/>
        </w:numPr>
        <w:ind w:left="1775" w:hanging="357"/>
        <w:rPr>
          <w:ins w:id="8753" w:author="rkbansal" w:date="2020-11-29T16:22:00Z"/>
          <w:b/>
          <w:sz w:val="28"/>
        </w:rPr>
      </w:pPr>
      <w:ins w:id="8754" w:author="rkbansal" w:date="2020-11-30T19:06:00Z">
        <w:r>
          <w:t xml:space="preserve">uploading </w:t>
        </w:r>
      </w:ins>
      <w:ins w:id="8755" w:author="rkbansal" w:date="2020-11-30T19:07:00Z">
        <w:r>
          <w:t>the data</w:t>
        </w:r>
      </w:ins>
      <w:ins w:id="8756" w:author="rkbansal" w:date="2020-11-29T16:22:00Z">
        <w:r w:rsidR="00124B73">
          <w:t xml:space="preserve"> but without token means no authorization code (Bearer token) in the header will give the error.</w:t>
        </w:r>
      </w:ins>
    </w:p>
    <w:p w14:paraId="7D0A7F3B" w14:textId="5EB4ECF8" w:rsidR="00124B73" w:rsidRPr="001A23DF" w:rsidRDefault="00EF00DE" w:rsidP="00124B73">
      <w:pPr>
        <w:pStyle w:val="ListParagraph"/>
        <w:ind w:left="1775"/>
        <w:rPr>
          <w:ins w:id="8757" w:author="rkbansal" w:date="2020-11-29T16:22:00Z"/>
          <w:b/>
          <w:sz w:val="28"/>
        </w:rPr>
      </w:pPr>
      <w:ins w:id="8758" w:author="rkbansal" w:date="2020-11-29T16:30:00Z">
        <w:r>
          <w:rPr>
            <w:noProof/>
          </w:rPr>
          <w:lastRenderedPageBreak/>
          <w:drawing>
            <wp:inline distT="0" distB="0" distL="0" distR="0" wp14:anchorId="5DF3DC41" wp14:editId="53A5833D">
              <wp:extent cx="9779000" cy="349567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8"/>
                      <a:srcRect b="33394"/>
                      <a:stretch/>
                    </pic:blipFill>
                    <pic:spPr bwMode="auto">
                      <a:xfrm>
                        <a:off x="0" y="0"/>
                        <a:ext cx="9779000" cy="3495675"/>
                      </a:xfrm>
                      <a:prstGeom prst="rect">
                        <a:avLst/>
                      </a:prstGeom>
                      <a:ln>
                        <a:noFill/>
                      </a:ln>
                      <a:extLst>
                        <a:ext uri="{53640926-AAD7-44D8-BBD7-CCE9431645EC}">
                          <a14:shadowObscured xmlns:a14="http://schemas.microsoft.com/office/drawing/2010/main"/>
                        </a:ext>
                      </a:extLst>
                    </pic:spPr>
                  </pic:pic>
                </a:graphicData>
              </a:graphic>
            </wp:inline>
          </w:drawing>
        </w:r>
      </w:ins>
    </w:p>
    <w:p w14:paraId="16BFF47F" w14:textId="6E9DABF7" w:rsidR="00124B73" w:rsidRPr="005D2287" w:rsidRDefault="00CE6A0E" w:rsidP="00124B73">
      <w:pPr>
        <w:pStyle w:val="ListParagraph"/>
        <w:numPr>
          <w:ilvl w:val="0"/>
          <w:numId w:val="78"/>
        </w:numPr>
        <w:ind w:left="1775" w:hanging="357"/>
        <w:rPr>
          <w:ins w:id="8759" w:author="rkbansal" w:date="2020-11-29T16:22:00Z"/>
          <w:b/>
          <w:sz w:val="28"/>
        </w:rPr>
      </w:pPr>
      <w:ins w:id="8760" w:author="rkbansal" w:date="2020-11-30T19:07:00Z">
        <w:r>
          <w:t>Uploading file</w:t>
        </w:r>
      </w:ins>
      <w:ins w:id="8761" w:author="rkbansal" w:date="2020-11-29T16:22:00Z">
        <w:r w:rsidR="00124B73">
          <w:t xml:space="preserve"> with token means authorization code (Bearer token) in the header will be provided using authentication service</w:t>
        </w:r>
      </w:ins>
    </w:p>
    <w:p w14:paraId="5D135B91" w14:textId="77777777" w:rsidR="00124B73" w:rsidRDefault="00124B73" w:rsidP="00124B73">
      <w:pPr>
        <w:pStyle w:val="ListParagraph"/>
        <w:numPr>
          <w:ilvl w:val="2"/>
          <w:numId w:val="78"/>
        </w:numPr>
        <w:ind w:left="1888" w:hanging="357"/>
        <w:rPr>
          <w:ins w:id="8762" w:author="rkbansal" w:date="2020-11-29T16:22:00Z"/>
          <w:b/>
        </w:rPr>
      </w:pPr>
      <w:ins w:id="8763" w:author="rkbansal" w:date="2020-11-29T16:22:00Z">
        <w:r w:rsidRPr="001A23DF">
          <w:rPr>
            <w:b/>
          </w:rPr>
          <w:t>To get authentication code in response header using authentication service</w:t>
        </w:r>
      </w:ins>
    </w:p>
    <w:p w14:paraId="4AACA2B1" w14:textId="317A7D51" w:rsidR="00124B73" w:rsidRPr="001A23DF" w:rsidRDefault="007074EA" w:rsidP="00124B73">
      <w:pPr>
        <w:pStyle w:val="ListParagraph"/>
        <w:ind w:left="1888"/>
        <w:rPr>
          <w:ins w:id="8764" w:author="rkbansal" w:date="2020-11-29T16:22:00Z"/>
          <w:b/>
        </w:rPr>
      </w:pPr>
      <w:ins w:id="8765" w:author="rkbansal" w:date="2020-11-29T16:33:00Z">
        <w:r>
          <w:rPr>
            <w:noProof/>
          </w:rPr>
          <w:drawing>
            <wp:inline distT="0" distB="0" distL="0" distR="0" wp14:anchorId="4326648B" wp14:editId="17DFCEBB">
              <wp:extent cx="9779000" cy="280479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9779000" cy="2804795"/>
                      </a:xfrm>
                      <a:prstGeom prst="rect">
                        <a:avLst/>
                      </a:prstGeom>
                    </pic:spPr>
                  </pic:pic>
                </a:graphicData>
              </a:graphic>
            </wp:inline>
          </w:drawing>
        </w:r>
      </w:ins>
    </w:p>
    <w:p w14:paraId="5BEA320C" w14:textId="77777777" w:rsidR="00124B73" w:rsidRPr="00733CDB" w:rsidRDefault="00124B73" w:rsidP="00124B73">
      <w:pPr>
        <w:pStyle w:val="ListParagraph"/>
        <w:ind w:left="3192"/>
        <w:rPr>
          <w:ins w:id="8766" w:author="rkbansal" w:date="2020-11-29T16:22:00Z"/>
          <w:b/>
          <w:sz w:val="28"/>
        </w:rPr>
      </w:pPr>
    </w:p>
    <w:p w14:paraId="428ED6B8" w14:textId="77777777" w:rsidR="00124B73" w:rsidRDefault="00124B73" w:rsidP="00124B73">
      <w:pPr>
        <w:pStyle w:val="ListParagraph"/>
        <w:ind w:left="3960"/>
        <w:rPr>
          <w:ins w:id="8767" w:author="rkbansal" w:date="2020-11-29T16:22:00Z"/>
          <w:b/>
          <w:sz w:val="28"/>
        </w:rPr>
      </w:pPr>
    </w:p>
    <w:p w14:paraId="7CD01AF2" w14:textId="704101C8" w:rsidR="00124B73" w:rsidRPr="001A23DF" w:rsidRDefault="00124B73" w:rsidP="00124B73">
      <w:pPr>
        <w:pStyle w:val="ListParagraph"/>
        <w:numPr>
          <w:ilvl w:val="2"/>
          <w:numId w:val="78"/>
        </w:numPr>
        <w:ind w:left="1888" w:hanging="357"/>
        <w:rPr>
          <w:ins w:id="8768" w:author="rkbansal" w:date="2020-11-29T16:22:00Z"/>
          <w:b/>
          <w:sz w:val="28"/>
        </w:rPr>
      </w:pPr>
      <w:ins w:id="8769" w:author="rkbansal" w:date="2020-11-29T16:22:00Z">
        <w:r w:rsidRPr="00733CDB">
          <w:rPr>
            <w:b/>
            <w:sz w:val="28"/>
          </w:rPr>
          <w:t xml:space="preserve">Now hit the </w:t>
        </w:r>
      </w:ins>
      <w:ins w:id="8770" w:author="rkbansal" w:date="2020-11-30T19:07:00Z">
        <w:r w:rsidR="00CE6A0E">
          <w:t xml:space="preserve">data-upload-service </w:t>
        </w:r>
      </w:ins>
      <w:ins w:id="8771" w:author="rkbansal" w:date="2020-11-29T16:22:00Z">
        <w:r w:rsidRPr="00733CDB">
          <w:rPr>
            <w:b/>
            <w:sz w:val="28"/>
          </w:rPr>
          <w:t xml:space="preserve">to </w:t>
        </w:r>
      </w:ins>
      <w:ins w:id="8772" w:author="rkbansal" w:date="2020-11-30T19:07:00Z">
        <w:r w:rsidR="00CE6A0E">
          <w:t xml:space="preserve">upload the file </w:t>
        </w:r>
      </w:ins>
      <w:ins w:id="8773" w:author="rkbansal" w:date="2020-11-29T16:22:00Z">
        <w:r>
          <w:t>by providing the token means authorization code (Bearer token) in the header received in above step</w:t>
        </w:r>
      </w:ins>
    </w:p>
    <w:p w14:paraId="56A6A867" w14:textId="77777777" w:rsidR="00124B73" w:rsidRDefault="00124B73" w:rsidP="00124B73">
      <w:pPr>
        <w:pStyle w:val="ListParagraph"/>
        <w:numPr>
          <w:ilvl w:val="1"/>
          <w:numId w:val="19"/>
        </w:numPr>
        <w:ind w:left="2001" w:hanging="357"/>
        <w:rPr>
          <w:ins w:id="8774" w:author="rkbansal" w:date="2020-11-29T16:22:00Z"/>
          <w:bCs/>
          <w:sz w:val="28"/>
        </w:rPr>
      </w:pPr>
      <w:ins w:id="8775" w:author="rkbansal" w:date="2020-11-29T16:22:00Z">
        <w:r>
          <w:rPr>
            <w:bCs/>
            <w:sz w:val="28"/>
          </w:rPr>
          <w:t xml:space="preserve">See the </w:t>
        </w:r>
        <w:r w:rsidRPr="001A23DF">
          <w:rPr>
            <w:b/>
            <w:sz w:val="28"/>
          </w:rPr>
          <w:t>Authorization</w:t>
        </w:r>
        <w:r>
          <w:rPr>
            <w:bCs/>
            <w:sz w:val="28"/>
          </w:rPr>
          <w:t xml:space="preserve"> tab in the darshan request</w:t>
        </w:r>
      </w:ins>
    </w:p>
    <w:p w14:paraId="5297663C" w14:textId="5D858EE8" w:rsidR="00124B73" w:rsidRDefault="00C549CD" w:rsidP="00124B73">
      <w:pPr>
        <w:pStyle w:val="ListParagraph"/>
        <w:ind w:left="2001"/>
        <w:rPr>
          <w:ins w:id="8776" w:author="rkbansal" w:date="2020-11-29T16:22:00Z"/>
          <w:bCs/>
          <w:sz w:val="28"/>
        </w:rPr>
      </w:pPr>
      <w:ins w:id="8777" w:author="rkbansal" w:date="2020-11-29T16:36:00Z">
        <w:r>
          <w:rPr>
            <w:noProof/>
          </w:rPr>
          <w:drawing>
            <wp:inline distT="0" distB="0" distL="0" distR="0" wp14:anchorId="67C849D9" wp14:editId="65534E03">
              <wp:extent cx="9779000" cy="187388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9779000" cy="1873885"/>
                      </a:xfrm>
                      <a:prstGeom prst="rect">
                        <a:avLst/>
                      </a:prstGeom>
                    </pic:spPr>
                  </pic:pic>
                </a:graphicData>
              </a:graphic>
            </wp:inline>
          </w:drawing>
        </w:r>
      </w:ins>
    </w:p>
    <w:p w14:paraId="1539FE71" w14:textId="77777777" w:rsidR="00124B73" w:rsidRPr="001A23DF" w:rsidRDefault="00124B73" w:rsidP="00124B73">
      <w:pPr>
        <w:pStyle w:val="ListParagraph"/>
        <w:ind w:left="1888"/>
        <w:rPr>
          <w:ins w:id="8778" w:author="rkbansal" w:date="2020-11-29T16:22:00Z"/>
          <w:bCs/>
          <w:sz w:val="28"/>
        </w:rPr>
      </w:pPr>
    </w:p>
    <w:p w14:paraId="6CE2E514" w14:textId="77777777" w:rsidR="00124B73" w:rsidRDefault="00124B73" w:rsidP="00124B73">
      <w:pPr>
        <w:pStyle w:val="ListParagraph"/>
        <w:numPr>
          <w:ilvl w:val="1"/>
          <w:numId w:val="19"/>
        </w:numPr>
        <w:ind w:left="2001" w:hanging="357"/>
        <w:rPr>
          <w:ins w:id="8779" w:author="rkbansal" w:date="2020-11-29T16:22:00Z"/>
          <w:bCs/>
          <w:sz w:val="28"/>
        </w:rPr>
      </w:pPr>
      <w:ins w:id="8780" w:author="rkbansal" w:date="2020-11-29T16:22:00Z">
        <w:r>
          <w:rPr>
            <w:bCs/>
            <w:sz w:val="28"/>
          </w:rPr>
          <w:t xml:space="preserve">See the </w:t>
        </w:r>
        <w:r>
          <w:rPr>
            <w:b/>
            <w:sz w:val="28"/>
          </w:rPr>
          <w:t>Body</w:t>
        </w:r>
        <w:r>
          <w:rPr>
            <w:bCs/>
            <w:sz w:val="28"/>
          </w:rPr>
          <w:t xml:space="preserve"> tab in the darshan request and response can be seen.</w:t>
        </w:r>
      </w:ins>
    </w:p>
    <w:p w14:paraId="577B1AAA" w14:textId="366D2B8D" w:rsidR="00124B73" w:rsidRDefault="00661F76" w:rsidP="00124B73">
      <w:pPr>
        <w:pStyle w:val="ListParagraph"/>
        <w:ind w:left="2001"/>
        <w:rPr>
          <w:ins w:id="8781" w:author="rkbansal" w:date="2020-11-29T16:22:00Z"/>
          <w:bCs/>
          <w:sz w:val="28"/>
        </w:rPr>
      </w:pPr>
      <w:ins w:id="8782" w:author="rkbansal" w:date="2020-11-30T19:31:00Z">
        <w:r>
          <w:rPr>
            <w:noProof/>
          </w:rPr>
          <w:lastRenderedPageBreak/>
          <w:drawing>
            <wp:inline distT="0" distB="0" distL="0" distR="0" wp14:anchorId="152C84DC" wp14:editId="51EC7055">
              <wp:extent cx="9779000" cy="47180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9779000" cy="4718050"/>
                      </a:xfrm>
                      <a:prstGeom prst="rect">
                        <a:avLst/>
                      </a:prstGeom>
                    </pic:spPr>
                  </pic:pic>
                </a:graphicData>
              </a:graphic>
            </wp:inline>
          </w:drawing>
        </w:r>
      </w:ins>
    </w:p>
    <w:p w14:paraId="2498277B" w14:textId="061CBBA3" w:rsidR="00CC7EB5" w:rsidRPr="00124B73" w:rsidRDefault="00CC7EB5">
      <w:pPr>
        <w:rPr>
          <w:ins w:id="8783" w:author="rkbansal" w:date="2020-11-21T13:22:00Z"/>
          <w:rFonts w:eastAsiaTheme="majorEastAsia" w:cstheme="majorBidi"/>
          <w:b/>
          <w:color w:val="2F5496" w:themeColor="accent1" w:themeShade="BF"/>
          <w:sz w:val="28"/>
          <w:szCs w:val="26"/>
          <w:rPrChange w:id="8784" w:author="rkbansal" w:date="2020-11-29T16:22:00Z">
            <w:rPr>
              <w:ins w:id="8785" w:author="rkbansal" w:date="2020-11-21T13:22:00Z"/>
              <w:rFonts w:eastAsiaTheme="majorEastAsia" w:cstheme="majorBidi"/>
              <w:color w:val="2F5496" w:themeColor="accent1" w:themeShade="BF"/>
              <w:szCs w:val="26"/>
            </w:rPr>
          </w:rPrChange>
        </w:rPr>
      </w:pPr>
      <w:ins w:id="8786" w:author="rkbansal" w:date="2020-11-21T13:22:00Z">
        <w:r w:rsidRPr="00124B73">
          <w:rPr>
            <w:b/>
            <w:sz w:val="28"/>
            <w:rPrChange w:id="8787" w:author="rkbansal" w:date="2020-11-29T16:22:00Z">
              <w:rPr/>
            </w:rPrChange>
          </w:rPr>
          <w:br w:type="page"/>
        </w:r>
      </w:ins>
    </w:p>
    <w:p w14:paraId="437D2F74" w14:textId="24AF791A" w:rsidR="00DE691F" w:rsidRDefault="00DE691F" w:rsidP="00DE691F">
      <w:pPr>
        <w:pStyle w:val="Heading2"/>
        <w:rPr>
          <w:ins w:id="8788" w:author="rkbansal" w:date="2020-11-29T21:38:00Z"/>
          <w:rFonts w:ascii="Georgia" w:hAnsi="Georgia"/>
          <w:b/>
          <w:sz w:val="28"/>
        </w:rPr>
      </w:pPr>
      <w:ins w:id="8789" w:author="rkbansal" w:date="2020-11-29T21:38:00Z">
        <w:r>
          <w:rPr>
            <w:rFonts w:ascii="Georgia" w:hAnsi="Georgia"/>
            <w:b/>
            <w:sz w:val="28"/>
          </w:rPr>
          <w:lastRenderedPageBreak/>
          <w:t>Cache</w:t>
        </w:r>
        <w:r w:rsidR="008B248F">
          <w:rPr>
            <w:rFonts w:ascii="Georgia" w:hAnsi="Georgia"/>
            <w:b/>
            <w:sz w:val="28"/>
          </w:rPr>
          <w:t xml:space="preserve"> Service</w:t>
        </w:r>
      </w:ins>
    </w:p>
    <w:p w14:paraId="7AC59124" w14:textId="64E52C31" w:rsidR="008B248F" w:rsidRDefault="008B248F" w:rsidP="008B248F">
      <w:pPr>
        <w:rPr>
          <w:ins w:id="8790" w:author="rkbansal" w:date="2020-11-30T00:10:00Z"/>
        </w:rPr>
      </w:pPr>
      <w:ins w:id="8791" w:author="rkbansal" w:date="2020-11-29T21:38:00Z">
        <w:r>
          <w:t xml:space="preserve">This service will be used </w:t>
        </w:r>
      </w:ins>
      <w:ins w:id="8792" w:author="rkbansal" w:date="2020-11-29T21:40:00Z">
        <w:r>
          <w:t xml:space="preserve">by other microservices </w:t>
        </w:r>
      </w:ins>
      <w:ins w:id="8793" w:author="rkbansal" w:date="2020-11-29T21:38:00Z">
        <w:r>
          <w:t>to cache the reference entities</w:t>
        </w:r>
      </w:ins>
      <w:ins w:id="8794" w:author="rkbansal" w:date="2020-11-29T21:39:00Z">
        <w:r>
          <w:t xml:space="preserve">. </w:t>
        </w:r>
      </w:ins>
      <w:ins w:id="8795" w:author="rkbansal" w:date="2020-11-29T21:40:00Z">
        <w:r>
          <w:t xml:space="preserve">For example, this service will </w:t>
        </w:r>
      </w:ins>
      <w:ins w:id="8796" w:author="rkbansal" w:date="2020-11-29T21:41:00Z">
        <w:r>
          <w:t>communicate with th</w:t>
        </w:r>
      </w:ins>
      <w:ins w:id="8797" w:author="rkbansal" w:date="2020-11-29T21:40:00Z">
        <w:r>
          <w:t>e people-mgmt-service, project-mgmt-service and use</w:t>
        </w:r>
      </w:ins>
      <w:ins w:id="8798" w:author="rkbansal" w:date="2020-11-29T21:41:00Z">
        <w:r>
          <w:t>r-mgmt-service using feign client to cache its entities.</w:t>
        </w:r>
      </w:ins>
    </w:p>
    <w:p w14:paraId="46DD3A3A" w14:textId="3903A275" w:rsidR="00D70EA5" w:rsidRDefault="0041032D" w:rsidP="008B248F">
      <w:pPr>
        <w:rPr>
          <w:ins w:id="8799" w:author="rkbansal" w:date="2020-11-30T00:10:00Z"/>
        </w:rPr>
      </w:pPr>
      <w:ins w:id="8800" w:author="rkbansal" w:date="2020-11-30T00:11:00Z">
        <w:r>
          <w:rPr>
            <w:rFonts w:ascii="Proxima" w:hAnsi="Proxima"/>
            <w:color w:val="2B3636"/>
            <w:spacing w:val="4"/>
            <w:sz w:val="26"/>
            <w:szCs w:val="26"/>
            <w:shd w:val="clear" w:color="auto" w:fill="FFFFFF"/>
          </w:rPr>
          <w:t>Caching is a technique that involves the intermediate storage of data in very fast memory, usually. This means that this data can be made available much more quickly for subsequent requests since it does not have to be retrieved or recalculated from the primary and usually slower memory first.</w:t>
        </w:r>
      </w:ins>
    </w:p>
    <w:p w14:paraId="63C0F445" w14:textId="5F24E4DC" w:rsidR="00D70EA5" w:rsidRPr="008B248F" w:rsidRDefault="00D70EA5">
      <w:pPr>
        <w:rPr>
          <w:ins w:id="8801" w:author="rkbansal" w:date="2020-11-29T21:38:00Z"/>
          <w:rPrChange w:id="8802" w:author="rkbansal" w:date="2020-11-29T21:38:00Z">
            <w:rPr>
              <w:ins w:id="8803" w:author="rkbansal" w:date="2020-11-29T21:38:00Z"/>
              <w:rFonts w:ascii="Georgia" w:hAnsi="Georgia"/>
              <w:b/>
              <w:sz w:val="28"/>
            </w:rPr>
          </w:rPrChange>
        </w:rPr>
        <w:pPrChange w:id="8804" w:author="rkbansal" w:date="2020-11-29T21:38:00Z">
          <w:pPr>
            <w:pStyle w:val="Heading2"/>
          </w:pPr>
        </w:pPrChange>
      </w:pPr>
      <w:ins w:id="8805" w:author="rkbansal" w:date="2020-11-30T00:10:00Z">
        <w:r w:rsidRPr="00D70EA5">
          <w:rPr>
            <w:rFonts w:ascii="Proxima" w:hAnsi="Proxima"/>
            <w:color w:val="538135" w:themeColor="accent6" w:themeShade="BF"/>
            <w:spacing w:val="4"/>
            <w:sz w:val="26"/>
            <w:szCs w:val="26"/>
            <w:shd w:val="clear" w:color="auto" w:fill="FFFFFF"/>
            <w:rPrChange w:id="8806" w:author="rkbansal" w:date="2020-11-30T00:10:00Z">
              <w:rPr>
                <w:rFonts w:ascii="Proxima" w:hAnsi="Proxima"/>
                <w:color w:val="2B3636"/>
                <w:spacing w:val="4"/>
                <w:shd w:val="clear" w:color="auto" w:fill="FFFFFF"/>
              </w:rPr>
            </w:rPrChange>
          </w:rPr>
          <w:t xml:space="preserve">Ehcache </w:t>
        </w:r>
        <w:r>
          <w:rPr>
            <w:rFonts w:ascii="Proxima" w:hAnsi="Proxima"/>
            <w:color w:val="2B3636"/>
            <w:spacing w:val="4"/>
            <w:sz w:val="26"/>
            <w:szCs w:val="26"/>
            <w:shd w:val="clear" w:color="auto" w:fill="FFFFFF"/>
          </w:rPr>
          <w:t>is an open source library implemented in Java for implementing caches in Java programs, especially local and distributed caches in main memory or on the hard disk. Thanks to the implementation of JSR-107, Ehcache is fully compatible with the </w:t>
        </w:r>
        <w:r>
          <w:rPr>
            <w:rStyle w:val="gitenlighterjs"/>
            <w:rFonts w:ascii="inherit" w:hAnsi="inherit"/>
            <w:color w:val="000000"/>
            <w:spacing w:val="4"/>
            <w:sz w:val="18"/>
            <w:szCs w:val="18"/>
            <w:bdr w:val="single" w:sz="6" w:space="2" w:color="E0E0E0" w:frame="1"/>
            <w:shd w:val="clear" w:color="auto" w:fill="F7F7F7"/>
          </w:rPr>
          <w:t>javax.</w:t>
        </w:r>
        <w:r>
          <w:rPr>
            <w:rStyle w:val="me0"/>
            <w:rFonts w:ascii="inherit" w:hAnsi="inherit"/>
            <w:color w:val="0086B3"/>
            <w:spacing w:val="4"/>
            <w:sz w:val="18"/>
            <w:szCs w:val="18"/>
            <w:bdr w:val="single" w:sz="6" w:space="2" w:color="E0E0E0" w:frame="1"/>
            <w:shd w:val="clear" w:color="auto" w:fill="F7F7F7"/>
          </w:rPr>
          <w:t>cache</w:t>
        </w:r>
        <w:r>
          <w:rPr>
            <w:rFonts w:ascii="Proxima" w:hAnsi="Proxima"/>
            <w:color w:val="2B3636"/>
            <w:spacing w:val="4"/>
            <w:sz w:val="26"/>
            <w:szCs w:val="26"/>
            <w:shd w:val="clear" w:color="auto" w:fill="FFFFFF"/>
          </w:rPr>
          <w:t> API.</w:t>
        </w:r>
      </w:ins>
    </w:p>
    <w:p w14:paraId="4B4921BD" w14:textId="77777777" w:rsidR="00256DA2" w:rsidRDefault="00256DA2" w:rsidP="00256DA2">
      <w:pPr>
        <w:pStyle w:val="ListParagraph"/>
        <w:numPr>
          <w:ilvl w:val="0"/>
          <w:numId w:val="82"/>
        </w:numPr>
        <w:rPr>
          <w:ins w:id="8807" w:author="rkbansal" w:date="2020-11-29T21:42:00Z"/>
        </w:rPr>
      </w:pPr>
      <w:ins w:id="8808" w:author="rkbansal" w:date="2020-11-29T21:42:00Z">
        <w:r>
          <w:t>Create the Project using spring Starter Project.</w:t>
        </w:r>
      </w:ins>
    </w:p>
    <w:p w14:paraId="4FA03111" w14:textId="71CE7A68" w:rsidR="00256DA2" w:rsidRDefault="00727F5F" w:rsidP="00256DA2">
      <w:pPr>
        <w:rPr>
          <w:ins w:id="8809" w:author="rkbansal" w:date="2020-11-29T21:42:00Z"/>
        </w:rPr>
      </w:pPr>
      <w:ins w:id="8810" w:author="rkbansal" w:date="2020-11-29T21:46:00Z">
        <w:r w:rsidRPr="00727F5F">
          <w:rPr>
            <w:noProof/>
          </w:rPr>
          <w:drawing>
            <wp:inline distT="0" distB="0" distL="0" distR="0" wp14:anchorId="193AD34E" wp14:editId="00C923FE">
              <wp:extent cx="5163271" cy="7306695"/>
              <wp:effectExtent l="0" t="0" r="0" b="889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163271" cy="7306695"/>
                      </a:xfrm>
                      <a:prstGeom prst="rect">
                        <a:avLst/>
                      </a:prstGeom>
                    </pic:spPr>
                  </pic:pic>
                </a:graphicData>
              </a:graphic>
            </wp:inline>
          </w:drawing>
        </w:r>
      </w:ins>
    </w:p>
    <w:p w14:paraId="4F87381C" w14:textId="77777777" w:rsidR="00256DA2" w:rsidRDefault="00256DA2" w:rsidP="00256DA2">
      <w:pPr>
        <w:rPr>
          <w:ins w:id="8811" w:author="rkbansal" w:date="2020-11-29T21:42:00Z"/>
        </w:rPr>
      </w:pPr>
    </w:p>
    <w:p w14:paraId="11806955" w14:textId="0DF4E564" w:rsidR="00256DA2" w:rsidRDefault="00256DA2" w:rsidP="00256DA2">
      <w:pPr>
        <w:pStyle w:val="ListParagraph"/>
        <w:numPr>
          <w:ilvl w:val="0"/>
          <w:numId w:val="82"/>
        </w:numPr>
        <w:rPr>
          <w:ins w:id="8812" w:author="rkbansal" w:date="2020-11-29T21:42:00Z"/>
        </w:rPr>
      </w:pPr>
      <w:ins w:id="8813" w:author="rkbansal" w:date="2020-11-29T21:42:00Z">
        <w:r>
          <w:t xml:space="preserve">Click on Next and </w:t>
        </w:r>
      </w:ins>
      <w:ins w:id="8814" w:author="rkbansal" w:date="2020-11-29T21:43:00Z">
        <w:r w:rsidR="00D14CEE">
          <w:t>Finish.</w:t>
        </w:r>
      </w:ins>
    </w:p>
    <w:p w14:paraId="0655AF95" w14:textId="6863CEDA" w:rsidR="00256DA2" w:rsidRDefault="00256DA2" w:rsidP="00256DA2">
      <w:pPr>
        <w:rPr>
          <w:ins w:id="8815" w:author="rkbansal" w:date="2020-11-29T21:42:00Z"/>
          <w:bCs/>
          <w:sz w:val="28"/>
        </w:rPr>
      </w:pPr>
    </w:p>
    <w:p w14:paraId="203DA878" w14:textId="3FF47A06" w:rsidR="00256DA2" w:rsidRPr="00AC7DCA" w:rsidRDefault="00D14CEE" w:rsidP="00256DA2">
      <w:pPr>
        <w:pStyle w:val="ListParagraph"/>
        <w:numPr>
          <w:ilvl w:val="0"/>
          <w:numId w:val="82"/>
        </w:numPr>
        <w:rPr>
          <w:ins w:id="8816" w:author="rkbansal" w:date="2020-11-29T21:42:00Z"/>
        </w:rPr>
      </w:pPr>
      <w:ins w:id="8817" w:author="rkbansal" w:date="2020-11-29T21:43:00Z">
        <w:r>
          <w:rPr>
            <w:bCs/>
            <w:sz w:val="28"/>
          </w:rPr>
          <w:t>I</w:t>
        </w:r>
      </w:ins>
      <w:ins w:id="8818" w:author="rkbansal" w:date="2020-11-29T21:42:00Z">
        <w:r w:rsidR="00256DA2" w:rsidRPr="00AC7DCA">
          <w:rPr>
            <w:bCs/>
            <w:sz w:val="28"/>
          </w:rPr>
          <w:t>mport the project.</w:t>
        </w:r>
      </w:ins>
    </w:p>
    <w:p w14:paraId="7874C60D" w14:textId="6EC83D98" w:rsidR="00256DA2" w:rsidRPr="00AC7DCA" w:rsidRDefault="00A25318" w:rsidP="00256DA2">
      <w:pPr>
        <w:rPr>
          <w:ins w:id="8819" w:author="rkbansal" w:date="2020-11-29T21:42:00Z"/>
        </w:rPr>
      </w:pPr>
      <w:ins w:id="8820" w:author="rkbansal" w:date="2020-11-29T21:47:00Z">
        <w:r>
          <w:rPr>
            <w:noProof/>
          </w:rPr>
          <w:lastRenderedPageBreak/>
          <w:drawing>
            <wp:inline distT="0" distB="0" distL="0" distR="0" wp14:anchorId="12EFDFA4" wp14:editId="17634DF4">
              <wp:extent cx="2857500" cy="378142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857500" cy="3781425"/>
                      </a:xfrm>
                      <a:prstGeom prst="rect">
                        <a:avLst/>
                      </a:prstGeom>
                    </pic:spPr>
                  </pic:pic>
                </a:graphicData>
              </a:graphic>
            </wp:inline>
          </w:drawing>
        </w:r>
      </w:ins>
    </w:p>
    <w:p w14:paraId="32209E8F" w14:textId="77777777" w:rsidR="009A06F3" w:rsidRDefault="009A06F3" w:rsidP="009A06F3">
      <w:pPr>
        <w:pStyle w:val="ListParagraph"/>
        <w:numPr>
          <w:ilvl w:val="0"/>
          <w:numId w:val="74"/>
        </w:numPr>
        <w:rPr>
          <w:ins w:id="8821" w:author="rkbansal" w:date="2020-11-29T21:49:00Z"/>
        </w:rPr>
      </w:pPr>
      <w:ins w:id="8822" w:author="rkbansal" w:date="2020-11-29T21:49:00Z">
        <w:r>
          <w:t>Add the following dependencies in pom.xml with the following considerations:</w:t>
        </w:r>
      </w:ins>
    </w:p>
    <w:p w14:paraId="6084A361" w14:textId="77777777" w:rsidR="009A06F3" w:rsidRPr="00864941" w:rsidRDefault="009A06F3" w:rsidP="009A06F3">
      <w:pPr>
        <w:pStyle w:val="ListParagraph"/>
        <w:numPr>
          <w:ilvl w:val="1"/>
          <w:numId w:val="107"/>
        </w:numPr>
        <w:rPr>
          <w:ins w:id="8823" w:author="rkbansal" w:date="2020-11-29T21:49:00Z"/>
          <w:bCs/>
        </w:rPr>
      </w:pPr>
      <w:ins w:id="8824" w:author="rkbansal" w:date="2020-11-29T21:49: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5B7CABC2" w14:textId="77777777" w:rsidR="009A06F3" w:rsidRDefault="009A06F3" w:rsidP="009A06F3">
      <w:pPr>
        <w:pStyle w:val="ListParagraph"/>
        <w:numPr>
          <w:ilvl w:val="1"/>
          <w:numId w:val="107"/>
        </w:numPr>
        <w:rPr>
          <w:ins w:id="8825" w:author="rkbansal" w:date="2020-11-29T21:49:00Z"/>
          <w:bCs/>
        </w:rPr>
      </w:pPr>
      <w:ins w:id="8826" w:author="rkbansal" w:date="2020-11-29T21:49:00Z">
        <w:r>
          <w:rPr>
            <w:bCs/>
            <w:color w:val="FF0000"/>
          </w:rPr>
          <w:t>Spring Cloud version</w:t>
        </w:r>
        <w:r w:rsidRPr="00A51008">
          <w:rPr>
            <w:bCs/>
          </w:rPr>
          <w:t>:</w:t>
        </w:r>
        <w:r>
          <w:rPr>
            <w:bCs/>
          </w:rPr>
          <w:t xml:space="preserve"> upgraded to Hoston.SR4. It is highlighted in yellow colour.</w:t>
        </w:r>
      </w:ins>
    </w:p>
    <w:p w14:paraId="58D6246A" w14:textId="71460509" w:rsidR="009A06F3" w:rsidRDefault="009A06F3" w:rsidP="009A06F3">
      <w:pPr>
        <w:pStyle w:val="ListParagraph"/>
        <w:numPr>
          <w:ilvl w:val="1"/>
          <w:numId w:val="107"/>
        </w:numPr>
        <w:rPr>
          <w:ins w:id="8827" w:author="rkbansal" w:date="2020-11-29T21:59:00Z"/>
          <w:bCs/>
        </w:rPr>
      </w:pPr>
      <w:ins w:id="8828" w:author="rkbansal" w:date="2020-11-29T21:4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263C0C34" w14:textId="3A0C3EFC" w:rsidR="00B73EBC" w:rsidRDefault="00CA59EE" w:rsidP="009A06F3">
      <w:pPr>
        <w:pStyle w:val="ListParagraph"/>
        <w:numPr>
          <w:ilvl w:val="1"/>
          <w:numId w:val="107"/>
        </w:numPr>
        <w:rPr>
          <w:ins w:id="8829" w:author="rkbansal" w:date="2020-11-29T22:00:00Z"/>
          <w:bCs/>
        </w:rPr>
      </w:pPr>
      <w:ins w:id="8830" w:author="rkbansal" w:date="2020-11-30T00:12:00Z">
        <w:r>
          <w:rPr>
            <w:bCs/>
            <w:color w:val="FF0000"/>
          </w:rPr>
          <w:t>Ehcache dependencies</w:t>
        </w:r>
      </w:ins>
      <w:ins w:id="8831" w:author="rkbansal" w:date="2020-11-29T21:59:00Z">
        <w:r w:rsidR="00B73EBC" w:rsidRPr="00B73EBC">
          <w:rPr>
            <w:bCs/>
            <w:rPrChange w:id="8832" w:author="rkbansal" w:date="2020-11-29T21:59:00Z">
              <w:rPr>
                <w:bCs/>
                <w:color w:val="FF0000"/>
              </w:rPr>
            </w:rPrChange>
          </w:rPr>
          <w:t>-</w:t>
        </w:r>
        <w:r w:rsidR="00B73EBC">
          <w:rPr>
            <w:bCs/>
          </w:rPr>
          <w:t>api: ehcache, spring-boot-starter-cache and cache-api</w:t>
        </w:r>
      </w:ins>
      <w:ins w:id="8833" w:author="rkbansal" w:date="2020-11-29T22:00:00Z">
        <w:r w:rsidR="00B73EBC">
          <w:rPr>
            <w:bCs/>
          </w:rPr>
          <w:t xml:space="preserve"> used to cache the entities.</w:t>
        </w:r>
      </w:ins>
    </w:p>
    <w:p w14:paraId="6252D0DD" w14:textId="0018493D" w:rsidR="00B73EBC" w:rsidRDefault="00B73EBC" w:rsidP="009A06F3">
      <w:pPr>
        <w:pStyle w:val="ListParagraph"/>
        <w:numPr>
          <w:ilvl w:val="1"/>
          <w:numId w:val="107"/>
        </w:numPr>
        <w:rPr>
          <w:ins w:id="8834" w:author="rkbansal" w:date="2020-11-29T21:49:00Z"/>
          <w:bCs/>
        </w:rPr>
      </w:pPr>
      <w:ins w:id="8835" w:author="rkbansal" w:date="2020-11-29T22:00:00Z">
        <w:r>
          <w:rPr>
            <w:bCs/>
            <w:color w:val="FF0000"/>
          </w:rPr>
          <w:t>Fiegn</w:t>
        </w:r>
        <w:r w:rsidRPr="00B73EBC">
          <w:rPr>
            <w:bCs/>
            <w:rPrChange w:id="8836" w:author="rkbansal" w:date="2020-11-29T22:00:00Z">
              <w:rPr>
                <w:bCs/>
                <w:color w:val="FF0000"/>
              </w:rPr>
            </w:rPrChange>
          </w:rPr>
          <w:t>-</w:t>
        </w:r>
        <w:r>
          <w:rPr>
            <w:bCs/>
          </w:rPr>
          <w:t>Client: used to communicate with other microservices.</w:t>
        </w:r>
      </w:ins>
    </w:p>
    <w:p w14:paraId="2A3FE8C6" w14:textId="39D96891" w:rsidR="009A06F3" w:rsidRDefault="00B73EBC" w:rsidP="009A06F3">
      <w:pPr>
        <w:pStyle w:val="ListParagraph"/>
        <w:rPr>
          <w:ins w:id="8837" w:author="rkbansal" w:date="2020-11-29T21:58:00Z"/>
          <w:noProof/>
        </w:rPr>
      </w:pPr>
      <w:ins w:id="8838" w:author="rkbansal" w:date="2020-11-29T21:57:00Z">
        <w:r>
          <w:rPr>
            <w:noProof/>
          </w:rPr>
          <w:drawing>
            <wp:inline distT="0" distB="0" distL="0" distR="0" wp14:anchorId="24D6DEA2" wp14:editId="6227B42E">
              <wp:extent cx="7010400" cy="772477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7010400" cy="7724775"/>
                      </a:xfrm>
                      <a:prstGeom prst="rect">
                        <a:avLst/>
                      </a:prstGeom>
                    </pic:spPr>
                  </pic:pic>
                </a:graphicData>
              </a:graphic>
            </wp:inline>
          </w:drawing>
        </w:r>
      </w:ins>
    </w:p>
    <w:p w14:paraId="3C05D68A" w14:textId="51974FA9" w:rsidR="00B73EBC" w:rsidRPr="00B73EBC" w:rsidRDefault="00B73EBC">
      <w:pPr>
        <w:tabs>
          <w:tab w:val="left" w:pos="2775"/>
        </w:tabs>
        <w:rPr>
          <w:ins w:id="8839" w:author="rkbansal" w:date="2020-11-29T21:49:00Z"/>
        </w:rPr>
        <w:pPrChange w:id="8840" w:author="rkbansal" w:date="2020-11-29T21:58:00Z">
          <w:pPr>
            <w:pStyle w:val="ListParagraph"/>
          </w:pPr>
        </w:pPrChange>
      </w:pPr>
      <w:ins w:id="8841" w:author="rkbansal" w:date="2020-11-29T21:58:00Z">
        <w:r>
          <w:rPr>
            <w:noProof/>
          </w:rPr>
          <w:lastRenderedPageBreak/>
          <w:drawing>
            <wp:inline distT="0" distB="0" distL="0" distR="0" wp14:anchorId="34D7EBD9" wp14:editId="5A7FBB6C">
              <wp:extent cx="5457825" cy="4610100"/>
              <wp:effectExtent l="0" t="0" r="952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457825" cy="4610100"/>
                      </a:xfrm>
                      <a:prstGeom prst="rect">
                        <a:avLst/>
                      </a:prstGeom>
                    </pic:spPr>
                  </pic:pic>
                </a:graphicData>
              </a:graphic>
            </wp:inline>
          </w:drawing>
        </w:r>
        <w:r>
          <w:tab/>
        </w:r>
      </w:ins>
    </w:p>
    <w:p w14:paraId="4F500127" w14:textId="7F95427F" w:rsidR="00DE691F" w:rsidRPr="00B741F8" w:rsidRDefault="00460B46" w:rsidP="00460B46">
      <w:pPr>
        <w:pStyle w:val="ListParagraph"/>
        <w:numPr>
          <w:ilvl w:val="0"/>
          <w:numId w:val="74"/>
        </w:numPr>
        <w:rPr>
          <w:ins w:id="8842" w:author="rkbansal" w:date="2020-11-30T00:12:00Z"/>
          <w:rFonts w:eastAsiaTheme="majorEastAsia" w:cstheme="majorBidi"/>
          <w:b/>
          <w:color w:val="2F5496" w:themeColor="accent1" w:themeShade="BF"/>
          <w:sz w:val="28"/>
          <w:szCs w:val="26"/>
          <w:rPrChange w:id="8843" w:author="rkbansal" w:date="2020-11-30T00:12:00Z">
            <w:rPr>
              <w:ins w:id="8844" w:author="rkbansal" w:date="2020-11-30T00:12:00Z"/>
              <w:bCs/>
            </w:rPr>
          </w:rPrChange>
        </w:rPr>
      </w:pPr>
      <w:ins w:id="8845" w:author="rkbansal" w:date="2020-11-29T22:01:00Z">
        <w:r>
          <w:rPr>
            <w:bCs/>
            <w:color w:val="FF0000"/>
          </w:rPr>
          <w:t xml:space="preserve">Make </w:t>
        </w:r>
      </w:ins>
      <w:ins w:id="8846" w:author="rkbansal" w:date="2020-11-29T21:49:00Z">
        <w:r w:rsidR="009A06F3" w:rsidRPr="00DE30DD">
          <w:rPr>
            <w:bCs/>
            <w:color w:val="FF0000"/>
          </w:rPr>
          <w:t>application.properties</w:t>
        </w:r>
        <w:r w:rsidR="009A06F3">
          <w:rPr>
            <w:bCs/>
          </w:rPr>
          <w:t xml:space="preserve"> </w:t>
        </w:r>
      </w:ins>
      <w:ins w:id="8847" w:author="rkbansal" w:date="2020-11-29T22:01:00Z">
        <w:r>
          <w:rPr>
            <w:bCs/>
          </w:rPr>
          <w:t xml:space="preserve">empty as it is not required and will be referred </w:t>
        </w:r>
      </w:ins>
      <w:ins w:id="8848" w:author="rkbansal" w:date="2020-11-29T22:02:00Z">
        <w:r>
          <w:rPr>
            <w:bCs/>
          </w:rPr>
          <w:t>by other microservices.</w:t>
        </w:r>
      </w:ins>
    </w:p>
    <w:p w14:paraId="1C24F05C" w14:textId="1FDDAE67" w:rsidR="00B741F8" w:rsidRPr="00440A9F" w:rsidRDefault="00B741F8" w:rsidP="00460B46">
      <w:pPr>
        <w:pStyle w:val="ListParagraph"/>
        <w:numPr>
          <w:ilvl w:val="0"/>
          <w:numId w:val="74"/>
        </w:numPr>
        <w:rPr>
          <w:ins w:id="8849" w:author="rkbansal" w:date="2020-11-30T00:14:00Z"/>
          <w:rFonts w:eastAsiaTheme="majorEastAsia" w:cstheme="majorBidi"/>
          <w:b/>
          <w:color w:val="2F5496" w:themeColor="accent1" w:themeShade="BF"/>
          <w:sz w:val="28"/>
          <w:szCs w:val="26"/>
          <w:rPrChange w:id="8850" w:author="rkbansal" w:date="2020-11-30T00:14:00Z">
            <w:rPr>
              <w:ins w:id="8851" w:author="rkbansal" w:date="2020-11-30T00:14:00Z"/>
              <w:rFonts w:ascii="Proxima" w:hAnsi="Proxima"/>
              <w:color w:val="2B3636"/>
              <w:spacing w:val="4"/>
              <w:sz w:val="26"/>
              <w:szCs w:val="26"/>
              <w:shd w:val="clear" w:color="auto" w:fill="FFFFFF"/>
            </w:rPr>
          </w:rPrChange>
        </w:rPr>
      </w:pPr>
      <w:ins w:id="8852" w:author="rkbansal" w:date="2020-11-30T00:13:00Z">
        <w:r>
          <w:rPr>
            <w:bCs/>
          </w:rPr>
          <w:t xml:space="preserve">Enable caching: </w:t>
        </w:r>
        <w:r>
          <w:rPr>
            <w:rFonts w:ascii="Proxima" w:hAnsi="Proxima"/>
            <w:color w:val="2B3636"/>
            <w:spacing w:val="4"/>
            <w:sz w:val="26"/>
            <w:szCs w:val="26"/>
            <w:shd w:val="clear" w:color="auto" w:fill="FFFFFF"/>
          </w:rPr>
          <w:t>To enable caching support in Spring Boot, we need a simple configuration class that must be annotated with </w:t>
        </w:r>
        <w:r>
          <w:rPr>
            <w:rStyle w:val="st1"/>
            <w:rFonts w:ascii="inherit" w:hAnsi="inherit"/>
            <w:color w:val="DD1144"/>
            <w:spacing w:val="4"/>
            <w:sz w:val="18"/>
            <w:szCs w:val="18"/>
            <w:bdr w:val="single" w:sz="6" w:space="2" w:color="E0E0E0" w:frame="1"/>
            <w:shd w:val="clear" w:color="auto" w:fill="F7F7F7"/>
          </w:rPr>
          <w:t>@EnableCaching</w:t>
        </w:r>
        <w:r>
          <w:rPr>
            <w:rFonts w:ascii="Proxima" w:hAnsi="Proxima"/>
            <w:color w:val="2B3636"/>
            <w:spacing w:val="4"/>
            <w:sz w:val="26"/>
            <w:szCs w:val="26"/>
            <w:shd w:val="clear" w:color="auto" w:fill="FFFFFF"/>
          </w:rPr>
          <w:t>. Up to this point, we don’t need to do anything more as the following code shows:</w:t>
        </w:r>
      </w:ins>
    </w:p>
    <w:p w14:paraId="16786D5A" w14:textId="2507D78F" w:rsidR="00440A9F" w:rsidRDefault="00440A9F" w:rsidP="00440A9F">
      <w:pPr>
        <w:pStyle w:val="ListParagraph"/>
        <w:rPr>
          <w:ins w:id="8853" w:author="rkbansal" w:date="2020-11-30T00:14:00Z"/>
          <w:bCs/>
        </w:rPr>
      </w:pPr>
    </w:p>
    <w:p w14:paraId="38E555D4" w14:textId="12D429FD" w:rsidR="00440A9F" w:rsidRDefault="00440A9F" w:rsidP="00440A9F">
      <w:pPr>
        <w:pStyle w:val="ListParagraph"/>
        <w:rPr>
          <w:ins w:id="8854" w:author="rkbansal" w:date="2020-11-30T00:14:00Z"/>
          <w:bCs/>
        </w:rPr>
      </w:pPr>
      <w:ins w:id="8855" w:author="rkbansal" w:date="2020-11-30T00:18:00Z">
        <w:r>
          <w:rPr>
            <w:noProof/>
          </w:rPr>
          <w:drawing>
            <wp:inline distT="0" distB="0" distL="0" distR="0" wp14:anchorId="705B9BDC" wp14:editId="057735AB">
              <wp:extent cx="4200525" cy="1514475"/>
              <wp:effectExtent l="0" t="0" r="9525"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200525" cy="1514475"/>
                      </a:xfrm>
                      <a:prstGeom prst="rect">
                        <a:avLst/>
                      </a:prstGeom>
                    </pic:spPr>
                  </pic:pic>
                </a:graphicData>
              </a:graphic>
            </wp:inline>
          </w:drawing>
        </w:r>
      </w:ins>
    </w:p>
    <w:p w14:paraId="7CFEB063" w14:textId="4C77E363" w:rsidR="00440A9F" w:rsidRDefault="008724F2" w:rsidP="008724F2">
      <w:pPr>
        <w:pStyle w:val="ListParagraph"/>
        <w:numPr>
          <w:ilvl w:val="0"/>
          <w:numId w:val="74"/>
        </w:numPr>
        <w:rPr>
          <w:ins w:id="8856" w:author="rkbansal" w:date="2020-11-30T00:23:00Z"/>
          <w:rFonts w:eastAsiaTheme="majorEastAsia" w:cstheme="majorBidi"/>
          <w:b/>
          <w:color w:val="2F5496" w:themeColor="accent1" w:themeShade="BF"/>
          <w:sz w:val="28"/>
          <w:szCs w:val="26"/>
        </w:rPr>
      </w:pPr>
      <w:ins w:id="8857" w:author="rkbansal" w:date="2020-11-30T00:23:00Z">
        <w:r>
          <w:rPr>
            <w:rFonts w:eastAsiaTheme="majorEastAsia" w:cstheme="majorBidi"/>
            <w:b/>
            <w:color w:val="2F5496" w:themeColor="accent1" w:themeShade="BF"/>
            <w:sz w:val="28"/>
            <w:szCs w:val="26"/>
          </w:rPr>
          <w:t>Cacheable operations</w:t>
        </w:r>
      </w:ins>
    </w:p>
    <w:p w14:paraId="2E5B284E" w14:textId="378D1197" w:rsidR="008724F2" w:rsidRDefault="008724F2" w:rsidP="008724F2">
      <w:pPr>
        <w:pStyle w:val="ListParagraph"/>
        <w:rPr>
          <w:ins w:id="8858" w:author="rkbansal" w:date="2020-11-30T00:23:00Z"/>
          <w:rFonts w:ascii="Proxima" w:hAnsi="Proxima"/>
          <w:color w:val="2B3636"/>
          <w:spacing w:val="4"/>
          <w:sz w:val="26"/>
          <w:szCs w:val="26"/>
          <w:shd w:val="clear" w:color="auto" w:fill="FFFFFF"/>
        </w:rPr>
      </w:pPr>
      <w:ins w:id="8859" w:author="rkbansal" w:date="2020-11-30T00:23:00Z">
        <w:r>
          <w:rPr>
            <w:rFonts w:ascii="Proxima" w:hAnsi="Proxima"/>
            <w:color w:val="2B3636"/>
            <w:spacing w:val="4"/>
            <w:sz w:val="26"/>
            <w:szCs w:val="26"/>
            <w:shd w:val="clear" w:color="auto" w:fill="FFFFFF"/>
          </w:rPr>
          <w:t>Caching in Spring is basically applied to methods so that especially the calls of very costly operations can be reduced. We now want to add the result of this calculation to a cache depending on the radius passed by parameter, so that the calculation does not have to be repeated every time. To do this, we annotate the method with the </w:t>
        </w:r>
        <w:r>
          <w:rPr>
            <w:rStyle w:val="st1"/>
            <w:rFonts w:ascii="inherit" w:hAnsi="inherit"/>
            <w:color w:val="DD1144"/>
            <w:spacing w:val="4"/>
            <w:sz w:val="18"/>
            <w:szCs w:val="18"/>
            <w:bdr w:val="single" w:sz="6" w:space="2" w:color="E0E0E0" w:frame="1"/>
            <w:shd w:val="clear" w:color="auto" w:fill="F7F7F7"/>
          </w:rPr>
          <w:t>@Cachable</w:t>
        </w:r>
        <w:r>
          <w:rPr>
            <w:rFonts w:ascii="Proxima" w:hAnsi="Proxima"/>
            <w:color w:val="2B3636"/>
            <w:spacing w:val="4"/>
            <w:sz w:val="26"/>
            <w:szCs w:val="26"/>
            <w:shd w:val="clear" w:color="auto" w:fill="FFFFFF"/>
          </w:rPr>
          <w:t> annotation:</w:t>
        </w:r>
      </w:ins>
    </w:p>
    <w:p w14:paraId="39E8A29A" w14:textId="5A4A646D" w:rsidR="008724F2" w:rsidRDefault="008724F2" w:rsidP="008724F2">
      <w:pPr>
        <w:pStyle w:val="ListParagraph"/>
        <w:rPr>
          <w:ins w:id="8860" w:author="rkbansal" w:date="2020-11-30T00:24:00Z"/>
          <w:rFonts w:eastAsiaTheme="majorEastAsia" w:cstheme="majorBidi"/>
          <w:b/>
          <w:color w:val="2F5496" w:themeColor="accent1" w:themeShade="BF"/>
          <w:sz w:val="28"/>
          <w:szCs w:val="26"/>
        </w:rPr>
      </w:pPr>
      <w:ins w:id="8861" w:author="rkbansal" w:date="2020-11-30T00:23:00Z">
        <w:r>
          <w:rPr>
            <w:noProof/>
          </w:rPr>
          <w:drawing>
            <wp:inline distT="0" distB="0" distL="0" distR="0" wp14:anchorId="090F611F" wp14:editId="2E0D9643">
              <wp:extent cx="7677150" cy="561975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7677150" cy="5619750"/>
                      </a:xfrm>
                      <a:prstGeom prst="rect">
                        <a:avLst/>
                      </a:prstGeom>
                    </pic:spPr>
                  </pic:pic>
                </a:graphicData>
              </a:graphic>
            </wp:inline>
          </w:drawing>
        </w:r>
      </w:ins>
    </w:p>
    <w:p w14:paraId="49602BE0" w14:textId="77777777" w:rsidR="008724F2" w:rsidRDefault="008724F2">
      <w:pPr>
        <w:pStyle w:val="NormalWeb"/>
        <w:shd w:val="clear" w:color="auto" w:fill="FFFFFF"/>
        <w:spacing w:before="0" w:beforeAutospacing="0" w:after="225" w:afterAutospacing="0"/>
        <w:ind w:left="720"/>
        <w:rPr>
          <w:ins w:id="8862" w:author="rkbansal" w:date="2020-11-30T00:24:00Z"/>
          <w:rFonts w:ascii="Proxima" w:hAnsi="Proxima"/>
          <w:color w:val="2B3636"/>
          <w:spacing w:val="4"/>
          <w:sz w:val="26"/>
          <w:szCs w:val="26"/>
        </w:rPr>
        <w:pPrChange w:id="8863" w:author="rkbansal" w:date="2020-11-30T00:24:00Z">
          <w:pPr>
            <w:pStyle w:val="NormalWeb"/>
            <w:shd w:val="clear" w:color="auto" w:fill="FFFFFF"/>
            <w:spacing w:before="0" w:beforeAutospacing="0" w:after="225" w:afterAutospacing="0"/>
          </w:pPr>
        </w:pPrChange>
      </w:pPr>
      <w:ins w:id="8864" w:author="rkbansal" w:date="2020-11-30T00:24:00Z">
        <w:r>
          <w:rPr>
            <w:rFonts w:ascii="Proxima" w:hAnsi="Proxima"/>
            <w:color w:val="2B3636"/>
            <w:spacing w:val="4"/>
            <w:sz w:val="26"/>
            <w:szCs w:val="26"/>
          </w:rPr>
          <w:lastRenderedPageBreak/>
          <w:t>Each time this method is called with a radius greater than 5, the caching behavior is applied. This checks whether the method has already been called once for the specified parameter. If so, the result is returned from the cache and the method is not executed. If no, then the method is executed and the result is returned and stored in the cache.</w:t>
        </w:r>
      </w:ins>
    </w:p>
    <w:p w14:paraId="09801130" w14:textId="77777777" w:rsidR="008724F2" w:rsidRDefault="008724F2">
      <w:pPr>
        <w:pStyle w:val="NormalWeb"/>
        <w:shd w:val="clear" w:color="auto" w:fill="FFFFFF"/>
        <w:spacing w:before="0" w:beforeAutospacing="0" w:after="225" w:afterAutospacing="0"/>
        <w:ind w:firstLine="720"/>
        <w:rPr>
          <w:ins w:id="8865" w:author="rkbansal" w:date="2020-11-30T00:24:00Z"/>
          <w:rFonts w:ascii="Proxima" w:hAnsi="Proxima"/>
          <w:color w:val="2B3636"/>
          <w:spacing w:val="4"/>
          <w:sz w:val="26"/>
          <w:szCs w:val="26"/>
        </w:rPr>
        <w:pPrChange w:id="8866" w:author="rkbansal" w:date="2020-11-30T00:24:00Z">
          <w:pPr>
            <w:pStyle w:val="NormalWeb"/>
            <w:shd w:val="clear" w:color="auto" w:fill="FFFFFF"/>
            <w:spacing w:before="0" w:beforeAutospacing="0" w:after="225" w:afterAutospacing="0"/>
          </w:pPr>
        </w:pPrChange>
      </w:pPr>
      <w:ins w:id="8867" w:author="rkbansal" w:date="2020-11-30T00:24:00Z">
        <w:r>
          <w:rPr>
            <w:rFonts w:ascii="Proxima" w:hAnsi="Proxima"/>
            <w:color w:val="2B3636"/>
            <w:spacing w:val="4"/>
            <w:sz w:val="26"/>
            <w:szCs w:val="26"/>
          </w:rPr>
          <w:t>The following parameters, among others, are available for annotation:</w:t>
        </w:r>
      </w:ins>
    </w:p>
    <w:tbl>
      <w:tblPr>
        <w:tblW w:w="1272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Change w:id="8868" w:author="rkbansal" w:date="2020-11-30T00:24:00Z">
          <w:tblPr>
            <w:tblW w:w="12720" w:type="dxa"/>
            <w:shd w:val="clear" w:color="auto" w:fill="FFFFFF"/>
            <w:tblCellMar>
              <w:top w:w="15" w:type="dxa"/>
              <w:left w:w="15" w:type="dxa"/>
              <w:bottom w:w="15" w:type="dxa"/>
              <w:right w:w="15" w:type="dxa"/>
            </w:tblCellMar>
            <w:tblLook w:val="04A0" w:firstRow="1" w:lastRow="0" w:firstColumn="1" w:lastColumn="0" w:noHBand="0" w:noVBand="1"/>
          </w:tblPr>
        </w:tblPrChange>
      </w:tblPr>
      <w:tblGrid>
        <w:gridCol w:w="2985"/>
        <w:gridCol w:w="9735"/>
        <w:tblGridChange w:id="8869">
          <w:tblGrid>
            <w:gridCol w:w="2985"/>
            <w:gridCol w:w="9735"/>
          </w:tblGrid>
        </w:tblGridChange>
      </w:tblGrid>
      <w:tr w:rsidR="008724F2" w14:paraId="3FB68988" w14:textId="77777777" w:rsidTr="008724F2">
        <w:trPr>
          <w:ins w:id="8870" w:author="rkbansal" w:date="2020-11-30T00:24:00Z"/>
        </w:trPr>
        <w:tc>
          <w:tcPr>
            <w:tcW w:w="2985" w:type="dxa"/>
            <w:shd w:val="clear" w:color="auto" w:fill="FFFFFF"/>
            <w:tcMar>
              <w:top w:w="195" w:type="dxa"/>
              <w:left w:w="0" w:type="dxa"/>
              <w:bottom w:w="195" w:type="dxa"/>
              <w:right w:w="240" w:type="dxa"/>
            </w:tcMar>
            <w:vAlign w:val="center"/>
            <w:hideMark/>
            <w:tcPrChange w:id="8871" w:author="rkbansal" w:date="2020-11-30T00:24:00Z">
              <w:tcPr>
                <w:tcW w:w="2985" w:type="dxa"/>
                <w:shd w:val="clear" w:color="auto" w:fill="FFFFFF"/>
                <w:tcMar>
                  <w:top w:w="195" w:type="dxa"/>
                  <w:left w:w="0" w:type="dxa"/>
                  <w:bottom w:w="195" w:type="dxa"/>
                  <w:right w:w="240" w:type="dxa"/>
                </w:tcMar>
                <w:vAlign w:val="center"/>
                <w:hideMark/>
              </w:tcPr>
            </w:tcPrChange>
          </w:tcPr>
          <w:p w14:paraId="112005A1" w14:textId="77777777" w:rsidR="008724F2" w:rsidRDefault="008724F2">
            <w:pPr>
              <w:spacing w:after="450"/>
              <w:rPr>
                <w:ins w:id="8872" w:author="rkbansal" w:date="2020-11-30T00:24:00Z"/>
                <w:rFonts w:ascii="Proxima" w:hAnsi="Proxima"/>
                <w:b/>
                <w:bCs/>
                <w:color w:val="2B3636"/>
                <w:spacing w:val="4"/>
                <w:sz w:val="26"/>
                <w:szCs w:val="26"/>
              </w:rPr>
            </w:pPr>
            <w:ins w:id="8873" w:author="rkbansal" w:date="2020-11-30T00:24:00Z">
              <w:r>
                <w:rPr>
                  <w:rStyle w:val="Strong"/>
                  <w:rFonts w:ascii="Proxima" w:hAnsi="Proxima"/>
                  <w:color w:val="2B3636"/>
                  <w:spacing w:val="4"/>
                  <w:sz w:val="26"/>
                  <w:szCs w:val="26"/>
                </w:rPr>
                <w:t>Annotation parameter</w:t>
              </w:r>
            </w:ins>
          </w:p>
        </w:tc>
        <w:tc>
          <w:tcPr>
            <w:tcW w:w="9735" w:type="dxa"/>
            <w:shd w:val="clear" w:color="auto" w:fill="FFFFFF"/>
            <w:tcMar>
              <w:top w:w="195" w:type="dxa"/>
              <w:left w:w="240" w:type="dxa"/>
              <w:bottom w:w="195" w:type="dxa"/>
              <w:right w:w="0" w:type="dxa"/>
            </w:tcMar>
            <w:vAlign w:val="center"/>
            <w:hideMark/>
            <w:tcPrChange w:id="8874" w:author="rkbansal" w:date="2020-11-30T00:24:00Z">
              <w:tcPr>
                <w:tcW w:w="9735" w:type="dxa"/>
                <w:shd w:val="clear" w:color="auto" w:fill="FFFFFF"/>
                <w:tcMar>
                  <w:top w:w="195" w:type="dxa"/>
                  <w:left w:w="240" w:type="dxa"/>
                  <w:bottom w:w="195" w:type="dxa"/>
                  <w:right w:w="0" w:type="dxa"/>
                </w:tcMar>
                <w:vAlign w:val="center"/>
                <w:hideMark/>
              </w:tcPr>
            </w:tcPrChange>
          </w:tcPr>
          <w:p w14:paraId="1484A4E4" w14:textId="77777777" w:rsidR="008724F2" w:rsidRDefault="008724F2">
            <w:pPr>
              <w:spacing w:after="450"/>
              <w:rPr>
                <w:ins w:id="8875" w:author="rkbansal" w:date="2020-11-30T00:24:00Z"/>
                <w:rFonts w:ascii="Proxima" w:hAnsi="Proxima"/>
                <w:b/>
                <w:bCs/>
                <w:color w:val="2B3636"/>
                <w:spacing w:val="4"/>
                <w:sz w:val="26"/>
                <w:szCs w:val="26"/>
              </w:rPr>
            </w:pPr>
            <w:ins w:id="8876" w:author="rkbansal" w:date="2020-11-30T00:24:00Z">
              <w:r>
                <w:rPr>
                  <w:rStyle w:val="Strong"/>
                  <w:rFonts w:ascii="Proxima" w:hAnsi="Proxima"/>
                  <w:color w:val="2B3636"/>
                  <w:spacing w:val="4"/>
                  <w:sz w:val="26"/>
                  <w:szCs w:val="26"/>
                </w:rPr>
                <w:t>Description</w:t>
              </w:r>
            </w:ins>
          </w:p>
        </w:tc>
      </w:tr>
      <w:tr w:rsidR="008724F2" w14:paraId="7ABD85FA" w14:textId="77777777" w:rsidTr="008724F2">
        <w:trPr>
          <w:ins w:id="8877" w:author="rkbansal" w:date="2020-11-30T00:24:00Z"/>
        </w:trPr>
        <w:tc>
          <w:tcPr>
            <w:tcW w:w="2985" w:type="dxa"/>
            <w:shd w:val="clear" w:color="auto" w:fill="FFFFFF"/>
            <w:tcMar>
              <w:top w:w="195" w:type="dxa"/>
              <w:left w:w="0" w:type="dxa"/>
              <w:bottom w:w="195" w:type="dxa"/>
              <w:right w:w="240" w:type="dxa"/>
            </w:tcMar>
            <w:vAlign w:val="center"/>
            <w:hideMark/>
            <w:tcPrChange w:id="8878" w:author="rkbansal" w:date="2020-11-30T00:24:00Z">
              <w:tcPr>
                <w:tcW w:w="2985" w:type="dxa"/>
                <w:shd w:val="clear" w:color="auto" w:fill="FFFFFF"/>
                <w:tcMar>
                  <w:top w:w="195" w:type="dxa"/>
                  <w:left w:w="0" w:type="dxa"/>
                  <w:bottom w:w="195" w:type="dxa"/>
                  <w:right w:w="240" w:type="dxa"/>
                </w:tcMar>
                <w:vAlign w:val="center"/>
                <w:hideMark/>
              </w:tcPr>
            </w:tcPrChange>
          </w:tcPr>
          <w:p w14:paraId="58C703EA" w14:textId="77777777" w:rsidR="008724F2" w:rsidRDefault="008724F2">
            <w:pPr>
              <w:spacing w:after="0"/>
              <w:rPr>
                <w:ins w:id="8879" w:author="rkbansal" w:date="2020-11-30T00:24:00Z"/>
                <w:rFonts w:ascii="Proxima" w:hAnsi="Proxima"/>
                <w:color w:val="2B3636"/>
                <w:spacing w:val="4"/>
                <w:sz w:val="26"/>
                <w:szCs w:val="26"/>
              </w:rPr>
            </w:pPr>
            <w:ins w:id="8880" w:author="rkbansal" w:date="2020-11-30T00:24:00Z">
              <w:r>
                <w:rPr>
                  <w:rStyle w:val="gitenlighterjs"/>
                  <w:rFonts w:ascii="inherit" w:hAnsi="inherit"/>
                  <w:color w:val="000000"/>
                  <w:spacing w:val="4"/>
                  <w:sz w:val="18"/>
                  <w:szCs w:val="18"/>
                  <w:bdr w:val="single" w:sz="6" w:space="2" w:color="E0E0E0" w:frame="1"/>
                  <w:shd w:val="clear" w:color="auto" w:fill="F7F7F7"/>
                </w:rPr>
                <w:t>value / cacheNames</w:t>
              </w:r>
            </w:ins>
          </w:p>
        </w:tc>
        <w:tc>
          <w:tcPr>
            <w:tcW w:w="9735" w:type="dxa"/>
            <w:shd w:val="clear" w:color="auto" w:fill="FFFFFF"/>
            <w:tcMar>
              <w:top w:w="195" w:type="dxa"/>
              <w:left w:w="240" w:type="dxa"/>
              <w:bottom w:w="195" w:type="dxa"/>
              <w:right w:w="0" w:type="dxa"/>
            </w:tcMar>
            <w:vAlign w:val="center"/>
            <w:hideMark/>
            <w:tcPrChange w:id="8881" w:author="rkbansal" w:date="2020-11-30T00:24:00Z">
              <w:tcPr>
                <w:tcW w:w="9735" w:type="dxa"/>
                <w:shd w:val="clear" w:color="auto" w:fill="FFFFFF"/>
                <w:tcMar>
                  <w:top w:w="195" w:type="dxa"/>
                  <w:left w:w="240" w:type="dxa"/>
                  <w:bottom w:w="195" w:type="dxa"/>
                  <w:right w:w="0" w:type="dxa"/>
                </w:tcMar>
                <w:vAlign w:val="center"/>
                <w:hideMark/>
              </w:tcPr>
            </w:tcPrChange>
          </w:tcPr>
          <w:p w14:paraId="65EE1C38" w14:textId="77777777" w:rsidR="008724F2" w:rsidRDefault="008724F2">
            <w:pPr>
              <w:rPr>
                <w:ins w:id="8882" w:author="rkbansal" w:date="2020-11-30T00:24:00Z"/>
                <w:rFonts w:ascii="Proxima" w:hAnsi="Proxima"/>
                <w:color w:val="2B3636"/>
                <w:spacing w:val="4"/>
                <w:sz w:val="26"/>
                <w:szCs w:val="26"/>
              </w:rPr>
            </w:pPr>
            <w:ins w:id="8883" w:author="rkbansal" w:date="2020-11-30T00:24:00Z">
              <w:r>
                <w:rPr>
                  <w:rFonts w:ascii="Proxima" w:hAnsi="Proxima"/>
                  <w:color w:val="2B3636"/>
                  <w:spacing w:val="4"/>
                  <w:sz w:val="26"/>
                  <w:szCs w:val="26"/>
                </w:rPr>
                <w:t>Name of the cache in which the results of the method execution are to be stored.</w:t>
              </w:r>
            </w:ins>
          </w:p>
        </w:tc>
      </w:tr>
      <w:tr w:rsidR="008724F2" w14:paraId="372D219E" w14:textId="77777777" w:rsidTr="008724F2">
        <w:trPr>
          <w:ins w:id="8884" w:author="rkbansal" w:date="2020-11-30T00:24:00Z"/>
        </w:trPr>
        <w:tc>
          <w:tcPr>
            <w:tcW w:w="2985" w:type="dxa"/>
            <w:shd w:val="clear" w:color="auto" w:fill="FFFFFF"/>
            <w:tcMar>
              <w:top w:w="195" w:type="dxa"/>
              <w:left w:w="0" w:type="dxa"/>
              <w:bottom w:w="195" w:type="dxa"/>
              <w:right w:w="240" w:type="dxa"/>
            </w:tcMar>
            <w:vAlign w:val="center"/>
            <w:hideMark/>
            <w:tcPrChange w:id="8885" w:author="rkbansal" w:date="2020-11-30T00:24:00Z">
              <w:tcPr>
                <w:tcW w:w="2985" w:type="dxa"/>
                <w:shd w:val="clear" w:color="auto" w:fill="FFFFFF"/>
                <w:tcMar>
                  <w:top w:w="195" w:type="dxa"/>
                  <w:left w:w="0" w:type="dxa"/>
                  <w:bottom w:w="195" w:type="dxa"/>
                  <w:right w:w="240" w:type="dxa"/>
                </w:tcMar>
                <w:vAlign w:val="center"/>
                <w:hideMark/>
              </w:tcPr>
            </w:tcPrChange>
          </w:tcPr>
          <w:p w14:paraId="53C9CEC4" w14:textId="77777777" w:rsidR="008724F2" w:rsidRDefault="008724F2">
            <w:pPr>
              <w:rPr>
                <w:ins w:id="8886" w:author="rkbansal" w:date="2020-11-30T00:24:00Z"/>
                <w:rFonts w:ascii="Proxima" w:hAnsi="Proxima"/>
                <w:color w:val="2B3636"/>
                <w:spacing w:val="4"/>
                <w:sz w:val="26"/>
                <w:szCs w:val="26"/>
              </w:rPr>
            </w:pPr>
            <w:ins w:id="8887" w:author="rkbansal" w:date="2020-11-30T00:24:00Z">
              <w:r>
                <w:rPr>
                  <w:rStyle w:val="gitenlighterjs"/>
                  <w:rFonts w:ascii="inherit" w:hAnsi="inherit"/>
                  <w:color w:val="000000"/>
                  <w:spacing w:val="4"/>
                  <w:sz w:val="18"/>
                  <w:szCs w:val="18"/>
                  <w:bdr w:val="single" w:sz="6" w:space="2" w:color="E0E0E0" w:frame="1"/>
                  <w:shd w:val="clear" w:color="auto" w:fill="F7F7F7"/>
                </w:rPr>
                <w:t>key</w:t>
              </w:r>
            </w:ins>
          </w:p>
        </w:tc>
        <w:tc>
          <w:tcPr>
            <w:tcW w:w="9735" w:type="dxa"/>
            <w:shd w:val="clear" w:color="auto" w:fill="FFFFFF"/>
            <w:tcMar>
              <w:top w:w="195" w:type="dxa"/>
              <w:left w:w="240" w:type="dxa"/>
              <w:bottom w:w="195" w:type="dxa"/>
              <w:right w:w="0" w:type="dxa"/>
            </w:tcMar>
            <w:vAlign w:val="center"/>
            <w:hideMark/>
            <w:tcPrChange w:id="8888" w:author="rkbansal" w:date="2020-11-30T00:24:00Z">
              <w:tcPr>
                <w:tcW w:w="9735" w:type="dxa"/>
                <w:shd w:val="clear" w:color="auto" w:fill="FFFFFF"/>
                <w:tcMar>
                  <w:top w:w="195" w:type="dxa"/>
                  <w:left w:w="240" w:type="dxa"/>
                  <w:bottom w:w="195" w:type="dxa"/>
                  <w:right w:w="0" w:type="dxa"/>
                </w:tcMar>
                <w:vAlign w:val="center"/>
                <w:hideMark/>
              </w:tcPr>
            </w:tcPrChange>
          </w:tcPr>
          <w:p w14:paraId="000E144B" w14:textId="77777777" w:rsidR="008724F2" w:rsidRDefault="008724F2">
            <w:pPr>
              <w:rPr>
                <w:ins w:id="8889" w:author="rkbansal" w:date="2020-11-30T00:24:00Z"/>
                <w:rFonts w:ascii="Proxima" w:hAnsi="Proxima"/>
                <w:color w:val="2B3636"/>
                <w:spacing w:val="4"/>
                <w:sz w:val="26"/>
                <w:szCs w:val="26"/>
              </w:rPr>
            </w:pPr>
            <w:ins w:id="8890" w:author="rkbansal" w:date="2020-11-30T00:24:00Z">
              <w:r>
                <w:rPr>
                  <w:rFonts w:ascii="Proxima" w:hAnsi="Proxima"/>
                  <w:color w:val="2B3636"/>
                  <w:spacing w:val="4"/>
                  <w:sz w:val="26"/>
                  <w:szCs w:val="26"/>
                </w:rPr>
                <w:t>The key for the cache entries as </w:t>
              </w:r>
              <w:r>
                <w:rPr>
                  <w:rFonts w:ascii="Proxima" w:hAnsi="Proxima"/>
                  <w:color w:val="2B3636"/>
                  <w:spacing w:val="4"/>
                  <w:sz w:val="26"/>
                  <w:szCs w:val="26"/>
                </w:rPr>
                <w:fldChar w:fldCharType="begin"/>
              </w:r>
              <w:r>
                <w:rPr>
                  <w:rFonts w:ascii="Proxima" w:hAnsi="Proxima"/>
                  <w:color w:val="2B3636"/>
                  <w:spacing w:val="4"/>
                  <w:sz w:val="26"/>
                  <w:szCs w:val="26"/>
                </w:rPr>
                <w:instrText xml:space="preserve"> HYPERLINK "https://springframework.guru/introduction-spring-expression-language-spel/" \t "_blank" </w:instrText>
              </w:r>
              <w:r>
                <w:rPr>
                  <w:rFonts w:ascii="Proxima" w:hAnsi="Proxima"/>
                  <w:color w:val="2B3636"/>
                  <w:spacing w:val="4"/>
                  <w:sz w:val="26"/>
                  <w:szCs w:val="26"/>
                </w:rPr>
                <w:fldChar w:fldCharType="separate"/>
              </w:r>
              <w:r>
                <w:rPr>
                  <w:rStyle w:val="Hyperlink"/>
                  <w:rFonts w:ascii="Proxima" w:hAnsi="Proxima"/>
                  <w:color w:val="6CB44A"/>
                  <w:spacing w:val="4"/>
                  <w:sz w:val="26"/>
                  <w:szCs w:val="26"/>
                </w:rPr>
                <w:t>Spring Expression Language (SpEL)</w:t>
              </w:r>
              <w:r>
                <w:rPr>
                  <w:rFonts w:ascii="Proxima" w:hAnsi="Proxima"/>
                  <w:color w:val="2B3636"/>
                  <w:spacing w:val="4"/>
                  <w:sz w:val="26"/>
                  <w:szCs w:val="26"/>
                </w:rPr>
                <w:fldChar w:fldCharType="end"/>
              </w:r>
              <w:r>
                <w:rPr>
                  <w:rFonts w:ascii="Proxima" w:hAnsi="Proxima"/>
                  <w:color w:val="2B3636"/>
                  <w:spacing w:val="4"/>
                  <w:sz w:val="26"/>
                  <w:szCs w:val="26"/>
                </w:rPr>
                <w:t>. If the parameter is not specified, a key is created for all method parameters by default.</w:t>
              </w:r>
            </w:ins>
          </w:p>
        </w:tc>
      </w:tr>
      <w:tr w:rsidR="008724F2" w14:paraId="14C20FF9" w14:textId="77777777" w:rsidTr="008724F2">
        <w:trPr>
          <w:ins w:id="8891" w:author="rkbansal" w:date="2020-11-30T00:24:00Z"/>
        </w:trPr>
        <w:tc>
          <w:tcPr>
            <w:tcW w:w="2985" w:type="dxa"/>
            <w:shd w:val="clear" w:color="auto" w:fill="FFFFFF"/>
            <w:tcMar>
              <w:top w:w="195" w:type="dxa"/>
              <w:left w:w="0" w:type="dxa"/>
              <w:bottom w:w="195" w:type="dxa"/>
              <w:right w:w="240" w:type="dxa"/>
            </w:tcMar>
            <w:vAlign w:val="center"/>
            <w:hideMark/>
            <w:tcPrChange w:id="8892" w:author="rkbansal" w:date="2020-11-30T00:24:00Z">
              <w:tcPr>
                <w:tcW w:w="2985" w:type="dxa"/>
                <w:shd w:val="clear" w:color="auto" w:fill="FFFFFF"/>
                <w:tcMar>
                  <w:top w:w="195" w:type="dxa"/>
                  <w:left w:w="0" w:type="dxa"/>
                  <w:bottom w:w="195" w:type="dxa"/>
                  <w:right w:w="240" w:type="dxa"/>
                </w:tcMar>
                <w:vAlign w:val="center"/>
                <w:hideMark/>
              </w:tcPr>
            </w:tcPrChange>
          </w:tcPr>
          <w:p w14:paraId="596F6FDB" w14:textId="77777777" w:rsidR="008724F2" w:rsidRDefault="008724F2">
            <w:pPr>
              <w:rPr>
                <w:ins w:id="8893" w:author="rkbansal" w:date="2020-11-30T00:24:00Z"/>
                <w:rFonts w:ascii="Proxima" w:hAnsi="Proxima"/>
                <w:color w:val="2B3636"/>
                <w:spacing w:val="4"/>
                <w:sz w:val="26"/>
                <w:szCs w:val="26"/>
              </w:rPr>
            </w:pPr>
            <w:ins w:id="8894" w:author="rkbansal" w:date="2020-11-30T00:24:00Z">
              <w:r>
                <w:rPr>
                  <w:rStyle w:val="gitenlighterjs"/>
                  <w:rFonts w:ascii="inherit" w:hAnsi="inherit"/>
                  <w:color w:val="000000"/>
                  <w:spacing w:val="4"/>
                  <w:sz w:val="18"/>
                  <w:szCs w:val="18"/>
                  <w:bdr w:val="single" w:sz="6" w:space="2" w:color="E0E0E0" w:frame="1"/>
                  <w:shd w:val="clear" w:color="auto" w:fill="F7F7F7"/>
                </w:rPr>
                <w:t>keyGenerator</w:t>
              </w:r>
            </w:ins>
          </w:p>
        </w:tc>
        <w:tc>
          <w:tcPr>
            <w:tcW w:w="9735" w:type="dxa"/>
            <w:shd w:val="clear" w:color="auto" w:fill="FFFFFF"/>
            <w:tcMar>
              <w:top w:w="195" w:type="dxa"/>
              <w:left w:w="240" w:type="dxa"/>
              <w:bottom w:w="195" w:type="dxa"/>
              <w:right w:w="0" w:type="dxa"/>
            </w:tcMar>
            <w:vAlign w:val="center"/>
            <w:hideMark/>
            <w:tcPrChange w:id="8895" w:author="rkbansal" w:date="2020-11-30T00:24:00Z">
              <w:tcPr>
                <w:tcW w:w="9735" w:type="dxa"/>
                <w:shd w:val="clear" w:color="auto" w:fill="FFFFFF"/>
                <w:tcMar>
                  <w:top w:w="195" w:type="dxa"/>
                  <w:left w:w="240" w:type="dxa"/>
                  <w:bottom w:w="195" w:type="dxa"/>
                  <w:right w:w="0" w:type="dxa"/>
                </w:tcMar>
                <w:vAlign w:val="center"/>
                <w:hideMark/>
              </w:tcPr>
            </w:tcPrChange>
          </w:tcPr>
          <w:p w14:paraId="23231AA6" w14:textId="77777777" w:rsidR="008724F2" w:rsidRDefault="008724F2">
            <w:pPr>
              <w:rPr>
                <w:ins w:id="8896" w:author="rkbansal" w:date="2020-11-30T00:24:00Z"/>
                <w:rFonts w:ascii="Proxima" w:hAnsi="Proxima"/>
                <w:color w:val="2B3636"/>
                <w:spacing w:val="4"/>
                <w:sz w:val="26"/>
                <w:szCs w:val="26"/>
              </w:rPr>
            </w:pPr>
            <w:ins w:id="8897" w:author="rkbansal" w:date="2020-11-30T00:24:00Z">
              <w:r>
                <w:rPr>
                  <w:rFonts w:ascii="Proxima" w:hAnsi="Proxima"/>
                  <w:color w:val="2B3636"/>
                  <w:spacing w:val="4"/>
                  <w:sz w:val="26"/>
                  <w:szCs w:val="26"/>
                </w:rPr>
                <w:t>Name of a bean that implements the KeyGenerator interface and thus allows the creation of a user-defined cache key.</w:t>
              </w:r>
            </w:ins>
          </w:p>
        </w:tc>
      </w:tr>
      <w:tr w:rsidR="008724F2" w14:paraId="36DE3429" w14:textId="77777777" w:rsidTr="008724F2">
        <w:trPr>
          <w:ins w:id="8898" w:author="rkbansal" w:date="2020-11-30T00:24:00Z"/>
        </w:trPr>
        <w:tc>
          <w:tcPr>
            <w:tcW w:w="2985" w:type="dxa"/>
            <w:shd w:val="clear" w:color="auto" w:fill="FFFFFF"/>
            <w:tcMar>
              <w:top w:w="195" w:type="dxa"/>
              <w:left w:w="0" w:type="dxa"/>
              <w:bottom w:w="195" w:type="dxa"/>
              <w:right w:w="240" w:type="dxa"/>
            </w:tcMar>
            <w:vAlign w:val="center"/>
            <w:hideMark/>
            <w:tcPrChange w:id="8899" w:author="rkbansal" w:date="2020-11-30T00:24:00Z">
              <w:tcPr>
                <w:tcW w:w="2985" w:type="dxa"/>
                <w:shd w:val="clear" w:color="auto" w:fill="FFFFFF"/>
                <w:tcMar>
                  <w:top w:w="195" w:type="dxa"/>
                  <w:left w:w="0" w:type="dxa"/>
                  <w:bottom w:w="195" w:type="dxa"/>
                  <w:right w:w="240" w:type="dxa"/>
                </w:tcMar>
                <w:vAlign w:val="center"/>
                <w:hideMark/>
              </w:tcPr>
            </w:tcPrChange>
          </w:tcPr>
          <w:p w14:paraId="73EB89BD" w14:textId="77777777" w:rsidR="008724F2" w:rsidRDefault="008724F2">
            <w:pPr>
              <w:rPr>
                <w:ins w:id="8900" w:author="rkbansal" w:date="2020-11-30T00:24:00Z"/>
                <w:rFonts w:ascii="Proxima" w:hAnsi="Proxima"/>
                <w:color w:val="2B3636"/>
                <w:spacing w:val="4"/>
                <w:sz w:val="26"/>
                <w:szCs w:val="26"/>
              </w:rPr>
            </w:pPr>
            <w:ins w:id="8901" w:author="rkbansal" w:date="2020-11-30T00:24:00Z">
              <w:r>
                <w:rPr>
                  <w:rStyle w:val="gitenlighterjs"/>
                  <w:rFonts w:ascii="inherit" w:hAnsi="inherit"/>
                  <w:color w:val="000000"/>
                  <w:spacing w:val="4"/>
                  <w:sz w:val="18"/>
                  <w:szCs w:val="18"/>
                  <w:bdr w:val="single" w:sz="6" w:space="2" w:color="E0E0E0" w:frame="1"/>
                  <w:shd w:val="clear" w:color="auto" w:fill="F7F7F7"/>
                </w:rPr>
                <w:t>condition</w:t>
              </w:r>
            </w:ins>
          </w:p>
        </w:tc>
        <w:tc>
          <w:tcPr>
            <w:tcW w:w="9735" w:type="dxa"/>
            <w:shd w:val="clear" w:color="auto" w:fill="FFFFFF"/>
            <w:tcMar>
              <w:top w:w="195" w:type="dxa"/>
              <w:left w:w="240" w:type="dxa"/>
              <w:bottom w:w="195" w:type="dxa"/>
              <w:right w:w="0" w:type="dxa"/>
            </w:tcMar>
            <w:vAlign w:val="center"/>
            <w:hideMark/>
            <w:tcPrChange w:id="8902" w:author="rkbansal" w:date="2020-11-30T00:24:00Z">
              <w:tcPr>
                <w:tcW w:w="9735" w:type="dxa"/>
                <w:shd w:val="clear" w:color="auto" w:fill="FFFFFF"/>
                <w:tcMar>
                  <w:top w:w="195" w:type="dxa"/>
                  <w:left w:w="240" w:type="dxa"/>
                  <w:bottom w:w="195" w:type="dxa"/>
                  <w:right w:w="0" w:type="dxa"/>
                </w:tcMar>
                <w:vAlign w:val="center"/>
                <w:hideMark/>
              </w:tcPr>
            </w:tcPrChange>
          </w:tcPr>
          <w:p w14:paraId="2E100009" w14:textId="77777777" w:rsidR="008724F2" w:rsidRDefault="008724F2">
            <w:pPr>
              <w:rPr>
                <w:ins w:id="8903" w:author="rkbansal" w:date="2020-11-30T00:24:00Z"/>
                <w:rFonts w:ascii="Proxima" w:hAnsi="Proxima"/>
                <w:color w:val="2B3636"/>
                <w:spacing w:val="4"/>
                <w:sz w:val="26"/>
                <w:szCs w:val="26"/>
              </w:rPr>
            </w:pPr>
            <w:ins w:id="8904" w:author="rkbansal" w:date="2020-11-30T00:24:00Z">
              <w:r>
                <w:rPr>
                  <w:rFonts w:ascii="Proxima" w:hAnsi="Proxima"/>
                  <w:color w:val="2B3636"/>
                  <w:spacing w:val="4"/>
                  <w:sz w:val="26"/>
                  <w:szCs w:val="26"/>
                </w:rPr>
                <w:t>Condition as Spring Expression Language (SpEL) that specifies when a result is to be cached.</w:t>
              </w:r>
            </w:ins>
          </w:p>
        </w:tc>
      </w:tr>
      <w:tr w:rsidR="008724F2" w14:paraId="1EB27DFD" w14:textId="77777777" w:rsidTr="008724F2">
        <w:trPr>
          <w:ins w:id="8905" w:author="rkbansal" w:date="2020-11-30T00:24:00Z"/>
        </w:trPr>
        <w:tc>
          <w:tcPr>
            <w:tcW w:w="2985" w:type="dxa"/>
            <w:shd w:val="clear" w:color="auto" w:fill="FFFFFF"/>
            <w:tcMar>
              <w:top w:w="195" w:type="dxa"/>
              <w:left w:w="0" w:type="dxa"/>
              <w:bottom w:w="195" w:type="dxa"/>
              <w:right w:w="240" w:type="dxa"/>
            </w:tcMar>
            <w:vAlign w:val="center"/>
            <w:hideMark/>
            <w:tcPrChange w:id="8906" w:author="rkbansal" w:date="2020-11-30T00:24:00Z">
              <w:tcPr>
                <w:tcW w:w="2985" w:type="dxa"/>
                <w:shd w:val="clear" w:color="auto" w:fill="FFFFFF"/>
                <w:tcMar>
                  <w:top w:w="195" w:type="dxa"/>
                  <w:left w:w="0" w:type="dxa"/>
                  <w:bottom w:w="195" w:type="dxa"/>
                  <w:right w:w="240" w:type="dxa"/>
                </w:tcMar>
                <w:vAlign w:val="center"/>
                <w:hideMark/>
              </w:tcPr>
            </w:tcPrChange>
          </w:tcPr>
          <w:p w14:paraId="0583C909" w14:textId="77777777" w:rsidR="008724F2" w:rsidRDefault="008724F2">
            <w:pPr>
              <w:rPr>
                <w:ins w:id="8907" w:author="rkbansal" w:date="2020-11-30T00:24:00Z"/>
                <w:rFonts w:ascii="Proxima" w:hAnsi="Proxima"/>
                <w:color w:val="2B3636"/>
                <w:spacing w:val="4"/>
                <w:sz w:val="26"/>
                <w:szCs w:val="26"/>
              </w:rPr>
            </w:pPr>
            <w:ins w:id="8908" w:author="rkbansal" w:date="2020-11-30T00:24:00Z">
              <w:r>
                <w:rPr>
                  <w:rStyle w:val="gitenlighterjs"/>
                  <w:rFonts w:ascii="inherit" w:hAnsi="inherit"/>
                  <w:color w:val="000000"/>
                  <w:spacing w:val="4"/>
                  <w:sz w:val="18"/>
                  <w:szCs w:val="18"/>
                  <w:bdr w:val="single" w:sz="6" w:space="2" w:color="E0E0E0" w:frame="1"/>
                  <w:shd w:val="clear" w:color="auto" w:fill="F7F7F7"/>
                </w:rPr>
                <w:t>unless</w:t>
              </w:r>
            </w:ins>
          </w:p>
        </w:tc>
        <w:tc>
          <w:tcPr>
            <w:tcW w:w="9735" w:type="dxa"/>
            <w:shd w:val="clear" w:color="auto" w:fill="FFFFFF"/>
            <w:tcMar>
              <w:top w:w="195" w:type="dxa"/>
              <w:left w:w="240" w:type="dxa"/>
              <w:bottom w:w="195" w:type="dxa"/>
              <w:right w:w="0" w:type="dxa"/>
            </w:tcMar>
            <w:vAlign w:val="center"/>
            <w:hideMark/>
            <w:tcPrChange w:id="8909" w:author="rkbansal" w:date="2020-11-30T00:24:00Z">
              <w:tcPr>
                <w:tcW w:w="9735" w:type="dxa"/>
                <w:shd w:val="clear" w:color="auto" w:fill="FFFFFF"/>
                <w:tcMar>
                  <w:top w:w="195" w:type="dxa"/>
                  <w:left w:w="240" w:type="dxa"/>
                  <w:bottom w:w="195" w:type="dxa"/>
                  <w:right w:w="0" w:type="dxa"/>
                </w:tcMar>
                <w:vAlign w:val="center"/>
                <w:hideMark/>
              </w:tcPr>
            </w:tcPrChange>
          </w:tcPr>
          <w:p w14:paraId="2BC42454" w14:textId="77777777" w:rsidR="008724F2" w:rsidRDefault="008724F2">
            <w:pPr>
              <w:rPr>
                <w:ins w:id="8910" w:author="rkbansal" w:date="2020-11-30T00:24:00Z"/>
                <w:rFonts w:ascii="Proxima" w:hAnsi="Proxima"/>
                <w:color w:val="2B3636"/>
                <w:spacing w:val="4"/>
                <w:sz w:val="26"/>
                <w:szCs w:val="26"/>
              </w:rPr>
            </w:pPr>
            <w:ins w:id="8911" w:author="rkbansal" w:date="2020-11-30T00:24:00Z">
              <w:r>
                <w:rPr>
                  <w:rFonts w:ascii="Proxima" w:hAnsi="Proxima"/>
                  <w:color w:val="2B3636"/>
                  <w:spacing w:val="4"/>
                  <w:sz w:val="26"/>
                  <w:szCs w:val="26"/>
                </w:rPr>
                <w:t>Condition as Spring Expression Language (SpEL) that specifies when a result should not be cached.</w:t>
              </w:r>
            </w:ins>
          </w:p>
        </w:tc>
      </w:tr>
    </w:tbl>
    <w:p w14:paraId="72FB8C80" w14:textId="77777777" w:rsidR="008724F2" w:rsidRPr="00460B46" w:rsidRDefault="008724F2">
      <w:pPr>
        <w:pStyle w:val="ListParagraph"/>
        <w:rPr>
          <w:ins w:id="8912" w:author="rkbansal" w:date="2020-11-29T22:02:00Z"/>
          <w:rFonts w:eastAsiaTheme="majorEastAsia" w:cstheme="majorBidi"/>
          <w:b/>
          <w:color w:val="2F5496" w:themeColor="accent1" w:themeShade="BF"/>
          <w:sz w:val="28"/>
          <w:szCs w:val="26"/>
          <w:rPrChange w:id="8913" w:author="rkbansal" w:date="2020-11-29T22:02:00Z">
            <w:rPr>
              <w:ins w:id="8914" w:author="rkbansal" w:date="2020-11-29T22:02:00Z"/>
              <w:bCs/>
            </w:rPr>
          </w:rPrChange>
        </w:rPr>
        <w:pPrChange w:id="8915" w:author="rkbansal" w:date="2020-11-30T00:23:00Z">
          <w:pPr>
            <w:pStyle w:val="ListParagraph"/>
            <w:numPr>
              <w:numId w:val="74"/>
            </w:numPr>
            <w:ind w:hanging="360"/>
          </w:pPr>
        </w:pPrChange>
      </w:pPr>
    </w:p>
    <w:p w14:paraId="6DD6E3E4" w14:textId="69132C95" w:rsidR="00506339" w:rsidRDefault="00506339" w:rsidP="00506339">
      <w:pPr>
        <w:pStyle w:val="ListParagraph"/>
        <w:rPr>
          <w:ins w:id="8916" w:author="rkbansal" w:date="2020-11-30T00:31:00Z"/>
          <w:b/>
          <w:bCs/>
        </w:rPr>
      </w:pPr>
      <w:ins w:id="8917" w:author="rkbansal" w:date="2020-11-30T00:30:00Z">
        <w:r>
          <w:rPr>
            <w:b/>
            <w:bCs/>
          </w:rPr>
          <w:t xml:space="preserve">Similar way, we have written cacheable operations for ProjectCache and </w:t>
        </w:r>
      </w:ins>
      <w:ins w:id="8918" w:author="rkbansal" w:date="2020-11-30T00:31:00Z">
        <w:r>
          <w:rPr>
            <w:b/>
            <w:bCs/>
          </w:rPr>
          <w:t>UserCache</w:t>
        </w:r>
      </w:ins>
    </w:p>
    <w:p w14:paraId="1FA243D2" w14:textId="4AC5C4A4" w:rsidR="00506339" w:rsidRPr="00B369DF" w:rsidRDefault="00506339" w:rsidP="00506339">
      <w:pPr>
        <w:pStyle w:val="ListParagraph"/>
        <w:rPr>
          <w:ins w:id="8919" w:author="rkbansal" w:date="2020-11-30T00:31:00Z"/>
          <w:b/>
          <w:bCs/>
          <w:color w:val="538135" w:themeColor="accent6" w:themeShade="BF"/>
          <w:rPrChange w:id="8920" w:author="rkbansal" w:date="2020-11-30T00:32:00Z">
            <w:rPr>
              <w:ins w:id="8921" w:author="rkbansal" w:date="2020-11-30T00:31:00Z"/>
              <w:b/>
              <w:bCs/>
            </w:rPr>
          </w:rPrChange>
        </w:rPr>
      </w:pPr>
      <w:ins w:id="8922" w:author="rkbansal" w:date="2020-11-30T00:31:00Z">
        <w:r w:rsidRPr="00B369DF">
          <w:rPr>
            <w:b/>
            <w:bCs/>
            <w:color w:val="538135" w:themeColor="accent6" w:themeShade="BF"/>
            <w:rPrChange w:id="8923" w:author="rkbansal" w:date="2020-11-30T00:32:00Z">
              <w:rPr>
                <w:b/>
                <w:bCs/>
              </w:rPr>
            </w:rPrChange>
          </w:rPr>
          <w:t>Project Cache</w:t>
        </w:r>
      </w:ins>
    </w:p>
    <w:p w14:paraId="2015B3DA" w14:textId="623B9F95" w:rsidR="00506339" w:rsidRDefault="00506339" w:rsidP="00506339">
      <w:pPr>
        <w:pStyle w:val="ListParagraph"/>
        <w:rPr>
          <w:ins w:id="8924" w:author="rkbansal" w:date="2020-11-30T00:31:00Z"/>
          <w:b/>
          <w:bCs/>
        </w:rPr>
      </w:pPr>
      <w:ins w:id="8925" w:author="rkbansal" w:date="2020-11-30T00:31:00Z">
        <w:r>
          <w:rPr>
            <w:noProof/>
          </w:rPr>
          <w:drawing>
            <wp:inline distT="0" distB="0" distL="0" distR="0" wp14:anchorId="3C102DEF" wp14:editId="53BF0550">
              <wp:extent cx="7724775" cy="6934200"/>
              <wp:effectExtent l="0" t="0" r="952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7724775" cy="6934200"/>
                      </a:xfrm>
                      <a:prstGeom prst="rect">
                        <a:avLst/>
                      </a:prstGeom>
                    </pic:spPr>
                  </pic:pic>
                </a:graphicData>
              </a:graphic>
            </wp:inline>
          </w:drawing>
        </w:r>
      </w:ins>
    </w:p>
    <w:p w14:paraId="246608F2" w14:textId="59E55862" w:rsidR="00506339" w:rsidRPr="00B369DF" w:rsidRDefault="00506339" w:rsidP="00506339">
      <w:pPr>
        <w:pStyle w:val="ListParagraph"/>
        <w:rPr>
          <w:ins w:id="8926" w:author="rkbansal" w:date="2020-11-30T00:31:00Z"/>
          <w:b/>
          <w:bCs/>
          <w:color w:val="538135" w:themeColor="accent6" w:themeShade="BF"/>
          <w:rPrChange w:id="8927" w:author="rkbansal" w:date="2020-11-30T00:32:00Z">
            <w:rPr>
              <w:ins w:id="8928" w:author="rkbansal" w:date="2020-11-30T00:31:00Z"/>
              <w:b/>
              <w:bCs/>
            </w:rPr>
          </w:rPrChange>
        </w:rPr>
      </w:pPr>
      <w:ins w:id="8929" w:author="rkbansal" w:date="2020-11-30T00:31:00Z">
        <w:r w:rsidRPr="00B369DF">
          <w:rPr>
            <w:b/>
            <w:bCs/>
            <w:color w:val="538135" w:themeColor="accent6" w:themeShade="BF"/>
            <w:rPrChange w:id="8930" w:author="rkbansal" w:date="2020-11-30T00:32:00Z">
              <w:rPr>
                <w:b/>
                <w:bCs/>
              </w:rPr>
            </w:rPrChange>
          </w:rPr>
          <w:t>UserCache</w:t>
        </w:r>
      </w:ins>
    </w:p>
    <w:p w14:paraId="4E7C7C7F" w14:textId="2D8E15D4" w:rsidR="00506339" w:rsidRDefault="00506339">
      <w:pPr>
        <w:pStyle w:val="ListParagraph"/>
        <w:rPr>
          <w:ins w:id="8931" w:author="rkbansal" w:date="2020-11-30T00:30:00Z"/>
          <w:b/>
          <w:bCs/>
        </w:rPr>
        <w:pPrChange w:id="8932" w:author="rkbansal" w:date="2020-11-30T00:30:00Z">
          <w:pPr>
            <w:pStyle w:val="ListParagraph"/>
            <w:numPr>
              <w:numId w:val="74"/>
            </w:numPr>
            <w:ind w:hanging="360"/>
          </w:pPr>
        </w:pPrChange>
      </w:pPr>
      <w:ins w:id="8933" w:author="rkbansal" w:date="2020-11-30T00:32:00Z">
        <w:r>
          <w:rPr>
            <w:noProof/>
          </w:rPr>
          <w:lastRenderedPageBreak/>
          <w:drawing>
            <wp:inline distT="0" distB="0" distL="0" distR="0" wp14:anchorId="3EE825B4" wp14:editId="6AFB535D">
              <wp:extent cx="7505700" cy="333375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7505700" cy="3333750"/>
                      </a:xfrm>
                      <a:prstGeom prst="rect">
                        <a:avLst/>
                      </a:prstGeom>
                    </pic:spPr>
                  </pic:pic>
                </a:graphicData>
              </a:graphic>
            </wp:inline>
          </w:drawing>
        </w:r>
      </w:ins>
    </w:p>
    <w:p w14:paraId="20A97B8E" w14:textId="48C94E8A" w:rsidR="00C23989" w:rsidRPr="00C23989" w:rsidRDefault="00C23989">
      <w:pPr>
        <w:pStyle w:val="ListParagraph"/>
        <w:numPr>
          <w:ilvl w:val="0"/>
          <w:numId w:val="74"/>
        </w:numPr>
        <w:rPr>
          <w:ins w:id="8934" w:author="rkbansal" w:date="2020-11-30T00:25:00Z"/>
          <w:b/>
          <w:bCs/>
          <w:rPrChange w:id="8935" w:author="rkbansal" w:date="2020-11-30T00:26:00Z">
            <w:rPr>
              <w:ins w:id="8936" w:author="rkbansal" w:date="2020-11-30T00:25:00Z"/>
            </w:rPr>
          </w:rPrChange>
        </w:rPr>
        <w:pPrChange w:id="8937" w:author="rkbansal" w:date="2020-11-30T00:26:00Z">
          <w:pPr>
            <w:pStyle w:val="Heading3"/>
            <w:shd w:val="clear" w:color="auto" w:fill="FFFFFF"/>
            <w:spacing w:before="0" w:after="288" w:line="288" w:lineRule="atLeast"/>
          </w:pPr>
        </w:pPrChange>
      </w:pPr>
      <w:ins w:id="8938" w:author="rkbansal" w:date="2020-11-30T00:25:00Z">
        <w:r w:rsidRPr="00C23989">
          <w:rPr>
            <w:b/>
            <w:bCs/>
            <w:rPrChange w:id="8939" w:author="rkbansal" w:date="2020-11-30T00:26:00Z">
              <w:rPr/>
            </w:rPrChange>
          </w:rPr>
          <w:t>Ehcache Cache Configuration</w:t>
        </w:r>
      </w:ins>
    </w:p>
    <w:p w14:paraId="1CCA322E" w14:textId="3DDF5D72" w:rsidR="00DE6431" w:rsidRDefault="00DE6431">
      <w:pPr>
        <w:ind w:left="720"/>
        <w:rPr>
          <w:ins w:id="8940" w:author="rkbansal" w:date="2020-11-30T00:26:00Z"/>
          <w:color w:val="FF0000"/>
        </w:rPr>
        <w:pPrChange w:id="8941" w:author="rkbansal" w:date="2020-11-30T00:26:00Z">
          <w:pPr>
            <w:ind w:firstLine="720"/>
          </w:pPr>
        </w:pPrChange>
      </w:pPr>
      <w:ins w:id="8942" w:author="rkbansal" w:date="2020-11-30T00:26:00Z">
        <w:r>
          <w:rPr>
            <w:rFonts w:ascii="Proxima" w:hAnsi="Proxima"/>
            <w:color w:val="2B3636"/>
            <w:spacing w:val="4"/>
            <w:sz w:val="26"/>
            <w:szCs w:val="26"/>
            <w:shd w:val="clear" w:color="auto" w:fill="FFFFFF"/>
          </w:rPr>
          <w:t>Now the configuration of the Ehcache cache has to be done. The configuration is XML-based. We create the XML file </w:t>
        </w:r>
        <w:r>
          <w:rPr>
            <w:rStyle w:val="gitenlighterjs"/>
            <w:rFonts w:ascii="inherit" w:hAnsi="inherit"/>
            <w:color w:val="000000"/>
            <w:spacing w:val="4"/>
            <w:sz w:val="18"/>
            <w:szCs w:val="18"/>
            <w:bdr w:val="single" w:sz="6" w:space="2" w:color="E0E0E0" w:frame="1"/>
            <w:shd w:val="clear" w:color="auto" w:fill="F7F7F7"/>
          </w:rPr>
          <w:t>ehcache.</w:t>
        </w:r>
        <w:r>
          <w:rPr>
            <w:rStyle w:val="me0"/>
            <w:rFonts w:ascii="inherit" w:hAnsi="inherit"/>
            <w:color w:val="0086B3"/>
            <w:spacing w:val="4"/>
            <w:sz w:val="18"/>
            <w:szCs w:val="18"/>
            <w:bdr w:val="single" w:sz="6" w:space="2" w:color="E0E0E0" w:frame="1"/>
            <w:shd w:val="clear" w:color="auto" w:fill="F7F7F7"/>
          </w:rPr>
          <w:t>xml</w:t>
        </w:r>
        <w:r>
          <w:rPr>
            <w:rFonts w:ascii="Proxima" w:hAnsi="Proxima"/>
            <w:color w:val="2B3636"/>
            <w:spacing w:val="4"/>
            <w:sz w:val="26"/>
            <w:szCs w:val="26"/>
            <w:shd w:val="clear" w:color="auto" w:fill="FFFFFF"/>
          </w:rPr>
          <w:t> in the resource folder of our application.</w:t>
        </w:r>
      </w:ins>
    </w:p>
    <w:p w14:paraId="31925E78" w14:textId="74C74C62" w:rsidR="00460B46" w:rsidRPr="00360394" w:rsidRDefault="00460B46">
      <w:pPr>
        <w:ind w:firstLine="720"/>
        <w:rPr>
          <w:ins w:id="8943" w:author="rkbansal" w:date="2020-11-29T22:04:00Z"/>
          <w:rFonts w:eastAsiaTheme="majorEastAsia" w:cstheme="majorBidi"/>
          <w:b/>
          <w:color w:val="2F5496" w:themeColor="accent1" w:themeShade="BF"/>
          <w:sz w:val="28"/>
          <w:szCs w:val="26"/>
          <w:rPrChange w:id="8944" w:author="rkbansal" w:date="2020-11-29T22:04:00Z">
            <w:rPr>
              <w:ins w:id="8945" w:author="rkbansal" w:date="2020-11-29T22:04:00Z"/>
              <w:bCs/>
              <w:color w:val="FF0000"/>
            </w:rPr>
          </w:rPrChange>
        </w:rPr>
        <w:pPrChange w:id="8946" w:author="rkbansal" w:date="2020-11-30T00:26:00Z">
          <w:pPr>
            <w:pStyle w:val="ListParagraph"/>
            <w:numPr>
              <w:numId w:val="74"/>
            </w:numPr>
            <w:ind w:hanging="360"/>
          </w:pPr>
        </w:pPrChange>
      </w:pPr>
      <w:ins w:id="8947" w:author="rkbansal" w:date="2020-11-29T22:02:00Z">
        <w:r>
          <w:rPr>
            <w:color w:val="FF0000"/>
          </w:rPr>
          <w:t xml:space="preserve">ehcache.xml </w:t>
        </w:r>
      </w:ins>
      <w:ins w:id="8948" w:author="rkbansal" w:date="2020-11-29T22:03:00Z">
        <w:r w:rsidRPr="00360394">
          <w:rPr>
            <w:rPrChange w:id="8949" w:author="rkbansal" w:date="2020-11-29T22:04:00Z">
              <w:rPr>
                <w:bCs/>
                <w:color w:val="FF0000"/>
              </w:rPr>
            </w:rPrChange>
          </w:rPr>
          <w:t>is the configuration file used to configure the cache of entities.</w:t>
        </w:r>
      </w:ins>
    </w:p>
    <w:p w14:paraId="402F8AA3" w14:textId="38B1751C" w:rsidR="00360394" w:rsidRDefault="00360394">
      <w:pPr>
        <w:pStyle w:val="ListParagraph"/>
        <w:rPr>
          <w:ins w:id="8950" w:author="rkbansal" w:date="2020-11-29T21:38:00Z"/>
          <w:rFonts w:eastAsiaTheme="majorEastAsia" w:cstheme="majorBidi"/>
          <w:b/>
          <w:color w:val="2F5496" w:themeColor="accent1" w:themeShade="BF"/>
          <w:sz w:val="28"/>
          <w:szCs w:val="26"/>
        </w:rPr>
        <w:pPrChange w:id="8951" w:author="rkbansal" w:date="2020-11-29T22:04:00Z">
          <w:pPr/>
        </w:pPrChange>
      </w:pPr>
      <w:ins w:id="8952" w:author="rkbansal" w:date="2020-11-29T22:04:00Z">
        <w:r>
          <w:rPr>
            <w:noProof/>
          </w:rPr>
          <w:drawing>
            <wp:inline distT="0" distB="0" distL="0" distR="0" wp14:anchorId="0AE6848C" wp14:editId="4877AC60">
              <wp:extent cx="4181475" cy="5229225"/>
              <wp:effectExtent l="0" t="0" r="9525"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181475" cy="5229225"/>
                      </a:xfrm>
                      <a:prstGeom prst="rect">
                        <a:avLst/>
                      </a:prstGeom>
                    </pic:spPr>
                  </pic:pic>
                </a:graphicData>
              </a:graphic>
            </wp:inline>
          </w:drawing>
        </w:r>
      </w:ins>
    </w:p>
    <w:p w14:paraId="248A0598" w14:textId="7DE380ED" w:rsidR="00B369DF" w:rsidRPr="00B369DF" w:rsidRDefault="00E40A86" w:rsidP="00DC3A1E">
      <w:pPr>
        <w:pStyle w:val="ListParagraph"/>
        <w:numPr>
          <w:ilvl w:val="0"/>
          <w:numId w:val="74"/>
        </w:numPr>
        <w:rPr>
          <w:ins w:id="8953" w:author="rkbansal" w:date="2020-11-30T00:33:00Z"/>
          <w:rFonts w:eastAsiaTheme="majorEastAsia" w:cstheme="majorBidi"/>
          <w:b/>
          <w:color w:val="2F5496" w:themeColor="accent1" w:themeShade="BF"/>
          <w:sz w:val="28"/>
          <w:szCs w:val="26"/>
          <w:rPrChange w:id="8954" w:author="rkbansal" w:date="2020-11-30T00:33:00Z">
            <w:rPr>
              <w:ins w:id="8955" w:author="rkbansal" w:date="2020-11-30T00:33:00Z"/>
              <w:rFonts w:ascii="Proxima" w:hAnsi="Proxima"/>
              <w:color w:val="2B3636"/>
              <w:spacing w:val="4"/>
              <w:sz w:val="26"/>
              <w:szCs w:val="26"/>
              <w:shd w:val="clear" w:color="auto" w:fill="FFFFFF"/>
            </w:rPr>
          </w:rPrChange>
        </w:rPr>
      </w:pPr>
      <w:ins w:id="8956" w:author="rkbansal" w:date="2020-11-30T00:27:00Z">
        <w:r w:rsidRPr="00DC3A1E">
          <w:rPr>
            <w:rFonts w:ascii="Proxima" w:hAnsi="Proxima"/>
            <w:color w:val="2B3636"/>
            <w:spacing w:val="4"/>
            <w:sz w:val="26"/>
            <w:szCs w:val="26"/>
            <w:shd w:val="clear" w:color="auto" w:fill="FFFFFF"/>
            <w:rPrChange w:id="8957" w:author="rkbansal" w:date="2020-11-30T00:28:00Z">
              <w:rPr>
                <w:b/>
                <w:sz w:val="28"/>
              </w:rPr>
            </w:rPrChange>
          </w:rPr>
          <w:t xml:space="preserve">Feign Client is being used </w:t>
        </w:r>
      </w:ins>
      <w:ins w:id="8958" w:author="rkbansal" w:date="2020-11-30T00:28:00Z">
        <w:r w:rsidRPr="00DC3A1E">
          <w:rPr>
            <w:rFonts w:ascii="Proxima" w:hAnsi="Proxima"/>
            <w:color w:val="2B3636"/>
            <w:spacing w:val="4"/>
            <w:sz w:val="26"/>
            <w:szCs w:val="26"/>
            <w:shd w:val="clear" w:color="auto" w:fill="FFFFFF"/>
            <w:rPrChange w:id="8959" w:author="rkbansal" w:date="2020-11-30T00:28:00Z">
              <w:rPr>
                <w:b/>
                <w:sz w:val="28"/>
              </w:rPr>
            </w:rPrChange>
          </w:rPr>
          <w:t>to cache entities.</w:t>
        </w:r>
      </w:ins>
    </w:p>
    <w:p w14:paraId="1BD5F551" w14:textId="6552EA86" w:rsidR="00B369DF" w:rsidRPr="00B369DF" w:rsidRDefault="00B369DF">
      <w:pPr>
        <w:pStyle w:val="ListParagraph"/>
        <w:numPr>
          <w:ilvl w:val="1"/>
          <w:numId w:val="82"/>
        </w:numPr>
        <w:rPr>
          <w:ins w:id="8960" w:author="rkbansal" w:date="2020-11-30T00:33:00Z"/>
          <w:rFonts w:eastAsiaTheme="majorEastAsia" w:cstheme="majorBidi"/>
          <w:b/>
          <w:bCs/>
          <w:color w:val="2F5496" w:themeColor="accent1" w:themeShade="BF"/>
          <w:sz w:val="28"/>
          <w:szCs w:val="26"/>
          <w:rPrChange w:id="8961" w:author="rkbansal" w:date="2020-11-30T00:34:00Z">
            <w:rPr>
              <w:ins w:id="8962" w:author="rkbansal" w:date="2020-11-30T00:33:00Z"/>
              <w:rFonts w:ascii="Proxima" w:hAnsi="Proxima"/>
              <w:color w:val="2B3636"/>
              <w:spacing w:val="4"/>
              <w:sz w:val="26"/>
              <w:szCs w:val="26"/>
              <w:shd w:val="clear" w:color="auto" w:fill="FFFFFF"/>
            </w:rPr>
          </w:rPrChange>
        </w:rPr>
        <w:pPrChange w:id="8963" w:author="rkbansal" w:date="2020-11-30T00:34:00Z">
          <w:pPr>
            <w:pStyle w:val="ListParagraph"/>
            <w:numPr>
              <w:numId w:val="74"/>
            </w:numPr>
            <w:ind w:hanging="360"/>
          </w:pPr>
        </w:pPrChange>
      </w:pPr>
      <w:ins w:id="8964" w:author="rkbansal" w:date="2020-11-30T00:33:00Z">
        <w:r w:rsidRPr="00B369DF">
          <w:rPr>
            <w:rFonts w:ascii="Proxima" w:hAnsi="Proxima"/>
            <w:b/>
            <w:bCs/>
            <w:color w:val="538135" w:themeColor="accent6" w:themeShade="BF"/>
            <w:spacing w:val="4"/>
            <w:sz w:val="26"/>
            <w:szCs w:val="26"/>
            <w:shd w:val="clear" w:color="auto" w:fill="FFFFFF"/>
            <w:rPrChange w:id="8965" w:author="rkbansal" w:date="2020-11-30T00:34:00Z">
              <w:rPr>
                <w:rFonts w:ascii="Proxima" w:hAnsi="Proxima"/>
                <w:color w:val="2B3636"/>
                <w:spacing w:val="4"/>
                <w:sz w:val="26"/>
                <w:szCs w:val="26"/>
                <w:shd w:val="clear" w:color="auto" w:fill="FFFFFF"/>
              </w:rPr>
            </w:rPrChange>
          </w:rPr>
          <w:t>Fei</w:t>
        </w:r>
      </w:ins>
      <w:ins w:id="8966" w:author="rkbansal" w:date="2020-11-30T00:34:00Z">
        <w:r w:rsidRPr="00B369DF">
          <w:rPr>
            <w:rFonts w:ascii="Proxima" w:hAnsi="Proxima"/>
            <w:b/>
            <w:bCs/>
            <w:color w:val="538135" w:themeColor="accent6" w:themeShade="BF"/>
            <w:spacing w:val="4"/>
            <w:sz w:val="26"/>
            <w:szCs w:val="26"/>
            <w:shd w:val="clear" w:color="auto" w:fill="FFFFFF"/>
            <w:rPrChange w:id="8967" w:author="rkbansal" w:date="2020-11-30T00:34:00Z">
              <w:rPr>
                <w:rFonts w:ascii="Proxima" w:hAnsi="Proxima"/>
                <w:color w:val="2B3636"/>
                <w:spacing w:val="4"/>
                <w:sz w:val="26"/>
                <w:szCs w:val="26"/>
                <w:shd w:val="clear" w:color="auto" w:fill="FFFFFF"/>
              </w:rPr>
            </w:rPrChange>
          </w:rPr>
          <w:t xml:space="preserve">gnClient: </w:t>
        </w:r>
      </w:ins>
      <w:ins w:id="8968" w:author="rkbansal" w:date="2020-11-30T00:33:00Z">
        <w:r w:rsidRPr="00B369DF">
          <w:rPr>
            <w:rFonts w:ascii="Proxima" w:hAnsi="Proxima"/>
            <w:b/>
            <w:bCs/>
            <w:color w:val="538135" w:themeColor="accent6" w:themeShade="BF"/>
            <w:spacing w:val="4"/>
            <w:sz w:val="26"/>
            <w:szCs w:val="26"/>
            <w:shd w:val="clear" w:color="auto" w:fill="FFFFFF"/>
            <w:rPrChange w:id="8969" w:author="rkbansal" w:date="2020-11-30T00:34:00Z">
              <w:rPr>
                <w:rFonts w:ascii="Proxima" w:hAnsi="Proxima"/>
                <w:color w:val="2B3636"/>
                <w:spacing w:val="4"/>
                <w:sz w:val="26"/>
                <w:szCs w:val="26"/>
                <w:shd w:val="clear" w:color="auto" w:fill="FFFFFF"/>
              </w:rPr>
            </w:rPrChange>
          </w:rPr>
          <w:t>ProjectMgmtServiceClient</w:t>
        </w:r>
      </w:ins>
    </w:p>
    <w:p w14:paraId="5DD3CD93" w14:textId="77777777" w:rsidR="00B369DF" w:rsidRPr="00B369DF" w:rsidRDefault="00B369DF">
      <w:pPr>
        <w:pStyle w:val="ListParagraph"/>
        <w:rPr>
          <w:ins w:id="8970" w:author="rkbansal" w:date="2020-11-30T00:34:00Z"/>
          <w:rFonts w:eastAsiaTheme="majorEastAsia" w:cstheme="majorBidi"/>
          <w:b/>
          <w:color w:val="2F5496" w:themeColor="accent1" w:themeShade="BF"/>
          <w:sz w:val="28"/>
          <w:szCs w:val="26"/>
          <w:rPrChange w:id="8971" w:author="rkbansal" w:date="2020-11-30T00:34:00Z">
            <w:rPr>
              <w:ins w:id="8972" w:author="rkbansal" w:date="2020-11-30T00:34:00Z"/>
              <w:b/>
              <w:sz w:val="28"/>
            </w:rPr>
          </w:rPrChange>
        </w:rPr>
        <w:pPrChange w:id="8973" w:author="rkbansal" w:date="2020-11-30T00:34:00Z">
          <w:pPr>
            <w:pStyle w:val="ListParagraph"/>
            <w:numPr>
              <w:numId w:val="74"/>
            </w:numPr>
            <w:ind w:hanging="360"/>
          </w:pPr>
        </w:pPrChange>
      </w:pPr>
    </w:p>
    <w:p w14:paraId="0DB8C630" w14:textId="02F721AE" w:rsidR="00C63E2A" w:rsidRPr="00DC3A1E" w:rsidRDefault="00B369DF">
      <w:pPr>
        <w:pStyle w:val="ListParagraph"/>
        <w:rPr>
          <w:ins w:id="8974" w:author="rkbansal" w:date="2020-11-29T22:04:00Z"/>
          <w:rFonts w:eastAsiaTheme="majorEastAsia" w:cstheme="majorBidi"/>
          <w:b/>
          <w:color w:val="2F5496" w:themeColor="accent1" w:themeShade="BF"/>
          <w:sz w:val="28"/>
          <w:szCs w:val="26"/>
          <w:rPrChange w:id="8975" w:author="rkbansal" w:date="2020-11-30T00:28:00Z">
            <w:rPr>
              <w:ins w:id="8976" w:author="rkbansal" w:date="2020-11-29T22:04:00Z"/>
              <w:rFonts w:eastAsiaTheme="majorEastAsia" w:cstheme="majorBidi"/>
              <w:color w:val="2F5496" w:themeColor="accent1" w:themeShade="BF"/>
              <w:szCs w:val="26"/>
            </w:rPr>
          </w:rPrChange>
        </w:rPr>
        <w:pPrChange w:id="8977" w:author="rkbansal" w:date="2020-11-30T00:34:00Z">
          <w:pPr/>
        </w:pPrChange>
      </w:pPr>
      <w:ins w:id="8978" w:author="rkbansal" w:date="2020-11-30T00:33:00Z">
        <w:r>
          <w:rPr>
            <w:noProof/>
          </w:rPr>
          <w:drawing>
            <wp:inline distT="0" distB="0" distL="0" distR="0" wp14:anchorId="01F56319" wp14:editId="1A0CECB0">
              <wp:extent cx="8353425" cy="3181350"/>
              <wp:effectExtent l="0" t="0" r="952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8353425" cy="3181350"/>
                      </a:xfrm>
                      <a:prstGeom prst="rect">
                        <a:avLst/>
                      </a:prstGeom>
                    </pic:spPr>
                  </pic:pic>
                </a:graphicData>
              </a:graphic>
            </wp:inline>
          </w:drawing>
        </w:r>
        <w:r w:rsidRPr="00DC3A1E">
          <w:rPr>
            <w:b/>
            <w:sz w:val="28"/>
          </w:rPr>
          <w:t xml:space="preserve"> </w:t>
        </w:r>
      </w:ins>
      <w:ins w:id="8979" w:author="rkbansal" w:date="2020-11-29T22:04:00Z">
        <w:r w:rsidR="00C63E2A" w:rsidRPr="00DC3A1E">
          <w:rPr>
            <w:b/>
            <w:sz w:val="28"/>
            <w:rPrChange w:id="8980" w:author="rkbansal" w:date="2020-11-30T00:28:00Z">
              <w:rPr/>
            </w:rPrChange>
          </w:rPr>
          <w:br w:type="page"/>
        </w:r>
      </w:ins>
    </w:p>
    <w:p w14:paraId="29D7B2C4" w14:textId="6FF87E52" w:rsidR="00B369DF" w:rsidRPr="00B369DF" w:rsidRDefault="00B369DF" w:rsidP="00B369DF">
      <w:pPr>
        <w:pStyle w:val="ListParagraph"/>
        <w:numPr>
          <w:ilvl w:val="1"/>
          <w:numId w:val="82"/>
        </w:numPr>
        <w:rPr>
          <w:ins w:id="8981" w:author="rkbansal" w:date="2020-11-30T00:35:00Z"/>
          <w:rFonts w:eastAsiaTheme="majorEastAsia" w:cstheme="majorBidi"/>
          <w:b/>
          <w:bCs/>
          <w:color w:val="2F5496" w:themeColor="accent1" w:themeShade="BF"/>
          <w:sz w:val="28"/>
          <w:szCs w:val="26"/>
          <w:rPrChange w:id="8982" w:author="rkbansal" w:date="2020-11-30T00:35:00Z">
            <w:rPr>
              <w:ins w:id="8983" w:author="rkbansal" w:date="2020-11-30T00:35:00Z"/>
              <w:rFonts w:ascii="Proxima" w:hAnsi="Proxima"/>
              <w:b/>
              <w:bCs/>
              <w:color w:val="538135" w:themeColor="accent6" w:themeShade="BF"/>
              <w:spacing w:val="4"/>
              <w:sz w:val="26"/>
              <w:szCs w:val="26"/>
              <w:shd w:val="clear" w:color="auto" w:fill="FFFFFF"/>
            </w:rPr>
          </w:rPrChange>
        </w:rPr>
      </w:pPr>
      <w:ins w:id="8984" w:author="rkbansal" w:date="2020-11-30T00:35:00Z">
        <w:r w:rsidRPr="00E6687B">
          <w:rPr>
            <w:rFonts w:ascii="Proxima" w:hAnsi="Proxima"/>
            <w:b/>
            <w:bCs/>
            <w:color w:val="538135" w:themeColor="accent6" w:themeShade="BF"/>
            <w:spacing w:val="4"/>
            <w:sz w:val="26"/>
            <w:szCs w:val="26"/>
            <w:shd w:val="clear" w:color="auto" w:fill="FFFFFF"/>
          </w:rPr>
          <w:lastRenderedPageBreak/>
          <w:t>FeignClient: P</w:t>
        </w:r>
        <w:r>
          <w:rPr>
            <w:rFonts w:ascii="Proxima" w:hAnsi="Proxima"/>
            <w:b/>
            <w:bCs/>
            <w:color w:val="538135" w:themeColor="accent6" w:themeShade="BF"/>
            <w:spacing w:val="4"/>
            <w:sz w:val="26"/>
            <w:szCs w:val="26"/>
            <w:shd w:val="clear" w:color="auto" w:fill="FFFFFF"/>
          </w:rPr>
          <w:t>eople</w:t>
        </w:r>
        <w:r w:rsidRPr="00E6687B">
          <w:rPr>
            <w:rFonts w:ascii="Proxima" w:hAnsi="Proxima"/>
            <w:b/>
            <w:bCs/>
            <w:color w:val="538135" w:themeColor="accent6" w:themeShade="BF"/>
            <w:spacing w:val="4"/>
            <w:sz w:val="26"/>
            <w:szCs w:val="26"/>
            <w:shd w:val="clear" w:color="auto" w:fill="FFFFFF"/>
          </w:rPr>
          <w:t>MgmtServiceClient</w:t>
        </w:r>
      </w:ins>
    </w:p>
    <w:p w14:paraId="2B12FD90" w14:textId="171F54B4" w:rsidR="00B369DF" w:rsidRPr="00E6687B" w:rsidRDefault="00B369DF">
      <w:pPr>
        <w:pStyle w:val="ListParagraph"/>
        <w:ind w:left="1080"/>
        <w:rPr>
          <w:ins w:id="8985" w:author="rkbansal" w:date="2020-11-30T00:35:00Z"/>
          <w:rFonts w:eastAsiaTheme="majorEastAsia" w:cstheme="majorBidi"/>
          <w:b/>
          <w:bCs/>
          <w:color w:val="2F5496" w:themeColor="accent1" w:themeShade="BF"/>
          <w:sz w:val="28"/>
          <w:szCs w:val="26"/>
        </w:rPr>
        <w:pPrChange w:id="8986" w:author="rkbansal" w:date="2020-11-30T00:35:00Z">
          <w:pPr>
            <w:pStyle w:val="ListParagraph"/>
            <w:numPr>
              <w:ilvl w:val="1"/>
              <w:numId w:val="82"/>
            </w:numPr>
            <w:ind w:left="1080" w:hanging="360"/>
          </w:pPr>
        </w:pPrChange>
      </w:pPr>
      <w:ins w:id="8987" w:author="rkbansal" w:date="2020-11-30T00:35:00Z">
        <w:r>
          <w:rPr>
            <w:noProof/>
          </w:rPr>
          <w:drawing>
            <wp:inline distT="0" distB="0" distL="0" distR="0" wp14:anchorId="28014819" wp14:editId="54379E3A">
              <wp:extent cx="9220200" cy="41148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220200" cy="4114800"/>
                      </a:xfrm>
                      <a:prstGeom prst="rect">
                        <a:avLst/>
                      </a:prstGeom>
                    </pic:spPr>
                  </pic:pic>
                </a:graphicData>
              </a:graphic>
            </wp:inline>
          </w:drawing>
        </w:r>
      </w:ins>
    </w:p>
    <w:p w14:paraId="257B527B" w14:textId="76DD6688" w:rsidR="00B369DF" w:rsidRPr="00B369DF" w:rsidRDefault="00B369DF" w:rsidP="00B369DF">
      <w:pPr>
        <w:pStyle w:val="ListParagraph"/>
        <w:numPr>
          <w:ilvl w:val="1"/>
          <w:numId w:val="82"/>
        </w:numPr>
        <w:rPr>
          <w:ins w:id="8988" w:author="rkbansal" w:date="2020-11-30T00:36:00Z"/>
          <w:rFonts w:eastAsiaTheme="majorEastAsia" w:cstheme="majorBidi"/>
          <w:b/>
          <w:bCs/>
          <w:color w:val="2F5496" w:themeColor="accent1" w:themeShade="BF"/>
          <w:sz w:val="28"/>
          <w:szCs w:val="26"/>
          <w:rPrChange w:id="8989" w:author="rkbansal" w:date="2020-11-30T00:36:00Z">
            <w:rPr>
              <w:ins w:id="8990" w:author="rkbansal" w:date="2020-11-30T00:36:00Z"/>
              <w:rFonts w:ascii="Proxima" w:hAnsi="Proxima"/>
              <w:b/>
              <w:bCs/>
              <w:color w:val="538135" w:themeColor="accent6" w:themeShade="BF"/>
              <w:spacing w:val="4"/>
              <w:sz w:val="26"/>
              <w:szCs w:val="26"/>
              <w:shd w:val="clear" w:color="auto" w:fill="FFFFFF"/>
            </w:rPr>
          </w:rPrChange>
        </w:rPr>
      </w:pPr>
      <w:ins w:id="8991" w:author="rkbansal" w:date="2020-11-30T00:35:00Z">
        <w:r w:rsidRPr="00E6687B">
          <w:rPr>
            <w:rFonts w:ascii="Proxima" w:hAnsi="Proxima"/>
            <w:b/>
            <w:bCs/>
            <w:color w:val="538135" w:themeColor="accent6" w:themeShade="BF"/>
            <w:spacing w:val="4"/>
            <w:sz w:val="26"/>
            <w:szCs w:val="26"/>
            <w:shd w:val="clear" w:color="auto" w:fill="FFFFFF"/>
          </w:rPr>
          <w:t xml:space="preserve">FeignClient: </w:t>
        </w:r>
      </w:ins>
      <w:ins w:id="8992" w:author="rkbansal" w:date="2020-11-30T00:36:00Z">
        <w:r w:rsidR="00B51E32">
          <w:rPr>
            <w:rFonts w:ascii="Proxima" w:hAnsi="Proxima"/>
            <w:b/>
            <w:bCs/>
            <w:color w:val="538135" w:themeColor="accent6" w:themeShade="BF"/>
            <w:spacing w:val="4"/>
            <w:sz w:val="26"/>
            <w:szCs w:val="26"/>
            <w:shd w:val="clear" w:color="auto" w:fill="FFFFFF"/>
          </w:rPr>
          <w:t>User</w:t>
        </w:r>
      </w:ins>
      <w:ins w:id="8993" w:author="rkbansal" w:date="2020-11-30T00:35:00Z">
        <w:r w:rsidRPr="00E6687B">
          <w:rPr>
            <w:rFonts w:ascii="Proxima" w:hAnsi="Proxima"/>
            <w:b/>
            <w:bCs/>
            <w:color w:val="538135" w:themeColor="accent6" w:themeShade="BF"/>
            <w:spacing w:val="4"/>
            <w:sz w:val="26"/>
            <w:szCs w:val="26"/>
            <w:shd w:val="clear" w:color="auto" w:fill="FFFFFF"/>
          </w:rPr>
          <w:t>MgmtServiceClient</w:t>
        </w:r>
      </w:ins>
    </w:p>
    <w:p w14:paraId="3EA8B197" w14:textId="6922C8A7" w:rsidR="00B369DF" w:rsidRPr="00E6687B" w:rsidRDefault="00B369DF">
      <w:pPr>
        <w:pStyle w:val="ListParagraph"/>
        <w:ind w:left="1080"/>
        <w:rPr>
          <w:ins w:id="8994" w:author="rkbansal" w:date="2020-11-30T00:35:00Z"/>
          <w:rFonts w:eastAsiaTheme="majorEastAsia" w:cstheme="majorBidi"/>
          <w:b/>
          <w:bCs/>
          <w:color w:val="2F5496" w:themeColor="accent1" w:themeShade="BF"/>
          <w:sz w:val="28"/>
          <w:szCs w:val="26"/>
        </w:rPr>
        <w:pPrChange w:id="8995" w:author="rkbansal" w:date="2020-11-30T00:36:00Z">
          <w:pPr>
            <w:pStyle w:val="ListParagraph"/>
            <w:numPr>
              <w:ilvl w:val="1"/>
              <w:numId w:val="82"/>
            </w:numPr>
            <w:ind w:left="1080" w:hanging="360"/>
          </w:pPr>
        </w:pPrChange>
      </w:pPr>
      <w:ins w:id="8996" w:author="rkbansal" w:date="2020-11-30T00:36:00Z">
        <w:r>
          <w:rPr>
            <w:noProof/>
          </w:rPr>
          <w:drawing>
            <wp:inline distT="0" distB="0" distL="0" distR="0" wp14:anchorId="7678A9EC" wp14:editId="0E1BBB39">
              <wp:extent cx="8686800" cy="3648075"/>
              <wp:effectExtent l="0" t="0" r="0"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8686800" cy="3648075"/>
                      </a:xfrm>
                      <a:prstGeom prst="rect">
                        <a:avLst/>
                      </a:prstGeom>
                    </pic:spPr>
                  </pic:pic>
                </a:graphicData>
              </a:graphic>
            </wp:inline>
          </w:drawing>
        </w:r>
      </w:ins>
    </w:p>
    <w:p w14:paraId="668843C1" w14:textId="64E57EE6" w:rsidR="007D258D" w:rsidRDefault="007D258D" w:rsidP="007D258D">
      <w:pPr>
        <w:pStyle w:val="ListParagraph"/>
        <w:numPr>
          <w:ilvl w:val="0"/>
          <w:numId w:val="74"/>
        </w:numPr>
        <w:rPr>
          <w:ins w:id="8997" w:author="rkbansal" w:date="2020-11-30T00:37:00Z"/>
          <w:b/>
          <w:sz w:val="28"/>
        </w:rPr>
      </w:pPr>
      <w:ins w:id="8998" w:author="rkbansal" w:date="2020-11-30T00:37:00Z">
        <w:r>
          <w:rPr>
            <w:b/>
            <w:sz w:val="28"/>
          </w:rPr>
          <w:t>How to use the Cache in other projects.</w:t>
        </w:r>
      </w:ins>
    </w:p>
    <w:p w14:paraId="7069BCDC" w14:textId="77777777" w:rsidR="007D258D" w:rsidRPr="00396E0F" w:rsidRDefault="007D258D" w:rsidP="007D258D">
      <w:pPr>
        <w:ind w:left="720"/>
        <w:rPr>
          <w:ins w:id="8999" w:author="rkbansal" w:date="2020-11-30T00:37:00Z"/>
          <w:bCs/>
          <w:sz w:val="28"/>
          <w:rPrChange w:id="9000" w:author="rkbansal" w:date="2020-11-30T00:41:00Z">
            <w:rPr>
              <w:ins w:id="9001" w:author="rkbansal" w:date="2020-11-30T00:37:00Z"/>
              <w:b/>
              <w:sz w:val="28"/>
            </w:rPr>
          </w:rPrChange>
        </w:rPr>
      </w:pPr>
      <w:ins w:id="9002" w:author="rkbansal" w:date="2020-11-30T00:37:00Z">
        <w:r w:rsidRPr="00396E0F">
          <w:rPr>
            <w:bCs/>
            <w:sz w:val="28"/>
            <w:rPrChange w:id="9003" w:author="rkbansal" w:date="2020-11-30T00:41:00Z">
              <w:rPr>
                <w:b/>
                <w:sz w:val="28"/>
              </w:rPr>
            </w:rPrChange>
          </w:rPr>
          <w:t>For example: darshan-mgmt-service</w:t>
        </w:r>
      </w:ins>
    </w:p>
    <w:p w14:paraId="35A62628" w14:textId="77777777" w:rsidR="00617932" w:rsidRPr="00396E0F" w:rsidRDefault="00617932" w:rsidP="00617932">
      <w:pPr>
        <w:pStyle w:val="ListParagraph"/>
        <w:numPr>
          <w:ilvl w:val="1"/>
          <w:numId w:val="74"/>
        </w:numPr>
        <w:rPr>
          <w:ins w:id="9004" w:author="rkbansal" w:date="2020-11-30T00:39:00Z"/>
          <w:bCs/>
          <w:sz w:val="28"/>
          <w:rPrChange w:id="9005" w:author="rkbansal" w:date="2020-11-30T00:41:00Z">
            <w:rPr>
              <w:ins w:id="9006" w:author="rkbansal" w:date="2020-11-30T00:39:00Z"/>
              <w:b/>
              <w:sz w:val="28"/>
            </w:rPr>
          </w:rPrChange>
        </w:rPr>
      </w:pPr>
      <w:ins w:id="9007" w:author="rkbansal" w:date="2020-11-30T00:37:00Z">
        <w:r w:rsidRPr="00396E0F">
          <w:rPr>
            <w:bCs/>
            <w:sz w:val="28"/>
            <w:rPrChange w:id="9008" w:author="rkbansal" w:date="2020-11-30T00:41:00Z">
              <w:rPr/>
            </w:rPrChange>
          </w:rPr>
          <w:t>Import the dependency of</w:t>
        </w:r>
      </w:ins>
      <w:ins w:id="9009" w:author="rkbansal" w:date="2020-11-30T00:38:00Z">
        <w:r w:rsidRPr="00396E0F">
          <w:rPr>
            <w:bCs/>
            <w:sz w:val="28"/>
            <w:rPrChange w:id="9010" w:author="rkbansal" w:date="2020-11-30T00:41:00Z">
              <w:rPr/>
            </w:rPrChange>
          </w:rPr>
          <w:t xml:space="preserve"> cache-service</w:t>
        </w:r>
      </w:ins>
    </w:p>
    <w:p w14:paraId="7E108388" w14:textId="1276DB8A" w:rsidR="00617932" w:rsidRPr="00396E0F" w:rsidRDefault="00617932" w:rsidP="00617932">
      <w:pPr>
        <w:pStyle w:val="ListParagraph"/>
        <w:ind w:left="1440"/>
        <w:rPr>
          <w:ins w:id="9011" w:author="rkbansal" w:date="2020-11-30T00:39:00Z"/>
          <w:bCs/>
          <w:sz w:val="28"/>
          <w:rPrChange w:id="9012" w:author="rkbansal" w:date="2020-11-30T00:41:00Z">
            <w:rPr>
              <w:ins w:id="9013" w:author="rkbansal" w:date="2020-11-30T00:39:00Z"/>
              <w:b/>
              <w:sz w:val="28"/>
            </w:rPr>
          </w:rPrChange>
        </w:rPr>
      </w:pPr>
      <w:ins w:id="9014" w:author="rkbansal" w:date="2020-11-30T00:39:00Z">
        <w:r w:rsidRPr="00396E0F">
          <w:rPr>
            <w:bCs/>
            <w:noProof/>
            <w:rPrChange w:id="9015" w:author="rkbansal" w:date="2020-11-30T00:41:00Z">
              <w:rPr>
                <w:noProof/>
              </w:rPr>
            </w:rPrChange>
          </w:rPr>
          <w:drawing>
            <wp:inline distT="0" distB="0" distL="0" distR="0" wp14:anchorId="452B99A0" wp14:editId="34B15782">
              <wp:extent cx="3362325" cy="914400"/>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362325" cy="914400"/>
                      </a:xfrm>
                      <a:prstGeom prst="rect">
                        <a:avLst/>
                      </a:prstGeom>
                    </pic:spPr>
                  </pic:pic>
                </a:graphicData>
              </a:graphic>
            </wp:inline>
          </w:drawing>
        </w:r>
      </w:ins>
    </w:p>
    <w:p w14:paraId="74D0F148" w14:textId="7277A6E9" w:rsidR="00617932" w:rsidRPr="00396E0F" w:rsidRDefault="00617932" w:rsidP="00617932">
      <w:pPr>
        <w:pStyle w:val="ListParagraph"/>
        <w:numPr>
          <w:ilvl w:val="1"/>
          <w:numId w:val="74"/>
        </w:numPr>
        <w:rPr>
          <w:ins w:id="9016" w:author="rkbansal" w:date="2020-11-30T00:40:00Z"/>
          <w:bCs/>
          <w:sz w:val="28"/>
          <w:rPrChange w:id="9017" w:author="rkbansal" w:date="2020-11-30T00:41:00Z">
            <w:rPr>
              <w:ins w:id="9018" w:author="rkbansal" w:date="2020-11-30T00:40:00Z"/>
              <w:b/>
              <w:sz w:val="28"/>
            </w:rPr>
          </w:rPrChange>
        </w:rPr>
      </w:pPr>
      <w:ins w:id="9019" w:author="rkbansal" w:date="2020-11-30T00:40:00Z">
        <w:r w:rsidRPr="00396E0F">
          <w:rPr>
            <w:bCs/>
            <w:sz w:val="28"/>
            <w:rPrChange w:id="9020" w:author="rkbansal" w:date="2020-11-30T00:41:00Z">
              <w:rPr>
                <w:b/>
                <w:sz w:val="28"/>
              </w:rPr>
            </w:rPrChange>
          </w:rPr>
          <w:t>Enable the package scan of FeignClient which is used by cache class.</w:t>
        </w:r>
      </w:ins>
    </w:p>
    <w:p w14:paraId="734B23DD" w14:textId="301EC8D8" w:rsidR="00617932" w:rsidRDefault="00617932">
      <w:pPr>
        <w:pStyle w:val="ListParagraph"/>
        <w:ind w:left="1440"/>
        <w:rPr>
          <w:ins w:id="9021" w:author="rkbansal" w:date="2020-11-30T00:40:00Z"/>
          <w:b/>
          <w:sz w:val="28"/>
        </w:rPr>
        <w:pPrChange w:id="9022" w:author="rkbansal" w:date="2020-11-30T00:40:00Z">
          <w:pPr>
            <w:pStyle w:val="ListParagraph"/>
            <w:numPr>
              <w:ilvl w:val="1"/>
              <w:numId w:val="74"/>
            </w:numPr>
            <w:ind w:left="1440" w:hanging="360"/>
          </w:pPr>
        </w:pPrChange>
      </w:pPr>
      <w:ins w:id="9023" w:author="rkbansal" w:date="2020-11-30T00:41:00Z">
        <w:r>
          <w:rPr>
            <w:noProof/>
          </w:rPr>
          <w:drawing>
            <wp:inline distT="0" distB="0" distL="0" distR="0" wp14:anchorId="280BD9A4" wp14:editId="69A933E1">
              <wp:extent cx="5295900" cy="33147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95900" cy="3314700"/>
                      </a:xfrm>
                      <a:prstGeom prst="rect">
                        <a:avLst/>
                      </a:prstGeom>
                    </pic:spPr>
                  </pic:pic>
                </a:graphicData>
              </a:graphic>
            </wp:inline>
          </w:drawing>
        </w:r>
      </w:ins>
    </w:p>
    <w:p w14:paraId="45EEBA8E" w14:textId="13E4563C" w:rsidR="00617932" w:rsidRDefault="00396E0F" w:rsidP="00617932">
      <w:pPr>
        <w:pStyle w:val="ListParagraph"/>
        <w:numPr>
          <w:ilvl w:val="1"/>
          <w:numId w:val="74"/>
        </w:numPr>
        <w:rPr>
          <w:ins w:id="9024" w:author="rkbansal" w:date="2020-11-30T00:44:00Z"/>
          <w:b/>
          <w:sz w:val="28"/>
        </w:rPr>
      </w:pPr>
      <w:ins w:id="9025" w:author="rkbansal" w:date="2020-11-30T00:45:00Z">
        <w:r>
          <w:rPr>
            <w:b/>
            <w:sz w:val="28"/>
          </w:rPr>
          <w:t xml:space="preserve">Cache used </w:t>
        </w:r>
      </w:ins>
      <w:ins w:id="9026" w:author="rkbansal" w:date="2020-11-30T00:44:00Z">
        <w:r>
          <w:rPr>
            <w:b/>
            <w:sz w:val="28"/>
          </w:rPr>
          <w:t>In DarshanApiController</w:t>
        </w:r>
      </w:ins>
    </w:p>
    <w:p w14:paraId="2AA09D28" w14:textId="71A0100C" w:rsidR="00396E0F" w:rsidRDefault="00396E0F">
      <w:pPr>
        <w:pStyle w:val="ListParagraph"/>
        <w:ind w:left="1440"/>
        <w:rPr>
          <w:ins w:id="9027" w:author="rkbansal" w:date="2020-11-30T00:39:00Z"/>
          <w:b/>
          <w:sz w:val="28"/>
        </w:rPr>
        <w:pPrChange w:id="9028" w:author="rkbansal" w:date="2020-11-30T00:44:00Z">
          <w:pPr>
            <w:pStyle w:val="ListParagraph"/>
            <w:numPr>
              <w:ilvl w:val="1"/>
              <w:numId w:val="74"/>
            </w:numPr>
            <w:ind w:left="1440" w:hanging="360"/>
          </w:pPr>
        </w:pPrChange>
      </w:pPr>
      <w:ins w:id="9029" w:author="rkbansal" w:date="2020-11-30T00:45:00Z">
        <w:r>
          <w:rPr>
            <w:noProof/>
          </w:rPr>
          <w:lastRenderedPageBreak/>
          <w:drawing>
            <wp:inline distT="0" distB="0" distL="0" distR="0" wp14:anchorId="24948F60" wp14:editId="724D28D1">
              <wp:extent cx="9096375" cy="7648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096375" cy="7648575"/>
                      </a:xfrm>
                      <a:prstGeom prst="rect">
                        <a:avLst/>
                      </a:prstGeom>
                    </pic:spPr>
                  </pic:pic>
                </a:graphicData>
              </a:graphic>
            </wp:inline>
          </w:drawing>
        </w:r>
      </w:ins>
    </w:p>
    <w:p w14:paraId="44285C47" w14:textId="77777777" w:rsidR="00617932" w:rsidRDefault="00617932">
      <w:pPr>
        <w:pStyle w:val="ListParagraph"/>
        <w:ind w:left="1440"/>
        <w:rPr>
          <w:ins w:id="9030" w:author="rkbansal" w:date="2020-11-30T00:39:00Z"/>
          <w:b/>
          <w:sz w:val="28"/>
        </w:rPr>
        <w:pPrChange w:id="9031" w:author="rkbansal" w:date="2020-11-30T00:39:00Z">
          <w:pPr>
            <w:pStyle w:val="ListParagraph"/>
            <w:numPr>
              <w:ilvl w:val="1"/>
              <w:numId w:val="74"/>
            </w:numPr>
            <w:ind w:left="1440" w:hanging="360"/>
          </w:pPr>
        </w:pPrChange>
      </w:pPr>
    </w:p>
    <w:p w14:paraId="5B68EF07" w14:textId="77777777" w:rsidR="00617932" w:rsidRPr="00617932" w:rsidRDefault="00617932">
      <w:pPr>
        <w:pStyle w:val="ListParagraph"/>
        <w:rPr>
          <w:ins w:id="9032" w:author="rkbansal" w:date="2020-11-30T00:39:00Z"/>
          <w:b/>
          <w:sz w:val="28"/>
          <w:rPrChange w:id="9033" w:author="rkbansal" w:date="2020-11-30T00:39:00Z">
            <w:rPr>
              <w:ins w:id="9034" w:author="rkbansal" w:date="2020-11-30T00:39:00Z"/>
            </w:rPr>
          </w:rPrChange>
        </w:rPr>
        <w:pPrChange w:id="9035" w:author="rkbansal" w:date="2020-11-30T00:39:00Z">
          <w:pPr>
            <w:pStyle w:val="ListParagraph"/>
            <w:numPr>
              <w:ilvl w:val="1"/>
              <w:numId w:val="74"/>
            </w:numPr>
            <w:ind w:left="1440" w:hanging="360"/>
          </w:pPr>
        </w:pPrChange>
      </w:pPr>
    </w:p>
    <w:p w14:paraId="5313635C" w14:textId="7D10ECB8" w:rsidR="00B369DF" w:rsidRPr="00617932" w:rsidRDefault="00B369DF">
      <w:pPr>
        <w:pStyle w:val="ListParagraph"/>
        <w:numPr>
          <w:ilvl w:val="1"/>
          <w:numId w:val="74"/>
        </w:numPr>
        <w:rPr>
          <w:ins w:id="9036" w:author="rkbansal" w:date="2020-11-30T00:36:00Z"/>
          <w:b/>
          <w:sz w:val="28"/>
          <w:rPrChange w:id="9037" w:author="rkbansal" w:date="2020-11-30T00:38:00Z">
            <w:rPr>
              <w:ins w:id="9038" w:author="rkbansal" w:date="2020-11-30T00:36:00Z"/>
            </w:rPr>
          </w:rPrChange>
        </w:rPr>
        <w:pPrChange w:id="9039" w:author="rkbansal" w:date="2020-11-30T00:38:00Z">
          <w:pPr/>
        </w:pPrChange>
      </w:pPr>
      <w:ins w:id="9040" w:author="rkbansal" w:date="2020-11-30T00:34:00Z">
        <w:r w:rsidRPr="00617932">
          <w:rPr>
            <w:b/>
            <w:sz w:val="28"/>
            <w:rPrChange w:id="9041" w:author="rkbansal" w:date="2020-11-30T00:38:00Z">
              <w:rPr/>
            </w:rPrChange>
          </w:rPr>
          <w:br w:type="page"/>
        </w:r>
      </w:ins>
    </w:p>
    <w:p w14:paraId="05EE3BF8" w14:textId="77777777" w:rsidR="007D258D" w:rsidRDefault="007D258D">
      <w:pPr>
        <w:rPr>
          <w:ins w:id="9042" w:author="rkbansal" w:date="2020-11-30T00:34:00Z"/>
          <w:rFonts w:eastAsiaTheme="majorEastAsia" w:cstheme="majorBidi"/>
          <w:b/>
          <w:color w:val="2F5496" w:themeColor="accent1" w:themeShade="BF"/>
          <w:sz w:val="28"/>
          <w:szCs w:val="26"/>
        </w:rPr>
      </w:pPr>
    </w:p>
    <w:p w14:paraId="1EA664D6" w14:textId="7A92FFC3" w:rsidR="00726FB7" w:rsidRDefault="00467FA0" w:rsidP="00726FB7">
      <w:pPr>
        <w:pStyle w:val="Heading2"/>
        <w:rPr>
          <w:ins w:id="9043" w:author="rkbansal" w:date="2020-11-30T22:32:00Z"/>
          <w:rFonts w:ascii="Georgia" w:hAnsi="Georgia"/>
          <w:b/>
          <w:sz w:val="28"/>
        </w:rPr>
      </w:pPr>
      <w:ins w:id="9044" w:author="rkbansal" w:date="2020-12-11T20:00:00Z">
        <w:r>
          <w:rPr>
            <w:rFonts w:ascii="Georgia" w:hAnsi="Georgia"/>
            <w:b/>
            <w:sz w:val="28"/>
          </w:rPr>
          <w:t>Message Sender</w:t>
        </w:r>
      </w:ins>
      <w:ins w:id="9045" w:author="rkbansal" w:date="2020-11-30T22:32:00Z">
        <w:r w:rsidR="00726FB7">
          <w:rPr>
            <w:rFonts w:ascii="Georgia" w:hAnsi="Georgia"/>
            <w:b/>
            <w:sz w:val="28"/>
          </w:rPr>
          <w:t xml:space="preserve"> </w:t>
        </w:r>
        <w:r w:rsidR="00726FB7" w:rsidRPr="00981242">
          <w:rPr>
            <w:rFonts w:ascii="Georgia" w:hAnsi="Georgia"/>
            <w:b/>
            <w:sz w:val="28"/>
          </w:rPr>
          <w:t>Service</w:t>
        </w:r>
      </w:ins>
      <w:ins w:id="9046" w:author="rkbansal" w:date="2020-12-11T20:01:00Z">
        <w:r w:rsidR="00E05568">
          <w:rPr>
            <w:rFonts w:ascii="Georgia" w:hAnsi="Georgia"/>
            <w:b/>
            <w:sz w:val="28"/>
          </w:rPr>
          <w:t>(Kafka)</w:t>
        </w:r>
      </w:ins>
    </w:p>
    <w:p w14:paraId="5A85C363" w14:textId="77777777" w:rsidR="008C77EE" w:rsidRDefault="008C77EE" w:rsidP="00906AF2">
      <w:pPr>
        <w:pStyle w:val="ListParagraph"/>
        <w:numPr>
          <w:ilvl w:val="0"/>
          <w:numId w:val="82"/>
        </w:numPr>
        <w:rPr>
          <w:ins w:id="9047" w:author="rkbansal" w:date="2020-12-04T23:42:00Z"/>
        </w:rPr>
      </w:pPr>
      <w:ins w:id="9048" w:author="rkbansal" w:date="2020-12-04T23:41:00Z">
        <w:r>
          <w:t xml:space="preserve">To work </w:t>
        </w:r>
      </w:ins>
      <w:ins w:id="9049" w:author="rkbansal" w:date="2020-12-04T23:42:00Z">
        <w:r>
          <w:t>with Kafka, need to install and setup Kafka.</w:t>
        </w:r>
      </w:ins>
    </w:p>
    <w:p w14:paraId="1F03DE97" w14:textId="31D640C0" w:rsidR="00E41D24" w:rsidRDefault="00E41D24" w:rsidP="001C6B78">
      <w:pPr>
        <w:pStyle w:val="ListParagraph"/>
        <w:numPr>
          <w:ilvl w:val="0"/>
          <w:numId w:val="119"/>
        </w:numPr>
        <w:rPr>
          <w:ins w:id="9050" w:author="rkbansal" w:date="2020-12-05T00:16:00Z"/>
          <w:rFonts w:ascii="Cambria" w:hAnsi="Cambria"/>
          <w:color w:val="222635"/>
          <w:sz w:val="22"/>
          <w:szCs w:val="22"/>
          <w:shd w:val="clear" w:color="auto" w:fill="FFFFFF"/>
        </w:rPr>
      </w:pPr>
      <w:ins w:id="9051" w:author="rkbansal" w:date="2020-12-04T23:44:00Z">
        <w:r w:rsidRPr="00E41D24">
          <w:rPr>
            <w:rFonts w:ascii="Cambria" w:hAnsi="Cambria"/>
            <w:color w:val="222635"/>
            <w:sz w:val="22"/>
            <w:szCs w:val="22"/>
            <w:shd w:val="clear" w:color="auto" w:fill="FFFFFF"/>
            <w:rPrChange w:id="9052" w:author="rkbansal" w:date="2020-12-04T23:45:00Z">
              <w:rPr>
                <w:rFonts w:ascii="Cambria" w:hAnsi="Cambria"/>
                <w:color w:val="222635"/>
                <w:sz w:val="29"/>
                <w:szCs w:val="29"/>
                <w:shd w:val="clear" w:color="auto" w:fill="FFFFFF"/>
              </w:rPr>
            </w:rPrChange>
          </w:rPr>
          <w:t>To download and install Kafka, please refer the official guide </w:t>
        </w:r>
        <w:r w:rsidRPr="00E41D24">
          <w:rPr>
            <w:sz w:val="22"/>
            <w:szCs w:val="22"/>
            <w:rPrChange w:id="9053" w:author="rkbansal" w:date="2020-12-04T23:45:00Z">
              <w:rPr/>
            </w:rPrChange>
          </w:rPr>
          <w:fldChar w:fldCharType="begin"/>
        </w:r>
        <w:r w:rsidRPr="00E41D24">
          <w:rPr>
            <w:sz w:val="22"/>
            <w:szCs w:val="22"/>
            <w:rPrChange w:id="9054" w:author="rkbansal" w:date="2020-12-04T23:45:00Z">
              <w:rPr/>
            </w:rPrChange>
          </w:rPr>
          <w:instrText xml:space="preserve"> HYPERLINK "https://kafka.apache.org/quickstart" \t "_blank" </w:instrText>
        </w:r>
        <w:r w:rsidRPr="00E41D24">
          <w:rPr>
            <w:sz w:val="22"/>
            <w:szCs w:val="22"/>
            <w:rPrChange w:id="9055" w:author="rkbansal" w:date="2020-12-04T23:45:00Z">
              <w:rPr/>
            </w:rPrChange>
          </w:rPr>
          <w:fldChar w:fldCharType="separate"/>
        </w:r>
        <w:r w:rsidRPr="00E41D24">
          <w:rPr>
            <w:rStyle w:val="Hyperlink"/>
            <w:rFonts w:ascii="Cambria" w:hAnsi="Cambria"/>
            <w:color w:val="29A8FF"/>
            <w:sz w:val="22"/>
            <w:szCs w:val="22"/>
            <w:shd w:val="clear" w:color="auto" w:fill="FFFFFF"/>
            <w:rPrChange w:id="9056" w:author="rkbansal" w:date="2020-12-04T23:45:00Z">
              <w:rPr>
                <w:rStyle w:val="Hyperlink"/>
                <w:rFonts w:ascii="Cambria" w:hAnsi="Cambria"/>
                <w:color w:val="29A8FF"/>
                <w:sz w:val="29"/>
                <w:szCs w:val="29"/>
                <w:shd w:val="clear" w:color="auto" w:fill="FFFFFF"/>
              </w:rPr>
            </w:rPrChange>
          </w:rPr>
          <w:t>https://kafka.apache.org/quickstart</w:t>
        </w:r>
        <w:r w:rsidRPr="00E41D24">
          <w:rPr>
            <w:sz w:val="22"/>
            <w:szCs w:val="22"/>
            <w:rPrChange w:id="9057" w:author="rkbansal" w:date="2020-12-04T23:45:00Z">
              <w:rPr/>
            </w:rPrChange>
          </w:rPr>
          <w:fldChar w:fldCharType="end"/>
        </w:r>
        <w:r w:rsidRPr="00E41D24">
          <w:rPr>
            <w:rFonts w:ascii="Cambria" w:hAnsi="Cambria"/>
            <w:color w:val="222635"/>
            <w:sz w:val="22"/>
            <w:szCs w:val="22"/>
            <w:shd w:val="clear" w:color="auto" w:fill="FFFFFF"/>
            <w:rPrChange w:id="9058" w:author="rkbansal" w:date="2020-12-04T23:45:00Z">
              <w:rPr>
                <w:rFonts w:ascii="Cambria" w:hAnsi="Cambria"/>
                <w:color w:val="222635"/>
                <w:sz w:val="29"/>
                <w:szCs w:val="29"/>
                <w:shd w:val="clear" w:color="auto" w:fill="FFFFFF"/>
              </w:rPr>
            </w:rPrChange>
          </w:rPr>
          <w:t> .</w:t>
        </w:r>
      </w:ins>
      <w:ins w:id="9059" w:author="rkbansal" w:date="2020-12-05T00:16:00Z">
        <w:r w:rsidR="001C6B78">
          <w:rPr>
            <w:rFonts w:ascii="Cambria" w:hAnsi="Cambria"/>
            <w:color w:val="222635"/>
            <w:sz w:val="22"/>
            <w:szCs w:val="22"/>
            <w:shd w:val="clear" w:color="auto" w:fill="FFFFFF"/>
          </w:rPr>
          <w:t xml:space="preserve"> Click on the following selected link.</w:t>
        </w:r>
      </w:ins>
    </w:p>
    <w:p w14:paraId="037EE3F0" w14:textId="5BD85EAE" w:rsidR="001C6B78" w:rsidRPr="00E41D24" w:rsidRDefault="001C6B78">
      <w:pPr>
        <w:pStyle w:val="ListParagraph"/>
        <w:rPr>
          <w:ins w:id="9060" w:author="rkbansal" w:date="2020-12-04T23:44:00Z"/>
          <w:rFonts w:ascii="Cambria" w:hAnsi="Cambria"/>
          <w:color w:val="222635"/>
          <w:sz w:val="22"/>
          <w:szCs w:val="22"/>
          <w:shd w:val="clear" w:color="auto" w:fill="FFFFFF"/>
          <w:rPrChange w:id="9061" w:author="rkbansal" w:date="2020-12-04T23:45:00Z">
            <w:rPr>
              <w:ins w:id="9062" w:author="rkbansal" w:date="2020-12-04T23:44:00Z"/>
              <w:rFonts w:ascii="Cambria" w:hAnsi="Cambria"/>
              <w:color w:val="222635"/>
              <w:sz w:val="29"/>
              <w:szCs w:val="29"/>
              <w:shd w:val="clear" w:color="auto" w:fill="FFFFFF"/>
            </w:rPr>
          </w:rPrChange>
        </w:rPr>
        <w:pPrChange w:id="9063" w:author="rkbansal" w:date="2020-12-05T00:16:00Z">
          <w:pPr>
            <w:pStyle w:val="ListParagraph"/>
            <w:ind w:left="360"/>
          </w:pPr>
        </w:pPrChange>
      </w:pPr>
      <w:ins w:id="9064" w:author="rkbansal" w:date="2020-12-05T00:16:00Z">
        <w:r>
          <w:rPr>
            <w:noProof/>
          </w:rPr>
          <w:drawing>
            <wp:inline distT="0" distB="0" distL="0" distR="0" wp14:anchorId="16B52962" wp14:editId="3F0144DB">
              <wp:extent cx="8753475" cy="5448300"/>
              <wp:effectExtent l="0" t="0" r="952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8753475" cy="5448300"/>
                      </a:xfrm>
                      <a:prstGeom prst="rect">
                        <a:avLst/>
                      </a:prstGeom>
                    </pic:spPr>
                  </pic:pic>
                </a:graphicData>
              </a:graphic>
            </wp:inline>
          </w:drawing>
        </w:r>
      </w:ins>
    </w:p>
    <w:p w14:paraId="5FBC2F68" w14:textId="29BC1EAF" w:rsidR="001C6B78" w:rsidRPr="008130C5" w:rsidRDefault="001C6B78" w:rsidP="001C6B78">
      <w:pPr>
        <w:pStyle w:val="NormalWeb"/>
        <w:numPr>
          <w:ilvl w:val="0"/>
          <w:numId w:val="119"/>
        </w:numPr>
        <w:shd w:val="clear" w:color="auto" w:fill="FFFFFF"/>
        <w:spacing w:before="75" w:beforeAutospacing="0" w:after="225" w:afterAutospacing="0"/>
        <w:rPr>
          <w:ins w:id="9065" w:author="rkbansal" w:date="2020-12-05T00:18:00Z"/>
          <w:rFonts w:ascii="Cambria" w:hAnsi="Cambria"/>
          <w:color w:val="222635"/>
          <w:sz w:val="22"/>
          <w:szCs w:val="22"/>
        </w:rPr>
      </w:pPr>
      <w:ins w:id="9066" w:author="rkbansal" w:date="2020-12-05T00:17:00Z">
        <w:r w:rsidRPr="008130C5">
          <w:rPr>
            <w:rFonts w:ascii="Cambria" w:hAnsi="Cambria"/>
            <w:color w:val="222635"/>
            <w:sz w:val="22"/>
            <w:szCs w:val="22"/>
          </w:rPr>
          <w:t xml:space="preserve">Unzip the </w:t>
        </w:r>
      </w:ins>
      <w:ins w:id="9067" w:author="rkbansal" w:date="2020-12-05T00:18:00Z">
        <w:r w:rsidRPr="008130C5">
          <w:rPr>
            <w:rFonts w:ascii="Cambria" w:hAnsi="Cambria"/>
            <w:color w:val="222635"/>
            <w:sz w:val="22"/>
            <w:szCs w:val="22"/>
          </w:rPr>
          <w:t>kafka_2.12-2.6.0.tgz file.</w:t>
        </w:r>
      </w:ins>
    </w:p>
    <w:p w14:paraId="2825E9D9" w14:textId="53920A48" w:rsidR="008130C5" w:rsidRPr="00C84146" w:rsidRDefault="008130C5" w:rsidP="008130C5">
      <w:pPr>
        <w:pStyle w:val="NormalWeb"/>
        <w:numPr>
          <w:ilvl w:val="0"/>
          <w:numId w:val="119"/>
        </w:numPr>
        <w:shd w:val="clear" w:color="auto" w:fill="FFFFFF"/>
        <w:spacing w:before="75" w:beforeAutospacing="0" w:after="225" w:afterAutospacing="0"/>
        <w:rPr>
          <w:ins w:id="9068" w:author="rkbansal" w:date="2020-12-05T00:31:00Z"/>
          <w:rFonts w:ascii="Poppins" w:eastAsiaTheme="majorEastAsia" w:hAnsi="Poppins"/>
          <w:color w:val="212529"/>
          <w:bdr w:val="none" w:sz="0" w:space="0" w:color="auto" w:frame="1"/>
          <w:shd w:val="clear" w:color="auto" w:fill="FFFFFF"/>
          <w:rPrChange w:id="9069" w:author="rkbansal" w:date="2020-12-05T00:31:00Z">
            <w:rPr>
              <w:ins w:id="9070" w:author="rkbansal" w:date="2020-12-05T00:31:00Z"/>
              <w:rFonts w:ascii="Cambria" w:hAnsi="Cambria"/>
              <w:b/>
              <w:bCs/>
              <w:color w:val="833C0B" w:themeColor="accent2" w:themeShade="80"/>
              <w:sz w:val="22"/>
              <w:szCs w:val="22"/>
            </w:rPr>
          </w:rPrChange>
        </w:rPr>
      </w:pPr>
      <w:ins w:id="9071" w:author="rkbansal" w:date="2020-12-05T00:18:00Z">
        <w:r w:rsidRPr="008130C5">
          <w:rPr>
            <w:rStyle w:val="Strong"/>
            <w:rFonts w:ascii="Poppins" w:eastAsiaTheme="majorEastAsia" w:hAnsi="Poppins"/>
            <w:b w:val="0"/>
            <w:bCs w:val="0"/>
            <w:color w:val="212529"/>
            <w:bdr w:val="none" w:sz="0" w:space="0" w:color="auto" w:frame="1"/>
            <w:shd w:val="clear" w:color="auto" w:fill="FFFFFF"/>
            <w:rPrChange w:id="9072" w:author="rkbansal" w:date="2020-12-05T00:19:00Z">
              <w:rPr>
                <w:rStyle w:val="Strong"/>
                <w:rFonts w:ascii="Poppins" w:eastAsiaTheme="majorEastAsia" w:hAnsi="Poppins"/>
                <w:color w:val="212529"/>
                <w:bdr w:val="none" w:sz="0" w:space="0" w:color="auto" w:frame="1"/>
                <w:shd w:val="clear" w:color="auto" w:fill="FFFFFF"/>
              </w:rPr>
            </w:rPrChange>
          </w:rPr>
          <w:t xml:space="preserve">Create </w:t>
        </w:r>
      </w:ins>
      <w:ins w:id="9073" w:author="rkbansal" w:date="2020-12-05T00:19:00Z">
        <w:r w:rsidRPr="00F855C9">
          <w:rPr>
            <w:rStyle w:val="Strong"/>
            <w:rFonts w:ascii="Poppins" w:eastAsiaTheme="majorEastAsia" w:hAnsi="Poppins"/>
            <w:color w:val="833C0B" w:themeColor="accent2" w:themeShade="80"/>
            <w:bdr w:val="none" w:sz="0" w:space="0" w:color="auto" w:frame="1"/>
            <w:shd w:val="clear" w:color="auto" w:fill="FFFFFF"/>
            <w:rPrChange w:id="9074" w:author="rkbansal" w:date="2020-12-05T00:29:00Z">
              <w:rPr>
                <w:rStyle w:val="Strong"/>
                <w:rFonts w:ascii="Poppins" w:eastAsiaTheme="majorEastAsia" w:hAnsi="Poppins"/>
                <w:b w:val="0"/>
                <w:bCs w:val="0"/>
                <w:color w:val="212529"/>
                <w:bdr w:val="none" w:sz="0" w:space="0" w:color="auto" w:frame="1"/>
                <w:shd w:val="clear" w:color="auto" w:fill="FFFFFF"/>
              </w:rPr>
            </w:rPrChange>
          </w:rPr>
          <w:t>d</w:t>
        </w:r>
      </w:ins>
      <w:ins w:id="9075"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9076" w:author="rkbansal" w:date="2020-12-05T00:29:00Z">
              <w:rPr>
                <w:rStyle w:val="Strong"/>
                <w:rFonts w:ascii="Poppins" w:eastAsiaTheme="majorEastAsia" w:hAnsi="Poppins"/>
                <w:color w:val="212529"/>
                <w:bdr w:val="none" w:sz="0" w:space="0" w:color="auto" w:frame="1"/>
                <w:shd w:val="clear" w:color="auto" w:fill="FFFFFF"/>
              </w:rPr>
            </w:rPrChange>
          </w:rPr>
          <w:t>ata</w:t>
        </w:r>
        <w:r w:rsidRPr="00F855C9">
          <w:rPr>
            <w:rStyle w:val="Strong"/>
            <w:rFonts w:ascii="Poppins" w:eastAsiaTheme="majorEastAsia" w:hAnsi="Poppins"/>
            <w:b w:val="0"/>
            <w:bCs w:val="0"/>
            <w:color w:val="833C0B" w:themeColor="accent2" w:themeShade="80"/>
            <w:bdr w:val="none" w:sz="0" w:space="0" w:color="auto" w:frame="1"/>
            <w:shd w:val="clear" w:color="auto" w:fill="FFFFFF"/>
            <w:rPrChange w:id="9077" w:author="rkbansal" w:date="2020-12-05T00:29:00Z">
              <w:rPr>
                <w:rStyle w:val="Strong"/>
                <w:rFonts w:ascii="Poppins" w:eastAsiaTheme="majorEastAsia" w:hAnsi="Poppins"/>
                <w:color w:val="212529"/>
                <w:bdr w:val="none" w:sz="0" w:space="0" w:color="auto" w:frame="1"/>
                <w:shd w:val="clear" w:color="auto" w:fill="FFFFFF"/>
              </w:rPr>
            </w:rPrChange>
          </w:rPr>
          <w:t xml:space="preserve"> </w:t>
        </w:r>
        <w:r w:rsidRPr="008130C5">
          <w:rPr>
            <w:rStyle w:val="Strong"/>
            <w:rFonts w:ascii="Poppins" w:eastAsiaTheme="majorEastAsia" w:hAnsi="Poppins"/>
            <w:b w:val="0"/>
            <w:bCs w:val="0"/>
            <w:color w:val="212529"/>
            <w:bdr w:val="none" w:sz="0" w:space="0" w:color="auto" w:frame="1"/>
            <w:shd w:val="clear" w:color="auto" w:fill="FFFFFF"/>
            <w:rPrChange w:id="9078" w:author="rkbansal" w:date="2020-12-05T00:19:00Z">
              <w:rPr>
                <w:rStyle w:val="Strong"/>
                <w:rFonts w:ascii="Poppins" w:eastAsiaTheme="majorEastAsia" w:hAnsi="Poppins"/>
                <w:color w:val="212529"/>
                <w:bdr w:val="none" w:sz="0" w:space="0" w:color="auto" w:frame="1"/>
                <w:shd w:val="clear" w:color="auto" w:fill="FFFFFF"/>
              </w:rPr>
            </w:rPrChange>
          </w:rPr>
          <w:t>folder</w:t>
        </w:r>
      </w:ins>
      <w:ins w:id="9079" w:author="rkbansal" w:date="2020-12-05T00:20:00Z">
        <w:r>
          <w:rPr>
            <w:rStyle w:val="Strong"/>
            <w:rFonts w:ascii="Poppins" w:eastAsiaTheme="majorEastAsia" w:hAnsi="Poppins"/>
            <w:b w:val="0"/>
            <w:bCs w:val="0"/>
            <w:color w:val="212529"/>
            <w:bdr w:val="none" w:sz="0" w:space="0" w:color="auto" w:frame="1"/>
            <w:shd w:val="clear" w:color="auto" w:fill="FFFFFF"/>
          </w:rPr>
          <w:t xml:space="preserve"> </w:t>
        </w:r>
      </w:ins>
      <w:ins w:id="9080" w:author="rkbansal" w:date="2020-12-05T00:21:00Z">
        <w:r>
          <w:rPr>
            <w:rStyle w:val="Strong"/>
            <w:rFonts w:ascii="Poppins" w:eastAsiaTheme="majorEastAsia" w:hAnsi="Poppins"/>
            <w:b w:val="0"/>
            <w:bCs w:val="0"/>
            <w:color w:val="212529"/>
            <w:bdr w:val="none" w:sz="0" w:space="0" w:color="auto" w:frame="1"/>
            <w:shd w:val="clear" w:color="auto" w:fill="FFFFFF"/>
          </w:rPr>
          <w:t>a</w:t>
        </w:r>
      </w:ins>
      <w:ins w:id="9081" w:author="rkbansal" w:date="2020-12-05T00:20:00Z">
        <w:r>
          <w:rPr>
            <w:rStyle w:val="Strong"/>
            <w:rFonts w:ascii="Poppins" w:eastAsiaTheme="majorEastAsia" w:hAnsi="Poppins"/>
            <w:b w:val="0"/>
            <w:bCs w:val="0"/>
            <w:color w:val="212529"/>
            <w:bdr w:val="none" w:sz="0" w:space="0" w:color="auto" w:frame="1"/>
            <w:shd w:val="clear" w:color="auto" w:fill="FFFFFF"/>
          </w:rPr>
          <w:t xml:space="preserve">nd subfolders: </w:t>
        </w:r>
        <w:r w:rsidRPr="00F855C9">
          <w:rPr>
            <w:rStyle w:val="Strong"/>
            <w:rFonts w:ascii="Poppins" w:eastAsiaTheme="majorEastAsia" w:hAnsi="Poppins"/>
            <w:color w:val="833C0B" w:themeColor="accent2" w:themeShade="80"/>
            <w:bdr w:val="none" w:sz="0" w:space="0" w:color="auto" w:frame="1"/>
            <w:shd w:val="clear" w:color="auto" w:fill="FFFFFF"/>
            <w:rPrChange w:id="9082" w:author="rkbansal" w:date="2020-12-05T00:29:00Z">
              <w:rPr>
                <w:rStyle w:val="Strong"/>
                <w:rFonts w:ascii="Poppins" w:eastAsiaTheme="majorEastAsia" w:hAnsi="Poppins"/>
                <w:b w:val="0"/>
                <w:bCs w:val="0"/>
                <w:color w:val="212529"/>
                <w:bdr w:val="none" w:sz="0" w:space="0" w:color="auto" w:frame="1"/>
                <w:shd w:val="clear" w:color="auto" w:fill="FFFFFF"/>
              </w:rPr>
            </w:rPrChange>
          </w:rPr>
          <w:t>z</w:t>
        </w:r>
      </w:ins>
      <w:ins w:id="9083"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9084" w:author="rkbansal" w:date="2020-12-05T00:29:00Z">
              <w:rPr>
                <w:rStyle w:val="Strong"/>
                <w:rFonts w:ascii="Poppins" w:eastAsiaTheme="majorEastAsia" w:hAnsi="Poppins"/>
                <w:color w:val="212529"/>
                <w:bdr w:val="none" w:sz="0" w:space="0" w:color="auto" w:frame="1"/>
                <w:shd w:val="clear" w:color="auto" w:fill="FFFFFF"/>
              </w:rPr>
            </w:rPrChange>
          </w:rPr>
          <w:t>ookeeper</w:t>
        </w:r>
        <w:r w:rsidRPr="00F855C9">
          <w:rPr>
            <w:rStyle w:val="Strong"/>
            <w:rFonts w:ascii="Poppins" w:eastAsiaTheme="majorEastAsia" w:hAnsi="Poppins"/>
            <w:b w:val="0"/>
            <w:bCs w:val="0"/>
            <w:color w:val="833C0B" w:themeColor="accent2" w:themeShade="80"/>
            <w:bdr w:val="none" w:sz="0" w:space="0" w:color="auto" w:frame="1"/>
            <w:shd w:val="clear" w:color="auto" w:fill="FFFFFF"/>
            <w:rPrChange w:id="9085" w:author="rkbansal" w:date="2020-12-05T00:29:00Z">
              <w:rPr>
                <w:rStyle w:val="Strong"/>
                <w:rFonts w:ascii="Poppins" w:eastAsiaTheme="majorEastAsia" w:hAnsi="Poppins"/>
                <w:color w:val="212529"/>
                <w:bdr w:val="none" w:sz="0" w:space="0" w:color="auto" w:frame="1"/>
                <w:shd w:val="clear" w:color="auto" w:fill="FFFFFF"/>
              </w:rPr>
            </w:rPrChange>
          </w:rPr>
          <w:t xml:space="preserve"> </w:t>
        </w:r>
        <w:r w:rsidRPr="008130C5">
          <w:rPr>
            <w:rStyle w:val="Strong"/>
            <w:rFonts w:ascii="Poppins" w:eastAsiaTheme="majorEastAsia" w:hAnsi="Poppins"/>
            <w:b w:val="0"/>
            <w:bCs w:val="0"/>
            <w:color w:val="212529"/>
            <w:bdr w:val="none" w:sz="0" w:space="0" w:color="auto" w:frame="1"/>
            <w:shd w:val="clear" w:color="auto" w:fill="FFFFFF"/>
            <w:rPrChange w:id="9086" w:author="rkbansal" w:date="2020-12-05T00:19:00Z">
              <w:rPr>
                <w:rStyle w:val="Strong"/>
                <w:rFonts w:ascii="Poppins" w:eastAsiaTheme="majorEastAsia" w:hAnsi="Poppins"/>
                <w:color w:val="212529"/>
                <w:bdr w:val="none" w:sz="0" w:space="0" w:color="auto" w:frame="1"/>
                <w:shd w:val="clear" w:color="auto" w:fill="FFFFFF"/>
              </w:rPr>
            </w:rPrChange>
          </w:rPr>
          <w:t xml:space="preserve">and </w:t>
        </w:r>
      </w:ins>
      <w:ins w:id="9087" w:author="rkbansal" w:date="2020-12-05T00:20:00Z">
        <w:r w:rsidRPr="00F855C9">
          <w:rPr>
            <w:rStyle w:val="Strong"/>
            <w:rFonts w:ascii="Poppins" w:eastAsiaTheme="majorEastAsia" w:hAnsi="Poppins"/>
            <w:color w:val="833C0B" w:themeColor="accent2" w:themeShade="80"/>
            <w:bdr w:val="none" w:sz="0" w:space="0" w:color="auto" w:frame="1"/>
            <w:shd w:val="clear" w:color="auto" w:fill="FFFFFF"/>
            <w:rPrChange w:id="9088" w:author="rkbansal" w:date="2020-12-05T00:30:00Z">
              <w:rPr>
                <w:rStyle w:val="Strong"/>
                <w:rFonts w:ascii="Poppins" w:eastAsiaTheme="majorEastAsia" w:hAnsi="Poppins"/>
                <w:b w:val="0"/>
                <w:bCs w:val="0"/>
                <w:color w:val="212529"/>
                <w:bdr w:val="none" w:sz="0" w:space="0" w:color="auto" w:frame="1"/>
                <w:shd w:val="clear" w:color="auto" w:fill="FFFFFF"/>
              </w:rPr>
            </w:rPrChange>
          </w:rPr>
          <w:t>k</w:t>
        </w:r>
      </w:ins>
      <w:ins w:id="9089"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9090" w:author="rkbansal" w:date="2020-12-05T00:30:00Z">
              <w:rPr>
                <w:rStyle w:val="Strong"/>
                <w:rFonts w:ascii="Poppins" w:eastAsiaTheme="majorEastAsia" w:hAnsi="Poppins"/>
                <w:color w:val="212529"/>
                <w:bdr w:val="none" w:sz="0" w:space="0" w:color="auto" w:frame="1"/>
                <w:shd w:val="clear" w:color="auto" w:fill="FFFFFF"/>
              </w:rPr>
            </w:rPrChange>
          </w:rPr>
          <w:t>afka</w:t>
        </w:r>
      </w:ins>
      <w:ins w:id="9091" w:author="rkbansal" w:date="2020-12-05T00:21:00Z">
        <w:r w:rsidRPr="00F855C9">
          <w:rPr>
            <w:rStyle w:val="Strong"/>
            <w:rFonts w:ascii="Poppins" w:eastAsiaTheme="majorEastAsia" w:hAnsi="Poppins"/>
            <w:b w:val="0"/>
            <w:bCs w:val="0"/>
            <w:color w:val="833C0B" w:themeColor="accent2" w:themeShade="80"/>
            <w:bdr w:val="none" w:sz="0" w:space="0" w:color="auto" w:frame="1"/>
            <w:shd w:val="clear" w:color="auto" w:fill="FFFFFF"/>
            <w:rPrChange w:id="9092" w:author="rkbansal" w:date="2020-12-05T00:30:00Z">
              <w:rPr>
                <w:rStyle w:val="Strong"/>
                <w:rFonts w:ascii="Poppins" w:eastAsiaTheme="majorEastAsia" w:hAnsi="Poppins"/>
                <w:b w:val="0"/>
                <w:bCs w:val="0"/>
                <w:color w:val="212529"/>
                <w:bdr w:val="none" w:sz="0" w:space="0" w:color="auto" w:frame="1"/>
                <w:shd w:val="clear" w:color="auto" w:fill="FFFFFF"/>
              </w:rPr>
            </w:rPrChange>
          </w:rPr>
          <w:t xml:space="preserve"> </w:t>
        </w:r>
        <w:r>
          <w:rPr>
            <w:rStyle w:val="Strong"/>
            <w:rFonts w:ascii="Poppins" w:eastAsiaTheme="majorEastAsia" w:hAnsi="Poppins"/>
            <w:b w:val="0"/>
            <w:bCs w:val="0"/>
            <w:color w:val="212529"/>
            <w:bdr w:val="none" w:sz="0" w:space="0" w:color="auto" w:frame="1"/>
            <w:shd w:val="clear" w:color="auto" w:fill="FFFFFF"/>
          </w:rPr>
          <w:t xml:space="preserve">in the main directory: </w:t>
        </w:r>
        <w:r w:rsidRPr="00F855C9">
          <w:rPr>
            <w:rFonts w:ascii="Cambria" w:hAnsi="Cambria"/>
            <w:b/>
            <w:bCs/>
            <w:color w:val="833C0B" w:themeColor="accent2" w:themeShade="80"/>
            <w:sz w:val="22"/>
            <w:szCs w:val="22"/>
            <w:rPrChange w:id="9093" w:author="rkbansal" w:date="2020-12-05T00:30:00Z">
              <w:rPr>
                <w:rFonts w:ascii="Cambria" w:hAnsi="Cambria"/>
                <w:color w:val="222635"/>
                <w:sz w:val="22"/>
                <w:szCs w:val="22"/>
              </w:rPr>
            </w:rPrChange>
          </w:rPr>
          <w:t>kafka_2.12-2.6.0</w:t>
        </w:r>
      </w:ins>
    </w:p>
    <w:p w14:paraId="24A153A2" w14:textId="6A17D3B3" w:rsidR="00C84146" w:rsidRDefault="00C84146" w:rsidP="00C84146">
      <w:pPr>
        <w:pStyle w:val="NormalWeb"/>
        <w:shd w:val="clear" w:color="auto" w:fill="FFFFFF"/>
        <w:spacing w:before="75" w:beforeAutospacing="0" w:after="225" w:afterAutospacing="0"/>
        <w:ind w:left="720"/>
        <w:rPr>
          <w:ins w:id="9094" w:author="rkbansal" w:date="2020-12-05T00:32:00Z"/>
          <w:rStyle w:val="Strong"/>
          <w:rFonts w:ascii="Poppins" w:eastAsiaTheme="majorEastAsia" w:hAnsi="Poppins"/>
          <w:b w:val="0"/>
          <w:bCs w:val="0"/>
          <w:color w:val="212529"/>
          <w:bdr w:val="none" w:sz="0" w:space="0" w:color="auto" w:frame="1"/>
          <w:shd w:val="clear" w:color="auto" w:fill="FFFFFF"/>
        </w:rPr>
      </w:pPr>
      <w:ins w:id="9095" w:author="rkbansal" w:date="2020-12-05T00:31:00Z">
        <w:r>
          <w:rPr>
            <w:noProof/>
          </w:rPr>
          <w:drawing>
            <wp:inline distT="0" distB="0" distL="0" distR="0" wp14:anchorId="3F4F35BC" wp14:editId="5CCD3CA5">
              <wp:extent cx="2419350" cy="10287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419350" cy="1028700"/>
                      </a:xfrm>
                      <a:prstGeom prst="rect">
                        <a:avLst/>
                      </a:prstGeom>
                    </pic:spPr>
                  </pic:pic>
                </a:graphicData>
              </a:graphic>
            </wp:inline>
          </w:drawing>
        </w:r>
      </w:ins>
    </w:p>
    <w:p w14:paraId="2F217343" w14:textId="4588FDEF" w:rsidR="00C84146" w:rsidRPr="007C5413" w:rsidRDefault="007C5413" w:rsidP="00C84146">
      <w:pPr>
        <w:pStyle w:val="NormalWeb"/>
        <w:numPr>
          <w:ilvl w:val="0"/>
          <w:numId w:val="119"/>
        </w:numPr>
        <w:shd w:val="clear" w:color="auto" w:fill="FFFFFF"/>
        <w:spacing w:before="75" w:beforeAutospacing="0" w:after="225" w:afterAutospacing="0"/>
        <w:rPr>
          <w:ins w:id="9096" w:author="rkbansal" w:date="2020-12-05T00:33:00Z"/>
          <w:rStyle w:val="Strong"/>
          <w:rFonts w:ascii="Poppins" w:eastAsiaTheme="majorEastAsia" w:hAnsi="Poppins"/>
          <w:b w:val="0"/>
          <w:bCs w:val="0"/>
          <w:color w:val="212529"/>
          <w:bdr w:val="none" w:sz="0" w:space="0" w:color="auto" w:frame="1"/>
          <w:shd w:val="clear" w:color="auto" w:fill="FFFFFF"/>
          <w:rPrChange w:id="9097" w:author="rkbansal" w:date="2020-12-05T00:33:00Z">
            <w:rPr>
              <w:ins w:id="9098" w:author="rkbansal" w:date="2020-12-05T00:33:00Z"/>
              <w:rStyle w:val="Strong"/>
              <w:rFonts w:ascii="Poppins" w:eastAsiaTheme="majorEastAsia" w:hAnsi="Poppins"/>
              <w:color w:val="212529"/>
              <w:bdr w:val="none" w:sz="0" w:space="0" w:color="auto" w:frame="1"/>
              <w:shd w:val="clear" w:color="auto" w:fill="FFFFFF"/>
            </w:rPr>
          </w:rPrChange>
        </w:rPr>
      </w:pPr>
      <w:ins w:id="9099" w:author="rkbansal" w:date="2020-12-05T00:33:00Z">
        <w:r>
          <w:rPr>
            <w:rStyle w:val="Strong"/>
            <w:rFonts w:ascii="Poppins" w:eastAsiaTheme="majorEastAsia" w:hAnsi="Poppins"/>
            <w:color w:val="212529"/>
            <w:bdr w:val="none" w:sz="0" w:space="0" w:color="auto" w:frame="1"/>
            <w:shd w:val="clear" w:color="auto" w:fill="FFFFFF"/>
          </w:rPr>
          <w:t>Change the default configuration value</w:t>
        </w:r>
      </w:ins>
    </w:p>
    <w:p w14:paraId="3382A01A" w14:textId="7E3E84AB" w:rsidR="007C5413" w:rsidRPr="00D93F22" w:rsidRDefault="007C5413" w:rsidP="007C5413">
      <w:pPr>
        <w:pStyle w:val="NormalWeb"/>
        <w:numPr>
          <w:ilvl w:val="1"/>
          <w:numId w:val="119"/>
        </w:numPr>
        <w:shd w:val="clear" w:color="auto" w:fill="FFFFFF"/>
        <w:spacing w:before="75" w:beforeAutospacing="0" w:after="225" w:afterAutospacing="0"/>
        <w:rPr>
          <w:ins w:id="9100" w:author="rkbansal" w:date="2020-12-05T00:40:00Z"/>
          <w:rFonts w:ascii="Poppins" w:eastAsiaTheme="majorEastAsia" w:hAnsi="Poppins"/>
          <w:color w:val="212529"/>
          <w:bdr w:val="none" w:sz="0" w:space="0" w:color="auto" w:frame="1"/>
          <w:shd w:val="clear" w:color="auto" w:fill="FFFFFF"/>
          <w:rPrChange w:id="9101" w:author="rkbansal" w:date="2020-12-05T00:40:00Z">
            <w:rPr>
              <w:ins w:id="9102" w:author="rkbansal" w:date="2020-12-05T00:40:00Z"/>
              <w:rFonts w:ascii="Poppins" w:hAnsi="Poppins"/>
              <w:color w:val="212529"/>
              <w:shd w:val="clear" w:color="auto" w:fill="FFFFFF"/>
            </w:rPr>
          </w:rPrChange>
        </w:rPr>
      </w:pPr>
      <w:ins w:id="9103" w:author="rkbansal" w:date="2020-12-05T00:33:00Z">
        <w:r>
          <w:rPr>
            <w:rFonts w:ascii="Poppins" w:hAnsi="Poppins"/>
            <w:color w:val="212529"/>
            <w:shd w:val="clear" w:color="auto" w:fill="FFFFFF"/>
          </w:rPr>
          <w:t xml:space="preserve">Update </w:t>
        </w:r>
      </w:ins>
      <w:ins w:id="9104" w:author="rkbansal" w:date="2020-12-05T00:42:00Z">
        <w:r w:rsidR="00D93F22" w:rsidRPr="00D93F22">
          <w:rPr>
            <w:rFonts w:ascii="Poppins" w:hAnsi="Poppins"/>
            <w:color w:val="833C0B" w:themeColor="accent2" w:themeShade="80"/>
            <w:shd w:val="clear" w:color="auto" w:fill="FFFFFF"/>
            <w:rPrChange w:id="9105" w:author="rkbansal" w:date="2020-12-05T00:42:00Z">
              <w:rPr>
                <w:rFonts w:ascii="Poppins" w:hAnsi="Poppins"/>
                <w:color w:val="212529"/>
                <w:shd w:val="clear" w:color="auto" w:fill="FFFFFF"/>
              </w:rPr>
            </w:rPrChange>
          </w:rPr>
          <w:t xml:space="preserve">dataDir </w:t>
        </w:r>
        <w:r w:rsidR="00D93F22">
          <w:rPr>
            <w:rFonts w:ascii="Poppins" w:hAnsi="Poppins"/>
            <w:color w:val="212529"/>
            <w:shd w:val="clear" w:color="auto" w:fill="FFFFFF"/>
          </w:rPr>
          <w:t xml:space="preserve">in </w:t>
        </w:r>
      </w:ins>
      <w:ins w:id="9106" w:author="rkbansal" w:date="2020-12-05T00:33:00Z">
        <w:r>
          <w:rPr>
            <w:rFonts w:ascii="Poppins" w:hAnsi="Poppins"/>
            <w:color w:val="212529"/>
            <w:shd w:val="clear" w:color="auto" w:fill="FFFFFF"/>
          </w:rPr>
          <w:t>zookeeper</w:t>
        </w:r>
      </w:ins>
      <w:ins w:id="9107" w:author="rkbansal" w:date="2020-12-05T00:42:00Z">
        <w:r w:rsidR="00D93F22">
          <w:rPr>
            <w:rFonts w:ascii="Poppins" w:hAnsi="Poppins"/>
            <w:color w:val="212529"/>
            <w:shd w:val="clear" w:color="auto" w:fill="FFFFFF"/>
          </w:rPr>
          <w:t>.properties file located in</w:t>
        </w:r>
      </w:ins>
      <w:ins w:id="9108" w:author="rkbansal" w:date="2020-12-05T00:33:00Z">
        <w:r>
          <w:rPr>
            <w:rFonts w:ascii="Poppins" w:hAnsi="Poppins"/>
            <w:color w:val="212529"/>
            <w:shd w:val="clear" w:color="auto" w:fill="FFFFFF"/>
          </w:rPr>
          <w:t xml:space="preserve"> “</w:t>
        </w:r>
      </w:ins>
      <w:ins w:id="9109" w:author="rkbansal" w:date="2020-12-05T00:35:00Z">
        <w:r w:rsidRPr="007C5413">
          <w:rPr>
            <w:rFonts w:ascii="Poppins" w:hAnsi="Poppins"/>
            <w:color w:val="212529"/>
            <w:shd w:val="clear" w:color="auto" w:fill="FFFFFF"/>
          </w:rPr>
          <w:t>D:\kafka_2.12-2.6.0\config</w:t>
        </w:r>
        <w:r>
          <w:rPr>
            <w:rFonts w:ascii="Poppins" w:hAnsi="Poppins"/>
            <w:color w:val="212529"/>
            <w:shd w:val="clear" w:color="auto" w:fill="FFFFFF"/>
          </w:rPr>
          <w:t>\</w:t>
        </w:r>
      </w:ins>
      <w:ins w:id="9110" w:author="rkbansal" w:date="2020-12-05T00:33:00Z">
        <w:r>
          <w:rPr>
            <w:rFonts w:ascii="Poppins" w:hAnsi="Poppins"/>
            <w:color w:val="212529"/>
            <w:shd w:val="clear" w:color="auto" w:fill="FFFFFF"/>
          </w:rPr>
          <w:t>zookeeper.</w:t>
        </w:r>
      </w:ins>
      <w:ins w:id="9111" w:author="rkbansal" w:date="2020-12-05T00:35:00Z">
        <w:r>
          <w:rPr>
            <w:rFonts w:ascii="Poppins" w:hAnsi="Poppins"/>
            <w:color w:val="212529"/>
            <w:shd w:val="clear" w:color="auto" w:fill="FFFFFF"/>
          </w:rPr>
          <w:t>p</w:t>
        </w:r>
      </w:ins>
      <w:ins w:id="9112" w:author="rkbansal" w:date="2020-12-05T00:33:00Z">
        <w:r>
          <w:rPr>
            <w:rFonts w:ascii="Poppins" w:hAnsi="Poppins"/>
            <w:color w:val="212529"/>
            <w:shd w:val="clear" w:color="auto" w:fill="FFFFFF"/>
          </w:rPr>
          <w:t>roperties” configuration file.</w:t>
        </w:r>
      </w:ins>
    </w:p>
    <w:p w14:paraId="32DAF7A8" w14:textId="7F25F30F" w:rsidR="00D93F22" w:rsidRPr="00D93F22" w:rsidRDefault="00D93F22">
      <w:pPr>
        <w:pStyle w:val="NormalWeb"/>
        <w:shd w:val="clear" w:color="auto" w:fill="FFFFFF"/>
        <w:spacing w:before="75" w:beforeAutospacing="0" w:after="225" w:afterAutospacing="0"/>
        <w:ind w:left="1440"/>
        <w:rPr>
          <w:ins w:id="9113" w:author="rkbansal" w:date="2020-12-05T00:40:00Z"/>
          <w:rFonts w:ascii="Poppins" w:eastAsiaTheme="majorEastAsia" w:hAnsi="Poppins"/>
          <w:color w:val="212529"/>
          <w:bdr w:val="none" w:sz="0" w:space="0" w:color="auto" w:frame="1"/>
          <w:shd w:val="clear" w:color="auto" w:fill="FFFFFF"/>
          <w:rPrChange w:id="9114" w:author="rkbansal" w:date="2020-12-05T00:40:00Z">
            <w:rPr>
              <w:ins w:id="9115" w:author="rkbansal" w:date="2020-12-05T00:40:00Z"/>
              <w:rFonts w:ascii="Poppins" w:hAnsi="Poppins"/>
              <w:color w:val="212529"/>
              <w:shd w:val="clear" w:color="auto" w:fill="FFFFFF"/>
            </w:rPr>
          </w:rPrChange>
        </w:rPr>
        <w:pPrChange w:id="9116" w:author="rkbansal" w:date="2020-12-05T00:40:00Z">
          <w:pPr>
            <w:pStyle w:val="NormalWeb"/>
            <w:numPr>
              <w:ilvl w:val="1"/>
              <w:numId w:val="119"/>
            </w:numPr>
            <w:shd w:val="clear" w:color="auto" w:fill="FFFFFF"/>
            <w:spacing w:before="75" w:beforeAutospacing="0" w:after="225" w:afterAutospacing="0"/>
            <w:ind w:left="1440" w:hanging="360"/>
          </w:pPr>
        </w:pPrChange>
      </w:pPr>
      <w:ins w:id="9117" w:author="rkbansal" w:date="2020-12-05T00:40:00Z">
        <w:r>
          <w:rPr>
            <w:noProof/>
          </w:rPr>
          <w:drawing>
            <wp:inline distT="0" distB="0" distL="0" distR="0" wp14:anchorId="6DEA739E" wp14:editId="56626743">
              <wp:extent cx="8886825" cy="1724025"/>
              <wp:effectExtent l="0" t="0" r="9525"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8886825" cy="1724025"/>
                      </a:xfrm>
                      <a:prstGeom prst="rect">
                        <a:avLst/>
                      </a:prstGeom>
                    </pic:spPr>
                  </pic:pic>
                </a:graphicData>
              </a:graphic>
            </wp:inline>
          </w:drawing>
        </w:r>
      </w:ins>
    </w:p>
    <w:p w14:paraId="298670BA" w14:textId="72BAC126" w:rsidR="00D93F22" w:rsidRPr="00A97C05" w:rsidRDefault="00D93F22" w:rsidP="00D93F22">
      <w:pPr>
        <w:pStyle w:val="NormalWeb"/>
        <w:numPr>
          <w:ilvl w:val="1"/>
          <w:numId w:val="119"/>
        </w:numPr>
        <w:shd w:val="clear" w:color="auto" w:fill="FFFFFF"/>
        <w:spacing w:before="75" w:beforeAutospacing="0" w:after="225" w:afterAutospacing="0"/>
        <w:rPr>
          <w:ins w:id="9118" w:author="rkbansal" w:date="2020-12-05T00:46:00Z"/>
          <w:rFonts w:ascii="Poppins" w:eastAsiaTheme="majorEastAsia" w:hAnsi="Poppins"/>
          <w:color w:val="212529"/>
          <w:bdr w:val="none" w:sz="0" w:space="0" w:color="auto" w:frame="1"/>
          <w:shd w:val="clear" w:color="auto" w:fill="FFFFFF"/>
          <w:rPrChange w:id="9119" w:author="rkbansal" w:date="2020-12-05T00:46:00Z">
            <w:rPr>
              <w:ins w:id="9120" w:author="rkbansal" w:date="2020-12-05T00:46:00Z"/>
              <w:rFonts w:ascii="Poppins" w:hAnsi="Poppins"/>
              <w:color w:val="212529"/>
              <w:shd w:val="clear" w:color="auto" w:fill="FFFFFF"/>
            </w:rPr>
          </w:rPrChange>
        </w:rPr>
      </w:pPr>
      <w:ins w:id="9121" w:author="rkbansal" w:date="2020-12-05T00:43:00Z">
        <w:r>
          <w:rPr>
            <w:rFonts w:ascii="Poppins" w:hAnsi="Poppins"/>
            <w:color w:val="212529"/>
            <w:shd w:val="clear" w:color="auto" w:fill="FFFFFF"/>
          </w:rPr>
          <w:t xml:space="preserve">Update </w:t>
        </w:r>
      </w:ins>
      <w:ins w:id="9122" w:author="rkbansal" w:date="2020-12-05T00:47:00Z">
        <w:r w:rsidR="00A97C05">
          <w:rPr>
            <w:rFonts w:ascii="Poppins" w:hAnsi="Poppins"/>
            <w:color w:val="833C0B" w:themeColor="accent2" w:themeShade="80"/>
            <w:shd w:val="clear" w:color="auto" w:fill="FFFFFF"/>
          </w:rPr>
          <w:t>logs.dir</w:t>
        </w:r>
      </w:ins>
      <w:ins w:id="9123" w:author="rkbansal" w:date="2020-12-05T00:43:00Z">
        <w:r w:rsidRPr="00354DFA">
          <w:rPr>
            <w:rFonts w:ascii="Poppins" w:hAnsi="Poppins"/>
            <w:color w:val="833C0B" w:themeColor="accent2" w:themeShade="80"/>
            <w:shd w:val="clear" w:color="auto" w:fill="FFFFFF"/>
          </w:rPr>
          <w:t xml:space="preserve"> </w:t>
        </w:r>
        <w:r>
          <w:rPr>
            <w:rFonts w:ascii="Poppins" w:hAnsi="Poppins"/>
            <w:color w:val="212529"/>
            <w:shd w:val="clear" w:color="auto" w:fill="FFFFFF"/>
          </w:rPr>
          <w:t>in server.properties file located in “</w:t>
        </w:r>
        <w:r w:rsidRPr="007C5413">
          <w:rPr>
            <w:rFonts w:ascii="Poppins" w:hAnsi="Poppins"/>
            <w:color w:val="212529"/>
            <w:shd w:val="clear" w:color="auto" w:fill="FFFFFF"/>
          </w:rPr>
          <w:t>D:\kafka_2.12-2.6.0\config</w:t>
        </w:r>
        <w:r>
          <w:rPr>
            <w:rFonts w:ascii="Poppins" w:hAnsi="Poppins"/>
            <w:color w:val="212529"/>
            <w:shd w:val="clear" w:color="auto" w:fill="FFFFFF"/>
          </w:rPr>
          <w:t>\</w:t>
        </w:r>
        <w:r w:rsidR="00994B1D">
          <w:rPr>
            <w:rFonts w:ascii="Poppins" w:hAnsi="Poppins"/>
            <w:color w:val="212529"/>
            <w:shd w:val="clear" w:color="auto" w:fill="FFFFFF"/>
          </w:rPr>
          <w:t>server</w:t>
        </w:r>
        <w:r>
          <w:rPr>
            <w:rFonts w:ascii="Poppins" w:hAnsi="Poppins"/>
            <w:color w:val="212529"/>
            <w:shd w:val="clear" w:color="auto" w:fill="FFFFFF"/>
          </w:rPr>
          <w:t>.properties” configuration file.</w:t>
        </w:r>
      </w:ins>
    </w:p>
    <w:p w14:paraId="08EC6436" w14:textId="796089A2" w:rsidR="00A97C05" w:rsidRPr="00354DFA" w:rsidRDefault="00A97C05">
      <w:pPr>
        <w:pStyle w:val="NormalWeb"/>
        <w:shd w:val="clear" w:color="auto" w:fill="FFFFFF"/>
        <w:spacing w:before="75" w:beforeAutospacing="0" w:after="225" w:afterAutospacing="0"/>
        <w:ind w:left="1440"/>
        <w:rPr>
          <w:ins w:id="9124" w:author="rkbansal" w:date="2020-12-05T00:43:00Z"/>
          <w:rFonts w:ascii="Poppins" w:eastAsiaTheme="majorEastAsia" w:hAnsi="Poppins"/>
          <w:color w:val="212529"/>
          <w:bdr w:val="none" w:sz="0" w:space="0" w:color="auto" w:frame="1"/>
          <w:shd w:val="clear" w:color="auto" w:fill="FFFFFF"/>
        </w:rPr>
        <w:pPrChange w:id="9125" w:author="rkbansal" w:date="2020-12-05T00:47:00Z">
          <w:pPr>
            <w:pStyle w:val="NormalWeb"/>
            <w:numPr>
              <w:ilvl w:val="1"/>
              <w:numId w:val="119"/>
            </w:numPr>
            <w:shd w:val="clear" w:color="auto" w:fill="FFFFFF"/>
            <w:spacing w:before="75" w:beforeAutospacing="0" w:after="225" w:afterAutospacing="0"/>
            <w:ind w:left="1440" w:hanging="360"/>
          </w:pPr>
        </w:pPrChange>
      </w:pPr>
      <w:ins w:id="9126" w:author="rkbansal" w:date="2020-12-05T00:47:00Z">
        <w:r>
          <w:rPr>
            <w:noProof/>
          </w:rPr>
          <w:lastRenderedPageBreak/>
          <w:drawing>
            <wp:inline distT="0" distB="0" distL="0" distR="0" wp14:anchorId="078D09A9" wp14:editId="12462C87">
              <wp:extent cx="9779000" cy="379349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9779000" cy="3793490"/>
                      </a:xfrm>
                      <a:prstGeom prst="rect">
                        <a:avLst/>
                      </a:prstGeom>
                    </pic:spPr>
                  </pic:pic>
                </a:graphicData>
              </a:graphic>
            </wp:inline>
          </w:drawing>
        </w:r>
      </w:ins>
    </w:p>
    <w:p w14:paraId="684AC445" w14:textId="70C3C4ED" w:rsidR="00A97C05" w:rsidRPr="00B967EE" w:rsidRDefault="00A97C05" w:rsidP="00A97C05">
      <w:pPr>
        <w:pStyle w:val="NormalWeb"/>
        <w:numPr>
          <w:ilvl w:val="0"/>
          <w:numId w:val="119"/>
        </w:numPr>
        <w:shd w:val="clear" w:color="auto" w:fill="FFFFFF"/>
        <w:spacing w:before="75" w:beforeAutospacing="0" w:after="225" w:afterAutospacing="0"/>
        <w:rPr>
          <w:ins w:id="9127" w:author="rkbansal" w:date="2020-12-05T00:48:00Z"/>
          <w:rStyle w:val="Strong"/>
          <w:rFonts w:ascii="Cambria" w:hAnsi="Cambria"/>
          <w:b w:val="0"/>
          <w:bCs w:val="0"/>
          <w:color w:val="222635"/>
          <w:sz w:val="22"/>
          <w:szCs w:val="22"/>
          <w:rPrChange w:id="9128" w:author="rkbansal" w:date="2020-12-05T00:48:00Z">
            <w:rPr>
              <w:ins w:id="9129" w:author="rkbansal" w:date="2020-12-05T00:48:00Z"/>
              <w:rStyle w:val="Strong"/>
              <w:rFonts w:ascii="Poppins" w:eastAsiaTheme="majorEastAsia" w:hAnsi="Poppins"/>
              <w:color w:val="212529"/>
              <w:bdr w:val="none" w:sz="0" w:space="0" w:color="auto" w:frame="1"/>
              <w:shd w:val="clear" w:color="auto" w:fill="FFFFFF"/>
            </w:rPr>
          </w:rPrChange>
        </w:rPr>
      </w:pPr>
      <w:ins w:id="9130" w:author="rkbansal" w:date="2020-12-05T00:48:00Z">
        <w:r>
          <w:rPr>
            <w:rStyle w:val="Strong"/>
            <w:rFonts w:ascii="Poppins" w:eastAsiaTheme="majorEastAsia" w:hAnsi="Poppins"/>
            <w:color w:val="212529"/>
            <w:bdr w:val="none" w:sz="0" w:space="0" w:color="auto" w:frame="1"/>
            <w:shd w:val="clear" w:color="auto" w:fill="FFFFFF"/>
          </w:rPr>
          <w:t>Start Zookeeper</w:t>
        </w:r>
      </w:ins>
    </w:p>
    <w:p w14:paraId="21669D41" w14:textId="09AB0921" w:rsidR="00B967EE" w:rsidRDefault="00B967EE" w:rsidP="00B967EE">
      <w:pPr>
        <w:pStyle w:val="NormalWeb"/>
        <w:shd w:val="clear" w:color="auto" w:fill="FFFFFF"/>
        <w:spacing w:before="75" w:beforeAutospacing="0" w:after="225" w:afterAutospacing="0"/>
        <w:ind w:left="720"/>
        <w:rPr>
          <w:ins w:id="9131" w:author="rkbansal" w:date="2020-12-05T00:56:00Z"/>
          <w:rFonts w:ascii="Poppins" w:hAnsi="Poppins"/>
          <w:color w:val="212529"/>
          <w:shd w:val="clear" w:color="auto" w:fill="FFFFFF"/>
        </w:rPr>
      </w:pPr>
      <w:ins w:id="9132" w:author="rkbansal" w:date="2020-12-05T00:49:00Z">
        <w:r>
          <w:rPr>
            <w:rFonts w:ascii="Poppins" w:hAnsi="Poppins"/>
            <w:color w:val="212529"/>
            <w:shd w:val="clear" w:color="auto" w:fill="FFFFFF"/>
          </w:rPr>
          <w:t xml:space="preserve">Now time to start zookeeper from command prompt. Change your directory to </w:t>
        </w:r>
      </w:ins>
      <w:ins w:id="9133" w:author="rkbansal" w:date="2020-12-05T00:50:00Z">
        <w:r w:rsidRPr="00B967EE">
          <w:rPr>
            <w:rFonts w:ascii="Poppins" w:hAnsi="Poppins"/>
            <w:b/>
            <w:bCs/>
            <w:color w:val="833C0B" w:themeColor="accent2" w:themeShade="80"/>
            <w:shd w:val="clear" w:color="auto" w:fill="FFFFFF"/>
            <w:rPrChange w:id="9134" w:author="rkbansal" w:date="2020-12-05T00:50:00Z">
              <w:rPr>
                <w:rFonts w:ascii="Poppins" w:hAnsi="Poppins"/>
                <w:color w:val="212529"/>
                <w:shd w:val="clear" w:color="auto" w:fill="FFFFFF"/>
              </w:rPr>
            </w:rPrChange>
          </w:rPr>
          <w:t>D:\kafka_2.12-2.6.0\bin\windows</w:t>
        </w:r>
        <w:r>
          <w:rPr>
            <w:rFonts w:ascii="Poppins" w:hAnsi="Poppins"/>
            <w:color w:val="212529"/>
            <w:shd w:val="clear" w:color="auto" w:fill="FFFFFF"/>
          </w:rPr>
          <w:t xml:space="preserve"> </w:t>
        </w:r>
      </w:ins>
      <w:ins w:id="9135" w:author="rkbansal" w:date="2020-12-05T00:49:00Z">
        <w:r>
          <w:rPr>
            <w:rFonts w:ascii="Poppins" w:hAnsi="Poppins"/>
            <w:color w:val="212529"/>
            <w:shd w:val="clear" w:color="auto" w:fill="FFFFFF"/>
          </w:rPr>
          <w:t>and execute </w:t>
        </w:r>
        <w:r>
          <w:rPr>
            <w:rStyle w:val="Strong"/>
            <w:rFonts w:ascii="Poppins" w:eastAsiaTheme="majorEastAsia" w:hAnsi="Poppins"/>
            <w:color w:val="212529"/>
            <w:bdr w:val="none" w:sz="0" w:space="0" w:color="auto" w:frame="1"/>
            <w:shd w:val="clear" w:color="auto" w:fill="FFFFFF"/>
          </w:rPr>
          <w:t>zookeeper-server-start.bat</w:t>
        </w:r>
        <w:r>
          <w:rPr>
            <w:rFonts w:ascii="Poppins" w:hAnsi="Poppins"/>
            <w:color w:val="212529"/>
            <w:shd w:val="clear" w:color="auto" w:fill="FFFFFF"/>
          </w:rPr>
          <w:t> command with config/zookeeper.properties configuration file.</w:t>
        </w:r>
      </w:ins>
    </w:p>
    <w:p w14:paraId="0189E12D" w14:textId="5829FA48" w:rsidR="00B967EE" w:rsidRDefault="00B967EE" w:rsidP="00B967EE">
      <w:pPr>
        <w:pStyle w:val="NormalWeb"/>
        <w:shd w:val="clear" w:color="auto" w:fill="FFFFFF"/>
        <w:spacing w:before="75" w:beforeAutospacing="0" w:after="225" w:afterAutospacing="0"/>
        <w:ind w:left="720"/>
        <w:rPr>
          <w:ins w:id="9136" w:author="rkbansal" w:date="2020-12-05T00:50:00Z"/>
          <w:rFonts w:ascii="Poppins" w:hAnsi="Poppins"/>
          <w:color w:val="212529"/>
          <w:shd w:val="clear" w:color="auto" w:fill="FFFFFF"/>
        </w:rPr>
      </w:pPr>
      <w:ins w:id="9137" w:author="rkbansal" w:date="2020-12-05T00:56:00Z">
        <w:r w:rsidRPr="00B967EE">
          <w:rPr>
            <w:rFonts w:ascii="Poppins" w:hAnsi="Poppins"/>
            <w:color w:val="212529"/>
            <w:shd w:val="clear" w:color="auto" w:fill="FFFFFF"/>
          </w:rPr>
          <w:t>D:\kafka_2.12-2.6.0\bin\windows&gt;</w:t>
        </w:r>
        <w:r w:rsidRPr="00B967EE">
          <w:rPr>
            <w:rFonts w:ascii="Poppins" w:hAnsi="Poppins"/>
            <w:color w:val="833C0B" w:themeColor="accent2" w:themeShade="80"/>
            <w:shd w:val="clear" w:color="auto" w:fill="FFFFFF"/>
            <w:rPrChange w:id="9138" w:author="rkbansal" w:date="2020-12-05T00:56:00Z">
              <w:rPr>
                <w:rFonts w:ascii="Poppins" w:hAnsi="Poppins"/>
                <w:color w:val="212529"/>
                <w:shd w:val="clear" w:color="auto" w:fill="FFFFFF"/>
              </w:rPr>
            </w:rPrChange>
          </w:rPr>
          <w:t>zookeeper-server-start.bat ../../config/zookeeper.properties</w:t>
        </w:r>
      </w:ins>
    </w:p>
    <w:p w14:paraId="74449B65" w14:textId="5582887C" w:rsidR="00B967EE" w:rsidRDefault="00B967EE" w:rsidP="00B967EE">
      <w:pPr>
        <w:pStyle w:val="NormalWeb"/>
        <w:shd w:val="clear" w:color="auto" w:fill="FFFFFF"/>
        <w:spacing w:before="75" w:beforeAutospacing="0" w:after="225" w:afterAutospacing="0"/>
        <w:ind w:left="720"/>
        <w:rPr>
          <w:ins w:id="9139" w:author="rkbansal" w:date="2020-12-05T00:49:00Z"/>
          <w:rFonts w:ascii="Poppins" w:hAnsi="Poppins"/>
          <w:color w:val="212529"/>
          <w:shd w:val="clear" w:color="auto" w:fill="FFFFFF"/>
        </w:rPr>
      </w:pPr>
      <w:ins w:id="9140" w:author="rkbansal" w:date="2020-12-05T00:55:00Z">
        <w:r>
          <w:rPr>
            <w:noProof/>
          </w:rPr>
          <w:drawing>
            <wp:inline distT="0" distB="0" distL="0" distR="0" wp14:anchorId="0BBAD803" wp14:editId="599FB18E">
              <wp:extent cx="9779000" cy="141097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9779000" cy="1410970"/>
                      </a:xfrm>
                      <a:prstGeom prst="rect">
                        <a:avLst/>
                      </a:prstGeom>
                    </pic:spPr>
                  </pic:pic>
                </a:graphicData>
              </a:graphic>
            </wp:inline>
          </w:drawing>
        </w:r>
      </w:ins>
    </w:p>
    <w:p w14:paraId="5F8C273B" w14:textId="77777777" w:rsidR="00B967EE" w:rsidRPr="00A97C05" w:rsidRDefault="00B967EE">
      <w:pPr>
        <w:pStyle w:val="NormalWeb"/>
        <w:shd w:val="clear" w:color="auto" w:fill="FFFFFF"/>
        <w:spacing w:before="75" w:beforeAutospacing="0" w:after="225" w:afterAutospacing="0"/>
        <w:ind w:left="720"/>
        <w:rPr>
          <w:ins w:id="9141" w:author="rkbansal" w:date="2020-12-05T00:48:00Z"/>
          <w:rStyle w:val="Strong"/>
          <w:rFonts w:ascii="Cambria" w:hAnsi="Cambria"/>
          <w:b w:val="0"/>
          <w:bCs w:val="0"/>
          <w:color w:val="222635"/>
          <w:sz w:val="22"/>
          <w:szCs w:val="22"/>
          <w:rPrChange w:id="9142" w:author="rkbansal" w:date="2020-12-05T00:48:00Z">
            <w:rPr>
              <w:ins w:id="9143" w:author="rkbansal" w:date="2020-12-05T00:48:00Z"/>
              <w:rStyle w:val="Strong"/>
              <w:rFonts w:ascii="Poppins" w:eastAsiaTheme="majorEastAsia" w:hAnsi="Poppins"/>
              <w:color w:val="212529"/>
              <w:bdr w:val="none" w:sz="0" w:space="0" w:color="auto" w:frame="1"/>
              <w:shd w:val="clear" w:color="auto" w:fill="FFFFFF"/>
            </w:rPr>
          </w:rPrChange>
        </w:rPr>
        <w:pPrChange w:id="9144" w:author="rkbansal" w:date="2020-12-05T00:49:00Z">
          <w:pPr>
            <w:pStyle w:val="NormalWeb"/>
            <w:numPr>
              <w:numId w:val="119"/>
            </w:numPr>
            <w:shd w:val="clear" w:color="auto" w:fill="FFFFFF"/>
            <w:spacing w:before="75" w:beforeAutospacing="0" w:after="225" w:afterAutospacing="0"/>
            <w:ind w:left="720" w:hanging="360"/>
          </w:pPr>
        </w:pPrChange>
      </w:pPr>
    </w:p>
    <w:p w14:paraId="614CAAED" w14:textId="124F0163" w:rsidR="00A97C05" w:rsidRPr="00D65274" w:rsidRDefault="00A97C05" w:rsidP="00A97C05">
      <w:pPr>
        <w:pStyle w:val="NormalWeb"/>
        <w:numPr>
          <w:ilvl w:val="0"/>
          <w:numId w:val="119"/>
        </w:numPr>
        <w:shd w:val="clear" w:color="auto" w:fill="FFFFFF"/>
        <w:spacing w:before="75" w:beforeAutospacing="0" w:after="225" w:afterAutospacing="0"/>
        <w:rPr>
          <w:ins w:id="9145" w:author="rkbansal" w:date="2020-12-05T00:57:00Z"/>
          <w:rStyle w:val="Strong"/>
          <w:rFonts w:ascii="Cambria" w:hAnsi="Cambria"/>
          <w:b w:val="0"/>
          <w:bCs w:val="0"/>
          <w:color w:val="222635"/>
          <w:sz w:val="22"/>
          <w:szCs w:val="22"/>
          <w:rPrChange w:id="9146" w:author="rkbansal" w:date="2020-12-05T00:57:00Z">
            <w:rPr>
              <w:ins w:id="9147" w:author="rkbansal" w:date="2020-12-05T00:57:00Z"/>
              <w:rStyle w:val="Strong"/>
              <w:rFonts w:ascii="Poppins" w:eastAsiaTheme="majorEastAsia" w:hAnsi="Poppins"/>
              <w:color w:val="212529"/>
              <w:bdr w:val="none" w:sz="0" w:space="0" w:color="auto" w:frame="1"/>
              <w:shd w:val="clear" w:color="auto" w:fill="FFFFFF"/>
            </w:rPr>
          </w:rPrChange>
        </w:rPr>
      </w:pPr>
      <w:ins w:id="9148" w:author="rkbansal" w:date="2020-12-05T00:48:00Z">
        <w:r>
          <w:rPr>
            <w:rStyle w:val="Strong"/>
            <w:rFonts w:ascii="Poppins" w:eastAsiaTheme="majorEastAsia" w:hAnsi="Poppins"/>
            <w:color w:val="212529"/>
            <w:bdr w:val="none" w:sz="0" w:space="0" w:color="auto" w:frame="1"/>
            <w:shd w:val="clear" w:color="auto" w:fill="FFFFFF"/>
          </w:rPr>
          <w:t xml:space="preserve">Start </w:t>
        </w:r>
        <w:r w:rsidR="00AE04F0">
          <w:rPr>
            <w:rStyle w:val="Strong"/>
            <w:rFonts w:ascii="Poppins" w:eastAsiaTheme="majorEastAsia" w:hAnsi="Poppins"/>
            <w:color w:val="212529"/>
            <w:bdr w:val="none" w:sz="0" w:space="0" w:color="auto" w:frame="1"/>
            <w:shd w:val="clear" w:color="auto" w:fill="FFFFFF"/>
          </w:rPr>
          <w:t>Kafka</w:t>
        </w:r>
      </w:ins>
    </w:p>
    <w:p w14:paraId="7BF4EE61" w14:textId="2CDBFFB4" w:rsidR="00D65274" w:rsidRDefault="00D65274" w:rsidP="00D65274">
      <w:pPr>
        <w:pStyle w:val="NormalWeb"/>
        <w:shd w:val="clear" w:color="auto" w:fill="FFFFFF"/>
        <w:spacing w:before="75" w:beforeAutospacing="0" w:after="225" w:afterAutospacing="0"/>
        <w:ind w:left="720"/>
        <w:rPr>
          <w:ins w:id="9149" w:author="rkbansal" w:date="2020-12-05T00:58:00Z"/>
          <w:rFonts w:ascii="Poppins" w:hAnsi="Poppins"/>
          <w:color w:val="212529"/>
          <w:shd w:val="clear" w:color="auto" w:fill="FFFFFF"/>
        </w:rPr>
      </w:pPr>
      <w:ins w:id="9150" w:author="rkbansal" w:date="2020-12-05T00:57:00Z">
        <w:r>
          <w:rPr>
            <w:rFonts w:ascii="Poppins" w:hAnsi="Poppins"/>
            <w:color w:val="212529"/>
            <w:shd w:val="clear" w:color="auto" w:fill="FFFFFF"/>
          </w:rPr>
          <w:t xml:space="preserve">Finally time to start Apache Kafka from command prompt. Change your directory to </w:t>
        </w:r>
        <w:r w:rsidRPr="00354DFA">
          <w:rPr>
            <w:rFonts w:ascii="Poppins" w:hAnsi="Poppins"/>
            <w:b/>
            <w:bCs/>
            <w:color w:val="833C0B" w:themeColor="accent2" w:themeShade="80"/>
            <w:shd w:val="clear" w:color="auto" w:fill="FFFFFF"/>
          </w:rPr>
          <w:t>D:\kafka_2.12-2.6.0\bin\windows</w:t>
        </w:r>
        <w:r>
          <w:rPr>
            <w:rFonts w:ascii="Poppins" w:hAnsi="Poppins"/>
            <w:color w:val="212529"/>
            <w:shd w:val="clear" w:color="auto" w:fill="FFFFFF"/>
          </w:rPr>
          <w:t xml:space="preserve"> </w:t>
        </w:r>
      </w:ins>
      <w:ins w:id="9151" w:author="rkbansal" w:date="2020-12-05T00:58:00Z">
        <w:r>
          <w:rPr>
            <w:rFonts w:ascii="Poppins" w:hAnsi="Poppins"/>
            <w:color w:val="212529"/>
            <w:shd w:val="clear" w:color="auto" w:fill="FFFFFF"/>
          </w:rPr>
          <w:t>and r</w:t>
        </w:r>
      </w:ins>
      <w:ins w:id="9152" w:author="rkbansal" w:date="2020-12-05T00:57:00Z">
        <w:r>
          <w:rPr>
            <w:rFonts w:ascii="Poppins" w:hAnsi="Poppins"/>
            <w:color w:val="212529"/>
            <w:shd w:val="clear" w:color="auto" w:fill="FFFFFF"/>
          </w:rPr>
          <w:t>un </w:t>
        </w:r>
        <w:r>
          <w:rPr>
            <w:rStyle w:val="Strong"/>
            <w:rFonts w:ascii="Poppins" w:eastAsiaTheme="majorEastAsia" w:hAnsi="Poppins"/>
            <w:color w:val="212529"/>
            <w:bdr w:val="none" w:sz="0" w:space="0" w:color="auto" w:frame="1"/>
            <w:shd w:val="clear" w:color="auto" w:fill="FFFFFF"/>
          </w:rPr>
          <w:t>kafka-server-start.bat </w:t>
        </w:r>
        <w:r>
          <w:rPr>
            <w:rFonts w:ascii="Poppins" w:hAnsi="Poppins"/>
            <w:color w:val="212529"/>
            <w:shd w:val="clear" w:color="auto" w:fill="FFFFFF"/>
          </w:rPr>
          <w:t>command with kafka config/server.properties configuration file.</w:t>
        </w:r>
      </w:ins>
    </w:p>
    <w:p w14:paraId="0EED6E5E" w14:textId="3D2FE00B" w:rsidR="00D65274" w:rsidRDefault="002D07F0" w:rsidP="00D65274">
      <w:pPr>
        <w:pStyle w:val="NormalWeb"/>
        <w:shd w:val="clear" w:color="auto" w:fill="FFFFFF"/>
        <w:spacing w:before="75" w:beforeAutospacing="0" w:after="225" w:afterAutospacing="0"/>
        <w:ind w:left="720"/>
        <w:rPr>
          <w:ins w:id="9153" w:author="rkbansal" w:date="2020-12-05T01:01:00Z"/>
          <w:rFonts w:ascii="Cambria" w:hAnsi="Cambria"/>
          <w:color w:val="833C0B" w:themeColor="accent2" w:themeShade="80"/>
          <w:sz w:val="22"/>
          <w:szCs w:val="22"/>
        </w:rPr>
      </w:pPr>
      <w:ins w:id="9154" w:author="rkbansal" w:date="2020-12-05T01:01:00Z">
        <w:r w:rsidRPr="002D07F0">
          <w:rPr>
            <w:rFonts w:ascii="Cambria" w:hAnsi="Cambria"/>
            <w:color w:val="222635"/>
            <w:sz w:val="22"/>
            <w:szCs w:val="22"/>
          </w:rPr>
          <w:t>D:\kafka_2.12-2.6.0\bin\windows&gt;</w:t>
        </w:r>
        <w:r w:rsidRPr="002D07F0">
          <w:rPr>
            <w:rFonts w:ascii="Cambria" w:hAnsi="Cambria"/>
            <w:color w:val="833C0B" w:themeColor="accent2" w:themeShade="80"/>
            <w:sz w:val="22"/>
            <w:szCs w:val="22"/>
            <w:rPrChange w:id="9155" w:author="rkbansal" w:date="2020-12-05T01:01:00Z">
              <w:rPr>
                <w:rFonts w:ascii="Cambria" w:hAnsi="Cambria"/>
                <w:color w:val="222635"/>
                <w:sz w:val="22"/>
                <w:szCs w:val="22"/>
              </w:rPr>
            </w:rPrChange>
          </w:rPr>
          <w:t>kafka-server-start.bat ../../config/server.properties</w:t>
        </w:r>
      </w:ins>
    </w:p>
    <w:p w14:paraId="70B2D365" w14:textId="3B513519" w:rsidR="002D07F0" w:rsidRDefault="00C96D20">
      <w:pPr>
        <w:pStyle w:val="NormalWeb"/>
        <w:shd w:val="clear" w:color="auto" w:fill="FFFFFF"/>
        <w:spacing w:before="75" w:beforeAutospacing="0" w:after="225" w:afterAutospacing="0"/>
        <w:ind w:left="720"/>
        <w:rPr>
          <w:ins w:id="9156" w:author="rkbansal" w:date="2020-12-05T00:48:00Z"/>
          <w:rFonts w:ascii="Cambria" w:hAnsi="Cambria"/>
          <w:color w:val="222635"/>
          <w:sz w:val="22"/>
          <w:szCs w:val="22"/>
        </w:rPr>
        <w:pPrChange w:id="9157" w:author="rkbansal" w:date="2020-12-05T00:57:00Z">
          <w:pPr>
            <w:pStyle w:val="NormalWeb"/>
            <w:numPr>
              <w:numId w:val="119"/>
            </w:numPr>
            <w:shd w:val="clear" w:color="auto" w:fill="FFFFFF"/>
            <w:spacing w:before="75" w:beforeAutospacing="0" w:after="225" w:afterAutospacing="0"/>
            <w:ind w:left="720" w:hanging="360"/>
          </w:pPr>
        </w:pPrChange>
      </w:pPr>
      <w:ins w:id="9158" w:author="rkbansal" w:date="2020-12-05T01:02:00Z">
        <w:r>
          <w:rPr>
            <w:noProof/>
          </w:rPr>
          <w:drawing>
            <wp:inline distT="0" distB="0" distL="0" distR="0" wp14:anchorId="356EC23F" wp14:editId="7E7B33A2">
              <wp:extent cx="9779000" cy="1323975"/>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9779000" cy="1323975"/>
                      </a:xfrm>
                      <a:prstGeom prst="rect">
                        <a:avLst/>
                      </a:prstGeom>
                    </pic:spPr>
                  </pic:pic>
                </a:graphicData>
              </a:graphic>
            </wp:inline>
          </w:drawing>
        </w:r>
      </w:ins>
    </w:p>
    <w:p w14:paraId="7C4C59E0" w14:textId="77777777" w:rsidR="00A97C05" w:rsidRDefault="00A97C05">
      <w:pPr>
        <w:pStyle w:val="NormalWeb"/>
        <w:shd w:val="clear" w:color="auto" w:fill="FFFFFF"/>
        <w:spacing w:before="75" w:beforeAutospacing="0" w:after="225" w:afterAutospacing="0"/>
        <w:ind w:left="720"/>
        <w:rPr>
          <w:ins w:id="9159" w:author="rkbansal" w:date="2020-12-05T00:48:00Z"/>
          <w:rFonts w:ascii="Cambria" w:hAnsi="Cambria"/>
          <w:color w:val="222635"/>
          <w:sz w:val="22"/>
          <w:szCs w:val="22"/>
        </w:rPr>
        <w:pPrChange w:id="9160" w:author="rkbansal" w:date="2020-12-05T00:48:00Z">
          <w:pPr>
            <w:pStyle w:val="NormalWeb"/>
            <w:shd w:val="clear" w:color="auto" w:fill="FFFFFF"/>
            <w:spacing w:before="75" w:beforeAutospacing="0" w:after="225" w:afterAutospacing="0"/>
            <w:ind w:left="360"/>
          </w:pPr>
        </w:pPrChange>
      </w:pPr>
    </w:p>
    <w:p w14:paraId="56CBE17A" w14:textId="77777777" w:rsidR="00E41D24" w:rsidRPr="00E41D24" w:rsidRDefault="00E41D24">
      <w:pPr>
        <w:pStyle w:val="NormalWeb"/>
        <w:numPr>
          <w:ilvl w:val="0"/>
          <w:numId w:val="119"/>
        </w:numPr>
        <w:shd w:val="clear" w:color="auto" w:fill="FFFFFF"/>
        <w:spacing w:before="75" w:beforeAutospacing="0" w:after="225" w:afterAutospacing="0"/>
        <w:rPr>
          <w:ins w:id="9161" w:author="rkbansal" w:date="2020-12-04T23:44:00Z"/>
          <w:rFonts w:ascii="Cambria" w:hAnsi="Cambria"/>
          <w:color w:val="222635"/>
          <w:sz w:val="22"/>
          <w:szCs w:val="22"/>
          <w:rPrChange w:id="9162" w:author="rkbansal" w:date="2020-12-04T23:45:00Z">
            <w:rPr>
              <w:ins w:id="9163" w:author="rkbansal" w:date="2020-12-04T23:44:00Z"/>
              <w:rFonts w:ascii="Cambria" w:hAnsi="Cambria"/>
              <w:color w:val="222635"/>
              <w:sz w:val="29"/>
              <w:szCs w:val="29"/>
            </w:rPr>
          </w:rPrChange>
        </w:rPr>
        <w:pPrChange w:id="9164" w:author="rkbansal" w:date="2020-12-05T01:02:00Z">
          <w:pPr>
            <w:pStyle w:val="NormalWeb"/>
            <w:shd w:val="clear" w:color="auto" w:fill="FFFFFF"/>
            <w:spacing w:before="75" w:beforeAutospacing="0" w:after="225" w:afterAutospacing="0"/>
          </w:pPr>
        </w:pPrChange>
      </w:pPr>
      <w:ins w:id="9165" w:author="rkbansal" w:date="2020-12-04T23:44:00Z">
        <w:r w:rsidRPr="00E41D24">
          <w:rPr>
            <w:rFonts w:ascii="Cambria" w:hAnsi="Cambria"/>
            <w:color w:val="222635"/>
            <w:sz w:val="22"/>
            <w:szCs w:val="22"/>
            <w:rPrChange w:id="9166" w:author="rkbansal" w:date="2020-12-04T23:45:00Z">
              <w:rPr>
                <w:rFonts w:ascii="Cambria" w:hAnsi="Cambria"/>
                <w:color w:val="222635"/>
                <w:sz w:val="29"/>
                <w:szCs w:val="29"/>
              </w:rPr>
            </w:rPrChange>
          </w:rPr>
          <w:t>Now, by default, the Kafka server starts on </w:t>
        </w:r>
        <w:r w:rsidRPr="00E41D24">
          <w:rPr>
            <w:rStyle w:val="HTMLCode"/>
            <w:rFonts w:ascii="Consolas" w:eastAsiaTheme="majorEastAsia" w:hAnsi="Consolas"/>
            <w:color w:val="C7254E"/>
            <w:sz w:val="22"/>
            <w:szCs w:val="22"/>
            <w:shd w:val="clear" w:color="auto" w:fill="F9F2F4"/>
            <w:rPrChange w:id="9167" w:author="rkbansal" w:date="2020-12-04T23:45:00Z">
              <w:rPr>
                <w:rStyle w:val="HTMLCode"/>
                <w:rFonts w:ascii="Consolas" w:eastAsiaTheme="majorEastAsia" w:hAnsi="Consolas"/>
                <w:color w:val="C7254E"/>
                <w:sz w:val="26"/>
                <w:szCs w:val="26"/>
                <w:shd w:val="clear" w:color="auto" w:fill="F9F2F4"/>
              </w:rPr>
            </w:rPrChange>
          </w:rPr>
          <w:t>localhost:9092</w:t>
        </w:r>
        <w:r w:rsidRPr="00E41D24">
          <w:rPr>
            <w:rFonts w:ascii="Cambria" w:hAnsi="Cambria"/>
            <w:color w:val="222635"/>
            <w:sz w:val="22"/>
            <w:szCs w:val="22"/>
            <w:rPrChange w:id="9168" w:author="rkbansal" w:date="2020-12-04T23:45:00Z">
              <w:rPr>
                <w:rFonts w:ascii="Cambria" w:hAnsi="Cambria"/>
                <w:color w:val="222635"/>
                <w:sz w:val="29"/>
                <w:szCs w:val="29"/>
              </w:rPr>
            </w:rPrChange>
          </w:rPr>
          <w:t>.</w:t>
        </w:r>
      </w:ins>
    </w:p>
    <w:p w14:paraId="3384AB86" w14:textId="17E3F392" w:rsidR="008C77EE" w:rsidRDefault="008C77EE">
      <w:pPr>
        <w:pStyle w:val="ListParagraph"/>
        <w:ind w:left="360"/>
        <w:rPr>
          <w:ins w:id="9169" w:author="rkbansal" w:date="2020-12-04T23:41:00Z"/>
        </w:rPr>
        <w:pPrChange w:id="9170" w:author="rkbansal" w:date="2020-12-04T23:42:00Z">
          <w:pPr>
            <w:pStyle w:val="ListParagraph"/>
            <w:numPr>
              <w:numId w:val="82"/>
            </w:numPr>
            <w:ind w:left="360" w:hanging="360"/>
          </w:pPr>
        </w:pPrChange>
      </w:pPr>
      <w:ins w:id="9171" w:author="rkbansal" w:date="2020-12-04T23:42:00Z">
        <w:r>
          <w:t xml:space="preserve"> </w:t>
        </w:r>
      </w:ins>
    </w:p>
    <w:p w14:paraId="785004A3" w14:textId="49469310" w:rsidR="00906AF2" w:rsidRDefault="00906AF2" w:rsidP="00906AF2">
      <w:pPr>
        <w:pStyle w:val="ListParagraph"/>
        <w:numPr>
          <w:ilvl w:val="0"/>
          <w:numId w:val="82"/>
        </w:numPr>
        <w:rPr>
          <w:ins w:id="9172" w:author="rkbansal" w:date="2020-11-30T22:34:00Z"/>
        </w:rPr>
      </w:pPr>
      <w:ins w:id="9173" w:author="rkbansal" w:date="2020-11-30T22:33:00Z">
        <w:r>
          <w:t>Create the Project using spring Starter Project.</w:t>
        </w:r>
      </w:ins>
    </w:p>
    <w:p w14:paraId="66A673E8" w14:textId="1522FF46" w:rsidR="006C1883" w:rsidRDefault="00F6508A">
      <w:pPr>
        <w:pStyle w:val="ListParagraph"/>
        <w:ind w:left="360"/>
        <w:rPr>
          <w:ins w:id="9174" w:author="rkbansal" w:date="2020-11-30T22:33:00Z"/>
        </w:rPr>
        <w:pPrChange w:id="9175" w:author="rkbansal" w:date="2020-11-30T22:34:00Z">
          <w:pPr>
            <w:pStyle w:val="ListParagraph"/>
            <w:numPr>
              <w:numId w:val="82"/>
            </w:numPr>
            <w:ind w:left="360" w:hanging="360"/>
          </w:pPr>
        </w:pPrChange>
      </w:pPr>
      <w:ins w:id="9176" w:author="rkbansal" w:date="2020-12-11T19:36:00Z">
        <w:r>
          <w:rPr>
            <w:noProof/>
          </w:rPr>
          <w:lastRenderedPageBreak/>
          <w:drawing>
            <wp:inline distT="0" distB="0" distL="0" distR="0" wp14:anchorId="7AA7F000" wp14:editId="17AF37F6">
              <wp:extent cx="5162550" cy="73723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162550" cy="7372350"/>
                      </a:xfrm>
                      <a:prstGeom prst="rect">
                        <a:avLst/>
                      </a:prstGeom>
                    </pic:spPr>
                  </pic:pic>
                </a:graphicData>
              </a:graphic>
            </wp:inline>
          </w:drawing>
        </w:r>
      </w:ins>
    </w:p>
    <w:p w14:paraId="7AF185C9" w14:textId="1BCAF94F" w:rsidR="00726FB7" w:rsidRDefault="00E87958" w:rsidP="00E87958">
      <w:pPr>
        <w:pStyle w:val="ListParagraph"/>
        <w:numPr>
          <w:ilvl w:val="0"/>
          <w:numId w:val="82"/>
        </w:numPr>
        <w:rPr>
          <w:ins w:id="9177" w:author="rkbansal" w:date="2020-11-30T23:14:00Z"/>
        </w:rPr>
      </w:pPr>
      <w:ins w:id="9178" w:author="rkbansal" w:date="2020-11-30T22:34:00Z">
        <w:r>
          <w:t>Click on Next</w:t>
        </w:r>
      </w:ins>
      <w:ins w:id="9179" w:author="rkbansal" w:date="2020-11-30T22:35:00Z">
        <w:r>
          <w:t xml:space="preserve"> and Finish. </w:t>
        </w:r>
      </w:ins>
    </w:p>
    <w:p w14:paraId="54CB0EC2" w14:textId="3B927F1A" w:rsidR="00C31EA3" w:rsidRDefault="00C31EA3">
      <w:pPr>
        <w:pStyle w:val="ListParagraph"/>
        <w:ind w:left="360"/>
        <w:rPr>
          <w:ins w:id="9180" w:author="rkbansal" w:date="2020-11-30T22:35:00Z"/>
        </w:rPr>
        <w:pPrChange w:id="9181" w:author="rkbansal" w:date="2020-11-30T23:14:00Z">
          <w:pPr>
            <w:pStyle w:val="ListParagraph"/>
            <w:numPr>
              <w:numId w:val="82"/>
            </w:numPr>
            <w:ind w:left="360" w:hanging="360"/>
          </w:pPr>
        </w:pPrChange>
      </w:pPr>
      <w:ins w:id="9182" w:author="rkbansal" w:date="2020-11-30T23:14:00Z">
        <w:r>
          <w:rPr>
            <w:noProof/>
          </w:rPr>
          <w:drawing>
            <wp:inline distT="0" distB="0" distL="0" distR="0" wp14:anchorId="7E22EDAC" wp14:editId="1D04C889">
              <wp:extent cx="2590800" cy="25622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90800" cy="2562225"/>
                      </a:xfrm>
                      <a:prstGeom prst="rect">
                        <a:avLst/>
                      </a:prstGeom>
                    </pic:spPr>
                  </pic:pic>
                </a:graphicData>
              </a:graphic>
            </wp:inline>
          </w:drawing>
        </w:r>
      </w:ins>
    </w:p>
    <w:p w14:paraId="7D42C70E" w14:textId="11AC0DB8" w:rsidR="00E87958" w:rsidRDefault="00E87958" w:rsidP="00E87958">
      <w:pPr>
        <w:pStyle w:val="ListParagraph"/>
        <w:numPr>
          <w:ilvl w:val="0"/>
          <w:numId w:val="82"/>
        </w:numPr>
        <w:rPr>
          <w:ins w:id="9183" w:author="rkbansal" w:date="2020-11-30T23:09:00Z"/>
        </w:rPr>
      </w:pPr>
      <w:ins w:id="9184" w:author="rkbansal" w:date="2020-11-30T22:35:00Z">
        <w:r>
          <w:t>Import the Project</w:t>
        </w:r>
      </w:ins>
    </w:p>
    <w:p w14:paraId="0B778258" w14:textId="77777777" w:rsidR="003D3F30" w:rsidRDefault="003D3F30" w:rsidP="003D3F30">
      <w:pPr>
        <w:pStyle w:val="ListParagraph"/>
        <w:numPr>
          <w:ilvl w:val="0"/>
          <w:numId w:val="74"/>
        </w:numPr>
        <w:rPr>
          <w:ins w:id="9185" w:author="rkbansal" w:date="2020-11-30T23:09:00Z"/>
        </w:rPr>
      </w:pPr>
      <w:ins w:id="9186" w:author="rkbansal" w:date="2020-11-30T23:09:00Z">
        <w:r>
          <w:t>Add the following dependencies in pom.xml with the following considerations:</w:t>
        </w:r>
      </w:ins>
    </w:p>
    <w:p w14:paraId="063CE21F" w14:textId="77777777" w:rsidR="003D3F30" w:rsidRPr="00864941" w:rsidRDefault="003D3F30" w:rsidP="003D3F30">
      <w:pPr>
        <w:pStyle w:val="ListParagraph"/>
        <w:numPr>
          <w:ilvl w:val="1"/>
          <w:numId w:val="107"/>
        </w:numPr>
        <w:rPr>
          <w:ins w:id="9187" w:author="rkbansal" w:date="2020-11-30T23:09:00Z"/>
          <w:bCs/>
        </w:rPr>
      </w:pPr>
      <w:ins w:id="9188" w:author="rkbansal" w:date="2020-11-30T23:09: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8BB8193" w14:textId="77777777" w:rsidR="003D3F30" w:rsidRDefault="003D3F30" w:rsidP="003D3F30">
      <w:pPr>
        <w:pStyle w:val="ListParagraph"/>
        <w:numPr>
          <w:ilvl w:val="1"/>
          <w:numId w:val="107"/>
        </w:numPr>
        <w:rPr>
          <w:ins w:id="9189" w:author="rkbansal" w:date="2020-11-30T23:09:00Z"/>
          <w:bCs/>
        </w:rPr>
      </w:pPr>
      <w:ins w:id="9190" w:author="rkbansal" w:date="2020-11-30T23:09:00Z">
        <w:r>
          <w:rPr>
            <w:bCs/>
            <w:color w:val="FF0000"/>
          </w:rPr>
          <w:t>Spring Cloud version</w:t>
        </w:r>
        <w:r w:rsidRPr="00A51008">
          <w:rPr>
            <w:bCs/>
          </w:rPr>
          <w:t>:</w:t>
        </w:r>
        <w:r>
          <w:rPr>
            <w:bCs/>
          </w:rPr>
          <w:t xml:space="preserve"> upgraded to Hoston.SR4. It is highlighted in yellow colour.</w:t>
        </w:r>
      </w:ins>
    </w:p>
    <w:p w14:paraId="7C66CBB7" w14:textId="4E2DE323" w:rsidR="003D3F30" w:rsidRDefault="003D3F30" w:rsidP="003D3F30">
      <w:pPr>
        <w:pStyle w:val="ListParagraph"/>
        <w:numPr>
          <w:ilvl w:val="1"/>
          <w:numId w:val="107"/>
        </w:numPr>
        <w:rPr>
          <w:ins w:id="9191" w:author="rkbansal" w:date="2020-11-30T23:19:00Z"/>
          <w:bCs/>
        </w:rPr>
      </w:pPr>
      <w:ins w:id="9192" w:author="rkbansal" w:date="2020-11-30T23:0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16F8656" w14:textId="3C9A4228" w:rsidR="00FE5724" w:rsidRDefault="00FE5724" w:rsidP="003D3F30">
      <w:pPr>
        <w:pStyle w:val="ListParagraph"/>
        <w:numPr>
          <w:ilvl w:val="1"/>
          <w:numId w:val="107"/>
        </w:numPr>
        <w:rPr>
          <w:ins w:id="9193" w:author="rkbansal" w:date="2020-11-30T23:09:00Z"/>
          <w:bCs/>
        </w:rPr>
      </w:pPr>
      <w:ins w:id="9194" w:author="rkbansal" w:date="2020-11-30T23:21:00Z">
        <w:r>
          <w:rPr>
            <w:bCs/>
            <w:color w:val="FF0000"/>
          </w:rPr>
          <w:t>Spring Kafka</w:t>
        </w:r>
        <w:r w:rsidRPr="00FE5724">
          <w:rPr>
            <w:bCs/>
            <w:rPrChange w:id="9195" w:author="rkbansal" w:date="2020-11-30T23:21:00Z">
              <w:rPr>
                <w:bCs/>
                <w:color w:val="FF0000"/>
              </w:rPr>
            </w:rPrChange>
          </w:rPr>
          <w:t>:</w:t>
        </w:r>
        <w:r>
          <w:rPr>
            <w:bCs/>
          </w:rPr>
          <w:t xml:space="preserve"> </w:t>
        </w:r>
        <w:r>
          <w:rPr>
            <w:rFonts w:ascii="Arial" w:hAnsi="Arial" w:cs="Arial"/>
            <w:color w:val="000000"/>
            <w:shd w:val="clear" w:color="auto" w:fill="FFFFFF"/>
          </w:rPr>
          <w:t> used to publish and subscribe the messages based on the fault-tolerant messaging system.</w:t>
        </w:r>
        <w:r w:rsidRPr="00FE5724">
          <w:rPr>
            <w:rFonts w:ascii="Arial" w:hAnsi="Arial" w:cs="Arial"/>
            <w:color w:val="000000"/>
            <w:shd w:val="clear" w:color="auto" w:fill="FFFFFF"/>
          </w:rPr>
          <w:t xml:space="preserve"> </w:t>
        </w:r>
        <w:r>
          <w:rPr>
            <w:rFonts w:ascii="Arial" w:hAnsi="Arial" w:cs="Arial"/>
            <w:color w:val="000000"/>
            <w:shd w:val="clear" w:color="auto" w:fill="FFFFFF"/>
          </w:rPr>
          <w:t> It is fast, scalable and distributed by design.</w:t>
        </w:r>
      </w:ins>
    </w:p>
    <w:p w14:paraId="15D39552" w14:textId="5263430B" w:rsidR="003D3F30" w:rsidRDefault="003F25ED" w:rsidP="003D3F30">
      <w:pPr>
        <w:pStyle w:val="ListParagraph"/>
        <w:rPr>
          <w:ins w:id="9196" w:author="rkbansal" w:date="2020-11-30T23:09:00Z"/>
          <w:noProof/>
        </w:rPr>
      </w:pPr>
      <w:ins w:id="9197" w:author="rkbansal" w:date="2020-11-30T23:29:00Z">
        <w:r>
          <w:rPr>
            <w:noProof/>
          </w:rPr>
          <w:lastRenderedPageBreak/>
          <w:drawing>
            <wp:inline distT="0" distB="0" distL="0" distR="0" wp14:anchorId="450FD051" wp14:editId="0AB78CAB">
              <wp:extent cx="7124700" cy="831532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7124700" cy="8315325"/>
                      </a:xfrm>
                      <a:prstGeom prst="rect">
                        <a:avLst/>
                      </a:prstGeom>
                    </pic:spPr>
                  </pic:pic>
                </a:graphicData>
              </a:graphic>
            </wp:inline>
          </w:drawing>
        </w:r>
      </w:ins>
    </w:p>
    <w:p w14:paraId="2B4FEE96" w14:textId="58ABDCE0" w:rsidR="003D3F30" w:rsidRPr="009E4D2D" w:rsidRDefault="00ED711E" w:rsidP="003D3F30">
      <w:pPr>
        <w:pStyle w:val="ListParagraph"/>
        <w:numPr>
          <w:ilvl w:val="0"/>
          <w:numId w:val="74"/>
        </w:numPr>
        <w:rPr>
          <w:ins w:id="9198" w:author="rkbansal" w:date="2020-11-30T23:39:00Z"/>
          <w:rFonts w:eastAsiaTheme="majorEastAsia" w:cstheme="majorBidi"/>
          <w:b/>
          <w:color w:val="2F5496" w:themeColor="accent1" w:themeShade="BF"/>
          <w:sz w:val="28"/>
          <w:szCs w:val="26"/>
          <w:rPrChange w:id="9199" w:author="rkbansal" w:date="2020-11-30T23:39:00Z">
            <w:rPr>
              <w:ins w:id="9200" w:author="rkbansal" w:date="2020-11-30T23:39:00Z"/>
              <w:bCs/>
            </w:rPr>
          </w:rPrChange>
        </w:rPr>
      </w:pPr>
      <w:ins w:id="9201" w:author="rkbansal" w:date="2020-11-30T23:39:00Z">
        <w:r w:rsidRPr="00DE30DD">
          <w:rPr>
            <w:bCs/>
            <w:color w:val="FF0000"/>
          </w:rPr>
          <w:t>application.properties</w:t>
        </w:r>
        <w:r>
          <w:rPr>
            <w:bCs/>
          </w:rPr>
          <w:t xml:space="preserve"> : </w:t>
        </w:r>
      </w:ins>
      <w:ins w:id="9202" w:author="rkbansal" w:date="2020-11-30T23:09:00Z">
        <w:r w:rsidR="003D3F30" w:rsidRPr="007D1A0D">
          <w:rPr>
            <w:bCs/>
            <w:rPrChange w:id="9203" w:author="rkbansal" w:date="2020-11-30T23:30:00Z">
              <w:rPr>
                <w:bCs/>
                <w:color w:val="FF0000"/>
              </w:rPr>
            </w:rPrChange>
          </w:rPr>
          <w:t>Make</w:t>
        </w:r>
        <w:r w:rsidR="003D3F30" w:rsidRPr="00ED711E">
          <w:rPr>
            <w:bCs/>
            <w:rPrChange w:id="9204" w:author="rkbansal" w:date="2020-11-30T23:40:00Z">
              <w:rPr>
                <w:bCs/>
                <w:color w:val="FF0000"/>
              </w:rPr>
            </w:rPrChange>
          </w:rPr>
          <w:t xml:space="preserve"> application.properties</w:t>
        </w:r>
        <w:r w:rsidR="003D3F30">
          <w:rPr>
            <w:bCs/>
          </w:rPr>
          <w:t xml:space="preserve"> empty as it is not required</w:t>
        </w:r>
      </w:ins>
      <w:ins w:id="9205" w:author="rkbansal" w:date="2020-11-30T23:29:00Z">
        <w:r w:rsidR="007D1A0D">
          <w:rPr>
            <w:bCs/>
          </w:rPr>
          <w:t xml:space="preserve"> here</w:t>
        </w:r>
      </w:ins>
      <w:ins w:id="9206" w:author="rkbansal" w:date="2020-11-30T23:09:00Z">
        <w:r w:rsidR="003D3F30">
          <w:rPr>
            <w:bCs/>
          </w:rPr>
          <w:t xml:space="preserve"> and will be referred</w:t>
        </w:r>
      </w:ins>
      <w:ins w:id="9207" w:author="rkbansal" w:date="2020-11-30T23:40:00Z">
        <w:r>
          <w:rPr>
            <w:bCs/>
          </w:rPr>
          <w:t xml:space="preserve"> in</w:t>
        </w:r>
      </w:ins>
      <w:ins w:id="9208" w:author="rkbansal" w:date="2020-11-30T23:09:00Z">
        <w:r w:rsidR="003D3F30">
          <w:rPr>
            <w:bCs/>
          </w:rPr>
          <w:t xml:space="preserve"> other microservices.</w:t>
        </w:r>
      </w:ins>
      <w:ins w:id="9209" w:author="rkbansal" w:date="2020-11-30T23:30:00Z">
        <w:r w:rsidR="007D1A0D">
          <w:rPr>
            <w:bCs/>
          </w:rPr>
          <w:t xml:space="preserve"> Will define the properties of spring.kafka in other microservices.</w:t>
        </w:r>
      </w:ins>
    </w:p>
    <w:p w14:paraId="499E462B" w14:textId="107FE179" w:rsidR="009E4D2D" w:rsidRDefault="009E4D2D" w:rsidP="005B1FDD">
      <w:pPr>
        <w:pStyle w:val="ListParagraph"/>
        <w:numPr>
          <w:ilvl w:val="0"/>
          <w:numId w:val="74"/>
        </w:numPr>
        <w:rPr>
          <w:ins w:id="9210" w:author="rkbansal" w:date="2020-11-30T23:40:00Z"/>
          <w:bCs/>
        </w:rPr>
      </w:pPr>
      <w:ins w:id="9211" w:author="rkbansal" w:date="2020-11-30T23:39:00Z">
        <w:r w:rsidRPr="005B1FDD">
          <w:rPr>
            <w:rPrChange w:id="9212" w:author="rkbansal" w:date="2020-11-30T23:40:00Z">
              <w:rPr>
                <w:rStyle w:val="Strong"/>
                <w:rFonts w:ascii="Roboto Slab" w:hAnsi="Roboto Slab"/>
                <w:color w:val="3D455C"/>
                <w:sz w:val="33"/>
                <w:szCs w:val="33"/>
                <w:shd w:val="clear" w:color="auto" w:fill="FFFFFF"/>
              </w:rPr>
            </w:rPrChange>
          </w:rPr>
          <w:t>Spring Boot does most of the configuration automatically</w:t>
        </w:r>
        <w:r w:rsidRPr="005B1FDD">
          <w:rPr>
            <w:bCs/>
            <w:rPrChange w:id="9213" w:author="rkbansal" w:date="2020-11-30T23:40:00Z">
              <w:rPr>
                <w:rFonts w:ascii="Roboto Slab" w:hAnsi="Roboto Slab"/>
                <w:color w:val="3D455C"/>
                <w:sz w:val="33"/>
                <w:szCs w:val="33"/>
                <w:shd w:val="clear" w:color="auto" w:fill="FFFFFF"/>
              </w:rPr>
            </w:rPrChange>
          </w:rPr>
          <w:t>, so we can focus on building the listeners and producing the messages. It also provides the option to override the default configuration through</w:t>
        </w:r>
        <w:r w:rsidRPr="005B1FDD">
          <w:rPr>
            <w:rFonts w:hint="eastAsia"/>
            <w:bCs/>
            <w:rPrChange w:id="9214" w:author="rkbansal" w:date="2020-11-30T23:40:00Z">
              <w:rPr>
                <w:rFonts w:ascii="Roboto Slab" w:hAnsi="Roboto Slab" w:hint="eastAsia"/>
                <w:color w:val="3D455C"/>
                <w:sz w:val="33"/>
                <w:szCs w:val="33"/>
                <w:shd w:val="clear" w:color="auto" w:fill="FFFFFF"/>
              </w:rPr>
            </w:rPrChange>
          </w:rPr>
          <w:t> </w:t>
        </w:r>
        <w:r w:rsidRPr="005B1FDD">
          <w:rPr>
            <w:bCs/>
            <w:rPrChange w:id="9215" w:author="rkbansal" w:date="2020-11-30T23:40:00Z">
              <w:rPr>
                <w:rStyle w:val="HTMLCode"/>
                <w:rFonts w:ascii="Roboto Mono" w:eastAsiaTheme="majorEastAsia" w:hAnsi="Roboto Mono"/>
                <w:color w:val="000000"/>
                <w:sz w:val="30"/>
                <w:szCs w:val="30"/>
                <w:shd w:val="clear" w:color="auto" w:fill="EEEEEE"/>
              </w:rPr>
            </w:rPrChange>
          </w:rPr>
          <w:t>application.properties</w:t>
        </w:r>
        <w:r w:rsidRPr="005B1FDD">
          <w:rPr>
            <w:bCs/>
            <w:rPrChange w:id="9216" w:author="rkbansal" w:date="2020-11-30T23:40:00Z">
              <w:rPr>
                <w:rFonts w:ascii="Roboto Slab" w:hAnsi="Roboto Slab"/>
                <w:color w:val="3D455C"/>
                <w:sz w:val="33"/>
                <w:szCs w:val="33"/>
                <w:shd w:val="clear" w:color="auto" w:fill="FFFFFF"/>
              </w:rPr>
            </w:rPrChange>
          </w:rPr>
          <w:t>. The Kafka configuration is controlled by the configuration properties with the prefix</w:t>
        </w:r>
        <w:r w:rsidRPr="005B1FDD">
          <w:rPr>
            <w:rFonts w:hint="eastAsia"/>
            <w:bCs/>
            <w:rPrChange w:id="9217" w:author="rkbansal" w:date="2020-11-30T23:40:00Z">
              <w:rPr>
                <w:rFonts w:ascii="Roboto Slab" w:hAnsi="Roboto Slab" w:hint="eastAsia"/>
                <w:color w:val="3D455C"/>
                <w:sz w:val="33"/>
                <w:szCs w:val="33"/>
                <w:shd w:val="clear" w:color="auto" w:fill="FFFFFF"/>
              </w:rPr>
            </w:rPrChange>
          </w:rPr>
          <w:t> </w:t>
        </w:r>
        <w:r w:rsidRPr="005B1FDD">
          <w:rPr>
            <w:bCs/>
            <w:rPrChange w:id="9218" w:author="rkbansal" w:date="2020-11-30T23:40:00Z">
              <w:rPr>
                <w:rStyle w:val="HTMLCode"/>
                <w:rFonts w:ascii="Roboto Mono" w:eastAsiaTheme="majorEastAsia" w:hAnsi="Roboto Mono"/>
                <w:color w:val="000000"/>
                <w:sz w:val="30"/>
                <w:szCs w:val="30"/>
                <w:shd w:val="clear" w:color="auto" w:fill="EEEEEE"/>
              </w:rPr>
            </w:rPrChange>
          </w:rPr>
          <w:t>spring.kafka.*</w:t>
        </w:r>
        <w:r w:rsidRPr="005B1FDD">
          <w:rPr>
            <w:bCs/>
            <w:rPrChange w:id="9219" w:author="rkbansal" w:date="2020-11-30T23:40:00Z">
              <w:rPr>
                <w:rFonts w:ascii="Roboto Slab" w:hAnsi="Roboto Slab"/>
                <w:color w:val="3D455C"/>
                <w:sz w:val="33"/>
                <w:szCs w:val="33"/>
                <w:shd w:val="clear" w:color="auto" w:fill="FFFFFF"/>
              </w:rPr>
            </w:rPrChange>
          </w:rPr>
          <w:t>:</w:t>
        </w:r>
      </w:ins>
    </w:p>
    <w:p w14:paraId="6D36F52D" w14:textId="77777777" w:rsidR="005B1FDD" w:rsidRPr="005B1FDD" w:rsidRDefault="005B1FDD">
      <w:pPr>
        <w:pStyle w:val="ListParagraph"/>
        <w:pBdr>
          <w:top w:val="single" w:sz="6" w:space="7" w:color="CCCCCC"/>
          <w:left w:val="single" w:sz="6" w:space="7" w:color="CCCCCC"/>
          <w:bottom w:val="single" w:sz="6" w:space="7" w:color="CCCCCC"/>
          <w:right w:val="single" w:sz="6" w:space="7"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150" w:line="240" w:lineRule="auto"/>
        <w:rPr>
          <w:ins w:id="9220" w:author="rkbansal" w:date="2020-11-30T23:40:00Z"/>
          <w:rFonts w:ascii="Roboto Mono" w:eastAsia="Times New Roman" w:hAnsi="Roboto Mono" w:cs="Courier New"/>
          <w:color w:val="333333"/>
          <w:sz w:val="20"/>
          <w:szCs w:val="20"/>
          <w:lang w:eastAsia="en-IN"/>
        </w:rPr>
        <w:pPrChange w:id="9221" w:author="rkbansal" w:date="2020-11-30T23:40:00Z">
          <w:pPr>
            <w:pStyle w:val="ListParagraph"/>
            <w:numPr>
              <w:numId w:val="74"/>
            </w:numPr>
            <w:pBdr>
              <w:top w:val="single" w:sz="6" w:space="7" w:color="CCCCCC"/>
              <w:left w:val="single" w:sz="6" w:space="7" w:color="CCCCCC"/>
              <w:bottom w:val="single" w:sz="6" w:space="7" w:color="CCCCCC"/>
              <w:right w:val="single" w:sz="6" w:space="7"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150" w:line="240" w:lineRule="auto"/>
            <w:ind w:hanging="360"/>
          </w:pPr>
        </w:pPrChange>
      </w:pPr>
      <w:ins w:id="9222" w:author="rkbansal" w:date="2020-11-30T23:40:00Z">
        <w:r w:rsidRPr="005B1FDD">
          <w:rPr>
            <w:rFonts w:ascii="Roboto Mono" w:eastAsia="Times New Roman" w:hAnsi="Roboto Mono" w:cs="Courier New"/>
            <w:color w:val="333333"/>
            <w:sz w:val="20"/>
            <w:szCs w:val="20"/>
            <w:lang w:eastAsia="en-IN"/>
          </w:rPr>
          <w:t>spring.kafka.bootstrap-servers=localhost:9092</w:t>
        </w:r>
      </w:ins>
    </w:p>
    <w:p w14:paraId="7068B4C2" w14:textId="77777777" w:rsidR="005B1FDD" w:rsidRPr="005B1FDD" w:rsidRDefault="005B1FDD">
      <w:pPr>
        <w:pStyle w:val="ListParagraph"/>
        <w:pBdr>
          <w:top w:val="single" w:sz="6" w:space="7" w:color="CCCCCC"/>
          <w:left w:val="single" w:sz="6" w:space="7" w:color="CCCCCC"/>
          <w:bottom w:val="single" w:sz="6" w:space="7" w:color="CCCCCC"/>
          <w:right w:val="single" w:sz="6" w:space="7"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150" w:line="240" w:lineRule="auto"/>
        <w:rPr>
          <w:ins w:id="9223" w:author="rkbansal" w:date="2020-11-30T23:40:00Z"/>
          <w:rFonts w:ascii="Consolas" w:eastAsia="Times New Roman" w:hAnsi="Consolas" w:cs="Courier New"/>
          <w:color w:val="333333"/>
          <w:lang w:eastAsia="en-IN"/>
        </w:rPr>
        <w:pPrChange w:id="9224" w:author="rkbansal" w:date="2020-11-30T23:40:00Z">
          <w:pPr>
            <w:pStyle w:val="ListParagraph"/>
            <w:numPr>
              <w:numId w:val="74"/>
            </w:numPr>
            <w:pBdr>
              <w:top w:val="single" w:sz="6" w:space="7" w:color="CCCCCC"/>
              <w:left w:val="single" w:sz="6" w:space="7" w:color="CCCCCC"/>
              <w:bottom w:val="single" w:sz="6" w:space="7" w:color="CCCCCC"/>
              <w:right w:val="single" w:sz="6" w:space="7"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150" w:line="240" w:lineRule="auto"/>
            <w:ind w:hanging="360"/>
          </w:pPr>
        </w:pPrChange>
      </w:pPr>
      <w:ins w:id="9225" w:author="rkbansal" w:date="2020-11-30T23:40:00Z">
        <w:r w:rsidRPr="005B1FDD">
          <w:rPr>
            <w:rFonts w:ascii="Roboto Mono" w:eastAsia="Times New Roman" w:hAnsi="Roboto Mono" w:cs="Courier New"/>
            <w:color w:val="333333"/>
            <w:sz w:val="20"/>
            <w:szCs w:val="20"/>
            <w:lang w:eastAsia="en-IN"/>
          </w:rPr>
          <w:t>spring.kafka.consumer.group-id=myGroup</w:t>
        </w:r>
      </w:ins>
    </w:p>
    <w:p w14:paraId="14F9944F" w14:textId="77777777" w:rsidR="005B1FDD" w:rsidRPr="005B1FDD" w:rsidRDefault="005B1FDD">
      <w:pPr>
        <w:pStyle w:val="ListParagraph"/>
        <w:rPr>
          <w:ins w:id="9226" w:author="rkbansal" w:date="2020-11-30T23:09:00Z"/>
          <w:bCs/>
          <w:rPrChange w:id="9227" w:author="rkbansal" w:date="2020-11-30T23:40:00Z">
            <w:rPr>
              <w:ins w:id="9228" w:author="rkbansal" w:date="2020-11-30T23:09:00Z"/>
              <w:rFonts w:eastAsiaTheme="majorEastAsia" w:cstheme="majorBidi"/>
              <w:b/>
              <w:color w:val="2F5496" w:themeColor="accent1" w:themeShade="BF"/>
              <w:sz w:val="28"/>
              <w:szCs w:val="26"/>
            </w:rPr>
          </w:rPrChange>
        </w:rPr>
        <w:pPrChange w:id="9229" w:author="rkbansal" w:date="2020-11-30T23:40:00Z">
          <w:pPr>
            <w:pStyle w:val="ListParagraph"/>
            <w:numPr>
              <w:numId w:val="74"/>
            </w:numPr>
            <w:ind w:hanging="360"/>
          </w:pPr>
        </w:pPrChange>
      </w:pPr>
    </w:p>
    <w:p w14:paraId="1096FD13" w14:textId="6BE55DA7" w:rsidR="003D3F30" w:rsidRDefault="0096077B" w:rsidP="00E87958">
      <w:pPr>
        <w:pStyle w:val="ListParagraph"/>
        <w:numPr>
          <w:ilvl w:val="0"/>
          <w:numId w:val="82"/>
        </w:numPr>
        <w:rPr>
          <w:ins w:id="9230" w:author="rkbansal" w:date="2020-11-30T23:44:00Z"/>
        </w:rPr>
      </w:pPr>
      <w:ins w:id="9231" w:author="rkbansal" w:date="2020-11-30T23:44:00Z">
        <w:r>
          <w:t>Spring ProducerConfig and ConsumerConfig</w:t>
        </w:r>
      </w:ins>
    </w:p>
    <w:p w14:paraId="5946C455" w14:textId="667B6F9B" w:rsidR="0096077B" w:rsidRDefault="0096077B" w:rsidP="0096077B">
      <w:pPr>
        <w:pStyle w:val="ListParagraph"/>
        <w:ind w:left="360"/>
        <w:rPr>
          <w:ins w:id="9232" w:author="rkbansal" w:date="2020-11-30T23:44:00Z"/>
          <w:rFonts w:ascii="Roboto Slab" w:hAnsi="Roboto Slab"/>
          <w:color w:val="3D455C"/>
          <w:sz w:val="33"/>
          <w:szCs w:val="33"/>
          <w:shd w:val="clear" w:color="auto" w:fill="FFFFFF"/>
        </w:rPr>
      </w:pPr>
      <w:ins w:id="9233" w:author="rkbansal" w:date="2020-11-30T23:44:00Z">
        <w:r>
          <w:rPr>
            <w:rFonts w:ascii="Roboto Slab" w:hAnsi="Roboto Slab"/>
            <w:color w:val="3D455C"/>
            <w:sz w:val="33"/>
            <w:szCs w:val="33"/>
            <w:shd w:val="clear" w:color="auto" w:fill="FFFFFF"/>
          </w:rPr>
          <w:t>To split up responsibilities, we have separated </w:t>
        </w:r>
        <w:r>
          <w:rPr>
            <w:rStyle w:val="HTMLCode"/>
            <w:rFonts w:ascii="Roboto Mono" w:eastAsiaTheme="majorEastAsia" w:hAnsi="Roboto Mono"/>
            <w:color w:val="000000"/>
            <w:sz w:val="30"/>
            <w:szCs w:val="30"/>
            <w:shd w:val="clear" w:color="auto" w:fill="EEEEEE"/>
          </w:rPr>
          <w:t>KafkaProducerConfig</w:t>
        </w:r>
        <w:r>
          <w:rPr>
            <w:rFonts w:ascii="Roboto Slab" w:hAnsi="Roboto Slab"/>
            <w:color w:val="3D455C"/>
            <w:sz w:val="33"/>
            <w:szCs w:val="33"/>
            <w:shd w:val="clear" w:color="auto" w:fill="FFFFFF"/>
          </w:rPr>
          <w:t> and </w:t>
        </w:r>
        <w:r>
          <w:rPr>
            <w:rStyle w:val="HTMLCode"/>
            <w:rFonts w:ascii="Roboto Mono" w:eastAsiaTheme="majorEastAsia" w:hAnsi="Roboto Mono"/>
            <w:color w:val="000000"/>
            <w:sz w:val="30"/>
            <w:szCs w:val="30"/>
            <w:shd w:val="clear" w:color="auto" w:fill="EEEEEE"/>
          </w:rPr>
          <w:t>KafkaConsumerConfig</w:t>
        </w:r>
        <w:r>
          <w:rPr>
            <w:rFonts w:ascii="Roboto Slab" w:hAnsi="Roboto Slab"/>
            <w:color w:val="3D455C"/>
            <w:sz w:val="33"/>
            <w:szCs w:val="33"/>
            <w:shd w:val="clear" w:color="auto" w:fill="FFFFFF"/>
          </w:rPr>
          <w:t>.</w:t>
        </w:r>
      </w:ins>
    </w:p>
    <w:p w14:paraId="2875711D" w14:textId="77777777" w:rsidR="00E21309" w:rsidRDefault="00E21309">
      <w:pPr>
        <w:pStyle w:val="ListParagraph"/>
        <w:ind w:left="360"/>
        <w:rPr>
          <w:ins w:id="9234" w:author="rkbansal" w:date="2020-11-30T22:35:00Z"/>
        </w:rPr>
        <w:pPrChange w:id="9235" w:author="rkbansal" w:date="2020-11-30T23:44:00Z">
          <w:pPr>
            <w:pStyle w:val="ListParagraph"/>
            <w:numPr>
              <w:numId w:val="82"/>
            </w:numPr>
            <w:ind w:left="360" w:hanging="360"/>
          </w:pPr>
        </w:pPrChange>
      </w:pPr>
    </w:p>
    <w:p w14:paraId="0A346470" w14:textId="77777777" w:rsidR="00007E6D" w:rsidRDefault="00007E6D">
      <w:pPr>
        <w:pStyle w:val="ListParagraph"/>
        <w:ind w:left="360"/>
        <w:rPr>
          <w:ins w:id="9236" w:author="rkbansal" w:date="2020-11-30T22:32:00Z"/>
        </w:rPr>
        <w:pPrChange w:id="9237" w:author="rkbansal" w:date="2020-11-30T22:35:00Z">
          <w:pPr>
            <w:pStyle w:val="Heading2"/>
          </w:pPr>
        </w:pPrChange>
      </w:pPr>
    </w:p>
    <w:p w14:paraId="088211CE" w14:textId="6A5F8C3B" w:rsidR="001C397A" w:rsidRDefault="001C397A" w:rsidP="001C397A">
      <w:pPr>
        <w:pStyle w:val="Heading2"/>
        <w:rPr>
          <w:ins w:id="9238" w:author="rkbansal" w:date="2020-11-19T21:17:00Z"/>
          <w:rFonts w:ascii="Georgia" w:hAnsi="Georgia"/>
          <w:b/>
          <w:sz w:val="28"/>
        </w:rPr>
      </w:pPr>
      <w:ins w:id="9239" w:author="rkbansal" w:date="2020-04-21T00:15:00Z">
        <w:r>
          <w:rPr>
            <w:rFonts w:ascii="Georgia" w:hAnsi="Georgia"/>
            <w:b/>
            <w:sz w:val="28"/>
          </w:rPr>
          <w:t xml:space="preserve">Messaging </w:t>
        </w:r>
      </w:ins>
      <w:ins w:id="9240" w:author="rkbansal" w:date="2020-12-11T20:01:00Z">
        <w:r w:rsidR="003A1164">
          <w:rPr>
            <w:rFonts w:ascii="Georgia" w:hAnsi="Georgia"/>
            <w:b/>
            <w:sz w:val="28"/>
          </w:rPr>
          <w:t xml:space="preserve">Consumer </w:t>
        </w:r>
      </w:ins>
      <w:ins w:id="9241" w:author="rkbansal" w:date="2020-04-21T00:15:00Z">
        <w:r w:rsidRPr="00981242">
          <w:rPr>
            <w:rFonts w:ascii="Georgia" w:hAnsi="Georgia"/>
            <w:b/>
            <w:sz w:val="28"/>
          </w:rPr>
          <w:t>Service</w:t>
        </w:r>
      </w:ins>
      <w:ins w:id="9242" w:author="rkbansal" w:date="2020-12-11T20:01:00Z">
        <w:r w:rsidR="003A1164">
          <w:rPr>
            <w:rFonts w:ascii="Georgia" w:hAnsi="Georgia"/>
            <w:b/>
            <w:sz w:val="28"/>
          </w:rPr>
          <w:t>(Kafka and Twilio)</w:t>
        </w:r>
      </w:ins>
    </w:p>
    <w:p w14:paraId="1A76D8A3" w14:textId="77777777" w:rsidR="00DF54AB" w:rsidRDefault="00CE14C7" w:rsidP="00CE14C7">
      <w:pPr>
        <w:rPr>
          <w:ins w:id="9243" w:author="rkbansal" w:date="2020-11-19T21:18:00Z"/>
        </w:rPr>
      </w:pPr>
      <w:ins w:id="9244" w:author="rkbansal" w:date="2020-11-19T21:17:00Z">
        <w:r>
          <w:t xml:space="preserve">This service will </w:t>
        </w:r>
        <w:r w:rsidR="00DF54AB">
          <w:t xml:space="preserve">send the message to the user </w:t>
        </w:r>
      </w:ins>
      <w:ins w:id="9245" w:author="rkbansal" w:date="2020-11-19T21:18:00Z">
        <w:r w:rsidR="00DF54AB">
          <w:t>using the following medium:</w:t>
        </w:r>
      </w:ins>
    </w:p>
    <w:p w14:paraId="4676D951" w14:textId="55EE4DEA" w:rsidR="00DF54AB" w:rsidRDefault="00DF54AB" w:rsidP="00DF54AB">
      <w:pPr>
        <w:pStyle w:val="ListParagraph"/>
        <w:numPr>
          <w:ilvl w:val="0"/>
          <w:numId w:val="82"/>
        </w:numPr>
        <w:rPr>
          <w:ins w:id="9246" w:author="rkbansal" w:date="2020-11-19T21:18:00Z"/>
        </w:rPr>
      </w:pPr>
      <w:ins w:id="9247" w:author="rkbansal" w:date="2020-11-19T21:18:00Z">
        <w:r>
          <w:t>WhatsApp</w:t>
        </w:r>
      </w:ins>
    </w:p>
    <w:p w14:paraId="5C863783" w14:textId="77777777" w:rsidR="00DF54AB" w:rsidRDefault="00DF54AB" w:rsidP="00DF54AB">
      <w:pPr>
        <w:pStyle w:val="ListParagraph"/>
        <w:numPr>
          <w:ilvl w:val="0"/>
          <w:numId w:val="82"/>
        </w:numPr>
        <w:rPr>
          <w:ins w:id="9248" w:author="rkbansal" w:date="2020-11-19T21:18:00Z"/>
        </w:rPr>
      </w:pPr>
      <w:ins w:id="9249" w:author="rkbansal" w:date="2020-11-19T21:18:00Z">
        <w:r>
          <w:t>Email</w:t>
        </w:r>
      </w:ins>
    </w:p>
    <w:p w14:paraId="0251A5FA" w14:textId="6B266A73" w:rsidR="00CE14C7" w:rsidRDefault="00DF54AB">
      <w:pPr>
        <w:pStyle w:val="ListParagraph"/>
        <w:numPr>
          <w:ilvl w:val="0"/>
          <w:numId w:val="82"/>
        </w:numPr>
        <w:rPr>
          <w:ins w:id="9250" w:author="rkbansal" w:date="2020-11-19T21:17:00Z"/>
        </w:rPr>
        <w:pPrChange w:id="9251" w:author="rkbansal" w:date="2020-11-19T21:18:00Z">
          <w:pPr/>
        </w:pPrChange>
      </w:pPr>
      <w:ins w:id="9252" w:author="rkbansal" w:date="2020-11-19T21:18:00Z">
        <w:r>
          <w:t>SMS</w:t>
        </w:r>
      </w:ins>
    </w:p>
    <w:p w14:paraId="11590A24" w14:textId="77777777" w:rsidR="00CE14C7" w:rsidRDefault="00CE14C7" w:rsidP="00CE14C7">
      <w:pPr>
        <w:rPr>
          <w:ins w:id="9253" w:author="rkbansal" w:date="2020-11-19T21:17:00Z"/>
        </w:rPr>
      </w:pPr>
    </w:p>
    <w:p w14:paraId="1FE6C1E7" w14:textId="77777777" w:rsidR="00CE14C7" w:rsidRDefault="00CE14C7" w:rsidP="00CE14C7">
      <w:pPr>
        <w:pStyle w:val="ListParagraph"/>
        <w:numPr>
          <w:ilvl w:val="0"/>
          <w:numId w:val="82"/>
        </w:numPr>
        <w:rPr>
          <w:ins w:id="9254" w:author="rkbansal" w:date="2020-11-19T21:17:00Z"/>
        </w:rPr>
      </w:pPr>
      <w:ins w:id="9255" w:author="rkbansal" w:date="2020-11-19T21:17:00Z">
        <w:r>
          <w:t>Create the Project using spring Starter Project.</w:t>
        </w:r>
      </w:ins>
    </w:p>
    <w:p w14:paraId="72A97596" w14:textId="39D17507" w:rsidR="00CE14C7" w:rsidRDefault="00927D99" w:rsidP="00CE14C7">
      <w:pPr>
        <w:rPr>
          <w:ins w:id="9256" w:author="rkbansal" w:date="2020-11-19T21:17:00Z"/>
        </w:rPr>
      </w:pPr>
      <w:ins w:id="9257" w:author="rkbansal" w:date="2020-12-11T20:00:00Z">
        <w:r>
          <w:rPr>
            <w:noProof/>
          </w:rPr>
          <w:lastRenderedPageBreak/>
          <w:drawing>
            <wp:inline distT="0" distB="0" distL="0" distR="0" wp14:anchorId="338354F3" wp14:editId="505ECC16">
              <wp:extent cx="5143500" cy="731520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143500" cy="7315200"/>
                      </a:xfrm>
                      <a:prstGeom prst="rect">
                        <a:avLst/>
                      </a:prstGeom>
                    </pic:spPr>
                  </pic:pic>
                </a:graphicData>
              </a:graphic>
            </wp:inline>
          </w:drawing>
        </w:r>
      </w:ins>
    </w:p>
    <w:p w14:paraId="6A10DDF2" w14:textId="021A7033" w:rsidR="00CE14C7" w:rsidRDefault="00CE14C7" w:rsidP="00CE14C7">
      <w:pPr>
        <w:rPr>
          <w:ins w:id="9258" w:author="rkbansal" w:date="2020-11-19T21:17:00Z"/>
        </w:rPr>
      </w:pPr>
    </w:p>
    <w:p w14:paraId="241F80D5" w14:textId="77777777" w:rsidR="00CE14C7" w:rsidRDefault="00CE14C7" w:rsidP="00CE14C7">
      <w:pPr>
        <w:pStyle w:val="ListParagraph"/>
        <w:numPr>
          <w:ilvl w:val="0"/>
          <w:numId w:val="82"/>
        </w:numPr>
        <w:rPr>
          <w:ins w:id="9259" w:author="rkbansal" w:date="2020-11-19T21:17:00Z"/>
        </w:rPr>
      </w:pPr>
      <w:ins w:id="9260" w:author="rkbansal" w:date="2020-11-19T21:17:00Z">
        <w:r>
          <w:t>Click on Next and select the Spring Web Module.</w:t>
        </w:r>
      </w:ins>
    </w:p>
    <w:p w14:paraId="679E1EC7" w14:textId="77777777" w:rsidR="00CE14C7" w:rsidRDefault="00CE14C7" w:rsidP="00CE14C7">
      <w:pPr>
        <w:rPr>
          <w:ins w:id="9261" w:author="rkbansal" w:date="2020-11-19T21:17:00Z"/>
          <w:bCs/>
          <w:sz w:val="28"/>
        </w:rPr>
      </w:pPr>
      <w:ins w:id="9262" w:author="rkbansal" w:date="2020-11-19T21:17:00Z">
        <w:r>
          <w:rPr>
            <w:noProof/>
          </w:rPr>
          <w:lastRenderedPageBreak/>
          <w:drawing>
            <wp:inline distT="0" distB="0" distL="0" distR="0" wp14:anchorId="34DB16D8" wp14:editId="54083B7A">
              <wp:extent cx="5257800" cy="74199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57800" cy="7419975"/>
                      </a:xfrm>
                      <a:prstGeom prst="rect">
                        <a:avLst/>
                      </a:prstGeom>
                    </pic:spPr>
                  </pic:pic>
                </a:graphicData>
              </a:graphic>
            </wp:inline>
          </w:drawing>
        </w:r>
      </w:ins>
    </w:p>
    <w:p w14:paraId="380FA95C" w14:textId="77777777" w:rsidR="00CE14C7" w:rsidRPr="00AC7DCA" w:rsidRDefault="00CE14C7" w:rsidP="00CE14C7">
      <w:pPr>
        <w:pStyle w:val="ListParagraph"/>
        <w:numPr>
          <w:ilvl w:val="0"/>
          <w:numId w:val="82"/>
        </w:numPr>
        <w:rPr>
          <w:ins w:id="9263" w:author="rkbansal" w:date="2020-11-19T21:17:00Z"/>
        </w:rPr>
      </w:pPr>
      <w:ins w:id="9264" w:author="rkbansal" w:date="2020-11-19T21:17:00Z">
        <w:r w:rsidRPr="00AC7DCA">
          <w:rPr>
            <w:bCs/>
            <w:sz w:val="28"/>
          </w:rPr>
          <w:t>Click on Finish and import the project.</w:t>
        </w:r>
      </w:ins>
    </w:p>
    <w:p w14:paraId="4BE10BEF" w14:textId="77777777" w:rsidR="00CE14C7" w:rsidRPr="00AC7DCA" w:rsidRDefault="00CE14C7" w:rsidP="00CE14C7">
      <w:pPr>
        <w:rPr>
          <w:ins w:id="9265" w:author="rkbansal" w:date="2020-11-19T21:17:00Z"/>
        </w:rPr>
      </w:pPr>
      <w:ins w:id="9266" w:author="rkbansal" w:date="2020-11-19T21:17:00Z">
        <w:r>
          <w:rPr>
            <w:noProof/>
          </w:rPr>
          <w:drawing>
            <wp:inline distT="0" distB="0" distL="0" distR="0" wp14:anchorId="5ADE9D72" wp14:editId="294B0E5C">
              <wp:extent cx="3152775" cy="326707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152775" cy="3267075"/>
                      </a:xfrm>
                      <a:prstGeom prst="rect">
                        <a:avLst/>
                      </a:prstGeom>
                    </pic:spPr>
                  </pic:pic>
                </a:graphicData>
              </a:graphic>
            </wp:inline>
          </w:drawing>
        </w:r>
      </w:ins>
    </w:p>
    <w:p w14:paraId="278AAAB6" w14:textId="77777777" w:rsidR="00736738" w:rsidRDefault="00736738">
      <w:pPr>
        <w:rPr>
          <w:ins w:id="9267" w:author="rkbansal" w:date="2020-12-10T21:04:00Z"/>
          <w:rFonts w:eastAsiaTheme="majorEastAsia" w:cstheme="majorBidi"/>
          <w:b/>
          <w:color w:val="2F5496" w:themeColor="accent1" w:themeShade="BF"/>
          <w:sz w:val="28"/>
          <w:szCs w:val="26"/>
        </w:rPr>
      </w:pPr>
      <w:ins w:id="9268" w:author="rkbansal" w:date="2020-12-10T21:04:00Z">
        <w:r>
          <w:rPr>
            <w:b/>
            <w:sz w:val="28"/>
          </w:rPr>
          <w:br w:type="page"/>
        </w:r>
      </w:ins>
    </w:p>
    <w:p w14:paraId="3352244A" w14:textId="15CAFE4E" w:rsidR="00327864" w:rsidRDefault="00327864" w:rsidP="00327864">
      <w:pPr>
        <w:pStyle w:val="Heading2"/>
        <w:rPr>
          <w:ins w:id="9269" w:author="rkbansal" w:date="2020-11-30T19:37:00Z"/>
          <w:rFonts w:ascii="Georgia" w:hAnsi="Georgia"/>
          <w:b/>
          <w:sz w:val="28"/>
        </w:rPr>
      </w:pPr>
      <w:ins w:id="9270" w:author="rkbansal" w:date="2020-11-30T19:37:00Z">
        <w:r>
          <w:rPr>
            <w:rFonts w:ascii="Georgia" w:hAnsi="Georgia"/>
            <w:b/>
            <w:sz w:val="28"/>
          </w:rPr>
          <w:lastRenderedPageBreak/>
          <w:t>Get LoggedInUser Details in other microservices</w:t>
        </w:r>
      </w:ins>
    </w:p>
    <w:p w14:paraId="2D49C685" w14:textId="1416E7E9" w:rsidR="00CE14C7" w:rsidRDefault="00EC0AA7" w:rsidP="00EC0AA7">
      <w:pPr>
        <w:rPr>
          <w:ins w:id="9271" w:author="rkbansal" w:date="2020-11-30T19:39:00Z"/>
        </w:rPr>
      </w:pPr>
      <w:ins w:id="9272" w:author="rkbansal" w:date="2020-11-30T19:38:00Z">
        <w:r>
          <w:t>P</w:t>
        </w:r>
      </w:ins>
      <w:ins w:id="9273" w:author="rkbansal" w:date="2020-11-30T19:39:00Z">
        <w:r>
          <w:t>lease follow the steps</w:t>
        </w:r>
        <w:r w:rsidRPr="00EC0AA7">
          <w:t xml:space="preserve"> </w:t>
        </w:r>
        <w:r>
          <w:t>to get the user details in other microservices:</w:t>
        </w:r>
      </w:ins>
    </w:p>
    <w:p w14:paraId="4DCB8AFE" w14:textId="66C26025" w:rsidR="00EC0AA7" w:rsidRDefault="00EC0AA7" w:rsidP="00EC0AA7">
      <w:pPr>
        <w:pStyle w:val="ListParagraph"/>
        <w:numPr>
          <w:ilvl w:val="0"/>
          <w:numId w:val="82"/>
        </w:numPr>
        <w:rPr>
          <w:ins w:id="9274" w:author="rkbansal" w:date="2020-11-30T19:42:00Z"/>
        </w:rPr>
      </w:pPr>
      <w:ins w:id="9275" w:author="rkbansal" w:date="2020-11-30T19:39:00Z">
        <w:r>
          <w:t xml:space="preserve">Add </w:t>
        </w:r>
      </w:ins>
      <w:ins w:id="9276" w:author="rkbansal" w:date="2020-11-30T19:40:00Z">
        <w:r>
          <w:t xml:space="preserve">pre type </w:t>
        </w:r>
      </w:ins>
      <w:ins w:id="9277" w:author="rkbansal" w:date="2020-11-30T19:42:00Z">
        <w:r w:rsidR="000E3155">
          <w:t>Filter in</w:t>
        </w:r>
      </w:ins>
      <w:ins w:id="9278" w:author="rkbansal" w:date="2020-11-30T19:39:00Z">
        <w:r>
          <w:t xml:space="preserve"> </w:t>
        </w:r>
      </w:ins>
      <w:ins w:id="9279" w:author="rkbansal" w:date="2020-11-30T19:40:00Z">
        <w:r>
          <w:t>Zuul-gateway</w:t>
        </w:r>
      </w:ins>
      <w:ins w:id="9280" w:author="rkbansal" w:date="2020-11-30T19:39:00Z">
        <w:r>
          <w:t xml:space="preserve"> </w:t>
        </w:r>
      </w:ins>
      <w:ins w:id="9281" w:author="rkbansal" w:date="2020-11-30T19:42:00Z">
        <w:r w:rsidR="000E3155">
          <w:t>application:</w:t>
        </w:r>
        <w:r w:rsidR="00CE38BF">
          <w:t xml:space="preserve"> CurrentUserAuthenticationFilter</w:t>
        </w:r>
      </w:ins>
    </w:p>
    <w:p w14:paraId="0C87CECD" w14:textId="4D10CE2B" w:rsidR="00CE38BF" w:rsidRDefault="00FC2F2A">
      <w:pPr>
        <w:pStyle w:val="ListParagraph"/>
        <w:ind w:left="360"/>
        <w:rPr>
          <w:ins w:id="9282" w:author="rkbansal" w:date="2020-11-30T19:40:00Z"/>
        </w:rPr>
        <w:pPrChange w:id="9283" w:author="rkbansal" w:date="2020-11-30T19:42:00Z">
          <w:pPr>
            <w:pStyle w:val="ListParagraph"/>
            <w:numPr>
              <w:numId w:val="82"/>
            </w:numPr>
            <w:ind w:left="360" w:hanging="360"/>
          </w:pPr>
        </w:pPrChange>
      </w:pPr>
      <w:ins w:id="9284" w:author="rkbansal" w:date="2020-11-30T19:43:00Z">
        <w:r>
          <w:rPr>
            <w:noProof/>
          </w:rPr>
          <w:drawing>
            <wp:inline distT="0" distB="0" distL="0" distR="0" wp14:anchorId="18C21D91" wp14:editId="69F50443">
              <wp:extent cx="6162675" cy="487680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162675" cy="4876800"/>
                      </a:xfrm>
                      <a:prstGeom prst="rect">
                        <a:avLst/>
                      </a:prstGeom>
                    </pic:spPr>
                  </pic:pic>
                </a:graphicData>
              </a:graphic>
            </wp:inline>
          </w:drawing>
        </w:r>
      </w:ins>
    </w:p>
    <w:p w14:paraId="7A9A5574" w14:textId="77777777" w:rsidR="00CE38BF" w:rsidRPr="00CE14C7" w:rsidRDefault="00CE38BF">
      <w:pPr>
        <w:pStyle w:val="ListParagraph"/>
        <w:ind w:left="360"/>
        <w:rPr>
          <w:ins w:id="9285" w:author="rkbansal" w:date="2020-04-21T00:15:00Z"/>
          <w:rPrChange w:id="9286" w:author="rkbansal" w:date="2020-11-19T21:17:00Z">
            <w:rPr>
              <w:ins w:id="9287" w:author="rkbansal" w:date="2020-04-21T00:15:00Z"/>
              <w:rFonts w:ascii="Georgia" w:hAnsi="Georgia"/>
              <w:b/>
              <w:sz w:val="28"/>
            </w:rPr>
          </w:rPrChange>
        </w:rPr>
        <w:pPrChange w:id="9288" w:author="rkbansal" w:date="2020-11-30T19:40:00Z">
          <w:pPr>
            <w:pStyle w:val="Heading2"/>
          </w:pPr>
        </w:pPrChange>
      </w:pPr>
    </w:p>
    <w:p w14:paraId="397CEC4D" w14:textId="4171968E" w:rsidR="00C112D2" w:rsidRDefault="00FC2F2A" w:rsidP="00FC2F2A">
      <w:pPr>
        <w:pStyle w:val="ListParagraph"/>
        <w:numPr>
          <w:ilvl w:val="0"/>
          <w:numId w:val="82"/>
        </w:numPr>
        <w:rPr>
          <w:ins w:id="9289" w:author="rkbansal" w:date="2020-11-30T19:47:00Z"/>
        </w:rPr>
      </w:pPr>
      <w:ins w:id="9290" w:author="rkbansal" w:date="2020-11-30T19:45:00Z">
        <w:r>
          <w:t xml:space="preserve">Now we can retrieve the username </w:t>
        </w:r>
      </w:ins>
      <w:ins w:id="9291" w:author="rkbansal" w:date="2020-11-30T19:47:00Z">
        <w:r w:rsidR="004145ED">
          <w:t>by fetching the request header details</w:t>
        </w:r>
      </w:ins>
      <w:ins w:id="9292" w:author="rkbansal" w:date="2020-11-30T19:45:00Z">
        <w:r>
          <w:t xml:space="preserve"> in any other microservice. And based on the username, we can retrieve t</w:t>
        </w:r>
      </w:ins>
      <w:ins w:id="9293" w:author="rkbansal" w:date="2020-11-30T19:46:00Z">
        <w:r>
          <w:t>he details of user anytime by communicating user-mgmt-service using feign client implemented by cache-service.</w:t>
        </w:r>
      </w:ins>
      <w:ins w:id="9294" w:author="rkbansal" w:date="2020-11-30T19:47:00Z">
        <w:r w:rsidR="004B1DD6">
          <w:t xml:space="preserve"> Please refer</w:t>
        </w:r>
      </w:ins>
      <w:ins w:id="9295" w:author="rkbansal" w:date="2020-11-30T19:48:00Z">
        <w:r w:rsidR="004B1DD6">
          <w:t xml:space="preserve"> cache-service to see the implementation of UserCache and its communication with user-mgmt-service using feign client.</w:t>
        </w:r>
      </w:ins>
    </w:p>
    <w:p w14:paraId="0C7D4901" w14:textId="15A2C205" w:rsidR="00D96A4C" w:rsidRPr="009717A2" w:rsidRDefault="00656D9A">
      <w:pPr>
        <w:pStyle w:val="ListParagraph"/>
        <w:ind w:left="360"/>
        <w:pPrChange w:id="9296" w:author="rkbansal" w:date="2020-11-30T19:47:00Z">
          <w:pPr/>
        </w:pPrChange>
      </w:pPr>
      <w:ins w:id="9297" w:author="rkbansal" w:date="2020-12-10T23:05:00Z">
        <w:r>
          <w:rPr>
            <w:noProof/>
          </w:rPr>
          <w:drawing>
            <wp:inline distT="0" distB="0" distL="0" distR="0" wp14:anchorId="1FFA0772" wp14:editId="6E1C983B">
              <wp:extent cx="9779000" cy="627697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8"/>
                      <a:srcRect b="23473"/>
                      <a:stretch/>
                    </pic:blipFill>
                    <pic:spPr bwMode="auto">
                      <a:xfrm>
                        <a:off x="0" y="0"/>
                        <a:ext cx="9779000" cy="6276975"/>
                      </a:xfrm>
                      <a:prstGeom prst="rect">
                        <a:avLst/>
                      </a:prstGeom>
                      <a:ln>
                        <a:noFill/>
                      </a:ln>
                      <a:extLst>
                        <a:ext uri="{53640926-AAD7-44D8-BBD7-CCE9431645EC}">
                          <a14:shadowObscured xmlns:a14="http://schemas.microsoft.com/office/drawing/2010/main"/>
                        </a:ext>
                      </a:extLst>
                    </pic:spPr>
                  </pic:pic>
                </a:graphicData>
              </a:graphic>
            </wp:inline>
          </w:drawing>
        </w:r>
      </w:ins>
    </w:p>
    <w:sectPr w:rsidR="00D96A4C" w:rsidRPr="009717A2" w:rsidSect="00732FE7">
      <w:pgSz w:w="16840" w:h="23808" w:code="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 w:name="Proxima">
    <w:altName w:val="Cambria"/>
    <w:panose1 w:val="00000000000000000000"/>
    <w:charset w:val="00"/>
    <w:family w:val="roman"/>
    <w:notTrueType/>
    <w:pitch w:val="default"/>
  </w:font>
  <w:font w:name="Poppins">
    <w:altName w:val="Cambria"/>
    <w:panose1 w:val="00000000000000000000"/>
    <w:charset w:val="00"/>
    <w:family w:val="roman"/>
    <w:notTrueType/>
    <w:pitch w:val="default"/>
  </w:font>
  <w:font w:name="Roboto Slab">
    <w:altName w:val="Arial"/>
    <w:panose1 w:val="00000000000000000000"/>
    <w:charset w:val="00"/>
    <w:family w:val="roman"/>
    <w:notTrueType/>
    <w:pitch w:val="default"/>
  </w:font>
  <w:font w:name="Roboto Mono">
    <w:altName w:val="Ari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EE194E"/>
    <w:multiLevelType w:val="hybridMultilevel"/>
    <w:tmpl w:val="730057D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69D690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537534"/>
    <w:multiLevelType w:val="multilevel"/>
    <w:tmpl w:val="4008D05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14AD71C9"/>
    <w:multiLevelType w:val="hybridMultilevel"/>
    <w:tmpl w:val="F6EED44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514EF6"/>
    <w:multiLevelType w:val="hybridMultilevel"/>
    <w:tmpl w:val="14DC85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1BA40F01"/>
    <w:multiLevelType w:val="hybridMultilevel"/>
    <w:tmpl w:val="9340723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1C9774C2"/>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1F2910EB"/>
    <w:multiLevelType w:val="hybridMultilevel"/>
    <w:tmpl w:val="83B2DE8A"/>
    <w:lvl w:ilvl="0" w:tplc="40090001">
      <w:start w:val="1"/>
      <w:numFmt w:val="bullet"/>
      <w:lvlText w:val=""/>
      <w:lvlJc w:val="left"/>
      <w:pPr>
        <w:ind w:left="5265" w:hanging="360"/>
      </w:pPr>
      <w:rPr>
        <w:rFonts w:ascii="Symbol" w:hAnsi="Symbol" w:hint="default"/>
      </w:rPr>
    </w:lvl>
    <w:lvl w:ilvl="1" w:tplc="40090003">
      <w:start w:val="1"/>
      <w:numFmt w:val="bullet"/>
      <w:lvlText w:val="o"/>
      <w:lvlJc w:val="left"/>
      <w:pPr>
        <w:ind w:left="5265" w:hanging="360"/>
      </w:pPr>
      <w:rPr>
        <w:rFonts w:ascii="Courier New" w:hAnsi="Courier New" w:cs="Courier New" w:hint="default"/>
      </w:rPr>
    </w:lvl>
    <w:lvl w:ilvl="2" w:tplc="40090005" w:tentative="1">
      <w:start w:val="1"/>
      <w:numFmt w:val="bullet"/>
      <w:lvlText w:val=""/>
      <w:lvlJc w:val="left"/>
      <w:pPr>
        <w:ind w:left="5985" w:hanging="360"/>
      </w:pPr>
      <w:rPr>
        <w:rFonts w:ascii="Wingdings" w:hAnsi="Wingdings" w:hint="default"/>
      </w:rPr>
    </w:lvl>
    <w:lvl w:ilvl="3" w:tplc="40090001" w:tentative="1">
      <w:start w:val="1"/>
      <w:numFmt w:val="bullet"/>
      <w:lvlText w:val=""/>
      <w:lvlJc w:val="left"/>
      <w:pPr>
        <w:ind w:left="6705" w:hanging="360"/>
      </w:pPr>
      <w:rPr>
        <w:rFonts w:ascii="Symbol" w:hAnsi="Symbol" w:hint="default"/>
      </w:rPr>
    </w:lvl>
    <w:lvl w:ilvl="4" w:tplc="40090003" w:tentative="1">
      <w:start w:val="1"/>
      <w:numFmt w:val="bullet"/>
      <w:lvlText w:val="o"/>
      <w:lvlJc w:val="left"/>
      <w:pPr>
        <w:ind w:left="7425" w:hanging="360"/>
      </w:pPr>
      <w:rPr>
        <w:rFonts w:ascii="Courier New" w:hAnsi="Courier New" w:cs="Courier New" w:hint="default"/>
      </w:rPr>
    </w:lvl>
    <w:lvl w:ilvl="5" w:tplc="40090005" w:tentative="1">
      <w:start w:val="1"/>
      <w:numFmt w:val="bullet"/>
      <w:lvlText w:val=""/>
      <w:lvlJc w:val="left"/>
      <w:pPr>
        <w:ind w:left="8145" w:hanging="360"/>
      </w:pPr>
      <w:rPr>
        <w:rFonts w:ascii="Wingdings" w:hAnsi="Wingdings" w:hint="default"/>
      </w:rPr>
    </w:lvl>
    <w:lvl w:ilvl="6" w:tplc="40090001" w:tentative="1">
      <w:start w:val="1"/>
      <w:numFmt w:val="bullet"/>
      <w:lvlText w:val=""/>
      <w:lvlJc w:val="left"/>
      <w:pPr>
        <w:ind w:left="8865" w:hanging="360"/>
      </w:pPr>
      <w:rPr>
        <w:rFonts w:ascii="Symbol" w:hAnsi="Symbol" w:hint="default"/>
      </w:rPr>
    </w:lvl>
    <w:lvl w:ilvl="7" w:tplc="40090003" w:tentative="1">
      <w:start w:val="1"/>
      <w:numFmt w:val="bullet"/>
      <w:lvlText w:val="o"/>
      <w:lvlJc w:val="left"/>
      <w:pPr>
        <w:ind w:left="9585" w:hanging="360"/>
      </w:pPr>
      <w:rPr>
        <w:rFonts w:ascii="Courier New" w:hAnsi="Courier New" w:cs="Courier New" w:hint="default"/>
      </w:rPr>
    </w:lvl>
    <w:lvl w:ilvl="8" w:tplc="40090005" w:tentative="1">
      <w:start w:val="1"/>
      <w:numFmt w:val="bullet"/>
      <w:lvlText w:val=""/>
      <w:lvlJc w:val="left"/>
      <w:pPr>
        <w:ind w:left="10305" w:hanging="360"/>
      </w:pPr>
      <w:rPr>
        <w:rFonts w:ascii="Wingdings" w:hAnsi="Wingdings" w:hint="default"/>
      </w:rPr>
    </w:lvl>
  </w:abstractNum>
  <w:abstractNum w:abstractNumId="28" w15:restartNumberingAfterBreak="0">
    <w:nsid w:val="1F302DF3"/>
    <w:multiLevelType w:val="hybridMultilevel"/>
    <w:tmpl w:val="2104F6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C566C7"/>
    <w:multiLevelType w:val="hybridMultilevel"/>
    <w:tmpl w:val="6F6863D8"/>
    <w:lvl w:ilvl="0" w:tplc="40090019">
      <w:start w:val="1"/>
      <w:numFmt w:val="lowerLetter"/>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32"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216B3785"/>
    <w:multiLevelType w:val="hybridMultilevel"/>
    <w:tmpl w:val="65701374"/>
    <w:lvl w:ilvl="0" w:tplc="40090001">
      <w:start w:val="1"/>
      <w:numFmt w:val="bullet"/>
      <w:lvlText w:val=""/>
      <w:lvlJc w:val="left"/>
      <w:pPr>
        <w:ind w:left="360" w:hanging="360"/>
      </w:pPr>
      <w:rPr>
        <w:rFonts w:ascii="Symbol" w:hAnsi="Symbol" w:cs="Symbol"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24F784C"/>
    <w:multiLevelType w:val="hybridMultilevel"/>
    <w:tmpl w:val="8AC08AB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22BA7BD8"/>
    <w:multiLevelType w:val="multilevel"/>
    <w:tmpl w:val="F102A216"/>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start w:val="11"/>
      <w:numFmt w:val="lowerRoman"/>
      <w:lvlText w:val="%3."/>
      <w:lvlJc w:val="left"/>
      <w:pPr>
        <w:ind w:left="2520" w:hanging="72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C41B24"/>
    <w:multiLevelType w:val="hybridMultilevel"/>
    <w:tmpl w:val="F7C61C9E"/>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26346133"/>
    <w:multiLevelType w:val="hybridMultilevel"/>
    <w:tmpl w:val="F934F57E"/>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40"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42"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6" w15:restartNumberingAfterBreak="0">
    <w:nsid w:val="2F284259"/>
    <w:multiLevelType w:val="hybridMultilevel"/>
    <w:tmpl w:val="0D6898E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47"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5A4129B"/>
    <w:multiLevelType w:val="hybridMultilevel"/>
    <w:tmpl w:val="021E95A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36883E76"/>
    <w:multiLevelType w:val="hybridMultilevel"/>
    <w:tmpl w:val="4120FB9A"/>
    <w:lvl w:ilvl="0" w:tplc="40090001">
      <w:start w:val="1"/>
      <w:numFmt w:val="bullet"/>
      <w:lvlText w:val=""/>
      <w:lvlJc w:val="left"/>
      <w:pPr>
        <w:ind w:left="720" w:hanging="360"/>
      </w:pPr>
      <w:rPr>
        <w:rFonts w:ascii="Symbol" w:hAnsi="Symbol" w:cs="Symbol"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8CB71CF"/>
    <w:multiLevelType w:val="hybridMultilevel"/>
    <w:tmpl w:val="D4160928"/>
    <w:lvl w:ilvl="0" w:tplc="4009001B">
      <w:start w:val="1"/>
      <w:numFmt w:val="lowerRoman"/>
      <w:lvlText w:val="%1."/>
      <w:lvlJc w:val="right"/>
      <w:pPr>
        <w:ind w:left="720" w:hanging="360"/>
      </w:pPr>
    </w:lvl>
    <w:lvl w:ilvl="1" w:tplc="40090001">
      <w:start w:val="1"/>
      <w:numFmt w:val="bullet"/>
      <w:lvlText w:val=""/>
      <w:lvlJc w:val="left"/>
      <w:pPr>
        <w:ind w:left="1440" w:hanging="360"/>
      </w:pPr>
      <w:rPr>
        <w:rFonts w:ascii="Symbol" w:hAnsi="Symbol" w:cs="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3"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C6B114B"/>
    <w:multiLevelType w:val="hybridMultilevel"/>
    <w:tmpl w:val="7EAE3C0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5"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CF0712A"/>
    <w:multiLevelType w:val="hybridMultilevel"/>
    <w:tmpl w:val="110AF5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3D121B4A"/>
    <w:multiLevelType w:val="hybridMultilevel"/>
    <w:tmpl w:val="5176A2EC"/>
    <w:lvl w:ilvl="0" w:tplc="AA146B86">
      <w:start w:val="1"/>
      <w:numFmt w:val="decimal"/>
      <w:lvlText w:val="%1."/>
      <w:lvlJc w:val="left"/>
      <w:pPr>
        <w:ind w:left="1440" w:hanging="360"/>
      </w:pPr>
      <w:rPr>
        <w:rFonts w:ascii="Georgia" w:eastAsiaTheme="minorHAnsi" w:hAnsi="Georgia"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3DF77468"/>
    <w:multiLevelType w:val="hybridMultilevel"/>
    <w:tmpl w:val="EF8688D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9"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40EB4BBE"/>
    <w:multiLevelType w:val="hybridMultilevel"/>
    <w:tmpl w:val="F53CA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4112230C"/>
    <w:multiLevelType w:val="hybridMultilevel"/>
    <w:tmpl w:val="2C7E276C"/>
    <w:lvl w:ilvl="0" w:tplc="40090001">
      <w:start w:val="1"/>
      <w:numFmt w:val="bullet"/>
      <w:lvlText w:val=""/>
      <w:lvlJc w:val="left"/>
      <w:pPr>
        <w:ind w:left="3240" w:hanging="360"/>
      </w:pPr>
      <w:rPr>
        <w:rFonts w:ascii="Symbol" w:hAnsi="Symbol" w:cs="Symbol" w:hint="default"/>
      </w:rPr>
    </w:lvl>
    <w:lvl w:ilvl="1" w:tplc="40090003">
      <w:start w:val="1"/>
      <w:numFmt w:val="bullet"/>
      <w:lvlText w:val="o"/>
      <w:lvlJc w:val="left"/>
      <w:pPr>
        <w:ind w:left="3960" w:hanging="360"/>
      </w:pPr>
      <w:rPr>
        <w:rFonts w:ascii="Courier New" w:hAnsi="Courier New" w:cs="Courier New" w:hint="default"/>
      </w:rPr>
    </w:lvl>
    <w:lvl w:ilvl="2" w:tplc="40090019">
      <w:start w:val="1"/>
      <w:numFmt w:val="lowerLetter"/>
      <w:lvlText w:val="%3."/>
      <w:lvlJc w:val="left"/>
      <w:pPr>
        <w:ind w:left="4680" w:hanging="360"/>
      </w:pPr>
      <w:rPr>
        <w:rFont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62" w15:restartNumberingAfterBreak="0">
    <w:nsid w:val="420E5733"/>
    <w:multiLevelType w:val="hybridMultilevel"/>
    <w:tmpl w:val="FDFE93F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63" w15:restartNumberingAfterBreak="0">
    <w:nsid w:val="43137D1C"/>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4" w15:restartNumberingAfterBreak="0">
    <w:nsid w:val="433636A4"/>
    <w:multiLevelType w:val="hybridMultilevel"/>
    <w:tmpl w:val="CAFCD7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5" w15:restartNumberingAfterBreak="0">
    <w:nsid w:val="43914A9C"/>
    <w:multiLevelType w:val="hybridMultilevel"/>
    <w:tmpl w:val="C84EFC56"/>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7"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68"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90D4DFF"/>
    <w:multiLevelType w:val="hybridMultilevel"/>
    <w:tmpl w:val="CDC6B390"/>
    <w:lvl w:ilvl="0" w:tplc="4009001B">
      <w:start w:val="1"/>
      <w:numFmt w:val="lowerRoman"/>
      <w:lvlText w:val="%1."/>
      <w:lvlJc w:val="right"/>
      <w:pPr>
        <w:ind w:left="720" w:hanging="360"/>
      </w:pPr>
    </w:lvl>
    <w:lvl w:ilvl="1" w:tplc="40090005">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71"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D667982"/>
    <w:multiLevelType w:val="hybridMultilevel"/>
    <w:tmpl w:val="699ADB08"/>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73"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5155659B"/>
    <w:multiLevelType w:val="multilevel"/>
    <w:tmpl w:val="6B1EC6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185155C"/>
    <w:multiLevelType w:val="hybridMultilevel"/>
    <w:tmpl w:val="D50A70C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A1E04D3"/>
    <w:multiLevelType w:val="hybridMultilevel"/>
    <w:tmpl w:val="5E208D2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0" w15:restartNumberingAfterBreak="0">
    <w:nsid w:val="5AFD679C"/>
    <w:multiLevelType w:val="hybridMultilevel"/>
    <w:tmpl w:val="28860DB8"/>
    <w:lvl w:ilvl="0" w:tplc="CF50D672">
      <w:start w:val="1"/>
      <w:numFmt w:val="bullet"/>
      <w:lvlText w:val="•"/>
      <w:lvlJc w:val="left"/>
      <w:pPr>
        <w:tabs>
          <w:tab w:val="num" w:pos="720"/>
        </w:tabs>
        <w:ind w:left="720" w:hanging="360"/>
      </w:pPr>
      <w:rPr>
        <w:rFonts w:ascii="Arial" w:hAnsi="Arial"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81" w15:restartNumberingAfterBreak="0">
    <w:nsid w:val="5B1E61D5"/>
    <w:multiLevelType w:val="hybridMultilevel"/>
    <w:tmpl w:val="F490C0F8"/>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2" w15:restartNumberingAfterBreak="0">
    <w:nsid w:val="5B686C88"/>
    <w:multiLevelType w:val="hybridMultilevel"/>
    <w:tmpl w:val="1A14BC3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3"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1651DAF"/>
    <w:multiLevelType w:val="hybridMultilevel"/>
    <w:tmpl w:val="D6E0E28C"/>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15:restartNumberingAfterBreak="0">
    <w:nsid w:val="61AB3105"/>
    <w:multiLevelType w:val="multilevel"/>
    <w:tmpl w:val="72EA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2" w15:restartNumberingAfterBreak="0">
    <w:nsid w:val="658022AE"/>
    <w:multiLevelType w:val="hybridMultilevel"/>
    <w:tmpl w:val="6980B6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93"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8932BAC"/>
    <w:multiLevelType w:val="hybridMultilevel"/>
    <w:tmpl w:val="389054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691F1B18"/>
    <w:multiLevelType w:val="hybridMultilevel"/>
    <w:tmpl w:val="568A40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6"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8"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3"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5" w15:restartNumberingAfterBreak="0">
    <w:nsid w:val="77AC4207"/>
    <w:multiLevelType w:val="hybridMultilevel"/>
    <w:tmpl w:val="57466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6" w15:restartNumberingAfterBreak="0">
    <w:nsid w:val="786B678D"/>
    <w:multiLevelType w:val="hybridMultilevel"/>
    <w:tmpl w:val="CB8A18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7" w15:restartNumberingAfterBreak="0">
    <w:nsid w:val="7A9B6D92"/>
    <w:multiLevelType w:val="hybridMultilevel"/>
    <w:tmpl w:val="797E496A"/>
    <w:lvl w:ilvl="0" w:tplc="40090019">
      <w:start w:val="1"/>
      <w:numFmt w:val="lowerLetter"/>
      <w:lvlText w:val="%1."/>
      <w:lvlJc w:val="left"/>
      <w:pPr>
        <w:ind w:left="4680" w:hanging="360"/>
      </w:p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108" w15:restartNumberingAfterBreak="0">
    <w:nsid w:val="7A9D2ABC"/>
    <w:multiLevelType w:val="hybridMultilevel"/>
    <w:tmpl w:val="4256690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9" w15:restartNumberingAfterBreak="0">
    <w:nsid w:val="7B2A4116"/>
    <w:multiLevelType w:val="hybridMultilevel"/>
    <w:tmpl w:val="64E2B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0" w15:restartNumberingAfterBreak="0">
    <w:nsid w:val="7C2A1BBD"/>
    <w:multiLevelType w:val="multilevel"/>
    <w:tmpl w:val="B7166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D9C2039"/>
    <w:multiLevelType w:val="hybridMultilevel"/>
    <w:tmpl w:val="B66C02D6"/>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15" w15:restartNumberingAfterBreak="0">
    <w:nsid w:val="7F292721"/>
    <w:multiLevelType w:val="hybridMultilevel"/>
    <w:tmpl w:val="8032620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num w:numId="1">
    <w:abstractNumId w:val="71"/>
  </w:num>
  <w:num w:numId="2">
    <w:abstractNumId w:val="32"/>
  </w:num>
  <w:num w:numId="3">
    <w:abstractNumId w:val="41"/>
  </w:num>
  <w:num w:numId="4">
    <w:abstractNumId w:val="26"/>
  </w:num>
  <w:num w:numId="5">
    <w:abstractNumId w:val="13"/>
  </w:num>
  <w:num w:numId="6">
    <w:abstractNumId w:val="29"/>
  </w:num>
  <w:num w:numId="7">
    <w:abstractNumId w:val="97"/>
  </w:num>
  <w:num w:numId="8">
    <w:abstractNumId w:val="37"/>
  </w:num>
  <w:num w:numId="9">
    <w:abstractNumId w:val="102"/>
  </w:num>
  <w:num w:numId="10">
    <w:abstractNumId w:val="91"/>
  </w:num>
  <w:num w:numId="11">
    <w:abstractNumId w:val="30"/>
  </w:num>
  <w:num w:numId="12">
    <w:abstractNumId w:val="14"/>
  </w:num>
  <w:num w:numId="13">
    <w:abstractNumId w:val="77"/>
  </w:num>
  <w:num w:numId="14">
    <w:abstractNumId w:val="113"/>
  </w:num>
  <w:num w:numId="15">
    <w:abstractNumId w:val="66"/>
  </w:num>
  <w:num w:numId="16">
    <w:abstractNumId w:val="11"/>
  </w:num>
  <w:num w:numId="17">
    <w:abstractNumId w:val="45"/>
  </w:num>
  <w:num w:numId="18">
    <w:abstractNumId w:val="105"/>
  </w:num>
  <w:num w:numId="19">
    <w:abstractNumId w:val="65"/>
  </w:num>
  <w:num w:numId="20">
    <w:abstractNumId w:val="47"/>
  </w:num>
  <w:num w:numId="21">
    <w:abstractNumId w:val="73"/>
  </w:num>
  <w:num w:numId="22">
    <w:abstractNumId w:val="56"/>
  </w:num>
  <w:num w:numId="23">
    <w:abstractNumId w:val="4"/>
  </w:num>
  <w:num w:numId="24">
    <w:abstractNumId w:val="40"/>
  </w:num>
  <w:num w:numId="25">
    <w:abstractNumId w:val="59"/>
  </w:num>
  <w:num w:numId="26">
    <w:abstractNumId w:val="70"/>
  </w:num>
  <w:num w:numId="27">
    <w:abstractNumId w:val="25"/>
  </w:num>
  <w:num w:numId="28">
    <w:abstractNumId w:val="9"/>
  </w:num>
  <w:num w:numId="29">
    <w:abstractNumId w:val="0"/>
  </w:num>
  <w:num w:numId="30">
    <w:abstractNumId w:val="103"/>
  </w:num>
  <w:num w:numId="31">
    <w:abstractNumId w:val="5"/>
  </w:num>
  <w:num w:numId="32">
    <w:abstractNumId w:val="18"/>
  </w:num>
  <w:num w:numId="33">
    <w:abstractNumId w:val="10"/>
  </w:num>
  <w:num w:numId="34">
    <w:abstractNumId w:val="10"/>
  </w:num>
  <w:num w:numId="35">
    <w:abstractNumId w:val="51"/>
  </w:num>
  <w:num w:numId="36">
    <w:abstractNumId w:val="21"/>
  </w:num>
  <w:num w:numId="37">
    <w:abstractNumId w:val="34"/>
  </w:num>
  <w:num w:numId="38">
    <w:abstractNumId w:val="111"/>
  </w:num>
  <w:num w:numId="39">
    <w:abstractNumId w:val="17"/>
  </w:num>
  <w:num w:numId="40">
    <w:abstractNumId w:val="17"/>
  </w:num>
  <w:num w:numId="41">
    <w:abstractNumId w:val="53"/>
  </w:num>
  <w:num w:numId="42">
    <w:abstractNumId w:val="53"/>
  </w:num>
  <w:num w:numId="43">
    <w:abstractNumId w:val="20"/>
  </w:num>
  <w:num w:numId="44">
    <w:abstractNumId w:val="98"/>
  </w:num>
  <w:num w:numId="45">
    <w:abstractNumId w:val="55"/>
  </w:num>
  <w:num w:numId="46">
    <w:abstractNumId w:val="6"/>
  </w:num>
  <w:num w:numId="47">
    <w:abstractNumId w:val="43"/>
  </w:num>
  <w:num w:numId="48">
    <w:abstractNumId w:val="76"/>
  </w:num>
  <w:num w:numId="49">
    <w:abstractNumId w:val="2"/>
  </w:num>
  <w:num w:numId="50">
    <w:abstractNumId w:val="90"/>
  </w:num>
  <w:num w:numId="51">
    <w:abstractNumId w:val="1"/>
  </w:num>
  <w:num w:numId="52">
    <w:abstractNumId w:val="68"/>
  </w:num>
  <w:num w:numId="53">
    <w:abstractNumId w:val="96"/>
  </w:num>
  <w:num w:numId="54">
    <w:abstractNumId w:val="12"/>
  </w:num>
  <w:num w:numId="55">
    <w:abstractNumId w:val="85"/>
  </w:num>
  <w:num w:numId="56">
    <w:abstractNumId w:val="87"/>
  </w:num>
  <w:num w:numId="57">
    <w:abstractNumId w:val="78"/>
  </w:num>
  <w:num w:numId="58">
    <w:abstractNumId w:val="16"/>
  </w:num>
  <w:num w:numId="59">
    <w:abstractNumId w:val="44"/>
  </w:num>
  <w:num w:numId="60">
    <w:abstractNumId w:val="84"/>
  </w:num>
  <w:num w:numId="61">
    <w:abstractNumId w:val="42"/>
  </w:num>
  <w:num w:numId="62">
    <w:abstractNumId w:val="93"/>
  </w:num>
  <w:num w:numId="63">
    <w:abstractNumId w:val="112"/>
  </w:num>
  <w:num w:numId="64">
    <w:abstractNumId w:val="100"/>
  </w:num>
  <w:num w:numId="65">
    <w:abstractNumId w:val="36"/>
  </w:num>
  <w:num w:numId="66">
    <w:abstractNumId w:val="67"/>
  </w:num>
  <w:num w:numId="67">
    <w:abstractNumId w:val="80"/>
  </w:num>
  <w:num w:numId="68">
    <w:abstractNumId w:val="101"/>
  </w:num>
  <w:num w:numId="69">
    <w:abstractNumId w:val="99"/>
  </w:num>
  <w:num w:numId="70">
    <w:abstractNumId w:val="8"/>
  </w:num>
  <w:num w:numId="71">
    <w:abstractNumId w:val="7"/>
  </w:num>
  <w:num w:numId="72">
    <w:abstractNumId w:val="86"/>
  </w:num>
  <w:num w:numId="73">
    <w:abstractNumId w:val="19"/>
  </w:num>
  <w:num w:numId="74">
    <w:abstractNumId w:val="38"/>
  </w:num>
  <w:num w:numId="75">
    <w:abstractNumId w:val="52"/>
  </w:num>
  <w:num w:numId="76">
    <w:abstractNumId w:val="104"/>
  </w:num>
  <w:num w:numId="77">
    <w:abstractNumId w:val="83"/>
  </w:num>
  <w:num w:numId="78">
    <w:abstractNumId w:val="61"/>
  </w:num>
  <w:num w:numId="79">
    <w:abstractNumId w:val="31"/>
  </w:num>
  <w:num w:numId="80">
    <w:abstractNumId w:val="54"/>
  </w:num>
  <w:num w:numId="81">
    <w:abstractNumId w:val="109"/>
  </w:num>
  <w:num w:numId="82">
    <w:abstractNumId w:val="46"/>
  </w:num>
  <w:num w:numId="83">
    <w:abstractNumId w:val="57"/>
  </w:num>
  <w:num w:numId="84">
    <w:abstractNumId w:val="95"/>
  </w:num>
  <w:num w:numId="85">
    <w:abstractNumId w:val="50"/>
  </w:num>
  <w:num w:numId="86">
    <w:abstractNumId w:val="107"/>
  </w:num>
  <w:num w:numId="87">
    <w:abstractNumId w:val="89"/>
  </w:num>
  <w:num w:numId="88">
    <w:abstractNumId w:val="15"/>
  </w:num>
  <w:num w:numId="89">
    <w:abstractNumId w:val="63"/>
  </w:num>
  <w:num w:numId="90">
    <w:abstractNumId w:val="24"/>
  </w:num>
  <w:num w:numId="91">
    <w:abstractNumId w:val="64"/>
  </w:num>
  <w:num w:numId="92">
    <w:abstractNumId w:val="39"/>
  </w:num>
  <w:num w:numId="93">
    <w:abstractNumId w:val="115"/>
  </w:num>
  <w:num w:numId="94">
    <w:abstractNumId w:val="92"/>
  </w:num>
  <w:num w:numId="95">
    <w:abstractNumId w:val="106"/>
  </w:num>
  <w:num w:numId="96">
    <w:abstractNumId w:val="60"/>
  </w:num>
  <w:num w:numId="97">
    <w:abstractNumId w:val="28"/>
  </w:num>
  <w:num w:numId="98">
    <w:abstractNumId w:val="94"/>
  </w:num>
  <w:num w:numId="99">
    <w:abstractNumId w:val="22"/>
  </w:num>
  <w:num w:numId="100">
    <w:abstractNumId w:val="58"/>
  </w:num>
  <w:num w:numId="101">
    <w:abstractNumId w:val="33"/>
  </w:num>
  <w:num w:numId="102">
    <w:abstractNumId w:val="79"/>
  </w:num>
  <w:num w:numId="103">
    <w:abstractNumId w:val="23"/>
  </w:num>
  <w:num w:numId="104">
    <w:abstractNumId w:val="48"/>
  </w:num>
  <w:num w:numId="105">
    <w:abstractNumId w:val="108"/>
  </w:num>
  <w:num w:numId="106">
    <w:abstractNumId w:val="75"/>
  </w:num>
  <w:num w:numId="107">
    <w:abstractNumId w:val="88"/>
  </w:num>
  <w:num w:numId="108">
    <w:abstractNumId w:val="62"/>
  </w:num>
  <w:num w:numId="109">
    <w:abstractNumId w:val="72"/>
  </w:num>
  <w:num w:numId="110">
    <w:abstractNumId w:val="35"/>
  </w:num>
  <w:num w:numId="111">
    <w:abstractNumId w:val="110"/>
  </w:num>
  <w:num w:numId="112">
    <w:abstractNumId w:val="74"/>
  </w:num>
  <w:num w:numId="113">
    <w:abstractNumId w:val="82"/>
  </w:num>
  <w:num w:numId="114">
    <w:abstractNumId w:val="81"/>
  </w:num>
  <w:num w:numId="115">
    <w:abstractNumId w:val="27"/>
  </w:num>
  <w:num w:numId="116">
    <w:abstractNumId w:val="114"/>
  </w:num>
  <w:num w:numId="117">
    <w:abstractNumId w:val="69"/>
  </w:num>
  <w:num w:numId="118">
    <w:abstractNumId w:val="49"/>
  </w:num>
  <w:num w:numId="119">
    <w:abstractNumId w:val="3"/>
  </w:num>
  <w:numIdMacAtCleanup w:val="1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AD5"/>
    <w:rsid w:val="00000273"/>
    <w:rsid w:val="00000BEC"/>
    <w:rsid w:val="0000141D"/>
    <w:rsid w:val="00003037"/>
    <w:rsid w:val="000040E9"/>
    <w:rsid w:val="00004971"/>
    <w:rsid w:val="000059D0"/>
    <w:rsid w:val="00005B63"/>
    <w:rsid w:val="00007E6D"/>
    <w:rsid w:val="0001044D"/>
    <w:rsid w:val="0001238D"/>
    <w:rsid w:val="0001342D"/>
    <w:rsid w:val="00013B70"/>
    <w:rsid w:val="000162A4"/>
    <w:rsid w:val="0002021F"/>
    <w:rsid w:val="000209FC"/>
    <w:rsid w:val="00022349"/>
    <w:rsid w:val="00022C05"/>
    <w:rsid w:val="00024234"/>
    <w:rsid w:val="00025445"/>
    <w:rsid w:val="00030FB4"/>
    <w:rsid w:val="000328A0"/>
    <w:rsid w:val="0003352E"/>
    <w:rsid w:val="00034108"/>
    <w:rsid w:val="00034ABA"/>
    <w:rsid w:val="0003603A"/>
    <w:rsid w:val="00040356"/>
    <w:rsid w:val="00040EB7"/>
    <w:rsid w:val="000423CC"/>
    <w:rsid w:val="000438EF"/>
    <w:rsid w:val="00043D8D"/>
    <w:rsid w:val="00045149"/>
    <w:rsid w:val="00047E66"/>
    <w:rsid w:val="00052EFA"/>
    <w:rsid w:val="00053086"/>
    <w:rsid w:val="00055591"/>
    <w:rsid w:val="00057484"/>
    <w:rsid w:val="00057A97"/>
    <w:rsid w:val="00060430"/>
    <w:rsid w:val="000633BC"/>
    <w:rsid w:val="00063BAE"/>
    <w:rsid w:val="00074E92"/>
    <w:rsid w:val="000755BD"/>
    <w:rsid w:val="0007589A"/>
    <w:rsid w:val="00080419"/>
    <w:rsid w:val="0008073F"/>
    <w:rsid w:val="00082BE4"/>
    <w:rsid w:val="00083663"/>
    <w:rsid w:val="000838AE"/>
    <w:rsid w:val="0008588E"/>
    <w:rsid w:val="000858A5"/>
    <w:rsid w:val="00087D00"/>
    <w:rsid w:val="00095814"/>
    <w:rsid w:val="000A1F90"/>
    <w:rsid w:val="000A2AD8"/>
    <w:rsid w:val="000A3392"/>
    <w:rsid w:val="000A3C20"/>
    <w:rsid w:val="000A6AAE"/>
    <w:rsid w:val="000B0A09"/>
    <w:rsid w:val="000B2C1F"/>
    <w:rsid w:val="000B3C23"/>
    <w:rsid w:val="000B48E2"/>
    <w:rsid w:val="000B5355"/>
    <w:rsid w:val="000B65C4"/>
    <w:rsid w:val="000C1495"/>
    <w:rsid w:val="000C7545"/>
    <w:rsid w:val="000D5012"/>
    <w:rsid w:val="000D5022"/>
    <w:rsid w:val="000D5876"/>
    <w:rsid w:val="000D5B2B"/>
    <w:rsid w:val="000D70BE"/>
    <w:rsid w:val="000E0984"/>
    <w:rsid w:val="000E17E5"/>
    <w:rsid w:val="000E23E5"/>
    <w:rsid w:val="000E3155"/>
    <w:rsid w:val="000E3BFB"/>
    <w:rsid w:val="000E44E7"/>
    <w:rsid w:val="000E5174"/>
    <w:rsid w:val="000F1177"/>
    <w:rsid w:val="000F157E"/>
    <w:rsid w:val="000F2DCB"/>
    <w:rsid w:val="000F595B"/>
    <w:rsid w:val="001007D3"/>
    <w:rsid w:val="00105024"/>
    <w:rsid w:val="00111862"/>
    <w:rsid w:val="00111FFF"/>
    <w:rsid w:val="0011688A"/>
    <w:rsid w:val="00116AEE"/>
    <w:rsid w:val="00121243"/>
    <w:rsid w:val="001219C2"/>
    <w:rsid w:val="0012402E"/>
    <w:rsid w:val="00124B73"/>
    <w:rsid w:val="00125468"/>
    <w:rsid w:val="00125E38"/>
    <w:rsid w:val="001260CE"/>
    <w:rsid w:val="00126334"/>
    <w:rsid w:val="00127F01"/>
    <w:rsid w:val="0013004B"/>
    <w:rsid w:val="00132AFB"/>
    <w:rsid w:val="00133130"/>
    <w:rsid w:val="00133514"/>
    <w:rsid w:val="00144CC6"/>
    <w:rsid w:val="00150063"/>
    <w:rsid w:val="0015129C"/>
    <w:rsid w:val="0015295B"/>
    <w:rsid w:val="001555D2"/>
    <w:rsid w:val="001564E1"/>
    <w:rsid w:val="001579A5"/>
    <w:rsid w:val="00157F79"/>
    <w:rsid w:val="001607E5"/>
    <w:rsid w:val="0016127D"/>
    <w:rsid w:val="00163020"/>
    <w:rsid w:val="00165D60"/>
    <w:rsid w:val="001662EB"/>
    <w:rsid w:val="00170078"/>
    <w:rsid w:val="001707FC"/>
    <w:rsid w:val="001710DB"/>
    <w:rsid w:val="00171DAB"/>
    <w:rsid w:val="00173805"/>
    <w:rsid w:val="00176254"/>
    <w:rsid w:val="00180569"/>
    <w:rsid w:val="001815F8"/>
    <w:rsid w:val="00181AC2"/>
    <w:rsid w:val="0018267B"/>
    <w:rsid w:val="00183ACF"/>
    <w:rsid w:val="00185B50"/>
    <w:rsid w:val="00187DD7"/>
    <w:rsid w:val="001900B4"/>
    <w:rsid w:val="00196063"/>
    <w:rsid w:val="001A0DFC"/>
    <w:rsid w:val="001A10DD"/>
    <w:rsid w:val="001A4B42"/>
    <w:rsid w:val="001A4DA1"/>
    <w:rsid w:val="001A7134"/>
    <w:rsid w:val="001A78D6"/>
    <w:rsid w:val="001B00E0"/>
    <w:rsid w:val="001B25CE"/>
    <w:rsid w:val="001B53B3"/>
    <w:rsid w:val="001B7E1E"/>
    <w:rsid w:val="001C0C12"/>
    <w:rsid w:val="001C239E"/>
    <w:rsid w:val="001C2A40"/>
    <w:rsid w:val="001C2CF3"/>
    <w:rsid w:val="001C387C"/>
    <w:rsid w:val="001C397A"/>
    <w:rsid w:val="001C40C2"/>
    <w:rsid w:val="001C4353"/>
    <w:rsid w:val="001C5B28"/>
    <w:rsid w:val="001C6375"/>
    <w:rsid w:val="001C6B78"/>
    <w:rsid w:val="001D02A9"/>
    <w:rsid w:val="001D1AF1"/>
    <w:rsid w:val="001D3766"/>
    <w:rsid w:val="001D5882"/>
    <w:rsid w:val="001D6E37"/>
    <w:rsid w:val="001E0902"/>
    <w:rsid w:val="001E217E"/>
    <w:rsid w:val="001E2D3B"/>
    <w:rsid w:val="001E46E2"/>
    <w:rsid w:val="001E72E1"/>
    <w:rsid w:val="001E7DBD"/>
    <w:rsid w:val="001F01BE"/>
    <w:rsid w:val="001F55B5"/>
    <w:rsid w:val="001F5DD4"/>
    <w:rsid w:val="001F5DE9"/>
    <w:rsid w:val="001F6428"/>
    <w:rsid w:val="001F650F"/>
    <w:rsid w:val="001F70B7"/>
    <w:rsid w:val="002003C2"/>
    <w:rsid w:val="002017AB"/>
    <w:rsid w:val="0020321C"/>
    <w:rsid w:val="0020353D"/>
    <w:rsid w:val="00203645"/>
    <w:rsid w:val="002041EA"/>
    <w:rsid w:val="00204840"/>
    <w:rsid w:val="002103DA"/>
    <w:rsid w:val="0021176C"/>
    <w:rsid w:val="0021219D"/>
    <w:rsid w:val="002134AC"/>
    <w:rsid w:val="00215C54"/>
    <w:rsid w:val="00221BF9"/>
    <w:rsid w:val="002221C5"/>
    <w:rsid w:val="0022314F"/>
    <w:rsid w:val="00225DAB"/>
    <w:rsid w:val="00227477"/>
    <w:rsid w:val="002307DB"/>
    <w:rsid w:val="00230A57"/>
    <w:rsid w:val="00232426"/>
    <w:rsid w:val="0023778B"/>
    <w:rsid w:val="002407C5"/>
    <w:rsid w:val="00240C06"/>
    <w:rsid w:val="00241240"/>
    <w:rsid w:val="002418C6"/>
    <w:rsid w:val="00241B01"/>
    <w:rsid w:val="002431B2"/>
    <w:rsid w:val="0024324B"/>
    <w:rsid w:val="00245737"/>
    <w:rsid w:val="00245F0B"/>
    <w:rsid w:val="00247050"/>
    <w:rsid w:val="0024774D"/>
    <w:rsid w:val="00256DA2"/>
    <w:rsid w:val="0026004B"/>
    <w:rsid w:val="0026197A"/>
    <w:rsid w:val="0026347B"/>
    <w:rsid w:val="002644E9"/>
    <w:rsid w:val="00264A19"/>
    <w:rsid w:val="002708C7"/>
    <w:rsid w:val="002708D0"/>
    <w:rsid w:val="002742F0"/>
    <w:rsid w:val="00274B7F"/>
    <w:rsid w:val="00281040"/>
    <w:rsid w:val="00281278"/>
    <w:rsid w:val="00281BAC"/>
    <w:rsid w:val="00283D15"/>
    <w:rsid w:val="00284457"/>
    <w:rsid w:val="00284992"/>
    <w:rsid w:val="00284C2A"/>
    <w:rsid w:val="00287029"/>
    <w:rsid w:val="00287190"/>
    <w:rsid w:val="002916D2"/>
    <w:rsid w:val="00292F76"/>
    <w:rsid w:val="00293463"/>
    <w:rsid w:val="0029526E"/>
    <w:rsid w:val="002A07B4"/>
    <w:rsid w:val="002A1BA5"/>
    <w:rsid w:val="002A5D3D"/>
    <w:rsid w:val="002B1426"/>
    <w:rsid w:val="002B4651"/>
    <w:rsid w:val="002B4729"/>
    <w:rsid w:val="002B5FC7"/>
    <w:rsid w:val="002B6106"/>
    <w:rsid w:val="002B7662"/>
    <w:rsid w:val="002C02F8"/>
    <w:rsid w:val="002C42C0"/>
    <w:rsid w:val="002C43C9"/>
    <w:rsid w:val="002C553D"/>
    <w:rsid w:val="002C5B29"/>
    <w:rsid w:val="002D024F"/>
    <w:rsid w:val="002D07F0"/>
    <w:rsid w:val="002D0DC1"/>
    <w:rsid w:val="002D273E"/>
    <w:rsid w:val="002D3283"/>
    <w:rsid w:val="002D4E05"/>
    <w:rsid w:val="002D70D5"/>
    <w:rsid w:val="002E2790"/>
    <w:rsid w:val="002E2B25"/>
    <w:rsid w:val="002E3844"/>
    <w:rsid w:val="002E4B44"/>
    <w:rsid w:val="002E5410"/>
    <w:rsid w:val="002E56C3"/>
    <w:rsid w:val="002E5BD3"/>
    <w:rsid w:val="002E7278"/>
    <w:rsid w:val="002F35C0"/>
    <w:rsid w:val="002F369A"/>
    <w:rsid w:val="002F4616"/>
    <w:rsid w:val="002F5271"/>
    <w:rsid w:val="002F6508"/>
    <w:rsid w:val="002F6FF3"/>
    <w:rsid w:val="002F7AB3"/>
    <w:rsid w:val="00303C6E"/>
    <w:rsid w:val="00304D4A"/>
    <w:rsid w:val="00304F24"/>
    <w:rsid w:val="00304F3A"/>
    <w:rsid w:val="00305C1D"/>
    <w:rsid w:val="00310466"/>
    <w:rsid w:val="00310AE9"/>
    <w:rsid w:val="00310FC3"/>
    <w:rsid w:val="003121C1"/>
    <w:rsid w:val="003127B1"/>
    <w:rsid w:val="00313770"/>
    <w:rsid w:val="00313922"/>
    <w:rsid w:val="0031487D"/>
    <w:rsid w:val="003164CD"/>
    <w:rsid w:val="00320B40"/>
    <w:rsid w:val="0032261F"/>
    <w:rsid w:val="0032268D"/>
    <w:rsid w:val="003226D9"/>
    <w:rsid w:val="003229CD"/>
    <w:rsid w:val="00322D86"/>
    <w:rsid w:val="00327864"/>
    <w:rsid w:val="003316E2"/>
    <w:rsid w:val="0033172C"/>
    <w:rsid w:val="00333BF4"/>
    <w:rsid w:val="00335186"/>
    <w:rsid w:val="00337CD1"/>
    <w:rsid w:val="00337D20"/>
    <w:rsid w:val="00341D56"/>
    <w:rsid w:val="0034276A"/>
    <w:rsid w:val="00343BF9"/>
    <w:rsid w:val="00344EF5"/>
    <w:rsid w:val="00345C3C"/>
    <w:rsid w:val="00346165"/>
    <w:rsid w:val="00351C71"/>
    <w:rsid w:val="00352778"/>
    <w:rsid w:val="00356279"/>
    <w:rsid w:val="00360394"/>
    <w:rsid w:val="00360505"/>
    <w:rsid w:val="0036261E"/>
    <w:rsid w:val="003657DC"/>
    <w:rsid w:val="0036580A"/>
    <w:rsid w:val="00365E46"/>
    <w:rsid w:val="00366A1A"/>
    <w:rsid w:val="00367F32"/>
    <w:rsid w:val="00370EB6"/>
    <w:rsid w:val="0037210F"/>
    <w:rsid w:val="00374EBA"/>
    <w:rsid w:val="003759CB"/>
    <w:rsid w:val="00376BF2"/>
    <w:rsid w:val="0038119D"/>
    <w:rsid w:val="003816F2"/>
    <w:rsid w:val="00382F38"/>
    <w:rsid w:val="0038425D"/>
    <w:rsid w:val="00392C47"/>
    <w:rsid w:val="003934E9"/>
    <w:rsid w:val="00396767"/>
    <w:rsid w:val="0039683F"/>
    <w:rsid w:val="00396E0F"/>
    <w:rsid w:val="003A1164"/>
    <w:rsid w:val="003A3408"/>
    <w:rsid w:val="003A4DE5"/>
    <w:rsid w:val="003A6EF5"/>
    <w:rsid w:val="003B085B"/>
    <w:rsid w:val="003B34F3"/>
    <w:rsid w:val="003B5D9A"/>
    <w:rsid w:val="003B7071"/>
    <w:rsid w:val="003C12D6"/>
    <w:rsid w:val="003C34C9"/>
    <w:rsid w:val="003C3ADB"/>
    <w:rsid w:val="003C525D"/>
    <w:rsid w:val="003C57B4"/>
    <w:rsid w:val="003C7005"/>
    <w:rsid w:val="003C7F00"/>
    <w:rsid w:val="003D033F"/>
    <w:rsid w:val="003D121B"/>
    <w:rsid w:val="003D1D1F"/>
    <w:rsid w:val="003D2F2B"/>
    <w:rsid w:val="003D38CA"/>
    <w:rsid w:val="003D3F30"/>
    <w:rsid w:val="003D5C2F"/>
    <w:rsid w:val="003D6006"/>
    <w:rsid w:val="003D7BF4"/>
    <w:rsid w:val="003E03B0"/>
    <w:rsid w:val="003E1C54"/>
    <w:rsid w:val="003E3FE2"/>
    <w:rsid w:val="003E720E"/>
    <w:rsid w:val="003E76D3"/>
    <w:rsid w:val="003F102C"/>
    <w:rsid w:val="003F25ED"/>
    <w:rsid w:val="003F333B"/>
    <w:rsid w:val="003F501B"/>
    <w:rsid w:val="003F7906"/>
    <w:rsid w:val="0040082C"/>
    <w:rsid w:val="00403A40"/>
    <w:rsid w:val="00407CB3"/>
    <w:rsid w:val="0041032D"/>
    <w:rsid w:val="00412667"/>
    <w:rsid w:val="00412979"/>
    <w:rsid w:val="00412E0F"/>
    <w:rsid w:val="004145AD"/>
    <w:rsid w:val="004145ED"/>
    <w:rsid w:val="0041603C"/>
    <w:rsid w:val="00416449"/>
    <w:rsid w:val="00417011"/>
    <w:rsid w:val="0042148F"/>
    <w:rsid w:val="00421D0B"/>
    <w:rsid w:val="00423757"/>
    <w:rsid w:val="00424FB4"/>
    <w:rsid w:val="00425EF3"/>
    <w:rsid w:val="00425FF0"/>
    <w:rsid w:val="00427475"/>
    <w:rsid w:val="0043362B"/>
    <w:rsid w:val="00434711"/>
    <w:rsid w:val="004351EA"/>
    <w:rsid w:val="00440A9F"/>
    <w:rsid w:val="00442CA1"/>
    <w:rsid w:val="004433F9"/>
    <w:rsid w:val="00444656"/>
    <w:rsid w:val="004452F6"/>
    <w:rsid w:val="00445F55"/>
    <w:rsid w:val="00446989"/>
    <w:rsid w:val="00451601"/>
    <w:rsid w:val="004559D4"/>
    <w:rsid w:val="0045637E"/>
    <w:rsid w:val="00456F95"/>
    <w:rsid w:val="00457320"/>
    <w:rsid w:val="00457EC3"/>
    <w:rsid w:val="00460B46"/>
    <w:rsid w:val="004637DA"/>
    <w:rsid w:val="00463AB4"/>
    <w:rsid w:val="004644E9"/>
    <w:rsid w:val="00464CF4"/>
    <w:rsid w:val="00467FA0"/>
    <w:rsid w:val="00472595"/>
    <w:rsid w:val="004741B8"/>
    <w:rsid w:val="00474967"/>
    <w:rsid w:val="0047728F"/>
    <w:rsid w:val="00480ABB"/>
    <w:rsid w:val="0048480A"/>
    <w:rsid w:val="00484CAB"/>
    <w:rsid w:val="00486B98"/>
    <w:rsid w:val="004873B3"/>
    <w:rsid w:val="00490D76"/>
    <w:rsid w:val="00494814"/>
    <w:rsid w:val="00495449"/>
    <w:rsid w:val="00496A03"/>
    <w:rsid w:val="004A202C"/>
    <w:rsid w:val="004A25C6"/>
    <w:rsid w:val="004A34C9"/>
    <w:rsid w:val="004A3C02"/>
    <w:rsid w:val="004A493F"/>
    <w:rsid w:val="004A4B97"/>
    <w:rsid w:val="004A4F63"/>
    <w:rsid w:val="004A6163"/>
    <w:rsid w:val="004B07E0"/>
    <w:rsid w:val="004B1DD6"/>
    <w:rsid w:val="004B1EAB"/>
    <w:rsid w:val="004B4847"/>
    <w:rsid w:val="004C17AA"/>
    <w:rsid w:val="004C1814"/>
    <w:rsid w:val="004C38CE"/>
    <w:rsid w:val="004C6078"/>
    <w:rsid w:val="004C6610"/>
    <w:rsid w:val="004C716D"/>
    <w:rsid w:val="004D0EEC"/>
    <w:rsid w:val="004D1DC4"/>
    <w:rsid w:val="004D34A4"/>
    <w:rsid w:val="004D48AA"/>
    <w:rsid w:val="004D59D5"/>
    <w:rsid w:val="004D71AC"/>
    <w:rsid w:val="004E69BC"/>
    <w:rsid w:val="004E6D87"/>
    <w:rsid w:val="004E6FF8"/>
    <w:rsid w:val="004F21B9"/>
    <w:rsid w:val="004F54AA"/>
    <w:rsid w:val="004F755A"/>
    <w:rsid w:val="004F7A1A"/>
    <w:rsid w:val="005025A4"/>
    <w:rsid w:val="005037DA"/>
    <w:rsid w:val="005060B9"/>
    <w:rsid w:val="00506339"/>
    <w:rsid w:val="00507932"/>
    <w:rsid w:val="00507EA6"/>
    <w:rsid w:val="00511C1C"/>
    <w:rsid w:val="0051336D"/>
    <w:rsid w:val="0051448D"/>
    <w:rsid w:val="0051656E"/>
    <w:rsid w:val="00516BFE"/>
    <w:rsid w:val="005234D1"/>
    <w:rsid w:val="00525409"/>
    <w:rsid w:val="00531318"/>
    <w:rsid w:val="00532C52"/>
    <w:rsid w:val="00536830"/>
    <w:rsid w:val="00541E68"/>
    <w:rsid w:val="0054446F"/>
    <w:rsid w:val="005466E7"/>
    <w:rsid w:val="005528F1"/>
    <w:rsid w:val="005551C9"/>
    <w:rsid w:val="0055701B"/>
    <w:rsid w:val="00557F0E"/>
    <w:rsid w:val="00561574"/>
    <w:rsid w:val="00567FF8"/>
    <w:rsid w:val="005745CA"/>
    <w:rsid w:val="00574808"/>
    <w:rsid w:val="00575BE3"/>
    <w:rsid w:val="005876EB"/>
    <w:rsid w:val="00592824"/>
    <w:rsid w:val="0059562D"/>
    <w:rsid w:val="005963C8"/>
    <w:rsid w:val="005A2BED"/>
    <w:rsid w:val="005B0803"/>
    <w:rsid w:val="005B1FDD"/>
    <w:rsid w:val="005C1871"/>
    <w:rsid w:val="005C19BB"/>
    <w:rsid w:val="005C2BC6"/>
    <w:rsid w:val="005C4336"/>
    <w:rsid w:val="005D0637"/>
    <w:rsid w:val="005D1ECA"/>
    <w:rsid w:val="005D78AA"/>
    <w:rsid w:val="005E0A35"/>
    <w:rsid w:val="005E1A99"/>
    <w:rsid w:val="005E2B64"/>
    <w:rsid w:val="005E5806"/>
    <w:rsid w:val="005E7C67"/>
    <w:rsid w:val="005F1126"/>
    <w:rsid w:val="005F6F90"/>
    <w:rsid w:val="006006F8"/>
    <w:rsid w:val="00600CF8"/>
    <w:rsid w:val="006023E3"/>
    <w:rsid w:val="00602685"/>
    <w:rsid w:val="0060577B"/>
    <w:rsid w:val="00616582"/>
    <w:rsid w:val="00617932"/>
    <w:rsid w:val="00620913"/>
    <w:rsid w:val="006241FF"/>
    <w:rsid w:val="00624B71"/>
    <w:rsid w:val="00625613"/>
    <w:rsid w:val="006268CE"/>
    <w:rsid w:val="006276E7"/>
    <w:rsid w:val="00630271"/>
    <w:rsid w:val="00631E31"/>
    <w:rsid w:val="006350C6"/>
    <w:rsid w:val="0063644A"/>
    <w:rsid w:val="00637505"/>
    <w:rsid w:val="00641726"/>
    <w:rsid w:val="00643255"/>
    <w:rsid w:val="006432B0"/>
    <w:rsid w:val="00644483"/>
    <w:rsid w:val="00645825"/>
    <w:rsid w:val="006517B2"/>
    <w:rsid w:val="006533DA"/>
    <w:rsid w:val="00653E1B"/>
    <w:rsid w:val="00656D9A"/>
    <w:rsid w:val="006602B3"/>
    <w:rsid w:val="00661D20"/>
    <w:rsid w:val="00661F76"/>
    <w:rsid w:val="00663EEF"/>
    <w:rsid w:val="00664CA2"/>
    <w:rsid w:val="00670971"/>
    <w:rsid w:val="00670B30"/>
    <w:rsid w:val="006720E3"/>
    <w:rsid w:val="00672839"/>
    <w:rsid w:val="0067372F"/>
    <w:rsid w:val="00674C49"/>
    <w:rsid w:val="006774E6"/>
    <w:rsid w:val="006810F3"/>
    <w:rsid w:val="00681DD8"/>
    <w:rsid w:val="00682084"/>
    <w:rsid w:val="00683128"/>
    <w:rsid w:val="0068375E"/>
    <w:rsid w:val="00683812"/>
    <w:rsid w:val="00683B7C"/>
    <w:rsid w:val="0068706D"/>
    <w:rsid w:val="00687629"/>
    <w:rsid w:val="006878F7"/>
    <w:rsid w:val="00693592"/>
    <w:rsid w:val="006958AE"/>
    <w:rsid w:val="00697005"/>
    <w:rsid w:val="006A067A"/>
    <w:rsid w:val="006A07D2"/>
    <w:rsid w:val="006A154C"/>
    <w:rsid w:val="006A19AE"/>
    <w:rsid w:val="006A2132"/>
    <w:rsid w:val="006A2D3B"/>
    <w:rsid w:val="006A2F6B"/>
    <w:rsid w:val="006A39B1"/>
    <w:rsid w:val="006A4F1C"/>
    <w:rsid w:val="006A5BE7"/>
    <w:rsid w:val="006A7EFD"/>
    <w:rsid w:val="006B0A88"/>
    <w:rsid w:val="006B269A"/>
    <w:rsid w:val="006B29EA"/>
    <w:rsid w:val="006B4980"/>
    <w:rsid w:val="006B4C95"/>
    <w:rsid w:val="006B6008"/>
    <w:rsid w:val="006C0801"/>
    <w:rsid w:val="006C1883"/>
    <w:rsid w:val="006C1B82"/>
    <w:rsid w:val="006C1C8C"/>
    <w:rsid w:val="006C48D5"/>
    <w:rsid w:val="006C4F66"/>
    <w:rsid w:val="006C6BD7"/>
    <w:rsid w:val="006C6C2C"/>
    <w:rsid w:val="006C6DAE"/>
    <w:rsid w:val="006D668F"/>
    <w:rsid w:val="006D6FCC"/>
    <w:rsid w:val="006E02A5"/>
    <w:rsid w:val="006E18BE"/>
    <w:rsid w:val="006E2911"/>
    <w:rsid w:val="006E5C05"/>
    <w:rsid w:val="006F0832"/>
    <w:rsid w:val="006F2082"/>
    <w:rsid w:val="006F43EA"/>
    <w:rsid w:val="006F5921"/>
    <w:rsid w:val="006F664D"/>
    <w:rsid w:val="006F7267"/>
    <w:rsid w:val="006F7A9F"/>
    <w:rsid w:val="00702225"/>
    <w:rsid w:val="00706450"/>
    <w:rsid w:val="007074EA"/>
    <w:rsid w:val="00711A70"/>
    <w:rsid w:val="00711EA1"/>
    <w:rsid w:val="007130D7"/>
    <w:rsid w:val="00714454"/>
    <w:rsid w:val="007161FA"/>
    <w:rsid w:val="00716CEC"/>
    <w:rsid w:val="00716D8D"/>
    <w:rsid w:val="00720492"/>
    <w:rsid w:val="00720E4D"/>
    <w:rsid w:val="00723497"/>
    <w:rsid w:val="00723EB8"/>
    <w:rsid w:val="007267E6"/>
    <w:rsid w:val="00726FB7"/>
    <w:rsid w:val="00727DD4"/>
    <w:rsid w:val="00727F5F"/>
    <w:rsid w:val="00730A62"/>
    <w:rsid w:val="00732FE7"/>
    <w:rsid w:val="00734B30"/>
    <w:rsid w:val="00734C20"/>
    <w:rsid w:val="00736738"/>
    <w:rsid w:val="00737DF8"/>
    <w:rsid w:val="00741322"/>
    <w:rsid w:val="007419D2"/>
    <w:rsid w:val="00745615"/>
    <w:rsid w:val="0074713E"/>
    <w:rsid w:val="007503D1"/>
    <w:rsid w:val="007517EA"/>
    <w:rsid w:val="00753042"/>
    <w:rsid w:val="007540CB"/>
    <w:rsid w:val="00755E2E"/>
    <w:rsid w:val="007619A9"/>
    <w:rsid w:val="007654AC"/>
    <w:rsid w:val="0076611F"/>
    <w:rsid w:val="0077126F"/>
    <w:rsid w:val="00771CEE"/>
    <w:rsid w:val="00772654"/>
    <w:rsid w:val="00772C84"/>
    <w:rsid w:val="00773D9D"/>
    <w:rsid w:val="0077463B"/>
    <w:rsid w:val="00777103"/>
    <w:rsid w:val="0077768C"/>
    <w:rsid w:val="00777AF2"/>
    <w:rsid w:val="00783327"/>
    <w:rsid w:val="007837DA"/>
    <w:rsid w:val="00787C33"/>
    <w:rsid w:val="0079139F"/>
    <w:rsid w:val="0079217A"/>
    <w:rsid w:val="007927BF"/>
    <w:rsid w:val="00792A42"/>
    <w:rsid w:val="00792E47"/>
    <w:rsid w:val="007957BB"/>
    <w:rsid w:val="00797D24"/>
    <w:rsid w:val="007A1521"/>
    <w:rsid w:val="007A208F"/>
    <w:rsid w:val="007A2413"/>
    <w:rsid w:val="007A280D"/>
    <w:rsid w:val="007A3F45"/>
    <w:rsid w:val="007A5846"/>
    <w:rsid w:val="007A6875"/>
    <w:rsid w:val="007B013D"/>
    <w:rsid w:val="007B3089"/>
    <w:rsid w:val="007B537E"/>
    <w:rsid w:val="007B642F"/>
    <w:rsid w:val="007B6AFB"/>
    <w:rsid w:val="007C3945"/>
    <w:rsid w:val="007C45EC"/>
    <w:rsid w:val="007C5413"/>
    <w:rsid w:val="007C6C39"/>
    <w:rsid w:val="007D15A8"/>
    <w:rsid w:val="007D1A0D"/>
    <w:rsid w:val="007D258D"/>
    <w:rsid w:val="007D2A01"/>
    <w:rsid w:val="007D34F5"/>
    <w:rsid w:val="007D3830"/>
    <w:rsid w:val="007D5C9F"/>
    <w:rsid w:val="007D7D65"/>
    <w:rsid w:val="007E0026"/>
    <w:rsid w:val="007E00D9"/>
    <w:rsid w:val="007E56B8"/>
    <w:rsid w:val="007E6CFD"/>
    <w:rsid w:val="00801836"/>
    <w:rsid w:val="008030F3"/>
    <w:rsid w:val="00803183"/>
    <w:rsid w:val="00803BB9"/>
    <w:rsid w:val="008059FA"/>
    <w:rsid w:val="008061AB"/>
    <w:rsid w:val="008068F6"/>
    <w:rsid w:val="00806961"/>
    <w:rsid w:val="00806F79"/>
    <w:rsid w:val="008074C0"/>
    <w:rsid w:val="00807756"/>
    <w:rsid w:val="008105C2"/>
    <w:rsid w:val="00811EF5"/>
    <w:rsid w:val="008130C5"/>
    <w:rsid w:val="008155A1"/>
    <w:rsid w:val="008166B7"/>
    <w:rsid w:val="00820A94"/>
    <w:rsid w:val="00823827"/>
    <w:rsid w:val="00823ADD"/>
    <w:rsid w:val="00824C4E"/>
    <w:rsid w:val="008252C1"/>
    <w:rsid w:val="00826619"/>
    <w:rsid w:val="008268E3"/>
    <w:rsid w:val="008279BB"/>
    <w:rsid w:val="0083215B"/>
    <w:rsid w:val="00834385"/>
    <w:rsid w:val="00836418"/>
    <w:rsid w:val="00837257"/>
    <w:rsid w:val="00841160"/>
    <w:rsid w:val="00841BD8"/>
    <w:rsid w:val="0084354E"/>
    <w:rsid w:val="008443C9"/>
    <w:rsid w:val="0084694C"/>
    <w:rsid w:val="0085326C"/>
    <w:rsid w:val="00854061"/>
    <w:rsid w:val="008551B3"/>
    <w:rsid w:val="0085630F"/>
    <w:rsid w:val="008566B4"/>
    <w:rsid w:val="00863912"/>
    <w:rsid w:val="0086414E"/>
    <w:rsid w:val="008645C3"/>
    <w:rsid w:val="00864941"/>
    <w:rsid w:val="008701A7"/>
    <w:rsid w:val="00870F04"/>
    <w:rsid w:val="008714D3"/>
    <w:rsid w:val="00871DEA"/>
    <w:rsid w:val="008724F2"/>
    <w:rsid w:val="0087295E"/>
    <w:rsid w:val="0087633C"/>
    <w:rsid w:val="00877550"/>
    <w:rsid w:val="00880B47"/>
    <w:rsid w:val="008811EC"/>
    <w:rsid w:val="00881D8C"/>
    <w:rsid w:val="0089025D"/>
    <w:rsid w:val="00891D28"/>
    <w:rsid w:val="00892A38"/>
    <w:rsid w:val="008943E0"/>
    <w:rsid w:val="00896CD3"/>
    <w:rsid w:val="008A06C3"/>
    <w:rsid w:val="008A20D0"/>
    <w:rsid w:val="008A22AA"/>
    <w:rsid w:val="008A2319"/>
    <w:rsid w:val="008A42B5"/>
    <w:rsid w:val="008A7135"/>
    <w:rsid w:val="008B02F4"/>
    <w:rsid w:val="008B098D"/>
    <w:rsid w:val="008B248F"/>
    <w:rsid w:val="008B27F1"/>
    <w:rsid w:val="008B2BD7"/>
    <w:rsid w:val="008B3C0F"/>
    <w:rsid w:val="008C04A0"/>
    <w:rsid w:val="008C06A3"/>
    <w:rsid w:val="008C3050"/>
    <w:rsid w:val="008C7779"/>
    <w:rsid w:val="008C77EE"/>
    <w:rsid w:val="008D0AE6"/>
    <w:rsid w:val="008D2B39"/>
    <w:rsid w:val="008D3370"/>
    <w:rsid w:val="008D3715"/>
    <w:rsid w:val="008D39B2"/>
    <w:rsid w:val="008D5E63"/>
    <w:rsid w:val="008D66B8"/>
    <w:rsid w:val="008E05C7"/>
    <w:rsid w:val="008E0E94"/>
    <w:rsid w:val="008E0F88"/>
    <w:rsid w:val="008E38E6"/>
    <w:rsid w:val="008E3DB0"/>
    <w:rsid w:val="008E7A74"/>
    <w:rsid w:val="008F2CC5"/>
    <w:rsid w:val="008F39CF"/>
    <w:rsid w:val="008F59CF"/>
    <w:rsid w:val="008F6496"/>
    <w:rsid w:val="008F721F"/>
    <w:rsid w:val="008F74B5"/>
    <w:rsid w:val="008F77E1"/>
    <w:rsid w:val="00900B9F"/>
    <w:rsid w:val="009027B7"/>
    <w:rsid w:val="009054F3"/>
    <w:rsid w:val="00906AF2"/>
    <w:rsid w:val="00912811"/>
    <w:rsid w:val="009129B0"/>
    <w:rsid w:val="00913740"/>
    <w:rsid w:val="00916052"/>
    <w:rsid w:val="009174A8"/>
    <w:rsid w:val="00925287"/>
    <w:rsid w:val="00925695"/>
    <w:rsid w:val="00925D92"/>
    <w:rsid w:val="00926747"/>
    <w:rsid w:val="00927D99"/>
    <w:rsid w:val="00930714"/>
    <w:rsid w:val="009329BF"/>
    <w:rsid w:val="0093550B"/>
    <w:rsid w:val="00936044"/>
    <w:rsid w:val="00936A35"/>
    <w:rsid w:val="00937306"/>
    <w:rsid w:val="00937851"/>
    <w:rsid w:val="009447C6"/>
    <w:rsid w:val="009452D6"/>
    <w:rsid w:val="00946E78"/>
    <w:rsid w:val="009544A6"/>
    <w:rsid w:val="009550BD"/>
    <w:rsid w:val="009555F3"/>
    <w:rsid w:val="0095596C"/>
    <w:rsid w:val="00955D2A"/>
    <w:rsid w:val="00957C11"/>
    <w:rsid w:val="0096077B"/>
    <w:rsid w:val="00961DD5"/>
    <w:rsid w:val="00966F81"/>
    <w:rsid w:val="00971453"/>
    <w:rsid w:val="009717A2"/>
    <w:rsid w:val="00971C79"/>
    <w:rsid w:val="0097459B"/>
    <w:rsid w:val="009749DC"/>
    <w:rsid w:val="00975491"/>
    <w:rsid w:val="00975AD5"/>
    <w:rsid w:val="00976A2B"/>
    <w:rsid w:val="00977C9B"/>
    <w:rsid w:val="00981242"/>
    <w:rsid w:val="0098136E"/>
    <w:rsid w:val="00981572"/>
    <w:rsid w:val="009844F6"/>
    <w:rsid w:val="009863D5"/>
    <w:rsid w:val="00987F13"/>
    <w:rsid w:val="009904EC"/>
    <w:rsid w:val="0099140D"/>
    <w:rsid w:val="00991ECA"/>
    <w:rsid w:val="009933DB"/>
    <w:rsid w:val="009934C3"/>
    <w:rsid w:val="009938C8"/>
    <w:rsid w:val="00994B1D"/>
    <w:rsid w:val="00997052"/>
    <w:rsid w:val="00997293"/>
    <w:rsid w:val="009A06CB"/>
    <w:rsid w:val="009A06F3"/>
    <w:rsid w:val="009A23CC"/>
    <w:rsid w:val="009A2700"/>
    <w:rsid w:val="009A2F3C"/>
    <w:rsid w:val="009A38F7"/>
    <w:rsid w:val="009A5C44"/>
    <w:rsid w:val="009A61F7"/>
    <w:rsid w:val="009A6BD3"/>
    <w:rsid w:val="009A7F54"/>
    <w:rsid w:val="009B2C6E"/>
    <w:rsid w:val="009B682F"/>
    <w:rsid w:val="009C01F8"/>
    <w:rsid w:val="009C06D2"/>
    <w:rsid w:val="009C18AB"/>
    <w:rsid w:val="009C2890"/>
    <w:rsid w:val="009C50E7"/>
    <w:rsid w:val="009D08EF"/>
    <w:rsid w:val="009D3528"/>
    <w:rsid w:val="009D5AC0"/>
    <w:rsid w:val="009E11CB"/>
    <w:rsid w:val="009E36F2"/>
    <w:rsid w:val="009E3D55"/>
    <w:rsid w:val="009E4D2D"/>
    <w:rsid w:val="009E4EA1"/>
    <w:rsid w:val="009E6746"/>
    <w:rsid w:val="009E7299"/>
    <w:rsid w:val="009F1FE9"/>
    <w:rsid w:val="009F4279"/>
    <w:rsid w:val="009F4D85"/>
    <w:rsid w:val="00A00A20"/>
    <w:rsid w:val="00A00D41"/>
    <w:rsid w:val="00A0485D"/>
    <w:rsid w:val="00A0553D"/>
    <w:rsid w:val="00A06728"/>
    <w:rsid w:val="00A12A3E"/>
    <w:rsid w:val="00A16E0A"/>
    <w:rsid w:val="00A20174"/>
    <w:rsid w:val="00A20252"/>
    <w:rsid w:val="00A2214D"/>
    <w:rsid w:val="00A22E95"/>
    <w:rsid w:val="00A25318"/>
    <w:rsid w:val="00A2758A"/>
    <w:rsid w:val="00A27FE9"/>
    <w:rsid w:val="00A302C9"/>
    <w:rsid w:val="00A32E89"/>
    <w:rsid w:val="00A33159"/>
    <w:rsid w:val="00A34908"/>
    <w:rsid w:val="00A36642"/>
    <w:rsid w:val="00A406C8"/>
    <w:rsid w:val="00A419BC"/>
    <w:rsid w:val="00A420FD"/>
    <w:rsid w:val="00A421A9"/>
    <w:rsid w:val="00A426D6"/>
    <w:rsid w:val="00A45AF7"/>
    <w:rsid w:val="00A54484"/>
    <w:rsid w:val="00A545C7"/>
    <w:rsid w:val="00A551B5"/>
    <w:rsid w:val="00A562C9"/>
    <w:rsid w:val="00A573CD"/>
    <w:rsid w:val="00A61087"/>
    <w:rsid w:val="00A62833"/>
    <w:rsid w:val="00A65499"/>
    <w:rsid w:val="00A74323"/>
    <w:rsid w:val="00A76C94"/>
    <w:rsid w:val="00A772F2"/>
    <w:rsid w:val="00A775D7"/>
    <w:rsid w:val="00A776C8"/>
    <w:rsid w:val="00A77C72"/>
    <w:rsid w:val="00A80351"/>
    <w:rsid w:val="00A80B1A"/>
    <w:rsid w:val="00A80C91"/>
    <w:rsid w:val="00A81A28"/>
    <w:rsid w:val="00A82A7A"/>
    <w:rsid w:val="00A836BE"/>
    <w:rsid w:val="00A87A76"/>
    <w:rsid w:val="00A92A67"/>
    <w:rsid w:val="00A93022"/>
    <w:rsid w:val="00A93084"/>
    <w:rsid w:val="00A94515"/>
    <w:rsid w:val="00A94A8C"/>
    <w:rsid w:val="00A955C2"/>
    <w:rsid w:val="00A97C05"/>
    <w:rsid w:val="00AA0081"/>
    <w:rsid w:val="00AA312E"/>
    <w:rsid w:val="00AA3FBE"/>
    <w:rsid w:val="00AA4966"/>
    <w:rsid w:val="00AA49A4"/>
    <w:rsid w:val="00AA68C6"/>
    <w:rsid w:val="00AA70EF"/>
    <w:rsid w:val="00AB0D26"/>
    <w:rsid w:val="00AB1B39"/>
    <w:rsid w:val="00AB3BB5"/>
    <w:rsid w:val="00AB54CB"/>
    <w:rsid w:val="00AB5E82"/>
    <w:rsid w:val="00AB7131"/>
    <w:rsid w:val="00AB7942"/>
    <w:rsid w:val="00AC05BA"/>
    <w:rsid w:val="00AC1474"/>
    <w:rsid w:val="00AC17F8"/>
    <w:rsid w:val="00AD1B49"/>
    <w:rsid w:val="00AD6A13"/>
    <w:rsid w:val="00AD6A24"/>
    <w:rsid w:val="00AE04F0"/>
    <w:rsid w:val="00AE0681"/>
    <w:rsid w:val="00AE1720"/>
    <w:rsid w:val="00AE4FB5"/>
    <w:rsid w:val="00AE714B"/>
    <w:rsid w:val="00AE7F9B"/>
    <w:rsid w:val="00AF01AE"/>
    <w:rsid w:val="00AF032E"/>
    <w:rsid w:val="00AF1D5F"/>
    <w:rsid w:val="00AF3F9B"/>
    <w:rsid w:val="00B00D3C"/>
    <w:rsid w:val="00B01E44"/>
    <w:rsid w:val="00B02F93"/>
    <w:rsid w:val="00B033D0"/>
    <w:rsid w:val="00B03DF6"/>
    <w:rsid w:val="00B03EDF"/>
    <w:rsid w:val="00B04648"/>
    <w:rsid w:val="00B058FC"/>
    <w:rsid w:val="00B07AAB"/>
    <w:rsid w:val="00B12EFC"/>
    <w:rsid w:val="00B12EFF"/>
    <w:rsid w:val="00B13DF1"/>
    <w:rsid w:val="00B16872"/>
    <w:rsid w:val="00B174F7"/>
    <w:rsid w:val="00B2148F"/>
    <w:rsid w:val="00B21951"/>
    <w:rsid w:val="00B22671"/>
    <w:rsid w:val="00B2485A"/>
    <w:rsid w:val="00B26650"/>
    <w:rsid w:val="00B26CDA"/>
    <w:rsid w:val="00B2734C"/>
    <w:rsid w:val="00B27B05"/>
    <w:rsid w:val="00B27DF1"/>
    <w:rsid w:val="00B305A1"/>
    <w:rsid w:val="00B30820"/>
    <w:rsid w:val="00B32DD7"/>
    <w:rsid w:val="00B32EEF"/>
    <w:rsid w:val="00B32EFF"/>
    <w:rsid w:val="00B339CB"/>
    <w:rsid w:val="00B3429B"/>
    <w:rsid w:val="00B35D45"/>
    <w:rsid w:val="00B3605B"/>
    <w:rsid w:val="00B369DF"/>
    <w:rsid w:val="00B37FE0"/>
    <w:rsid w:val="00B410D3"/>
    <w:rsid w:val="00B43681"/>
    <w:rsid w:val="00B44B8C"/>
    <w:rsid w:val="00B5104D"/>
    <w:rsid w:val="00B51A16"/>
    <w:rsid w:val="00B51E32"/>
    <w:rsid w:val="00B52366"/>
    <w:rsid w:val="00B5253C"/>
    <w:rsid w:val="00B541CF"/>
    <w:rsid w:val="00B54217"/>
    <w:rsid w:val="00B54BC4"/>
    <w:rsid w:val="00B55BA1"/>
    <w:rsid w:val="00B573FF"/>
    <w:rsid w:val="00B63907"/>
    <w:rsid w:val="00B659AC"/>
    <w:rsid w:val="00B6644B"/>
    <w:rsid w:val="00B66C98"/>
    <w:rsid w:val="00B66F3A"/>
    <w:rsid w:val="00B67511"/>
    <w:rsid w:val="00B7224E"/>
    <w:rsid w:val="00B73E1B"/>
    <w:rsid w:val="00B73EBC"/>
    <w:rsid w:val="00B73F92"/>
    <w:rsid w:val="00B741F8"/>
    <w:rsid w:val="00B7469B"/>
    <w:rsid w:val="00B76340"/>
    <w:rsid w:val="00B76CC6"/>
    <w:rsid w:val="00B814DC"/>
    <w:rsid w:val="00B820F1"/>
    <w:rsid w:val="00B83A77"/>
    <w:rsid w:val="00B84823"/>
    <w:rsid w:val="00B86780"/>
    <w:rsid w:val="00B9191D"/>
    <w:rsid w:val="00B91AD7"/>
    <w:rsid w:val="00B931CE"/>
    <w:rsid w:val="00B941C9"/>
    <w:rsid w:val="00B9444E"/>
    <w:rsid w:val="00B967EE"/>
    <w:rsid w:val="00BA228D"/>
    <w:rsid w:val="00BA429A"/>
    <w:rsid w:val="00BA7187"/>
    <w:rsid w:val="00BB17C3"/>
    <w:rsid w:val="00BB256A"/>
    <w:rsid w:val="00BB29BA"/>
    <w:rsid w:val="00BB2A58"/>
    <w:rsid w:val="00BB33C3"/>
    <w:rsid w:val="00BB4BB4"/>
    <w:rsid w:val="00BB5383"/>
    <w:rsid w:val="00BB6D89"/>
    <w:rsid w:val="00BB748C"/>
    <w:rsid w:val="00BC5527"/>
    <w:rsid w:val="00BC5ADE"/>
    <w:rsid w:val="00BC64F3"/>
    <w:rsid w:val="00BD23AA"/>
    <w:rsid w:val="00BD450F"/>
    <w:rsid w:val="00BD4EDA"/>
    <w:rsid w:val="00BD614B"/>
    <w:rsid w:val="00BE150D"/>
    <w:rsid w:val="00BE1781"/>
    <w:rsid w:val="00BE2E1A"/>
    <w:rsid w:val="00BE4BC2"/>
    <w:rsid w:val="00BE5105"/>
    <w:rsid w:val="00BF2CFA"/>
    <w:rsid w:val="00BF483E"/>
    <w:rsid w:val="00BF4DC0"/>
    <w:rsid w:val="00BF63D1"/>
    <w:rsid w:val="00BF719C"/>
    <w:rsid w:val="00BF7419"/>
    <w:rsid w:val="00BF7E70"/>
    <w:rsid w:val="00C00B69"/>
    <w:rsid w:val="00C00E0F"/>
    <w:rsid w:val="00C015C3"/>
    <w:rsid w:val="00C01C3E"/>
    <w:rsid w:val="00C0217C"/>
    <w:rsid w:val="00C03F08"/>
    <w:rsid w:val="00C060EF"/>
    <w:rsid w:val="00C06C47"/>
    <w:rsid w:val="00C10F04"/>
    <w:rsid w:val="00C112D2"/>
    <w:rsid w:val="00C163DA"/>
    <w:rsid w:val="00C17E40"/>
    <w:rsid w:val="00C213A6"/>
    <w:rsid w:val="00C21EC3"/>
    <w:rsid w:val="00C234B9"/>
    <w:rsid w:val="00C23989"/>
    <w:rsid w:val="00C24525"/>
    <w:rsid w:val="00C26E2C"/>
    <w:rsid w:val="00C31EA3"/>
    <w:rsid w:val="00C33299"/>
    <w:rsid w:val="00C35821"/>
    <w:rsid w:val="00C36141"/>
    <w:rsid w:val="00C36626"/>
    <w:rsid w:val="00C404D2"/>
    <w:rsid w:val="00C409F2"/>
    <w:rsid w:val="00C416A6"/>
    <w:rsid w:val="00C45711"/>
    <w:rsid w:val="00C51E54"/>
    <w:rsid w:val="00C531E3"/>
    <w:rsid w:val="00C5338C"/>
    <w:rsid w:val="00C549CD"/>
    <w:rsid w:val="00C57FE3"/>
    <w:rsid w:val="00C61288"/>
    <w:rsid w:val="00C625DE"/>
    <w:rsid w:val="00C62AC7"/>
    <w:rsid w:val="00C62B63"/>
    <w:rsid w:val="00C63E2A"/>
    <w:rsid w:val="00C64F20"/>
    <w:rsid w:val="00C6790F"/>
    <w:rsid w:val="00C71A15"/>
    <w:rsid w:val="00C720DC"/>
    <w:rsid w:val="00C72B00"/>
    <w:rsid w:val="00C72CD8"/>
    <w:rsid w:val="00C7468A"/>
    <w:rsid w:val="00C74A33"/>
    <w:rsid w:val="00C75094"/>
    <w:rsid w:val="00C801D8"/>
    <w:rsid w:val="00C80F1C"/>
    <w:rsid w:val="00C810B8"/>
    <w:rsid w:val="00C8172A"/>
    <w:rsid w:val="00C82B10"/>
    <w:rsid w:val="00C838A0"/>
    <w:rsid w:val="00C84146"/>
    <w:rsid w:val="00C8414E"/>
    <w:rsid w:val="00C84AF7"/>
    <w:rsid w:val="00C84E09"/>
    <w:rsid w:val="00C86146"/>
    <w:rsid w:val="00C86EDD"/>
    <w:rsid w:val="00C9181B"/>
    <w:rsid w:val="00C93D24"/>
    <w:rsid w:val="00C95BF7"/>
    <w:rsid w:val="00C966BA"/>
    <w:rsid w:val="00C96D20"/>
    <w:rsid w:val="00C97925"/>
    <w:rsid w:val="00CA0B66"/>
    <w:rsid w:val="00CA2DAF"/>
    <w:rsid w:val="00CA2F6E"/>
    <w:rsid w:val="00CA31F5"/>
    <w:rsid w:val="00CA59EE"/>
    <w:rsid w:val="00CA6D74"/>
    <w:rsid w:val="00CB0488"/>
    <w:rsid w:val="00CB06E8"/>
    <w:rsid w:val="00CB21C8"/>
    <w:rsid w:val="00CB32D7"/>
    <w:rsid w:val="00CB6CDE"/>
    <w:rsid w:val="00CB7534"/>
    <w:rsid w:val="00CB76FD"/>
    <w:rsid w:val="00CB7B4E"/>
    <w:rsid w:val="00CC3C0A"/>
    <w:rsid w:val="00CC7EB5"/>
    <w:rsid w:val="00CD5C4A"/>
    <w:rsid w:val="00CD5CBB"/>
    <w:rsid w:val="00CD60C9"/>
    <w:rsid w:val="00CE0654"/>
    <w:rsid w:val="00CE14C7"/>
    <w:rsid w:val="00CE30B2"/>
    <w:rsid w:val="00CE38BF"/>
    <w:rsid w:val="00CE3DCD"/>
    <w:rsid w:val="00CE6A0E"/>
    <w:rsid w:val="00CF0904"/>
    <w:rsid w:val="00CF1FB3"/>
    <w:rsid w:val="00CF45A4"/>
    <w:rsid w:val="00CF518B"/>
    <w:rsid w:val="00CF6C1A"/>
    <w:rsid w:val="00D00675"/>
    <w:rsid w:val="00D006B2"/>
    <w:rsid w:val="00D02FC8"/>
    <w:rsid w:val="00D038AF"/>
    <w:rsid w:val="00D06BA2"/>
    <w:rsid w:val="00D10F90"/>
    <w:rsid w:val="00D115DF"/>
    <w:rsid w:val="00D134F4"/>
    <w:rsid w:val="00D139B3"/>
    <w:rsid w:val="00D14253"/>
    <w:rsid w:val="00D14CEE"/>
    <w:rsid w:val="00D17840"/>
    <w:rsid w:val="00D22709"/>
    <w:rsid w:val="00D261D7"/>
    <w:rsid w:val="00D277F4"/>
    <w:rsid w:val="00D27F4F"/>
    <w:rsid w:val="00D3634F"/>
    <w:rsid w:val="00D36B3B"/>
    <w:rsid w:val="00D400D0"/>
    <w:rsid w:val="00D446C0"/>
    <w:rsid w:val="00D45BDF"/>
    <w:rsid w:val="00D4616E"/>
    <w:rsid w:val="00D548C6"/>
    <w:rsid w:val="00D60E82"/>
    <w:rsid w:val="00D6196F"/>
    <w:rsid w:val="00D647A4"/>
    <w:rsid w:val="00D65274"/>
    <w:rsid w:val="00D65528"/>
    <w:rsid w:val="00D655C8"/>
    <w:rsid w:val="00D658B8"/>
    <w:rsid w:val="00D65BB8"/>
    <w:rsid w:val="00D70EA5"/>
    <w:rsid w:val="00D76B85"/>
    <w:rsid w:val="00D844B6"/>
    <w:rsid w:val="00D85EA5"/>
    <w:rsid w:val="00D85FB5"/>
    <w:rsid w:val="00D92041"/>
    <w:rsid w:val="00D93F22"/>
    <w:rsid w:val="00D949EE"/>
    <w:rsid w:val="00D95084"/>
    <w:rsid w:val="00D96A4C"/>
    <w:rsid w:val="00D96C6E"/>
    <w:rsid w:val="00D97B20"/>
    <w:rsid w:val="00DA00CA"/>
    <w:rsid w:val="00DA0231"/>
    <w:rsid w:val="00DA3F1D"/>
    <w:rsid w:val="00DA55D2"/>
    <w:rsid w:val="00DA5D02"/>
    <w:rsid w:val="00DA6F06"/>
    <w:rsid w:val="00DA738D"/>
    <w:rsid w:val="00DA7B48"/>
    <w:rsid w:val="00DB05DD"/>
    <w:rsid w:val="00DB14CB"/>
    <w:rsid w:val="00DB2CC1"/>
    <w:rsid w:val="00DB5560"/>
    <w:rsid w:val="00DB76C7"/>
    <w:rsid w:val="00DC2907"/>
    <w:rsid w:val="00DC3A15"/>
    <w:rsid w:val="00DC3A1E"/>
    <w:rsid w:val="00DC3C39"/>
    <w:rsid w:val="00DD012D"/>
    <w:rsid w:val="00DD071F"/>
    <w:rsid w:val="00DD1195"/>
    <w:rsid w:val="00DD1DE5"/>
    <w:rsid w:val="00DD2B0A"/>
    <w:rsid w:val="00DD41D7"/>
    <w:rsid w:val="00DD4B4F"/>
    <w:rsid w:val="00DD6FAE"/>
    <w:rsid w:val="00DD7BB7"/>
    <w:rsid w:val="00DE2A17"/>
    <w:rsid w:val="00DE2A39"/>
    <w:rsid w:val="00DE31A5"/>
    <w:rsid w:val="00DE4739"/>
    <w:rsid w:val="00DE5232"/>
    <w:rsid w:val="00DE6431"/>
    <w:rsid w:val="00DE67C1"/>
    <w:rsid w:val="00DE691F"/>
    <w:rsid w:val="00DE7350"/>
    <w:rsid w:val="00DF2718"/>
    <w:rsid w:val="00DF29AC"/>
    <w:rsid w:val="00DF3C2D"/>
    <w:rsid w:val="00DF405F"/>
    <w:rsid w:val="00DF54AB"/>
    <w:rsid w:val="00DF7545"/>
    <w:rsid w:val="00E01067"/>
    <w:rsid w:val="00E01C45"/>
    <w:rsid w:val="00E05568"/>
    <w:rsid w:val="00E074D4"/>
    <w:rsid w:val="00E1048C"/>
    <w:rsid w:val="00E12958"/>
    <w:rsid w:val="00E12C31"/>
    <w:rsid w:val="00E16D9E"/>
    <w:rsid w:val="00E21309"/>
    <w:rsid w:val="00E23802"/>
    <w:rsid w:val="00E23FD5"/>
    <w:rsid w:val="00E267F2"/>
    <w:rsid w:val="00E27994"/>
    <w:rsid w:val="00E27BFB"/>
    <w:rsid w:val="00E3011D"/>
    <w:rsid w:val="00E301B2"/>
    <w:rsid w:val="00E31403"/>
    <w:rsid w:val="00E32864"/>
    <w:rsid w:val="00E33549"/>
    <w:rsid w:val="00E34F12"/>
    <w:rsid w:val="00E359F9"/>
    <w:rsid w:val="00E35B50"/>
    <w:rsid w:val="00E35CE7"/>
    <w:rsid w:val="00E40A86"/>
    <w:rsid w:val="00E40DFA"/>
    <w:rsid w:val="00E40E69"/>
    <w:rsid w:val="00E41D24"/>
    <w:rsid w:val="00E42F0A"/>
    <w:rsid w:val="00E47D66"/>
    <w:rsid w:val="00E500FB"/>
    <w:rsid w:val="00E52024"/>
    <w:rsid w:val="00E52247"/>
    <w:rsid w:val="00E5246C"/>
    <w:rsid w:val="00E52E91"/>
    <w:rsid w:val="00E56C98"/>
    <w:rsid w:val="00E613EF"/>
    <w:rsid w:val="00E62684"/>
    <w:rsid w:val="00E65E3D"/>
    <w:rsid w:val="00E677DF"/>
    <w:rsid w:val="00E70320"/>
    <w:rsid w:val="00E705BF"/>
    <w:rsid w:val="00E7530C"/>
    <w:rsid w:val="00E766AC"/>
    <w:rsid w:val="00E81089"/>
    <w:rsid w:val="00E84967"/>
    <w:rsid w:val="00E87958"/>
    <w:rsid w:val="00E91321"/>
    <w:rsid w:val="00E91971"/>
    <w:rsid w:val="00E91FF6"/>
    <w:rsid w:val="00E93762"/>
    <w:rsid w:val="00E946FE"/>
    <w:rsid w:val="00E95B7E"/>
    <w:rsid w:val="00EA20F9"/>
    <w:rsid w:val="00EA4BB8"/>
    <w:rsid w:val="00EA601F"/>
    <w:rsid w:val="00EA6F94"/>
    <w:rsid w:val="00EA735F"/>
    <w:rsid w:val="00EB09B6"/>
    <w:rsid w:val="00EB2846"/>
    <w:rsid w:val="00EB4025"/>
    <w:rsid w:val="00EB4F74"/>
    <w:rsid w:val="00EB5548"/>
    <w:rsid w:val="00EB5AE5"/>
    <w:rsid w:val="00EC0370"/>
    <w:rsid w:val="00EC0AA7"/>
    <w:rsid w:val="00EC18E4"/>
    <w:rsid w:val="00EC2D1C"/>
    <w:rsid w:val="00EC40B6"/>
    <w:rsid w:val="00EC43F1"/>
    <w:rsid w:val="00EC6599"/>
    <w:rsid w:val="00ED0926"/>
    <w:rsid w:val="00ED1246"/>
    <w:rsid w:val="00ED203C"/>
    <w:rsid w:val="00ED3473"/>
    <w:rsid w:val="00ED5E87"/>
    <w:rsid w:val="00ED6871"/>
    <w:rsid w:val="00ED711E"/>
    <w:rsid w:val="00ED7C09"/>
    <w:rsid w:val="00ED7E91"/>
    <w:rsid w:val="00EE0041"/>
    <w:rsid w:val="00EE08DD"/>
    <w:rsid w:val="00EE0EA8"/>
    <w:rsid w:val="00EE11FF"/>
    <w:rsid w:val="00EE1AD4"/>
    <w:rsid w:val="00EE344C"/>
    <w:rsid w:val="00EE74FA"/>
    <w:rsid w:val="00EF00DE"/>
    <w:rsid w:val="00EF0BD8"/>
    <w:rsid w:val="00EF6AC1"/>
    <w:rsid w:val="00EF6DAA"/>
    <w:rsid w:val="00EF7B0C"/>
    <w:rsid w:val="00F01F3E"/>
    <w:rsid w:val="00F0589E"/>
    <w:rsid w:val="00F1149D"/>
    <w:rsid w:val="00F12002"/>
    <w:rsid w:val="00F1373B"/>
    <w:rsid w:val="00F150C5"/>
    <w:rsid w:val="00F20AFA"/>
    <w:rsid w:val="00F2201F"/>
    <w:rsid w:val="00F23709"/>
    <w:rsid w:val="00F2421D"/>
    <w:rsid w:val="00F2483D"/>
    <w:rsid w:val="00F26480"/>
    <w:rsid w:val="00F27221"/>
    <w:rsid w:val="00F308AD"/>
    <w:rsid w:val="00F3115D"/>
    <w:rsid w:val="00F33612"/>
    <w:rsid w:val="00F3455C"/>
    <w:rsid w:val="00F34A00"/>
    <w:rsid w:val="00F369B1"/>
    <w:rsid w:val="00F37405"/>
    <w:rsid w:val="00F409D7"/>
    <w:rsid w:val="00F421E8"/>
    <w:rsid w:val="00F44A95"/>
    <w:rsid w:val="00F534A1"/>
    <w:rsid w:val="00F54108"/>
    <w:rsid w:val="00F541F1"/>
    <w:rsid w:val="00F573DC"/>
    <w:rsid w:val="00F60732"/>
    <w:rsid w:val="00F61ED3"/>
    <w:rsid w:val="00F626F3"/>
    <w:rsid w:val="00F63070"/>
    <w:rsid w:val="00F6508A"/>
    <w:rsid w:val="00F65C93"/>
    <w:rsid w:val="00F6791D"/>
    <w:rsid w:val="00F706D4"/>
    <w:rsid w:val="00F7108C"/>
    <w:rsid w:val="00F728CC"/>
    <w:rsid w:val="00F73BA1"/>
    <w:rsid w:val="00F7739F"/>
    <w:rsid w:val="00F776DB"/>
    <w:rsid w:val="00F82492"/>
    <w:rsid w:val="00F83186"/>
    <w:rsid w:val="00F855C9"/>
    <w:rsid w:val="00F90050"/>
    <w:rsid w:val="00F91238"/>
    <w:rsid w:val="00F915CD"/>
    <w:rsid w:val="00F91C9C"/>
    <w:rsid w:val="00F92BE3"/>
    <w:rsid w:val="00F95EA3"/>
    <w:rsid w:val="00FA0D04"/>
    <w:rsid w:val="00FA0E9B"/>
    <w:rsid w:val="00FA14A0"/>
    <w:rsid w:val="00FA1A71"/>
    <w:rsid w:val="00FA208F"/>
    <w:rsid w:val="00FA27C3"/>
    <w:rsid w:val="00FA42C7"/>
    <w:rsid w:val="00FA5B1D"/>
    <w:rsid w:val="00FA6A5E"/>
    <w:rsid w:val="00FA6CFF"/>
    <w:rsid w:val="00FB143E"/>
    <w:rsid w:val="00FB198A"/>
    <w:rsid w:val="00FB1F80"/>
    <w:rsid w:val="00FB2262"/>
    <w:rsid w:val="00FB38BF"/>
    <w:rsid w:val="00FB3AB0"/>
    <w:rsid w:val="00FB4E73"/>
    <w:rsid w:val="00FB6D18"/>
    <w:rsid w:val="00FB6D30"/>
    <w:rsid w:val="00FB7BE3"/>
    <w:rsid w:val="00FC15F9"/>
    <w:rsid w:val="00FC184D"/>
    <w:rsid w:val="00FC22F6"/>
    <w:rsid w:val="00FC297F"/>
    <w:rsid w:val="00FC2F2A"/>
    <w:rsid w:val="00FC4C7F"/>
    <w:rsid w:val="00FC68C1"/>
    <w:rsid w:val="00FC6D4D"/>
    <w:rsid w:val="00FC6DA0"/>
    <w:rsid w:val="00FC7C32"/>
    <w:rsid w:val="00FC7CDC"/>
    <w:rsid w:val="00FC7E9D"/>
    <w:rsid w:val="00FD086C"/>
    <w:rsid w:val="00FD0CC0"/>
    <w:rsid w:val="00FD3C85"/>
    <w:rsid w:val="00FD4C65"/>
    <w:rsid w:val="00FD4F82"/>
    <w:rsid w:val="00FE0903"/>
    <w:rsid w:val="00FE1775"/>
    <w:rsid w:val="00FE1920"/>
    <w:rsid w:val="00FE5724"/>
    <w:rsid w:val="00FF0A67"/>
    <w:rsid w:val="00FF14EF"/>
    <w:rsid w:val="00FF21F6"/>
    <w:rsid w:val="00FF300E"/>
    <w:rsid w:val="00FF420F"/>
    <w:rsid w:val="00FF449E"/>
    <w:rsid w:val="00FF79A4"/>
    <w:rsid w:val="00FF7A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041F4"/>
  <w15:chartTrackingRefBased/>
  <w15:docId w15:val="{F391D7BD-58AB-4008-9514-F436C6BCD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orgia" w:eastAsiaTheme="minorHAnsi" w:hAnsi="Georgia" w:cstheme="minorBidi"/>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5A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0A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6AFB"/>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E510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A78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A78D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06F7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3A4DE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A4DE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A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0AF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B6A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E510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A78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A78D6"/>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75AD5"/>
    <w:rPr>
      <w:b/>
      <w:bCs/>
    </w:rPr>
  </w:style>
  <w:style w:type="character" w:styleId="Emphasis">
    <w:name w:val="Emphasis"/>
    <w:basedOn w:val="DefaultParagraphFont"/>
    <w:uiPriority w:val="20"/>
    <w:qFormat/>
    <w:rsid w:val="00F2483D"/>
    <w:rPr>
      <w:i/>
      <w:iCs/>
    </w:rPr>
  </w:style>
  <w:style w:type="paragraph" w:customStyle="1" w:styleId="graf">
    <w:name w:val="graf"/>
    <w:basedOn w:val="Normal"/>
    <w:rsid w:val="00F2483D"/>
    <w:pPr>
      <w:spacing w:before="100" w:beforeAutospacing="1" w:after="100" w:afterAutospacing="1" w:line="240" w:lineRule="auto"/>
    </w:pPr>
    <w:rPr>
      <w:rFonts w:ascii="Times New Roman" w:eastAsia="Times New Roman" w:hAnsi="Times New Roman" w:cs="Times New Roman"/>
      <w:lang w:eastAsia="en-IN"/>
    </w:rPr>
  </w:style>
  <w:style w:type="paragraph" w:styleId="NormalWeb">
    <w:name w:val="Normal (Web)"/>
    <w:basedOn w:val="Normal"/>
    <w:uiPriority w:val="99"/>
    <w:unhideWhenUsed/>
    <w:rsid w:val="00F20AFA"/>
    <w:pPr>
      <w:spacing w:before="100" w:beforeAutospacing="1" w:after="100" w:afterAutospacing="1" w:line="240" w:lineRule="auto"/>
    </w:pPr>
    <w:rPr>
      <w:rFonts w:ascii="Times New Roman" w:eastAsia="Times New Roman" w:hAnsi="Times New Roman" w:cs="Times New Roman"/>
      <w:lang w:eastAsia="en-IN"/>
    </w:rPr>
  </w:style>
  <w:style w:type="paragraph" w:styleId="ListParagraph">
    <w:name w:val="List Paragraph"/>
    <w:basedOn w:val="Normal"/>
    <w:uiPriority w:val="34"/>
    <w:qFormat/>
    <w:rsid w:val="00936A35"/>
    <w:pPr>
      <w:ind w:left="720"/>
      <w:contextualSpacing/>
    </w:pPr>
  </w:style>
  <w:style w:type="character" w:styleId="HTMLCode">
    <w:name w:val="HTML Code"/>
    <w:basedOn w:val="DefaultParagraphFont"/>
    <w:uiPriority w:val="99"/>
    <w:semiHidden/>
    <w:unhideWhenUsed/>
    <w:rsid w:val="00F2201F"/>
    <w:rPr>
      <w:rFonts w:ascii="Courier New" w:eastAsia="Times New Roman" w:hAnsi="Courier New" w:cs="Courier New"/>
      <w:sz w:val="20"/>
      <w:szCs w:val="20"/>
    </w:rPr>
  </w:style>
  <w:style w:type="character" w:styleId="Hyperlink">
    <w:name w:val="Hyperlink"/>
    <w:basedOn w:val="DefaultParagraphFont"/>
    <w:uiPriority w:val="99"/>
    <w:unhideWhenUsed/>
    <w:rsid w:val="007A6875"/>
    <w:rPr>
      <w:color w:val="0563C1" w:themeColor="hyperlink"/>
      <w:u w:val="single"/>
    </w:rPr>
  </w:style>
  <w:style w:type="character" w:styleId="UnresolvedMention">
    <w:name w:val="Unresolved Mention"/>
    <w:basedOn w:val="DefaultParagraphFont"/>
    <w:uiPriority w:val="99"/>
    <w:semiHidden/>
    <w:unhideWhenUsed/>
    <w:rsid w:val="007A6875"/>
    <w:rPr>
      <w:color w:val="605E5C"/>
      <w:shd w:val="clear" w:color="auto" w:fill="E1DFDD"/>
    </w:rPr>
  </w:style>
  <w:style w:type="paragraph" w:styleId="BalloonText">
    <w:name w:val="Balloon Text"/>
    <w:basedOn w:val="Normal"/>
    <w:link w:val="BalloonTextChar"/>
    <w:uiPriority w:val="99"/>
    <w:semiHidden/>
    <w:unhideWhenUsed/>
    <w:rsid w:val="006C08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0801"/>
    <w:rPr>
      <w:rFonts w:ascii="Segoe UI" w:hAnsi="Segoe UI" w:cs="Segoe UI"/>
      <w:sz w:val="18"/>
      <w:szCs w:val="18"/>
    </w:rPr>
  </w:style>
  <w:style w:type="table" w:styleId="TableGrid">
    <w:name w:val="Table Grid"/>
    <w:basedOn w:val="TableNormal"/>
    <w:uiPriority w:val="39"/>
    <w:rsid w:val="00047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305A1"/>
    <w:pPr>
      <w:spacing w:before="100" w:beforeAutospacing="1" w:after="100" w:afterAutospacing="1" w:line="240" w:lineRule="auto"/>
    </w:pPr>
    <w:rPr>
      <w:rFonts w:ascii="Times New Roman" w:eastAsia="Times New Roman" w:hAnsi="Times New Roman" w:cs="Times New Roman"/>
      <w:lang w:eastAsia="en-IN"/>
    </w:rPr>
  </w:style>
  <w:style w:type="paragraph" w:styleId="HTMLPreformatted">
    <w:name w:val="HTML Preformatted"/>
    <w:basedOn w:val="Normal"/>
    <w:link w:val="HTMLPreformattedChar"/>
    <w:uiPriority w:val="99"/>
    <w:unhideWhenUsed/>
    <w:rsid w:val="00AB3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B3BB5"/>
    <w:rPr>
      <w:rFonts w:ascii="Courier New" w:eastAsia="Times New Roman" w:hAnsi="Courier New" w:cs="Courier New"/>
      <w:sz w:val="20"/>
      <w:szCs w:val="20"/>
      <w:lang w:eastAsia="en-IN"/>
    </w:rPr>
  </w:style>
  <w:style w:type="character" w:customStyle="1" w:styleId="Heading7Char">
    <w:name w:val="Heading 7 Char"/>
    <w:basedOn w:val="DefaultParagraphFont"/>
    <w:link w:val="Heading7"/>
    <w:uiPriority w:val="9"/>
    <w:rsid w:val="00806F79"/>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3A4DE5"/>
    <w:rPr>
      <w:color w:val="800080"/>
      <w:u w:val="single"/>
    </w:rPr>
  </w:style>
  <w:style w:type="character" w:customStyle="1" w:styleId="Heading8Char">
    <w:name w:val="Heading 8 Char"/>
    <w:basedOn w:val="DefaultParagraphFont"/>
    <w:link w:val="Heading8"/>
    <w:uiPriority w:val="9"/>
    <w:rsid w:val="003A4D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A4DE5"/>
    <w:rPr>
      <w:rFonts w:asciiTheme="majorHAnsi" w:eastAsiaTheme="majorEastAsia" w:hAnsiTheme="majorHAnsi" w:cstheme="majorBidi"/>
      <w:i/>
      <w:iCs/>
      <w:color w:val="272727" w:themeColor="text1" w:themeTint="D8"/>
      <w:sz w:val="21"/>
      <w:szCs w:val="21"/>
    </w:rPr>
  </w:style>
  <w:style w:type="character" w:customStyle="1" w:styleId="hl-annotation">
    <w:name w:val="hl-annotation"/>
    <w:basedOn w:val="DefaultParagraphFont"/>
    <w:rsid w:val="00423757"/>
  </w:style>
  <w:style w:type="character" w:customStyle="1" w:styleId="hl-keyword">
    <w:name w:val="hl-keyword"/>
    <w:basedOn w:val="DefaultParagraphFont"/>
    <w:rsid w:val="00423757"/>
  </w:style>
  <w:style w:type="character" w:customStyle="1" w:styleId="hl-comment">
    <w:name w:val="hl-comment"/>
    <w:basedOn w:val="DefaultParagraphFont"/>
    <w:rsid w:val="00423757"/>
  </w:style>
  <w:style w:type="paragraph" w:customStyle="1" w:styleId="listitem">
    <w:name w:val="listitem"/>
    <w:basedOn w:val="Normal"/>
    <w:rsid w:val="0042375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string">
    <w:name w:val="hl-string"/>
    <w:basedOn w:val="DefaultParagraphFont"/>
    <w:rsid w:val="00423757"/>
  </w:style>
  <w:style w:type="character" w:customStyle="1" w:styleId="hl-attribute">
    <w:name w:val="hl-attribute"/>
    <w:basedOn w:val="DefaultParagraphFont"/>
    <w:rsid w:val="00423757"/>
  </w:style>
  <w:style w:type="character" w:customStyle="1" w:styleId="hl-number">
    <w:name w:val="hl-number"/>
    <w:basedOn w:val="DefaultParagraphFont"/>
    <w:rsid w:val="00423757"/>
  </w:style>
  <w:style w:type="paragraph" w:customStyle="1" w:styleId="ln">
    <w:name w:val="ln"/>
    <w:basedOn w:val="Normal"/>
    <w:rsid w:val="009749D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ok">
    <w:name w:val="ok"/>
    <w:basedOn w:val="DefaultParagraphFont"/>
    <w:rsid w:val="009749DC"/>
  </w:style>
  <w:style w:type="character" w:customStyle="1" w:styleId="pl-k">
    <w:name w:val="pl-k"/>
    <w:basedOn w:val="DefaultParagraphFont"/>
    <w:rsid w:val="0084694C"/>
  </w:style>
  <w:style w:type="character" w:customStyle="1" w:styleId="pl-smi">
    <w:name w:val="pl-smi"/>
    <w:basedOn w:val="DefaultParagraphFont"/>
    <w:rsid w:val="0084694C"/>
  </w:style>
  <w:style w:type="character" w:customStyle="1" w:styleId="pl-s">
    <w:name w:val="pl-s"/>
    <w:basedOn w:val="DefaultParagraphFont"/>
    <w:rsid w:val="0084694C"/>
  </w:style>
  <w:style w:type="character" w:customStyle="1" w:styleId="pl-pds">
    <w:name w:val="pl-pds"/>
    <w:basedOn w:val="DefaultParagraphFont"/>
    <w:rsid w:val="0084694C"/>
  </w:style>
  <w:style w:type="character" w:customStyle="1" w:styleId="pl-en">
    <w:name w:val="pl-en"/>
    <w:basedOn w:val="DefaultParagraphFont"/>
    <w:rsid w:val="0084694C"/>
  </w:style>
  <w:style w:type="character" w:customStyle="1" w:styleId="pl-c1">
    <w:name w:val="pl-c1"/>
    <w:basedOn w:val="DefaultParagraphFont"/>
    <w:rsid w:val="0084694C"/>
  </w:style>
  <w:style w:type="character" w:customStyle="1" w:styleId="pl-v">
    <w:name w:val="pl-v"/>
    <w:basedOn w:val="DefaultParagraphFont"/>
    <w:rsid w:val="0084694C"/>
  </w:style>
  <w:style w:type="character" w:customStyle="1" w:styleId="pl-c">
    <w:name w:val="pl-c"/>
    <w:basedOn w:val="DefaultParagraphFont"/>
    <w:rsid w:val="0084694C"/>
  </w:style>
  <w:style w:type="paragraph" w:customStyle="1" w:styleId="ip">
    <w:name w:val="ip"/>
    <w:basedOn w:val="Normal"/>
    <w:rsid w:val="00AE7F9B"/>
    <w:pPr>
      <w:spacing w:before="100" w:beforeAutospacing="1" w:after="100" w:afterAutospacing="1" w:line="240" w:lineRule="auto"/>
    </w:pPr>
    <w:rPr>
      <w:rFonts w:ascii="Times New Roman" w:eastAsia="Times New Roman" w:hAnsi="Times New Roman" w:cs="Times New Roman"/>
      <w:lang w:eastAsia="en-IN"/>
    </w:rPr>
  </w:style>
  <w:style w:type="paragraph" w:customStyle="1" w:styleId="is">
    <w:name w:val="is"/>
    <w:basedOn w:val="Normal"/>
    <w:rsid w:val="00281BA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lb">
    <w:name w:val="lb"/>
    <w:basedOn w:val="DefaultParagraphFont"/>
    <w:rsid w:val="00281BAC"/>
  </w:style>
  <w:style w:type="paragraph" w:customStyle="1" w:styleId="ji">
    <w:name w:val="ji"/>
    <w:basedOn w:val="Normal"/>
    <w:rsid w:val="009A38F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js-attr">
    <w:name w:val="hljs-attr"/>
    <w:basedOn w:val="DefaultParagraphFont"/>
    <w:rsid w:val="009B682F"/>
  </w:style>
  <w:style w:type="character" w:customStyle="1" w:styleId="hljs-string">
    <w:name w:val="hljs-string"/>
    <w:basedOn w:val="DefaultParagraphFont"/>
    <w:rsid w:val="009B682F"/>
  </w:style>
  <w:style w:type="character" w:customStyle="1" w:styleId="hljs-number">
    <w:name w:val="hljs-number"/>
    <w:basedOn w:val="DefaultParagraphFont"/>
    <w:rsid w:val="009B682F"/>
  </w:style>
  <w:style w:type="character" w:customStyle="1" w:styleId="gitenlighterjs">
    <w:name w:val="gitenlighterjs"/>
    <w:basedOn w:val="DefaultParagraphFont"/>
    <w:rsid w:val="00D70EA5"/>
  </w:style>
  <w:style w:type="character" w:customStyle="1" w:styleId="me0">
    <w:name w:val="me0"/>
    <w:basedOn w:val="DefaultParagraphFont"/>
    <w:rsid w:val="00D70EA5"/>
  </w:style>
  <w:style w:type="character" w:customStyle="1" w:styleId="st1">
    <w:name w:val="st1"/>
    <w:basedOn w:val="DefaultParagraphFont"/>
    <w:rsid w:val="00B741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123200">
      <w:bodyDiv w:val="1"/>
      <w:marLeft w:val="0"/>
      <w:marRight w:val="0"/>
      <w:marTop w:val="0"/>
      <w:marBottom w:val="0"/>
      <w:divBdr>
        <w:top w:val="none" w:sz="0" w:space="0" w:color="auto"/>
        <w:left w:val="none" w:sz="0" w:space="0" w:color="auto"/>
        <w:bottom w:val="none" w:sz="0" w:space="0" w:color="auto"/>
        <w:right w:val="none" w:sz="0" w:space="0" w:color="auto"/>
      </w:divBdr>
    </w:div>
    <w:div w:id="37559576">
      <w:bodyDiv w:val="1"/>
      <w:marLeft w:val="0"/>
      <w:marRight w:val="0"/>
      <w:marTop w:val="0"/>
      <w:marBottom w:val="0"/>
      <w:divBdr>
        <w:top w:val="none" w:sz="0" w:space="0" w:color="auto"/>
        <w:left w:val="none" w:sz="0" w:space="0" w:color="auto"/>
        <w:bottom w:val="none" w:sz="0" w:space="0" w:color="auto"/>
        <w:right w:val="none" w:sz="0" w:space="0" w:color="auto"/>
      </w:divBdr>
    </w:div>
    <w:div w:id="45448392">
      <w:bodyDiv w:val="1"/>
      <w:marLeft w:val="0"/>
      <w:marRight w:val="0"/>
      <w:marTop w:val="0"/>
      <w:marBottom w:val="0"/>
      <w:divBdr>
        <w:top w:val="none" w:sz="0" w:space="0" w:color="auto"/>
        <w:left w:val="none" w:sz="0" w:space="0" w:color="auto"/>
        <w:bottom w:val="none" w:sz="0" w:space="0" w:color="auto"/>
        <w:right w:val="none" w:sz="0" w:space="0" w:color="auto"/>
      </w:divBdr>
    </w:div>
    <w:div w:id="78412185">
      <w:bodyDiv w:val="1"/>
      <w:marLeft w:val="0"/>
      <w:marRight w:val="0"/>
      <w:marTop w:val="0"/>
      <w:marBottom w:val="0"/>
      <w:divBdr>
        <w:top w:val="none" w:sz="0" w:space="0" w:color="auto"/>
        <w:left w:val="none" w:sz="0" w:space="0" w:color="auto"/>
        <w:bottom w:val="none" w:sz="0" w:space="0" w:color="auto"/>
        <w:right w:val="none" w:sz="0" w:space="0" w:color="auto"/>
      </w:divBdr>
    </w:div>
    <w:div w:id="82577755">
      <w:bodyDiv w:val="1"/>
      <w:marLeft w:val="0"/>
      <w:marRight w:val="0"/>
      <w:marTop w:val="0"/>
      <w:marBottom w:val="0"/>
      <w:divBdr>
        <w:top w:val="none" w:sz="0" w:space="0" w:color="auto"/>
        <w:left w:val="none" w:sz="0" w:space="0" w:color="auto"/>
        <w:bottom w:val="none" w:sz="0" w:space="0" w:color="auto"/>
        <w:right w:val="none" w:sz="0" w:space="0" w:color="auto"/>
      </w:divBdr>
    </w:div>
    <w:div w:id="105468826">
      <w:bodyDiv w:val="1"/>
      <w:marLeft w:val="0"/>
      <w:marRight w:val="0"/>
      <w:marTop w:val="0"/>
      <w:marBottom w:val="0"/>
      <w:divBdr>
        <w:top w:val="none" w:sz="0" w:space="0" w:color="auto"/>
        <w:left w:val="none" w:sz="0" w:space="0" w:color="auto"/>
        <w:bottom w:val="none" w:sz="0" w:space="0" w:color="auto"/>
        <w:right w:val="none" w:sz="0" w:space="0" w:color="auto"/>
      </w:divBdr>
    </w:div>
    <w:div w:id="108353845">
      <w:bodyDiv w:val="1"/>
      <w:marLeft w:val="0"/>
      <w:marRight w:val="0"/>
      <w:marTop w:val="0"/>
      <w:marBottom w:val="0"/>
      <w:divBdr>
        <w:top w:val="none" w:sz="0" w:space="0" w:color="auto"/>
        <w:left w:val="none" w:sz="0" w:space="0" w:color="auto"/>
        <w:bottom w:val="none" w:sz="0" w:space="0" w:color="auto"/>
        <w:right w:val="none" w:sz="0" w:space="0" w:color="auto"/>
      </w:divBdr>
    </w:div>
    <w:div w:id="183518718">
      <w:bodyDiv w:val="1"/>
      <w:marLeft w:val="0"/>
      <w:marRight w:val="0"/>
      <w:marTop w:val="0"/>
      <w:marBottom w:val="0"/>
      <w:divBdr>
        <w:top w:val="none" w:sz="0" w:space="0" w:color="auto"/>
        <w:left w:val="none" w:sz="0" w:space="0" w:color="auto"/>
        <w:bottom w:val="none" w:sz="0" w:space="0" w:color="auto"/>
        <w:right w:val="none" w:sz="0" w:space="0" w:color="auto"/>
      </w:divBdr>
    </w:div>
    <w:div w:id="316499615">
      <w:bodyDiv w:val="1"/>
      <w:marLeft w:val="0"/>
      <w:marRight w:val="0"/>
      <w:marTop w:val="0"/>
      <w:marBottom w:val="0"/>
      <w:divBdr>
        <w:top w:val="none" w:sz="0" w:space="0" w:color="auto"/>
        <w:left w:val="none" w:sz="0" w:space="0" w:color="auto"/>
        <w:bottom w:val="none" w:sz="0" w:space="0" w:color="auto"/>
        <w:right w:val="none" w:sz="0" w:space="0" w:color="auto"/>
      </w:divBdr>
    </w:div>
    <w:div w:id="334040924">
      <w:bodyDiv w:val="1"/>
      <w:marLeft w:val="0"/>
      <w:marRight w:val="0"/>
      <w:marTop w:val="0"/>
      <w:marBottom w:val="0"/>
      <w:divBdr>
        <w:top w:val="none" w:sz="0" w:space="0" w:color="auto"/>
        <w:left w:val="none" w:sz="0" w:space="0" w:color="auto"/>
        <w:bottom w:val="none" w:sz="0" w:space="0" w:color="auto"/>
        <w:right w:val="none" w:sz="0" w:space="0" w:color="auto"/>
      </w:divBdr>
    </w:div>
    <w:div w:id="365374254">
      <w:bodyDiv w:val="1"/>
      <w:marLeft w:val="0"/>
      <w:marRight w:val="0"/>
      <w:marTop w:val="0"/>
      <w:marBottom w:val="0"/>
      <w:divBdr>
        <w:top w:val="none" w:sz="0" w:space="0" w:color="auto"/>
        <w:left w:val="none" w:sz="0" w:space="0" w:color="auto"/>
        <w:bottom w:val="none" w:sz="0" w:space="0" w:color="auto"/>
        <w:right w:val="none" w:sz="0" w:space="0" w:color="auto"/>
      </w:divBdr>
    </w:div>
    <w:div w:id="387268246">
      <w:bodyDiv w:val="1"/>
      <w:marLeft w:val="0"/>
      <w:marRight w:val="0"/>
      <w:marTop w:val="0"/>
      <w:marBottom w:val="0"/>
      <w:divBdr>
        <w:top w:val="none" w:sz="0" w:space="0" w:color="auto"/>
        <w:left w:val="none" w:sz="0" w:space="0" w:color="auto"/>
        <w:bottom w:val="none" w:sz="0" w:space="0" w:color="auto"/>
        <w:right w:val="none" w:sz="0" w:space="0" w:color="auto"/>
      </w:divBdr>
    </w:div>
    <w:div w:id="432284181">
      <w:bodyDiv w:val="1"/>
      <w:marLeft w:val="0"/>
      <w:marRight w:val="0"/>
      <w:marTop w:val="0"/>
      <w:marBottom w:val="0"/>
      <w:divBdr>
        <w:top w:val="none" w:sz="0" w:space="0" w:color="auto"/>
        <w:left w:val="none" w:sz="0" w:space="0" w:color="auto"/>
        <w:bottom w:val="none" w:sz="0" w:space="0" w:color="auto"/>
        <w:right w:val="none" w:sz="0" w:space="0" w:color="auto"/>
      </w:divBdr>
    </w:div>
    <w:div w:id="495220050">
      <w:bodyDiv w:val="1"/>
      <w:marLeft w:val="0"/>
      <w:marRight w:val="0"/>
      <w:marTop w:val="0"/>
      <w:marBottom w:val="0"/>
      <w:divBdr>
        <w:top w:val="none" w:sz="0" w:space="0" w:color="auto"/>
        <w:left w:val="none" w:sz="0" w:space="0" w:color="auto"/>
        <w:bottom w:val="none" w:sz="0" w:space="0" w:color="auto"/>
        <w:right w:val="none" w:sz="0" w:space="0" w:color="auto"/>
      </w:divBdr>
    </w:div>
    <w:div w:id="503055844">
      <w:bodyDiv w:val="1"/>
      <w:marLeft w:val="0"/>
      <w:marRight w:val="0"/>
      <w:marTop w:val="0"/>
      <w:marBottom w:val="0"/>
      <w:divBdr>
        <w:top w:val="none" w:sz="0" w:space="0" w:color="auto"/>
        <w:left w:val="none" w:sz="0" w:space="0" w:color="auto"/>
        <w:bottom w:val="none" w:sz="0" w:space="0" w:color="auto"/>
        <w:right w:val="none" w:sz="0" w:space="0" w:color="auto"/>
      </w:divBdr>
    </w:div>
    <w:div w:id="519006822">
      <w:bodyDiv w:val="1"/>
      <w:marLeft w:val="0"/>
      <w:marRight w:val="0"/>
      <w:marTop w:val="0"/>
      <w:marBottom w:val="0"/>
      <w:divBdr>
        <w:top w:val="none" w:sz="0" w:space="0" w:color="auto"/>
        <w:left w:val="none" w:sz="0" w:space="0" w:color="auto"/>
        <w:bottom w:val="none" w:sz="0" w:space="0" w:color="auto"/>
        <w:right w:val="none" w:sz="0" w:space="0" w:color="auto"/>
      </w:divBdr>
      <w:divsChild>
        <w:div w:id="1106340632">
          <w:marLeft w:val="0"/>
          <w:marRight w:val="0"/>
          <w:marTop w:val="0"/>
          <w:marBottom w:val="300"/>
          <w:divBdr>
            <w:top w:val="none" w:sz="0" w:space="0" w:color="auto"/>
            <w:left w:val="none" w:sz="0" w:space="0" w:color="auto"/>
            <w:bottom w:val="none" w:sz="0" w:space="0" w:color="auto"/>
            <w:right w:val="none" w:sz="0" w:space="0" w:color="auto"/>
          </w:divBdr>
          <w:divsChild>
            <w:div w:id="140806973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523638580">
      <w:bodyDiv w:val="1"/>
      <w:marLeft w:val="0"/>
      <w:marRight w:val="0"/>
      <w:marTop w:val="0"/>
      <w:marBottom w:val="0"/>
      <w:divBdr>
        <w:top w:val="none" w:sz="0" w:space="0" w:color="auto"/>
        <w:left w:val="none" w:sz="0" w:space="0" w:color="auto"/>
        <w:bottom w:val="none" w:sz="0" w:space="0" w:color="auto"/>
        <w:right w:val="none" w:sz="0" w:space="0" w:color="auto"/>
      </w:divBdr>
      <w:divsChild>
        <w:div w:id="885602790">
          <w:marLeft w:val="446"/>
          <w:marRight w:val="0"/>
          <w:marTop w:val="0"/>
          <w:marBottom w:val="0"/>
          <w:divBdr>
            <w:top w:val="none" w:sz="0" w:space="0" w:color="auto"/>
            <w:left w:val="none" w:sz="0" w:space="0" w:color="auto"/>
            <w:bottom w:val="none" w:sz="0" w:space="0" w:color="auto"/>
            <w:right w:val="none" w:sz="0" w:space="0" w:color="auto"/>
          </w:divBdr>
        </w:div>
        <w:div w:id="1282226047">
          <w:marLeft w:val="446"/>
          <w:marRight w:val="0"/>
          <w:marTop w:val="0"/>
          <w:marBottom w:val="0"/>
          <w:divBdr>
            <w:top w:val="none" w:sz="0" w:space="0" w:color="auto"/>
            <w:left w:val="none" w:sz="0" w:space="0" w:color="auto"/>
            <w:bottom w:val="none" w:sz="0" w:space="0" w:color="auto"/>
            <w:right w:val="none" w:sz="0" w:space="0" w:color="auto"/>
          </w:divBdr>
        </w:div>
        <w:div w:id="1639797744">
          <w:marLeft w:val="446"/>
          <w:marRight w:val="0"/>
          <w:marTop w:val="0"/>
          <w:marBottom w:val="0"/>
          <w:divBdr>
            <w:top w:val="none" w:sz="0" w:space="0" w:color="auto"/>
            <w:left w:val="none" w:sz="0" w:space="0" w:color="auto"/>
            <w:bottom w:val="none" w:sz="0" w:space="0" w:color="auto"/>
            <w:right w:val="none" w:sz="0" w:space="0" w:color="auto"/>
          </w:divBdr>
        </w:div>
      </w:divsChild>
    </w:div>
    <w:div w:id="561063396">
      <w:bodyDiv w:val="1"/>
      <w:marLeft w:val="0"/>
      <w:marRight w:val="0"/>
      <w:marTop w:val="0"/>
      <w:marBottom w:val="0"/>
      <w:divBdr>
        <w:top w:val="none" w:sz="0" w:space="0" w:color="auto"/>
        <w:left w:val="none" w:sz="0" w:space="0" w:color="auto"/>
        <w:bottom w:val="none" w:sz="0" w:space="0" w:color="auto"/>
        <w:right w:val="none" w:sz="0" w:space="0" w:color="auto"/>
      </w:divBdr>
    </w:div>
    <w:div w:id="578757807">
      <w:bodyDiv w:val="1"/>
      <w:marLeft w:val="0"/>
      <w:marRight w:val="0"/>
      <w:marTop w:val="0"/>
      <w:marBottom w:val="0"/>
      <w:divBdr>
        <w:top w:val="none" w:sz="0" w:space="0" w:color="auto"/>
        <w:left w:val="none" w:sz="0" w:space="0" w:color="auto"/>
        <w:bottom w:val="none" w:sz="0" w:space="0" w:color="auto"/>
        <w:right w:val="none" w:sz="0" w:space="0" w:color="auto"/>
      </w:divBdr>
      <w:divsChild>
        <w:div w:id="142351177">
          <w:marLeft w:val="1267"/>
          <w:marRight w:val="0"/>
          <w:marTop w:val="0"/>
          <w:marBottom w:val="0"/>
          <w:divBdr>
            <w:top w:val="none" w:sz="0" w:space="0" w:color="auto"/>
            <w:left w:val="none" w:sz="0" w:space="0" w:color="auto"/>
            <w:bottom w:val="none" w:sz="0" w:space="0" w:color="auto"/>
            <w:right w:val="none" w:sz="0" w:space="0" w:color="auto"/>
          </w:divBdr>
        </w:div>
        <w:div w:id="162207942">
          <w:marLeft w:val="1267"/>
          <w:marRight w:val="0"/>
          <w:marTop w:val="0"/>
          <w:marBottom w:val="0"/>
          <w:divBdr>
            <w:top w:val="none" w:sz="0" w:space="0" w:color="auto"/>
            <w:left w:val="none" w:sz="0" w:space="0" w:color="auto"/>
            <w:bottom w:val="none" w:sz="0" w:space="0" w:color="auto"/>
            <w:right w:val="none" w:sz="0" w:space="0" w:color="auto"/>
          </w:divBdr>
        </w:div>
        <w:div w:id="230163461">
          <w:marLeft w:val="1267"/>
          <w:marRight w:val="0"/>
          <w:marTop w:val="0"/>
          <w:marBottom w:val="0"/>
          <w:divBdr>
            <w:top w:val="none" w:sz="0" w:space="0" w:color="auto"/>
            <w:left w:val="none" w:sz="0" w:space="0" w:color="auto"/>
            <w:bottom w:val="none" w:sz="0" w:space="0" w:color="auto"/>
            <w:right w:val="none" w:sz="0" w:space="0" w:color="auto"/>
          </w:divBdr>
        </w:div>
        <w:div w:id="730930305">
          <w:marLeft w:val="547"/>
          <w:marRight w:val="0"/>
          <w:marTop w:val="0"/>
          <w:marBottom w:val="0"/>
          <w:divBdr>
            <w:top w:val="none" w:sz="0" w:space="0" w:color="auto"/>
            <w:left w:val="none" w:sz="0" w:space="0" w:color="auto"/>
            <w:bottom w:val="none" w:sz="0" w:space="0" w:color="auto"/>
            <w:right w:val="none" w:sz="0" w:space="0" w:color="auto"/>
          </w:divBdr>
        </w:div>
        <w:div w:id="835655622">
          <w:marLeft w:val="547"/>
          <w:marRight w:val="0"/>
          <w:marTop w:val="0"/>
          <w:marBottom w:val="0"/>
          <w:divBdr>
            <w:top w:val="none" w:sz="0" w:space="0" w:color="auto"/>
            <w:left w:val="none" w:sz="0" w:space="0" w:color="auto"/>
            <w:bottom w:val="none" w:sz="0" w:space="0" w:color="auto"/>
            <w:right w:val="none" w:sz="0" w:space="0" w:color="auto"/>
          </w:divBdr>
        </w:div>
        <w:div w:id="1258097415">
          <w:marLeft w:val="1267"/>
          <w:marRight w:val="0"/>
          <w:marTop w:val="0"/>
          <w:marBottom w:val="0"/>
          <w:divBdr>
            <w:top w:val="none" w:sz="0" w:space="0" w:color="auto"/>
            <w:left w:val="none" w:sz="0" w:space="0" w:color="auto"/>
            <w:bottom w:val="none" w:sz="0" w:space="0" w:color="auto"/>
            <w:right w:val="none" w:sz="0" w:space="0" w:color="auto"/>
          </w:divBdr>
        </w:div>
        <w:div w:id="1273394772">
          <w:marLeft w:val="547"/>
          <w:marRight w:val="0"/>
          <w:marTop w:val="0"/>
          <w:marBottom w:val="0"/>
          <w:divBdr>
            <w:top w:val="none" w:sz="0" w:space="0" w:color="auto"/>
            <w:left w:val="none" w:sz="0" w:space="0" w:color="auto"/>
            <w:bottom w:val="none" w:sz="0" w:space="0" w:color="auto"/>
            <w:right w:val="none" w:sz="0" w:space="0" w:color="auto"/>
          </w:divBdr>
        </w:div>
        <w:div w:id="1312296296">
          <w:marLeft w:val="446"/>
          <w:marRight w:val="0"/>
          <w:marTop w:val="0"/>
          <w:marBottom w:val="0"/>
          <w:divBdr>
            <w:top w:val="none" w:sz="0" w:space="0" w:color="auto"/>
            <w:left w:val="none" w:sz="0" w:space="0" w:color="auto"/>
            <w:bottom w:val="none" w:sz="0" w:space="0" w:color="auto"/>
            <w:right w:val="none" w:sz="0" w:space="0" w:color="auto"/>
          </w:divBdr>
        </w:div>
        <w:div w:id="1512379291">
          <w:marLeft w:val="1267"/>
          <w:marRight w:val="0"/>
          <w:marTop w:val="0"/>
          <w:marBottom w:val="0"/>
          <w:divBdr>
            <w:top w:val="none" w:sz="0" w:space="0" w:color="auto"/>
            <w:left w:val="none" w:sz="0" w:space="0" w:color="auto"/>
            <w:bottom w:val="none" w:sz="0" w:space="0" w:color="auto"/>
            <w:right w:val="none" w:sz="0" w:space="0" w:color="auto"/>
          </w:divBdr>
        </w:div>
        <w:div w:id="1565532654">
          <w:marLeft w:val="1267"/>
          <w:marRight w:val="0"/>
          <w:marTop w:val="0"/>
          <w:marBottom w:val="0"/>
          <w:divBdr>
            <w:top w:val="none" w:sz="0" w:space="0" w:color="auto"/>
            <w:left w:val="none" w:sz="0" w:space="0" w:color="auto"/>
            <w:bottom w:val="none" w:sz="0" w:space="0" w:color="auto"/>
            <w:right w:val="none" w:sz="0" w:space="0" w:color="auto"/>
          </w:divBdr>
        </w:div>
        <w:div w:id="1997613938">
          <w:marLeft w:val="446"/>
          <w:marRight w:val="0"/>
          <w:marTop w:val="0"/>
          <w:marBottom w:val="0"/>
          <w:divBdr>
            <w:top w:val="none" w:sz="0" w:space="0" w:color="auto"/>
            <w:left w:val="none" w:sz="0" w:space="0" w:color="auto"/>
            <w:bottom w:val="none" w:sz="0" w:space="0" w:color="auto"/>
            <w:right w:val="none" w:sz="0" w:space="0" w:color="auto"/>
          </w:divBdr>
        </w:div>
      </w:divsChild>
    </w:div>
    <w:div w:id="611479419">
      <w:bodyDiv w:val="1"/>
      <w:marLeft w:val="0"/>
      <w:marRight w:val="0"/>
      <w:marTop w:val="0"/>
      <w:marBottom w:val="0"/>
      <w:divBdr>
        <w:top w:val="none" w:sz="0" w:space="0" w:color="auto"/>
        <w:left w:val="none" w:sz="0" w:space="0" w:color="auto"/>
        <w:bottom w:val="none" w:sz="0" w:space="0" w:color="auto"/>
        <w:right w:val="none" w:sz="0" w:space="0" w:color="auto"/>
      </w:divBdr>
    </w:div>
    <w:div w:id="642580788">
      <w:bodyDiv w:val="1"/>
      <w:marLeft w:val="0"/>
      <w:marRight w:val="0"/>
      <w:marTop w:val="0"/>
      <w:marBottom w:val="0"/>
      <w:divBdr>
        <w:top w:val="none" w:sz="0" w:space="0" w:color="auto"/>
        <w:left w:val="none" w:sz="0" w:space="0" w:color="auto"/>
        <w:bottom w:val="none" w:sz="0" w:space="0" w:color="auto"/>
        <w:right w:val="none" w:sz="0" w:space="0" w:color="auto"/>
      </w:divBdr>
    </w:div>
    <w:div w:id="680543355">
      <w:bodyDiv w:val="1"/>
      <w:marLeft w:val="0"/>
      <w:marRight w:val="0"/>
      <w:marTop w:val="0"/>
      <w:marBottom w:val="0"/>
      <w:divBdr>
        <w:top w:val="none" w:sz="0" w:space="0" w:color="auto"/>
        <w:left w:val="none" w:sz="0" w:space="0" w:color="auto"/>
        <w:bottom w:val="none" w:sz="0" w:space="0" w:color="auto"/>
        <w:right w:val="none" w:sz="0" w:space="0" w:color="auto"/>
      </w:divBdr>
    </w:div>
    <w:div w:id="682821576">
      <w:bodyDiv w:val="1"/>
      <w:marLeft w:val="0"/>
      <w:marRight w:val="0"/>
      <w:marTop w:val="0"/>
      <w:marBottom w:val="0"/>
      <w:divBdr>
        <w:top w:val="none" w:sz="0" w:space="0" w:color="auto"/>
        <w:left w:val="none" w:sz="0" w:space="0" w:color="auto"/>
        <w:bottom w:val="none" w:sz="0" w:space="0" w:color="auto"/>
        <w:right w:val="none" w:sz="0" w:space="0" w:color="auto"/>
      </w:divBdr>
      <w:divsChild>
        <w:div w:id="251744751">
          <w:marLeft w:val="0"/>
          <w:marRight w:val="0"/>
          <w:marTop w:val="0"/>
          <w:marBottom w:val="0"/>
          <w:divBdr>
            <w:top w:val="none" w:sz="0" w:space="0" w:color="auto"/>
            <w:left w:val="none" w:sz="0" w:space="0" w:color="auto"/>
            <w:bottom w:val="none" w:sz="0" w:space="0" w:color="auto"/>
            <w:right w:val="none" w:sz="0" w:space="0" w:color="auto"/>
          </w:divBdr>
          <w:divsChild>
            <w:div w:id="1344627499">
              <w:marLeft w:val="0"/>
              <w:marRight w:val="0"/>
              <w:marTop w:val="0"/>
              <w:marBottom w:val="0"/>
              <w:divBdr>
                <w:top w:val="none" w:sz="0" w:space="0" w:color="auto"/>
                <w:left w:val="none" w:sz="0" w:space="0" w:color="auto"/>
                <w:bottom w:val="none" w:sz="0" w:space="0" w:color="auto"/>
                <w:right w:val="none" w:sz="0" w:space="0" w:color="auto"/>
              </w:divBdr>
              <w:divsChild>
                <w:div w:id="646277694">
                  <w:marLeft w:val="0"/>
                  <w:marRight w:val="0"/>
                  <w:marTop w:val="0"/>
                  <w:marBottom w:val="0"/>
                  <w:divBdr>
                    <w:top w:val="none" w:sz="0" w:space="0" w:color="auto"/>
                    <w:left w:val="none" w:sz="0" w:space="0" w:color="auto"/>
                    <w:bottom w:val="none" w:sz="0" w:space="0" w:color="auto"/>
                    <w:right w:val="none" w:sz="0" w:space="0" w:color="auto"/>
                  </w:divBdr>
                  <w:divsChild>
                    <w:div w:id="16857560">
                      <w:marLeft w:val="0"/>
                      <w:marRight w:val="0"/>
                      <w:marTop w:val="0"/>
                      <w:marBottom w:val="0"/>
                      <w:divBdr>
                        <w:top w:val="none" w:sz="0" w:space="0" w:color="auto"/>
                        <w:left w:val="none" w:sz="0" w:space="0" w:color="auto"/>
                        <w:bottom w:val="none" w:sz="0" w:space="0" w:color="auto"/>
                        <w:right w:val="none" w:sz="0" w:space="0" w:color="auto"/>
                      </w:divBdr>
                    </w:div>
                    <w:div w:id="82849009">
                      <w:marLeft w:val="0"/>
                      <w:marRight w:val="0"/>
                      <w:marTop w:val="0"/>
                      <w:marBottom w:val="0"/>
                      <w:divBdr>
                        <w:top w:val="none" w:sz="0" w:space="0" w:color="auto"/>
                        <w:left w:val="none" w:sz="0" w:space="0" w:color="auto"/>
                        <w:bottom w:val="none" w:sz="0" w:space="0" w:color="auto"/>
                        <w:right w:val="none" w:sz="0" w:space="0" w:color="auto"/>
                      </w:divBdr>
                    </w:div>
                    <w:div w:id="130828338">
                      <w:marLeft w:val="0"/>
                      <w:marRight w:val="0"/>
                      <w:marTop w:val="0"/>
                      <w:marBottom w:val="0"/>
                      <w:divBdr>
                        <w:top w:val="none" w:sz="0" w:space="0" w:color="auto"/>
                        <w:left w:val="none" w:sz="0" w:space="0" w:color="auto"/>
                        <w:bottom w:val="none" w:sz="0" w:space="0" w:color="auto"/>
                        <w:right w:val="none" w:sz="0" w:space="0" w:color="auto"/>
                      </w:divBdr>
                    </w:div>
                    <w:div w:id="284313724">
                      <w:marLeft w:val="0"/>
                      <w:marRight w:val="0"/>
                      <w:marTop w:val="0"/>
                      <w:marBottom w:val="0"/>
                      <w:divBdr>
                        <w:top w:val="none" w:sz="0" w:space="0" w:color="auto"/>
                        <w:left w:val="none" w:sz="0" w:space="0" w:color="auto"/>
                        <w:bottom w:val="none" w:sz="0" w:space="0" w:color="auto"/>
                        <w:right w:val="none" w:sz="0" w:space="0" w:color="auto"/>
                      </w:divBdr>
                    </w:div>
                    <w:div w:id="290213625">
                      <w:marLeft w:val="0"/>
                      <w:marRight w:val="0"/>
                      <w:marTop w:val="0"/>
                      <w:marBottom w:val="0"/>
                      <w:divBdr>
                        <w:top w:val="none" w:sz="0" w:space="0" w:color="auto"/>
                        <w:left w:val="none" w:sz="0" w:space="0" w:color="auto"/>
                        <w:bottom w:val="none" w:sz="0" w:space="0" w:color="auto"/>
                        <w:right w:val="none" w:sz="0" w:space="0" w:color="auto"/>
                      </w:divBdr>
                    </w:div>
                    <w:div w:id="383139008">
                      <w:marLeft w:val="0"/>
                      <w:marRight w:val="0"/>
                      <w:marTop w:val="0"/>
                      <w:marBottom w:val="0"/>
                      <w:divBdr>
                        <w:top w:val="none" w:sz="0" w:space="0" w:color="auto"/>
                        <w:left w:val="none" w:sz="0" w:space="0" w:color="auto"/>
                        <w:bottom w:val="none" w:sz="0" w:space="0" w:color="auto"/>
                        <w:right w:val="none" w:sz="0" w:space="0" w:color="auto"/>
                      </w:divBdr>
                    </w:div>
                    <w:div w:id="526453111">
                      <w:marLeft w:val="0"/>
                      <w:marRight w:val="0"/>
                      <w:marTop w:val="0"/>
                      <w:marBottom w:val="0"/>
                      <w:divBdr>
                        <w:top w:val="none" w:sz="0" w:space="0" w:color="auto"/>
                        <w:left w:val="none" w:sz="0" w:space="0" w:color="auto"/>
                        <w:bottom w:val="none" w:sz="0" w:space="0" w:color="auto"/>
                        <w:right w:val="none" w:sz="0" w:space="0" w:color="auto"/>
                      </w:divBdr>
                    </w:div>
                    <w:div w:id="566498271">
                      <w:marLeft w:val="0"/>
                      <w:marRight w:val="0"/>
                      <w:marTop w:val="0"/>
                      <w:marBottom w:val="0"/>
                      <w:divBdr>
                        <w:top w:val="none" w:sz="0" w:space="0" w:color="auto"/>
                        <w:left w:val="none" w:sz="0" w:space="0" w:color="auto"/>
                        <w:bottom w:val="none" w:sz="0" w:space="0" w:color="auto"/>
                        <w:right w:val="none" w:sz="0" w:space="0" w:color="auto"/>
                      </w:divBdr>
                    </w:div>
                    <w:div w:id="586427170">
                      <w:marLeft w:val="0"/>
                      <w:marRight w:val="0"/>
                      <w:marTop w:val="0"/>
                      <w:marBottom w:val="0"/>
                      <w:divBdr>
                        <w:top w:val="none" w:sz="0" w:space="0" w:color="auto"/>
                        <w:left w:val="none" w:sz="0" w:space="0" w:color="auto"/>
                        <w:bottom w:val="none" w:sz="0" w:space="0" w:color="auto"/>
                        <w:right w:val="none" w:sz="0" w:space="0" w:color="auto"/>
                      </w:divBdr>
                    </w:div>
                    <w:div w:id="652955781">
                      <w:marLeft w:val="0"/>
                      <w:marRight w:val="0"/>
                      <w:marTop w:val="0"/>
                      <w:marBottom w:val="0"/>
                      <w:divBdr>
                        <w:top w:val="none" w:sz="0" w:space="0" w:color="auto"/>
                        <w:left w:val="none" w:sz="0" w:space="0" w:color="auto"/>
                        <w:bottom w:val="none" w:sz="0" w:space="0" w:color="auto"/>
                        <w:right w:val="none" w:sz="0" w:space="0" w:color="auto"/>
                      </w:divBdr>
                    </w:div>
                    <w:div w:id="673460512">
                      <w:marLeft w:val="0"/>
                      <w:marRight w:val="0"/>
                      <w:marTop w:val="0"/>
                      <w:marBottom w:val="0"/>
                      <w:divBdr>
                        <w:top w:val="none" w:sz="0" w:space="0" w:color="auto"/>
                        <w:left w:val="none" w:sz="0" w:space="0" w:color="auto"/>
                        <w:bottom w:val="none" w:sz="0" w:space="0" w:color="auto"/>
                        <w:right w:val="none" w:sz="0" w:space="0" w:color="auto"/>
                      </w:divBdr>
                    </w:div>
                    <w:div w:id="675885771">
                      <w:marLeft w:val="0"/>
                      <w:marRight w:val="0"/>
                      <w:marTop w:val="0"/>
                      <w:marBottom w:val="0"/>
                      <w:divBdr>
                        <w:top w:val="none" w:sz="0" w:space="0" w:color="auto"/>
                        <w:left w:val="none" w:sz="0" w:space="0" w:color="auto"/>
                        <w:bottom w:val="none" w:sz="0" w:space="0" w:color="auto"/>
                        <w:right w:val="none" w:sz="0" w:space="0" w:color="auto"/>
                      </w:divBdr>
                    </w:div>
                    <w:div w:id="693964735">
                      <w:marLeft w:val="0"/>
                      <w:marRight w:val="0"/>
                      <w:marTop w:val="0"/>
                      <w:marBottom w:val="0"/>
                      <w:divBdr>
                        <w:top w:val="none" w:sz="0" w:space="0" w:color="auto"/>
                        <w:left w:val="none" w:sz="0" w:space="0" w:color="auto"/>
                        <w:bottom w:val="none" w:sz="0" w:space="0" w:color="auto"/>
                        <w:right w:val="none" w:sz="0" w:space="0" w:color="auto"/>
                      </w:divBdr>
                    </w:div>
                    <w:div w:id="715198221">
                      <w:marLeft w:val="0"/>
                      <w:marRight w:val="0"/>
                      <w:marTop w:val="0"/>
                      <w:marBottom w:val="0"/>
                      <w:divBdr>
                        <w:top w:val="none" w:sz="0" w:space="0" w:color="auto"/>
                        <w:left w:val="none" w:sz="0" w:space="0" w:color="auto"/>
                        <w:bottom w:val="none" w:sz="0" w:space="0" w:color="auto"/>
                        <w:right w:val="none" w:sz="0" w:space="0" w:color="auto"/>
                      </w:divBdr>
                    </w:div>
                    <w:div w:id="757747073">
                      <w:marLeft w:val="0"/>
                      <w:marRight w:val="0"/>
                      <w:marTop w:val="0"/>
                      <w:marBottom w:val="0"/>
                      <w:divBdr>
                        <w:top w:val="none" w:sz="0" w:space="0" w:color="auto"/>
                        <w:left w:val="none" w:sz="0" w:space="0" w:color="auto"/>
                        <w:bottom w:val="none" w:sz="0" w:space="0" w:color="auto"/>
                        <w:right w:val="none" w:sz="0" w:space="0" w:color="auto"/>
                      </w:divBdr>
                    </w:div>
                    <w:div w:id="776604232">
                      <w:marLeft w:val="0"/>
                      <w:marRight w:val="0"/>
                      <w:marTop w:val="0"/>
                      <w:marBottom w:val="0"/>
                      <w:divBdr>
                        <w:top w:val="none" w:sz="0" w:space="0" w:color="auto"/>
                        <w:left w:val="none" w:sz="0" w:space="0" w:color="auto"/>
                        <w:bottom w:val="none" w:sz="0" w:space="0" w:color="auto"/>
                        <w:right w:val="none" w:sz="0" w:space="0" w:color="auto"/>
                      </w:divBdr>
                    </w:div>
                    <w:div w:id="796264286">
                      <w:marLeft w:val="0"/>
                      <w:marRight w:val="0"/>
                      <w:marTop w:val="0"/>
                      <w:marBottom w:val="0"/>
                      <w:divBdr>
                        <w:top w:val="none" w:sz="0" w:space="0" w:color="auto"/>
                        <w:left w:val="none" w:sz="0" w:space="0" w:color="auto"/>
                        <w:bottom w:val="none" w:sz="0" w:space="0" w:color="auto"/>
                        <w:right w:val="none" w:sz="0" w:space="0" w:color="auto"/>
                      </w:divBdr>
                    </w:div>
                    <w:div w:id="882521856">
                      <w:marLeft w:val="0"/>
                      <w:marRight w:val="0"/>
                      <w:marTop w:val="0"/>
                      <w:marBottom w:val="0"/>
                      <w:divBdr>
                        <w:top w:val="none" w:sz="0" w:space="0" w:color="auto"/>
                        <w:left w:val="none" w:sz="0" w:space="0" w:color="auto"/>
                        <w:bottom w:val="none" w:sz="0" w:space="0" w:color="auto"/>
                        <w:right w:val="none" w:sz="0" w:space="0" w:color="auto"/>
                      </w:divBdr>
                    </w:div>
                    <w:div w:id="1027758178">
                      <w:marLeft w:val="0"/>
                      <w:marRight w:val="0"/>
                      <w:marTop w:val="0"/>
                      <w:marBottom w:val="0"/>
                      <w:divBdr>
                        <w:top w:val="none" w:sz="0" w:space="0" w:color="auto"/>
                        <w:left w:val="none" w:sz="0" w:space="0" w:color="auto"/>
                        <w:bottom w:val="none" w:sz="0" w:space="0" w:color="auto"/>
                        <w:right w:val="none" w:sz="0" w:space="0" w:color="auto"/>
                      </w:divBdr>
                    </w:div>
                    <w:div w:id="1063025577">
                      <w:marLeft w:val="0"/>
                      <w:marRight w:val="0"/>
                      <w:marTop w:val="0"/>
                      <w:marBottom w:val="0"/>
                      <w:divBdr>
                        <w:top w:val="none" w:sz="0" w:space="0" w:color="auto"/>
                        <w:left w:val="none" w:sz="0" w:space="0" w:color="auto"/>
                        <w:bottom w:val="none" w:sz="0" w:space="0" w:color="auto"/>
                        <w:right w:val="none" w:sz="0" w:space="0" w:color="auto"/>
                      </w:divBdr>
                    </w:div>
                    <w:div w:id="1141968728">
                      <w:marLeft w:val="0"/>
                      <w:marRight w:val="0"/>
                      <w:marTop w:val="0"/>
                      <w:marBottom w:val="0"/>
                      <w:divBdr>
                        <w:top w:val="none" w:sz="0" w:space="0" w:color="auto"/>
                        <w:left w:val="none" w:sz="0" w:space="0" w:color="auto"/>
                        <w:bottom w:val="none" w:sz="0" w:space="0" w:color="auto"/>
                        <w:right w:val="none" w:sz="0" w:space="0" w:color="auto"/>
                      </w:divBdr>
                    </w:div>
                    <w:div w:id="1215120863">
                      <w:marLeft w:val="0"/>
                      <w:marRight w:val="0"/>
                      <w:marTop w:val="0"/>
                      <w:marBottom w:val="0"/>
                      <w:divBdr>
                        <w:top w:val="none" w:sz="0" w:space="0" w:color="auto"/>
                        <w:left w:val="none" w:sz="0" w:space="0" w:color="auto"/>
                        <w:bottom w:val="none" w:sz="0" w:space="0" w:color="auto"/>
                        <w:right w:val="none" w:sz="0" w:space="0" w:color="auto"/>
                      </w:divBdr>
                    </w:div>
                    <w:div w:id="1231963572">
                      <w:marLeft w:val="0"/>
                      <w:marRight w:val="0"/>
                      <w:marTop w:val="0"/>
                      <w:marBottom w:val="0"/>
                      <w:divBdr>
                        <w:top w:val="none" w:sz="0" w:space="0" w:color="auto"/>
                        <w:left w:val="none" w:sz="0" w:space="0" w:color="auto"/>
                        <w:bottom w:val="none" w:sz="0" w:space="0" w:color="auto"/>
                        <w:right w:val="none" w:sz="0" w:space="0" w:color="auto"/>
                      </w:divBdr>
                    </w:div>
                    <w:div w:id="1285848504">
                      <w:marLeft w:val="0"/>
                      <w:marRight w:val="0"/>
                      <w:marTop w:val="0"/>
                      <w:marBottom w:val="0"/>
                      <w:divBdr>
                        <w:top w:val="none" w:sz="0" w:space="0" w:color="auto"/>
                        <w:left w:val="none" w:sz="0" w:space="0" w:color="auto"/>
                        <w:bottom w:val="none" w:sz="0" w:space="0" w:color="auto"/>
                        <w:right w:val="none" w:sz="0" w:space="0" w:color="auto"/>
                      </w:divBdr>
                    </w:div>
                    <w:div w:id="1557425300">
                      <w:marLeft w:val="0"/>
                      <w:marRight w:val="0"/>
                      <w:marTop w:val="0"/>
                      <w:marBottom w:val="0"/>
                      <w:divBdr>
                        <w:top w:val="none" w:sz="0" w:space="0" w:color="auto"/>
                        <w:left w:val="none" w:sz="0" w:space="0" w:color="auto"/>
                        <w:bottom w:val="none" w:sz="0" w:space="0" w:color="auto"/>
                        <w:right w:val="none" w:sz="0" w:space="0" w:color="auto"/>
                      </w:divBdr>
                    </w:div>
                    <w:div w:id="1658729207">
                      <w:marLeft w:val="0"/>
                      <w:marRight w:val="0"/>
                      <w:marTop w:val="0"/>
                      <w:marBottom w:val="0"/>
                      <w:divBdr>
                        <w:top w:val="none" w:sz="0" w:space="0" w:color="auto"/>
                        <w:left w:val="none" w:sz="0" w:space="0" w:color="auto"/>
                        <w:bottom w:val="none" w:sz="0" w:space="0" w:color="auto"/>
                        <w:right w:val="none" w:sz="0" w:space="0" w:color="auto"/>
                      </w:divBdr>
                    </w:div>
                    <w:div w:id="1808547281">
                      <w:marLeft w:val="0"/>
                      <w:marRight w:val="0"/>
                      <w:marTop w:val="0"/>
                      <w:marBottom w:val="0"/>
                      <w:divBdr>
                        <w:top w:val="none" w:sz="0" w:space="0" w:color="auto"/>
                        <w:left w:val="none" w:sz="0" w:space="0" w:color="auto"/>
                        <w:bottom w:val="none" w:sz="0" w:space="0" w:color="auto"/>
                        <w:right w:val="none" w:sz="0" w:space="0" w:color="auto"/>
                      </w:divBdr>
                    </w:div>
                    <w:div w:id="1910068087">
                      <w:marLeft w:val="0"/>
                      <w:marRight w:val="0"/>
                      <w:marTop w:val="0"/>
                      <w:marBottom w:val="0"/>
                      <w:divBdr>
                        <w:top w:val="none" w:sz="0" w:space="0" w:color="auto"/>
                        <w:left w:val="none" w:sz="0" w:space="0" w:color="auto"/>
                        <w:bottom w:val="none" w:sz="0" w:space="0" w:color="auto"/>
                        <w:right w:val="none" w:sz="0" w:space="0" w:color="auto"/>
                      </w:divBdr>
                    </w:div>
                    <w:div w:id="20225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94200">
          <w:marLeft w:val="0"/>
          <w:marRight w:val="0"/>
          <w:marTop w:val="0"/>
          <w:marBottom w:val="0"/>
          <w:divBdr>
            <w:top w:val="none" w:sz="0" w:space="0" w:color="auto"/>
            <w:left w:val="none" w:sz="0" w:space="0" w:color="auto"/>
            <w:bottom w:val="none" w:sz="0" w:space="0" w:color="auto"/>
            <w:right w:val="none" w:sz="0" w:space="0" w:color="auto"/>
          </w:divBdr>
          <w:divsChild>
            <w:div w:id="809984181">
              <w:marLeft w:val="0"/>
              <w:marRight w:val="0"/>
              <w:marTop w:val="0"/>
              <w:marBottom w:val="0"/>
              <w:divBdr>
                <w:top w:val="none" w:sz="0" w:space="0" w:color="auto"/>
                <w:left w:val="none" w:sz="0" w:space="0" w:color="auto"/>
                <w:bottom w:val="none" w:sz="0" w:space="0" w:color="auto"/>
                <w:right w:val="none" w:sz="0" w:space="0" w:color="auto"/>
              </w:divBdr>
              <w:divsChild>
                <w:div w:id="37244788">
                  <w:marLeft w:val="0"/>
                  <w:marRight w:val="0"/>
                  <w:marTop w:val="0"/>
                  <w:marBottom w:val="0"/>
                  <w:divBdr>
                    <w:top w:val="none" w:sz="0" w:space="0" w:color="auto"/>
                    <w:left w:val="none" w:sz="0" w:space="0" w:color="auto"/>
                    <w:bottom w:val="none" w:sz="0" w:space="0" w:color="auto"/>
                    <w:right w:val="none" w:sz="0" w:space="0" w:color="auto"/>
                  </w:divBdr>
                  <w:divsChild>
                    <w:div w:id="6946923">
                      <w:marLeft w:val="0"/>
                      <w:marRight w:val="0"/>
                      <w:marTop w:val="0"/>
                      <w:marBottom w:val="0"/>
                      <w:divBdr>
                        <w:top w:val="none" w:sz="0" w:space="0" w:color="auto"/>
                        <w:left w:val="none" w:sz="0" w:space="0" w:color="auto"/>
                        <w:bottom w:val="none" w:sz="0" w:space="0" w:color="auto"/>
                        <w:right w:val="none" w:sz="0" w:space="0" w:color="auto"/>
                      </w:divBdr>
                    </w:div>
                    <w:div w:id="43674967">
                      <w:marLeft w:val="0"/>
                      <w:marRight w:val="0"/>
                      <w:marTop w:val="0"/>
                      <w:marBottom w:val="0"/>
                      <w:divBdr>
                        <w:top w:val="none" w:sz="0" w:space="0" w:color="auto"/>
                        <w:left w:val="none" w:sz="0" w:space="0" w:color="auto"/>
                        <w:bottom w:val="none" w:sz="0" w:space="0" w:color="auto"/>
                        <w:right w:val="none" w:sz="0" w:space="0" w:color="auto"/>
                      </w:divBdr>
                    </w:div>
                    <w:div w:id="62726155">
                      <w:marLeft w:val="0"/>
                      <w:marRight w:val="0"/>
                      <w:marTop w:val="0"/>
                      <w:marBottom w:val="0"/>
                      <w:divBdr>
                        <w:top w:val="none" w:sz="0" w:space="0" w:color="auto"/>
                        <w:left w:val="none" w:sz="0" w:space="0" w:color="auto"/>
                        <w:bottom w:val="none" w:sz="0" w:space="0" w:color="auto"/>
                        <w:right w:val="none" w:sz="0" w:space="0" w:color="auto"/>
                      </w:divBdr>
                    </w:div>
                    <w:div w:id="85738110">
                      <w:marLeft w:val="0"/>
                      <w:marRight w:val="0"/>
                      <w:marTop w:val="0"/>
                      <w:marBottom w:val="0"/>
                      <w:divBdr>
                        <w:top w:val="none" w:sz="0" w:space="0" w:color="auto"/>
                        <w:left w:val="none" w:sz="0" w:space="0" w:color="auto"/>
                        <w:bottom w:val="none" w:sz="0" w:space="0" w:color="auto"/>
                        <w:right w:val="none" w:sz="0" w:space="0" w:color="auto"/>
                      </w:divBdr>
                    </w:div>
                    <w:div w:id="135681158">
                      <w:marLeft w:val="0"/>
                      <w:marRight w:val="0"/>
                      <w:marTop w:val="0"/>
                      <w:marBottom w:val="0"/>
                      <w:divBdr>
                        <w:top w:val="none" w:sz="0" w:space="0" w:color="auto"/>
                        <w:left w:val="none" w:sz="0" w:space="0" w:color="auto"/>
                        <w:bottom w:val="none" w:sz="0" w:space="0" w:color="auto"/>
                        <w:right w:val="none" w:sz="0" w:space="0" w:color="auto"/>
                      </w:divBdr>
                    </w:div>
                    <w:div w:id="398097462">
                      <w:marLeft w:val="0"/>
                      <w:marRight w:val="0"/>
                      <w:marTop w:val="0"/>
                      <w:marBottom w:val="0"/>
                      <w:divBdr>
                        <w:top w:val="none" w:sz="0" w:space="0" w:color="auto"/>
                        <w:left w:val="none" w:sz="0" w:space="0" w:color="auto"/>
                        <w:bottom w:val="none" w:sz="0" w:space="0" w:color="auto"/>
                        <w:right w:val="none" w:sz="0" w:space="0" w:color="auto"/>
                      </w:divBdr>
                    </w:div>
                    <w:div w:id="464664808">
                      <w:marLeft w:val="0"/>
                      <w:marRight w:val="0"/>
                      <w:marTop w:val="0"/>
                      <w:marBottom w:val="0"/>
                      <w:divBdr>
                        <w:top w:val="none" w:sz="0" w:space="0" w:color="auto"/>
                        <w:left w:val="none" w:sz="0" w:space="0" w:color="auto"/>
                        <w:bottom w:val="none" w:sz="0" w:space="0" w:color="auto"/>
                        <w:right w:val="none" w:sz="0" w:space="0" w:color="auto"/>
                      </w:divBdr>
                    </w:div>
                    <w:div w:id="497120101">
                      <w:marLeft w:val="0"/>
                      <w:marRight w:val="0"/>
                      <w:marTop w:val="0"/>
                      <w:marBottom w:val="0"/>
                      <w:divBdr>
                        <w:top w:val="none" w:sz="0" w:space="0" w:color="auto"/>
                        <w:left w:val="none" w:sz="0" w:space="0" w:color="auto"/>
                        <w:bottom w:val="none" w:sz="0" w:space="0" w:color="auto"/>
                        <w:right w:val="none" w:sz="0" w:space="0" w:color="auto"/>
                      </w:divBdr>
                    </w:div>
                    <w:div w:id="579295490">
                      <w:marLeft w:val="0"/>
                      <w:marRight w:val="0"/>
                      <w:marTop w:val="0"/>
                      <w:marBottom w:val="0"/>
                      <w:divBdr>
                        <w:top w:val="none" w:sz="0" w:space="0" w:color="auto"/>
                        <w:left w:val="none" w:sz="0" w:space="0" w:color="auto"/>
                        <w:bottom w:val="none" w:sz="0" w:space="0" w:color="auto"/>
                        <w:right w:val="none" w:sz="0" w:space="0" w:color="auto"/>
                      </w:divBdr>
                    </w:div>
                    <w:div w:id="580065551">
                      <w:marLeft w:val="0"/>
                      <w:marRight w:val="0"/>
                      <w:marTop w:val="0"/>
                      <w:marBottom w:val="0"/>
                      <w:divBdr>
                        <w:top w:val="none" w:sz="0" w:space="0" w:color="auto"/>
                        <w:left w:val="none" w:sz="0" w:space="0" w:color="auto"/>
                        <w:bottom w:val="none" w:sz="0" w:space="0" w:color="auto"/>
                        <w:right w:val="none" w:sz="0" w:space="0" w:color="auto"/>
                      </w:divBdr>
                    </w:div>
                    <w:div w:id="588588178">
                      <w:marLeft w:val="0"/>
                      <w:marRight w:val="0"/>
                      <w:marTop w:val="0"/>
                      <w:marBottom w:val="0"/>
                      <w:divBdr>
                        <w:top w:val="none" w:sz="0" w:space="0" w:color="auto"/>
                        <w:left w:val="none" w:sz="0" w:space="0" w:color="auto"/>
                        <w:bottom w:val="none" w:sz="0" w:space="0" w:color="auto"/>
                        <w:right w:val="none" w:sz="0" w:space="0" w:color="auto"/>
                      </w:divBdr>
                    </w:div>
                    <w:div w:id="595135551">
                      <w:marLeft w:val="0"/>
                      <w:marRight w:val="0"/>
                      <w:marTop w:val="0"/>
                      <w:marBottom w:val="0"/>
                      <w:divBdr>
                        <w:top w:val="none" w:sz="0" w:space="0" w:color="auto"/>
                        <w:left w:val="none" w:sz="0" w:space="0" w:color="auto"/>
                        <w:bottom w:val="none" w:sz="0" w:space="0" w:color="auto"/>
                        <w:right w:val="none" w:sz="0" w:space="0" w:color="auto"/>
                      </w:divBdr>
                    </w:div>
                    <w:div w:id="704596643">
                      <w:marLeft w:val="0"/>
                      <w:marRight w:val="0"/>
                      <w:marTop w:val="0"/>
                      <w:marBottom w:val="0"/>
                      <w:divBdr>
                        <w:top w:val="none" w:sz="0" w:space="0" w:color="auto"/>
                        <w:left w:val="none" w:sz="0" w:space="0" w:color="auto"/>
                        <w:bottom w:val="none" w:sz="0" w:space="0" w:color="auto"/>
                        <w:right w:val="none" w:sz="0" w:space="0" w:color="auto"/>
                      </w:divBdr>
                    </w:div>
                    <w:div w:id="840968318">
                      <w:marLeft w:val="0"/>
                      <w:marRight w:val="0"/>
                      <w:marTop w:val="0"/>
                      <w:marBottom w:val="0"/>
                      <w:divBdr>
                        <w:top w:val="none" w:sz="0" w:space="0" w:color="auto"/>
                        <w:left w:val="none" w:sz="0" w:space="0" w:color="auto"/>
                        <w:bottom w:val="none" w:sz="0" w:space="0" w:color="auto"/>
                        <w:right w:val="none" w:sz="0" w:space="0" w:color="auto"/>
                      </w:divBdr>
                    </w:div>
                    <w:div w:id="848787137">
                      <w:marLeft w:val="0"/>
                      <w:marRight w:val="0"/>
                      <w:marTop w:val="0"/>
                      <w:marBottom w:val="0"/>
                      <w:divBdr>
                        <w:top w:val="none" w:sz="0" w:space="0" w:color="auto"/>
                        <w:left w:val="none" w:sz="0" w:space="0" w:color="auto"/>
                        <w:bottom w:val="none" w:sz="0" w:space="0" w:color="auto"/>
                        <w:right w:val="none" w:sz="0" w:space="0" w:color="auto"/>
                      </w:divBdr>
                    </w:div>
                    <w:div w:id="859004879">
                      <w:marLeft w:val="0"/>
                      <w:marRight w:val="0"/>
                      <w:marTop w:val="0"/>
                      <w:marBottom w:val="0"/>
                      <w:divBdr>
                        <w:top w:val="none" w:sz="0" w:space="0" w:color="auto"/>
                        <w:left w:val="none" w:sz="0" w:space="0" w:color="auto"/>
                        <w:bottom w:val="none" w:sz="0" w:space="0" w:color="auto"/>
                        <w:right w:val="none" w:sz="0" w:space="0" w:color="auto"/>
                      </w:divBdr>
                    </w:div>
                    <w:div w:id="911044919">
                      <w:marLeft w:val="0"/>
                      <w:marRight w:val="0"/>
                      <w:marTop w:val="0"/>
                      <w:marBottom w:val="0"/>
                      <w:divBdr>
                        <w:top w:val="none" w:sz="0" w:space="0" w:color="auto"/>
                        <w:left w:val="none" w:sz="0" w:space="0" w:color="auto"/>
                        <w:bottom w:val="none" w:sz="0" w:space="0" w:color="auto"/>
                        <w:right w:val="none" w:sz="0" w:space="0" w:color="auto"/>
                      </w:divBdr>
                    </w:div>
                    <w:div w:id="916747909">
                      <w:marLeft w:val="0"/>
                      <w:marRight w:val="0"/>
                      <w:marTop w:val="0"/>
                      <w:marBottom w:val="0"/>
                      <w:divBdr>
                        <w:top w:val="none" w:sz="0" w:space="0" w:color="auto"/>
                        <w:left w:val="none" w:sz="0" w:space="0" w:color="auto"/>
                        <w:bottom w:val="none" w:sz="0" w:space="0" w:color="auto"/>
                        <w:right w:val="none" w:sz="0" w:space="0" w:color="auto"/>
                      </w:divBdr>
                    </w:div>
                    <w:div w:id="964433946">
                      <w:marLeft w:val="0"/>
                      <w:marRight w:val="0"/>
                      <w:marTop w:val="0"/>
                      <w:marBottom w:val="0"/>
                      <w:divBdr>
                        <w:top w:val="none" w:sz="0" w:space="0" w:color="auto"/>
                        <w:left w:val="none" w:sz="0" w:space="0" w:color="auto"/>
                        <w:bottom w:val="none" w:sz="0" w:space="0" w:color="auto"/>
                        <w:right w:val="none" w:sz="0" w:space="0" w:color="auto"/>
                      </w:divBdr>
                    </w:div>
                    <w:div w:id="993803945">
                      <w:marLeft w:val="0"/>
                      <w:marRight w:val="0"/>
                      <w:marTop w:val="0"/>
                      <w:marBottom w:val="0"/>
                      <w:divBdr>
                        <w:top w:val="none" w:sz="0" w:space="0" w:color="auto"/>
                        <w:left w:val="none" w:sz="0" w:space="0" w:color="auto"/>
                        <w:bottom w:val="none" w:sz="0" w:space="0" w:color="auto"/>
                        <w:right w:val="none" w:sz="0" w:space="0" w:color="auto"/>
                      </w:divBdr>
                    </w:div>
                    <w:div w:id="995454668">
                      <w:marLeft w:val="0"/>
                      <w:marRight w:val="0"/>
                      <w:marTop w:val="0"/>
                      <w:marBottom w:val="0"/>
                      <w:divBdr>
                        <w:top w:val="none" w:sz="0" w:space="0" w:color="auto"/>
                        <w:left w:val="none" w:sz="0" w:space="0" w:color="auto"/>
                        <w:bottom w:val="none" w:sz="0" w:space="0" w:color="auto"/>
                        <w:right w:val="none" w:sz="0" w:space="0" w:color="auto"/>
                      </w:divBdr>
                    </w:div>
                    <w:div w:id="1014571777">
                      <w:marLeft w:val="0"/>
                      <w:marRight w:val="0"/>
                      <w:marTop w:val="0"/>
                      <w:marBottom w:val="0"/>
                      <w:divBdr>
                        <w:top w:val="none" w:sz="0" w:space="0" w:color="auto"/>
                        <w:left w:val="none" w:sz="0" w:space="0" w:color="auto"/>
                        <w:bottom w:val="none" w:sz="0" w:space="0" w:color="auto"/>
                        <w:right w:val="none" w:sz="0" w:space="0" w:color="auto"/>
                      </w:divBdr>
                    </w:div>
                    <w:div w:id="1036738605">
                      <w:marLeft w:val="0"/>
                      <w:marRight w:val="0"/>
                      <w:marTop w:val="0"/>
                      <w:marBottom w:val="0"/>
                      <w:divBdr>
                        <w:top w:val="none" w:sz="0" w:space="0" w:color="auto"/>
                        <w:left w:val="none" w:sz="0" w:space="0" w:color="auto"/>
                        <w:bottom w:val="none" w:sz="0" w:space="0" w:color="auto"/>
                        <w:right w:val="none" w:sz="0" w:space="0" w:color="auto"/>
                      </w:divBdr>
                    </w:div>
                    <w:div w:id="1070276887">
                      <w:marLeft w:val="0"/>
                      <w:marRight w:val="0"/>
                      <w:marTop w:val="0"/>
                      <w:marBottom w:val="0"/>
                      <w:divBdr>
                        <w:top w:val="none" w:sz="0" w:space="0" w:color="auto"/>
                        <w:left w:val="none" w:sz="0" w:space="0" w:color="auto"/>
                        <w:bottom w:val="none" w:sz="0" w:space="0" w:color="auto"/>
                        <w:right w:val="none" w:sz="0" w:space="0" w:color="auto"/>
                      </w:divBdr>
                    </w:div>
                    <w:div w:id="1184518473">
                      <w:marLeft w:val="0"/>
                      <w:marRight w:val="0"/>
                      <w:marTop w:val="0"/>
                      <w:marBottom w:val="0"/>
                      <w:divBdr>
                        <w:top w:val="none" w:sz="0" w:space="0" w:color="auto"/>
                        <w:left w:val="none" w:sz="0" w:space="0" w:color="auto"/>
                        <w:bottom w:val="none" w:sz="0" w:space="0" w:color="auto"/>
                        <w:right w:val="none" w:sz="0" w:space="0" w:color="auto"/>
                      </w:divBdr>
                    </w:div>
                    <w:div w:id="1213351536">
                      <w:marLeft w:val="0"/>
                      <w:marRight w:val="0"/>
                      <w:marTop w:val="0"/>
                      <w:marBottom w:val="0"/>
                      <w:divBdr>
                        <w:top w:val="none" w:sz="0" w:space="0" w:color="auto"/>
                        <w:left w:val="none" w:sz="0" w:space="0" w:color="auto"/>
                        <w:bottom w:val="none" w:sz="0" w:space="0" w:color="auto"/>
                        <w:right w:val="none" w:sz="0" w:space="0" w:color="auto"/>
                      </w:divBdr>
                    </w:div>
                    <w:div w:id="1234848943">
                      <w:marLeft w:val="0"/>
                      <w:marRight w:val="0"/>
                      <w:marTop w:val="0"/>
                      <w:marBottom w:val="0"/>
                      <w:divBdr>
                        <w:top w:val="none" w:sz="0" w:space="0" w:color="auto"/>
                        <w:left w:val="none" w:sz="0" w:space="0" w:color="auto"/>
                        <w:bottom w:val="none" w:sz="0" w:space="0" w:color="auto"/>
                        <w:right w:val="none" w:sz="0" w:space="0" w:color="auto"/>
                      </w:divBdr>
                    </w:div>
                    <w:div w:id="1237322064">
                      <w:marLeft w:val="0"/>
                      <w:marRight w:val="0"/>
                      <w:marTop w:val="0"/>
                      <w:marBottom w:val="0"/>
                      <w:divBdr>
                        <w:top w:val="none" w:sz="0" w:space="0" w:color="auto"/>
                        <w:left w:val="none" w:sz="0" w:space="0" w:color="auto"/>
                        <w:bottom w:val="none" w:sz="0" w:space="0" w:color="auto"/>
                        <w:right w:val="none" w:sz="0" w:space="0" w:color="auto"/>
                      </w:divBdr>
                    </w:div>
                    <w:div w:id="1265725009">
                      <w:marLeft w:val="0"/>
                      <w:marRight w:val="0"/>
                      <w:marTop w:val="0"/>
                      <w:marBottom w:val="0"/>
                      <w:divBdr>
                        <w:top w:val="none" w:sz="0" w:space="0" w:color="auto"/>
                        <w:left w:val="none" w:sz="0" w:space="0" w:color="auto"/>
                        <w:bottom w:val="none" w:sz="0" w:space="0" w:color="auto"/>
                        <w:right w:val="none" w:sz="0" w:space="0" w:color="auto"/>
                      </w:divBdr>
                    </w:div>
                    <w:div w:id="1277642949">
                      <w:marLeft w:val="0"/>
                      <w:marRight w:val="0"/>
                      <w:marTop w:val="0"/>
                      <w:marBottom w:val="0"/>
                      <w:divBdr>
                        <w:top w:val="none" w:sz="0" w:space="0" w:color="auto"/>
                        <w:left w:val="none" w:sz="0" w:space="0" w:color="auto"/>
                        <w:bottom w:val="none" w:sz="0" w:space="0" w:color="auto"/>
                        <w:right w:val="none" w:sz="0" w:space="0" w:color="auto"/>
                      </w:divBdr>
                    </w:div>
                    <w:div w:id="1291591337">
                      <w:marLeft w:val="0"/>
                      <w:marRight w:val="0"/>
                      <w:marTop w:val="0"/>
                      <w:marBottom w:val="0"/>
                      <w:divBdr>
                        <w:top w:val="none" w:sz="0" w:space="0" w:color="auto"/>
                        <w:left w:val="none" w:sz="0" w:space="0" w:color="auto"/>
                        <w:bottom w:val="none" w:sz="0" w:space="0" w:color="auto"/>
                        <w:right w:val="none" w:sz="0" w:space="0" w:color="auto"/>
                      </w:divBdr>
                    </w:div>
                    <w:div w:id="1336877084">
                      <w:marLeft w:val="0"/>
                      <w:marRight w:val="0"/>
                      <w:marTop w:val="0"/>
                      <w:marBottom w:val="0"/>
                      <w:divBdr>
                        <w:top w:val="none" w:sz="0" w:space="0" w:color="auto"/>
                        <w:left w:val="none" w:sz="0" w:space="0" w:color="auto"/>
                        <w:bottom w:val="none" w:sz="0" w:space="0" w:color="auto"/>
                        <w:right w:val="none" w:sz="0" w:space="0" w:color="auto"/>
                      </w:divBdr>
                    </w:div>
                    <w:div w:id="1348871990">
                      <w:marLeft w:val="0"/>
                      <w:marRight w:val="0"/>
                      <w:marTop w:val="0"/>
                      <w:marBottom w:val="0"/>
                      <w:divBdr>
                        <w:top w:val="none" w:sz="0" w:space="0" w:color="auto"/>
                        <w:left w:val="none" w:sz="0" w:space="0" w:color="auto"/>
                        <w:bottom w:val="none" w:sz="0" w:space="0" w:color="auto"/>
                        <w:right w:val="none" w:sz="0" w:space="0" w:color="auto"/>
                      </w:divBdr>
                    </w:div>
                    <w:div w:id="1356226985">
                      <w:marLeft w:val="0"/>
                      <w:marRight w:val="0"/>
                      <w:marTop w:val="0"/>
                      <w:marBottom w:val="0"/>
                      <w:divBdr>
                        <w:top w:val="none" w:sz="0" w:space="0" w:color="auto"/>
                        <w:left w:val="none" w:sz="0" w:space="0" w:color="auto"/>
                        <w:bottom w:val="none" w:sz="0" w:space="0" w:color="auto"/>
                        <w:right w:val="none" w:sz="0" w:space="0" w:color="auto"/>
                      </w:divBdr>
                    </w:div>
                    <w:div w:id="1404177008">
                      <w:marLeft w:val="0"/>
                      <w:marRight w:val="0"/>
                      <w:marTop w:val="0"/>
                      <w:marBottom w:val="0"/>
                      <w:divBdr>
                        <w:top w:val="none" w:sz="0" w:space="0" w:color="auto"/>
                        <w:left w:val="none" w:sz="0" w:space="0" w:color="auto"/>
                        <w:bottom w:val="none" w:sz="0" w:space="0" w:color="auto"/>
                        <w:right w:val="none" w:sz="0" w:space="0" w:color="auto"/>
                      </w:divBdr>
                    </w:div>
                    <w:div w:id="1405492465">
                      <w:marLeft w:val="0"/>
                      <w:marRight w:val="0"/>
                      <w:marTop w:val="0"/>
                      <w:marBottom w:val="0"/>
                      <w:divBdr>
                        <w:top w:val="none" w:sz="0" w:space="0" w:color="auto"/>
                        <w:left w:val="none" w:sz="0" w:space="0" w:color="auto"/>
                        <w:bottom w:val="none" w:sz="0" w:space="0" w:color="auto"/>
                        <w:right w:val="none" w:sz="0" w:space="0" w:color="auto"/>
                      </w:divBdr>
                    </w:div>
                    <w:div w:id="1409036933">
                      <w:marLeft w:val="0"/>
                      <w:marRight w:val="0"/>
                      <w:marTop w:val="0"/>
                      <w:marBottom w:val="0"/>
                      <w:divBdr>
                        <w:top w:val="none" w:sz="0" w:space="0" w:color="auto"/>
                        <w:left w:val="none" w:sz="0" w:space="0" w:color="auto"/>
                        <w:bottom w:val="none" w:sz="0" w:space="0" w:color="auto"/>
                        <w:right w:val="none" w:sz="0" w:space="0" w:color="auto"/>
                      </w:divBdr>
                    </w:div>
                    <w:div w:id="1604411540">
                      <w:marLeft w:val="0"/>
                      <w:marRight w:val="0"/>
                      <w:marTop w:val="0"/>
                      <w:marBottom w:val="0"/>
                      <w:divBdr>
                        <w:top w:val="none" w:sz="0" w:space="0" w:color="auto"/>
                        <w:left w:val="none" w:sz="0" w:space="0" w:color="auto"/>
                        <w:bottom w:val="none" w:sz="0" w:space="0" w:color="auto"/>
                        <w:right w:val="none" w:sz="0" w:space="0" w:color="auto"/>
                      </w:divBdr>
                    </w:div>
                    <w:div w:id="1618949538">
                      <w:marLeft w:val="0"/>
                      <w:marRight w:val="0"/>
                      <w:marTop w:val="0"/>
                      <w:marBottom w:val="0"/>
                      <w:divBdr>
                        <w:top w:val="none" w:sz="0" w:space="0" w:color="auto"/>
                        <w:left w:val="none" w:sz="0" w:space="0" w:color="auto"/>
                        <w:bottom w:val="none" w:sz="0" w:space="0" w:color="auto"/>
                        <w:right w:val="none" w:sz="0" w:space="0" w:color="auto"/>
                      </w:divBdr>
                    </w:div>
                    <w:div w:id="1663467150">
                      <w:marLeft w:val="0"/>
                      <w:marRight w:val="0"/>
                      <w:marTop w:val="0"/>
                      <w:marBottom w:val="0"/>
                      <w:divBdr>
                        <w:top w:val="none" w:sz="0" w:space="0" w:color="auto"/>
                        <w:left w:val="none" w:sz="0" w:space="0" w:color="auto"/>
                        <w:bottom w:val="none" w:sz="0" w:space="0" w:color="auto"/>
                        <w:right w:val="none" w:sz="0" w:space="0" w:color="auto"/>
                      </w:divBdr>
                    </w:div>
                    <w:div w:id="1730224684">
                      <w:marLeft w:val="0"/>
                      <w:marRight w:val="0"/>
                      <w:marTop w:val="0"/>
                      <w:marBottom w:val="0"/>
                      <w:divBdr>
                        <w:top w:val="none" w:sz="0" w:space="0" w:color="auto"/>
                        <w:left w:val="none" w:sz="0" w:space="0" w:color="auto"/>
                        <w:bottom w:val="none" w:sz="0" w:space="0" w:color="auto"/>
                        <w:right w:val="none" w:sz="0" w:space="0" w:color="auto"/>
                      </w:divBdr>
                    </w:div>
                    <w:div w:id="1753966394">
                      <w:marLeft w:val="0"/>
                      <w:marRight w:val="0"/>
                      <w:marTop w:val="0"/>
                      <w:marBottom w:val="0"/>
                      <w:divBdr>
                        <w:top w:val="none" w:sz="0" w:space="0" w:color="auto"/>
                        <w:left w:val="none" w:sz="0" w:space="0" w:color="auto"/>
                        <w:bottom w:val="none" w:sz="0" w:space="0" w:color="auto"/>
                        <w:right w:val="none" w:sz="0" w:space="0" w:color="auto"/>
                      </w:divBdr>
                    </w:div>
                    <w:div w:id="1763067900">
                      <w:marLeft w:val="0"/>
                      <w:marRight w:val="0"/>
                      <w:marTop w:val="0"/>
                      <w:marBottom w:val="0"/>
                      <w:divBdr>
                        <w:top w:val="none" w:sz="0" w:space="0" w:color="auto"/>
                        <w:left w:val="none" w:sz="0" w:space="0" w:color="auto"/>
                        <w:bottom w:val="none" w:sz="0" w:space="0" w:color="auto"/>
                        <w:right w:val="none" w:sz="0" w:space="0" w:color="auto"/>
                      </w:divBdr>
                    </w:div>
                    <w:div w:id="1824077902">
                      <w:marLeft w:val="0"/>
                      <w:marRight w:val="0"/>
                      <w:marTop w:val="0"/>
                      <w:marBottom w:val="0"/>
                      <w:divBdr>
                        <w:top w:val="none" w:sz="0" w:space="0" w:color="auto"/>
                        <w:left w:val="none" w:sz="0" w:space="0" w:color="auto"/>
                        <w:bottom w:val="none" w:sz="0" w:space="0" w:color="auto"/>
                        <w:right w:val="none" w:sz="0" w:space="0" w:color="auto"/>
                      </w:divBdr>
                    </w:div>
                    <w:div w:id="1867056934">
                      <w:marLeft w:val="0"/>
                      <w:marRight w:val="0"/>
                      <w:marTop w:val="0"/>
                      <w:marBottom w:val="0"/>
                      <w:divBdr>
                        <w:top w:val="none" w:sz="0" w:space="0" w:color="auto"/>
                        <w:left w:val="none" w:sz="0" w:space="0" w:color="auto"/>
                        <w:bottom w:val="none" w:sz="0" w:space="0" w:color="auto"/>
                        <w:right w:val="none" w:sz="0" w:space="0" w:color="auto"/>
                      </w:divBdr>
                    </w:div>
                    <w:div w:id="1890726757">
                      <w:marLeft w:val="0"/>
                      <w:marRight w:val="0"/>
                      <w:marTop w:val="0"/>
                      <w:marBottom w:val="0"/>
                      <w:divBdr>
                        <w:top w:val="none" w:sz="0" w:space="0" w:color="auto"/>
                        <w:left w:val="none" w:sz="0" w:space="0" w:color="auto"/>
                        <w:bottom w:val="none" w:sz="0" w:space="0" w:color="auto"/>
                        <w:right w:val="none" w:sz="0" w:space="0" w:color="auto"/>
                      </w:divBdr>
                    </w:div>
                    <w:div w:id="1907957599">
                      <w:marLeft w:val="0"/>
                      <w:marRight w:val="0"/>
                      <w:marTop w:val="0"/>
                      <w:marBottom w:val="0"/>
                      <w:divBdr>
                        <w:top w:val="none" w:sz="0" w:space="0" w:color="auto"/>
                        <w:left w:val="none" w:sz="0" w:space="0" w:color="auto"/>
                        <w:bottom w:val="none" w:sz="0" w:space="0" w:color="auto"/>
                        <w:right w:val="none" w:sz="0" w:space="0" w:color="auto"/>
                      </w:divBdr>
                    </w:div>
                    <w:div w:id="1919245654">
                      <w:marLeft w:val="0"/>
                      <w:marRight w:val="0"/>
                      <w:marTop w:val="0"/>
                      <w:marBottom w:val="0"/>
                      <w:divBdr>
                        <w:top w:val="none" w:sz="0" w:space="0" w:color="auto"/>
                        <w:left w:val="none" w:sz="0" w:space="0" w:color="auto"/>
                        <w:bottom w:val="none" w:sz="0" w:space="0" w:color="auto"/>
                        <w:right w:val="none" w:sz="0" w:space="0" w:color="auto"/>
                      </w:divBdr>
                    </w:div>
                    <w:div w:id="2107386198">
                      <w:marLeft w:val="0"/>
                      <w:marRight w:val="0"/>
                      <w:marTop w:val="0"/>
                      <w:marBottom w:val="0"/>
                      <w:divBdr>
                        <w:top w:val="none" w:sz="0" w:space="0" w:color="auto"/>
                        <w:left w:val="none" w:sz="0" w:space="0" w:color="auto"/>
                        <w:bottom w:val="none" w:sz="0" w:space="0" w:color="auto"/>
                        <w:right w:val="none" w:sz="0" w:space="0" w:color="auto"/>
                      </w:divBdr>
                    </w:div>
                    <w:div w:id="2137672779">
                      <w:marLeft w:val="0"/>
                      <w:marRight w:val="0"/>
                      <w:marTop w:val="0"/>
                      <w:marBottom w:val="0"/>
                      <w:divBdr>
                        <w:top w:val="none" w:sz="0" w:space="0" w:color="auto"/>
                        <w:left w:val="none" w:sz="0" w:space="0" w:color="auto"/>
                        <w:bottom w:val="none" w:sz="0" w:space="0" w:color="auto"/>
                        <w:right w:val="none" w:sz="0" w:space="0" w:color="auto"/>
                      </w:divBdr>
                    </w:div>
                    <w:div w:id="214435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939916">
          <w:marLeft w:val="0"/>
          <w:marRight w:val="0"/>
          <w:marTop w:val="0"/>
          <w:marBottom w:val="0"/>
          <w:divBdr>
            <w:top w:val="none" w:sz="0" w:space="0" w:color="auto"/>
            <w:left w:val="none" w:sz="0" w:space="0" w:color="auto"/>
            <w:bottom w:val="none" w:sz="0" w:space="0" w:color="auto"/>
            <w:right w:val="none" w:sz="0" w:space="0" w:color="auto"/>
          </w:divBdr>
          <w:divsChild>
            <w:div w:id="734474124">
              <w:marLeft w:val="0"/>
              <w:marRight w:val="0"/>
              <w:marTop w:val="0"/>
              <w:marBottom w:val="0"/>
              <w:divBdr>
                <w:top w:val="none" w:sz="0" w:space="0" w:color="auto"/>
                <w:left w:val="none" w:sz="0" w:space="0" w:color="auto"/>
                <w:bottom w:val="none" w:sz="0" w:space="0" w:color="auto"/>
                <w:right w:val="none" w:sz="0" w:space="0" w:color="auto"/>
              </w:divBdr>
              <w:divsChild>
                <w:div w:id="294220334">
                  <w:marLeft w:val="0"/>
                  <w:marRight w:val="0"/>
                  <w:marTop w:val="0"/>
                  <w:marBottom w:val="0"/>
                  <w:divBdr>
                    <w:top w:val="none" w:sz="0" w:space="0" w:color="auto"/>
                    <w:left w:val="none" w:sz="0" w:space="0" w:color="auto"/>
                    <w:bottom w:val="none" w:sz="0" w:space="0" w:color="auto"/>
                    <w:right w:val="none" w:sz="0" w:space="0" w:color="auto"/>
                  </w:divBdr>
                  <w:divsChild>
                    <w:div w:id="84309106">
                      <w:marLeft w:val="0"/>
                      <w:marRight w:val="0"/>
                      <w:marTop w:val="0"/>
                      <w:marBottom w:val="0"/>
                      <w:divBdr>
                        <w:top w:val="none" w:sz="0" w:space="0" w:color="auto"/>
                        <w:left w:val="none" w:sz="0" w:space="0" w:color="auto"/>
                        <w:bottom w:val="none" w:sz="0" w:space="0" w:color="auto"/>
                        <w:right w:val="none" w:sz="0" w:space="0" w:color="auto"/>
                      </w:divBdr>
                    </w:div>
                    <w:div w:id="189338121">
                      <w:marLeft w:val="0"/>
                      <w:marRight w:val="0"/>
                      <w:marTop w:val="0"/>
                      <w:marBottom w:val="0"/>
                      <w:divBdr>
                        <w:top w:val="none" w:sz="0" w:space="0" w:color="auto"/>
                        <w:left w:val="none" w:sz="0" w:space="0" w:color="auto"/>
                        <w:bottom w:val="none" w:sz="0" w:space="0" w:color="auto"/>
                        <w:right w:val="none" w:sz="0" w:space="0" w:color="auto"/>
                      </w:divBdr>
                    </w:div>
                    <w:div w:id="325787573">
                      <w:marLeft w:val="0"/>
                      <w:marRight w:val="0"/>
                      <w:marTop w:val="0"/>
                      <w:marBottom w:val="0"/>
                      <w:divBdr>
                        <w:top w:val="none" w:sz="0" w:space="0" w:color="auto"/>
                        <w:left w:val="none" w:sz="0" w:space="0" w:color="auto"/>
                        <w:bottom w:val="none" w:sz="0" w:space="0" w:color="auto"/>
                        <w:right w:val="none" w:sz="0" w:space="0" w:color="auto"/>
                      </w:divBdr>
                    </w:div>
                    <w:div w:id="544685322">
                      <w:marLeft w:val="0"/>
                      <w:marRight w:val="0"/>
                      <w:marTop w:val="0"/>
                      <w:marBottom w:val="0"/>
                      <w:divBdr>
                        <w:top w:val="none" w:sz="0" w:space="0" w:color="auto"/>
                        <w:left w:val="none" w:sz="0" w:space="0" w:color="auto"/>
                        <w:bottom w:val="none" w:sz="0" w:space="0" w:color="auto"/>
                        <w:right w:val="none" w:sz="0" w:space="0" w:color="auto"/>
                      </w:divBdr>
                    </w:div>
                    <w:div w:id="582109454">
                      <w:marLeft w:val="0"/>
                      <w:marRight w:val="0"/>
                      <w:marTop w:val="0"/>
                      <w:marBottom w:val="0"/>
                      <w:divBdr>
                        <w:top w:val="none" w:sz="0" w:space="0" w:color="auto"/>
                        <w:left w:val="none" w:sz="0" w:space="0" w:color="auto"/>
                        <w:bottom w:val="none" w:sz="0" w:space="0" w:color="auto"/>
                        <w:right w:val="none" w:sz="0" w:space="0" w:color="auto"/>
                      </w:divBdr>
                    </w:div>
                    <w:div w:id="774862418">
                      <w:marLeft w:val="0"/>
                      <w:marRight w:val="0"/>
                      <w:marTop w:val="0"/>
                      <w:marBottom w:val="0"/>
                      <w:divBdr>
                        <w:top w:val="none" w:sz="0" w:space="0" w:color="auto"/>
                        <w:left w:val="none" w:sz="0" w:space="0" w:color="auto"/>
                        <w:bottom w:val="none" w:sz="0" w:space="0" w:color="auto"/>
                        <w:right w:val="none" w:sz="0" w:space="0" w:color="auto"/>
                      </w:divBdr>
                    </w:div>
                    <w:div w:id="908155638">
                      <w:marLeft w:val="0"/>
                      <w:marRight w:val="0"/>
                      <w:marTop w:val="0"/>
                      <w:marBottom w:val="0"/>
                      <w:divBdr>
                        <w:top w:val="none" w:sz="0" w:space="0" w:color="auto"/>
                        <w:left w:val="none" w:sz="0" w:space="0" w:color="auto"/>
                        <w:bottom w:val="none" w:sz="0" w:space="0" w:color="auto"/>
                        <w:right w:val="none" w:sz="0" w:space="0" w:color="auto"/>
                      </w:divBdr>
                    </w:div>
                    <w:div w:id="933367232">
                      <w:marLeft w:val="0"/>
                      <w:marRight w:val="0"/>
                      <w:marTop w:val="0"/>
                      <w:marBottom w:val="0"/>
                      <w:divBdr>
                        <w:top w:val="none" w:sz="0" w:space="0" w:color="auto"/>
                        <w:left w:val="none" w:sz="0" w:space="0" w:color="auto"/>
                        <w:bottom w:val="none" w:sz="0" w:space="0" w:color="auto"/>
                        <w:right w:val="none" w:sz="0" w:space="0" w:color="auto"/>
                      </w:divBdr>
                    </w:div>
                    <w:div w:id="1066563036">
                      <w:marLeft w:val="0"/>
                      <w:marRight w:val="0"/>
                      <w:marTop w:val="0"/>
                      <w:marBottom w:val="0"/>
                      <w:divBdr>
                        <w:top w:val="none" w:sz="0" w:space="0" w:color="auto"/>
                        <w:left w:val="none" w:sz="0" w:space="0" w:color="auto"/>
                        <w:bottom w:val="none" w:sz="0" w:space="0" w:color="auto"/>
                        <w:right w:val="none" w:sz="0" w:space="0" w:color="auto"/>
                      </w:divBdr>
                    </w:div>
                    <w:div w:id="1089078771">
                      <w:marLeft w:val="0"/>
                      <w:marRight w:val="0"/>
                      <w:marTop w:val="0"/>
                      <w:marBottom w:val="0"/>
                      <w:divBdr>
                        <w:top w:val="none" w:sz="0" w:space="0" w:color="auto"/>
                        <w:left w:val="none" w:sz="0" w:space="0" w:color="auto"/>
                        <w:bottom w:val="none" w:sz="0" w:space="0" w:color="auto"/>
                        <w:right w:val="none" w:sz="0" w:space="0" w:color="auto"/>
                      </w:divBdr>
                    </w:div>
                    <w:div w:id="1119714975">
                      <w:marLeft w:val="0"/>
                      <w:marRight w:val="0"/>
                      <w:marTop w:val="0"/>
                      <w:marBottom w:val="0"/>
                      <w:divBdr>
                        <w:top w:val="none" w:sz="0" w:space="0" w:color="auto"/>
                        <w:left w:val="none" w:sz="0" w:space="0" w:color="auto"/>
                        <w:bottom w:val="none" w:sz="0" w:space="0" w:color="auto"/>
                        <w:right w:val="none" w:sz="0" w:space="0" w:color="auto"/>
                      </w:divBdr>
                    </w:div>
                    <w:div w:id="1467352696">
                      <w:marLeft w:val="0"/>
                      <w:marRight w:val="0"/>
                      <w:marTop w:val="0"/>
                      <w:marBottom w:val="0"/>
                      <w:divBdr>
                        <w:top w:val="none" w:sz="0" w:space="0" w:color="auto"/>
                        <w:left w:val="none" w:sz="0" w:space="0" w:color="auto"/>
                        <w:bottom w:val="none" w:sz="0" w:space="0" w:color="auto"/>
                        <w:right w:val="none" w:sz="0" w:space="0" w:color="auto"/>
                      </w:divBdr>
                    </w:div>
                    <w:div w:id="1517305885">
                      <w:marLeft w:val="0"/>
                      <w:marRight w:val="0"/>
                      <w:marTop w:val="0"/>
                      <w:marBottom w:val="0"/>
                      <w:divBdr>
                        <w:top w:val="none" w:sz="0" w:space="0" w:color="auto"/>
                        <w:left w:val="none" w:sz="0" w:space="0" w:color="auto"/>
                        <w:bottom w:val="none" w:sz="0" w:space="0" w:color="auto"/>
                        <w:right w:val="none" w:sz="0" w:space="0" w:color="auto"/>
                      </w:divBdr>
                    </w:div>
                    <w:div w:id="1535541009">
                      <w:marLeft w:val="0"/>
                      <w:marRight w:val="0"/>
                      <w:marTop w:val="0"/>
                      <w:marBottom w:val="0"/>
                      <w:divBdr>
                        <w:top w:val="none" w:sz="0" w:space="0" w:color="auto"/>
                        <w:left w:val="none" w:sz="0" w:space="0" w:color="auto"/>
                        <w:bottom w:val="none" w:sz="0" w:space="0" w:color="auto"/>
                        <w:right w:val="none" w:sz="0" w:space="0" w:color="auto"/>
                      </w:divBdr>
                    </w:div>
                    <w:div w:id="1604873287">
                      <w:marLeft w:val="0"/>
                      <w:marRight w:val="0"/>
                      <w:marTop w:val="0"/>
                      <w:marBottom w:val="0"/>
                      <w:divBdr>
                        <w:top w:val="none" w:sz="0" w:space="0" w:color="auto"/>
                        <w:left w:val="none" w:sz="0" w:space="0" w:color="auto"/>
                        <w:bottom w:val="none" w:sz="0" w:space="0" w:color="auto"/>
                        <w:right w:val="none" w:sz="0" w:space="0" w:color="auto"/>
                      </w:divBdr>
                    </w:div>
                    <w:div w:id="20980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93321">
          <w:marLeft w:val="0"/>
          <w:marRight w:val="0"/>
          <w:marTop w:val="0"/>
          <w:marBottom w:val="0"/>
          <w:divBdr>
            <w:top w:val="none" w:sz="0" w:space="0" w:color="auto"/>
            <w:left w:val="none" w:sz="0" w:space="0" w:color="auto"/>
            <w:bottom w:val="none" w:sz="0" w:space="0" w:color="auto"/>
            <w:right w:val="none" w:sz="0" w:space="0" w:color="auto"/>
          </w:divBdr>
          <w:divsChild>
            <w:div w:id="805664874">
              <w:marLeft w:val="0"/>
              <w:marRight w:val="0"/>
              <w:marTop w:val="0"/>
              <w:marBottom w:val="0"/>
              <w:divBdr>
                <w:top w:val="none" w:sz="0" w:space="0" w:color="auto"/>
                <w:left w:val="none" w:sz="0" w:space="0" w:color="auto"/>
                <w:bottom w:val="none" w:sz="0" w:space="0" w:color="auto"/>
                <w:right w:val="none" w:sz="0" w:space="0" w:color="auto"/>
              </w:divBdr>
              <w:divsChild>
                <w:div w:id="1691057606">
                  <w:marLeft w:val="0"/>
                  <w:marRight w:val="0"/>
                  <w:marTop w:val="0"/>
                  <w:marBottom w:val="0"/>
                  <w:divBdr>
                    <w:top w:val="none" w:sz="0" w:space="0" w:color="auto"/>
                    <w:left w:val="none" w:sz="0" w:space="0" w:color="auto"/>
                    <w:bottom w:val="none" w:sz="0" w:space="0" w:color="auto"/>
                    <w:right w:val="none" w:sz="0" w:space="0" w:color="auto"/>
                  </w:divBdr>
                  <w:divsChild>
                    <w:div w:id="1551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14127">
          <w:marLeft w:val="0"/>
          <w:marRight w:val="0"/>
          <w:marTop w:val="0"/>
          <w:marBottom w:val="0"/>
          <w:divBdr>
            <w:top w:val="none" w:sz="0" w:space="0" w:color="auto"/>
            <w:left w:val="none" w:sz="0" w:space="0" w:color="auto"/>
            <w:bottom w:val="none" w:sz="0" w:space="0" w:color="auto"/>
            <w:right w:val="none" w:sz="0" w:space="0" w:color="auto"/>
          </w:divBdr>
          <w:divsChild>
            <w:div w:id="1171527537">
              <w:marLeft w:val="0"/>
              <w:marRight w:val="0"/>
              <w:marTop w:val="0"/>
              <w:marBottom w:val="0"/>
              <w:divBdr>
                <w:top w:val="none" w:sz="0" w:space="0" w:color="auto"/>
                <w:left w:val="none" w:sz="0" w:space="0" w:color="auto"/>
                <w:bottom w:val="none" w:sz="0" w:space="0" w:color="auto"/>
                <w:right w:val="none" w:sz="0" w:space="0" w:color="auto"/>
              </w:divBdr>
              <w:divsChild>
                <w:div w:id="2008902679">
                  <w:marLeft w:val="0"/>
                  <w:marRight w:val="0"/>
                  <w:marTop w:val="0"/>
                  <w:marBottom w:val="0"/>
                  <w:divBdr>
                    <w:top w:val="none" w:sz="0" w:space="0" w:color="auto"/>
                    <w:left w:val="none" w:sz="0" w:space="0" w:color="auto"/>
                    <w:bottom w:val="none" w:sz="0" w:space="0" w:color="auto"/>
                    <w:right w:val="none" w:sz="0" w:space="0" w:color="auto"/>
                  </w:divBdr>
                  <w:divsChild>
                    <w:div w:id="115368558">
                      <w:marLeft w:val="0"/>
                      <w:marRight w:val="0"/>
                      <w:marTop w:val="0"/>
                      <w:marBottom w:val="0"/>
                      <w:divBdr>
                        <w:top w:val="none" w:sz="0" w:space="0" w:color="auto"/>
                        <w:left w:val="none" w:sz="0" w:space="0" w:color="auto"/>
                        <w:bottom w:val="none" w:sz="0" w:space="0" w:color="auto"/>
                        <w:right w:val="none" w:sz="0" w:space="0" w:color="auto"/>
                      </w:divBdr>
                    </w:div>
                    <w:div w:id="234902430">
                      <w:marLeft w:val="0"/>
                      <w:marRight w:val="0"/>
                      <w:marTop w:val="0"/>
                      <w:marBottom w:val="0"/>
                      <w:divBdr>
                        <w:top w:val="none" w:sz="0" w:space="0" w:color="auto"/>
                        <w:left w:val="none" w:sz="0" w:space="0" w:color="auto"/>
                        <w:bottom w:val="none" w:sz="0" w:space="0" w:color="auto"/>
                        <w:right w:val="none" w:sz="0" w:space="0" w:color="auto"/>
                      </w:divBdr>
                    </w:div>
                    <w:div w:id="235013695">
                      <w:marLeft w:val="0"/>
                      <w:marRight w:val="0"/>
                      <w:marTop w:val="0"/>
                      <w:marBottom w:val="0"/>
                      <w:divBdr>
                        <w:top w:val="none" w:sz="0" w:space="0" w:color="auto"/>
                        <w:left w:val="none" w:sz="0" w:space="0" w:color="auto"/>
                        <w:bottom w:val="none" w:sz="0" w:space="0" w:color="auto"/>
                        <w:right w:val="none" w:sz="0" w:space="0" w:color="auto"/>
                      </w:divBdr>
                    </w:div>
                    <w:div w:id="243078019">
                      <w:marLeft w:val="0"/>
                      <w:marRight w:val="0"/>
                      <w:marTop w:val="0"/>
                      <w:marBottom w:val="0"/>
                      <w:divBdr>
                        <w:top w:val="none" w:sz="0" w:space="0" w:color="auto"/>
                        <w:left w:val="none" w:sz="0" w:space="0" w:color="auto"/>
                        <w:bottom w:val="none" w:sz="0" w:space="0" w:color="auto"/>
                        <w:right w:val="none" w:sz="0" w:space="0" w:color="auto"/>
                      </w:divBdr>
                    </w:div>
                    <w:div w:id="275479247">
                      <w:marLeft w:val="0"/>
                      <w:marRight w:val="0"/>
                      <w:marTop w:val="0"/>
                      <w:marBottom w:val="0"/>
                      <w:divBdr>
                        <w:top w:val="none" w:sz="0" w:space="0" w:color="auto"/>
                        <w:left w:val="none" w:sz="0" w:space="0" w:color="auto"/>
                        <w:bottom w:val="none" w:sz="0" w:space="0" w:color="auto"/>
                        <w:right w:val="none" w:sz="0" w:space="0" w:color="auto"/>
                      </w:divBdr>
                    </w:div>
                    <w:div w:id="329187768">
                      <w:marLeft w:val="0"/>
                      <w:marRight w:val="0"/>
                      <w:marTop w:val="0"/>
                      <w:marBottom w:val="0"/>
                      <w:divBdr>
                        <w:top w:val="none" w:sz="0" w:space="0" w:color="auto"/>
                        <w:left w:val="none" w:sz="0" w:space="0" w:color="auto"/>
                        <w:bottom w:val="none" w:sz="0" w:space="0" w:color="auto"/>
                        <w:right w:val="none" w:sz="0" w:space="0" w:color="auto"/>
                      </w:divBdr>
                    </w:div>
                    <w:div w:id="391121977">
                      <w:marLeft w:val="0"/>
                      <w:marRight w:val="0"/>
                      <w:marTop w:val="0"/>
                      <w:marBottom w:val="0"/>
                      <w:divBdr>
                        <w:top w:val="none" w:sz="0" w:space="0" w:color="auto"/>
                        <w:left w:val="none" w:sz="0" w:space="0" w:color="auto"/>
                        <w:bottom w:val="none" w:sz="0" w:space="0" w:color="auto"/>
                        <w:right w:val="none" w:sz="0" w:space="0" w:color="auto"/>
                      </w:divBdr>
                    </w:div>
                    <w:div w:id="439491894">
                      <w:marLeft w:val="0"/>
                      <w:marRight w:val="0"/>
                      <w:marTop w:val="0"/>
                      <w:marBottom w:val="0"/>
                      <w:divBdr>
                        <w:top w:val="none" w:sz="0" w:space="0" w:color="auto"/>
                        <w:left w:val="none" w:sz="0" w:space="0" w:color="auto"/>
                        <w:bottom w:val="none" w:sz="0" w:space="0" w:color="auto"/>
                        <w:right w:val="none" w:sz="0" w:space="0" w:color="auto"/>
                      </w:divBdr>
                    </w:div>
                    <w:div w:id="468860760">
                      <w:marLeft w:val="0"/>
                      <w:marRight w:val="0"/>
                      <w:marTop w:val="0"/>
                      <w:marBottom w:val="0"/>
                      <w:divBdr>
                        <w:top w:val="none" w:sz="0" w:space="0" w:color="auto"/>
                        <w:left w:val="none" w:sz="0" w:space="0" w:color="auto"/>
                        <w:bottom w:val="none" w:sz="0" w:space="0" w:color="auto"/>
                        <w:right w:val="none" w:sz="0" w:space="0" w:color="auto"/>
                      </w:divBdr>
                    </w:div>
                    <w:div w:id="480467257">
                      <w:marLeft w:val="0"/>
                      <w:marRight w:val="0"/>
                      <w:marTop w:val="0"/>
                      <w:marBottom w:val="0"/>
                      <w:divBdr>
                        <w:top w:val="none" w:sz="0" w:space="0" w:color="auto"/>
                        <w:left w:val="none" w:sz="0" w:space="0" w:color="auto"/>
                        <w:bottom w:val="none" w:sz="0" w:space="0" w:color="auto"/>
                        <w:right w:val="none" w:sz="0" w:space="0" w:color="auto"/>
                      </w:divBdr>
                    </w:div>
                    <w:div w:id="482935542">
                      <w:marLeft w:val="0"/>
                      <w:marRight w:val="0"/>
                      <w:marTop w:val="0"/>
                      <w:marBottom w:val="0"/>
                      <w:divBdr>
                        <w:top w:val="none" w:sz="0" w:space="0" w:color="auto"/>
                        <w:left w:val="none" w:sz="0" w:space="0" w:color="auto"/>
                        <w:bottom w:val="none" w:sz="0" w:space="0" w:color="auto"/>
                        <w:right w:val="none" w:sz="0" w:space="0" w:color="auto"/>
                      </w:divBdr>
                    </w:div>
                    <w:div w:id="581529743">
                      <w:marLeft w:val="0"/>
                      <w:marRight w:val="0"/>
                      <w:marTop w:val="0"/>
                      <w:marBottom w:val="0"/>
                      <w:divBdr>
                        <w:top w:val="none" w:sz="0" w:space="0" w:color="auto"/>
                        <w:left w:val="none" w:sz="0" w:space="0" w:color="auto"/>
                        <w:bottom w:val="none" w:sz="0" w:space="0" w:color="auto"/>
                        <w:right w:val="none" w:sz="0" w:space="0" w:color="auto"/>
                      </w:divBdr>
                    </w:div>
                    <w:div w:id="582643285">
                      <w:marLeft w:val="0"/>
                      <w:marRight w:val="0"/>
                      <w:marTop w:val="0"/>
                      <w:marBottom w:val="0"/>
                      <w:divBdr>
                        <w:top w:val="none" w:sz="0" w:space="0" w:color="auto"/>
                        <w:left w:val="none" w:sz="0" w:space="0" w:color="auto"/>
                        <w:bottom w:val="none" w:sz="0" w:space="0" w:color="auto"/>
                        <w:right w:val="none" w:sz="0" w:space="0" w:color="auto"/>
                      </w:divBdr>
                    </w:div>
                    <w:div w:id="617874880">
                      <w:marLeft w:val="0"/>
                      <w:marRight w:val="0"/>
                      <w:marTop w:val="0"/>
                      <w:marBottom w:val="0"/>
                      <w:divBdr>
                        <w:top w:val="none" w:sz="0" w:space="0" w:color="auto"/>
                        <w:left w:val="none" w:sz="0" w:space="0" w:color="auto"/>
                        <w:bottom w:val="none" w:sz="0" w:space="0" w:color="auto"/>
                        <w:right w:val="none" w:sz="0" w:space="0" w:color="auto"/>
                      </w:divBdr>
                    </w:div>
                    <w:div w:id="634337141">
                      <w:marLeft w:val="0"/>
                      <w:marRight w:val="0"/>
                      <w:marTop w:val="0"/>
                      <w:marBottom w:val="0"/>
                      <w:divBdr>
                        <w:top w:val="none" w:sz="0" w:space="0" w:color="auto"/>
                        <w:left w:val="none" w:sz="0" w:space="0" w:color="auto"/>
                        <w:bottom w:val="none" w:sz="0" w:space="0" w:color="auto"/>
                        <w:right w:val="none" w:sz="0" w:space="0" w:color="auto"/>
                      </w:divBdr>
                    </w:div>
                    <w:div w:id="674694547">
                      <w:marLeft w:val="0"/>
                      <w:marRight w:val="0"/>
                      <w:marTop w:val="0"/>
                      <w:marBottom w:val="0"/>
                      <w:divBdr>
                        <w:top w:val="none" w:sz="0" w:space="0" w:color="auto"/>
                        <w:left w:val="none" w:sz="0" w:space="0" w:color="auto"/>
                        <w:bottom w:val="none" w:sz="0" w:space="0" w:color="auto"/>
                        <w:right w:val="none" w:sz="0" w:space="0" w:color="auto"/>
                      </w:divBdr>
                    </w:div>
                    <w:div w:id="740713339">
                      <w:marLeft w:val="0"/>
                      <w:marRight w:val="0"/>
                      <w:marTop w:val="0"/>
                      <w:marBottom w:val="0"/>
                      <w:divBdr>
                        <w:top w:val="none" w:sz="0" w:space="0" w:color="auto"/>
                        <w:left w:val="none" w:sz="0" w:space="0" w:color="auto"/>
                        <w:bottom w:val="none" w:sz="0" w:space="0" w:color="auto"/>
                        <w:right w:val="none" w:sz="0" w:space="0" w:color="auto"/>
                      </w:divBdr>
                    </w:div>
                    <w:div w:id="780221559">
                      <w:marLeft w:val="0"/>
                      <w:marRight w:val="0"/>
                      <w:marTop w:val="0"/>
                      <w:marBottom w:val="0"/>
                      <w:divBdr>
                        <w:top w:val="none" w:sz="0" w:space="0" w:color="auto"/>
                        <w:left w:val="none" w:sz="0" w:space="0" w:color="auto"/>
                        <w:bottom w:val="none" w:sz="0" w:space="0" w:color="auto"/>
                        <w:right w:val="none" w:sz="0" w:space="0" w:color="auto"/>
                      </w:divBdr>
                    </w:div>
                    <w:div w:id="789055832">
                      <w:marLeft w:val="0"/>
                      <w:marRight w:val="0"/>
                      <w:marTop w:val="0"/>
                      <w:marBottom w:val="0"/>
                      <w:divBdr>
                        <w:top w:val="none" w:sz="0" w:space="0" w:color="auto"/>
                        <w:left w:val="none" w:sz="0" w:space="0" w:color="auto"/>
                        <w:bottom w:val="none" w:sz="0" w:space="0" w:color="auto"/>
                        <w:right w:val="none" w:sz="0" w:space="0" w:color="auto"/>
                      </w:divBdr>
                    </w:div>
                    <w:div w:id="910039421">
                      <w:marLeft w:val="0"/>
                      <w:marRight w:val="0"/>
                      <w:marTop w:val="0"/>
                      <w:marBottom w:val="0"/>
                      <w:divBdr>
                        <w:top w:val="none" w:sz="0" w:space="0" w:color="auto"/>
                        <w:left w:val="none" w:sz="0" w:space="0" w:color="auto"/>
                        <w:bottom w:val="none" w:sz="0" w:space="0" w:color="auto"/>
                        <w:right w:val="none" w:sz="0" w:space="0" w:color="auto"/>
                      </w:divBdr>
                    </w:div>
                    <w:div w:id="957877929">
                      <w:marLeft w:val="0"/>
                      <w:marRight w:val="0"/>
                      <w:marTop w:val="0"/>
                      <w:marBottom w:val="0"/>
                      <w:divBdr>
                        <w:top w:val="none" w:sz="0" w:space="0" w:color="auto"/>
                        <w:left w:val="none" w:sz="0" w:space="0" w:color="auto"/>
                        <w:bottom w:val="none" w:sz="0" w:space="0" w:color="auto"/>
                        <w:right w:val="none" w:sz="0" w:space="0" w:color="auto"/>
                      </w:divBdr>
                    </w:div>
                    <w:div w:id="1007556100">
                      <w:marLeft w:val="0"/>
                      <w:marRight w:val="0"/>
                      <w:marTop w:val="0"/>
                      <w:marBottom w:val="0"/>
                      <w:divBdr>
                        <w:top w:val="none" w:sz="0" w:space="0" w:color="auto"/>
                        <w:left w:val="none" w:sz="0" w:space="0" w:color="auto"/>
                        <w:bottom w:val="none" w:sz="0" w:space="0" w:color="auto"/>
                        <w:right w:val="none" w:sz="0" w:space="0" w:color="auto"/>
                      </w:divBdr>
                    </w:div>
                    <w:div w:id="1016345845">
                      <w:marLeft w:val="0"/>
                      <w:marRight w:val="0"/>
                      <w:marTop w:val="0"/>
                      <w:marBottom w:val="0"/>
                      <w:divBdr>
                        <w:top w:val="none" w:sz="0" w:space="0" w:color="auto"/>
                        <w:left w:val="none" w:sz="0" w:space="0" w:color="auto"/>
                        <w:bottom w:val="none" w:sz="0" w:space="0" w:color="auto"/>
                        <w:right w:val="none" w:sz="0" w:space="0" w:color="auto"/>
                      </w:divBdr>
                    </w:div>
                    <w:div w:id="1055855485">
                      <w:marLeft w:val="0"/>
                      <w:marRight w:val="0"/>
                      <w:marTop w:val="0"/>
                      <w:marBottom w:val="0"/>
                      <w:divBdr>
                        <w:top w:val="none" w:sz="0" w:space="0" w:color="auto"/>
                        <w:left w:val="none" w:sz="0" w:space="0" w:color="auto"/>
                        <w:bottom w:val="none" w:sz="0" w:space="0" w:color="auto"/>
                        <w:right w:val="none" w:sz="0" w:space="0" w:color="auto"/>
                      </w:divBdr>
                    </w:div>
                    <w:div w:id="1056782118">
                      <w:marLeft w:val="0"/>
                      <w:marRight w:val="0"/>
                      <w:marTop w:val="0"/>
                      <w:marBottom w:val="0"/>
                      <w:divBdr>
                        <w:top w:val="none" w:sz="0" w:space="0" w:color="auto"/>
                        <w:left w:val="none" w:sz="0" w:space="0" w:color="auto"/>
                        <w:bottom w:val="none" w:sz="0" w:space="0" w:color="auto"/>
                        <w:right w:val="none" w:sz="0" w:space="0" w:color="auto"/>
                      </w:divBdr>
                    </w:div>
                    <w:div w:id="1084567960">
                      <w:marLeft w:val="0"/>
                      <w:marRight w:val="0"/>
                      <w:marTop w:val="0"/>
                      <w:marBottom w:val="0"/>
                      <w:divBdr>
                        <w:top w:val="none" w:sz="0" w:space="0" w:color="auto"/>
                        <w:left w:val="none" w:sz="0" w:space="0" w:color="auto"/>
                        <w:bottom w:val="none" w:sz="0" w:space="0" w:color="auto"/>
                        <w:right w:val="none" w:sz="0" w:space="0" w:color="auto"/>
                      </w:divBdr>
                    </w:div>
                    <w:div w:id="1179006328">
                      <w:marLeft w:val="0"/>
                      <w:marRight w:val="0"/>
                      <w:marTop w:val="0"/>
                      <w:marBottom w:val="0"/>
                      <w:divBdr>
                        <w:top w:val="none" w:sz="0" w:space="0" w:color="auto"/>
                        <w:left w:val="none" w:sz="0" w:space="0" w:color="auto"/>
                        <w:bottom w:val="none" w:sz="0" w:space="0" w:color="auto"/>
                        <w:right w:val="none" w:sz="0" w:space="0" w:color="auto"/>
                      </w:divBdr>
                    </w:div>
                    <w:div w:id="1261641718">
                      <w:marLeft w:val="0"/>
                      <w:marRight w:val="0"/>
                      <w:marTop w:val="0"/>
                      <w:marBottom w:val="0"/>
                      <w:divBdr>
                        <w:top w:val="none" w:sz="0" w:space="0" w:color="auto"/>
                        <w:left w:val="none" w:sz="0" w:space="0" w:color="auto"/>
                        <w:bottom w:val="none" w:sz="0" w:space="0" w:color="auto"/>
                        <w:right w:val="none" w:sz="0" w:space="0" w:color="auto"/>
                      </w:divBdr>
                    </w:div>
                    <w:div w:id="1263760620">
                      <w:marLeft w:val="0"/>
                      <w:marRight w:val="0"/>
                      <w:marTop w:val="0"/>
                      <w:marBottom w:val="0"/>
                      <w:divBdr>
                        <w:top w:val="none" w:sz="0" w:space="0" w:color="auto"/>
                        <w:left w:val="none" w:sz="0" w:space="0" w:color="auto"/>
                        <w:bottom w:val="none" w:sz="0" w:space="0" w:color="auto"/>
                        <w:right w:val="none" w:sz="0" w:space="0" w:color="auto"/>
                      </w:divBdr>
                    </w:div>
                    <w:div w:id="1363163446">
                      <w:marLeft w:val="0"/>
                      <w:marRight w:val="0"/>
                      <w:marTop w:val="0"/>
                      <w:marBottom w:val="0"/>
                      <w:divBdr>
                        <w:top w:val="none" w:sz="0" w:space="0" w:color="auto"/>
                        <w:left w:val="none" w:sz="0" w:space="0" w:color="auto"/>
                        <w:bottom w:val="none" w:sz="0" w:space="0" w:color="auto"/>
                        <w:right w:val="none" w:sz="0" w:space="0" w:color="auto"/>
                      </w:divBdr>
                    </w:div>
                    <w:div w:id="1460344966">
                      <w:marLeft w:val="0"/>
                      <w:marRight w:val="0"/>
                      <w:marTop w:val="0"/>
                      <w:marBottom w:val="0"/>
                      <w:divBdr>
                        <w:top w:val="none" w:sz="0" w:space="0" w:color="auto"/>
                        <w:left w:val="none" w:sz="0" w:space="0" w:color="auto"/>
                        <w:bottom w:val="none" w:sz="0" w:space="0" w:color="auto"/>
                        <w:right w:val="none" w:sz="0" w:space="0" w:color="auto"/>
                      </w:divBdr>
                    </w:div>
                    <w:div w:id="1568147958">
                      <w:marLeft w:val="0"/>
                      <w:marRight w:val="0"/>
                      <w:marTop w:val="0"/>
                      <w:marBottom w:val="0"/>
                      <w:divBdr>
                        <w:top w:val="none" w:sz="0" w:space="0" w:color="auto"/>
                        <w:left w:val="none" w:sz="0" w:space="0" w:color="auto"/>
                        <w:bottom w:val="none" w:sz="0" w:space="0" w:color="auto"/>
                        <w:right w:val="none" w:sz="0" w:space="0" w:color="auto"/>
                      </w:divBdr>
                    </w:div>
                    <w:div w:id="1613126695">
                      <w:marLeft w:val="0"/>
                      <w:marRight w:val="0"/>
                      <w:marTop w:val="0"/>
                      <w:marBottom w:val="0"/>
                      <w:divBdr>
                        <w:top w:val="none" w:sz="0" w:space="0" w:color="auto"/>
                        <w:left w:val="none" w:sz="0" w:space="0" w:color="auto"/>
                        <w:bottom w:val="none" w:sz="0" w:space="0" w:color="auto"/>
                        <w:right w:val="none" w:sz="0" w:space="0" w:color="auto"/>
                      </w:divBdr>
                    </w:div>
                    <w:div w:id="1661424403">
                      <w:marLeft w:val="0"/>
                      <w:marRight w:val="0"/>
                      <w:marTop w:val="0"/>
                      <w:marBottom w:val="0"/>
                      <w:divBdr>
                        <w:top w:val="none" w:sz="0" w:space="0" w:color="auto"/>
                        <w:left w:val="none" w:sz="0" w:space="0" w:color="auto"/>
                        <w:bottom w:val="none" w:sz="0" w:space="0" w:color="auto"/>
                        <w:right w:val="none" w:sz="0" w:space="0" w:color="auto"/>
                      </w:divBdr>
                    </w:div>
                    <w:div w:id="1669945488">
                      <w:marLeft w:val="0"/>
                      <w:marRight w:val="0"/>
                      <w:marTop w:val="0"/>
                      <w:marBottom w:val="0"/>
                      <w:divBdr>
                        <w:top w:val="none" w:sz="0" w:space="0" w:color="auto"/>
                        <w:left w:val="none" w:sz="0" w:space="0" w:color="auto"/>
                        <w:bottom w:val="none" w:sz="0" w:space="0" w:color="auto"/>
                        <w:right w:val="none" w:sz="0" w:space="0" w:color="auto"/>
                      </w:divBdr>
                    </w:div>
                    <w:div w:id="1688364027">
                      <w:marLeft w:val="0"/>
                      <w:marRight w:val="0"/>
                      <w:marTop w:val="0"/>
                      <w:marBottom w:val="0"/>
                      <w:divBdr>
                        <w:top w:val="none" w:sz="0" w:space="0" w:color="auto"/>
                        <w:left w:val="none" w:sz="0" w:space="0" w:color="auto"/>
                        <w:bottom w:val="none" w:sz="0" w:space="0" w:color="auto"/>
                        <w:right w:val="none" w:sz="0" w:space="0" w:color="auto"/>
                      </w:divBdr>
                    </w:div>
                    <w:div w:id="1693145501">
                      <w:marLeft w:val="0"/>
                      <w:marRight w:val="0"/>
                      <w:marTop w:val="0"/>
                      <w:marBottom w:val="0"/>
                      <w:divBdr>
                        <w:top w:val="none" w:sz="0" w:space="0" w:color="auto"/>
                        <w:left w:val="none" w:sz="0" w:space="0" w:color="auto"/>
                        <w:bottom w:val="none" w:sz="0" w:space="0" w:color="auto"/>
                        <w:right w:val="none" w:sz="0" w:space="0" w:color="auto"/>
                      </w:divBdr>
                    </w:div>
                    <w:div w:id="1728068171">
                      <w:marLeft w:val="0"/>
                      <w:marRight w:val="0"/>
                      <w:marTop w:val="0"/>
                      <w:marBottom w:val="0"/>
                      <w:divBdr>
                        <w:top w:val="none" w:sz="0" w:space="0" w:color="auto"/>
                        <w:left w:val="none" w:sz="0" w:space="0" w:color="auto"/>
                        <w:bottom w:val="none" w:sz="0" w:space="0" w:color="auto"/>
                        <w:right w:val="none" w:sz="0" w:space="0" w:color="auto"/>
                      </w:divBdr>
                    </w:div>
                    <w:div w:id="1729450794">
                      <w:marLeft w:val="0"/>
                      <w:marRight w:val="0"/>
                      <w:marTop w:val="0"/>
                      <w:marBottom w:val="0"/>
                      <w:divBdr>
                        <w:top w:val="none" w:sz="0" w:space="0" w:color="auto"/>
                        <w:left w:val="none" w:sz="0" w:space="0" w:color="auto"/>
                        <w:bottom w:val="none" w:sz="0" w:space="0" w:color="auto"/>
                        <w:right w:val="none" w:sz="0" w:space="0" w:color="auto"/>
                      </w:divBdr>
                    </w:div>
                    <w:div w:id="1763332914">
                      <w:marLeft w:val="0"/>
                      <w:marRight w:val="0"/>
                      <w:marTop w:val="0"/>
                      <w:marBottom w:val="0"/>
                      <w:divBdr>
                        <w:top w:val="none" w:sz="0" w:space="0" w:color="auto"/>
                        <w:left w:val="none" w:sz="0" w:space="0" w:color="auto"/>
                        <w:bottom w:val="none" w:sz="0" w:space="0" w:color="auto"/>
                        <w:right w:val="none" w:sz="0" w:space="0" w:color="auto"/>
                      </w:divBdr>
                    </w:div>
                    <w:div w:id="1833713185">
                      <w:marLeft w:val="0"/>
                      <w:marRight w:val="0"/>
                      <w:marTop w:val="0"/>
                      <w:marBottom w:val="0"/>
                      <w:divBdr>
                        <w:top w:val="none" w:sz="0" w:space="0" w:color="auto"/>
                        <w:left w:val="none" w:sz="0" w:space="0" w:color="auto"/>
                        <w:bottom w:val="none" w:sz="0" w:space="0" w:color="auto"/>
                        <w:right w:val="none" w:sz="0" w:space="0" w:color="auto"/>
                      </w:divBdr>
                    </w:div>
                    <w:div w:id="1836065530">
                      <w:marLeft w:val="0"/>
                      <w:marRight w:val="0"/>
                      <w:marTop w:val="0"/>
                      <w:marBottom w:val="0"/>
                      <w:divBdr>
                        <w:top w:val="none" w:sz="0" w:space="0" w:color="auto"/>
                        <w:left w:val="none" w:sz="0" w:space="0" w:color="auto"/>
                        <w:bottom w:val="none" w:sz="0" w:space="0" w:color="auto"/>
                        <w:right w:val="none" w:sz="0" w:space="0" w:color="auto"/>
                      </w:divBdr>
                    </w:div>
                    <w:div w:id="1894806979">
                      <w:marLeft w:val="0"/>
                      <w:marRight w:val="0"/>
                      <w:marTop w:val="0"/>
                      <w:marBottom w:val="0"/>
                      <w:divBdr>
                        <w:top w:val="none" w:sz="0" w:space="0" w:color="auto"/>
                        <w:left w:val="none" w:sz="0" w:space="0" w:color="auto"/>
                        <w:bottom w:val="none" w:sz="0" w:space="0" w:color="auto"/>
                        <w:right w:val="none" w:sz="0" w:space="0" w:color="auto"/>
                      </w:divBdr>
                    </w:div>
                    <w:div w:id="1900555693">
                      <w:marLeft w:val="0"/>
                      <w:marRight w:val="0"/>
                      <w:marTop w:val="0"/>
                      <w:marBottom w:val="0"/>
                      <w:divBdr>
                        <w:top w:val="none" w:sz="0" w:space="0" w:color="auto"/>
                        <w:left w:val="none" w:sz="0" w:space="0" w:color="auto"/>
                        <w:bottom w:val="none" w:sz="0" w:space="0" w:color="auto"/>
                        <w:right w:val="none" w:sz="0" w:space="0" w:color="auto"/>
                      </w:divBdr>
                    </w:div>
                    <w:div w:id="1945455115">
                      <w:marLeft w:val="0"/>
                      <w:marRight w:val="0"/>
                      <w:marTop w:val="0"/>
                      <w:marBottom w:val="0"/>
                      <w:divBdr>
                        <w:top w:val="none" w:sz="0" w:space="0" w:color="auto"/>
                        <w:left w:val="none" w:sz="0" w:space="0" w:color="auto"/>
                        <w:bottom w:val="none" w:sz="0" w:space="0" w:color="auto"/>
                        <w:right w:val="none" w:sz="0" w:space="0" w:color="auto"/>
                      </w:divBdr>
                    </w:div>
                    <w:div w:id="2024046319">
                      <w:marLeft w:val="0"/>
                      <w:marRight w:val="0"/>
                      <w:marTop w:val="0"/>
                      <w:marBottom w:val="0"/>
                      <w:divBdr>
                        <w:top w:val="none" w:sz="0" w:space="0" w:color="auto"/>
                        <w:left w:val="none" w:sz="0" w:space="0" w:color="auto"/>
                        <w:bottom w:val="none" w:sz="0" w:space="0" w:color="auto"/>
                        <w:right w:val="none" w:sz="0" w:space="0" w:color="auto"/>
                      </w:divBdr>
                    </w:div>
                    <w:div w:id="2060477022">
                      <w:marLeft w:val="0"/>
                      <w:marRight w:val="0"/>
                      <w:marTop w:val="0"/>
                      <w:marBottom w:val="0"/>
                      <w:divBdr>
                        <w:top w:val="none" w:sz="0" w:space="0" w:color="auto"/>
                        <w:left w:val="none" w:sz="0" w:space="0" w:color="auto"/>
                        <w:bottom w:val="none" w:sz="0" w:space="0" w:color="auto"/>
                        <w:right w:val="none" w:sz="0" w:space="0" w:color="auto"/>
                      </w:divBdr>
                    </w:div>
                    <w:div w:id="2076780148">
                      <w:marLeft w:val="0"/>
                      <w:marRight w:val="0"/>
                      <w:marTop w:val="0"/>
                      <w:marBottom w:val="0"/>
                      <w:divBdr>
                        <w:top w:val="none" w:sz="0" w:space="0" w:color="auto"/>
                        <w:left w:val="none" w:sz="0" w:space="0" w:color="auto"/>
                        <w:bottom w:val="none" w:sz="0" w:space="0" w:color="auto"/>
                        <w:right w:val="none" w:sz="0" w:space="0" w:color="auto"/>
                      </w:divBdr>
                    </w:div>
                    <w:div w:id="20873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2112">
          <w:marLeft w:val="0"/>
          <w:marRight w:val="0"/>
          <w:marTop w:val="0"/>
          <w:marBottom w:val="0"/>
          <w:divBdr>
            <w:top w:val="none" w:sz="0" w:space="0" w:color="auto"/>
            <w:left w:val="none" w:sz="0" w:space="0" w:color="auto"/>
            <w:bottom w:val="none" w:sz="0" w:space="0" w:color="auto"/>
            <w:right w:val="none" w:sz="0" w:space="0" w:color="auto"/>
          </w:divBdr>
          <w:divsChild>
            <w:div w:id="2128886697">
              <w:marLeft w:val="0"/>
              <w:marRight w:val="0"/>
              <w:marTop w:val="0"/>
              <w:marBottom w:val="0"/>
              <w:divBdr>
                <w:top w:val="none" w:sz="0" w:space="0" w:color="auto"/>
                <w:left w:val="none" w:sz="0" w:space="0" w:color="auto"/>
                <w:bottom w:val="none" w:sz="0" w:space="0" w:color="auto"/>
                <w:right w:val="none" w:sz="0" w:space="0" w:color="auto"/>
              </w:divBdr>
              <w:divsChild>
                <w:div w:id="552692711">
                  <w:marLeft w:val="0"/>
                  <w:marRight w:val="0"/>
                  <w:marTop w:val="0"/>
                  <w:marBottom w:val="0"/>
                  <w:divBdr>
                    <w:top w:val="none" w:sz="0" w:space="0" w:color="auto"/>
                    <w:left w:val="none" w:sz="0" w:space="0" w:color="auto"/>
                    <w:bottom w:val="none" w:sz="0" w:space="0" w:color="auto"/>
                    <w:right w:val="none" w:sz="0" w:space="0" w:color="auto"/>
                  </w:divBdr>
                  <w:divsChild>
                    <w:div w:id="159779122">
                      <w:marLeft w:val="0"/>
                      <w:marRight w:val="0"/>
                      <w:marTop w:val="0"/>
                      <w:marBottom w:val="0"/>
                      <w:divBdr>
                        <w:top w:val="none" w:sz="0" w:space="0" w:color="auto"/>
                        <w:left w:val="none" w:sz="0" w:space="0" w:color="auto"/>
                        <w:bottom w:val="none" w:sz="0" w:space="0" w:color="auto"/>
                        <w:right w:val="none" w:sz="0" w:space="0" w:color="auto"/>
                      </w:divBdr>
                    </w:div>
                    <w:div w:id="753085967">
                      <w:marLeft w:val="0"/>
                      <w:marRight w:val="0"/>
                      <w:marTop w:val="0"/>
                      <w:marBottom w:val="0"/>
                      <w:divBdr>
                        <w:top w:val="none" w:sz="0" w:space="0" w:color="auto"/>
                        <w:left w:val="none" w:sz="0" w:space="0" w:color="auto"/>
                        <w:bottom w:val="none" w:sz="0" w:space="0" w:color="auto"/>
                        <w:right w:val="none" w:sz="0" w:space="0" w:color="auto"/>
                      </w:divBdr>
                    </w:div>
                    <w:div w:id="1192038939">
                      <w:marLeft w:val="0"/>
                      <w:marRight w:val="0"/>
                      <w:marTop w:val="0"/>
                      <w:marBottom w:val="0"/>
                      <w:divBdr>
                        <w:top w:val="none" w:sz="0" w:space="0" w:color="auto"/>
                        <w:left w:val="none" w:sz="0" w:space="0" w:color="auto"/>
                        <w:bottom w:val="none" w:sz="0" w:space="0" w:color="auto"/>
                        <w:right w:val="none" w:sz="0" w:space="0" w:color="auto"/>
                      </w:divBdr>
                    </w:div>
                    <w:div w:id="1469323869">
                      <w:marLeft w:val="0"/>
                      <w:marRight w:val="0"/>
                      <w:marTop w:val="0"/>
                      <w:marBottom w:val="0"/>
                      <w:divBdr>
                        <w:top w:val="none" w:sz="0" w:space="0" w:color="auto"/>
                        <w:left w:val="none" w:sz="0" w:space="0" w:color="auto"/>
                        <w:bottom w:val="none" w:sz="0" w:space="0" w:color="auto"/>
                        <w:right w:val="none" w:sz="0" w:space="0" w:color="auto"/>
                      </w:divBdr>
                    </w:div>
                    <w:div w:id="1611619187">
                      <w:marLeft w:val="0"/>
                      <w:marRight w:val="0"/>
                      <w:marTop w:val="0"/>
                      <w:marBottom w:val="0"/>
                      <w:divBdr>
                        <w:top w:val="none" w:sz="0" w:space="0" w:color="auto"/>
                        <w:left w:val="none" w:sz="0" w:space="0" w:color="auto"/>
                        <w:bottom w:val="none" w:sz="0" w:space="0" w:color="auto"/>
                        <w:right w:val="none" w:sz="0" w:space="0" w:color="auto"/>
                      </w:divBdr>
                    </w:div>
                    <w:div w:id="1652294492">
                      <w:marLeft w:val="0"/>
                      <w:marRight w:val="0"/>
                      <w:marTop w:val="0"/>
                      <w:marBottom w:val="0"/>
                      <w:divBdr>
                        <w:top w:val="none" w:sz="0" w:space="0" w:color="auto"/>
                        <w:left w:val="none" w:sz="0" w:space="0" w:color="auto"/>
                        <w:bottom w:val="none" w:sz="0" w:space="0" w:color="auto"/>
                        <w:right w:val="none" w:sz="0" w:space="0" w:color="auto"/>
                      </w:divBdr>
                    </w:div>
                    <w:div w:id="1822843909">
                      <w:marLeft w:val="0"/>
                      <w:marRight w:val="0"/>
                      <w:marTop w:val="0"/>
                      <w:marBottom w:val="0"/>
                      <w:divBdr>
                        <w:top w:val="none" w:sz="0" w:space="0" w:color="auto"/>
                        <w:left w:val="none" w:sz="0" w:space="0" w:color="auto"/>
                        <w:bottom w:val="none" w:sz="0" w:space="0" w:color="auto"/>
                        <w:right w:val="none" w:sz="0" w:space="0" w:color="auto"/>
                      </w:divBdr>
                    </w:div>
                    <w:div w:id="20161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53577">
          <w:marLeft w:val="0"/>
          <w:marRight w:val="0"/>
          <w:marTop w:val="0"/>
          <w:marBottom w:val="0"/>
          <w:divBdr>
            <w:top w:val="none" w:sz="0" w:space="0" w:color="auto"/>
            <w:left w:val="none" w:sz="0" w:space="0" w:color="auto"/>
            <w:bottom w:val="none" w:sz="0" w:space="0" w:color="auto"/>
            <w:right w:val="none" w:sz="0" w:space="0" w:color="auto"/>
          </w:divBdr>
          <w:divsChild>
            <w:div w:id="554584983">
              <w:marLeft w:val="0"/>
              <w:marRight w:val="0"/>
              <w:marTop w:val="0"/>
              <w:marBottom w:val="0"/>
              <w:divBdr>
                <w:top w:val="none" w:sz="0" w:space="0" w:color="auto"/>
                <w:left w:val="none" w:sz="0" w:space="0" w:color="auto"/>
                <w:bottom w:val="none" w:sz="0" w:space="0" w:color="auto"/>
                <w:right w:val="none" w:sz="0" w:space="0" w:color="auto"/>
              </w:divBdr>
              <w:divsChild>
                <w:div w:id="1755055056">
                  <w:marLeft w:val="0"/>
                  <w:marRight w:val="0"/>
                  <w:marTop w:val="0"/>
                  <w:marBottom w:val="0"/>
                  <w:divBdr>
                    <w:top w:val="none" w:sz="0" w:space="0" w:color="auto"/>
                    <w:left w:val="none" w:sz="0" w:space="0" w:color="auto"/>
                    <w:bottom w:val="none" w:sz="0" w:space="0" w:color="auto"/>
                    <w:right w:val="none" w:sz="0" w:space="0" w:color="auto"/>
                  </w:divBdr>
                  <w:divsChild>
                    <w:div w:id="339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06058">
          <w:marLeft w:val="0"/>
          <w:marRight w:val="0"/>
          <w:marTop w:val="0"/>
          <w:marBottom w:val="0"/>
          <w:divBdr>
            <w:top w:val="none" w:sz="0" w:space="0" w:color="auto"/>
            <w:left w:val="none" w:sz="0" w:space="0" w:color="auto"/>
            <w:bottom w:val="none" w:sz="0" w:space="0" w:color="auto"/>
            <w:right w:val="none" w:sz="0" w:space="0" w:color="auto"/>
          </w:divBdr>
          <w:divsChild>
            <w:div w:id="528571638">
              <w:marLeft w:val="0"/>
              <w:marRight w:val="0"/>
              <w:marTop w:val="0"/>
              <w:marBottom w:val="0"/>
              <w:divBdr>
                <w:top w:val="none" w:sz="0" w:space="0" w:color="auto"/>
                <w:left w:val="none" w:sz="0" w:space="0" w:color="auto"/>
                <w:bottom w:val="none" w:sz="0" w:space="0" w:color="auto"/>
                <w:right w:val="none" w:sz="0" w:space="0" w:color="auto"/>
              </w:divBdr>
              <w:divsChild>
                <w:div w:id="1183595408">
                  <w:marLeft w:val="0"/>
                  <w:marRight w:val="0"/>
                  <w:marTop w:val="0"/>
                  <w:marBottom w:val="0"/>
                  <w:divBdr>
                    <w:top w:val="none" w:sz="0" w:space="0" w:color="auto"/>
                    <w:left w:val="none" w:sz="0" w:space="0" w:color="auto"/>
                    <w:bottom w:val="none" w:sz="0" w:space="0" w:color="auto"/>
                    <w:right w:val="none" w:sz="0" w:space="0" w:color="auto"/>
                  </w:divBdr>
                  <w:divsChild>
                    <w:div w:id="84497908">
                      <w:marLeft w:val="0"/>
                      <w:marRight w:val="0"/>
                      <w:marTop w:val="0"/>
                      <w:marBottom w:val="0"/>
                      <w:divBdr>
                        <w:top w:val="none" w:sz="0" w:space="0" w:color="auto"/>
                        <w:left w:val="none" w:sz="0" w:space="0" w:color="auto"/>
                        <w:bottom w:val="none" w:sz="0" w:space="0" w:color="auto"/>
                        <w:right w:val="none" w:sz="0" w:space="0" w:color="auto"/>
                      </w:divBdr>
                    </w:div>
                    <w:div w:id="253362762">
                      <w:marLeft w:val="0"/>
                      <w:marRight w:val="0"/>
                      <w:marTop w:val="0"/>
                      <w:marBottom w:val="0"/>
                      <w:divBdr>
                        <w:top w:val="none" w:sz="0" w:space="0" w:color="auto"/>
                        <w:left w:val="none" w:sz="0" w:space="0" w:color="auto"/>
                        <w:bottom w:val="none" w:sz="0" w:space="0" w:color="auto"/>
                        <w:right w:val="none" w:sz="0" w:space="0" w:color="auto"/>
                      </w:divBdr>
                    </w:div>
                    <w:div w:id="327711766">
                      <w:marLeft w:val="0"/>
                      <w:marRight w:val="0"/>
                      <w:marTop w:val="0"/>
                      <w:marBottom w:val="0"/>
                      <w:divBdr>
                        <w:top w:val="none" w:sz="0" w:space="0" w:color="auto"/>
                        <w:left w:val="none" w:sz="0" w:space="0" w:color="auto"/>
                        <w:bottom w:val="none" w:sz="0" w:space="0" w:color="auto"/>
                        <w:right w:val="none" w:sz="0" w:space="0" w:color="auto"/>
                      </w:divBdr>
                    </w:div>
                    <w:div w:id="423454760">
                      <w:marLeft w:val="0"/>
                      <w:marRight w:val="0"/>
                      <w:marTop w:val="0"/>
                      <w:marBottom w:val="0"/>
                      <w:divBdr>
                        <w:top w:val="none" w:sz="0" w:space="0" w:color="auto"/>
                        <w:left w:val="none" w:sz="0" w:space="0" w:color="auto"/>
                        <w:bottom w:val="none" w:sz="0" w:space="0" w:color="auto"/>
                        <w:right w:val="none" w:sz="0" w:space="0" w:color="auto"/>
                      </w:divBdr>
                    </w:div>
                    <w:div w:id="617030767">
                      <w:marLeft w:val="0"/>
                      <w:marRight w:val="0"/>
                      <w:marTop w:val="0"/>
                      <w:marBottom w:val="0"/>
                      <w:divBdr>
                        <w:top w:val="none" w:sz="0" w:space="0" w:color="auto"/>
                        <w:left w:val="none" w:sz="0" w:space="0" w:color="auto"/>
                        <w:bottom w:val="none" w:sz="0" w:space="0" w:color="auto"/>
                        <w:right w:val="none" w:sz="0" w:space="0" w:color="auto"/>
                      </w:divBdr>
                    </w:div>
                    <w:div w:id="746734294">
                      <w:marLeft w:val="0"/>
                      <w:marRight w:val="0"/>
                      <w:marTop w:val="0"/>
                      <w:marBottom w:val="0"/>
                      <w:divBdr>
                        <w:top w:val="none" w:sz="0" w:space="0" w:color="auto"/>
                        <w:left w:val="none" w:sz="0" w:space="0" w:color="auto"/>
                        <w:bottom w:val="none" w:sz="0" w:space="0" w:color="auto"/>
                        <w:right w:val="none" w:sz="0" w:space="0" w:color="auto"/>
                      </w:divBdr>
                    </w:div>
                    <w:div w:id="844176663">
                      <w:marLeft w:val="0"/>
                      <w:marRight w:val="0"/>
                      <w:marTop w:val="0"/>
                      <w:marBottom w:val="0"/>
                      <w:divBdr>
                        <w:top w:val="none" w:sz="0" w:space="0" w:color="auto"/>
                        <w:left w:val="none" w:sz="0" w:space="0" w:color="auto"/>
                        <w:bottom w:val="none" w:sz="0" w:space="0" w:color="auto"/>
                        <w:right w:val="none" w:sz="0" w:space="0" w:color="auto"/>
                      </w:divBdr>
                    </w:div>
                    <w:div w:id="1303123341">
                      <w:marLeft w:val="0"/>
                      <w:marRight w:val="0"/>
                      <w:marTop w:val="0"/>
                      <w:marBottom w:val="0"/>
                      <w:divBdr>
                        <w:top w:val="none" w:sz="0" w:space="0" w:color="auto"/>
                        <w:left w:val="none" w:sz="0" w:space="0" w:color="auto"/>
                        <w:bottom w:val="none" w:sz="0" w:space="0" w:color="auto"/>
                        <w:right w:val="none" w:sz="0" w:space="0" w:color="auto"/>
                      </w:divBdr>
                    </w:div>
                    <w:div w:id="1372608194">
                      <w:marLeft w:val="0"/>
                      <w:marRight w:val="0"/>
                      <w:marTop w:val="0"/>
                      <w:marBottom w:val="0"/>
                      <w:divBdr>
                        <w:top w:val="none" w:sz="0" w:space="0" w:color="auto"/>
                        <w:left w:val="none" w:sz="0" w:space="0" w:color="auto"/>
                        <w:bottom w:val="none" w:sz="0" w:space="0" w:color="auto"/>
                        <w:right w:val="none" w:sz="0" w:space="0" w:color="auto"/>
                      </w:divBdr>
                    </w:div>
                    <w:div w:id="1509826061">
                      <w:marLeft w:val="0"/>
                      <w:marRight w:val="0"/>
                      <w:marTop w:val="0"/>
                      <w:marBottom w:val="0"/>
                      <w:divBdr>
                        <w:top w:val="none" w:sz="0" w:space="0" w:color="auto"/>
                        <w:left w:val="none" w:sz="0" w:space="0" w:color="auto"/>
                        <w:bottom w:val="none" w:sz="0" w:space="0" w:color="auto"/>
                        <w:right w:val="none" w:sz="0" w:space="0" w:color="auto"/>
                      </w:divBdr>
                    </w:div>
                    <w:div w:id="1510213352">
                      <w:marLeft w:val="0"/>
                      <w:marRight w:val="0"/>
                      <w:marTop w:val="0"/>
                      <w:marBottom w:val="0"/>
                      <w:divBdr>
                        <w:top w:val="none" w:sz="0" w:space="0" w:color="auto"/>
                        <w:left w:val="none" w:sz="0" w:space="0" w:color="auto"/>
                        <w:bottom w:val="none" w:sz="0" w:space="0" w:color="auto"/>
                        <w:right w:val="none" w:sz="0" w:space="0" w:color="auto"/>
                      </w:divBdr>
                    </w:div>
                    <w:div w:id="1515193834">
                      <w:marLeft w:val="0"/>
                      <w:marRight w:val="0"/>
                      <w:marTop w:val="0"/>
                      <w:marBottom w:val="0"/>
                      <w:divBdr>
                        <w:top w:val="none" w:sz="0" w:space="0" w:color="auto"/>
                        <w:left w:val="none" w:sz="0" w:space="0" w:color="auto"/>
                        <w:bottom w:val="none" w:sz="0" w:space="0" w:color="auto"/>
                        <w:right w:val="none" w:sz="0" w:space="0" w:color="auto"/>
                      </w:divBdr>
                    </w:div>
                    <w:div w:id="1526678321">
                      <w:marLeft w:val="0"/>
                      <w:marRight w:val="0"/>
                      <w:marTop w:val="0"/>
                      <w:marBottom w:val="0"/>
                      <w:divBdr>
                        <w:top w:val="none" w:sz="0" w:space="0" w:color="auto"/>
                        <w:left w:val="none" w:sz="0" w:space="0" w:color="auto"/>
                        <w:bottom w:val="none" w:sz="0" w:space="0" w:color="auto"/>
                        <w:right w:val="none" w:sz="0" w:space="0" w:color="auto"/>
                      </w:divBdr>
                    </w:div>
                    <w:div w:id="1541481345">
                      <w:marLeft w:val="0"/>
                      <w:marRight w:val="0"/>
                      <w:marTop w:val="0"/>
                      <w:marBottom w:val="0"/>
                      <w:divBdr>
                        <w:top w:val="none" w:sz="0" w:space="0" w:color="auto"/>
                        <w:left w:val="none" w:sz="0" w:space="0" w:color="auto"/>
                        <w:bottom w:val="none" w:sz="0" w:space="0" w:color="auto"/>
                        <w:right w:val="none" w:sz="0" w:space="0" w:color="auto"/>
                      </w:divBdr>
                    </w:div>
                    <w:div w:id="1799297913">
                      <w:marLeft w:val="0"/>
                      <w:marRight w:val="0"/>
                      <w:marTop w:val="0"/>
                      <w:marBottom w:val="0"/>
                      <w:divBdr>
                        <w:top w:val="none" w:sz="0" w:space="0" w:color="auto"/>
                        <w:left w:val="none" w:sz="0" w:space="0" w:color="auto"/>
                        <w:bottom w:val="none" w:sz="0" w:space="0" w:color="auto"/>
                        <w:right w:val="none" w:sz="0" w:space="0" w:color="auto"/>
                      </w:divBdr>
                    </w:div>
                    <w:div w:id="1860193531">
                      <w:marLeft w:val="0"/>
                      <w:marRight w:val="0"/>
                      <w:marTop w:val="0"/>
                      <w:marBottom w:val="0"/>
                      <w:divBdr>
                        <w:top w:val="none" w:sz="0" w:space="0" w:color="auto"/>
                        <w:left w:val="none" w:sz="0" w:space="0" w:color="auto"/>
                        <w:bottom w:val="none" w:sz="0" w:space="0" w:color="auto"/>
                        <w:right w:val="none" w:sz="0" w:space="0" w:color="auto"/>
                      </w:divBdr>
                    </w:div>
                    <w:div w:id="1902399069">
                      <w:marLeft w:val="0"/>
                      <w:marRight w:val="0"/>
                      <w:marTop w:val="0"/>
                      <w:marBottom w:val="0"/>
                      <w:divBdr>
                        <w:top w:val="none" w:sz="0" w:space="0" w:color="auto"/>
                        <w:left w:val="none" w:sz="0" w:space="0" w:color="auto"/>
                        <w:bottom w:val="none" w:sz="0" w:space="0" w:color="auto"/>
                        <w:right w:val="none" w:sz="0" w:space="0" w:color="auto"/>
                      </w:divBdr>
                    </w:div>
                    <w:div w:id="1911380785">
                      <w:marLeft w:val="0"/>
                      <w:marRight w:val="0"/>
                      <w:marTop w:val="0"/>
                      <w:marBottom w:val="0"/>
                      <w:divBdr>
                        <w:top w:val="none" w:sz="0" w:space="0" w:color="auto"/>
                        <w:left w:val="none" w:sz="0" w:space="0" w:color="auto"/>
                        <w:bottom w:val="none" w:sz="0" w:space="0" w:color="auto"/>
                        <w:right w:val="none" w:sz="0" w:space="0" w:color="auto"/>
                      </w:divBdr>
                    </w:div>
                    <w:div w:id="1923755827">
                      <w:marLeft w:val="0"/>
                      <w:marRight w:val="0"/>
                      <w:marTop w:val="0"/>
                      <w:marBottom w:val="0"/>
                      <w:divBdr>
                        <w:top w:val="none" w:sz="0" w:space="0" w:color="auto"/>
                        <w:left w:val="none" w:sz="0" w:space="0" w:color="auto"/>
                        <w:bottom w:val="none" w:sz="0" w:space="0" w:color="auto"/>
                        <w:right w:val="none" w:sz="0" w:space="0" w:color="auto"/>
                      </w:divBdr>
                    </w:div>
                    <w:div w:id="1953825281">
                      <w:marLeft w:val="0"/>
                      <w:marRight w:val="0"/>
                      <w:marTop w:val="0"/>
                      <w:marBottom w:val="0"/>
                      <w:divBdr>
                        <w:top w:val="none" w:sz="0" w:space="0" w:color="auto"/>
                        <w:left w:val="none" w:sz="0" w:space="0" w:color="auto"/>
                        <w:bottom w:val="none" w:sz="0" w:space="0" w:color="auto"/>
                        <w:right w:val="none" w:sz="0" w:space="0" w:color="auto"/>
                      </w:divBdr>
                    </w:div>
                    <w:div w:id="20304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926810">
      <w:bodyDiv w:val="1"/>
      <w:marLeft w:val="0"/>
      <w:marRight w:val="0"/>
      <w:marTop w:val="0"/>
      <w:marBottom w:val="0"/>
      <w:divBdr>
        <w:top w:val="none" w:sz="0" w:space="0" w:color="auto"/>
        <w:left w:val="none" w:sz="0" w:space="0" w:color="auto"/>
        <w:bottom w:val="none" w:sz="0" w:space="0" w:color="auto"/>
        <w:right w:val="none" w:sz="0" w:space="0" w:color="auto"/>
      </w:divBdr>
    </w:div>
    <w:div w:id="703486701">
      <w:bodyDiv w:val="1"/>
      <w:marLeft w:val="0"/>
      <w:marRight w:val="0"/>
      <w:marTop w:val="0"/>
      <w:marBottom w:val="0"/>
      <w:divBdr>
        <w:top w:val="none" w:sz="0" w:space="0" w:color="auto"/>
        <w:left w:val="none" w:sz="0" w:space="0" w:color="auto"/>
        <w:bottom w:val="none" w:sz="0" w:space="0" w:color="auto"/>
        <w:right w:val="none" w:sz="0" w:space="0" w:color="auto"/>
      </w:divBdr>
    </w:div>
    <w:div w:id="705983410">
      <w:bodyDiv w:val="1"/>
      <w:marLeft w:val="0"/>
      <w:marRight w:val="0"/>
      <w:marTop w:val="0"/>
      <w:marBottom w:val="0"/>
      <w:divBdr>
        <w:top w:val="none" w:sz="0" w:space="0" w:color="auto"/>
        <w:left w:val="none" w:sz="0" w:space="0" w:color="auto"/>
        <w:bottom w:val="none" w:sz="0" w:space="0" w:color="auto"/>
        <w:right w:val="none" w:sz="0" w:space="0" w:color="auto"/>
      </w:divBdr>
      <w:divsChild>
        <w:div w:id="374888370">
          <w:marLeft w:val="0"/>
          <w:marRight w:val="0"/>
          <w:marTop w:val="0"/>
          <w:marBottom w:val="0"/>
          <w:divBdr>
            <w:top w:val="none" w:sz="0" w:space="0" w:color="auto"/>
            <w:left w:val="none" w:sz="0" w:space="0" w:color="auto"/>
            <w:bottom w:val="none" w:sz="0" w:space="0" w:color="auto"/>
            <w:right w:val="none" w:sz="0" w:space="0" w:color="auto"/>
          </w:divBdr>
          <w:divsChild>
            <w:div w:id="790444667">
              <w:marLeft w:val="0"/>
              <w:marRight w:val="0"/>
              <w:marTop w:val="0"/>
              <w:marBottom w:val="0"/>
              <w:divBdr>
                <w:top w:val="none" w:sz="0" w:space="0" w:color="auto"/>
                <w:left w:val="none" w:sz="0" w:space="0" w:color="auto"/>
                <w:bottom w:val="none" w:sz="0" w:space="0" w:color="auto"/>
                <w:right w:val="none" w:sz="0" w:space="0" w:color="auto"/>
              </w:divBdr>
              <w:divsChild>
                <w:div w:id="716973512">
                  <w:marLeft w:val="0"/>
                  <w:marRight w:val="0"/>
                  <w:marTop w:val="0"/>
                  <w:marBottom w:val="0"/>
                  <w:divBdr>
                    <w:top w:val="none" w:sz="0" w:space="0" w:color="auto"/>
                    <w:left w:val="none" w:sz="0" w:space="0" w:color="auto"/>
                    <w:bottom w:val="none" w:sz="0" w:space="0" w:color="auto"/>
                    <w:right w:val="none" w:sz="0" w:space="0" w:color="auto"/>
                  </w:divBdr>
                  <w:divsChild>
                    <w:div w:id="75707032">
                      <w:marLeft w:val="0"/>
                      <w:marRight w:val="0"/>
                      <w:marTop w:val="0"/>
                      <w:marBottom w:val="0"/>
                      <w:divBdr>
                        <w:top w:val="none" w:sz="0" w:space="0" w:color="auto"/>
                        <w:left w:val="none" w:sz="0" w:space="0" w:color="auto"/>
                        <w:bottom w:val="none" w:sz="0" w:space="0" w:color="auto"/>
                        <w:right w:val="none" w:sz="0" w:space="0" w:color="auto"/>
                      </w:divBdr>
                    </w:div>
                    <w:div w:id="162163125">
                      <w:marLeft w:val="0"/>
                      <w:marRight w:val="0"/>
                      <w:marTop w:val="0"/>
                      <w:marBottom w:val="0"/>
                      <w:divBdr>
                        <w:top w:val="none" w:sz="0" w:space="0" w:color="auto"/>
                        <w:left w:val="none" w:sz="0" w:space="0" w:color="auto"/>
                        <w:bottom w:val="none" w:sz="0" w:space="0" w:color="auto"/>
                        <w:right w:val="none" w:sz="0" w:space="0" w:color="auto"/>
                      </w:divBdr>
                    </w:div>
                    <w:div w:id="306664263">
                      <w:marLeft w:val="0"/>
                      <w:marRight w:val="0"/>
                      <w:marTop w:val="0"/>
                      <w:marBottom w:val="0"/>
                      <w:divBdr>
                        <w:top w:val="none" w:sz="0" w:space="0" w:color="auto"/>
                        <w:left w:val="none" w:sz="0" w:space="0" w:color="auto"/>
                        <w:bottom w:val="none" w:sz="0" w:space="0" w:color="auto"/>
                        <w:right w:val="none" w:sz="0" w:space="0" w:color="auto"/>
                      </w:divBdr>
                    </w:div>
                    <w:div w:id="342319519">
                      <w:marLeft w:val="0"/>
                      <w:marRight w:val="0"/>
                      <w:marTop w:val="0"/>
                      <w:marBottom w:val="0"/>
                      <w:divBdr>
                        <w:top w:val="none" w:sz="0" w:space="0" w:color="auto"/>
                        <w:left w:val="none" w:sz="0" w:space="0" w:color="auto"/>
                        <w:bottom w:val="none" w:sz="0" w:space="0" w:color="auto"/>
                        <w:right w:val="none" w:sz="0" w:space="0" w:color="auto"/>
                      </w:divBdr>
                    </w:div>
                    <w:div w:id="348681154">
                      <w:marLeft w:val="0"/>
                      <w:marRight w:val="0"/>
                      <w:marTop w:val="0"/>
                      <w:marBottom w:val="0"/>
                      <w:divBdr>
                        <w:top w:val="none" w:sz="0" w:space="0" w:color="auto"/>
                        <w:left w:val="none" w:sz="0" w:space="0" w:color="auto"/>
                        <w:bottom w:val="none" w:sz="0" w:space="0" w:color="auto"/>
                        <w:right w:val="none" w:sz="0" w:space="0" w:color="auto"/>
                      </w:divBdr>
                    </w:div>
                    <w:div w:id="684986992">
                      <w:marLeft w:val="0"/>
                      <w:marRight w:val="0"/>
                      <w:marTop w:val="0"/>
                      <w:marBottom w:val="0"/>
                      <w:divBdr>
                        <w:top w:val="none" w:sz="0" w:space="0" w:color="auto"/>
                        <w:left w:val="none" w:sz="0" w:space="0" w:color="auto"/>
                        <w:bottom w:val="none" w:sz="0" w:space="0" w:color="auto"/>
                        <w:right w:val="none" w:sz="0" w:space="0" w:color="auto"/>
                      </w:divBdr>
                    </w:div>
                    <w:div w:id="801923548">
                      <w:marLeft w:val="0"/>
                      <w:marRight w:val="0"/>
                      <w:marTop w:val="0"/>
                      <w:marBottom w:val="0"/>
                      <w:divBdr>
                        <w:top w:val="none" w:sz="0" w:space="0" w:color="auto"/>
                        <w:left w:val="none" w:sz="0" w:space="0" w:color="auto"/>
                        <w:bottom w:val="none" w:sz="0" w:space="0" w:color="auto"/>
                        <w:right w:val="none" w:sz="0" w:space="0" w:color="auto"/>
                      </w:divBdr>
                    </w:div>
                    <w:div w:id="853614539">
                      <w:marLeft w:val="0"/>
                      <w:marRight w:val="0"/>
                      <w:marTop w:val="0"/>
                      <w:marBottom w:val="0"/>
                      <w:divBdr>
                        <w:top w:val="none" w:sz="0" w:space="0" w:color="auto"/>
                        <w:left w:val="none" w:sz="0" w:space="0" w:color="auto"/>
                        <w:bottom w:val="none" w:sz="0" w:space="0" w:color="auto"/>
                        <w:right w:val="none" w:sz="0" w:space="0" w:color="auto"/>
                      </w:divBdr>
                    </w:div>
                    <w:div w:id="951132413">
                      <w:marLeft w:val="0"/>
                      <w:marRight w:val="0"/>
                      <w:marTop w:val="0"/>
                      <w:marBottom w:val="0"/>
                      <w:divBdr>
                        <w:top w:val="none" w:sz="0" w:space="0" w:color="auto"/>
                        <w:left w:val="none" w:sz="0" w:space="0" w:color="auto"/>
                        <w:bottom w:val="none" w:sz="0" w:space="0" w:color="auto"/>
                        <w:right w:val="none" w:sz="0" w:space="0" w:color="auto"/>
                      </w:divBdr>
                    </w:div>
                    <w:div w:id="1319730982">
                      <w:marLeft w:val="0"/>
                      <w:marRight w:val="0"/>
                      <w:marTop w:val="0"/>
                      <w:marBottom w:val="0"/>
                      <w:divBdr>
                        <w:top w:val="none" w:sz="0" w:space="0" w:color="auto"/>
                        <w:left w:val="none" w:sz="0" w:space="0" w:color="auto"/>
                        <w:bottom w:val="none" w:sz="0" w:space="0" w:color="auto"/>
                        <w:right w:val="none" w:sz="0" w:space="0" w:color="auto"/>
                      </w:divBdr>
                    </w:div>
                    <w:div w:id="1396010791">
                      <w:marLeft w:val="0"/>
                      <w:marRight w:val="0"/>
                      <w:marTop w:val="0"/>
                      <w:marBottom w:val="0"/>
                      <w:divBdr>
                        <w:top w:val="none" w:sz="0" w:space="0" w:color="auto"/>
                        <w:left w:val="none" w:sz="0" w:space="0" w:color="auto"/>
                        <w:bottom w:val="none" w:sz="0" w:space="0" w:color="auto"/>
                        <w:right w:val="none" w:sz="0" w:space="0" w:color="auto"/>
                      </w:divBdr>
                    </w:div>
                    <w:div w:id="1474560331">
                      <w:marLeft w:val="0"/>
                      <w:marRight w:val="0"/>
                      <w:marTop w:val="0"/>
                      <w:marBottom w:val="0"/>
                      <w:divBdr>
                        <w:top w:val="none" w:sz="0" w:space="0" w:color="auto"/>
                        <w:left w:val="none" w:sz="0" w:space="0" w:color="auto"/>
                        <w:bottom w:val="none" w:sz="0" w:space="0" w:color="auto"/>
                        <w:right w:val="none" w:sz="0" w:space="0" w:color="auto"/>
                      </w:divBdr>
                    </w:div>
                    <w:div w:id="1583754654">
                      <w:marLeft w:val="0"/>
                      <w:marRight w:val="0"/>
                      <w:marTop w:val="0"/>
                      <w:marBottom w:val="0"/>
                      <w:divBdr>
                        <w:top w:val="none" w:sz="0" w:space="0" w:color="auto"/>
                        <w:left w:val="none" w:sz="0" w:space="0" w:color="auto"/>
                        <w:bottom w:val="none" w:sz="0" w:space="0" w:color="auto"/>
                        <w:right w:val="none" w:sz="0" w:space="0" w:color="auto"/>
                      </w:divBdr>
                    </w:div>
                    <w:div w:id="2052414486">
                      <w:marLeft w:val="0"/>
                      <w:marRight w:val="0"/>
                      <w:marTop w:val="0"/>
                      <w:marBottom w:val="0"/>
                      <w:divBdr>
                        <w:top w:val="none" w:sz="0" w:space="0" w:color="auto"/>
                        <w:left w:val="none" w:sz="0" w:space="0" w:color="auto"/>
                        <w:bottom w:val="none" w:sz="0" w:space="0" w:color="auto"/>
                        <w:right w:val="none" w:sz="0" w:space="0" w:color="auto"/>
                      </w:divBdr>
                    </w:div>
                    <w:div w:id="21138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61024">
          <w:marLeft w:val="0"/>
          <w:marRight w:val="0"/>
          <w:marTop w:val="0"/>
          <w:marBottom w:val="0"/>
          <w:divBdr>
            <w:top w:val="none" w:sz="0" w:space="0" w:color="auto"/>
            <w:left w:val="none" w:sz="0" w:space="0" w:color="auto"/>
            <w:bottom w:val="none" w:sz="0" w:space="0" w:color="auto"/>
            <w:right w:val="none" w:sz="0" w:space="0" w:color="auto"/>
          </w:divBdr>
          <w:divsChild>
            <w:div w:id="96408989">
              <w:marLeft w:val="0"/>
              <w:marRight w:val="0"/>
              <w:marTop w:val="0"/>
              <w:marBottom w:val="0"/>
              <w:divBdr>
                <w:top w:val="none" w:sz="0" w:space="0" w:color="auto"/>
                <w:left w:val="none" w:sz="0" w:space="0" w:color="auto"/>
                <w:bottom w:val="none" w:sz="0" w:space="0" w:color="auto"/>
                <w:right w:val="none" w:sz="0" w:space="0" w:color="auto"/>
              </w:divBdr>
              <w:divsChild>
                <w:div w:id="1772316327">
                  <w:marLeft w:val="0"/>
                  <w:marRight w:val="0"/>
                  <w:marTop w:val="0"/>
                  <w:marBottom w:val="0"/>
                  <w:divBdr>
                    <w:top w:val="none" w:sz="0" w:space="0" w:color="auto"/>
                    <w:left w:val="none" w:sz="0" w:space="0" w:color="auto"/>
                    <w:bottom w:val="none" w:sz="0" w:space="0" w:color="auto"/>
                    <w:right w:val="none" w:sz="0" w:space="0" w:color="auto"/>
                  </w:divBdr>
                  <w:divsChild>
                    <w:div w:id="15162227">
                      <w:marLeft w:val="0"/>
                      <w:marRight w:val="0"/>
                      <w:marTop w:val="0"/>
                      <w:marBottom w:val="0"/>
                      <w:divBdr>
                        <w:top w:val="none" w:sz="0" w:space="0" w:color="auto"/>
                        <w:left w:val="none" w:sz="0" w:space="0" w:color="auto"/>
                        <w:bottom w:val="none" w:sz="0" w:space="0" w:color="auto"/>
                        <w:right w:val="none" w:sz="0" w:space="0" w:color="auto"/>
                      </w:divBdr>
                    </w:div>
                    <w:div w:id="20936242">
                      <w:marLeft w:val="0"/>
                      <w:marRight w:val="0"/>
                      <w:marTop w:val="0"/>
                      <w:marBottom w:val="0"/>
                      <w:divBdr>
                        <w:top w:val="none" w:sz="0" w:space="0" w:color="auto"/>
                        <w:left w:val="none" w:sz="0" w:space="0" w:color="auto"/>
                        <w:bottom w:val="none" w:sz="0" w:space="0" w:color="auto"/>
                        <w:right w:val="none" w:sz="0" w:space="0" w:color="auto"/>
                      </w:divBdr>
                    </w:div>
                    <w:div w:id="22481098">
                      <w:marLeft w:val="0"/>
                      <w:marRight w:val="0"/>
                      <w:marTop w:val="0"/>
                      <w:marBottom w:val="0"/>
                      <w:divBdr>
                        <w:top w:val="none" w:sz="0" w:space="0" w:color="auto"/>
                        <w:left w:val="none" w:sz="0" w:space="0" w:color="auto"/>
                        <w:bottom w:val="none" w:sz="0" w:space="0" w:color="auto"/>
                        <w:right w:val="none" w:sz="0" w:space="0" w:color="auto"/>
                      </w:divBdr>
                    </w:div>
                    <w:div w:id="121193859">
                      <w:marLeft w:val="0"/>
                      <w:marRight w:val="0"/>
                      <w:marTop w:val="0"/>
                      <w:marBottom w:val="0"/>
                      <w:divBdr>
                        <w:top w:val="none" w:sz="0" w:space="0" w:color="auto"/>
                        <w:left w:val="none" w:sz="0" w:space="0" w:color="auto"/>
                        <w:bottom w:val="none" w:sz="0" w:space="0" w:color="auto"/>
                        <w:right w:val="none" w:sz="0" w:space="0" w:color="auto"/>
                      </w:divBdr>
                    </w:div>
                    <w:div w:id="228272243">
                      <w:marLeft w:val="0"/>
                      <w:marRight w:val="0"/>
                      <w:marTop w:val="0"/>
                      <w:marBottom w:val="0"/>
                      <w:divBdr>
                        <w:top w:val="none" w:sz="0" w:space="0" w:color="auto"/>
                        <w:left w:val="none" w:sz="0" w:space="0" w:color="auto"/>
                        <w:bottom w:val="none" w:sz="0" w:space="0" w:color="auto"/>
                        <w:right w:val="none" w:sz="0" w:space="0" w:color="auto"/>
                      </w:divBdr>
                    </w:div>
                    <w:div w:id="306905979">
                      <w:marLeft w:val="0"/>
                      <w:marRight w:val="0"/>
                      <w:marTop w:val="0"/>
                      <w:marBottom w:val="0"/>
                      <w:divBdr>
                        <w:top w:val="none" w:sz="0" w:space="0" w:color="auto"/>
                        <w:left w:val="none" w:sz="0" w:space="0" w:color="auto"/>
                        <w:bottom w:val="none" w:sz="0" w:space="0" w:color="auto"/>
                        <w:right w:val="none" w:sz="0" w:space="0" w:color="auto"/>
                      </w:divBdr>
                    </w:div>
                    <w:div w:id="352221032">
                      <w:marLeft w:val="0"/>
                      <w:marRight w:val="0"/>
                      <w:marTop w:val="0"/>
                      <w:marBottom w:val="0"/>
                      <w:divBdr>
                        <w:top w:val="none" w:sz="0" w:space="0" w:color="auto"/>
                        <w:left w:val="none" w:sz="0" w:space="0" w:color="auto"/>
                        <w:bottom w:val="none" w:sz="0" w:space="0" w:color="auto"/>
                        <w:right w:val="none" w:sz="0" w:space="0" w:color="auto"/>
                      </w:divBdr>
                    </w:div>
                    <w:div w:id="399526885">
                      <w:marLeft w:val="0"/>
                      <w:marRight w:val="0"/>
                      <w:marTop w:val="0"/>
                      <w:marBottom w:val="0"/>
                      <w:divBdr>
                        <w:top w:val="none" w:sz="0" w:space="0" w:color="auto"/>
                        <w:left w:val="none" w:sz="0" w:space="0" w:color="auto"/>
                        <w:bottom w:val="none" w:sz="0" w:space="0" w:color="auto"/>
                        <w:right w:val="none" w:sz="0" w:space="0" w:color="auto"/>
                      </w:divBdr>
                    </w:div>
                    <w:div w:id="418914043">
                      <w:marLeft w:val="0"/>
                      <w:marRight w:val="0"/>
                      <w:marTop w:val="0"/>
                      <w:marBottom w:val="0"/>
                      <w:divBdr>
                        <w:top w:val="none" w:sz="0" w:space="0" w:color="auto"/>
                        <w:left w:val="none" w:sz="0" w:space="0" w:color="auto"/>
                        <w:bottom w:val="none" w:sz="0" w:space="0" w:color="auto"/>
                        <w:right w:val="none" w:sz="0" w:space="0" w:color="auto"/>
                      </w:divBdr>
                    </w:div>
                    <w:div w:id="549729223">
                      <w:marLeft w:val="0"/>
                      <w:marRight w:val="0"/>
                      <w:marTop w:val="0"/>
                      <w:marBottom w:val="0"/>
                      <w:divBdr>
                        <w:top w:val="none" w:sz="0" w:space="0" w:color="auto"/>
                        <w:left w:val="none" w:sz="0" w:space="0" w:color="auto"/>
                        <w:bottom w:val="none" w:sz="0" w:space="0" w:color="auto"/>
                        <w:right w:val="none" w:sz="0" w:space="0" w:color="auto"/>
                      </w:divBdr>
                    </w:div>
                    <w:div w:id="587421763">
                      <w:marLeft w:val="0"/>
                      <w:marRight w:val="0"/>
                      <w:marTop w:val="0"/>
                      <w:marBottom w:val="0"/>
                      <w:divBdr>
                        <w:top w:val="none" w:sz="0" w:space="0" w:color="auto"/>
                        <w:left w:val="none" w:sz="0" w:space="0" w:color="auto"/>
                        <w:bottom w:val="none" w:sz="0" w:space="0" w:color="auto"/>
                        <w:right w:val="none" w:sz="0" w:space="0" w:color="auto"/>
                      </w:divBdr>
                    </w:div>
                    <w:div w:id="607002401">
                      <w:marLeft w:val="0"/>
                      <w:marRight w:val="0"/>
                      <w:marTop w:val="0"/>
                      <w:marBottom w:val="0"/>
                      <w:divBdr>
                        <w:top w:val="none" w:sz="0" w:space="0" w:color="auto"/>
                        <w:left w:val="none" w:sz="0" w:space="0" w:color="auto"/>
                        <w:bottom w:val="none" w:sz="0" w:space="0" w:color="auto"/>
                        <w:right w:val="none" w:sz="0" w:space="0" w:color="auto"/>
                      </w:divBdr>
                    </w:div>
                    <w:div w:id="889196325">
                      <w:marLeft w:val="0"/>
                      <w:marRight w:val="0"/>
                      <w:marTop w:val="0"/>
                      <w:marBottom w:val="0"/>
                      <w:divBdr>
                        <w:top w:val="none" w:sz="0" w:space="0" w:color="auto"/>
                        <w:left w:val="none" w:sz="0" w:space="0" w:color="auto"/>
                        <w:bottom w:val="none" w:sz="0" w:space="0" w:color="auto"/>
                        <w:right w:val="none" w:sz="0" w:space="0" w:color="auto"/>
                      </w:divBdr>
                    </w:div>
                    <w:div w:id="1029911700">
                      <w:marLeft w:val="0"/>
                      <w:marRight w:val="0"/>
                      <w:marTop w:val="0"/>
                      <w:marBottom w:val="0"/>
                      <w:divBdr>
                        <w:top w:val="none" w:sz="0" w:space="0" w:color="auto"/>
                        <w:left w:val="none" w:sz="0" w:space="0" w:color="auto"/>
                        <w:bottom w:val="none" w:sz="0" w:space="0" w:color="auto"/>
                        <w:right w:val="none" w:sz="0" w:space="0" w:color="auto"/>
                      </w:divBdr>
                    </w:div>
                    <w:div w:id="1055199523">
                      <w:marLeft w:val="0"/>
                      <w:marRight w:val="0"/>
                      <w:marTop w:val="0"/>
                      <w:marBottom w:val="0"/>
                      <w:divBdr>
                        <w:top w:val="none" w:sz="0" w:space="0" w:color="auto"/>
                        <w:left w:val="none" w:sz="0" w:space="0" w:color="auto"/>
                        <w:bottom w:val="none" w:sz="0" w:space="0" w:color="auto"/>
                        <w:right w:val="none" w:sz="0" w:space="0" w:color="auto"/>
                      </w:divBdr>
                    </w:div>
                    <w:div w:id="1288467411">
                      <w:marLeft w:val="0"/>
                      <w:marRight w:val="0"/>
                      <w:marTop w:val="0"/>
                      <w:marBottom w:val="0"/>
                      <w:divBdr>
                        <w:top w:val="none" w:sz="0" w:space="0" w:color="auto"/>
                        <w:left w:val="none" w:sz="0" w:space="0" w:color="auto"/>
                        <w:bottom w:val="none" w:sz="0" w:space="0" w:color="auto"/>
                        <w:right w:val="none" w:sz="0" w:space="0" w:color="auto"/>
                      </w:divBdr>
                    </w:div>
                    <w:div w:id="1369915583">
                      <w:marLeft w:val="0"/>
                      <w:marRight w:val="0"/>
                      <w:marTop w:val="0"/>
                      <w:marBottom w:val="0"/>
                      <w:divBdr>
                        <w:top w:val="none" w:sz="0" w:space="0" w:color="auto"/>
                        <w:left w:val="none" w:sz="0" w:space="0" w:color="auto"/>
                        <w:bottom w:val="none" w:sz="0" w:space="0" w:color="auto"/>
                        <w:right w:val="none" w:sz="0" w:space="0" w:color="auto"/>
                      </w:divBdr>
                    </w:div>
                    <w:div w:id="1565875482">
                      <w:marLeft w:val="0"/>
                      <w:marRight w:val="0"/>
                      <w:marTop w:val="0"/>
                      <w:marBottom w:val="0"/>
                      <w:divBdr>
                        <w:top w:val="none" w:sz="0" w:space="0" w:color="auto"/>
                        <w:left w:val="none" w:sz="0" w:space="0" w:color="auto"/>
                        <w:bottom w:val="none" w:sz="0" w:space="0" w:color="auto"/>
                        <w:right w:val="none" w:sz="0" w:space="0" w:color="auto"/>
                      </w:divBdr>
                    </w:div>
                    <w:div w:id="1607882287">
                      <w:marLeft w:val="0"/>
                      <w:marRight w:val="0"/>
                      <w:marTop w:val="0"/>
                      <w:marBottom w:val="0"/>
                      <w:divBdr>
                        <w:top w:val="none" w:sz="0" w:space="0" w:color="auto"/>
                        <w:left w:val="none" w:sz="0" w:space="0" w:color="auto"/>
                        <w:bottom w:val="none" w:sz="0" w:space="0" w:color="auto"/>
                        <w:right w:val="none" w:sz="0" w:space="0" w:color="auto"/>
                      </w:divBdr>
                    </w:div>
                    <w:div w:id="1615091918">
                      <w:marLeft w:val="0"/>
                      <w:marRight w:val="0"/>
                      <w:marTop w:val="0"/>
                      <w:marBottom w:val="0"/>
                      <w:divBdr>
                        <w:top w:val="none" w:sz="0" w:space="0" w:color="auto"/>
                        <w:left w:val="none" w:sz="0" w:space="0" w:color="auto"/>
                        <w:bottom w:val="none" w:sz="0" w:space="0" w:color="auto"/>
                        <w:right w:val="none" w:sz="0" w:space="0" w:color="auto"/>
                      </w:divBdr>
                    </w:div>
                    <w:div w:id="1664549891">
                      <w:marLeft w:val="0"/>
                      <w:marRight w:val="0"/>
                      <w:marTop w:val="0"/>
                      <w:marBottom w:val="0"/>
                      <w:divBdr>
                        <w:top w:val="none" w:sz="0" w:space="0" w:color="auto"/>
                        <w:left w:val="none" w:sz="0" w:space="0" w:color="auto"/>
                        <w:bottom w:val="none" w:sz="0" w:space="0" w:color="auto"/>
                        <w:right w:val="none" w:sz="0" w:space="0" w:color="auto"/>
                      </w:divBdr>
                    </w:div>
                    <w:div w:id="1678843204">
                      <w:marLeft w:val="0"/>
                      <w:marRight w:val="0"/>
                      <w:marTop w:val="0"/>
                      <w:marBottom w:val="0"/>
                      <w:divBdr>
                        <w:top w:val="none" w:sz="0" w:space="0" w:color="auto"/>
                        <w:left w:val="none" w:sz="0" w:space="0" w:color="auto"/>
                        <w:bottom w:val="none" w:sz="0" w:space="0" w:color="auto"/>
                        <w:right w:val="none" w:sz="0" w:space="0" w:color="auto"/>
                      </w:divBdr>
                    </w:div>
                    <w:div w:id="1716854447">
                      <w:marLeft w:val="0"/>
                      <w:marRight w:val="0"/>
                      <w:marTop w:val="0"/>
                      <w:marBottom w:val="0"/>
                      <w:divBdr>
                        <w:top w:val="none" w:sz="0" w:space="0" w:color="auto"/>
                        <w:left w:val="none" w:sz="0" w:space="0" w:color="auto"/>
                        <w:bottom w:val="none" w:sz="0" w:space="0" w:color="auto"/>
                        <w:right w:val="none" w:sz="0" w:space="0" w:color="auto"/>
                      </w:divBdr>
                    </w:div>
                    <w:div w:id="1793204835">
                      <w:marLeft w:val="0"/>
                      <w:marRight w:val="0"/>
                      <w:marTop w:val="0"/>
                      <w:marBottom w:val="0"/>
                      <w:divBdr>
                        <w:top w:val="none" w:sz="0" w:space="0" w:color="auto"/>
                        <w:left w:val="none" w:sz="0" w:space="0" w:color="auto"/>
                        <w:bottom w:val="none" w:sz="0" w:space="0" w:color="auto"/>
                        <w:right w:val="none" w:sz="0" w:space="0" w:color="auto"/>
                      </w:divBdr>
                    </w:div>
                    <w:div w:id="1870408127">
                      <w:marLeft w:val="0"/>
                      <w:marRight w:val="0"/>
                      <w:marTop w:val="0"/>
                      <w:marBottom w:val="0"/>
                      <w:divBdr>
                        <w:top w:val="none" w:sz="0" w:space="0" w:color="auto"/>
                        <w:left w:val="none" w:sz="0" w:space="0" w:color="auto"/>
                        <w:bottom w:val="none" w:sz="0" w:space="0" w:color="auto"/>
                        <w:right w:val="none" w:sz="0" w:space="0" w:color="auto"/>
                      </w:divBdr>
                    </w:div>
                    <w:div w:id="1926919077">
                      <w:marLeft w:val="0"/>
                      <w:marRight w:val="0"/>
                      <w:marTop w:val="0"/>
                      <w:marBottom w:val="0"/>
                      <w:divBdr>
                        <w:top w:val="none" w:sz="0" w:space="0" w:color="auto"/>
                        <w:left w:val="none" w:sz="0" w:space="0" w:color="auto"/>
                        <w:bottom w:val="none" w:sz="0" w:space="0" w:color="auto"/>
                        <w:right w:val="none" w:sz="0" w:space="0" w:color="auto"/>
                      </w:divBdr>
                    </w:div>
                    <w:div w:id="2013485840">
                      <w:marLeft w:val="0"/>
                      <w:marRight w:val="0"/>
                      <w:marTop w:val="0"/>
                      <w:marBottom w:val="0"/>
                      <w:divBdr>
                        <w:top w:val="none" w:sz="0" w:space="0" w:color="auto"/>
                        <w:left w:val="none" w:sz="0" w:space="0" w:color="auto"/>
                        <w:bottom w:val="none" w:sz="0" w:space="0" w:color="auto"/>
                        <w:right w:val="none" w:sz="0" w:space="0" w:color="auto"/>
                      </w:divBdr>
                    </w:div>
                    <w:div w:id="2097826293">
                      <w:marLeft w:val="0"/>
                      <w:marRight w:val="0"/>
                      <w:marTop w:val="0"/>
                      <w:marBottom w:val="0"/>
                      <w:divBdr>
                        <w:top w:val="none" w:sz="0" w:space="0" w:color="auto"/>
                        <w:left w:val="none" w:sz="0" w:space="0" w:color="auto"/>
                        <w:bottom w:val="none" w:sz="0" w:space="0" w:color="auto"/>
                        <w:right w:val="none" w:sz="0" w:space="0" w:color="auto"/>
                      </w:divBdr>
                    </w:div>
                    <w:div w:id="21098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92946">
          <w:marLeft w:val="0"/>
          <w:marRight w:val="0"/>
          <w:marTop w:val="0"/>
          <w:marBottom w:val="0"/>
          <w:divBdr>
            <w:top w:val="none" w:sz="0" w:space="0" w:color="auto"/>
            <w:left w:val="none" w:sz="0" w:space="0" w:color="auto"/>
            <w:bottom w:val="none" w:sz="0" w:space="0" w:color="auto"/>
            <w:right w:val="none" w:sz="0" w:space="0" w:color="auto"/>
          </w:divBdr>
          <w:divsChild>
            <w:div w:id="1446271097">
              <w:marLeft w:val="0"/>
              <w:marRight w:val="0"/>
              <w:marTop w:val="0"/>
              <w:marBottom w:val="0"/>
              <w:divBdr>
                <w:top w:val="none" w:sz="0" w:space="0" w:color="auto"/>
                <w:left w:val="none" w:sz="0" w:space="0" w:color="auto"/>
                <w:bottom w:val="none" w:sz="0" w:space="0" w:color="auto"/>
                <w:right w:val="none" w:sz="0" w:space="0" w:color="auto"/>
              </w:divBdr>
              <w:divsChild>
                <w:div w:id="1004014833">
                  <w:marLeft w:val="0"/>
                  <w:marRight w:val="0"/>
                  <w:marTop w:val="0"/>
                  <w:marBottom w:val="0"/>
                  <w:divBdr>
                    <w:top w:val="none" w:sz="0" w:space="0" w:color="auto"/>
                    <w:left w:val="none" w:sz="0" w:space="0" w:color="auto"/>
                    <w:bottom w:val="none" w:sz="0" w:space="0" w:color="auto"/>
                    <w:right w:val="none" w:sz="0" w:space="0" w:color="auto"/>
                  </w:divBdr>
                  <w:divsChild>
                    <w:div w:id="479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372453">
          <w:marLeft w:val="0"/>
          <w:marRight w:val="0"/>
          <w:marTop w:val="0"/>
          <w:marBottom w:val="0"/>
          <w:divBdr>
            <w:top w:val="none" w:sz="0" w:space="0" w:color="auto"/>
            <w:left w:val="none" w:sz="0" w:space="0" w:color="auto"/>
            <w:bottom w:val="none" w:sz="0" w:space="0" w:color="auto"/>
            <w:right w:val="none" w:sz="0" w:space="0" w:color="auto"/>
          </w:divBdr>
          <w:divsChild>
            <w:div w:id="1797062785">
              <w:marLeft w:val="0"/>
              <w:marRight w:val="0"/>
              <w:marTop w:val="0"/>
              <w:marBottom w:val="0"/>
              <w:divBdr>
                <w:top w:val="none" w:sz="0" w:space="0" w:color="auto"/>
                <w:left w:val="none" w:sz="0" w:space="0" w:color="auto"/>
                <w:bottom w:val="none" w:sz="0" w:space="0" w:color="auto"/>
                <w:right w:val="none" w:sz="0" w:space="0" w:color="auto"/>
              </w:divBdr>
              <w:divsChild>
                <w:div w:id="1595431709">
                  <w:marLeft w:val="0"/>
                  <w:marRight w:val="0"/>
                  <w:marTop w:val="0"/>
                  <w:marBottom w:val="0"/>
                  <w:divBdr>
                    <w:top w:val="none" w:sz="0" w:space="0" w:color="auto"/>
                    <w:left w:val="none" w:sz="0" w:space="0" w:color="auto"/>
                    <w:bottom w:val="none" w:sz="0" w:space="0" w:color="auto"/>
                    <w:right w:val="none" w:sz="0" w:space="0" w:color="auto"/>
                  </w:divBdr>
                  <w:divsChild>
                    <w:div w:id="207688247">
                      <w:marLeft w:val="0"/>
                      <w:marRight w:val="0"/>
                      <w:marTop w:val="0"/>
                      <w:marBottom w:val="0"/>
                      <w:divBdr>
                        <w:top w:val="none" w:sz="0" w:space="0" w:color="auto"/>
                        <w:left w:val="none" w:sz="0" w:space="0" w:color="auto"/>
                        <w:bottom w:val="none" w:sz="0" w:space="0" w:color="auto"/>
                        <w:right w:val="none" w:sz="0" w:space="0" w:color="auto"/>
                      </w:divBdr>
                    </w:div>
                    <w:div w:id="218445972">
                      <w:marLeft w:val="0"/>
                      <w:marRight w:val="0"/>
                      <w:marTop w:val="0"/>
                      <w:marBottom w:val="0"/>
                      <w:divBdr>
                        <w:top w:val="none" w:sz="0" w:space="0" w:color="auto"/>
                        <w:left w:val="none" w:sz="0" w:space="0" w:color="auto"/>
                        <w:bottom w:val="none" w:sz="0" w:space="0" w:color="auto"/>
                        <w:right w:val="none" w:sz="0" w:space="0" w:color="auto"/>
                      </w:divBdr>
                    </w:div>
                    <w:div w:id="652756890">
                      <w:marLeft w:val="0"/>
                      <w:marRight w:val="0"/>
                      <w:marTop w:val="0"/>
                      <w:marBottom w:val="0"/>
                      <w:divBdr>
                        <w:top w:val="none" w:sz="0" w:space="0" w:color="auto"/>
                        <w:left w:val="none" w:sz="0" w:space="0" w:color="auto"/>
                        <w:bottom w:val="none" w:sz="0" w:space="0" w:color="auto"/>
                        <w:right w:val="none" w:sz="0" w:space="0" w:color="auto"/>
                      </w:divBdr>
                    </w:div>
                    <w:div w:id="1234007400">
                      <w:marLeft w:val="0"/>
                      <w:marRight w:val="0"/>
                      <w:marTop w:val="0"/>
                      <w:marBottom w:val="0"/>
                      <w:divBdr>
                        <w:top w:val="none" w:sz="0" w:space="0" w:color="auto"/>
                        <w:left w:val="none" w:sz="0" w:space="0" w:color="auto"/>
                        <w:bottom w:val="none" w:sz="0" w:space="0" w:color="auto"/>
                        <w:right w:val="none" w:sz="0" w:space="0" w:color="auto"/>
                      </w:divBdr>
                    </w:div>
                    <w:div w:id="1252936007">
                      <w:marLeft w:val="0"/>
                      <w:marRight w:val="0"/>
                      <w:marTop w:val="0"/>
                      <w:marBottom w:val="0"/>
                      <w:divBdr>
                        <w:top w:val="none" w:sz="0" w:space="0" w:color="auto"/>
                        <w:left w:val="none" w:sz="0" w:space="0" w:color="auto"/>
                        <w:bottom w:val="none" w:sz="0" w:space="0" w:color="auto"/>
                        <w:right w:val="none" w:sz="0" w:space="0" w:color="auto"/>
                      </w:divBdr>
                    </w:div>
                    <w:div w:id="1293754150">
                      <w:marLeft w:val="0"/>
                      <w:marRight w:val="0"/>
                      <w:marTop w:val="0"/>
                      <w:marBottom w:val="0"/>
                      <w:divBdr>
                        <w:top w:val="none" w:sz="0" w:space="0" w:color="auto"/>
                        <w:left w:val="none" w:sz="0" w:space="0" w:color="auto"/>
                        <w:bottom w:val="none" w:sz="0" w:space="0" w:color="auto"/>
                        <w:right w:val="none" w:sz="0" w:space="0" w:color="auto"/>
                      </w:divBdr>
                    </w:div>
                    <w:div w:id="1865945136">
                      <w:marLeft w:val="0"/>
                      <w:marRight w:val="0"/>
                      <w:marTop w:val="0"/>
                      <w:marBottom w:val="0"/>
                      <w:divBdr>
                        <w:top w:val="none" w:sz="0" w:space="0" w:color="auto"/>
                        <w:left w:val="none" w:sz="0" w:space="0" w:color="auto"/>
                        <w:bottom w:val="none" w:sz="0" w:space="0" w:color="auto"/>
                        <w:right w:val="none" w:sz="0" w:space="0" w:color="auto"/>
                      </w:divBdr>
                    </w:div>
                    <w:div w:id="20923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0910">
          <w:marLeft w:val="0"/>
          <w:marRight w:val="0"/>
          <w:marTop w:val="0"/>
          <w:marBottom w:val="0"/>
          <w:divBdr>
            <w:top w:val="none" w:sz="0" w:space="0" w:color="auto"/>
            <w:left w:val="none" w:sz="0" w:space="0" w:color="auto"/>
            <w:bottom w:val="none" w:sz="0" w:space="0" w:color="auto"/>
            <w:right w:val="none" w:sz="0" w:space="0" w:color="auto"/>
          </w:divBdr>
          <w:divsChild>
            <w:div w:id="64685683">
              <w:marLeft w:val="0"/>
              <w:marRight w:val="0"/>
              <w:marTop w:val="0"/>
              <w:marBottom w:val="0"/>
              <w:divBdr>
                <w:top w:val="none" w:sz="0" w:space="0" w:color="auto"/>
                <w:left w:val="none" w:sz="0" w:space="0" w:color="auto"/>
                <w:bottom w:val="none" w:sz="0" w:space="0" w:color="auto"/>
                <w:right w:val="none" w:sz="0" w:space="0" w:color="auto"/>
              </w:divBdr>
              <w:divsChild>
                <w:div w:id="517550955">
                  <w:marLeft w:val="0"/>
                  <w:marRight w:val="0"/>
                  <w:marTop w:val="0"/>
                  <w:marBottom w:val="0"/>
                  <w:divBdr>
                    <w:top w:val="none" w:sz="0" w:space="0" w:color="auto"/>
                    <w:left w:val="none" w:sz="0" w:space="0" w:color="auto"/>
                    <w:bottom w:val="none" w:sz="0" w:space="0" w:color="auto"/>
                    <w:right w:val="none" w:sz="0" w:space="0" w:color="auto"/>
                  </w:divBdr>
                  <w:divsChild>
                    <w:div w:id="73165385">
                      <w:marLeft w:val="0"/>
                      <w:marRight w:val="0"/>
                      <w:marTop w:val="0"/>
                      <w:marBottom w:val="0"/>
                      <w:divBdr>
                        <w:top w:val="none" w:sz="0" w:space="0" w:color="auto"/>
                        <w:left w:val="none" w:sz="0" w:space="0" w:color="auto"/>
                        <w:bottom w:val="none" w:sz="0" w:space="0" w:color="auto"/>
                        <w:right w:val="none" w:sz="0" w:space="0" w:color="auto"/>
                      </w:divBdr>
                    </w:div>
                    <w:div w:id="235822463">
                      <w:marLeft w:val="0"/>
                      <w:marRight w:val="0"/>
                      <w:marTop w:val="0"/>
                      <w:marBottom w:val="0"/>
                      <w:divBdr>
                        <w:top w:val="none" w:sz="0" w:space="0" w:color="auto"/>
                        <w:left w:val="none" w:sz="0" w:space="0" w:color="auto"/>
                        <w:bottom w:val="none" w:sz="0" w:space="0" w:color="auto"/>
                        <w:right w:val="none" w:sz="0" w:space="0" w:color="auto"/>
                      </w:divBdr>
                    </w:div>
                    <w:div w:id="320693769">
                      <w:marLeft w:val="0"/>
                      <w:marRight w:val="0"/>
                      <w:marTop w:val="0"/>
                      <w:marBottom w:val="0"/>
                      <w:divBdr>
                        <w:top w:val="none" w:sz="0" w:space="0" w:color="auto"/>
                        <w:left w:val="none" w:sz="0" w:space="0" w:color="auto"/>
                        <w:bottom w:val="none" w:sz="0" w:space="0" w:color="auto"/>
                        <w:right w:val="none" w:sz="0" w:space="0" w:color="auto"/>
                      </w:divBdr>
                    </w:div>
                    <w:div w:id="672416802">
                      <w:marLeft w:val="0"/>
                      <w:marRight w:val="0"/>
                      <w:marTop w:val="0"/>
                      <w:marBottom w:val="0"/>
                      <w:divBdr>
                        <w:top w:val="none" w:sz="0" w:space="0" w:color="auto"/>
                        <w:left w:val="none" w:sz="0" w:space="0" w:color="auto"/>
                        <w:bottom w:val="none" w:sz="0" w:space="0" w:color="auto"/>
                        <w:right w:val="none" w:sz="0" w:space="0" w:color="auto"/>
                      </w:divBdr>
                    </w:div>
                    <w:div w:id="745539398">
                      <w:marLeft w:val="0"/>
                      <w:marRight w:val="0"/>
                      <w:marTop w:val="0"/>
                      <w:marBottom w:val="0"/>
                      <w:divBdr>
                        <w:top w:val="none" w:sz="0" w:space="0" w:color="auto"/>
                        <w:left w:val="none" w:sz="0" w:space="0" w:color="auto"/>
                        <w:bottom w:val="none" w:sz="0" w:space="0" w:color="auto"/>
                        <w:right w:val="none" w:sz="0" w:space="0" w:color="auto"/>
                      </w:divBdr>
                    </w:div>
                    <w:div w:id="942956092">
                      <w:marLeft w:val="0"/>
                      <w:marRight w:val="0"/>
                      <w:marTop w:val="0"/>
                      <w:marBottom w:val="0"/>
                      <w:divBdr>
                        <w:top w:val="none" w:sz="0" w:space="0" w:color="auto"/>
                        <w:left w:val="none" w:sz="0" w:space="0" w:color="auto"/>
                        <w:bottom w:val="none" w:sz="0" w:space="0" w:color="auto"/>
                        <w:right w:val="none" w:sz="0" w:space="0" w:color="auto"/>
                      </w:divBdr>
                    </w:div>
                    <w:div w:id="1035736762">
                      <w:marLeft w:val="0"/>
                      <w:marRight w:val="0"/>
                      <w:marTop w:val="0"/>
                      <w:marBottom w:val="0"/>
                      <w:divBdr>
                        <w:top w:val="none" w:sz="0" w:space="0" w:color="auto"/>
                        <w:left w:val="none" w:sz="0" w:space="0" w:color="auto"/>
                        <w:bottom w:val="none" w:sz="0" w:space="0" w:color="auto"/>
                        <w:right w:val="none" w:sz="0" w:space="0" w:color="auto"/>
                      </w:divBdr>
                    </w:div>
                    <w:div w:id="1206256857">
                      <w:marLeft w:val="0"/>
                      <w:marRight w:val="0"/>
                      <w:marTop w:val="0"/>
                      <w:marBottom w:val="0"/>
                      <w:divBdr>
                        <w:top w:val="none" w:sz="0" w:space="0" w:color="auto"/>
                        <w:left w:val="none" w:sz="0" w:space="0" w:color="auto"/>
                        <w:bottom w:val="none" w:sz="0" w:space="0" w:color="auto"/>
                        <w:right w:val="none" w:sz="0" w:space="0" w:color="auto"/>
                      </w:divBdr>
                    </w:div>
                    <w:div w:id="1272201712">
                      <w:marLeft w:val="0"/>
                      <w:marRight w:val="0"/>
                      <w:marTop w:val="0"/>
                      <w:marBottom w:val="0"/>
                      <w:divBdr>
                        <w:top w:val="none" w:sz="0" w:space="0" w:color="auto"/>
                        <w:left w:val="none" w:sz="0" w:space="0" w:color="auto"/>
                        <w:bottom w:val="none" w:sz="0" w:space="0" w:color="auto"/>
                        <w:right w:val="none" w:sz="0" w:space="0" w:color="auto"/>
                      </w:divBdr>
                    </w:div>
                    <w:div w:id="1427075725">
                      <w:marLeft w:val="0"/>
                      <w:marRight w:val="0"/>
                      <w:marTop w:val="0"/>
                      <w:marBottom w:val="0"/>
                      <w:divBdr>
                        <w:top w:val="none" w:sz="0" w:space="0" w:color="auto"/>
                        <w:left w:val="none" w:sz="0" w:space="0" w:color="auto"/>
                        <w:bottom w:val="none" w:sz="0" w:space="0" w:color="auto"/>
                        <w:right w:val="none" w:sz="0" w:space="0" w:color="auto"/>
                      </w:divBdr>
                    </w:div>
                    <w:div w:id="1600529468">
                      <w:marLeft w:val="0"/>
                      <w:marRight w:val="0"/>
                      <w:marTop w:val="0"/>
                      <w:marBottom w:val="0"/>
                      <w:divBdr>
                        <w:top w:val="none" w:sz="0" w:space="0" w:color="auto"/>
                        <w:left w:val="none" w:sz="0" w:space="0" w:color="auto"/>
                        <w:bottom w:val="none" w:sz="0" w:space="0" w:color="auto"/>
                        <w:right w:val="none" w:sz="0" w:space="0" w:color="auto"/>
                      </w:divBdr>
                    </w:div>
                    <w:div w:id="1736510573">
                      <w:marLeft w:val="0"/>
                      <w:marRight w:val="0"/>
                      <w:marTop w:val="0"/>
                      <w:marBottom w:val="0"/>
                      <w:divBdr>
                        <w:top w:val="none" w:sz="0" w:space="0" w:color="auto"/>
                        <w:left w:val="none" w:sz="0" w:space="0" w:color="auto"/>
                        <w:bottom w:val="none" w:sz="0" w:space="0" w:color="auto"/>
                        <w:right w:val="none" w:sz="0" w:space="0" w:color="auto"/>
                      </w:divBdr>
                    </w:div>
                    <w:div w:id="18069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477076">
      <w:bodyDiv w:val="1"/>
      <w:marLeft w:val="0"/>
      <w:marRight w:val="0"/>
      <w:marTop w:val="0"/>
      <w:marBottom w:val="0"/>
      <w:divBdr>
        <w:top w:val="none" w:sz="0" w:space="0" w:color="auto"/>
        <w:left w:val="none" w:sz="0" w:space="0" w:color="auto"/>
        <w:bottom w:val="none" w:sz="0" w:space="0" w:color="auto"/>
        <w:right w:val="none" w:sz="0" w:space="0" w:color="auto"/>
      </w:divBdr>
    </w:div>
    <w:div w:id="823080612">
      <w:bodyDiv w:val="1"/>
      <w:marLeft w:val="0"/>
      <w:marRight w:val="0"/>
      <w:marTop w:val="0"/>
      <w:marBottom w:val="0"/>
      <w:divBdr>
        <w:top w:val="none" w:sz="0" w:space="0" w:color="auto"/>
        <w:left w:val="none" w:sz="0" w:space="0" w:color="auto"/>
        <w:bottom w:val="none" w:sz="0" w:space="0" w:color="auto"/>
        <w:right w:val="none" w:sz="0" w:space="0" w:color="auto"/>
      </w:divBdr>
    </w:div>
    <w:div w:id="823937754">
      <w:bodyDiv w:val="1"/>
      <w:marLeft w:val="0"/>
      <w:marRight w:val="0"/>
      <w:marTop w:val="0"/>
      <w:marBottom w:val="0"/>
      <w:divBdr>
        <w:top w:val="none" w:sz="0" w:space="0" w:color="auto"/>
        <w:left w:val="none" w:sz="0" w:space="0" w:color="auto"/>
        <w:bottom w:val="none" w:sz="0" w:space="0" w:color="auto"/>
        <w:right w:val="none" w:sz="0" w:space="0" w:color="auto"/>
      </w:divBdr>
    </w:div>
    <w:div w:id="849880961">
      <w:bodyDiv w:val="1"/>
      <w:marLeft w:val="0"/>
      <w:marRight w:val="0"/>
      <w:marTop w:val="0"/>
      <w:marBottom w:val="0"/>
      <w:divBdr>
        <w:top w:val="none" w:sz="0" w:space="0" w:color="auto"/>
        <w:left w:val="none" w:sz="0" w:space="0" w:color="auto"/>
        <w:bottom w:val="none" w:sz="0" w:space="0" w:color="auto"/>
        <w:right w:val="none" w:sz="0" w:space="0" w:color="auto"/>
      </w:divBdr>
    </w:div>
    <w:div w:id="885263886">
      <w:bodyDiv w:val="1"/>
      <w:marLeft w:val="0"/>
      <w:marRight w:val="0"/>
      <w:marTop w:val="0"/>
      <w:marBottom w:val="0"/>
      <w:divBdr>
        <w:top w:val="none" w:sz="0" w:space="0" w:color="auto"/>
        <w:left w:val="none" w:sz="0" w:space="0" w:color="auto"/>
        <w:bottom w:val="none" w:sz="0" w:space="0" w:color="auto"/>
        <w:right w:val="none" w:sz="0" w:space="0" w:color="auto"/>
      </w:divBdr>
    </w:div>
    <w:div w:id="894780570">
      <w:bodyDiv w:val="1"/>
      <w:marLeft w:val="0"/>
      <w:marRight w:val="0"/>
      <w:marTop w:val="0"/>
      <w:marBottom w:val="0"/>
      <w:divBdr>
        <w:top w:val="none" w:sz="0" w:space="0" w:color="auto"/>
        <w:left w:val="none" w:sz="0" w:space="0" w:color="auto"/>
        <w:bottom w:val="none" w:sz="0" w:space="0" w:color="auto"/>
        <w:right w:val="none" w:sz="0" w:space="0" w:color="auto"/>
      </w:divBdr>
    </w:div>
    <w:div w:id="947466727">
      <w:bodyDiv w:val="1"/>
      <w:marLeft w:val="0"/>
      <w:marRight w:val="0"/>
      <w:marTop w:val="0"/>
      <w:marBottom w:val="0"/>
      <w:divBdr>
        <w:top w:val="none" w:sz="0" w:space="0" w:color="auto"/>
        <w:left w:val="none" w:sz="0" w:space="0" w:color="auto"/>
        <w:bottom w:val="none" w:sz="0" w:space="0" w:color="auto"/>
        <w:right w:val="none" w:sz="0" w:space="0" w:color="auto"/>
      </w:divBdr>
    </w:div>
    <w:div w:id="1024743520">
      <w:bodyDiv w:val="1"/>
      <w:marLeft w:val="0"/>
      <w:marRight w:val="0"/>
      <w:marTop w:val="0"/>
      <w:marBottom w:val="0"/>
      <w:divBdr>
        <w:top w:val="none" w:sz="0" w:space="0" w:color="auto"/>
        <w:left w:val="none" w:sz="0" w:space="0" w:color="auto"/>
        <w:bottom w:val="none" w:sz="0" w:space="0" w:color="auto"/>
        <w:right w:val="none" w:sz="0" w:space="0" w:color="auto"/>
      </w:divBdr>
    </w:div>
    <w:div w:id="1063990676">
      <w:bodyDiv w:val="1"/>
      <w:marLeft w:val="0"/>
      <w:marRight w:val="0"/>
      <w:marTop w:val="0"/>
      <w:marBottom w:val="0"/>
      <w:divBdr>
        <w:top w:val="none" w:sz="0" w:space="0" w:color="auto"/>
        <w:left w:val="none" w:sz="0" w:space="0" w:color="auto"/>
        <w:bottom w:val="none" w:sz="0" w:space="0" w:color="auto"/>
        <w:right w:val="none" w:sz="0" w:space="0" w:color="auto"/>
      </w:divBdr>
      <w:divsChild>
        <w:div w:id="656417230">
          <w:marLeft w:val="0"/>
          <w:marRight w:val="0"/>
          <w:marTop w:val="0"/>
          <w:marBottom w:val="0"/>
          <w:divBdr>
            <w:top w:val="none" w:sz="0" w:space="0" w:color="auto"/>
            <w:left w:val="none" w:sz="0" w:space="0" w:color="auto"/>
            <w:bottom w:val="none" w:sz="0" w:space="0" w:color="auto"/>
            <w:right w:val="none" w:sz="0" w:space="0" w:color="auto"/>
          </w:divBdr>
          <w:divsChild>
            <w:div w:id="15809045">
              <w:marLeft w:val="720"/>
              <w:marRight w:val="720"/>
              <w:marTop w:val="300"/>
              <w:marBottom w:val="300"/>
              <w:divBdr>
                <w:top w:val="none" w:sz="0" w:space="0" w:color="auto"/>
                <w:left w:val="none" w:sz="0" w:space="0" w:color="auto"/>
                <w:bottom w:val="none" w:sz="0" w:space="0" w:color="auto"/>
                <w:right w:val="none" w:sz="0" w:space="0" w:color="auto"/>
              </w:divBdr>
            </w:div>
            <w:div w:id="190414766">
              <w:marLeft w:val="0"/>
              <w:marRight w:val="0"/>
              <w:marTop w:val="0"/>
              <w:marBottom w:val="0"/>
              <w:divBdr>
                <w:top w:val="none" w:sz="0" w:space="0" w:color="auto"/>
                <w:left w:val="none" w:sz="0" w:space="0" w:color="auto"/>
                <w:bottom w:val="none" w:sz="0" w:space="0" w:color="auto"/>
                <w:right w:val="none" w:sz="0" w:space="0" w:color="auto"/>
              </w:divBdr>
              <w:divsChild>
                <w:div w:id="797645469">
                  <w:marLeft w:val="0"/>
                  <w:marRight w:val="0"/>
                  <w:marTop w:val="0"/>
                  <w:marBottom w:val="0"/>
                  <w:divBdr>
                    <w:top w:val="none" w:sz="0" w:space="0" w:color="auto"/>
                    <w:left w:val="none" w:sz="0" w:space="0" w:color="auto"/>
                    <w:bottom w:val="none" w:sz="0" w:space="0" w:color="auto"/>
                    <w:right w:val="none" w:sz="0" w:space="0" w:color="auto"/>
                  </w:divBdr>
                  <w:divsChild>
                    <w:div w:id="165729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1425">
              <w:marLeft w:val="0"/>
              <w:marRight w:val="0"/>
              <w:marTop w:val="0"/>
              <w:marBottom w:val="0"/>
              <w:divBdr>
                <w:top w:val="none" w:sz="0" w:space="0" w:color="auto"/>
                <w:left w:val="none" w:sz="0" w:space="0" w:color="auto"/>
                <w:bottom w:val="none" w:sz="0" w:space="0" w:color="auto"/>
                <w:right w:val="none" w:sz="0" w:space="0" w:color="auto"/>
              </w:divBdr>
            </w:div>
            <w:div w:id="775753312">
              <w:marLeft w:val="720"/>
              <w:marRight w:val="720"/>
              <w:marTop w:val="300"/>
              <w:marBottom w:val="300"/>
              <w:divBdr>
                <w:top w:val="none" w:sz="0" w:space="0" w:color="auto"/>
                <w:left w:val="none" w:sz="0" w:space="0" w:color="auto"/>
                <w:bottom w:val="none" w:sz="0" w:space="0" w:color="auto"/>
                <w:right w:val="none" w:sz="0" w:space="0" w:color="auto"/>
              </w:divBdr>
            </w:div>
            <w:div w:id="1030298527">
              <w:marLeft w:val="720"/>
              <w:marRight w:val="720"/>
              <w:marTop w:val="300"/>
              <w:marBottom w:val="300"/>
              <w:divBdr>
                <w:top w:val="none" w:sz="0" w:space="0" w:color="auto"/>
                <w:left w:val="none" w:sz="0" w:space="0" w:color="auto"/>
                <w:bottom w:val="none" w:sz="0" w:space="0" w:color="auto"/>
                <w:right w:val="none" w:sz="0" w:space="0" w:color="auto"/>
              </w:divBdr>
            </w:div>
            <w:div w:id="1268081711">
              <w:marLeft w:val="0"/>
              <w:marRight w:val="0"/>
              <w:marTop w:val="0"/>
              <w:marBottom w:val="0"/>
              <w:divBdr>
                <w:top w:val="none" w:sz="0" w:space="0" w:color="auto"/>
                <w:left w:val="none" w:sz="0" w:space="0" w:color="auto"/>
                <w:bottom w:val="none" w:sz="0" w:space="0" w:color="auto"/>
                <w:right w:val="none" w:sz="0" w:space="0" w:color="auto"/>
              </w:divBdr>
            </w:div>
          </w:divsChild>
        </w:div>
        <w:div w:id="1147434655">
          <w:marLeft w:val="0"/>
          <w:marRight w:val="0"/>
          <w:marTop w:val="0"/>
          <w:marBottom w:val="0"/>
          <w:divBdr>
            <w:top w:val="none" w:sz="0" w:space="0" w:color="auto"/>
            <w:left w:val="none" w:sz="0" w:space="0" w:color="auto"/>
            <w:bottom w:val="none" w:sz="0" w:space="0" w:color="auto"/>
            <w:right w:val="none" w:sz="0" w:space="0" w:color="auto"/>
          </w:divBdr>
          <w:divsChild>
            <w:div w:id="237714598">
              <w:marLeft w:val="0"/>
              <w:marRight w:val="0"/>
              <w:marTop w:val="0"/>
              <w:marBottom w:val="0"/>
              <w:divBdr>
                <w:top w:val="none" w:sz="0" w:space="0" w:color="auto"/>
                <w:left w:val="none" w:sz="0" w:space="0" w:color="auto"/>
                <w:bottom w:val="none" w:sz="0" w:space="0" w:color="auto"/>
                <w:right w:val="none" w:sz="0" w:space="0" w:color="auto"/>
              </w:divBdr>
              <w:divsChild>
                <w:div w:id="1284655096">
                  <w:marLeft w:val="0"/>
                  <w:marRight w:val="0"/>
                  <w:marTop w:val="0"/>
                  <w:marBottom w:val="0"/>
                  <w:divBdr>
                    <w:top w:val="none" w:sz="0" w:space="0" w:color="auto"/>
                    <w:left w:val="none" w:sz="0" w:space="0" w:color="auto"/>
                    <w:bottom w:val="none" w:sz="0" w:space="0" w:color="auto"/>
                    <w:right w:val="none" w:sz="0" w:space="0" w:color="auto"/>
                  </w:divBdr>
                  <w:divsChild>
                    <w:div w:id="10102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290462">
          <w:marLeft w:val="0"/>
          <w:marRight w:val="0"/>
          <w:marTop w:val="0"/>
          <w:marBottom w:val="0"/>
          <w:divBdr>
            <w:top w:val="none" w:sz="0" w:space="0" w:color="auto"/>
            <w:left w:val="none" w:sz="0" w:space="0" w:color="auto"/>
            <w:bottom w:val="none" w:sz="0" w:space="0" w:color="auto"/>
            <w:right w:val="none" w:sz="0" w:space="0" w:color="auto"/>
          </w:divBdr>
          <w:divsChild>
            <w:div w:id="722145036">
              <w:marLeft w:val="0"/>
              <w:marRight w:val="0"/>
              <w:marTop w:val="0"/>
              <w:marBottom w:val="0"/>
              <w:divBdr>
                <w:top w:val="none" w:sz="0" w:space="0" w:color="auto"/>
                <w:left w:val="none" w:sz="0" w:space="0" w:color="auto"/>
                <w:bottom w:val="none" w:sz="0" w:space="0" w:color="auto"/>
                <w:right w:val="none" w:sz="0" w:space="0" w:color="auto"/>
              </w:divBdr>
              <w:divsChild>
                <w:div w:id="534075476">
                  <w:marLeft w:val="0"/>
                  <w:marRight w:val="0"/>
                  <w:marTop w:val="0"/>
                  <w:marBottom w:val="0"/>
                  <w:divBdr>
                    <w:top w:val="none" w:sz="0" w:space="0" w:color="auto"/>
                    <w:left w:val="none" w:sz="0" w:space="0" w:color="auto"/>
                    <w:bottom w:val="none" w:sz="0" w:space="0" w:color="auto"/>
                    <w:right w:val="none" w:sz="0" w:space="0" w:color="auto"/>
                  </w:divBdr>
                  <w:divsChild>
                    <w:div w:id="20543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115753">
      <w:bodyDiv w:val="1"/>
      <w:marLeft w:val="0"/>
      <w:marRight w:val="0"/>
      <w:marTop w:val="0"/>
      <w:marBottom w:val="0"/>
      <w:divBdr>
        <w:top w:val="none" w:sz="0" w:space="0" w:color="auto"/>
        <w:left w:val="none" w:sz="0" w:space="0" w:color="auto"/>
        <w:bottom w:val="none" w:sz="0" w:space="0" w:color="auto"/>
        <w:right w:val="none" w:sz="0" w:space="0" w:color="auto"/>
      </w:divBdr>
    </w:div>
    <w:div w:id="1086919715">
      <w:bodyDiv w:val="1"/>
      <w:marLeft w:val="0"/>
      <w:marRight w:val="0"/>
      <w:marTop w:val="0"/>
      <w:marBottom w:val="0"/>
      <w:divBdr>
        <w:top w:val="none" w:sz="0" w:space="0" w:color="auto"/>
        <w:left w:val="none" w:sz="0" w:space="0" w:color="auto"/>
        <w:bottom w:val="none" w:sz="0" w:space="0" w:color="auto"/>
        <w:right w:val="none" w:sz="0" w:space="0" w:color="auto"/>
      </w:divBdr>
    </w:div>
    <w:div w:id="1087968219">
      <w:bodyDiv w:val="1"/>
      <w:marLeft w:val="0"/>
      <w:marRight w:val="0"/>
      <w:marTop w:val="0"/>
      <w:marBottom w:val="0"/>
      <w:divBdr>
        <w:top w:val="none" w:sz="0" w:space="0" w:color="auto"/>
        <w:left w:val="none" w:sz="0" w:space="0" w:color="auto"/>
        <w:bottom w:val="none" w:sz="0" w:space="0" w:color="auto"/>
        <w:right w:val="none" w:sz="0" w:space="0" w:color="auto"/>
      </w:divBdr>
    </w:div>
    <w:div w:id="1093473883">
      <w:bodyDiv w:val="1"/>
      <w:marLeft w:val="0"/>
      <w:marRight w:val="0"/>
      <w:marTop w:val="0"/>
      <w:marBottom w:val="0"/>
      <w:divBdr>
        <w:top w:val="none" w:sz="0" w:space="0" w:color="auto"/>
        <w:left w:val="none" w:sz="0" w:space="0" w:color="auto"/>
        <w:bottom w:val="none" w:sz="0" w:space="0" w:color="auto"/>
        <w:right w:val="none" w:sz="0" w:space="0" w:color="auto"/>
      </w:divBdr>
    </w:div>
    <w:div w:id="1114326109">
      <w:bodyDiv w:val="1"/>
      <w:marLeft w:val="0"/>
      <w:marRight w:val="0"/>
      <w:marTop w:val="0"/>
      <w:marBottom w:val="0"/>
      <w:divBdr>
        <w:top w:val="none" w:sz="0" w:space="0" w:color="auto"/>
        <w:left w:val="none" w:sz="0" w:space="0" w:color="auto"/>
        <w:bottom w:val="none" w:sz="0" w:space="0" w:color="auto"/>
        <w:right w:val="none" w:sz="0" w:space="0" w:color="auto"/>
      </w:divBdr>
    </w:div>
    <w:div w:id="1151795439">
      <w:bodyDiv w:val="1"/>
      <w:marLeft w:val="0"/>
      <w:marRight w:val="0"/>
      <w:marTop w:val="0"/>
      <w:marBottom w:val="0"/>
      <w:divBdr>
        <w:top w:val="none" w:sz="0" w:space="0" w:color="auto"/>
        <w:left w:val="none" w:sz="0" w:space="0" w:color="auto"/>
        <w:bottom w:val="none" w:sz="0" w:space="0" w:color="auto"/>
        <w:right w:val="none" w:sz="0" w:space="0" w:color="auto"/>
      </w:divBdr>
      <w:divsChild>
        <w:div w:id="196698794">
          <w:marLeft w:val="0"/>
          <w:marRight w:val="0"/>
          <w:marTop w:val="0"/>
          <w:marBottom w:val="0"/>
          <w:divBdr>
            <w:top w:val="none" w:sz="0" w:space="0" w:color="auto"/>
            <w:left w:val="none" w:sz="0" w:space="0" w:color="auto"/>
            <w:bottom w:val="none" w:sz="0" w:space="0" w:color="auto"/>
            <w:right w:val="none" w:sz="0" w:space="0" w:color="auto"/>
          </w:divBdr>
          <w:divsChild>
            <w:div w:id="1877110395">
              <w:marLeft w:val="0"/>
              <w:marRight w:val="0"/>
              <w:marTop w:val="0"/>
              <w:marBottom w:val="0"/>
              <w:divBdr>
                <w:top w:val="none" w:sz="0" w:space="0" w:color="auto"/>
                <w:left w:val="none" w:sz="0" w:space="0" w:color="auto"/>
                <w:bottom w:val="none" w:sz="0" w:space="0" w:color="auto"/>
                <w:right w:val="none" w:sz="0" w:space="0" w:color="auto"/>
              </w:divBdr>
              <w:divsChild>
                <w:div w:id="1670213455">
                  <w:marLeft w:val="0"/>
                  <w:marRight w:val="0"/>
                  <w:marTop w:val="0"/>
                  <w:marBottom w:val="0"/>
                  <w:divBdr>
                    <w:top w:val="none" w:sz="0" w:space="0" w:color="auto"/>
                    <w:left w:val="none" w:sz="0" w:space="0" w:color="auto"/>
                    <w:bottom w:val="none" w:sz="0" w:space="0" w:color="auto"/>
                    <w:right w:val="none" w:sz="0" w:space="0" w:color="auto"/>
                  </w:divBdr>
                  <w:divsChild>
                    <w:div w:id="54936821">
                      <w:marLeft w:val="0"/>
                      <w:marRight w:val="0"/>
                      <w:marTop w:val="0"/>
                      <w:marBottom w:val="0"/>
                      <w:divBdr>
                        <w:top w:val="none" w:sz="0" w:space="0" w:color="auto"/>
                        <w:left w:val="none" w:sz="0" w:space="0" w:color="auto"/>
                        <w:bottom w:val="none" w:sz="0" w:space="0" w:color="auto"/>
                        <w:right w:val="none" w:sz="0" w:space="0" w:color="auto"/>
                      </w:divBdr>
                    </w:div>
                    <w:div w:id="302465037">
                      <w:marLeft w:val="0"/>
                      <w:marRight w:val="0"/>
                      <w:marTop w:val="0"/>
                      <w:marBottom w:val="0"/>
                      <w:divBdr>
                        <w:top w:val="none" w:sz="0" w:space="0" w:color="auto"/>
                        <w:left w:val="none" w:sz="0" w:space="0" w:color="auto"/>
                        <w:bottom w:val="none" w:sz="0" w:space="0" w:color="auto"/>
                        <w:right w:val="none" w:sz="0" w:space="0" w:color="auto"/>
                      </w:divBdr>
                    </w:div>
                    <w:div w:id="342754915">
                      <w:marLeft w:val="0"/>
                      <w:marRight w:val="0"/>
                      <w:marTop w:val="0"/>
                      <w:marBottom w:val="0"/>
                      <w:divBdr>
                        <w:top w:val="none" w:sz="0" w:space="0" w:color="auto"/>
                        <w:left w:val="none" w:sz="0" w:space="0" w:color="auto"/>
                        <w:bottom w:val="none" w:sz="0" w:space="0" w:color="auto"/>
                        <w:right w:val="none" w:sz="0" w:space="0" w:color="auto"/>
                      </w:divBdr>
                    </w:div>
                    <w:div w:id="413816217">
                      <w:marLeft w:val="0"/>
                      <w:marRight w:val="0"/>
                      <w:marTop w:val="0"/>
                      <w:marBottom w:val="0"/>
                      <w:divBdr>
                        <w:top w:val="none" w:sz="0" w:space="0" w:color="auto"/>
                        <w:left w:val="none" w:sz="0" w:space="0" w:color="auto"/>
                        <w:bottom w:val="none" w:sz="0" w:space="0" w:color="auto"/>
                        <w:right w:val="none" w:sz="0" w:space="0" w:color="auto"/>
                      </w:divBdr>
                    </w:div>
                    <w:div w:id="475225157">
                      <w:marLeft w:val="0"/>
                      <w:marRight w:val="0"/>
                      <w:marTop w:val="0"/>
                      <w:marBottom w:val="0"/>
                      <w:divBdr>
                        <w:top w:val="none" w:sz="0" w:space="0" w:color="auto"/>
                        <w:left w:val="none" w:sz="0" w:space="0" w:color="auto"/>
                        <w:bottom w:val="none" w:sz="0" w:space="0" w:color="auto"/>
                        <w:right w:val="none" w:sz="0" w:space="0" w:color="auto"/>
                      </w:divBdr>
                    </w:div>
                    <w:div w:id="492187007">
                      <w:marLeft w:val="0"/>
                      <w:marRight w:val="0"/>
                      <w:marTop w:val="0"/>
                      <w:marBottom w:val="0"/>
                      <w:divBdr>
                        <w:top w:val="none" w:sz="0" w:space="0" w:color="auto"/>
                        <w:left w:val="none" w:sz="0" w:space="0" w:color="auto"/>
                        <w:bottom w:val="none" w:sz="0" w:space="0" w:color="auto"/>
                        <w:right w:val="none" w:sz="0" w:space="0" w:color="auto"/>
                      </w:divBdr>
                    </w:div>
                    <w:div w:id="505167809">
                      <w:marLeft w:val="0"/>
                      <w:marRight w:val="0"/>
                      <w:marTop w:val="0"/>
                      <w:marBottom w:val="0"/>
                      <w:divBdr>
                        <w:top w:val="none" w:sz="0" w:space="0" w:color="auto"/>
                        <w:left w:val="none" w:sz="0" w:space="0" w:color="auto"/>
                        <w:bottom w:val="none" w:sz="0" w:space="0" w:color="auto"/>
                        <w:right w:val="none" w:sz="0" w:space="0" w:color="auto"/>
                      </w:divBdr>
                    </w:div>
                    <w:div w:id="519780117">
                      <w:marLeft w:val="0"/>
                      <w:marRight w:val="0"/>
                      <w:marTop w:val="0"/>
                      <w:marBottom w:val="0"/>
                      <w:divBdr>
                        <w:top w:val="none" w:sz="0" w:space="0" w:color="auto"/>
                        <w:left w:val="none" w:sz="0" w:space="0" w:color="auto"/>
                        <w:bottom w:val="none" w:sz="0" w:space="0" w:color="auto"/>
                        <w:right w:val="none" w:sz="0" w:space="0" w:color="auto"/>
                      </w:divBdr>
                    </w:div>
                    <w:div w:id="540366732">
                      <w:marLeft w:val="0"/>
                      <w:marRight w:val="0"/>
                      <w:marTop w:val="0"/>
                      <w:marBottom w:val="0"/>
                      <w:divBdr>
                        <w:top w:val="none" w:sz="0" w:space="0" w:color="auto"/>
                        <w:left w:val="none" w:sz="0" w:space="0" w:color="auto"/>
                        <w:bottom w:val="none" w:sz="0" w:space="0" w:color="auto"/>
                        <w:right w:val="none" w:sz="0" w:space="0" w:color="auto"/>
                      </w:divBdr>
                    </w:div>
                    <w:div w:id="572545068">
                      <w:marLeft w:val="0"/>
                      <w:marRight w:val="0"/>
                      <w:marTop w:val="0"/>
                      <w:marBottom w:val="0"/>
                      <w:divBdr>
                        <w:top w:val="none" w:sz="0" w:space="0" w:color="auto"/>
                        <w:left w:val="none" w:sz="0" w:space="0" w:color="auto"/>
                        <w:bottom w:val="none" w:sz="0" w:space="0" w:color="auto"/>
                        <w:right w:val="none" w:sz="0" w:space="0" w:color="auto"/>
                      </w:divBdr>
                    </w:div>
                    <w:div w:id="708456492">
                      <w:marLeft w:val="0"/>
                      <w:marRight w:val="0"/>
                      <w:marTop w:val="0"/>
                      <w:marBottom w:val="0"/>
                      <w:divBdr>
                        <w:top w:val="none" w:sz="0" w:space="0" w:color="auto"/>
                        <w:left w:val="none" w:sz="0" w:space="0" w:color="auto"/>
                        <w:bottom w:val="none" w:sz="0" w:space="0" w:color="auto"/>
                        <w:right w:val="none" w:sz="0" w:space="0" w:color="auto"/>
                      </w:divBdr>
                    </w:div>
                    <w:div w:id="900948709">
                      <w:marLeft w:val="0"/>
                      <w:marRight w:val="0"/>
                      <w:marTop w:val="0"/>
                      <w:marBottom w:val="0"/>
                      <w:divBdr>
                        <w:top w:val="none" w:sz="0" w:space="0" w:color="auto"/>
                        <w:left w:val="none" w:sz="0" w:space="0" w:color="auto"/>
                        <w:bottom w:val="none" w:sz="0" w:space="0" w:color="auto"/>
                        <w:right w:val="none" w:sz="0" w:space="0" w:color="auto"/>
                      </w:divBdr>
                    </w:div>
                    <w:div w:id="906645038">
                      <w:marLeft w:val="0"/>
                      <w:marRight w:val="0"/>
                      <w:marTop w:val="0"/>
                      <w:marBottom w:val="0"/>
                      <w:divBdr>
                        <w:top w:val="none" w:sz="0" w:space="0" w:color="auto"/>
                        <w:left w:val="none" w:sz="0" w:space="0" w:color="auto"/>
                        <w:bottom w:val="none" w:sz="0" w:space="0" w:color="auto"/>
                        <w:right w:val="none" w:sz="0" w:space="0" w:color="auto"/>
                      </w:divBdr>
                    </w:div>
                    <w:div w:id="940455759">
                      <w:marLeft w:val="0"/>
                      <w:marRight w:val="0"/>
                      <w:marTop w:val="0"/>
                      <w:marBottom w:val="0"/>
                      <w:divBdr>
                        <w:top w:val="none" w:sz="0" w:space="0" w:color="auto"/>
                        <w:left w:val="none" w:sz="0" w:space="0" w:color="auto"/>
                        <w:bottom w:val="none" w:sz="0" w:space="0" w:color="auto"/>
                        <w:right w:val="none" w:sz="0" w:space="0" w:color="auto"/>
                      </w:divBdr>
                    </w:div>
                    <w:div w:id="990713323">
                      <w:marLeft w:val="0"/>
                      <w:marRight w:val="0"/>
                      <w:marTop w:val="0"/>
                      <w:marBottom w:val="0"/>
                      <w:divBdr>
                        <w:top w:val="none" w:sz="0" w:space="0" w:color="auto"/>
                        <w:left w:val="none" w:sz="0" w:space="0" w:color="auto"/>
                        <w:bottom w:val="none" w:sz="0" w:space="0" w:color="auto"/>
                        <w:right w:val="none" w:sz="0" w:space="0" w:color="auto"/>
                      </w:divBdr>
                    </w:div>
                    <w:div w:id="1119301899">
                      <w:marLeft w:val="0"/>
                      <w:marRight w:val="0"/>
                      <w:marTop w:val="0"/>
                      <w:marBottom w:val="0"/>
                      <w:divBdr>
                        <w:top w:val="none" w:sz="0" w:space="0" w:color="auto"/>
                        <w:left w:val="none" w:sz="0" w:space="0" w:color="auto"/>
                        <w:bottom w:val="none" w:sz="0" w:space="0" w:color="auto"/>
                        <w:right w:val="none" w:sz="0" w:space="0" w:color="auto"/>
                      </w:divBdr>
                    </w:div>
                    <w:div w:id="1218131967">
                      <w:marLeft w:val="0"/>
                      <w:marRight w:val="0"/>
                      <w:marTop w:val="0"/>
                      <w:marBottom w:val="0"/>
                      <w:divBdr>
                        <w:top w:val="none" w:sz="0" w:space="0" w:color="auto"/>
                        <w:left w:val="none" w:sz="0" w:space="0" w:color="auto"/>
                        <w:bottom w:val="none" w:sz="0" w:space="0" w:color="auto"/>
                        <w:right w:val="none" w:sz="0" w:space="0" w:color="auto"/>
                      </w:divBdr>
                    </w:div>
                    <w:div w:id="1272393702">
                      <w:marLeft w:val="0"/>
                      <w:marRight w:val="0"/>
                      <w:marTop w:val="0"/>
                      <w:marBottom w:val="0"/>
                      <w:divBdr>
                        <w:top w:val="none" w:sz="0" w:space="0" w:color="auto"/>
                        <w:left w:val="none" w:sz="0" w:space="0" w:color="auto"/>
                        <w:bottom w:val="none" w:sz="0" w:space="0" w:color="auto"/>
                        <w:right w:val="none" w:sz="0" w:space="0" w:color="auto"/>
                      </w:divBdr>
                    </w:div>
                    <w:div w:id="1350521623">
                      <w:marLeft w:val="0"/>
                      <w:marRight w:val="0"/>
                      <w:marTop w:val="0"/>
                      <w:marBottom w:val="0"/>
                      <w:divBdr>
                        <w:top w:val="none" w:sz="0" w:space="0" w:color="auto"/>
                        <w:left w:val="none" w:sz="0" w:space="0" w:color="auto"/>
                        <w:bottom w:val="none" w:sz="0" w:space="0" w:color="auto"/>
                        <w:right w:val="none" w:sz="0" w:space="0" w:color="auto"/>
                      </w:divBdr>
                    </w:div>
                    <w:div w:id="1504510990">
                      <w:marLeft w:val="0"/>
                      <w:marRight w:val="0"/>
                      <w:marTop w:val="0"/>
                      <w:marBottom w:val="0"/>
                      <w:divBdr>
                        <w:top w:val="none" w:sz="0" w:space="0" w:color="auto"/>
                        <w:left w:val="none" w:sz="0" w:space="0" w:color="auto"/>
                        <w:bottom w:val="none" w:sz="0" w:space="0" w:color="auto"/>
                        <w:right w:val="none" w:sz="0" w:space="0" w:color="auto"/>
                      </w:divBdr>
                    </w:div>
                    <w:div w:id="1607344576">
                      <w:marLeft w:val="0"/>
                      <w:marRight w:val="0"/>
                      <w:marTop w:val="0"/>
                      <w:marBottom w:val="0"/>
                      <w:divBdr>
                        <w:top w:val="none" w:sz="0" w:space="0" w:color="auto"/>
                        <w:left w:val="none" w:sz="0" w:space="0" w:color="auto"/>
                        <w:bottom w:val="none" w:sz="0" w:space="0" w:color="auto"/>
                        <w:right w:val="none" w:sz="0" w:space="0" w:color="auto"/>
                      </w:divBdr>
                    </w:div>
                    <w:div w:id="1615482609">
                      <w:marLeft w:val="0"/>
                      <w:marRight w:val="0"/>
                      <w:marTop w:val="0"/>
                      <w:marBottom w:val="0"/>
                      <w:divBdr>
                        <w:top w:val="none" w:sz="0" w:space="0" w:color="auto"/>
                        <w:left w:val="none" w:sz="0" w:space="0" w:color="auto"/>
                        <w:bottom w:val="none" w:sz="0" w:space="0" w:color="auto"/>
                        <w:right w:val="none" w:sz="0" w:space="0" w:color="auto"/>
                      </w:divBdr>
                    </w:div>
                    <w:div w:id="1669136635">
                      <w:marLeft w:val="0"/>
                      <w:marRight w:val="0"/>
                      <w:marTop w:val="0"/>
                      <w:marBottom w:val="0"/>
                      <w:divBdr>
                        <w:top w:val="none" w:sz="0" w:space="0" w:color="auto"/>
                        <w:left w:val="none" w:sz="0" w:space="0" w:color="auto"/>
                        <w:bottom w:val="none" w:sz="0" w:space="0" w:color="auto"/>
                        <w:right w:val="none" w:sz="0" w:space="0" w:color="auto"/>
                      </w:divBdr>
                    </w:div>
                    <w:div w:id="1711686490">
                      <w:marLeft w:val="0"/>
                      <w:marRight w:val="0"/>
                      <w:marTop w:val="0"/>
                      <w:marBottom w:val="0"/>
                      <w:divBdr>
                        <w:top w:val="none" w:sz="0" w:space="0" w:color="auto"/>
                        <w:left w:val="none" w:sz="0" w:space="0" w:color="auto"/>
                        <w:bottom w:val="none" w:sz="0" w:space="0" w:color="auto"/>
                        <w:right w:val="none" w:sz="0" w:space="0" w:color="auto"/>
                      </w:divBdr>
                    </w:div>
                    <w:div w:id="1814129552">
                      <w:marLeft w:val="0"/>
                      <w:marRight w:val="0"/>
                      <w:marTop w:val="0"/>
                      <w:marBottom w:val="0"/>
                      <w:divBdr>
                        <w:top w:val="none" w:sz="0" w:space="0" w:color="auto"/>
                        <w:left w:val="none" w:sz="0" w:space="0" w:color="auto"/>
                        <w:bottom w:val="none" w:sz="0" w:space="0" w:color="auto"/>
                        <w:right w:val="none" w:sz="0" w:space="0" w:color="auto"/>
                      </w:divBdr>
                    </w:div>
                    <w:div w:id="2069570757">
                      <w:marLeft w:val="0"/>
                      <w:marRight w:val="0"/>
                      <w:marTop w:val="0"/>
                      <w:marBottom w:val="0"/>
                      <w:divBdr>
                        <w:top w:val="none" w:sz="0" w:space="0" w:color="auto"/>
                        <w:left w:val="none" w:sz="0" w:space="0" w:color="auto"/>
                        <w:bottom w:val="none" w:sz="0" w:space="0" w:color="auto"/>
                        <w:right w:val="none" w:sz="0" w:space="0" w:color="auto"/>
                      </w:divBdr>
                    </w:div>
                    <w:div w:id="2130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56882">
          <w:marLeft w:val="0"/>
          <w:marRight w:val="0"/>
          <w:marTop w:val="0"/>
          <w:marBottom w:val="0"/>
          <w:divBdr>
            <w:top w:val="none" w:sz="0" w:space="0" w:color="auto"/>
            <w:left w:val="none" w:sz="0" w:space="0" w:color="auto"/>
            <w:bottom w:val="none" w:sz="0" w:space="0" w:color="auto"/>
            <w:right w:val="none" w:sz="0" w:space="0" w:color="auto"/>
          </w:divBdr>
          <w:divsChild>
            <w:div w:id="1358266364">
              <w:marLeft w:val="0"/>
              <w:marRight w:val="0"/>
              <w:marTop w:val="0"/>
              <w:marBottom w:val="0"/>
              <w:divBdr>
                <w:top w:val="none" w:sz="0" w:space="0" w:color="auto"/>
                <w:left w:val="none" w:sz="0" w:space="0" w:color="auto"/>
                <w:bottom w:val="none" w:sz="0" w:space="0" w:color="auto"/>
                <w:right w:val="none" w:sz="0" w:space="0" w:color="auto"/>
              </w:divBdr>
              <w:divsChild>
                <w:div w:id="1937900210">
                  <w:marLeft w:val="0"/>
                  <w:marRight w:val="0"/>
                  <w:marTop w:val="0"/>
                  <w:marBottom w:val="0"/>
                  <w:divBdr>
                    <w:top w:val="none" w:sz="0" w:space="0" w:color="auto"/>
                    <w:left w:val="none" w:sz="0" w:space="0" w:color="auto"/>
                    <w:bottom w:val="none" w:sz="0" w:space="0" w:color="auto"/>
                    <w:right w:val="none" w:sz="0" w:space="0" w:color="auto"/>
                  </w:divBdr>
                  <w:divsChild>
                    <w:div w:id="59526037">
                      <w:marLeft w:val="0"/>
                      <w:marRight w:val="0"/>
                      <w:marTop w:val="0"/>
                      <w:marBottom w:val="0"/>
                      <w:divBdr>
                        <w:top w:val="none" w:sz="0" w:space="0" w:color="auto"/>
                        <w:left w:val="none" w:sz="0" w:space="0" w:color="auto"/>
                        <w:bottom w:val="none" w:sz="0" w:space="0" w:color="auto"/>
                        <w:right w:val="none" w:sz="0" w:space="0" w:color="auto"/>
                      </w:divBdr>
                    </w:div>
                    <w:div w:id="245384972">
                      <w:marLeft w:val="0"/>
                      <w:marRight w:val="0"/>
                      <w:marTop w:val="0"/>
                      <w:marBottom w:val="0"/>
                      <w:divBdr>
                        <w:top w:val="none" w:sz="0" w:space="0" w:color="auto"/>
                        <w:left w:val="none" w:sz="0" w:space="0" w:color="auto"/>
                        <w:bottom w:val="none" w:sz="0" w:space="0" w:color="auto"/>
                        <w:right w:val="none" w:sz="0" w:space="0" w:color="auto"/>
                      </w:divBdr>
                    </w:div>
                    <w:div w:id="436751189">
                      <w:marLeft w:val="0"/>
                      <w:marRight w:val="0"/>
                      <w:marTop w:val="0"/>
                      <w:marBottom w:val="0"/>
                      <w:divBdr>
                        <w:top w:val="none" w:sz="0" w:space="0" w:color="auto"/>
                        <w:left w:val="none" w:sz="0" w:space="0" w:color="auto"/>
                        <w:bottom w:val="none" w:sz="0" w:space="0" w:color="auto"/>
                        <w:right w:val="none" w:sz="0" w:space="0" w:color="auto"/>
                      </w:divBdr>
                    </w:div>
                    <w:div w:id="455952380">
                      <w:marLeft w:val="0"/>
                      <w:marRight w:val="0"/>
                      <w:marTop w:val="0"/>
                      <w:marBottom w:val="0"/>
                      <w:divBdr>
                        <w:top w:val="none" w:sz="0" w:space="0" w:color="auto"/>
                        <w:left w:val="none" w:sz="0" w:space="0" w:color="auto"/>
                        <w:bottom w:val="none" w:sz="0" w:space="0" w:color="auto"/>
                        <w:right w:val="none" w:sz="0" w:space="0" w:color="auto"/>
                      </w:divBdr>
                    </w:div>
                    <w:div w:id="581960636">
                      <w:marLeft w:val="0"/>
                      <w:marRight w:val="0"/>
                      <w:marTop w:val="0"/>
                      <w:marBottom w:val="0"/>
                      <w:divBdr>
                        <w:top w:val="none" w:sz="0" w:space="0" w:color="auto"/>
                        <w:left w:val="none" w:sz="0" w:space="0" w:color="auto"/>
                        <w:bottom w:val="none" w:sz="0" w:space="0" w:color="auto"/>
                        <w:right w:val="none" w:sz="0" w:space="0" w:color="auto"/>
                      </w:divBdr>
                    </w:div>
                    <w:div w:id="626938315">
                      <w:marLeft w:val="0"/>
                      <w:marRight w:val="0"/>
                      <w:marTop w:val="0"/>
                      <w:marBottom w:val="0"/>
                      <w:divBdr>
                        <w:top w:val="none" w:sz="0" w:space="0" w:color="auto"/>
                        <w:left w:val="none" w:sz="0" w:space="0" w:color="auto"/>
                        <w:bottom w:val="none" w:sz="0" w:space="0" w:color="auto"/>
                        <w:right w:val="none" w:sz="0" w:space="0" w:color="auto"/>
                      </w:divBdr>
                    </w:div>
                    <w:div w:id="696199080">
                      <w:marLeft w:val="0"/>
                      <w:marRight w:val="0"/>
                      <w:marTop w:val="0"/>
                      <w:marBottom w:val="0"/>
                      <w:divBdr>
                        <w:top w:val="none" w:sz="0" w:space="0" w:color="auto"/>
                        <w:left w:val="none" w:sz="0" w:space="0" w:color="auto"/>
                        <w:bottom w:val="none" w:sz="0" w:space="0" w:color="auto"/>
                        <w:right w:val="none" w:sz="0" w:space="0" w:color="auto"/>
                      </w:divBdr>
                    </w:div>
                    <w:div w:id="773325842">
                      <w:marLeft w:val="0"/>
                      <w:marRight w:val="0"/>
                      <w:marTop w:val="0"/>
                      <w:marBottom w:val="0"/>
                      <w:divBdr>
                        <w:top w:val="none" w:sz="0" w:space="0" w:color="auto"/>
                        <w:left w:val="none" w:sz="0" w:space="0" w:color="auto"/>
                        <w:bottom w:val="none" w:sz="0" w:space="0" w:color="auto"/>
                        <w:right w:val="none" w:sz="0" w:space="0" w:color="auto"/>
                      </w:divBdr>
                    </w:div>
                    <w:div w:id="800734010">
                      <w:marLeft w:val="0"/>
                      <w:marRight w:val="0"/>
                      <w:marTop w:val="0"/>
                      <w:marBottom w:val="0"/>
                      <w:divBdr>
                        <w:top w:val="none" w:sz="0" w:space="0" w:color="auto"/>
                        <w:left w:val="none" w:sz="0" w:space="0" w:color="auto"/>
                        <w:bottom w:val="none" w:sz="0" w:space="0" w:color="auto"/>
                        <w:right w:val="none" w:sz="0" w:space="0" w:color="auto"/>
                      </w:divBdr>
                    </w:div>
                    <w:div w:id="831532393">
                      <w:marLeft w:val="0"/>
                      <w:marRight w:val="0"/>
                      <w:marTop w:val="0"/>
                      <w:marBottom w:val="0"/>
                      <w:divBdr>
                        <w:top w:val="none" w:sz="0" w:space="0" w:color="auto"/>
                        <w:left w:val="none" w:sz="0" w:space="0" w:color="auto"/>
                        <w:bottom w:val="none" w:sz="0" w:space="0" w:color="auto"/>
                        <w:right w:val="none" w:sz="0" w:space="0" w:color="auto"/>
                      </w:divBdr>
                    </w:div>
                    <w:div w:id="836967646">
                      <w:marLeft w:val="0"/>
                      <w:marRight w:val="0"/>
                      <w:marTop w:val="0"/>
                      <w:marBottom w:val="0"/>
                      <w:divBdr>
                        <w:top w:val="none" w:sz="0" w:space="0" w:color="auto"/>
                        <w:left w:val="none" w:sz="0" w:space="0" w:color="auto"/>
                        <w:bottom w:val="none" w:sz="0" w:space="0" w:color="auto"/>
                        <w:right w:val="none" w:sz="0" w:space="0" w:color="auto"/>
                      </w:divBdr>
                    </w:div>
                    <w:div w:id="853883019">
                      <w:marLeft w:val="0"/>
                      <w:marRight w:val="0"/>
                      <w:marTop w:val="0"/>
                      <w:marBottom w:val="0"/>
                      <w:divBdr>
                        <w:top w:val="none" w:sz="0" w:space="0" w:color="auto"/>
                        <w:left w:val="none" w:sz="0" w:space="0" w:color="auto"/>
                        <w:bottom w:val="none" w:sz="0" w:space="0" w:color="auto"/>
                        <w:right w:val="none" w:sz="0" w:space="0" w:color="auto"/>
                      </w:divBdr>
                    </w:div>
                    <w:div w:id="911236104">
                      <w:marLeft w:val="0"/>
                      <w:marRight w:val="0"/>
                      <w:marTop w:val="0"/>
                      <w:marBottom w:val="0"/>
                      <w:divBdr>
                        <w:top w:val="none" w:sz="0" w:space="0" w:color="auto"/>
                        <w:left w:val="none" w:sz="0" w:space="0" w:color="auto"/>
                        <w:bottom w:val="none" w:sz="0" w:space="0" w:color="auto"/>
                        <w:right w:val="none" w:sz="0" w:space="0" w:color="auto"/>
                      </w:divBdr>
                    </w:div>
                    <w:div w:id="1004356400">
                      <w:marLeft w:val="0"/>
                      <w:marRight w:val="0"/>
                      <w:marTop w:val="0"/>
                      <w:marBottom w:val="0"/>
                      <w:divBdr>
                        <w:top w:val="none" w:sz="0" w:space="0" w:color="auto"/>
                        <w:left w:val="none" w:sz="0" w:space="0" w:color="auto"/>
                        <w:bottom w:val="none" w:sz="0" w:space="0" w:color="auto"/>
                        <w:right w:val="none" w:sz="0" w:space="0" w:color="auto"/>
                      </w:divBdr>
                    </w:div>
                    <w:div w:id="1074552276">
                      <w:marLeft w:val="0"/>
                      <w:marRight w:val="0"/>
                      <w:marTop w:val="0"/>
                      <w:marBottom w:val="0"/>
                      <w:divBdr>
                        <w:top w:val="none" w:sz="0" w:space="0" w:color="auto"/>
                        <w:left w:val="none" w:sz="0" w:space="0" w:color="auto"/>
                        <w:bottom w:val="none" w:sz="0" w:space="0" w:color="auto"/>
                        <w:right w:val="none" w:sz="0" w:space="0" w:color="auto"/>
                      </w:divBdr>
                    </w:div>
                    <w:div w:id="1075780413">
                      <w:marLeft w:val="0"/>
                      <w:marRight w:val="0"/>
                      <w:marTop w:val="0"/>
                      <w:marBottom w:val="0"/>
                      <w:divBdr>
                        <w:top w:val="none" w:sz="0" w:space="0" w:color="auto"/>
                        <w:left w:val="none" w:sz="0" w:space="0" w:color="auto"/>
                        <w:bottom w:val="none" w:sz="0" w:space="0" w:color="auto"/>
                        <w:right w:val="none" w:sz="0" w:space="0" w:color="auto"/>
                      </w:divBdr>
                    </w:div>
                    <w:div w:id="1080717496">
                      <w:marLeft w:val="0"/>
                      <w:marRight w:val="0"/>
                      <w:marTop w:val="0"/>
                      <w:marBottom w:val="0"/>
                      <w:divBdr>
                        <w:top w:val="none" w:sz="0" w:space="0" w:color="auto"/>
                        <w:left w:val="none" w:sz="0" w:space="0" w:color="auto"/>
                        <w:bottom w:val="none" w:sz="0" w:space="0" w:color="auto"/>
                        <w:right w:val="none" w:sz="0" w:space="0" w:color="auto"/>
                      </w:divBdr>
                    </w:div>
                    <w:div w:id="1147093498">
                      <w:marLeft w:val="0"/>
                      <w:marRight w:val="0"/>
                      <w:marTop w:val="0"/>
                      <w:marBottom w:val="0"/>
                      <w:divBdr>
                        <w:top w:val="none" w:sz="0" w:space="0" w:color="auto"/>
                        <w:left w:val="none" w:sz="0" w:space="0" w:color="auto"/>
                        <w:bottom w:val="none" w:sz="0" w:space="0" w:color="auto"/>
                        <w:right w:val="none" w:sz="0" w:space="0" w:color="auto"/>
                      </w:divBdr>
                    </w:div>
                    <w:div w:id="1216698442">
                      <w:marLeft w:val="0"/>
                      <w:marRight w:val="0"/>
                      <w:marTop w:val="0"/>
                      <w:marBottom w:val="0"/>
                      <w:divBdr>
                        <w:top w:val="none" w:sz="0" w:space="0" w:color="auto"/>
                        <w:left w:val="none" w:sz="0" w:space="0" w:color="auto"/>
                        <w:bottom w:val="none" w:sz="0" w:space="0" w:color="auto"/>
                        <w:right w:val="none" w:sz="0" w:space="0" w:color="auto"/>
                      </w:divBdr>
                    </w:div>
                    <w:div w:id="1220826566">
                      <w:marLeft w:val="0"/>
                      <w:marRight w:val="0"/>
                      <w:marTop w:val="0"/>
                      <w:marBottom w:val="0"/>
                      <w:divBdr>
                        <w:top w:val="none" w:sz="0" w:space="0" w:color="auto"/>
                        <w:left w:val="none" w:sz="0" w:space="0" w:color="auto"/>
                        <w:bottom w:val="none" w:sz="0" w:space="0" w:color="auto"/>
                        <w:right w:val="none" w:sz="0" w:space="0" w:color="auto"/>
                      </w:divBdr>
                    </w:div>
                    <w:div w:id="1351757192">
                      <w:marLeft w:val="0"/>
                      <w:marRight w:val="0"/>
                      <w:marTop w:val="0"/>
                      <w:marBottom w:val="0"/>
                      <w:divBdr>
                        <w:top w:val="none" w:sz="0" w:space="0" w:color="auto"/>
                        <w:left w:val="none" w:sz="0" w:space="0" w:color="auto"/>
                        <w:bottom w:val="none" w:sz="0" w:space="0" w:color="auto"/>
                        <w:right w:val="none" w:sz="0" w:space="0" w:color="auto"/>
                      </w:divBdr>
                    </w:div>
                    <w:div w:id="1360199944">
                      <w:marLeft w:val="0"/>
                      <w:marRight w:val="0"/>
                      <w:marTop w:val="0"/>
                      <w:marBottom w:val="0"/>
                      <w:divBdr>
                        <w:top w:val="none" w:sz="0" w:space="0" w:color="auto"/>
                        <w:left w:val="none" w:sz="0" w:space="0" w:color="auto"/>
                        <w:bottom w:val="none" w:sz="0" w:space="0" w:color="auto"/>
                        <w:right w:val="none" w:sz="0" w:space="0" w:color="auto"/>
                      </w:divBdr>
                    </w:div>
                    <w:div w:id="1402672847">
                      <w:marLeft w:val="0"/>
                      <w:marRight w:val="0"/>
                      <w:marTop w:val="0"/>
                      <w:marBottom w:val="0"/>
                      <w:divBdr>
                        <w:top w:val="none" w:sz="0" w:space="0" w:color="auto"/>
                        <w:left w:val="none" w:sz="0" w:space="0" w:color="auto"/>
                        <w:bottom w:val="none" w:sz="0" w:space="0" w:color="auto"/>
                        <w:right w:val="none" w:sz="0" w:space="0" w:color="auto"/>
                      </w:divBdr>
                    </w:div>
                    <w:div w:id="1927573598">
                      <w:marLeft w:val="0"/>
                      <w:marRight w:val="0"/>
                      <w:marTop w:val="0"/>
                      <w:marBottom w:val="0"/>
                      <w:divBdr>
                        <w:top w:val="none" w:sz="0" w:space="0" w:color="auto"/>
                        <w:left w:val="none" w:sz="0" w:space="0" w:color="auto"/>
                        <w:bottom w:val="none" w:sz="0" w:space="0" w:color="auto"/>
                        <w:right w:val="none" w:sz="0" w:space="0" w:color="auto"/>
                      </w:divBdr>
                    </w:div>
                    <w:div w:id="1971743930">
                      <w:marLeft w:val="0"/>
                      <w:marRight w:val="0"/>
                      <w:marTop w:val="0"/>
                      <w:marBottom w:val="0"/>
                      <w:divBdr>
                        <w:top w:val="none" w:sz="0" w:space="0" w:color="auto"/>
                        <w:left w:val="none" w:sz="0" w:space="0" w:color="auto"/>
                        <w:bottom w:val="none" w:sz="0" w:space="0" w:color="auto"/>
                        <w:right w:val="none" w:sz="0" w:space="0" w:color="auto"/>
                      </w:divBdr>
                    </w:div>
                    <w:div w:id="1999259984">
                      <w:marLeft w:val="0"/>
                      <w:marRight w:val="0"/>
                      <w:marTop w:val="0"/>
                      <w:marBottom w:val="0"/>
                      <w:divBdr>
                        <w:top w:val="none" w:sz="0" w:space="0" w:color="auto"/>
                        <w:left w:val="none" w:sz="0" w:space="0" w:color="auto"/>
                        <w:bottom w:val="none" w:sz="0" w:space="0" w:color="auto"/>
                        <w:right w:val="none" w:sz="0" w:space="0" w:color="auto"/>
                      </w:divBdr>
                    </w:div>
                    <w:div w:id="2082677225">
                      <w:marLeft w:val="0"/>
                      <w:marRight w:val="0"/>
                      <w:marTop w:val="0"/>
                      <w:marBottom w:val="0"/>
                      <w:divBdr>
                        <w:top w:val="none" w:sz="0" w:space="0" w:color="auto"/>
                        <w:left w:val="none" w:sz="0" w:space="0" w:color="auto"/>
                        <w:bottom w:val="none" w:sz="0" w:space="0" w:color="auto"/>
                        <w:right w:val="none" w:sz="0" w:space="0" w:color="auto"/>
                      </w:divBdr>
                    </w:div>
                    <w:div w:id="210090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73846">
          <w:marLeft w:val="0"/>
          <w:marRight w:val="0"/>
          <w:marTop w:val="0"/>
          <w:marBottom w:val="0"/>
          <w:divBdr>
            <w:top w:val="none" w:sz="0" w:space="0" w:color="auto"/>
            <w:left w:val="none" w:sz="0" w:space="0" w:color="auto"/>
            <w:bottom w:val="none" w:sz="0" w:space="0" w:color="auto"/>
            <w:right w:val="none" w:sz="0" w:space="0" w:color="auto"/>
          </w:divBdr>
          <w:divsChild>
            <w:div w:id="996037321">
              <w:marLeft w:val="0"/>
              <w:marRight w:val="0"/>
              <w:marTop w:val="0"/>
              <w:marBottom w:val="0"/>
              <w:divBdr>
                <w:top w:val="none" w:sz="0" w:space="0" w:color="auto"/>
                <w:left w:val="none" w:sz="0" w:space="0" w:color="auto"/>
                <w:bottom w:val="none" w:sz="0" w:space="0" w:color="auto"/>
                <w:right w:val="none" w:sz="0" w:space="0" w:color="auto"/>
              </w:divBdr>
              <w:divsChild>
                <w:div w:id="531185317">
                  <w:marLeft w:val="0"/>
                  <w:marRight w:val="0"/>
                  <w:marTop w:val="0"/>
                  <w:marBottom w:val="0"/>
                  <w:divBdr>
                    <w:top w:val="none" w:sz="0" w:space="0" w:color="auto"/>
                    <w:left w:val="none" w:sz="0" w:space="0" w:color="auto"/>
                    <w:bottom w:val="none" w:sz="0" w:space="0" w:color="auto"/>
                    <w:right w:val="none" w:sz="0" w:space="0" w:color="auto"/>
                  </w:divBdr>
                  <w:divsChild>
                    <w:div w:id="36199694">
                      <w:marLeft w:val="0"/>
                      <w:marRight w:val="0"/>
                      <w:marTop w:val="0"/>
                      <w:marBottom w:val="0"/>
                      <w:divBdr>
                        <w:top w:val="none" w:sz="0" w:space="0" w:color="auto"/>
                        <w:left w:val="none" w:sz="0" w:space="0" w:color="auto"/>
                        <w:bottom w:val="none" w:sz="0" w:space="0" w:color="auto"/>
                        <w:right w:val="none" w:sz="0" w:space="0" w:color="auto"/>
                      </w:divBdr>
                    </w:div>
                    <w:div w:id="58597666">
                      <w:marLeft w:val="0"/>
                      <w:marRight w:val="0"/>
                      <w:marTop w:val="0"/>
                      <w:marBottom w:val="0"/>
                      <w:divBdr>
                        <w:top w:val="none" w:sz="0" w:space="0" w:color="auto"/>
                        <w:left w:val="none" w:sz="0" w:space="0" w:color="auto"/>
                        <w:bottom w:val="none" w:sz="0" w:space="0" w:color="auto"/>
                        <w:right w:val="none" w:sz="0" w:space="0" w:color="auto"/>
                      </w:divBdr>
                    </w:div>
                    <w:div w:id="101150630">
                      <w:marLeft w:val="0"/>
                      <w:marRight w:val="0"/>
                      <w:marTop w:val="0"/>
                      <w:marBottom w:val="0"/>
                      <w:divBdr>
                        <w:top w:val="none" w:sz="0" w:space="0" w:color="auto"/>
                        <w:left w:val="none" w:sz="0" w:space="0" w:color="auto"/>
                        <w:bottom w:val="none" w:sz="0" w:space="0" w:color="auto"/>
                        <w:right w:val="none" w:sz="0" w:space="0" w:color="auto"/>
                      </w:divBdr>
                    </w:div>
                    <w:div w:id="112291374">
                      <w:marLeft w:val="0"/>
                      <w:marRight w:val="0"/>
                      <w:marTop w:val="0"/>
                      <w:marBottom w:val="0"/>
                      <w:divBdr>
                        <w:top w:val="none" w:sz="0" w:space="0" w:color="auto"/>
                        <w:left w:val="none" w:sz="0" w:space="0" w:color="auto"/>
                        <w:bottom w:val="none" w:sz="0" w:space="0" w:color="auto"/>
                        <w:right w:val="none" w:sz="0" w:space="0" w:color="auto"/>
                      </w:divBdr>
                    </w:div>
                    <w:div w:id="213272488">
                      <w:marLeft w:val="0"/>
                      <w:marRight w:val="0"/>
                      <w:marTop w:val="0"/>
                      <w:marBottom w:val="0"/>
                      <w:divBdr>
                        <w:top w:val="none" w:sz="0" w:space="0" w:color="auto"/>
                        <w:left w:val="none" w:sz="0" w:space="0" w:color="auto"/>
                        <w:bottom w:val="none" w:sz="0" w:space="0" w:color="auto"/>
                        <w:right w:val="none" w:sz="0" w:space="0" w:color="auto"/>
                      </w:divBdr>
                    </w:div>
                    <w:div w:id="245386220">
                      <w:marLeft w:val="0"/>
                      <w:marRight w:val="0"/>
                      <w:marTop w:val="0"/>
                      <w:marBottom w:val="0"/>
                      <w:divBdr>
                        <w:top w:val="none" w:sz="0" w:space="0" w:color="auto"/>
                        <w:left w:val="none" w:sz="0" w:space="0" w:color="auto"/>
                        <w:bottom w:val="none" w:sz="0" w:space="0" w:color="auto"/>
                        <w:right w:val="none" w:sz="0" w:space="0" w:color="auto"/>
                      </w:divBdr>
                    </w:div>
                    <w:div w:id="249390225">
                      <w:marLeft w:val="0"/>
                      <w:marRight w:val="0"/>
                      <w:marTop w:val="0"/>
                      <w:marBottom w:val="0"/>
                      <w:divBdr>
                        <w:top w:val="none" w:sz="0" w:space="0" w:color="auto"/>
                        <w:left w:val="none" w:sz="0" w:space="0" w:color="auto"/>
                        <w:bottom w:val="none" w:sz="0" w:space="0" w:color="auto"/>
                        <w:right w:val="none" w:sz="0" w:space="0" w:color="auto"/>
                      </w:divBdr>
                    </w:div>
                    <w:div w:id="254173721">
                      <w:marLeft w:val="0"/>
                      <w:marRight w:val="0"/>
                      <w:marTop w:val="0"/>
                      <w:marBottom w:val="0"/>
                      <w:divBdr>
                        <w:top w:val="none" w:sz="0" w:space="0" w:color="auto"/>
                        <w:left w:val="none" w:sz="0" w:space="0" w:color="auto"/>
                        <w:bottom w:val="none" w:sz="0" w:space="0" w:color="auto"/>
                        <w:right w:val="none" w:sz="0" w:space="0" w:color="auto"/>
                      </w:divBdr>
                    </w:div>
                    <w:div w:id="289477341">
                      <w:marLeft w:val="0"/>
                      <w:marRight w:val="0"/>
                      <w:marTop w:val="0"/>
                      <w:marBottom w:val="0"/>
                      <w:divBdr>
                        <w:top w:val="none" w:sz="0" w:space="0" w:color="auto"/>
                        <w:left w:val="none" w:sz="0" w:space="0" w:color="auto"/>
                        <w:bottom w:val="none" w:sz="0" w:space="0" w:color="auto"/>
                        <w:right w:val="none" w:sz="0" w:space="0" w:color="auto"/>
                      </w:divBdr>
                    </w:div>
                    <w:div w:id="347488295">
                      <w:marLeft w:val="0"/>
                      <w:marRight w:val="0"/>
                      <w:marTop w:val="0"/>
                      <w:marBottom w:val="0"/>
                      <w:divBdr>
                        <w:top w:val="none" w:sz="0" w:space="0" w:color="auto"/>
                        <w:left w:val="none" w:sz="0" w:space="0" w:color="auto"/>
                        <w:bottom w:val="none" w:sz="0" w:space="0" w:color="auto"/>
                        <w:right w:val="none" w:sz="0" w:space="0" w:color="auto"/>
                      </w:divBdr>
                    </w:div>
                    <w:div w:id="374082280">
                      <w:marLeft w:val="0"/>
                      <w:marRight w:val="0"/>
                      <w:marTop w:val="0"/>
                      <w:marBottom w:val="0"/>
                      <w:divBdr>
                        <w:top w:val="none" w:sz="0" w:space="0" w:color="auto"/>
                        <w:left w:val="none" w:sz="0" w:space="0" w:color="auto"/>
                        <w:bottom w:val="none" w:sz="0" w:space="0" w:color="auto"/>
                        <w:right w:val="none" w:sz="0" w:space="0" w:color="auto"/>
                      </w:divBdr>
                    </w:div>
                    <w:div w:id="415132671">
                      <w:marLeft w:val="0"/>
                      <w:marRight w:val="0"/>
                      <w:marTop w:val="0"/>
                      <w:marBottom w:val="0"/>
                      <w:divBdr>
                        <w:top w:val="none" w:sz="0" w:space="0" w:color="auto"/>
                        <w:left w:val="none" w:sz="0" w:space="0" w:color="auto"/>
                        <w:bottom w:val="none" w:sz="0" w:space="0" w:color="auto"/>
                        <w:right w:val="none" w:sz="0" w:space="0" w:color="auto"/>
                      </w:divBdr>
                    </w:div>
                    <w:div w:id="424688690">
                      <w:marLeft w:val="0"/>
                      <w:marRight w:val="0"/>
                      <w:marTop w:val="0"/>
                      <w:marBottom w:val="0"/>
                      <w:divBdr>
                        <w:top w:val="none" w:sz="0" w:space="0" w:color="auto"/>
                        <w:left w:val="none" w:sz="0" w:space="0" w:color="auto"/>
                        <w:bottom w:val="none" w:sz="0" w:space="0" w:color="auto"/>
                        <w:right w:val="none" w:sz="0" w:space="0" w:color="auto"/>
                      </w:divBdr>
                    </w:div>
                    <w:div w:id="430012656">
                      <w:marLeft w:val="0"/>
                      <w:marRight w:val="0"/>
                      <w:marTop w:val="0"/>
                      <w:marBottom w:val="0"/>
                      <w:divBdr>
                        <w:top w:val="none" w:sz="0" w:space="0" w:color="auto"/>
                        <w:left w:val="none" w:sz="0" w:space="0" w:color="auto"/>
                        <w:bottom w:val="none" w:sz="0" w:space="0" w:color="auto"/>
                        <w:right w:val="none" w:sz="0" w:space="0" w:color="auto"/>
                      </w:divBdr>
                    </w:div>
                    <w:div w:id="495583483">
                      <w:marLeft w:val="0"/>
                      <w:marRight w:val="0"/>
                      <w:marTop w:val="0"/>
                      <w:marBottom w:val="0"/>
                      <w:divBdr>
                        <w:top w:val="none" w:sz="0" w:space="0" w:color="auto"/>
                        <w:left w:val="none" w:sz="0" w:space="0" w:color="auto"/>
                        <w:bottom w:val="none" w:sz="0" w:space="0" w:color="auto"/>
                        <w:right w:val="none" w:sz="0" w:space="0" w:color="auto"/>
                      </w:divBdr>
                    </w:div>
                    <w:div w:id="498080871">
                      <w:marLeft w:val="0"/>
                      <w:marRight w:val="0"/>
                      <w:marTop w:val="0"/>
                      <w:marBottom w:val="0"/>
                      <w:divBdr>
                        <w:top w:val="none" w:sz="0" w:space="0" w:color="auto"/>
                        <w:left w:val="none" w:sz="0" w:space="0" w:color="auto"/>
                        <w:bottom w:val="none" w:sz="0" w:space="0" w:color="auto"/>
                        <w:right w:val="none" w:sz="0" w:space="0" w:color="auto"/>
                      </w:divBdr>
                    </w:div>
                    <w:div w:id="502548166">
                      <w:marLeft w:val="0"/>
                      <w:marRight w:val="0"/>
                      <w:marTop w:val="0"/>
                      <w:marBottom w:val="0"/>
                      <w:divBdr>
                        <w:top w:val="none" w:sz="0" w:space="0" w:color="auto"/>
                        <w:left w:val="none" w:sz="0" w:space="0" w:color="auto"/>
                        <w:bottom w:val="none" w:sz="0" w:space="0" w:color="auto"/>
                        <w:right w:val="none" w:sz="0" w:space="0" w:color="auto"/>
                      </w:divBdr>
                    </w:div>
                    <w:div w:id="506680374">
                      <w:marLeft w:val="0"/>
                      <w:marRight w:val="0"/>
                      <w:marTop w:val="0"/>
                      <w:marBottom w:val="0"/>
                      <w:divBdr>
                        <w:top w:val="none" w:sz="0" w:space="0" w:color="auto"/>
                        <w:left w:val="none" w:sz="0" w:space="0" w:color="auto"/>
                        <w:bottom w:val="none" w:sz="0" w:space="0" w:color="auto"/>
                        <w:right w:val="none" w:sz="0" w:space="0" w:color="auto"/>
                      </w:divBdr>
                    </w:div>
                    <w:div w:id="551700365">
                      <w:marLeft w:val="0"/>
                      <w:marRight w:val="0"/>
                      <w:marTop w:val="0"/>
                      <w:marBottom w:val="0"/>
                      <w:divBdr>
                        <w:top w:val="none" w:sz="0" w:space="0" w:color="auto"/>
                        <w:left w:val="none" w:sz="0" w:space="0" w:color="auto"/>
                        <w:bottom w:val="none" w:sz="0" w:space="0" w:color="auto"/>
                        <w:right w:val="none" w:sz="0" w:space="0" w:color="auto"/>
                      </w:divBdr>
                    </w:div>
                    <w:div w:id="572352371">
                      <w:marLeft w:val="0"/>
                      <w:marRight w:val="0"/>
                      <w:marTop w:val="0"/>
                      <w:marBottom w:val="0"/>
                      <w:divBdr>
                        <w:top w:val="none" w:sz="0" w:space="0" w:color="auto"/>
                        <w:left w:val="none" w:sz="0" w:space="0" w:color="auto"/>
                        <w:bottom w:val="none" w:sz="0" w:space="0" w:color="auto"/>
                        <w:right w:val="none" w:sz="0" w:space="0" w:color="auto"/>
                      </w:divBdr>
                    </w:div>
                    <w:div w:id="588467244">
                      <w:marLeft w:val="0"/>
                      <w:marRight w:val="0"/>
                      <w:marTop w:val="0"/>
                      <w:marBottom w:val="0"/>
                      <w:divBdr>
                        <w:top w:val="none" w:sz="0" w:space="0" w:color="auto"/>
                        <w:left w:val="none" w:sz="0" w:space="0" w:color="auto"/>
                        <w:bottom w:val="none" w:sz="0" w:space="0" w:color="auto"/>
                        <w:right w:val="none" w:sz="0" w:space="0" w:color="auto"/>
                      </w:divBdr>
                    </w:div>
                    <w:div w:id="633221384">
                      <w:marLeft w:val="0"/>
                      <w:marRight w:val="0"/>
                      <w:marTop w:val="0"/>
                      <w:marBottom w:val="0"/>
                      <w:divBdr>
                        <w:top w:val="none" w:sz="0" w:space="0" w:color="auto"/>
                        <w:left w:val="none" w:sz="0" w:space="0" w:color="auto"/>
                        <w:bottom w:val="none" w:sz="0" w:space="0" w:color="auto"/>
                        <w:right w:val="none" w:sz="0" w:space="0" w:color="auto"/>
                      </w:divBdr>
                    </w:div>
                    <w:div w:id="648557582">
                      <w:marLeft w:val="0"/>
                      <w:marRight w:val="0"/>
                      <w:marTop w:val="0"/>
                      <w:marBottom w:val="0"/>
                      <w:divBdr>
                        <w:top w:val="none" w:sz="0" w:space="0" w:color="auto"/>
                        <w:left w:val="none" w:sz="0" w:space="0" w:color="auto"/>
                        <w:bottom w:val="none" w:sz="0" w:space="0" w:color="auto"/>
                        <w:right w:val="none" w:sz="0" w:space="0" w:color="auto"/>
                      </w:divBdr>
                    </w:div>
                    <w:div w:id="670910309">
                      <w:marLeft w:val="0"/>
                      <w:marRight w:val="0"/>
                      <w:marTop w:val="0"/>
                      <w:marBottom w:val="0"/>
                      <w:divBdr>
                        <w:top w:val="none" w:sz="0" w:space="0" w:color="auto"/>
                        <w:left w:val="none" w:sz="0" w:space="0" w:color="auto"/>
                        <w:bottom w:val="none" w:sz="0" w:space="0" w:color="auto"/>
                        <w:right w:val="none" w:sz="0" w:space="0" w:color="auto"/>
                      </w:divBdr>
                    </w:div>
                    <w:div w:id="804350525">
                      <w:marLeft w:val="0"/>
                      <w:marRight w:val="0"/>
                      <w:marTop w:val="0"/>
                      <w:marBottom w:val="0"/>
                      <w:divBdr>
                        <w:top w:val="none" w:sz="0" w:space="0" w:color="auto"/>
                        <w:left w:val="none" w:sz="0" w:space="0" w:color="auto"/>
                        <w:bottom w:val="none" w:sz="0" w:space="0" w:color="auto"/>
                        <w:right w:val="none" w:sz="0" w:space="0" w:color="auto"/>
                      </w:divBdr>
                    </w:div>
                    <w:div w:id="826557662">
                      <w:marLeft w:val="0"/>
                      <w:marRight w:val="0"/>
                      <w:marTop w:val="0"/>
                      <w:marBottom w:val="0"/>
                      <w:divBdr>
                        <w:top w:val="none" w:sz="0" w:space="0" w:color="auto"/>
                        <w:left w:val="none" w:sz="0" w:space="0" w:color="auto"/>
                        <w:bottom w:val="none" w:sz="0" w:space="0" w:color="auto"/>
                        <w:right w:val="none" w:sz="0" w:space="0" w:color="auto"/>
                      </w:divBdr>
                    </w:div>
                    <w:div w:id="900285797">
                      <w:marLeft w:val="0"/>
                      <w:marRight w:val="0"/>
                      <w:marTop w:val="0"/>
                      <w:marBottom w:val="0"/>
                      <w:divBdr>
                        <w:top w:val="none" w:sz="0" w:space="0" w:color="auto"/>
                        <w:left w:val="none" w:sz="0" w:space="0" w:color="auto"/>
                        <w:bottom w:val="none" w:sz="0" w:space="0" w:color="auto"/>
                        <w:right w:val="none" w:sz="0" w:space="0" w:color="auto"/>
                      </w:divBdr>
                    </w:div>
                    <w:div w:id="913587512">
                      <w:marLeft w:val="0"/>
                      <w:marRight w:val="0"/>
                      <w:marTop w:val="0"/>
                      <w:marBottom w:val="0"/>
                      <w:divBdr>
                        <w:top w:val="none" w:sz="0" w:space="0" w:color="auto"/>
                        <w:left w:val="none" w:sz="0" w:space="0" w:color="auto"/>
                        <w:bottom w:val="none" w:sz="0" w:space="0" w:color="auto"/>
                        <w:right w:val="none" w:sz="0" w:space="0" w:color="auto"/>
                      </w:divBdr>
                    </w:div>
                    <w:div w:id="939140786">
                      <w:marLeft w:val="0"/>
                      <w:marRight w:val="0"/>
                      <w:marTop w:val="0"/>
                      <w:marBottom w:val="0"/>
                      <w:divBdr>
                        <w:top w:val="none" w:sz="0" w:space="0" w:color="auto"/>
                        <w:left w:val="none" w:sz="0" w:space="0" w:color="auto"/>
                        <w:bottom w:val="none" w:sz="0" w:space="0" w:color="auto"/>
                        <w:right w:val="none" w:sz="0" w:space="0" w:color="auto"/>
                      </w:divBdr>
                    </w:div>
                    <w:div w:id="944768161">
                      <w:marLeft w:val="0"/>
                      <w:marRight w:val="0"/>
                      <w:marTop w:val="0"/>
                      <w:marBottom w:val="0"/>
                      <w:divBdr>
                        <w:top w:val="none" w:sz="0" w:space="0" w:color="auto"/>
                        <w:left w:val="none" w:sz="0" w:space="0" w:color="auto"/>
                        <w:bottom w:val="none" w:sz="0" w:space="0" w:color="auto"/>
                        <w:right w:val="none" w:sz="0" w:space="0" w:color="auto"/>
                      </w:divBdr>
                    </w:div>
                    <w:div w:id="978195586">
                      <w:marLeft w:val="0"/>
                      <w:marRight w:val="0"/>
                      <w:marTop w:val="0"/>
                      <w:marBottom w:val="0"/>
                      <w:divBdr>
                        <w:top w:val="none" w:sz="0" w:space="0" w:color="auto"/>
                        <w:left w:val="none" w:sz="0" w:space="0" w:color="auto"/>
                        <w:bottom w:val="none" w:sz="0" w:space="0" w:color="auto"/>
                        <w:right w:val="none" w:sz="0" w:space="0" w:color="auto"/>
                      </w:divBdr>
                    </w:div>
                    <w:div w:id="998727336">
                      <w:marLeft w:val="0"/>
                      <w:marRight w:val="0"/>
                      <w:marTop w:val="0"/>
                      <w:marBottom w:val="0"/>
                      <w:divBdr>
                        <w:top w:val="none" w:sz="0" w:space="0" w:color="auto"/>
                        <w:left w:val="none" w:sz="0" w:space="0" w:color="auto"/>
                        <w:bottom w:val="none" w:sz="0" w:space="0" w:color="auto"/>
                        <w:right w:val="none" w:sz="0" w:space="0" w:color="auto"/>
                      </w:divBdr>
                    </w:div>
                    <w:div w:id="999389930">
                      <w:marLeft w:val="0"/>
                      <w:marRight w:val="0"/>
                      <w:marTop w:val="0"/>
                      <w:marBottom w:val="0"/>
                      <w:divBdr>
                        <w:top w:val="none" w:sz="0" w:space="0" w:color="auto"/>
                        <w:left w:val="none" w:sz="0" w:space="0" w:color="auto"/>
                        <w:bottom w:val="none" w:sz="0" w:space="0" w:color="auto"/>
                        <w:right w:val="none" w:sz="0" w:space="0" w:color="auto"/>
                      </w:divBdr>
                    </w:div>
                    <w:div w:id="1004743526">
                      <w:marLeft w:val="0"/>
                      <w:marRight w:val="0"/>
                      <w:marTop w:val="0"/>
                      <w:marBottom w:val="0"/>
                      <w:divBdr>
                        <w:top w:val="none" w:sz="0" w:space="0" w:color="auto"/>
                        <w:left w:val="none" w:sz="0" w:space="0" w:color="auto"/>
                        <w:bottom w:val="none" w:sz="0" w:space="0" w:color="auto"/>
                        <w:right w:val="none" w:sz="0" w:space="0" w:color="auto"/>
                      </w:divBdr>
                    </w:div>
                    <w:div w:id="1020399462">
                      <w:marLeft w:val="0"/>
                      <w:marRight w:val="0"/>
                      <w:marTop w:val="0"/>
                      <w:marBottom w:val="0"/>
                      <w:divBdr>
                        <w:top w:val="none" w:sz="0" w:space="0" w:color="auto"/>
                        <w:left w:val="none" w:sz="0" w:space="0" w:color="auto"/>
                        <w:bottom w:val="none" w:sz="0" w:space="0" w:color="auto"/>
                        <w:right w:val="none" w:sz="0" w:space="0" w:color="auto"/>
                      </w:divBdr>
                    </w:div>
                    <w:div w:id="1037387482">
                      <w:marLeft w:val="0"/>
                      <w:marRight w:val="0"/>
                      <w:marTop w:val="0"/>
                      <w:marBottom w:val="0"/>
                      <w:divBdr>
                        <w:top w:val="none" w:sz="0" w:space="0" w:color="auto"/>
                        <w:left w:val="none" w:sz="0" w:space="0" w:color="auto"/>
                        <w:bottom w:val="none" w:sz="0" w:space="0" w:color="auto"/>
                        <w:right w:val="none" w:sz="0" w:space="0" w:color="auto"/>
                      </w:divBdr>
                    </w:div>
                    <w:div w:id="1109356839">
                      <w:marLeft w:val="0"/>
                      <w:marRight w:val="0"/>
                      <w:marTop w:val="0"/>
                      <w:marBottom w:val="0"/>
                      <w:divBdr>
                        <w:top w:val="none" w:sz="0" w:space="0" w:color="auto"/>
                        <w:left w:val="none" w:sz="0" w:space="0" w:color="auto"/>
                        <w:bottom w:val="none" w:sz="0" w:space="0" w:color="auto"/>
                        <w:right w:val="none" w:sz="0" w:space="0" w:color="auto"/>
                      </w:divBdr>
                    </w:div>
                    <w:div w:id="1121457451">
                      <w:marLeft w:val="0"/>
                      <w:marRight w:val="0"/>
                      <w:marTop w:val="0"/>
                      <w:marBottom w:val="0"/>
                      <w:divBdr>
                        <w:top w:val="none" w:sz="0" w:space="0" w:color="auto"/>
                        <w:left w:val="none" w:sz="0" w:space="0" w:color="auto"/>
                        <w:bottom w:val="none" w:sz="0" w:space="0" w:color="auto"/>
                        <w:right w:val="none" w:sz="0" w:space="0" w:color="auto"/>
                      </w:divBdr>
                    </w:div>
                    <w:div w:id="1126847018">
                      <w:marLeft w:val="0"/>
                      <w:marRight w:val="0"/>
                      <w:marTop w:val="0"/>
                      <w:marBottom w:val="0"/>
                      <w:divBdr>
                        <w:top w:val="none" w:sz="0" w:space="0" w:color="auto"/>
                        <w:left w:val="none" w:sz="0" w:space="0" w:color="auto"/>
                        <w:bottom w:val="none" w:sz="0" w:space="0" w:color="auto"/>
                        <w:right w:val="none" w:sz="0" w:space="0" w:color="auto"/>
                      </w:divBdr>
                    </w:div>
                    <w:div w:id="1147239886">
                      <w:marLeft w:val="0"/>
                      <w:marRight w:val="0"/>
                      <w:marTop w:val="0"/>
                      <w:marBottom w:val="0"/>
                      <w:divBdr>
                        <w:top w:val="none" w:sz="0" w:space="0" w:color="auto"/>
                        <w:left w:val="none" w:sz="0" w:space="0" w:color="auto"/>
                        <w:bottom w:val="none" w:sz="0" w:space="0" w:color="auto"/>
                        <w:right w:val="none" w:sz="0" w:space="0" w:color="auto"/>
                      </w:divBdr>
                    </w:div>
                    <w:div w:id="1171796215">
                      <w:marLeft w:val="0"/>
                      <w:marRight w:val="0"/>
                      <w:marTop w:val="0"/>
                      <w:marBottom w:val="0"/>
                      <w:divBdr>
                        <w:top w:val="none" w:sz="0" w:space="0" w:color="auto"/>
                        <w:left w:val="none" w:sz="0" w:space="0" w:color="auto"/>
                        <w:bottom w:val="none" w:sz="0" w:space="0" w:color="auto"/>
                        <w:right w:val="none" w:sz="0" w:space="0" w:color="auto"/>
                      </w:divBdr>
                    </w:div>
                    <w:div w:id="1217857753">
                      <w:marLeft w:val="0"/>
                      <w:marRight w:val="0"/>
                      <w:marTop w:val="0"/>
                      <w:marBottom w:val="0"/>
                      <w:divBdr>
                        <w:top w:val="none" w:sz="0" w:space="0" w:color="auto"/>
                        <w:left w:val="none" w:sz="0" w:space="0" w:color="auto"/>
                        <w:bottom w:val="none" w:sz="0" w:space="0" w:color="auto"/>
                        <w:right w:val="none" w:sz="0" w:space="0" w:color="auto"/>
                      </w:divBdr>
                    </w:div>
                    <w:div w:id="1256935922">
                      <w:marLeft w:val="0"/>
                      <w:marRight w:val="0"/>
                      <w:marTop w:val="0"/>
                      <w:marBottom w:val="0"/>
                      <w:divBdr>
                        <w:top w:val="none" w:sz="0" w:space="0" w:color="auto"/>
                        <w:left w:val="none" w:sz="0" w:space="0" w:color="auto"/>
                        <w:bottom w:val="none" w:sz="0" w:space="0" w:color="auto"/>
                        <w:right w:val="none" w:sz="0" w:space="0" w:color="auto"/>
                      </w:divBdr>
                    </w:div>
                    <w:div w:id="1383599814">
                      <w:marLeft w:val="0"/>
                      <w:marRight w:val="0"/>
                      <w:marTop w:val="0"/>
                      <w:marBottom w:val="0"/>
                      <w:divBdr>
                        <w:top w:val="none" w:sz="0" w:space="0" w:color="auto"/>
                        <w:left w:val="none" w:sz="0" w:space="0" w:color="auto"/>
                        <w:bottom w:val="none" w:sz="0" w:space="0" w:color="auto"/>
                        <w:right w:val="none" w:sz="0" w:space="0" w:color="auto"/>
                      </w:divBdr>
                    </w:div>
                    <w:div w:id="1499544061">
                      <w:marLeft w:val="0"/>
                      <w:marRight w:val="0"/>
                      <w:marTop w:val="0"/>
                      <w:marBottom w:val="0"/>
                      <w:divBdr>
                        <w:top w:val="none" w:sz="0" w:space="0" w:color="auto"/>
                        <w:left w:val="none" w:sz="0" w:space="0" w:color="auto"/>
                        <w:bottom w:val="none" w:sz="0" w:space="0" w:color="auto"/>
                        <w:right w:val="none" w:sz="0" w:space="0" w:color="auto"/>
                      </w:divBdr>
                    </w:div>
                    <w:div w:id="1553883591">
                      <w:marLeft w:val="0"/>
                      <w:marRight w:val="0"/>
                      <w:marTop w:val="0"/>
                      <w:marBottom w:val="0"/>
                      <w:divBdr>
                        <w:top w:val="none" w:sz="0" w:space="0" w:color="auto"/>
                        <w:left w:val="none" w:sz="0" w:space="0" w:color="auto"/>
                        <w:bottom w:val="none" w:sz="0" w:space="0" w:color="auto"/>
                        <w:right w:val="none" w:sz="0" w:space="0" w:color="auto"/>
                      </w:divBdr>
                    </w:div>
                    <w:div w:id="1572499461">
                      <w:marLeft w:val="0"/>
                      <w:marRight w:val="0"/>
                      <w:marTop w:val="0"/>
                      <w:marBottom w:val="0"/>
                      <w:divBdr>
                        <w:top w:val="none" w:sz="0" w:space="0" w:color="auto"/>
                        <w:left w:val="none" w:sz="0" w:space="0" w:color="auto"/>
                        <w:bottom w:val="none" w:sz="0" w:space="0" w:color="auto"/>
                        <w:right w:val="none" w:sz="0" w:space="0" w:color="auto"/>
                      </w:divBdr>
                    </w:div>
                    <w:div w:id="1664116544">
                      <w:marLeft w:val="0"/>
                      <w:marRight w:val="0"/>
                      <w:marTop w:val="0"/>
                      <w:marBottom w:val="0"/>
                      <w:divBdr>
                        <w:top w:val="none" w:sz="0" w:space="0" w:color="auto"/>
                        <w:left w:val="none" w:sz="0" w:space="0" w:color="auto"/>
                        <w:bottom w:val="none" w:sz="0" w:space="0" w:color="auto"/>
                        <w:right w:val="none" w:sz="0" w:space="0" w:color="auto"/>
                      </w:divBdr>
                    </w:div>
                    <w:div w:id="1701280592">
                      <w:marLeft w:val="0"/>
                      <w:marRight w:val="0"/>
                      <w:marTop w:val="0"/>
                      <w:marBottom w:val="0"/>
                      <w:divBdr>
                        <w:top w:val="none" w:sz="0" w:space="0" w:color="auto"/>
                        <w:left w:val="none" w:sz="0" w:space="0" w:color="auto"/>
                        <w:bottom w:val="none" w:sz="0" w:space="0" w:color="auto"/>
                        <w:right w:val="none" w:sz="0" w:space="0" w:color="auto"/>
                      </w:divBdr>
                    </w:div>
                    <w:div w:id="1717512188">
                      <w:marLeft w:val="0"/>
                      <w:marRight w:val="0"/>
                      <w:marTop w:val="0"/>
                      <w:marBottom w:val="0"/>
                      <w:divBdr>
                        <w:top w:val="none" w:sz="0" w:space="0" w:color="auto"/>
                        <w:left w:val="none" w:sz="0" w:space="0" w:color="auto"/>
                        <w:bottom w:val="none" w:sz="0" w:space="0" w:color="auto"/>
                        <w:right w:val="none" w:sz="0" w:space="0" w:color="auto"/>
                      </w:divBdr>
                    </w:div>
                    <w:div w:id="1748309596">
                      <w:marLeft w:val="0"/>
                      <w:marRight w:val="0"/>
                      <w:marTop w:val="0"/>
                      <w:marBottom w:val="0"/>
                      <w:divBdr>
                        <w:top w:val="none" w:sz="0" w:space="0" w:color="auto"/>
                        <w:left w:val="none" w:sz="0" w:space="0" w:color="auto"/>
                        <w:bottom w:val="none" w:sz="0" w:space="0" w:color="auto"/>
                        <w:right w:val="none" w:sz="0" w:space="0" w:color="auto"/>
                      </w:divBdr>
                    </w:div>
                    <w:div w:id="2053263679">
                      <w:marLeft w:val="0"/>
                      <w:marRight w:val="0"/>
                      <w:marTop w:val="0"/>
                      <w:marBottom w:val="0"/>
                      <w:divBdr>
                        <w:top w:val="none" w:sz="0" w:space="0" w:color="auto"/>
                        <w:left w:val="none" w:sz="0" w:space="0" w:color="auto"/>
                        <w:bottom w:val="none" w:sz="0" w:space="0" w:color="auto"/>
                        <w:right w:val="none" w:sz="0" w:space="0" w:color="auto"/>
                      </w:divBdr>
                    </w:div>
                    <w:div w:id="2056655656">
                      <w:marLeft w:val="0"/>
                      <w:marRight w:val="0"/>
                      <w:marTop w:val="0"/>
                      <w:marBottom w:val="0"/>
                      <w:divBdr>
                        <w:top w:val="none" w:sz="0" w:space="0" w:color="auto"/>
                        <w:left w:val="none" w:sz="0" w:space="0" w:color="auto"/>
                        <w:bottom w:val="none" w:sz="0" w:space="0" w:color="auto"/>
                        <w:right w:val="none" w:sz="0" w:space="0" w:color="auto"/>
                      </w:divBdr>
                    </w:div>
                    <w:div w:id="2070422501">
                      <w:marLeft w:val="0"/>
                      <w:marRight w:val="0"/>
                      <w:marTop w:val="0"/>
                      <w:marBottom w:val="0"/>
                      <w:divBdr>
                        <w:top w:val="none" w:sz="0" w:space="0" w:color="auto"/>
                        <w:left w:val="none" w:sz="0" w:space="0" w:color="auto"/>
                        <w:bottom w:val="none" w:sz="0" w:space="0" w:color="auto"/>
                        <w:right w:val="none" w:sz="0" w:space="0" w:color="auto"/>
                      </w:divBdr>
                    </w:div>
                    <w:div w:id="2095469477">
                      <w:marLeft w:val="0"/>
                      <w:marRight w:val="0"/>
                      <w:marTop w:val="0"/>
                      <w:marBottom w:val="0"/>
                      <w:divBdr>
                        <w:top w:val="none" w:sz="0" w:space="0" w:color="auto"/>
                        <w:left w:val="none" w:sz="0" w:space="0" w:color="auto"/>
                        <w:bottom w:val="none" w:sz="0" w:space="0" w:color="auto"/>
                        <w:right w:val="none" w:sz="0" w:space="0" w:color="auto"/>
                      </w:divBdr>
                    </w:div>
                    <w:div w:id="209762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54521">
          <w:marLeft w:val="0"/>
          <w:marRight w:val="0"/>
          <w:marTop w:val="0"/>
          <w:marBottom w:val="0"/>
          <w:divBdr>
            <w:top w:val="none" w:sz="0" w:space="0" w:color="auto"/>
            <w:left w:val="none" w:sz="0" w:space="0" w:color="auto"/>
            <w:bottom w:val="none" w:sz="0" w:space="0" w:color="auto"/>
            <w:right w:val="none" w:sz="0" w:space="0" w:color="auto"/>
          </w:divBdr>
          <w:divsChild>
            <w:div w:id="1909882062">
              <w:marLeft w:val="0"/>
              <w:marRight w:val="0"/>
              <w:marTop w:val="0"/>
              <w:marBottom w:val="0"/>
              <w:divBdr>
                <w:top w:val="none" w:sz="0" w:space="0" w:color="auto"/>
                <w:left w:val="none" w:sz="0" w:space="0" w:color="auto"/>
                <w:bottom w:val="none" w:sz="0" w:space="0" w:color="auto"/>
                <w:right w:val="none" w:sz="0" w:space="0" w:color="auto"/>
              </w:divBdr>
              <w:divsChild>
                <w:div w:id="1118790757">
                  <w:marLeft w:val="0"/>
                  <w:marRight w:val="0"/>
                  <w:marTop w:val="0"/>
                  <w:marBottom w:val="0"/>
                  <w:divBdr>
                    <w:top w:val="none" w:sz="0" w:space="0" w:color="auto"/>
                    <w:left w:val="none" w:sz="0" w:space="0" w:color="auto"/>
                    <w:bottom w:val="none" w:sz="0" w:space="0" w:color="auto"/>
                    <w:right w:val="none" w:sz="0" w:space="0" w:color="auto"/>
                  </w:divBdr>
                  <w:divsChild>
                    <w:div w:id="218130484">
                      <w:marLeft w:val="0"/>
                      <w:marRight w:val="0"/>
                      <w:marTop w:val="0"/>
                      <w:marBottom w:val="0"/>
                      <w:divBdr>
                        <w:top w:val="none" w:sz="0" w:space="0" w:color="auto"/>
                        <w:left w:val="none" w:sz="0" w:space="0" w:color="auto"/>
                        <w:bottom w:val="none" w:sz="0" w:space="0" w:color="auto"/>
                        <w:right w:val="none" w:sz="0" w:space="0" w:color="auto"/>
                      </w:divBdr>
                    </w:div>
                    <w:div w:id="7515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61034">
          <w:marLeft w:val="0"/>
          <w:marRight w:val="0"/>
          <w:marTop w:val="0"/>
          <w:marBottom w:val="0"/>
          <w:divBdr>
            <w:top w:val="none" w:sz="0" w:space="0" w:color="auto"/>
            <w:left w:val="none" w:sz="0" w:space="0" w:color="auto"/>
            <w:bottom w:val="none" w:sz="0" w:space="0" w:color="auto"/>
            <w:right w:val="none" w:sz="0" w:space="0" w:color="auto"/>
          </w:divBdr>
          <w:divsChild>
            <w:div w:id="2000038989">
              <w:marLeft w:val="0"/>
              <w:marRight w:val="0"/>
              <w:marTop w:val="0"/>
              <w:marBottom w:val="0"/>
              <w:divBdr>
                <w:top w:val="none" w:sz="0" w:space="0" w:color="auto"/>
                <w:left w:val="none" w:sz="0" w:space="0" w:color="auto"/>
                <w:bottom w:val="none" w:sz="0" w:space="0" w:color="auto"/>
                <w:right w:val="none" w:sz="0" w:space="0" w:color="auto"/>
              </w:divBdr>
              <w:divsChild>
                <w:div w:id="453448391">
                  <w:marLeft w:val="0"/>
                  <w:marRight w:val="0"/>
                  <w:marTop w:val="0"/>
                  <w:marBottom w:val="0"/>
                  <w:divBdr>
                    <w:top w:val="none" w:sz="0" w:space="0" w:color="auto"/>
                    <w:left w:val="none" w:sz="0" w:space="0" w:color="auto"/>
                    <w:bottom w:val="none" w:sz="0" w:space="0" w:color="auto"/>
                    <w:right w:val="none" w:sz="0" w:space="0" w:color="auto"/>
                  </w:divBdr>
                  <w:divsChild>
                    <w:div w:id="63651367">
                      <w:marLeft w:val="0"/>
                      <w:marRight w:val="0"/>
                      <w:marTop w:val="0"/>
                      <w:marBottom w:val="0"/>
                      <w:divBdr>
                        <w:top w:val="none" w:sz="0" w:space="0" w:color="auto"/>
                        <w:left w:val="none" w:sz="0" w:space="0" w:color="auto"/>
                        <w:bottom w:val="none" w:sz="0" w:space="0" w:color="auto"/>
                        <w:right w:val="none" w:sz="0" w:space="0" w:color="auto"/>
                      </w:divBdr>
                    </w:div>
                    <w:div w:id="83690306">
                      <w:marLeft w:val="0"/>
                      <w:marRight w:val="0"/>
                      <w:marTop w:val="0"/>
                      <w:marBottom w:val="0"/>
                      <w:divBdr>
                        <w:top w:val="none" w:sz="0" w:space="0" w:color="auto"/>
                        <w:left w:val="none" w:sz="0" w:space="0" w:color="auto"/>
                        <w:bottom w:val="none" w:sz="0" w:space="0" w:color="auto"/>
                        <w:right w:val="none" w:sz="0" w:space="0" w:color="auto"/>
                      </w:divBdr>
                    </w:div>
                    <w:div w:id="94910081">
                      <w:marLeft w:val="0"/>
                      <w:marRight w:val="0"/>
                      <w:marTop w:val="0"/>
                      <w:marBottom w:val="0"/>
                      <w:divBdr>
                        <w:top w:val="none" w:sz="0" w:space="0" w:color="auto"/>
                        <w:left w:val="none" w:sz="0" w:space="0" w:color="auto"/>
                        <w:bottom w:val="none" w:sz="0" w:space="0" w:color="auto"/>
                        <w:right w:val="none" w:sz="0" w:space="0" w:color="auto"/>
                      </w:divBdr>
                    </w:div>
                    <w:div w:id="115805063">
                      <w:marLeft w:val="0"/>
                      <w:marRight w:val="0"/>
                      <w:marTop w:val="0"/>
                      <w:marBottom w:val="0"/>
                      <w:divBdr>
                        <w:top w:val="none" w:sz="0" w:space="0" w:color="auto"/>
                        <w:left w:val="none" w:sz="0" w:space="0" w:color="auto"/>
                        <w:bottom w:val="none" w:sz="0" w:space="0" w:color="auto"/>
                        <w:right w:val="none" w:sz="0" w:space="0" w:color="auto"/>
                      </w:divBdr>
                    </w:div>
                    <w:div w:id="162168701">
                      <w:marLeft w:val="0"/>
                      <w:marRight w:val="0"/>
                      <w:marTop w:val="0"/>
                      <w:marBottom w:val="0"/>
                      <w:divBdr>
                        <w:top w:val="none" w:sz="0" w:space="0" w:color="auto"/>
                        <w:left w:val="none" w:sz="0" w:space="0" w:color="auto"/>
                        <w:bottom w:val="none" w:sz="0" w:space="0" w:color="auto"/>
                        <w:right w:val="none" w:sz="0" w:space="0" w:color="auto"/>
                      </w:divBdr>
                    </w:div>
                    <w:div w:id="197090552">
                      <w:marLeft w:val="0"/>
                      <w:marRight w:val="0"/>
                      <w:marTop w:val="0"/>
                      <w:marBottom w:val="0"/>
                      <w:divBdr>
                        <w:top w:val="none" w:sz="0" w:space="0" w:color="auto"/>
                        <w:left w:val="none" w:sz="0" w:space="0" w:color="auto"/>
                        <w:bottom w:val="none" w:sz="0" w:space="0" w:color="auto"/>
                        <w:right w:val="none" w:sz="0" w:space="0" w:color="auto"/>
                      </w:divBdr>
                    </w:div>
                    <w:div w:id="269437597">
                      <w:marLeft w:val="0"/>
                      <w:marRight w:val="0"/>
                      <w:marTop w:val="0"/>
                      <w:marBottom w:val="0"/>
                      <w:divBdr>
                        <w:top w:val="none" w:sz="0" w:space="0" w:color="auto"/>
                        <w:left w:val="none" w:sz="0" w:space="0" w:color="auto"/>
                        <w:bottom w:val="none" w:sz="0" w:space="0" w:color="auto"/>
                        <w:right w:val="none" w:sz="0" w:space="0" w:color="auto"/>
                      </w:divBdr>
                    </w:div>
                    <w:div w:id="280187901">
                      <w:marLeft w:val="0"/>
                      <w:marRight w:val="0"/>
                      <w:marTop w:val="0"/>
                      <w:marBottom w:val="0"/>
                      <w:divBdr>
                        <w:top w:val="none" w:sz="0" w:space="0" w:color="auto"/>
                        <w:left w:val="none" w:sz="0" w:space="0" w:color="auto"/>
                        <w:bottom w:val="none" w:sz="0" w:space="0" w:color="auto"/>
                        <w:right w:val="none" w:sz="0" w:space="0" w:color="auto"/>
                      </w:divBdr>
                    </w:div>
                    <w:div w:id="361635065">
                      <w:marLeft w:val="0"/>
                      <w:marRight w:val="0"/>
                      <w:marTop w:val="0"/>
                      <w:marBottom w:val="0"/>
                      <w:divBdr>
                        <w:top w:val="none" w:sz="0" w:space="0" w:color="auto"/>
                        <w:left w:val="none" w:sz="0" w:space="0" w:color="auto"/>
                        <w:bottom w:val="none" w:sz="0" w:space="0" w:color="auto"/>
                        <w:right w:val="none" w:sz="0" w:space="0" w:color="auto"/>
                      </w:divBdr>
                    </w:div>
                    <w:div w:id="654723719">
                      <w:marLeft w:val="0"/>
                      <w:marRight w:val="0"/>
                      <w:marTop w:val="0"/>
                      <w:marBottom w:val="0"/>
                      <w:divBdr>
                        <w:top w:val="none" w:sz="0" w:space="0" w:color="auto"/>
                        <w:left w:val="none" w:sz="0" w:space="0" w:color="auto"/>
                        <w:bottom w:val="none" w:sz="0" w:space="0" w:color="auto"/>
                        <w:right w:val="none" w:sz="0" w:space="0" w:color="auto"/>
                      </w:divBdr>
                    </w:div>
                    <w:div w:id="658970747">
                      <w:marLeft w:val="0"/>
                      <w:marRight w:val="0"/>
                      <w:marTop w:val="0"/>
                      <w:marBottom w:val="0"/>
                      <w:divBdr>
                        <w:top w:val="none" w:sz="0" w:space="0" w:color="auto"/>
                        <w:left w:val="none" w:sz="0" w:space="0" w:color="auto"/>
                        <w:bottom w:val="none" w:sz="0" w:space="0" w:color="auto"/>
                        <w:right w:val="none" w:sz="0" w:space="0" w:color="auto"/>
                      </w:divBdr>
                    </w:div>
                    <w:div w:id="719745216">
                      <w:marLeft w:val="0"/>
                      <w:marRight w:val="0"/>
                      <w:marTop w:val="0"/>
                      <w:marBottom w:val="0"/>
                      <w:divBdr>
                        <w:top w:val="none" w:sz="0" w:space="0" w:color="auto"/>
                        <w:left w:val="none" w:sz="0" w:space="0" w:color="auto"/>
                        <w:bottom w:val="none" w:sz="0" w:space="0" w:color="auto"/>
                        <w:right w:val="none" w:sz="0" w:space="0" w:color="auto"/>
                      </w:divBdr>
                    </w:div>
                    <w:div w:id="760106935">
                      <w:marLeft w:val="0"/>
                      <w:marRight w:val="0"/>
                      <w:marTop w:val="0"/>
                      <w:marBottom w:val="0"/>
                      <w:divBdr>
                        <w:top w:val="none" w:sz="0" w:space="0" w:color="auto"/>
                        <w:left w:val="none" w:sz="0" w:space="0" w:color="auto"/>
                        <w:bottom w:val="none" w:sz="0" w:space="0" w:color="auto"/>
                        <w:right w:val="none" w:sz="0" w:space="0" w:color="auto"/>
                      </w:divBdr>
                    </w:div>
                    <w:div w:id="814688569">
                      <w:marLeft w:val="0"/>
                      <w:marRight w:val="0"/>
                      <w:marTop w:val="0"/>
                      <w:marBottom w:val="0"/>
                      <w:divBdr>
                        <w:top w:val="none" w:sz="0" w:space="0" w:color="auto"/>
                        <w:left w:val="none" w:sz="0" w:space="0" w:color="auto"/>
                        <w:bottom w:val="none" w:sz="0" w:space="0" w:color="auto"/>
                        <w:right w:val="none" w:sz="0" w:space="0" w:color="auto"/>
                      </w:divBdr>
                    </w:div>
                    <w:div w:id="921984151">
                      <w:marLeft w:val="0"/>
                      <w:marRight w:val="0"/>
                      <w:marTop w:val="0"/>
                      <w:marBottom w:val="0"/>
                      <w:divBdr>
                        <w:top w:val="none" w:sz="0" w:space="0" w:color="auto"/>
                        <w:left w:val="none" w:sz="0" w:space="0" w:color="auto"/>
                        <w:bottom w:val="none" w:sz="0" w:space="0" w:color="auto"/>
                        <w:right w:val="none" w:sz="0" w:space="0" w:color="auto"/>
                      </w:divBdr>
                    </w:div>
                    <w:div w:id="944658178">
                      <w:marLeft w:val="0"/>
                      <w:marRight w:val="0"/>
                      <w:marTop w:val="0"/>
                      <w:marBottom w:val="0"/>
                      <w:divBdr>
                        <w:top w:val="none" w:sz="0" w:space="0" w:color="auto"/>
                        <w:left w:val="none" w:sz="0" w:space="0" w:color="auto"/>
                        <w:bottom w:val="none" w:sz="0" w:space="0" w:color="auto"/>
                        <w:right w:val="none" w:sz="0" w:space="0" w:color="auto"/>
                      </w:divBdr>
                    </w:div>
                    <w:div w:id="981277707">
                      <w:marLeft w:val="0"/>
                      <w:marRight w:val="0"/>
                      <w:marTop w:val="0"/>
                      <w:marBottom w:val="0"/>
                      <w:divBdr>
                        <w:top w:val="none" w:sz="0" w:space="0" w:color="auto"/>
                        <w:left w:val="none" w:sz="0" w:space="0" w:color="auto"/>
                        <w:bottom w:val="none" w:sz="0" w:space="0" w:color="auto"/>
                        <w:right w:val="none" w:sz="0" w:space="0" w:color="auto"/>
                      </w:divBdr>
                    </w:div>
                    <w:div w:id="1172333694">
                      <w:marLeft w:val="0"/>
                      <w:marRight w:val="0"/>
                      <w:marTop w:val="0"/>
                      <w:marBottom w:val="0"/>
                      <w:divBdr>
                        <w:top w:val="none" w:sz="0" w:space="0" w:color="auto"/>
                        <w:left w:val="none" w:sz="0" w:space="0" w:color="auto"/>
                        <w:bottom w:val="none" w:sz="0" w:space="0" w:color="auto"/>
                        <w:right w:val="none" w:sz="0" w:space="0" w:color="auto"/>
                      </w:divBdr>
                    </w:div>
                    <w:div w:id="1360349646">
                      <w:marLeft w:val="0"/>
                      <w:marRight w:val="0"/>
                      <w:marTop w:val="0"/>
                      <w:marBottom w:val="0"/>
                      <w:divBdr>
                        <w:top w:val="none" w:sz="0" w:space="0" w:color="auto"/>
                        <w:left w:val="none" w:sz="0" w:space="0" w:color="auto"/>
                        <w:bottom w:val="none" w:sz="0" w:space="0" w:color="auto"/>
                        <w:right w:val="none" w:sz="0" w:space="0" w:color="auto"/>
                      </w:divBdr>
                    </w:div>
                    <w:div w:id="1376615324">
                      <w:marLeft w:val="0"/>
                      <w:marRight w:val="0"/>
                      <w:marTop w:val="0"/>
                      <w:marBottom w:val="0"/>
                      <w:divBdr>
                        <w:top w:val="none" w:sz="0" w:space="0" w:color="auto"/>
                        <w:left w:val="none" w:sz="0" w:space="0" w:color="auto"/>
                        <w:bottom w:val="none" w:sz="0" w:space="0" w:color="auto"/>
                        <w:right w:val="none" w:sz="0" w:space="0" w:color="auto"/>
                      </w:divBdr>
                    </w:div>
                    <w:div w:id="1468670661">
                      <w:marLeft w:val="0"/>
                      <w:marRight w:val="0"/>
                      <w:marTop w:val="0"/>
                      <w:marBottom w:val="0"/>
                      <w:divBdr>
                        <w:top w:val="none" w:sz="0" w:space="0" w:color="auto"/>
                        <w:left w:val="none" w:sz="0" w:space="0" w:color="auto"/>
                        <w:bottom w:val="none" w:sz="0" w:space="0" w:color="auto"/>
                        <w:right w:val="none" w:sz="0" w:space="0" w:color="auto"/>
                      </w:divBdr>
                    </w:div>
                    <w:div w:id="1603218516">
                      <w:marLeft w:val="0"/>
                      <w:marRight w:val="0"/>
                      <w:marTop w:val="0"/>
                      <w:marBottom w:val="0"/>
                      <w:divBdr>
                        <w:top w:val="none" w:sz="0" w:space="0" w:color="auto"/>
                        <w:left w:val="none" w:sz="0" w:space="0" w:color="auto"/>
                        <w:bottom w:val="none" w:sz="0" w:space="0" w:color="auto"/>
                        <w:right w:val="none" w:sz="0" w:space="0" w:color="auto"/>
                      </w:divBdr>
                    </w:div>
                    <w:div w:id="1642495503">
                      <w:marLeft w:val="0"/>
                      <w:marRight w:val="0"/>
                      <w:marTop w:val="0"/>
                      <w:marBottom w:val="0"/>
                      <w:divBdr>
                        <w:top w:val="none" w:sz="0" w:space="0" w:color="auto"/>
                        <w:left w:val="none" w:sz="0" w:space="0" w:color="auto"/>
                        <w:bottom w:val="none" w:sz="0" w:space="0" w:color="auto"/>
                        <w:right w:val="none" w:sz="0" w:space="0" w:color="auto"/>
                      </w:divBdr>
                    </w:div>
                    <w:div w:id="1694263757">
                      <w:marLeft w:val="0"/>
                      <w:marRight w:val="0"/>
                      <w:marTop w:val="0"/>
                      <w:marBottom w:val="0"/>
                      <w:divBdr>
                        <w:top w:val="none" w:sz="0" w:space="0" w:color="auto"/>
                        <w:left w:val="none" w:sz="0" w:space="0" w:color="auto"/>
                        <w:bottom w:val="none" w:sz="0" w:space="0" w:color="auto"/>
                        <w:right w:val="none" w:sz="0" w:space="0" w:color="auto"/>
                      </w:divBdr>
                    </w:div>
                    <w:div w:id="1798837850">
                      <w:marLeft w:val="0"/>
                      <w:marRight w:val="0"/>
                      <w:marTop w:val="0"/>
                      <w:marBottom w:val="0"/>
                      <w:divBdr>
                        <w:top w:val="none" w:sz="0" w:space="0" w:color="auto"/>
                        <w:left w:val="none" w:sz="0" w:space="0" w:color="auto"/>
                        <w:bottom w:val="none" w:sz="0" w:space="0" w:color="auto"/>
                        <w:right w:val="none" w:sz="0" w:space="0" w:color="auto"/>
                      </w:divBdr>
                    </w:div>
                    <w:div w:id="2028406470">
                      <w:marLeft w:val="0"/>
                      <w:marRight w:val="0"/>
                      <w:marTop w:val="0"/>
                      <w:marBottom w:val="0"/>
                      <w:divBdr>
                        <w:top w:val="none" w:sz="0" w:space="0" w:color="auto"/>
                        <w:left w:val="none" w:sz="0" w:space="0" w:color="auto"/>
                        <w:bottom w:val="none" w:sz="0" w:space="0" w:color="auto"/>
                        <w:right w:val="none" w:sz="0" w:space="0" w:color="auto"/>
                      </w:divBdr>
                    </w:div>
                    <w:div w:id="2036343596">
                      <w:marLeft w:val="0"/>
                      <w:marRight w:val="0"/>
                      <w:marTop w:val="0"/>
                      <w:marBottom w:val="0"/>
                      <w:divBdr>
                        <w:top w:val="none" w:sz="0" w:space="0" w:color="auto"/>
                        <w:left w:val="none" w:sz="0" w:space="0" w:color="auto"/>
                        <w:bottom w:val="none" w:sz="0" w:space="0" w:color="auto"/>
                        <w:right w:val="none" w:sz="0" w:space="0" w:color="auto"/>
                      </w:divBdr>
                    </w:div>
                    <w:div w:id="206467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90102">
          <w:marLeft w:val="0"/>
          <w:marRight w:val="0"/>
          <w:marTop w:val="0"/>
          <w:marBottom w:val="0"/>
          <w:divBdr>
            <w:top w:val="none" w:sz="0" w:space="0" w:color="auto"/>
            <w:left w:val="none" w:sz="0" w:space="0" w:color="auto"/>
            <w:bottom w:val="none" w:sz="0" w:space="0" w:color="auto"/>
            <w:right w:val="none" w:sz="0" w:space="0" w:color="auto"/>
          </w:divBdr>
          <w:divsChild>
            <w:div w:id="2135127610">
              <w:marLeft w:val="0"/>
              <w:marRight w:val="0"/>
              <w:marTop w:val="0"/>
              <w:marBottom w:val="0"/>
              <w:divBdr>
                <w:top w:val="none" w:sz="0" w:space="0" w:color="auto"/>
                <w:left w:val="none" w:sz="0" w:space="0" w:color="auto"/>
                <w:bottom w:val="none" w:sz="0" w:space="0" w:color="auto"/>
                <w:right w:val="none" w:sz="0" w:space="0" w:color="auto"/>
              </w:divBdr>
              <w:divsChild>
                <w:div w:id="1646740901">
                  <w:marLeft w:val="0"/>
                  <w:marRight w:val="0"/>
                  <w:marTop w:val="0"/>
                  <w:marBottom w:val="0"/>
                  <w:divBdr>
                    <w:top w:val="none" w:sz="0" w:space="0" w:color="auto"/>
                    <w:left w:val="none" w:sz="0" w:space="0" w:color="auto"/>
                    <w:bottom w:val="none" w:sz="0" w:space="0" w:color="auto"/>
                    <w:right w:val="none" w:sz="0" w:space="0" w:color="auto"/>
                  </w:divBdr>
                  <w:divsChild>
                    <w:div w:id="53702278">
                      <w:marLeft w:val="0"/>
                      <w:marRight w:val="0"/>
                      <w:marTop w:val="0"/>
                      <w:marBottom w:val="0"/>
                      <w:divBdr>
                        <w:top w:val="none" w:sz="0" w:space="0" w:color="auto"/>
                        <w:left w:val="none" w:sz="0" w:space="0" w:color="auto"/>
                        <w:bottom w:val="none" w:sz="0" w:space="0" w:color="auto"/>
                        <w:right w:val="none" w:sz="0" w:space="0" w:color="auto"/>
                      </w:divBdr>
                    </w:div>
                    <w:div w:id="282007436">
                      <w:marLeft w:val="0"/>
                      <w:marRight w:val="0"/>
                      <w:marTop w:val="0"/>
                      <w:marBottom w:val="0"/>
                      <w:divBdr>
                        <w:top w:val="none" w:sz="0" w:space="0" w:color="auto"/>
                        <w:left w:val="none" w:sz="0" w:space="0" w:color="auto"/>
                        <w:bottom w:val="none" w:sz="0" w:space="0" w:color="auto"/>
                        <w:right w:val="none" w:sz="0" w:space="0" w:color="auto"/>
                      </w:divBdr>
                    </w:div>
                    <w:div w:id="373503703">
                      <w:marLeft w:val="0"/>
                      <w:marRight w:val="0"/>
                      <w:marTop w:val="0"/>
                      <w:marBottom w:val="0"/>
                      <w:divBdr>
                        <w:top w:val="none" w:sz="0" w:space="0" w:color="auto"/>
                        <w:left w:val="none" w:sz="0" w:space="0" w:color="auto"/>
                        <w:bottom w:val="none" w:sz="0" w:space="0" w:color="auto"/>
                        <w:right w:val="none" w:sz="0" w:space="0" w:color="auto"/>
                      </w:divBdr>
                    </w:div>
                    <w:div w:id="392654638">
                      <w:marLeft w:val="0"/>
                      <w:marRight w:val="0"/>
                      <w:marTop w:val="0"/>
                      <w:marBottom w:val="0"/>
                      <w:divBdr>
                        <w:top w:val="none" w:sz="0" w:space="0" w:color="auto"/>
                        <w:left w:val="none" w:sz="0" w:space="0" w:color="auto"/>
                        <w:bottom w:val="none" w:sz="0" w:space="0" w:color="auto"/>
                        <w:right w:val="none" w:sz="0" w:space="0" w:color="auto"/>
                      </w:divBdr>
                    </w:div>
                    <w:div w:id="475486810">
                      <w:marLeft w:val="0"/>
                      <w:marRight w:val="0"/>
                      <w:marTop w:val="0"/>
                      <w:marBottom w:val="0"/>
                      <w:divBdr>
                        <w:top w:val="none" w:sz="0" w:space="0" w:color="auto"/>
                        <w:left w:val="none" w:sz="0" w:space="0" w:color="auto"/>
                        <w:bottom w:val="none" w:sz="0" w:space="0" w:color="auto"/>
                        <w:right w:val="none" w:sz="0" w:space="0" w:color="auto"/>
                      </w:divBdr>
                    </w:div>
                    <w:div w:id="899249821">
                      <w:marLeft w:val="0"/>
                      <w:marRight w:val="0"/>
                      <w:marTop w:val="0"/>
                      <w:marBottom w:val="0"/>
                      <w:divBdr>
                        <w:top w:val="none" w:sz="0" w:space="0" w:color="auto"/>
                        <w:left w:val="none" w:sz="0" w:space="0" w:color="auto"/>
                        <w:bottom w:val="none" w:sz="0" w:space="0" w:color="auto"/>
                        <w:right w:val="none" w:sz="0" w:space="0" w:color="auto"/>
                      </w:divBdr>
                    </w:div>
                    <w:div w:id="1005281798">
                      <w:marLeft w:val="0"/>
                      <w:marRight w:val="0"/>
                      <w:marTop w:val="0"/>
                      <w:marBottom w:val="0"/>
                      <w:divBdr>
                        <w:top w:val="none" w:sz="0" w:space="0" w:color="auto"/>
                        <w:left w:val="none" w:sz="0" w:space="0" w:color="auto"/>
                        <w:bottom w:val="none" w:sz="0" w:space="0" w:color="auto"/>
                        <w:right w:val="none" w:sz="0" w:space="0" w:color="auto"/>
                      </w:divBdr>
                    </w:div>
                    <w:div w:id="1068918389">
                      <w:marLeft w:val="0"/>
                      <w:marRight w:val="0"/>
                      <w:marTop w:val="0"/>
                      <w:marBottom w:val="0"/>
                      <w:divBdr>
                        <w:top w:val="none" w:sz="0" w:space="0" w:color="auto"/>
                        <w:left w:val="none" w:sz="0" w:space="0" w:color="auto"/>
                        <w:bottom w:val="none" w:sz="0" w:space="0" w:color="auto"/>
                        <w:right w:val="none" w:sz="0" w:space="0" w:color="auto"/>
                      </w:divBdr>
                    </w:div>
                    <w:div w:id="1170565107">
                      <w:marLeft w:val="0"/>
                      <w:marRight w:val="0"/>
                      <w:marTop w:val="0"/>
                      <w:marBottom w:val="0"/>
                      <w:divBdr>
                        <w:top w:val="none" w:sz="0" w:space="0" w:color="auto"/>
                        <w:left w:val="none" w:sz="0" w:space="0" w:color="auto"/>
                        <w:bottom w:val="none" w:sz="0" w:space="0" w:color="auto"/>
                        <w:right w:val="none" w:sz="0" w:space="0" w:color="auto"/>
                      </w:divBdr>
                    </w:div>
                    <w:div w:id="1381594176">
                      <w:marLeft w:val="0"/>
                      <w:marRight w:val="0"/>
                      <w:marTop w:val="0"/>
                      <w:marBottom w:val="0"/>
                      <w:divBdr>
                        <w:top w:val="none" w:sz="0" w:space="0" w:color="auto"/>
                        <w:left w:val="none" w:sz="0" w:space="0" w:color="auto"/>
                        <w:bottom w:val="none" w:sz="0" w:space="0" w:color="auto"/>
                        <w:right w:val="none" w:sz="0" w:space="0" w:color="auto"/>
                      </w:divBdr>
                    </w:div>
                    <w:div w:id="1553348735">
                      <w:marLeft w:val="0"/>
                      <w:marRight w:val="0"/>
                      <w:marTop w:val="0"/>
                      <w:marBottom w:val="0"/>
                      <w:divBdr>
                        <w:top w:val="none" w:sz="0" w:space="0" w:color="auto"/>
                        <w:left w:val="none" w:sz="0" w:space="0" w:color="auto"/>
                        <w:bottom w:val="none" w:sz="0" w:space="0" w:color="auto"/>
                        <w:right w:val="none" w:sz="0" w:space="0" w:color="auto"/>
                      </w:divBdr>
                    </w:div>
                    <w:div w:id="1562523020">
                      <w:marLeft w:val="0"/>
                      <w:marRight w:val="0"/>
                      <w:marTop w:val="0"/>
                      <w:marBottom w:val="0"/>
                      <w:divBdr>
                        <w:top w:val="none" w:sz="0" w:space="0" w:color="auto"/>
                        <w:left w:val="none" w:sz="0" w:space="0" w:color="auto"/>
                        <w:bottom w:val="none" w:sz="0" w:space="0" w:color="auto"/>
                        <w:right w:val="none" w:sz="0" w:space="0" w:color="auto"/>
                      </w:divBdr>
                    </w:div>
                    <w:div w:id="1867981856">
                      <w:marLeft w:val="0"/>
                      <w:marRight w:val="0"/>
                      <w:marTop w:val="0"/>
                      <w:marBottom w:val="0"/>
                      <w:divBdr>
                        <w:top w:val="none" w:sz="0" w:space="0" w:color="auto"/>
                        <w:left w:val="none" w:sz="0" w:space="0" w:color="auto"/>
                        <w:bottom w:val="none" w:sz="0" w:space="0" w:color="auto"/>
                        <w:right w:val="none" w:sz="0" w:space="0" w:color="auto"/>
                      </w:divBdr>
                    </w:div>
                    <w:div w:id="2021807601">
                      <w:marLeft w:val="0"/>
                      <w:marRight w:val="0"/>
                      <w:marTop w:val="0"/>
                      <w:marBottom w:val="0"/>
                      <w:divBdr>
                        <w:top w:val="none" w:sz="0" w:space="0" w:color="auto"/>
                        <w:left w:val="none" w:sz="0" w:space="0" w:color="auto"/>
                        <w:bottom w:val="none" w:sz="0" w:space="0" w:color="auto"/>
                        <w:right w:val="none" w:sz="0" w:space="0" w:color="auto"/>
                      </w:divBdr>
                    </w:div>
                    <w:div w:id="2054964217">
                      <w:marLeft w:val="0"/>
                      <w:marRight w:val="0"/>
                      <w:marTop w:val="0"/>
                      <w:marBottom w:val="0"/>
                      <w:divBdr>
                        <w:top w:val="none" w:sz="0" w:space="0" w:color="auto"/>
                        <w:left w:val="none" w:sz="0" w:space="0" w:color="auto"/>
                        <w:bottom w:val="none" w:sz="0" w:space="0" w:color="auto"/>
                        <w:right w:val="none" w:sz="0" w:space="0" w:color="auto"/>
                      </w:divBdr>
                    </w:div>
                    <w:div w:id="205673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83963">
          <w:marLeft w:val="0"/>
          <w:marRight w:val="0"/>
          <w:marTop w:val="0"/>
          <w:marBottom w:val="0"/>
          <w:divBdr>
            <w:top w:val="none" w:sz="0" w:space="0" w:color="auto"/>
            <w:left w:val="none" w:sz="0" w:space="0" w:color="auto"/>
            <w:bottom w:val="none" w:sz="0" w:space="0" w:color="auto"/>
            <w:right w:val="none" w:sz="0" w:space="0" w:color="auto"/>
          </w:divBdr>
          <w:divsChild>
            <w:div w:id="110127607">
              <w:marLeft w:val="0"/>
              <w:marRight w:val="0"/>
              <w:marTop w:val="0"/>
              <w:marBottom w:val="0"/>
              <w:divBdr>
                <w:top w:val="none" w:sz="0" w:space="0" w:color="auto"/>
                <w:left w:val="none" w:sz="0" w:space="0" w:color="auto"/>
                <w:bottom w:val="none" w:sz="0" w:space="0" w:color="auto"/>
                <w:right w:val="none" w:sz="0" w:space="0" w:color="auto"/>
              </w:divBdr>
              <w:divsChild>
                <w:div w:id="1276794114">
                  <w:marLeft w:val="0"/>
                  <w:marRight w:val="0"/>
                  <w:marTop w:val="0"/>
                  <w:marBottom w:val="0"/>
                  <w:divBdr>
                    <w:top w:val="none" w:sz="0" w:space="0" w:color="auto"/>
                    <w:left w:val="none" w:sz="0" w:space="0" w:color="auto"/>
                    <w:bottom w:val="none" w:sz="0" w:space="0" w:color="auto"/>
                    <w:right w:val="none" w:sz="0" w:space="0" w:color="auto"/>
                  </w:divBdr>
                  <w:divsChild>
                    <w:div w:id="163325139">
                      <w:marLeft w:val="0"/>
                      <w:marRight w:val="0"/>
                      <w:marTop w:val="0"/>
                      <w:marBottom w:val="0"/>
                      <w:divBdr>
                        <w:top w:val="none" w:sz="0" w:space="0" w:color="auto"/>
                        <w:left w:val="none" w:sz="0" w:space="0" w:color="auto"/>
                        <w:bottom w:val="none" w:sz="0" w:space="0" w:color="auto"/>
                        <w:right w:val="none" w:sz="0" w:space="0" w:color="auto"/>
                      </w:divBdr>
                    </w:div>
                    <w:div w:id="302783633">
                      <w:marLeft w:val="0"/>
                      <w:marRight w:val="0"/>
                      <w:marTop w:val="0"/>
                      <w:marBottom w:val="0"/>
                      <w:divBdr>
                        <w:top w:val="none" w:sz="0" w:space="0" w:color="auto"/>
                        <w:left w:val="none" w:sz="0" w:space="0" w:color="auto"/>
                        <w:bottom w:val="none" w:sz="0" w:space="0" w:color="auto"/>
                        <w:right w:val="none" w:sz="0" w:space="0" w:color="auto"/>
                      </w:divBdr>
                    </w:div>
                    <w:div w:id="448203926">
                      <w:marLeft w:val="0"/>
                      <w:marRight w:val="0"/>
                      <w:marTop w:val="0"/>
                      <w:marBottom w:val="0"/>
                      <w:divBdr>
                        <w:top w:val="none" w:sz="0" w:space="0" w:color="auto"/>
                        <w:left w:val="none" w:sz="0" w:space="0" w:color="auto"/>
                        <w:bottom w:val="none" w:sz="0" w:space="0" w:color="auto"/>
                        <w:right w:val="none" w:sz="0" w:space="0" w:color="auto"/>
                      </w:divBdr>
                    </w:div>
                    <w:div w:id="1648706418">
                      <w:marLeft w:val="0"/>
                      <w:marRight w:val="0"/>
                      <w:marTop w:val="0"/>
                      <w:marBottom w:val="0"/>
                      <w:divBdr>
                        <w:top w:val="none" w:sz="0" w:space="0" w:color="auto"/>
                        <w:left w:val="none" w:sz="0" w:space="0" w:color="auto"/>
                        <w:bottom w:val="none" w:sz="0" w:space="0" w:color="auto"/>
                        <w:right w:val="none" w:sz="0" w:space="0" w:color="auto"/>
                      </w:divBdr>
                    </w:div>
                    <w:div w:id="1726829217">
                      <w:marLeft w:val="0"/>
                      <w:marRight w:val="0"/>
                      <w:marTop w:val="0"/>
                      <w:marBottom w:val="0"/>
                      <w:divBdr>
                        <w:top w:val="none" w:sz="0" w:space="0" w:color="auto"/>
                        <w:left w:val="none" w:sz="0" w:space="0" w:color="auto"/>
                        <w:bottom w:val="none" w:sz="0" w:space="0" w:color="auto"/>
                        <w:right w:val="none" w:sz="0" w:space="0" w:color="auto"/>
                      </w:divBdr>
                    </w:div>
                    <w:div w:id="1846432686">
                      <w:marLeft w:val="0"/>
                      <w:marRight w:val="0"/>
                      <w:marTop w:val="0"/>
                      <w:marBottom w:val="0"/>
                      <w:divBdr>
                        <w:top w:val="none" w:sz="0" w:space="0" w:color="auto"/>
                        <w:left w:val="none" w:sz="0" w:space="0" w:color="auto"/>
                        <w:bottom w:val="none" w:sz="0" w:space="0" w:color="auto"/>
                        <w:right w:val="none" w:sz="0" w:space="0" w:color="auto"/>
                      </w:divBdr>
                    </w:div>
                    <w:div w:id="1886410534">
                      <w:marLeft w:val="0"/>
                      <w:marRight w:val="0"/>
                      <w:marTop w:val="0"/>
                      <w:marBottom w:val="0"/>
                      <w:divBdr>
                        <w:top w:val="none" w:sz="0" w:space="0" w:color="auto"/>
                        <w:left w:val="none" w:sz="0" w:space="0" w:color="auto"/>
                        <w:bottom w:val="none" w:sz="0" w:space="0" w:color="auto"/>
                        <w:right w:val="none" w:sz="0" w:space="0" w:color="auto"/>
                      </w:divBdr>
                    </w:div>
                    <w:div w:id="195713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212276">
          <w:marLeft w:val="0"/>
          <w:marRight w:val="0"/>
          <w:marTop w:val="0"/>
          <w:marBottom w:val="0"/>
          <w:divBdr>
            <w:top w:val="none" w:sz="0" w:space="0" w:color="auto"/>
            <w:left w:val="none" w:sz="0" w:space="0" w:color="auto"/>
            <w:bottom w:val="none" w:sz="0" w:space="0" w:color="auto"/>
            <w:right w:val="none" w:sz="0" w:space="0" w:color="auto"/>
          </w:divBdr>
          <w:divsChild>
            <w:div w:id="165175455">
              <w:marLeft w:val="0"/>
              <w:marRight w:val="0"/>
              <w:marTop w:val="0"/>
              <w:marBottom w:val="0"/>
              <w:divBdr>
                <w:top w:val="none" w:sz="0" w:space="0" w:color="auto"/>
                <w:left w:val="none" w:sz="0" w:space="0" w:color="auto"/>
                <w:bottom w:val="none" w:sz="0" w:space="0" w:color="auto"/>
                <w:right w:val="none" w:sz="0" w:space="0" w:color="auto"/>
              </w:divBdr>
              <w:divsChild>
                <w:div w:id="1756825224">
                  <w:marLeft w:val="0"/>
                  <w:marRight w:val="0"/>
                  <w:marTop w:val="0"/>
                  <w:marBottom w:val="0"/>
                  <w:divBdr>
                    <w:top w:val="none" w:sz="0" w:space="0" w:color="auto"/>
                    <w:left w:val="none" w:sz="0" w:space="0" w:color="auto"/>
                    <w:bottom w:val="none" w:sz="0" w:space="0" w:color="auto"/>
                    <w:right w:val="none" w:sz="0" w:space="0" w:color="auto"/>
                  </w:divBdr>
                  <w:divsChild>
                    <w:div w:id="460729705">
                      <w:marLeft w:val="0"/>
                      <w:marRight w:val="0"/>
                      <w:marTop w:val="0"/>
                      <w:marBottom w:val="0"/>
                      <w:divBdr>
                        <w:top w:val="none" w:sz="0" w:space="0" w:color="auto"/>
                        <w:left w:val="none" w:sz="0" w:space="0" w:color="auto"/>
                        <w:bottom w:val="none" w:sz="0" w:space="0" w:color="auto"/>
                        <w:right w:val="none" w:sz="0" w:space="0" w:color="auto"/>
                      </w:divBdr>
                    </w:div>
                    <w:div w:id="520969277">
                      <w:marLeft w:val="0"/>
                      <w:marRight w:val="0"/>
                      <w:marTop w:val="0"/>
                      <w:marBottom w:val="0"/>
                      <w:divBdr>
                        <w:top w:val="none" w:sz="0" w:space="0" w:color="auto"/>
                        <w:left w:val="none" w:sz="0" w:space="0" w:color="auto"/>
                        <w:bottom w:val="none" w:sz="0" w:space="0" w:color="auto"/>
                        <w:right w:val="none" w:sz="0" w:space="0" w:color="auto"/>
                      </w:divBdr>
                    </w:div>
                    <w:div w:id="706492272">
                      <w:marLeft w:val="0"/>
                      <w:marRight w:val="0"/>
                      <w:marTop w:val="0"/>
                      <w:marBottom w:val="0"/>
                      <w:divBdr>
                        <w:top w:val="none" w:sz="0" w:space="0" w:color="auto"/>
                        <w:left w:val="none" w:sz="0" w:space="0" w:color="auto"/>
                        <w:bottom w:val="none" w:sz="0" w:space="0" w:color="auto"/>
                        <w:right w:val="none" w:sz="0" w:space="0" w:color="auto"/>
                      </w:divBdr>
                    </w:div>
                    <w:div w:id="775906884">
                      <w:marLeft w:val="0"/>
                      <w:marRight w:val="0"/>
                      <w:marTop w:val="0"/>
                      <w:marBottom w:val="0"/>
                      <w:divBdr>
                        <w:top w:val="none" w:sz="0" w:space="0" w:color="auto"/>
                        <w:left w:val="none" w:sz="0" w:space="0" w:color="auto"/>
                        <w:bottom w:val="none" w:sz="0" w:space="0" w:color="auto"/>
                        <w:right w:val="none" w:sz="0" w:space="0" w:color="auto"/>
                      </w:divBdr>
                    </w:div>
                    <w:div w:id="838541443">
                      <w:marLeft w:val="0"/>
                      <w:marRight w:val="0"/>
                      <w:marTop w:val="0"/>
                      <w:marBottom w:val="0"/>
                      <w:divBdr>
                        <w:top w:val="none" w:sz="0" w:space="0" w:color="auto"/>
                        <w:left w:val="none" w:sz="0" w:space="0" w:color="auto"/>
                        <w:bottom w:val="none" w:sz="0" w:space="0" w:color="auto"/>
                        <w:right w:val="none" w:sz="0" w:space="0" w:color="auto"/>
                      </w:divBdr>
                    </w:div>
                    <w:div w:id="991371813">
                      <w:marLeft w:val="0"/>
                      <w:marRight w:val="0"/>
                      <w:marTop w:val="0"/>
                      <w:marBottom w:val="0"/>
                      <w:divBdr>
                        <w:top w:val="none" w:sz="0" w:space="0" w:color="auto"/>
                        <w:left w:val="none" w:sz="0" w:space="0" w:color="auto"/>
                        <w:bottom w:val="none" w:sz="0" w:space="0" w:color="auto"/>
                        <w:right w:val="none" w:sz="0" w:space="0" w:color="auto"/>
                      </w:divBdr>
                    </w:div>
                    <w:div w:id="1029068617">
                      <w:marLeft w:val="0"/>
                      <w:marRight w:val="0"/>
                      <w:marTop w:val="0"/>
                      <w:marBottom w:val="0"/>
                      <w:divBdr>
                        <w:top w:val="none" w:sz="0" w:space="0" w:color="auto"/>
                        <w:left w:val="none" w:sz="0" w:space="0" w:color="auto"/>
                        <w:bottom w:val="none" w:sz="0" w:space="0" w:color="auto"/>
                        <w:right w:val="none" w:sz="0" w:space="0" w:color="auto"/>
                      </w:divBdr>
                    </w:div>
                    <w:div w:id="1042512423">
                      <w:marLeft w:val="0"/>
                      <w:marRight w:val="0"/>
                      <w:marTop w:val="0"/>
                      <w:marBottom w:val="0"/>
                      <w:divBdr>
                        <w:top w:val="none" w:sz="0" w:space="0" w:color="auto"/>
                        <w:left w:val="none" w:sz="0" w:space="0" w:color="auto"/>
                        <w:bottom w:val="none" w:sz="0" w:space="0" w:color="auto"/>
                        <w:right w:val="none" w:sz="0" w:space="0" w:color="auto"/>
                      </w:divBdr>
                    </w:div>
                    <w:div w:id="1046494448">
                      <w:marLeft w:val="0"/>
                      <w:marRight w:val="0"/>
                      <w:marTop w:val="0"/>
                      <w:marBottom w:val="0"/>
                      <w:divBdr>
                        <w:top w:val="none" w:sz="0" w:space="0" w:color="auto"/>
                        <w:left w:val="none" w:sz="0" w:space="0" w:color="auto"/>
                        <w:bottom w:val="none" w:sz="0" w:space="0" w:color="auto"/>
                        <w:right w:val="none" w:sz="0" w:space="0" w:color="auto"/>
                      </w:divBdr>
                    </w:div>
                    <w:div w:id="1098990478">
                      <w:marLeft w:val="0"/>
                      <w:marRight w:val="0"/>
                      <w:marTop w:val="0"/>
                      <w:marBottom w:val="0"/>
                      <w:divBdr>
                        <w:top w:val="none" w:sz="0" w:space="0" w:color="auto"/>
                        <w:left w:val="none" w:sz="0" w:space="0" w:color="auto"/>
                        <w:bottom w:val="none" w:sz="0" w:space="0" w:color="auto"/>
                        <w:right w:val="none" w:sz="0" w:space="0" w:color="auto"/>
                      </w:divBdr>
                    </w:div>
                    <w:div w:id="1292595258">
                      <w:marLeft w:val="0"/>
                      <w:marRight w:val="0"/>
                      <w:marTop w:val="0"/>
                      <w:marBottom w:val="0"/>
                      <w:divBdr>
                        <w:top w:val="none" w:sz="0" w:space="0" w:color="auto"/>
                        <w:left w:val="none" w:sz="0" w:space="0" w:color="auto"/>
                        <w:bottom w:val="none" w:sz="0" w:space="0" w:color="auto"/>
                        <w:right w:val="none" w:sz="0" w:space="0" w:color="auto"/>
                      </w:divBdr>
                    </w:div>
                    <w:div w:id="1312715161">
                      <w:marLeft w:val="0"/>
                      <w:marRight w:val="0"/>
                      <w:marTop w:val="0"/>
                      <w:marBottom w:val="0"/>
                      <w:divBdr>
                        <w:top w:val="none" w:sz="0" w:space="0" w:color="auto"/>
                        <w:left w:val="none" w:sz="0" w:space="0" w:color="auto"/>
                        <w:bottom w:val="none" w:sz="0" w:space="0" w:color="auto"/>
                        <w:right w:val="none" w:sz="0" w:space="0" w:color="auto"/>
                      </w:divBdr>
                    </w:div>
                    <w:div w:id="1330593031">
                      <w:marLeft w:val="0"/>
                      <w:marRight w:val="0"/>
                      <w:marTop w:val="0"/>
                      <w:marBottom w:val="0"/>
                      <w:divBdr>
                        <w:top w:val="none" w:sz="0" w:space="0" w:color="auto"/>
                        <w:left w:val="none" w:sz="0" w:space="0" w:color="auto"/>
                        <w:bottom w:val="none" w:sz="0" w:space="0" w:color="auto"/>
                        <w:right w:val="none" w:sz="0" w:space="0" w:color="auto"/>
                      </w:divBdr>
                    </w:div>
                    <w:div w:id="1331298584">
                      <w:marLeft w:val="0"/>
                      <w:marRight w:val="0"/>
                      <w:marTop w:val="0"/>
                      <w:marBottom w:val="0"/>
                      <w:divBdr>
                        <w:top w:val="none" w:sz="0" w:space="0" w:color="auto"/>
                        <w:left w:val="none" w:sz="0" w:space="0" w:color="auto"/>
                        <w:bottom w:val="none" w:sz="0" w:space="0" w:color="auto"/>
                        <w:right w:val="none" w:sz="0" w:space="0" w:color="auto"/>
                      </w:divBdr>
                    </w:div>
                    <w:div w:id="1374429689">
                      <w:marLeft w:val="0"/>
                      <w:marRight w:val="0"/>
                      <w:marTop w:val="0"/>
                      <w:marBottom w:val="0"/>
                      <w:divBdr>
                        <w:top w:val="none" w:sz="0" w:space="0" w:color="auto"/>
                        <w:left w:val="none" w:sz="0" w:space="0" w:color="auto"/>
                        <w:bottom w:val="none" w:sz="0" w:space="0" w:color="auto"/>
                        <w:right w:val="none" w:sz="0" w:space="0" w:color="auto"/>
                      </w:divBdr>
                    </w:div>
                    <w:div w:id="1379933965">
                      <w:marLeft w:val="0"/>
                      <w:marRight w:val="0"/>
                      <w:marTop w:val="0"/>
                      <w:marBottom w:val="0"/>
                      <w:divBdr>
                        <w:top w:val="none" w:sz="0" w:space="0" w:color="auto"/>
                        <w:left w:val="none" w:sz="0" w:space="0" w:color="auto"/>
                        <w:bottom w:val="none" w:sz="0" w:space="0" w:color="auto"/>
                        <w:right w:val="none" w:sz="0" w:space="0" w:color="auto"/>
                      </w:divBdr>
                    </w:div>
                    <w:div w:id="1448429454">
                      <w:marLeft w:val="0"/>
                      <w:marRight w:val="0"/>
                      <w:marTop w:val="0"/>
                      <w:marBottom w:val="0"/>
                      <w:divBdr>
                        <w:top w:val="none" w:sz="0" w:space="0" w:color="auto"/>
                        <w:left w:val="none" w:sz="0" w:space="0" w:color="auto"/>
                        <w:bottom w:val="none" w:sz="0" w:space="0" w:color="auto"/>
                        <w:right w:val="none" w:sz="0" w:space="0" w:color="auto"/>
                      </w:divBdr>
                    </w:div>
                    <w:div w:id="1452477125">
                      <w:marLeft w:val="0"/>
                      <w:marRight w:val="0"/>
                      <w:marTop w:val="0"/>
                      <w:marBottom w:val="0"/>
                      <w:divBdr>
                        <w:top w:val="none" w:sz="0" w:space="0" w:color="auto"/>
                        <w:left w:val="none" w:sz="0" w:space="0" w:color="auto"/>
                        <w:bottom w:val="none" w:sz="0" w:space="0" w:color="auto"/>
                        <w:right w:val="none" w:sz="0" w:space="0" w:color="auto"/>
                      </w:divBdr>
                    </w:div>
                    <w:div w:id="1490058050">
                      <w:marLeft w:val="0"/>
                      <w:marRight w:val="0"/>
                      <w:marTop w:val="0"/>
                      <w:marBottom w:val="0"/>
                      <w:divBdr>
                        <w:top w:val="none" w:sz="0" w:space="0" w:color="auto"/>
                        <w:left w:val="none" w:sz="0" w:space="0" w:color="auto"/>
                        <w:bottom w:val="none" w:sz="0" w:space="0" w:color="auto"/>
                        <w:right w:val="none" w:sz="0" w:space="0" w:color="auto"/>
                      </w:divBdr>
                    </w:div>
                    <w:div w:id="1490562364">
                      <w:marLeft w:val="0"/>
                      <w:marRight w:val="0"/>
                      <w:marTop w:val="0"/>
                      <w:marBottom w:val="0"/>
                      <w:divBdr>
                        <w:top w:val="none" w:sz="0" w:space="0" w:color="auto"/>
                        <w:left w:val="none" w:sz="0" w:space="0" w:color="auto"/>
                        <w:bottom w:val="none" w:sz="0" w:space="0" w:color="auto"/>
                        <w:right w:val="none" w:sz="0" w:space="0" w:color="auto"/>
                      </w:divBdr>
                    </w:div>
                    <w:div w:id="1498643554">
                      <w:marLeft w:val="0"/>
                      <w:marRight w:val="0"/>
                      <w:marTop w:val="0"/>
                      <w:marBottom w:val="0"/>
                      <w:divBdr>
                        <w:top w:val="none" w:sz="0" w:space="0" w:color="auto"/>
                        <w:left w:val="none" w:sz="0" w:space="0" w:color="auto"/>
                        <w:bottom w:val="none" w:sz="0" w:space="0" w:color="auto"/>
                        <w:right w:val="none" w:sz="0" w:space="0" w:color="auto"/>
                      </w:divBdr>
                    </w:div>
                    <w:div w:id="1541823474">
                      <w:marLeft w:val="0"/>
                      <w:marRight w:val="0"/>
                      <w:marTop w:val="0"/>
                      <w:marBottom w:val="0"/>
                      <w:divBdr>
                        <w:top w:val="none" w:sz="0" w:space="0" w:color="auto"/>
                        <w:left w:val="none" w:sz="0" w:space="0" w:color="auto"/>
                        <w:bottom w:val="none" w:sz="0" w:space="0" w:color="auto"/>
                        <w:right w:val="none" w:sz="0" w:space="0" w:color="auto"/>
                      </w:divBdr>
                    </w:div>
                    <w:div w:id="1582107595">
                      <w:marLeft w:val="0"/>
                      <w:marRight w:val="0"/>
                      <w:marTop w:val="0"/>
                      <w:marBottom w:val="0"/>
                      <w:divBdr>
                        <w:top w:val="none" w:sz="0" w:space="0" w:color="auto"/>
                        <w:left w:val="none" w:sz="0" w:space="0" w:color="auto"/>
                        <w:bottom w:val="none" w:sz="0" w:space="0" w:color="auto"/>
                        <w:right w:val="none" w:sz="0" w:space="0" w:color="auto"/>
                      </w:divBdr>
                    </w:div>
                    <w:div w:id="1694959502">
                      <w:marLeft w:val="0"/>
                      <w:marRight w:val="0"/>
                      <w:marTop w:val="0"/>
                      <w:marBottom w:val="0"/>
                      <w:divBdr>
                        <w:top w:val="none" w:sz="0" w:space="0" w:color="auto"/>
                        <w:left w:val="none" w:sz="0" w:space="0" w:color="auto"/>
                        <w:bottom w:val="none" w:sz="0" w:space="0" w:color="auto"/>
                        <w:right w:val="none" w:sz="0" w:space="0" w:color="auto"/>
                      </w:divBdr>
                    </w:div>
                    <w:div w:id="1696032150">
                      <w:marLeft w:val="0"/>
                      <w:marRight w:val="0"/>
                      <w:marTop w:val="0"/>
                      <w:marBottom w:val="0"/>
                      <w:divBdr>
                        <w:top w:val="none" w:sz="0" w:space="0" w:color="auto"/>
                        <w:left w:val="none" w:sz="0" w:space="0" w:color="auto"/>
                        <w:bottom w:val="none" w:sz="0" w:space="0" w:color="auto"/>
                        <w:right w:val="none" w:sz="0" w:space="0" w:color="auto"/>
                      </w:divBdr>
                    </w:div>
                    <w:div w:id="1703090760">
                      <w:marLeft w:val="0"/>
                      <w:marRight w:val="0"/>
                      <w:marTop w:val="0"/>
                      <w:marBottom w:val="0"/>
                      <w:divBdr>
                        <w:top w:val="none" w:sz="0" w:space="0" w:color="auto"/>
                        <w:left w:val="none" w:sz="0" w:space="0" w:color="auto"/>
                        <w:bottom w:val="none" w:sz="0" w:space="0" w:color="auto"/>
                        <w:right w:val="none" w:sz="0" w:space="0" w:color="auto"/>
                      </w:divBdr>
                    </w:div>
                    <w:div w:id="1703706242">
                      <w:marLeft w:val="0"/>
                      <w:marRight w:val="0"/>
                      <w:marTop w:val="0"/>
                      <w:marBottom w:val="0"/>
                      <w:divBdr>
                        <w:top w:val="none" w:sz="0" w:space="0" w:color="auto"/>
                        <w:left w:val="none" w:sz="0" w:space="0" w:color="auto"/>
                        <w:bottom w:val="none" w:sz="0" w:space="0" w:color="auto"/>
                        <w:right w:val="none" w:sz="0" w:space="0" w:color="auto"/>
                      </w:divBdr>
                    </w:div>
                    <w:div w:id="1836989153">
                      <w:marLeft w:val="0"/>
                      <w:marRight w:val="0"/>
                      <w:marTop w:val="0"/>
                      <w:marBottom w:val="0"/>
                      <w:divBdr>
                        <w:top w:val="none" w:sz="0" w:space="0" w:color="auto"/>
                        <w:left w:val="none" w:sz="0" w:space="0" w:color="auto"/>
                        <w:bottom w:val="none" w:sz="0" w:space="0" w:color="auto"/>
                        <w:right w:val="none" w:sz="0" w:space="0" w:color="auto"/>
                      </w:divBdr>
                    </w:div>
                    <w:div w:id="1878464870">
                      <w:marLeft w:val="0"/>
                      <w:marRight w:val="0"/>
                      <w:marTop w:val="0"/>
                      <w:marBottom w:val="0"/>
                      <w:divBdr>
                        <w:top w:val="none" w:sz="0" w:space="0" w:color="auto"/>
                        <w:left w:val="none" w:sz="0" w:space="0" w:color="auto"/>
                        <w:bottom w:val="none" w:sz="0" w:space="0" w:color="auto"/>
                        <w:right w:val="none" w:sz="0" w:space="0" w:color="auto"/>
                      </w:divBdr>
                    </w:div>
                    <w:div w:id="1885629535">
                      <w:marLeft w:val="0"/>
                      <w:marRight w:val="0"/>
                      <w:marTop w:val="0"/>
                      <w:marBottom w:val="0"/>
                      <w:divBdr>
                        <w:top w:val="none" w:sz="0" w:space="0" w:color="auto"/>
                        <w:left w:val="none" w:sz="0" w:space="0" w:color="auto"/>
                        <w:bottom w:val="none" w:sz="0" w:space="0" w:color="auto"/>
                        <w:right w:val="none" w:sz="0" w:space="0" w:color="auto"/>
                      </w:divBdr>
                    </w:div>
                    <w:div w:id="1923492159">
                      <w:marLeft w:val="0"/>
                      <w:marRight w:val="0"/>
                      <w:marTop w:val="0"/>
                      <w:marBottom w:val="0"/>
                      <w:divBdr>
                        <w:top w:val="none" w:sz="0" w:space="0" w:color="auto"/>
                        <w:left w:val="none" w:sz="0" w:space="0" w:color="auto"/>
                        <w:bottom w:val="none" w:sz="0" w:space="0" w:color="auto"/>
                        <w:right w:val="none" w:sz="0" w:space="0" w:color="auto"/>
                      </w:divBdr>
                    </w:div>
                    <w:div w:id="1971202230">
                      <w:marLeft w:val="0"/>
                      <w:marRight w:val="0"/>
                      <w:marTop w:val="0"/>
                      <w:marBottom w:val="0"/>
                      <w:divBdr>
                        <w:top w:val="none" w:sz="0" w:space="0" w:color="auto"/>
                        <w:left w:val="none" w:sz="0" w:space="0" w:color="auto"/>
                        <w:bottom w:val="none" w:sz="0" w:space="0" w:color="auto"/>
                        <w:right w:val="none" w:sz="0" w:space="0" w:color="auto"/>
                      </w:divBdr>
                    </w:div>
                    <w:div w:id="1981567227">
                      <w:marLeft w:val="0"/>
                      <w:marRight w:val="0"/>
                      <w:marTop w:val="0"/>
                      <w:marBottom w:val="0"/>
                      <w:divBdr>
                        <w:top w:val="none" w:sz="0" w:space="0" w:color="auto"/>
                        <w:left w:val="none" w:sz="0" w:space="0" w:color="auto"/>
                        <w:bottom w:val="none" w:sz="0" w:space="0" w:color="auto"/>
                        <w:right w:val="none" w:sz="0" w:space="0" w:color="auto"/>
                      </w:divBdr>
                    </w:div>
                    <w:div w:id="2006201403">
                      <w:marLeft w:val="0"/>
                      <w:marRight w:val="0"/>
                      <w:marTop w:val="0"/>
                      <w:marBottom w:val="0"/>
                      <w:divBdr>
                        <w:top w:val="none" w:sz="0" w:space="0" w:color="auto"/>
                        <w:left w:val="none" w:sz="0" w:space="0" w:color="auto"/>
                        <w:bottom w:val="none" w:sz="0" w:space="0" w:color="auto"/>
                        <w:right w:val="none" w:sz="0" w:space="0" w:color="auto"/>
                      </w:divBdr>
                    </w:div>
                    <w:div w:id="2029063438">
                      <w:marLeft w:val="0"/>
                      <w:marRight w:val="0"/>
                      <w:marTop w:val="0"/>
                      <w:marBottom w:val="0"/>
                      <w:divBdr>
                        <w:top w:val="none" w:sz="0" w:space="0" w:color="auto"/>
                        <w:left w:val="none" w:sz="0" w:space="0" w:color="auto"/>
                        <w:bottom w:val="none" w:sz="0" w:space="0" w:color="auto"/>
                        <w:right w:val="none" w:sz="0" w:space="0" w:color="auto"/>
                      </w:divBdr>
                    </w:div>
                    <w:div w:id="203896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5158">
          <w:marLeft w:val="0"/>
          <w:marRight w:val="0"/>
          <w:marTop w:val="0"/>
          <w:marBottom w:val="0"/>
          <w:divBdr>
            <w:top w:val="none" w:sz="0" w:space="0" w:color="auto"/>
            <w:left w:val="none" w:sz="0" w:space="0" w:color="auto"/>
            <w:bottom w:val="none" w:sz="0" w:space="0" w:color="auto"/>
            <w:right w:val="none" w:sz="0" w:space="0" w:color="auto"/>
          </w:divBdr>
          <w:divsChild>
            <w:div w:id="1615555381">
              <w:marLeft w:val="0"/>
              <w:marRight w:val="0"/>
              <w:marTop w:val="0"/>
              <w:marBottom w:val="0"/>
              <w:divBdr>
                <w:top w:val="none" w:sz="0" w:space="0" w:color="auto"/>
                <w:left w:val="none" w:sz="0" w:space="0" w:color="auto"/>
                <w:bottom w:val="none" w:sz="0" w:space="0" w:color="auto"/>
                <w:right w:val="none" w:sz="0" w:space="0" w:color="auto"/>
              </w:divBdr>
              <w:divsChild>
                <w:div w:id="1628242334">
                  <w:marLeft w:val="0"/>
                  <w:marRight w:val="0"/>
                  <w:marTop w:val="0"/>
                  <w:marBottom w:val="0"/>
                  <w:divBdr>
                    <w:top w:val="none" w:sz="0" w:space="0" w:color="auto"/>
                    <w:left w:val="none" w:sz="0" w:space="0" w:color="auto"/>
                    <w:bottom w:val="none" w:sz="0" w:space="0" w:color="auto"/>
                    <w:right w:val="none" w:sz="0" w:space="0" w:color="auto"/>
                  </w:divBdr>
                  <w:divsChild>
                    <w:div w:id="110436176">
                      <w:marLeft w:val="0"/>
                      <w:marRight w:val="0"/>
                      <w:marTop w:val="0"/>
                      <w:marBottom w:val="0"/>
                      <w:divBdr>
                        <w:top w:val="none" w:sz="0" w:space="0" w:color="auto"/>
                        <w:left w:val="none" w:sz="0" w:space="0" w:color="auto"/>
                        <w:bottom w:val="none" w:sz="0" w:space="0" w:color="auto"/>
                        <w:right w:val="none" w:sz="0" w:space="0" w:color="auto"/>
                      </w:divBdr>
                    </w:div>
                    <w:div w:id="389158564">
                      <w:marLeft w:val="0"/>
                      <w:marRight w:val="0"/>
                      <w:marTop w:val="0"/>
                      <w:marBottom w:val="0"/>
                      <w:divBdr>
                        <w:top w:val="none" w:sz="0" w:space="0" w:color="auto"/>
                        <w:left w:val="none" w:sz="0" w:space="0" w:color="auto"/>
                        <w:bottom w:val="none" w:sz="0" w:space="0" w:color="auto"/>
                        <w:right w:val="none" w:sz="0" w:space="0" w:color="auto"/>
                      </w:divBdr>
                    </w:div>
                    <w:div w:id="420176244">
                      <w:marLeft w:val="0"/>
                      <w:marRight w:val="0"/>
                      <w:marTop w:val="0"/>
                      <w:marBottom w:val="0"/>
                      <w:divBdr>
                        <w:top w:val="none" w:sz="0" w:space="0" w:color="auto"/>
                        <w:left w:val="none" w:sz="0" w:space="0" w:color="auto"/>
                        <w:bottom w:val="none" w:sz="0" w:space="0" w:color="auto"/>
                        <w:right w:val="none" w:sz="0" w:space="0" w:color="auto"/>
                      </w:divBdr>
                    </w:div>
                    <w:div w:id="464280615">
                      <w:marLeft w:val="0"/>
                      <w:marRight w:val="0"/>
                      <w:marTop w:val="0"/>
                      <w:marBottom w:val="0"/>
                      <w:divBdr>
                        <w:top w:val="none" w:sz="0" w:space="0" w:color="auto"/>
                        <w:left w:val="none" w:sz="0" w:space="0" w:color="auto"/>
                        <w:bottom w:val="none" w:sz="0" w:space="0" w:color="auto"/>
                        <w:right w:val="none" w:sz="0" w:space="0" w:color="auto"/>
                      </w:divBdr>
                    </w:div>
                    <w:div w:id="611859677">
                      <w:marLeft w:val="0"/>
                      <w:marRight w:val="0"/>
                      <w:marTop w:val="0"/>
                      <w:marBottom w:val="0"/>
                      <w:divBdr>
                        <w:top w:val="none" w:sz="0" w:space="0" w:color="auto"/>
                        <w:left w:val="none" w:sz="0" w:space="0" w:color="auto"/>
                        <w:bottom w:val="none" w:sz="0" w:space="0" w:color="auto"/>
                        <w:right w:val="none" w:sz="0" w:space="0" w:color="auto"/>
                      </w:divBdr>
                    </w:div>
                    <w:div w:id="760183268">
                      <w:marLeft w:val="0"/>
                      <w:marRight w:val="0"/>
                      <w:marTop w:val="0"/>
                      <w:marBottom w:val="0"/>
                      <w:divBdr>
                        <w:top w:val="none" w:sz="0" w:space="0" w:color="auto"/>
                        <w:left w:val="none" w:sz="0" w:space="0" w:color="auto"/>
                        <w:bottom w:val="none" w:sz="0" w:space="0" w:color="auto"/>
                        <w:right w:val="none" w:sz="0" w:space="0" w:color="auto"/>
                      </w:divBdr>
                    </w:div>
                    <w:div w:id="853615961">
                      <w:marLeft w:val="0"/>
                      <w:marRight w:val="0"/>
                      <w:marTop w:val="0"/>
                      <w:marBottom w:val="0"/>
                      <w:divBdr>
                        <w:top w:val="none" w:sz="0" w:space="0" w:color="auto"/>
                        <w:left w:val="none" w:sz="0" w:space="0" w:color="auto"/>
                        <w:bottom w:val="none" w:sz="0" w:space="0" w:color="auto"/>
                        <w:right w:val="none" w:sz="0" w:space="0" w:color="auto"/>
                      </w:divBdr>
                    </w:div>
                    <w:div w:id="871920838">
                      <w:marLeft w:val="0"/>
                      <w:marRight w:val="0"/>
                      <w:marTop w:val="0"/>
                      <w:marBottom w:val="0"/>
                      <w:divBdr>
                        <w:top w:val="none" w:sz="0" w:space="0" w:color="auto"/>
                        <w:left w:val="none" w:sz="0" w:space="0" w:color="auto"/>
                        <w:bottom w:val="none" w:sz="0" w:space="0" w:color="auto"/>
                        <w:right w:val="none" w:sz="0" w:space="0" w:color="auto"/>
                      </w:divBdr>
                    </w:div>
                    <w:div w:id="884948922">
                      <w:marLeft w:val="0"/>
                      <w:marRight w:val="0"/>
                      <w:marTop w:val="0"/>
                      <w:marBottom w:val="0"/>
                      <w:divBdr>
                        <w:top w:val="none" w:sz="0" w:space="0" w:color="auto"/>
                        <w:left w:val="none" w:sz="0" w:space="0" w:color="auto"/>
                        <w:bottom w:val="none" w:sz="0" w:space="0" w:color="auto"/>
                        <w:right w:val="none" w:sz="0" w:space="0" w:color="auto"/>
                      </w:divBdr>
                    </w:div>
                    <w:div w:id="889534030">
                      <w:marLeft w:val="0"/>
                      <w:marRight w:val="0"/>
                      <w:marTop w:val="0"/>
                      <w:marBottom w:val="0"/>
                      <w:divBdr>
                        <w:top w:val="none" w:sz="0" w:space="0" w:color="auto"/>
                        <w:left w:val="none" w:sz="0" w:space="0" w:color="auto"/>
                        <w:bottom w:val="none" w:sz="0" w:space="0" w:color="auto"/>
                        <w:right w:val="none" w:sz="0" w:space="0" w:color="auto"/>
                      </w:divBdr>
                    </w:div>
                    <w:div w:id="953102115">
                      <w:marLeft w:val="0"/>
                      <w:marRight w:val="0"/>
                      <w:marTop w:val="0"/>
                      <w:marBottom w:val="0"/>
                      <w:divBdr>
                        <w:top w:val="none" w:sz="0" w:space="0" w:color="auto"/>
                        <w:left w:val="none" w:sz="0" w:space="0" w:color="auto"/>
                        <w:bottom w:val="none" w:sz="0" w:space="0" w:color="auto"/>
                        <w:right w:val="none" w:sz="0" w:space="0" w:color="auto"/>
                      </w:divBdr>
                    </w:div>
                    <w:div w:id="1018891550">
                      <w:marLeft w:val="0"/>
                      <w:marRight w:val="0"/>
                      <w:marTop w:val="0"/>
                      <w:marBottom w:val="0"/>
                      <w:divBdr>
                        <w:top w:val="none" w:sz="0" w:space="0" w:color="auto"/>
                        <w:left w:val="none" w:sz="0" w:space="0" w:color="auto"/>
                        <w:bottom w:val="none" w:sz="0" w:space="0" w:color="auto"/>
                        <w:right w:val="none" w:sz="0" w:space="0" w:color="auto"/>
                      </w:divBdr>
                    </w:div>
                    <w:div w:id="1128207499">
                      <w:marLeft w:val="0"/>
                      <w:marRight w:val="0"/>
                      <w:marTop w:val="0"/>
                      <w:marBottom w:val="0"/>
                      <w:divBdr>
                        <w:top w:val="none" w:sz="0" w:space="0" w:color="auto"/>
                        <w:left w:val="none" w:sz="0" w:space="0" w:color="auto"/>
                        <w:bottom w:val="none" w:sz="0" w:space="0" w:color="auto"/>
                        <w:right w:val="none" w:sz="0" w:space="0" w:color="auto"/>
                      </w:divBdr>
                    </w:div>
                    <w:div w:id="1168909570">
                      <w:marLeft w:val="0"/>
                      <w:marRight w:val="0"/>
                      <w:marTop w:val="0"/>
                      <w:marBottom w:val="0"/>
                      <w:divBdr>
                        <w:top w:val="none" w:sz="0" w:space="0" w:color="auto"/>
                        <w:left w:val="none" w:sz="0" w:space="0" w:color="auto"/>
                        <w:bottom w:val="none" w:sz="0" w:space="0" w:color="auto"/>
                        <w:right w:val="none" w:sz="0" w:space="0" w:color="auto"/>
                      </w:divBdr>
                    </w:div>
                    <w:div w:id="1195072721">
                      <w:marLeft w:val="0"/>
                      <w:marRight w:val="0"/>
                      <w:marTop w:val="0"/>
                      <w:marBottom w:val="0"/>
                      <w:divBdr>
                        <w:top w:val="none" w:sz="0" w:space="0" w:color="auto"/>
                        <w:left w:val="none" w:sz="0" w:space="0" w:color="auto"/>
                        <w:bottom w:val="none" w:sz="0" w:space="0" w:color="auto"/>
                        <w:right w:val="none" w:sz="0" w:space="0" w:color="auto"/>
                      </w:divBdr>
                    </w:div>
                    <w:div w:id="1215584879">
                      <w:marLeft w:val="0"/>
                      <w:marRight w:val="0"/>
                      <w:marTop w:val="0"/>
                      <w:marBottom w:val="0"/>
                      <w:divBdr>
                        <w:top w:val="none" w:sz="0" w:space="0" w:color="auto"/>
                        <w:left w:val="none" w:sz="0" w:space="0" w:color="auto"/>
                        <w:bottom w:val="none" w:sz="0" w:space="0" w:color="auto"/>
                        <w:right w:val="none" w:sz="0" w:space="0" w:color="auto"/>
                      </w:divBdr>
                    </w:div>
                    <w:div w:id="1288004296">
                      <w:marLeft w:val="0"/>
                      <w:marRight w:val="0"/>
                      <w:marTop w:val="0"/>
                      <w:marBottom w:val="0"/>
                      <w:divBdr>
                        <w:top w:val="none" w:sz="0" w:space="0" w:color="auto"/>
                        <w:left w:val="none" w:sz="0" w:space="0" w:color="auto"/>
                        <w:bottom w:val="none" w:sz="0" w:space="0" w:color="auto"/>
                        <w:right w:val="none" w:sz="0" w:space="0" w:color="auto"/>
                      </w:divBdr>
                    </w:div>
                    <w:div w:id="1384674617">
                      <w:marLeft w:val="0"/>
                      <w:marRight w:val="0"/>
                      <w:marTop w:val="0"/>
                      <w:marBottom w:val="0"/>
                      <w:divBdr>
                        <w:top w:val="none" w:sz="0" w:space="0" w:color="auto"/>
                        <w:left w:val="none" w:sz="0" w:space="0" w:color="auto"/>
                        <w:bottom w:val="none" w:sz="0" w:space="0" w:color="auto"/>
                        <w:right w:val="none" w:sz="0" w:space="0" w:color="auto"/>
                      </w:divBdr>
                    </w:div>
                    <w:div w:id="1388644149">
                      <w:marLeft w:val="0"/>
                      <w:marRight w:val="0"/>
                      <w:marTop w:val="0"/>
                      <w:marBottom w:val="0"/>
                      <w:divBdr>
                        <w:top w:val="none" w:sz="0" w:space="0" w:color="auto"/>
                        <w:left w:val="none" w:sz="0" w:space="0" w:color="auto"/>
                        <w:bottom w:val="none" w:sz="0" w:space="0" w:color="auto"/>
                        <w:right w:val="none" w:sz="0" w:space="0" w:color="auto"/>
                      </w:divBdr>
                    </w:div>
                    <w:div w:id="1465613950">
                      <w:marLeft w:val="0"/>
                      <w:marRight w:val="0"/>
                      <w:marTop w:val="0"/>
                      <w:marBottom w:val="0"/>
                      <w:divBdr>
                        <w:top w:val="none" w:sz="0" w:space="0" w:color="auto"/>
                        <w:left w:val="none" w:sz="0" w:space="0" w:color="auto"/>
                        <w:bottom w:val="none" w:sz="0" w:space="0" w:color="auto"/>
                        <w:right w:val="none" w:sz="0" w:space="0" w:color="auto"/>
                      </w:divBdr>
                    </w:div>
                    <w:div w:id="1472289164">
                      <w:marLeft w:val="0"/>
                      <w:marRight w:val="0"/>
                      <w:marTop w:val="0"/>
                      <w:marBottom w:val="0"/>
                      <w:divBdr>
                        <w:top w:val="none" w:sz="0" w:space="0" w:color="auto"/>
                        <w:left w:val="none" w:sz="0" w:space="0" w:color="auto"/>
                        <w:bottom w:val="none" w:sz="0" w:space="0" w:color="auto"/>
                        <w:right w:val="none" w:sz="0" w:space="0" w:color="auto"/>
                      </w:divBdr>
                    </w:div>
                    <w:div w:id="1492212977">
                      <w:marLeft w:val="0"/>
                      <w:marRight w:val="0"/>
                      <w:marTop w:val="0"/>
                      <w:marBottom w:val="0"/>
                      <w:divBdr>
                        <w:top w:val="none" w:sz="0" w:space="0" w:color="auto"/>
                        <w:left w:val="none" w:sz="0" w:space="0" w:color="auto"/>
                        <w:bottom w:val="none" w:sz="0" w:space="0" w:color="auto"/>
                        <w:right w:val="none" w:sz="0" w:space="0" w:color="auto"/>
                      </w:divBdr>
                    </w:div>
                    <w:div w:id="1505245300">
                      <w:marLeft w:val="0"/>
                      <w:marRight w:val="0"/>
                      <w:marTop w:val="0"/>
                      <w:marBottom w:val="0"/>
                      <w:divBdr>
                        <w:top w:val="none" w:sz="0" w:space="0" w:color="auto"/>
                        <w:left w:val="none" w:sz="0" w:space="0" w:color="auto"/>
                        <w:bottom w:val="none" w:sz="0" w:space="0" w:color="auto"/>
                        <w:right w:val="none" w:sz="0" w:space="0" w:color="auto"/>
                      </w:divBdr>
                    </w:div>
                    <w:div w:id="1602029230">
                      <w:marLeft w:val="0"/>
                      <w:marRight w:val="0"/>
                      <w:marTop w:val="0"/>
                      <w:marBottom w:val="0"/>
                      <w:divBdr>
                        <w:top w:val="none" w:sz="0" w:space="0" w:color="auto"/>
                        <w:left w:val="none" w:sz="0" w:space="0" w:color="auto"/>
                        <w:bottom w:val="none" w:sz="0" w:space="0" w:color="auto"/>
                        <w:right w:val="none" w:sz="0" w:space="0" w:color="auto"/>
                      </w:divBdr>
                    </w:div>
                    <w:div w:id="1657537407">
                      <w:marLeft w:val="0"/>
                      <w:marRight w:val="0"/>
                      <w:marTop w:val="0"/>
                      <w:marBottom w:val="0"/>
                      <w:divBdr>
                        <w:top w:val="none" w:sz="0" w:space="0" w:color="auto"/>
                        <w:left w:val="none" w:sz="0" w:space="0" w:color="auto"/>
                        <w:bottom w:val="none" w:sz="0" w:space="0" w:color="auto"/>
                        <w:right w:val="none" w:sz="0" w:space="0" w:color="auto"/>
                      </w:divBdr>
                    </w:div>
                    <w:div w:id="1678463174">
                      <w:marLeft w:val="0"/>
                      <w:marRight w:val="0"/>
                      <w:marTop w:val="0"/>
                      <w:marBottom w:val="0"/>
                      <w:divBdr>
                        <w:top w:val="none" w:sz="0" w:space="0" w:color="auto"/>
                        <w:left w:val="none" w:sz="0" w:space="0" w:color="auto"/>
                        <w:bottom w:val="none" w:sz="0" w:space="0" w:color="auto"/>
                        <w:right w:val="none" w:sz="0" w:space="0" w:color="auto"/>
                      </w:divBdr>
                    </w:div>
                    <w:div w:id="1729109520">
                      <w:marLeft w:val="0"/>
                      <w:marRight w:val="0"/>
                      <w:marTop w:val="0"/>
                      <w:marBottom w:val="0"/>
                      <w:divBdr>
                        <w:top w:val="none" w:sz="0" w:space="0" w:color="auto"/>
                        <w:left w:val="none" w:sz="0" w:space="0" w:color="auto"/>
                        <w:bottom w:val="none" w:sz="0" w:space="0" w:color="auto"/>
                        <w:right w:val="none" w:sz="0" w:space="0" w:color="auto"/>
                      </w:divBdr>
                    </w:div>
                    <w:div w:id="1773547137">
                      <w:marLeft w:val="0"/>
                      <w:marRight w:val="0"/>
                      <w:marTop w:val="0"/>
                      <w:marBottom w:val="0"/>
                      <w:divBdr>
                        <w:top w:val="none" w:sz="0" w:space="0" w:color="auto"/>
                        <w:left w:val="none" w:sz="0" w:space="0" w:color="auto"/>
                        <w:bottom w:val="none" w:sz="0" w:space="0" w:color="auto"/>
                        <w:right w:val="none" w:sz="0" w:space="0" w:color="auto"/>
                      </w:divBdr>
                    </w:div>
                    <w:div w:id="1778482898">
                      <w:marLeft w:val="0"/>
                      <w:marRight w:val="0"/>
                      <w:marTop w:val="0"/>
                      <w:marBottom w:val="0"/>
                      <w:divBdr>
                        <w:top w:val="none" w:sz="0" w:space="0" w:color="auto"/>
                        <w:left w:val="none" w:sz="0" w:space="0" w:color="auto"/>
                        <w:bottom w:val="none" w:sz="0" w:space="0" w:color="auto"/>
                        <w:right w:val="none" w:sz="0" w:space="0" w:color="auto"/>
                      </w:divBdr>
                    </w:div>
                    <w:div w:id="1915971175">
                      <w:marLeft w:val="0"/>
                      <w:marRight w:val="0"/>
                      <w:marTop w:val="0"/>
                      <w:marBottom w:val="0"/>
                      <w:divBdr>
                        <w:top w:val="none" w:sz="0" w:space="0" w:color="auto"/>
                        <w:left w:val="none" w:sz="0" w:space="0" w:color="auto"/>
                        <w:bottom w:val="none" w:sz="0" w:space="0" w:color="auto"/>
                        <w:right w:val="none" w:sz="0" w:space="0" w:color="auto"/>
                      </w:divBdr>
                    </w:div>
                    <w:div w:id="1983268867">
                      <w:marLeft w:val="0"/>
                      <w:marRight w:val="0"/>
                      <w:marTop w:val="0"/>
                      <w:marBottom w:val="0"/>
                      <w:divBdr>
                        <w:top w:val="none" w:sz="0" w:space="0" w:color="auto"/>
                        <w:left w:val="none" w:sz="0" w:space="0" w:color="auto"/>
                        <w:bottom w:val="none" w:sz="0" w:space="0" w:color="auto"/>
                        <w:right w:val="none" w:sz="0" w:space="0" w:color="auto"/>
                      </w:divBdr>
                    </w:div>
                    <w:div w:id="20611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880904">
      <w:bodyDiv w:val="1"/>
      <w:marLeft w:val="0"/>
      <w:marRight w:val="0"/>
      <w:marTop w:val="0"/>
      <w:marBottom w:val="0"/>
      <w:divBdr>
        <w:top w:val="none" w:sz="0" w:space="0" w:color="auto"/>
        <w:left w:val="none" w:sz="0" w:space="0" w:color="auto"/>
        <w:bottom w:val="none" w:sz="0" w:space="0" w:color="auto"/>
        <w:right w:val="none" w:sz="0" w:space="0" w:color="auto"/>
      </w:divBdr>
      <w:divsChild>
        <w:div w:id="549263400">
          <w:marLeft w:val="0"/>
          <w:marRight w:val="0"/>
          <w:marTop w:val="100"/>
          <w:marBottom w:val="100"/>
          <w:divBdr>
            <w:top w:val="none" w:sz="0" w:space="0" w:color="auto"/>
            <w:left w:val="none" w:sz="0" w:space="0" w:color="auto"/>
            <w:bottom w:val="none" w:sz="0" w:space="0" w:color="auto"/>
            <w:right w:val="none" w:sz="0" w:space="0" w:color="auto"/>
          </w:divBdr>
          <w:divsChild>
            <w:div w:id="1313830030">
              <w:marLeft w:val="0"/>
              <w:marRight w:val="0"/>
              <w:marTop w:val="0"/>
              <w:marBottom w:val="0"/>
              <w:divBdr>
                <w:top w:val="none" w:sz="0" w:space="0" w:color="auto"/>
                <w:left w:val="none" w:sz="0" w:space="0" w:color="auto"/>
                <w:bottom w:val="none" w:sz="0" w:space="0" w:color="auto"/>
                <w:right w:val="none" w:sz="0" w:space="0" w:color="auto"/>
              </w:divBdr>
              <w:divsChild>
                <w:div w:id="14800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3452">
          <w:marLeft w:val="0"/>
          <w:marRight w:val="0"/>
          <w:marTop w:val="100"/>
          <w:marBottom w:val="100"/>
          <w:divBdr>
            <w:top w:val="none" w:sz="0" w:space="0" w:color="auto"/>
            <w:left w:val="none" w:sz="0" w:space="0" w:color="auto"/>
            <w:bottom w:val="none" w:sz="0" w:space="0" w:color="auto"/>
            <w:right w:val="none" w:sz="0" w:space="0" w:color="auto"/>
          </w:divBdr>
          <w:divsChild>
            <w:div w:id="1641567519">
              <w:marLeft w:val="0"/>
              <w:marRight w:val="0"/>
              <w:marTop w:val="0"/>
              <w:marBottom w:val="0"/>
              <w:divBdr>
                <w:top w:val="none" w:sz="0" w:space="0" w:color="auto"/>
                <w:left w:val="none" w:sz="0" w:space="0" w:color="auto"/>
                <w:bottom w:val="none" w:sz="0" w:space="0" w:color="auto"/>
                <w:right w:val="none" w:sz="0" w:space="0" w:color="auto"/>
              </w:divBdr>
              <w:divsChild>
                <w:div w:id="3847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7751">
          <w:marLeft w:val="0"/>
          <w:marRight w:val="0"/>
          <w:marTop w:val="100"/>
          <w:marBottom w:val="100"/>
          <w:divBdr>
            <w:top w:val="none" w:sz="0" w:space="0" w:color="auto"/>
            <w:left w:val="none" w:sz="0" w:space="0" w:color="auto"/>
            <w:bottom w:val="none" w:sz="0" w:space="0" w:color="auto"/>
            <w:right w:val="none" w:sz="0" w:space="0" w:color="auto"/>
          </w:divBdr>
          <w:divsChild>
            <w:div w:id="1958559187">
              <w:marLeft w:val="0"/>
              <w:marRight w:val="0"/>
              <w:marTop w:val="0"/>
              <w:marBottom w:val="0"/>
              <w:divBdr>
                <w:top w:val="none" w:sz="0" w:space="0" w:color="auto"/>
                <w:left w:val="none" w:sz="0" w:space="0" w:color="auto"/>
                <w:bottom w:val="none" w:sz="0" w:space="0" w:color="auto"/>
                <w:right w:val="none" w:sz="0" w:space="0" w:color="auto"/>
              </w:divBdr>
              <w:divsChild>
                <w:div w:id="5885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592">
          <w:marLeft w:val="0"/>
          <w:marRight w:val="0"/>
          <w:marTop w:val="100"/>
          <w:marBottom w:val="100"/>
          <w:divBdr>
            <w:top w:val="none" w:sz="0" w:space="0" w:color="auto"/>
            <w:left w:val="none" w:sz="0" w:space="0" w:color="auto"/>
            <w:bottom w:val="none" w:sz="0" w:space="0" w:color="auto"/>
            <w:right w:val="none" w:sz="0" w:space="0" w:color="auto"/>
          </w:divBdr>
          <w:divsChild>
            <w:div w:id="1854487029">
              <w:marLeft w:val="0"/>
              <w:marRight w:val="0"/>
              <w:marTop w:val="0"/>
              <w:marBottom w:val="0"/>
              <w:divBdr>
                <w:top w:val="none" w:sz="0" w:space="0" w:color="auto"/>
                <w:left w:val="none" w:sz="0" w:space="0" w:color="auto"/>
                <w:bottom w:val="none" w:sz="0" w:space="0" w:color="auto"/>
                <w:right w:val="none" w:sz="0" w:space="0" w:color="auto"/>
              </w:divBdr>
              <w:divsChild>
                <w:div w:id="2146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63037">
      <w:bodyDiv w:val="1"/>
      <w:marLeft w:val="0"/>
      <w:marRight w:val="0"/>
      <w:marTop w:val="0"/>
      <w:marBottom w:val="0"/>
      <w:divBdr>
        <w:top w:val="none" w:sz="0" w:space="0" w:color="auto"/>
        <w:left w:val="none" w:sz="0" w:space="0" w:color="auto"/>
        <w:bottom w:val="none" w:sz="0" w:space="0" w:color="auto"/>
        <w:right w:val="none" w:sz="0" w:space="0" w:color="auto"/>
      </w:divBdr>
      <w:divsChild>
        <w:div w:id="165750991">
          <w:marLeft w:val="0"/>
          <w:marRight w:val="0"/>
          <w:marTop w:val="0"/>
          <w:marBottom w:val="0"/>
          <w:divBdr>
            <w:top w:val="none" w:sz="0" w:space="0" w:color="auto"/>
            <w:left w:val="none" w:sz="0" w:space="0" w:color="auto"/>
            <w:bottom w:val="none" w:sz="0" w:space="0" w:color="auto"/>
            <w:right w:val="none" w:sz="0" w:space="0" w:color="auto"/>
          </w:divBdr>
          <w:divsChild>
            <w:div w:id="567303982">
              <w:marLeft w:val="0"/>
              <w:marRight w:val="0"/>
              <w:marTop w:val="0"/>
              <w:marBottom w:val="0"/>
              <w:divBdr>
                <w:top w:val="none" w:sz="0" w:space="0" w:color="auto"/>
                <w:left w:val="none" w:sz="0" w:space="0" w:color="auto"/>
                <w:bottom w:val="none" w:sz="0" w:space="0" w:color="auto"/>
                <w:right w:val="none" w:sz="0" w:space="0" w:color="auto"/>
              </w:divBdr>
              <w:divsChild>
                <w:div w:id="1269966305">
                  <w:marLeft w:val="0"/>
                  <w:marRight w:val="0"/>
                  <w:marTop w:val="0"/>
                  <w:marBottom w:val="0"/>
                  <w:divBdr>
                    <w:top w:val="none" w:sz="0" w:space="0" w:color="auto"/>
                    <w:left w:val="none" w:sz="0" w:space="0" w:color="auto"/>
                    <w:bottom w:val="none" w:sz="0" w:space="0" w:color="auto"/>
                    <w:right w:val="none" w:sz="0" w:space="0" w:color="auto"/>
                  </w:divBdr>
                  <w:divsChild>
                    <w:div w:id="220675961">
                      <w:marLeft w:val="0"/>
                      <w:marRight w:val="0"/>
                      <w:marTop w:val="0"/>
                      <w:marBottom w:val="0"/>
                      <w:divBdr>
                        <w:top w:val="none" w:sz="0" w:space="0" w:color="auto"/>
                        <w:left w:val="none" w:sz="0" w:space="0" w:color="auto"/>
                        <w:bottom w:val="none" w:sz="0" w:space="0" w:color="auto"/>
                        <w:right w:val="none" w:sz="0" w:space="0" w:color="auto"/>
                      </w:divBdr>
                    </w:div>
                    <w:div w:id="570041762">
                      <w:marLeft w:val="0"/>
                      <w:marRight w:val="0"/>
                      <w:marTop w:val="0"/>
                      <w:marBottom w:val="0"/>
                      <w:divBdr>
                        <w:top w:val="none" w:sz="0" w:space="0" w:color="auto"/>
                        <w:left w:val="none" w:sz="0" w:space="0" w:color="auto"/>
                        <w:bottom w:val="none" w:sz="0" w:space="0" w:color="auto"/>
                        <w:right w:val="none" w:sz="0" w:space="0" w:color="auto"/>
                      </w:divBdr>
                    </w:div>
                    <w:div w:id="572204477">
                      <w:marLeft w:val="0"/>
                      <w:marRight w:val="0"/>
                      <w:marTop w:val="0"/>
                      <w:marBottom w:val="0"/>
                      <w:divBdr>
                        <w:top w:val="none" w:sz="0" w:space="0" w:color="auto"/>
                        <w:left w:val="none" w:sz="0" w:space="0" w:color="auto"/>
                        <w:bottom w:val="none" w:sz="0" w:space="0" w:color="auto"/>
                        <w:right w:val="none" w:sz="0" w:space="0" w:color="auto"/>
                      </w:divBdr>
                    </w:div>
                    <w:div w:id="580649119">
                      <w:marLeft w:val="0"/>
                      <w:marRight w:val="0"/>
                      <w:marTop w:val="0"/>
                      <w:marBottom w:val="0"/>
                      <w:divBdr>
                        <w:top w:val="none" w:sz="0" w:space="0" w:color="auto"/>
                        <w:left w:val="none" w:sz="0" w:space="0" w:color="auto"/>
                        <w:bottom w:val="none" w:sz="0" w:space="0" w:color="auto"/>
                        <w:right w:val="none" w:sz="0" w:space="0" w:color="auto"/>
                      </w:divBdr>
                    </w:div>
                    <w:div w:id="691146549">
                      <w:marLeft w:val="0"/>
                      <w:marRight w:val="0"/>
                      <w:marTop w:val="0"/>
                      <w:marBottom w:val="0"/>
                      <w:divBdr>
                        <w:top w:val="none" w:sz="0" w:space="0" w:color="auto"/>
                        <w:left w:val="none" w:sz="0" w:space="0" w:color="auto"/>
                        <w:bottom w:val="none" w:sz="0" w:space="0" w:color="auto"/>
                        <w:right w:val="none" w:sz="0" w:space="0" w:color="auto"/>
                      </w:divBdr>
                    </w:div>
                    <w:div w:id="719086650">
                      <w:marLeft w:val="0"/>
                      <w:marRight w:val="0"/>
                      <w:marTop w:val="0"/>
                      <w:marBottom w:val="0"/>
                      <w:divBdr>
                        <w:top w:val="none" w:sz="0" w:space="0" w:color="auto"/>
                        <w:left w:val="none" w:sz="0" w:space="0" w:color="auto"/>
                        <w:bottom w:val="none" w:sz="0" w:space="0" w:color="auto"/>
                        <w:right w:val="none" w:sz="0" w:space="0" w:color="auto"/>
                      </w:divBdr>
                    </w:div>
                    <w:div w:id="738602474">
                      <w:marLeft w:val="0"/>
                      <w:marRight w:val="0"/>
                      <w:marTop w:val="0"/>
                      <w:marBottom w:val="0"/>
                      <w:divBdr>
                        <w:top w:val="none" w:sz="0" w:space="0" w:color="auto"/>
                        <w:left w:val="none" w:sz="0" w:space="0" w:color="auto"/>
                        <w:bottom w:val="none" w:sz="0" w:space="0" w:color="auto"/>
                        <w:right w:val="none" w:sz="0" w:space="0" w:color="auto"/>
                      </w:divBdr>
                    </w:div>
                    <w:div w:id="911813808">
                      <w:marLeft w:val="0"/>
                      <w:marRight w:val="0"/>
                      <w:marTop w:val="0"/>
                      <w:marBottom w:val="0"/>
                      <w:divBdr>
                        <w:top w:val="none" w:sz="0" w:space="0" w:color="auto"/>
                        <w:left w:val="none" w:sz="0" w:space="0" w:color="auto"/>
                        <w:bottom w:val="none" w:sz="0" w:space="0" w:color="auto"/>
                        <w:right w:val="none" w:sz="0" w:space="0" w:color="auto"/>
                      </w:divBdr>
                    </w:div>
                    <w:div w:id="1026905662">
                      <w:marLeft w:val="0"/>
                      <w:marRight w:val="0"/>
                      <w:marTop w:val="0"/>
                      <w:marBottom w:val="0"/>
                      <w:divBdr>
                        <w:top w:val="none" w:sz="0" w:space="0" w:color="auto"/>
                        <w:left w:val="none" w:sz="0" w:space="0" w:color="auto"/>
                        <w:bottom w:val="none" w:sz="0" w:space="0" w:color="auto"/>
                        <w:right w:val="none" w:sz="0" w:space="0" w:color="auto"/>
                      </w:divBdr>
                    </w:div>
                    <w:div w:id="1207136552">
                      <w:marLeft w:val="0"/>
                      <w:marRight w:val="0"/>
                      <w:marTop w:val="0"/>
                      <w:marBottom w:val="0"/>
                      <w:divBdr>
                        <w:top w:val="none" w:sz="0" w:space="0" w:color="auto"/>
                        <w:left w:val="none" w:sz="0" w:space="0" w:color="auto"/>
                        <w:bottom w:val="none" w:sz="0" w:space="0" w:color="auto"/>
                        <w:right w:val="none" w:sz="0" w:space="0" w:color="auto"/>
                      </w:divBdr>
                    </w:div>
                    <w:div w:id="1244267029">
                      <w:marLeft w:val="0"/>
                      <w:marRight w:val="0"/>
                      <w:marTop w:val="0"/>
                      <w:marBottom w:val="0"/>
                      <w:divBdr>
                        <w:top w:val="none" w:sz="0" w:space="0" w:color="auto"/>
                        <w:left w:val="none" w:sz="0" w:space="0" w:color="auto"/>
                        <w:bottom w:val="none" w:sz="0" w:space="0" w:color="auto"/>
                        <w:right w:val="none" w:sz="0" w:space="0" w:color="auto"/>
                      </w:divBdr>
                    </w:div>
                    <w:div w:id="1300107470">
                      <w:marLeft w:val="0"/>
                      <w:marRight w:val="0"/>
                      <w:marTop w:val="0"/>
                      <w:marBottom w:val="0"/>
                      <w:divBdr>
                        <w:top w:val="none" w:sz="0" w:space="0" w:color="auto"/>
                        <w:left w:val="none" w:sz="0" w:space="0" w:color="auto"/>
                        <w:bottom w:val="none" w:sz="0" w:space="0" w:color="auto"/>
                        <w:right w:val="none" w:sz="0" w:space="0" w:color="auto"/>
                      </w:divBdr>
                    </w:div>
                    <w:div w:id="1301304388">
                      <w:marLeft w:val="0"/>
                      <w:marRight w:val="0"/>
                      <w:marTop w:val="0"/>
                      <w:marBottom w:val="0"/>
                      <w:divBdr>
                        <w:top w:val="none" w:sz="0" w:space="0" w:color="auto"/>
                        <w:left w:val="none" w:sz="0" w:space="0" w:color="auto"/>
                        <w:bottom w:val="none" w:sz="0" w:space="0" w:color="auto"/>
                        <w:right w:val="none" w:sz="0" w:space="0" w:color="auto"/>
                      </w:divBdr>
                    </w:div>
                    <w:div w:id="1511337623">
                      <w:marLeft w:val="0"/>
                      <w:marRight w:val="0"/>
                      <w:marTop w:val="0"/>
                      <w:marBottom w:val="0"/>
                      <w:divBdr>
                        <w:top w:val="none" w:sz="0" w:space="0" w:color="auto"/>
                        <w:left w:val="none" w:sz="0" w:space="0" w:color="auto"/>
                        <w:bottom w:val="none" w:sz="0" w:space="0" w:color="auto"/>
                        <w:right w:val="none" w:sz="0" w:space="0" w:color="auto"/>
                      </w:divBdr>
                    </w:div>
                    <w:div w:id="1515798151">
                      <w:marLeft w:val="0"/>
                      <w:marRight w:val="0"/>
                      <w:marTop w:val="0"/>
                      <w:marBottom w:val="0"/>
                      <w:divBdr>
                        <w:top w:val="none" w:sz="0" w:space="0" w:color="auto"/>
                        <w:left w:val="none" w:sz="0" w:space="0" w:color="auto"/>
                        <w:bottom w:val="none" w:sz="0" w:space="0" w:color="auto"/>
                        <w:right w:val="none" w:sz="0" w:space="0" w:color="auto"/>
                      </w:divBdr>
                    </w:div>
                    <w:div w:id="1534877685">
                      <w:marLeft w:val="0"/>
                      <w:marRight w:val="0"/>
                      <w:marTop w:val="0"/>
                      <w:marBottom w:val="0"/>
                      <w:divBdr>
                        <w:top w:val="none" w:sz="0" w:space="0" w:color="auto"/>
                        <w:left w:val="none" w:sz="0" w:space="0" w:color="auto"/>
                        <w:bottom w:val="none" w:sz="0" w:space="0" w:color="auto"/>
                        <w:right w:val="none" w:sz="0" w:space="0" w:color="auto"/>
                      </w:divBdr>
                    </w:div>
                    <w:div w:id="1542551345">
                      <w:marLeft w:val="0"/>
                      <w:marRight w:val="0"/>
                      <w:marTop w:val="0"/>
                      <w:marBottom w:val="0"/>
                      <w:divBdr>
                        <w:top w:val="none" w:sz="0" w:space="0" w:color="auto"/>
                        <w:left w:val="none" w:sz="0" w:space="0" w:color="auto"/>
                        <w:bottom w:val="none" w:sz="0" w:space="0" w:color="auto"/>
                        <w:right w:val="none" w:sz="0" w:space="0" w:color="auto"/>
                      </w:divBdr>
                    </w:div>
                    <w:div w:id="1548176147">
                      <w:marLeft w:val="0"/>
                      <w:marRight w:val="0"/>
                      <w:marTop w:val="0"/>
                      <w:marBottom w:val="0"/>
                      <w:divBdr>
                        <w:top w:val="none" w:sz="0" w:space="0" w:color="auto"/>
                        <w:left w:val="none" w:sz="0" w:space="0" w:color="auto"/>
                        <w:bottom w:val="none" w:sz="0" w:space="0" w:color="auto"/>
                        <w:right w:val="none" w:sz="0" w:space="0" w:color="auto"/>
                      </w:divBdr>
                    </w:div>
                    <w:div w:id="1627926215">
                      <w:marLeft w:val="0"/>
                      <w:marRight w:val="0"/>
                      <w:marTop w:val="0"/>
                      <w:marBottom w:val="0"/>
                      <w:divBdr>
                        <w:top w:val="none" w:sz="0" w:space="0" w:color="auto"/>
                        <w:left w:val="none" w:sz="0" w:space="0" w:color="auto"/>
                        <w:bottom w:val="none" w:sz="0" w:space="0" w:color="auto"/>
                        <w:right w:val="none" w:sz="0" w:space="0" w:color="auto"/>
                      </w:divBdr>
                    </w:div>
                    <w:div w:id="1632053133">
                      <w:marLeft w:val="0"/>
                      <w:marRight w:val="0"/>
                      <w:marTop w:val="0"/>
                      <w:marBottom w:val="0"/>
                      <w:divBdr>
                        <w:top w:val="none" w:sz="0" w:space="0" w:color="auto"/>
                        <w:left w:val="none" w:sz="0" w:space="0" w:color="auto"/>
                        <w:bottom w:val="none" w:sz="0" w:space="0" w:color="auto"/>
                        <w:right w:val="none" w:sz="0" w:space="0" w:color="auto"/>
                      </w:divBdr>
                    </w:div>
                    <w:div w:id="1644307055">
                      <w:marLeft w:val="0"/>
                      <w:marRight w:val="0"/>
                      <w:marTop w:val="0"/>
                      <w:marBottom w:val="0"/>
                      <w:divBdr>
                        <w:top w:val="none" w:sz="0" w:space="0" w:color="auto"/>
                        <w:left w:val="none" w:sz="0" w:space="0" w:color="auto"/>
                        <w:bottom w:val="none" w:sz="0" w:space="0" w:color="auto"/>
                        <w:right w:val="none" w:sz="0" w:space="0" w:color="auto"/>
                      </w:divBdr>
                    </w:div>
                    <w:div w:id="1769688778">
                      <w:marLeft w:val="0"/>
                      <w:marRight w:val="0"/>
                      <w:marTop w:val="0"/>
                      <w:marBottom w:val="0"/>
                      <w:divBdr>
                        <w:top w:val="none" w:sz="0" w:space="0" w:color="auto"/>
                        <w:left w:val="none" w:sz="0" w:space="0" w:color="auto"/>
                        <w:bottom w:val="none" w:sz="0" w:space="0" w:color="auto"/>
                        <w:right w:val="none" w:sz="0" w:space="0" w:color="auto"/>
                      </w:divBdr>
                    </w:div>
                    <w:div w:id="1914852342">
                      <w:marLeft w:val="0"/>
                      <w:marRight w:val="0"/>
                      <w:marTop w:val="0"/>
                      <w:marBottom w:val="0"/>
                      <w:divBdr>
                        <w:top w:val="none" w:sz="0" w:space="0" w:color="auto"/>
                        <w:left w:val="none" w:sz="0" w:space="0" w:color="auto"/>
                        <w:bottom w:val="none" w:sz="0" w:space="0" w:color="auto"/>
                        <w:right w:val="none" w:sz="0" w:space="0" w:color="auto"/>
                      </w:divBdr>
                    </w:div>
                    <w:div w:id="1970210255">
                      <w:marLeft w:val="0"/>
                      <w:marRight w:val="0"/>
                      <w:marTop w:val="0"/>
                      <w:marBottom w:val="0"/>
                      <w:divBdr>
                        <w:top w:val="none" w:sz="0" w:space="0" w:color="auto"/>
                        <w:left w:val="none" w:sz="0" w:space="0" w:color="auto"/>
                        <w:bottom w:val="none" w:sz="0" w:space="0" w:color="auto"/>
                        <w:right w:val="none" w:sz="0" w:space="0" w:color="auto"/>
                      </w:divBdr>
                    </w:div>
                    <w:div w:id="20319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1936">
          <w:marLeft w:val="0"/>
          <w:marRight w:val="0"/>
          <w:marTop w:val="0"/>
          <w:marBottom w:val="0"/>
          <w:divBdr>
            <w:top w:val="none" w:sz="0" w:space="0" w:color="auto"/>
            <w:left w:val="none" w:sz="0" w:space="0" w:color="auto"/>
            <w:bottom w:val="none" w:sz="0" w:space="0" w:color="auto"/>
            <w:right w:val="none" w:sz="0" w:space="0" w:color="auto"/>
          </w:divBdr>
          <w:divsChild>
            <w:div w:id="41901650">
              <w:marLeft w:val="0"/>
              <w:marRight w:val="0"/>
              <w:marTop w:val="0"/>
              <w:marBottom w:val="0"/>
              <w:divBdr>
                <w:top w:val="none" w:sz="0" w:space="0" w:color="auto"/>
                <w:left w:val="none" w:sz="0" w:space="0" w:color="auto"/>
                <w:bottom w:val="none" w:sz="0" w:space="0" w:color="auto"/>
                <w:right w:val="none" w:sz="0" w:space="0" w:color="auto"/>
              </w:divBdr>
              <w:divsChild>
                <w:div w:id="1718502726">
                  <w:marLeft w:val="0"/>
                  <w:marRight w:val="0"/>
                  <w:marTop w:val="0"/>
                  <w:marBottom w:val="0"/>
                  <w:divBdr>
                    <w:top w:val="none" w:sz="0" w:space="0" w:color="auto"/>
                    <w:left w:val="none" w:sz="0" w:space="0" w:color="auto"/>
                    <w:bottom w:val="none" w:sz="0" w:space="0" w:color="auto"/>
                    <w:right w:val="none" w:sz="0" w:space="0" w:color="auto"/>
                  </w:divBdr>
                  <w:divsChild>
                    <w:div w:id="74012478">
                      <w:marLeft w:val="0"/>
                      <w:marRight w:val="0"/>
                      <w:marTop w:val="0"/>
                      <w:marBottom w:val="0"/>
                      <w:divBdr>
                        <w:top w:val="none" w:sz="0" w:space="0" w:color="auto"/>
                        <w:left w:val="none" w:sz="0" w:space="0" w:color="auto"/>
                        <w:bottom w:val="none" w:sz="0" w:space="0" w:color="auto"/>
                        <w:right w:val="none" w:sz="0" w:space="0" w:color="auto"/>
                      </w:divBdr>
                    </w:div>
                    <w:div w:id="404910949">
                      <w:marLeft w:val="0"/>
                      <w:marRight w:val="0"/>
                      <w:marTop w:val="0"/>
                      <w:marBottom w:val="0"/>
                      <w:divBdr>
                        <w:top w:val="none" w:sz="0" w:space="0" w:color="auto"/>
                        <w:left w:val="none" w:sz="0" w:space="0" w:color="auto"/>
                        <w:bottom w:val="none" w:sz="0" w:space="0" w:color="auto"/>
                        <w:right w:val="none" w:sz="0" w:space="0" w:color="auto"/>
                      </w:divBdr>
                    </w:div>
                    <w:div w:id="417752383">
                      <w:marLeft w:val="0"/>
                      <w:marRight w:val="0"/>
                      <w:marTop w:val="0"/>
                      <w:marBottom w:val="0"/>
                      <w:divBdr>
                        <w:top w:val="none" w:sz="0" w:space="0" w:color="auto"/>
                        <w:left w:val="none" w:sz="0" w:space="0" w:color="auto"/>
                        <w:bottom w:val="none" w:sz="0" w:space="0" w:color="auto"/>
                        <w:right w:val="none" w:sz="0" w:space="0" w:color="auto"/>
                      </w:divBdr>
                    </w:div>
                    <w:div w:id="574823132">
                      <w:marLeft w:val="0"/>
                      <w:marRight w:val="0"/>
                      <w:marTop w:val="0"/>
                      <w:marBottom w:val="0"/>
                      <w:divBdr>
                        <w:top w:val="none" w:sz="0" w:space="0" w:color="auto"/>
                        <w:left w:val="none" w:sz="0" w:space="0" w:color="auto"/>
                        <w:bottom w:val="none" w:sz="0" w:space="0" w:color="auto"/>
                        <w:right w:val="none" w:sz="0" w:space="0" w:color="auto"/>
                      </w:divBdr>
                    </w:div>
                    <w:div w:id="689180057">
                      <w:marLeft w:val="0"/>
                      <w:marRight w:val="0"/>
                      <w:marTop w:val="0"/>
                      <w:marBottom w:val="0"/>
                      <w:divBdr>
                        <w:top w:val="none" w:sz="0" w:space="0" w:color="auto"/>
                        <w:left w:val="none" w:sz="0" w:space="0" w:color="auto"/>
                        <w:bottom w:val="none" w:sz="0" w:space="0" w:color="auto"/>
                        <w:right w:val="none" w:sz="0" w:space="0" w:color="auto"/>
                      </w:divBdr>
                    </w:div>
                    <w:div w:id="766656492">
                      <w:marLeft w:val="0"/>
                      <w:marRight w:val="0"/>
                      <w:marTop w:val="0"/>
                      <w:marBottom w:val="0"/>
                      <w:divBdr>
                        <w:top w:val="none" w:sz="0" w:space="0" w:color="auto"/>
                        <w:left w:val="none" w:sz="0" w:space="0" w:color="auto"/>
                        <w:bottom w:val="none" w:sz="0" w:space="0" w:color="auto"/>
                        <w:right w:val="none" w:sz="0" w:space="0" w:color="auto"/>
                      </w:divBdr>
                    </w:div>
                    <w:div w:id="1010447511">
                      <w:marLeft w:val="0"/>
                      <w:marRight w:val="0"/>
                      <w:marTop w:val="0"/>
                      <w:marBottom w:val="0"/>
                      <w:divBdr>
                        <w:top w:val="none" w:sz="0" w:space="0" w:color="auto"/>
                        <w:left w:val="none" w:sz="0" w:space="0" w:color="auto"/>
                        <w:bottom w:val="none" w:sz="0" w:space="0" w:color="auto"/>
                        <w:right w:val="none" w:sz="0" w:space="0" w:color="auto"/>
                      </w:divBdr>
                    </w:div>
                    <w:div w:id="1523470724">
                      <w:marLeft w:val="0"/>
                      <w:marRight w:val="0"/>
                      <w:marTop w:val="0"/>
                      <w:marBottom w:val="0"/>
                      <w:divBdr>
                        <w:top w:val="none" w:sz="0" w:space="0" w:color="auto"/>
                        <w:left w:val="none" w:sz="0" w:space="0" w:color="auto"/>
                        <w:bottom w:val="none" w:sz="0" w:space="0" w:color="auto"/>
                        <w:right w:val="none" w:sz="0" w:space="0" w:color="auto"/>
                      </w:divBdr>
                    </w:div>
                    <w:div w:id="1523785638">
                      <w:marLeft w:val="0"/>
                      <w:marRight w:val="0"/>
                      <w:marTop w:val="0"/>
                      <w:marBottom w:val="0"/>
                      <w:divBdr>
                        <w:top w:val="none" w:sz="0" w:space="0" w:color="auto"/>
                        <w:left w:val="none" w:sz="0" w:space="0" w:color="auto"/>
                        <w:bottom w:val="none" w:sz="0" w:space="0" w:color="auto"/>
                        <w:right w:val="none" w:sz="0" w:space="0" w:color="auto"/>
                      </w:divBdr>
                    </w:div>
                    <w:div w:id="1826434714">
                      <w:marLeft w:val="0"/>
                      <w:marRight w:val="0"/>
                      <w:marTop w:val="0"/>
                      <w:marBottom w:val="0"/>
                      <w:divBdr>
                        <w:top w:val="none" w:sz="0" w:space="0" w:color="auto"/>
                        <w:left w:val="none" w:sz="0" w:space="0" w:color="auto"/>
                        <w:bottom w:val="none" w:sz="0" w:space="0" w:color="auto"/>
                        <w:right w:val="none" w:sz="0" w:space="0" w:color="auto"/>
                      </w:divBdr>
                    </w:div>
                    <w:div w:id="1874146584">
                      <w:marLeft w:val="0"/>
                      <w:marRight w:val="0"/>
                      <w:marTop w:val="0"/>
                      <w:marBottom w:val="0"/>
                      <w:divBdr>
                        <w:top w:val="none" w:sz="0" w:space="0" w:color="auto"/>
                        <w:left w:val="none" w:sz="0" w:space="0" w:color="auto"/>
                        <w:bottom w:val="none" w:sz="0" w:space="0" w:color="auto"/>
                        <w:right w:val="none" w:sz="0" w:space="0" w:color="auto"/>
                      </w:divBdr>
                    </w:div>
                    <w:div w:id="19927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86735">
          <w:marLeft w:val="0"/>
          <w:marRight w:val="0"/>
          <w:marTop w:val="0"/>
          <w:marBottom w:val="0"/>
          <w:divBdr>
            <w:top w:val="none" w:sz="0" w:space="0" w:color="auto"/>
            <w:left w:val="none" w:sz="0" w:space="0" w:color="auto"/>
            <w:bottom w:val="none" w:sz="0" w:space="0" w:color="auto"/>
            <w:right w:val="none" w:sz="0" w:space="0" w:color="auto"/>
          </w:divBdr>
          <w:divsChild>
            <w:div w:id="135806931">
              <w:marLeft w:val="0"/>
              <w:marRight w:val="0"/>
              <w:marTop w:val="0"/>
              <w:marBottom w:val="0"/>
              <w:divBdr>
                <w:top w:val="none" w:sz="0" w:space="0" w:color="auto"/>
                <w:left w:val="none" w:sz="0" w:space="0" w:color="auto"/>
                <w:bottom w:val="none" w:sz="0" w:space="0" w:color="auto"/>
                <w:right w:val="none" w:sz="0" w:space="0" w:color="auto"/>
              </w:divBdr>
              <w:divsChild>
                <w:div w:id="493179758">
                  <w:marLeft w:val="0"/>
                  <w:marRight w:val="0"/>
                  <w:marTop w:val="0"/>
                  <w:marBottom w:val="0"/>
                  <w:divBdr>
                    <w:top w:val="none" w:sz="0" w:space="0" w:color="auto"/>
                    <w:left w:val="none" w:sz="0" w:space="0" w:color="auto"/>
                    <w:bottom w:val="none" w:sz="0" w:space="0" w:color="auto"/>
                    <w:right w:val="none" w:sz="0" w:space="0" w:color="auto"/>
                  </w:divBdr>
                  <w:divsChild>
                    <w:div w:id="24059899">
                      <w:marLeft w:val="0"/>
                      <w:marRight w:val="0"/>
                      <w:marTop w:val="0"/>
                      <w:marBottom w:val="0"/>
                      <w:divBdr>
                        <w:top w:val="none" w:sz="0" w:space="0" w:color="auto"/>
                        <w:left w:val="none" w:sz="0" w:space="0" w:color="auto"/>
                        <w:bottom w:val="none" w:sz="0" w:space="0" w:color="auto"/>
                        <w:right w:val="none" w:sz="0" w:space="0" w:color="auto"/>
                      </w:divBdr>
                    </w:div>
                    <w:div w:id="455105787">
                      <w:marLeft w:val="0"/>
                      <w:marRight w:val="0"/>
                      <w:marTop w:val="0"/>
                      <w:marBottom w:val="0"/>
                      <w:divBdr>
                        <w:top w:val="none" w:sz="0" w:space="0" w:color="auto"/>
                        <w:left w:val="none" w:sz="0" w:space="0" w:color="auto"/>
                        <w:bottom w:val="none" w:sz="0" w:space="0" w:color="auto"/>
                        <w:right w:val="none" w:sz="0" w:space="0" w:color="auto"/>
                      </w:divBdr>
                    </w:div>
                    <w:div w:id="735664298">
                      <w:marLeft w:val="0"/>
                      <w:marRight w:val="0"/>
                      <w:marTop w:val="0"/>
                      <w:marBottom w:val="0"/>
                      <w:divBdr>
                        <w:top w:val="none" w:sz="0" w:space="0" w:color="auto"/>
                        <w:left w:val="none" w:sz="0" w:space="0" w:color="auto"/>
                        <w:bottom w:val="none" w:sz="0" w:space="0" w:color="auto"/>
                        <w:right w:val="none" w:sz="0" w:space="0" w:color="auto"/>
                      </w:divBdr>
                    </w:div>
                    <w:div w:id="1907761117">
                      <w:marLeft w:val="0"/>
                      <w:marRight w:val="0"/>
                      <w:marTop w:val="0"/>
                      <w:marBottom w:val="0"/>
                      <w:divBdr>
                        <w:top w:val="none" w:sz="0" w:space="0" w:color="auto"/>
                        <w:left w:val="none" w:sz="0" w:space="0" w:color="auto"/>
                        <w:bottom w:val="none" w:sz="0" w:space="0" w:color="auto"/>
                        <w:right w:val="none" w:sz="0" w:space="0" w:color="auto"/>
                      </w:divBdr>
                    </w:div>
                    <w:div w:id="20267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3458">
          <w:marLeft w:val="0"/>
          <w:marRight w:val="0"/>
          <w:marTop w:val="0"/>
          <w:marBottom w:val="0"/>
          <w:divBdr>
            <w:top w:val="none" w:sz="0" w:space="0" w:color="auto"/>
            <w:left w:val="none" w:sz="0" w:space="0" w:color="auto"/>
            <w:bottom w:val="none" w:sz="0" w:space="0" w:color="auto"/>
            <w:right w:val="none" w:sz="0" w:space="0" w:color="auto"/>
          </w:divBdr>
          <w:divsChild>
            <w:div w:id="90511387">
              <w:marLeft w:val="0"/>
              <w:marRight w:val="0"/>
              <w:marTop w:val="0"/>
              <w:marBottom w:val="0"/>
              <w:divBdr>
                <w:top w:val="none" w:sz="0" w:space="0" w:color="auto"/>
                <w:left w:val="none" w:sz="0" w:space="0" w:color="auto"/>
                <w:bottom w:val="none" w:sz="0" w:space="0" w:color="auto"/>
                <w:right w:val="none" w:sz="0" w:space="0" w:color="auto"/>
              </w:divBdr>
            </w:div>
            <w:div w:id="128519876">
              <w:marLeft w:val="0"/>
              <w:marRight w:val="0"/>
              <w:marTop w:val="0"/>
              <w:marBottom w:val="0"/>
              <w:divBdr>
                <w:top w:val="none" w:sz="0" w:space="0" w:color="auto"/>
                <w:left w:val="none" w:sz="0" w:space="0" w:color="auto"/>
                <w:bottom w:val="none" w:sz="0" w:space="0" w:color="auto"/>
                <w:right w:val="none" w:sz="0" w:space="0" w:color="auto"/>
              </w:divBdr>
            </w:div>
            <w:div w:id="696929036">
              <w:marLeft w:val="0"/>
              <w:marRight w:val="0"/>
              <w:marTop w:val="0"/>
              <w:marBottom w:val="0"/>
              <w:divBdr>
                <w:top w:val="none" w:sz="0" w:space="0" w:color="auto"/>
                <w:left w:val="none" w:sz="0" w:space="0" w:color="auto"/>
                <w:bottom w:val="none" w:sz="0" w:space="0" w:color="auto"/>
                <w:right w:val="none" w:sz="0" w:space="0" w:color="auto"/>
              </w:divBdr>
            </w:div>
            <w:div w:id="1082144101">
              <w:marLeft w:val="0"/>
              <w:marRight w:val="0"/>
              <w:marTop w:val="0"/>
              <w:marBottom w:val="0"/>
              <w:divBdr>
                <w:top w:val="none" w:sz="0" w:space="0" w:color="auto"/>
                <w:left w:val="none" w:sz="0" w:space="0" w:color="auto"/>
                <w:bottom w:val="none" w:sz="0" w:space="0" w:color="auto"/>
                <w:right w:val="none" w:sz="0" w:space="0" w:color="auto"/>
              </w:divBdr>
            </w:div>
            <w:div w:id="1287933541">
              <w:marLeft w:val="0"/>
              <w:marRight w:val="0"/>
              <w:marTop w:val="0"/>
              <w:marBottom w:val="0"/>
              <w:divBdr>
                <w:top w:val="none" w:sz="0" w:space="0" w:color="auto"/>
                <w:left w:val="none" w:sz="0" w:space="0" w:color="auto"/>
                <w:bottom w:val="none" w:sz="0" w:space="0" w:color="auto"/>
                <w:right w:val="none" w:sz="0" w:space="0" w:color="auto"/>
              </w:divBdr>
            </w:div>
            <w:div w:id="1853445496">
              <w:marLeft w:val="0"/>
              <w:marRight w:val="0"/>
              <w:marTop w:val="0"/>
              <w:marBottom w:val="0"/>
              <w:divBdr>
                <w:top w:val="none" w:sz="0" w:space="0" w:color="auto"/>
                <w:left w:val="none" w:sz="0" w:space="0" w:color="auto"/>
                <w:bottom w:val="none" w:sz="0" w:space="0" w:color="auto"/>
                <w:right w:val="none" w:sz="0" w:space="0" w:color="auto"/>
              </w:divBdr>
            </w:div>
            <w:div w:id="2060591939">
              <w:marLeft w:val="0"/>
              <w:marRight w:val="0"/>
              <w:marTop w:val="0"/>
              <w:marBottom w:val="0"/>
              <w:divBdr>
                <w:top w:val="none" w:sz="0" w:space="0" w:color="auto"/>
                <w:left w:val="none" w:sz="0" w:space="0" w:color="auto"/>
                <w:bottom w:val="none" w:sz="0" w:space="0" w:color="auto"/>
                <w:right w:val="none" w:sz="0" w:space="0" w:color="auto"/>
              </w:divBdr>
            </w:div>
          </w:divsChild>
        </w:div>
        <w:div w:id="1046955545">
          <w:marLeft w:val="0"/>
          <w:marRight w:val="0"/>
          <w:marTop w:val="0"/>
          <w:marBottom w:val="0"/>
          <w:divBdr>
            <w:top w:val="none" w:sz="0" w:space="0" w:color="auto"/>
            <w:left w:val="none" w:sz="0" w:space="0" w:color="auto"/>
            <w:bottom w:val="none" w:sz="0" w:space="0" w:color="auto"/>
            <w:right w:val="none" w:sz="0" w:space="0" w:color="auto"/>
          </w:divBdr>
          <w:divsChild>
            <w:div w:id="31537544">
              <w:marLeft w:val="0"/>
              <w:marRight w:val="0"/>
              <w:marTop w:val="0"/>
              <w:marBottom w:val="0"/>
              <w:divBdr>
                <w:top w:val="none" w:sz="0" w:space="0" w:color="auto"/>
                <w:left w:val="none" w:sz="0" w:space="0" w:color="auto"/>
                <w:bottom w:val="none" w:sz="0" w:space="0" w:color="auto"/>
                <w:right w:val="none" w:sz="0" w:space="0" w:color="auto"/>
              </w:divBdr>
              <w:divsChild>
                <w:div w:id="1937979090">
                  <w:marLeft w:val="0"/>
                  <w:marRight w:val="0"/>
                  <w:marTop w:val="0"/>
                  <w:marBottom w:val="0"/>
                  <w:divBdr>
                    <w:top w:val="none" w:sz="0" w:space="0" w:color="auto"/>
                    <w:left w:val="none" w:sz="0" w:space="0" w:color="auto"/>
                    <w:bottom w:val="none" w:sz="0" w:space="0" w:color="auto"/>
                    <w:right w:val="none" w:sz="0" w:space="0" w:color="auto"/>
                  </w:divBdr>
                  <w:divsChild>
                    <w:div w:id="809522624">
                      <w:marLeft w:val="0"/>
                      <w:marRight w:val="0"/>
                      <w:marTop w:val="0"/>
                      <w:marBottom w:val="0"/>
                      <w:divBdr>
                        <w:top w:val="none" w:sz="0" w:space="0" w:color="auto"/>
                        <w:left w:val="none" w:sz="0" w:space="0" w:color="auto"/>
                        <w:bottom w:val="none" w:sz="0" w:space="0" w:color="auto"/>
                        <w:right w:val="none" w:sz="0" w:space="0" w:color="auto"/>
                      </w:divBdr>
                    </w:div>
                    <w:div w:id="1319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263286">
          <w:marLeft w:val="0"/>
          <w:marRight w:val="0"/>
          <w:marTop w:val="0"/>
          <w:marBottom w:val="0"/>
          <w:divBdr>
            <w:top w:val="none" w:sz="0" w:space="0" w:color="auto"/>
            <w:left w:val="none" w:sz="0" w:space="0" w:color="auto"/>
            <w:bottom w:val="none" w:sz="0" w:space="0" w:color="auto"/>
            <w:right w:val="none" w:sz="0" w:space="0" w:color="auto"/>
          </w:divBdr>
          <w:divsChild>
            <w:div w:id="285701124">
              <w:marLeft w:val="0"/>
              <w:marRight w:val="0"/>
              <w:marTop w:val="0"/>
              <w:marBottom w:val="0"/>
              <w:divBdr>
                <w:top w:val="none" w:sz="0" w:space="0" w:color="auto"/>
                <w:left w:val="none" w:sz="0" w:space="0" w:color="auto"/>
                <w:bottom w:val="none" w:sz="0" w:space="0" w:color="auto"/>
                <w:right w:val="none" w:sz="0" w:space="0" w:color="auto"/>
              </w:divBdr>
            </w:div>
            <w:div w:id="386879244">
              <w:marLeft w:val="0"/>
              <w:marRight w:val="0"/>
              <w:marTop w:val="0"/>
              <w:marBottom w:val="0"/>
              <w:divBdr>
                <w:top w:val="none" w:sz="0" w:space="0" w:color="auto"/>
                <w:left w:val="none" w:sz="0" w:space="0" w:color="auto"/>
                <w:bottom w:val="none" w:sz="0" w:space="0" w:color="auto"/>
                <w:right w:val="none" w:sz="0" w:space="0" w:color="auto"/>
              </w:divBdr>
            </w:div>
            <w:div w:id="638077492">
              <w:marLeft w:val="0"/>
              <w:marRight w:val="0"/>
              <w:marTop w:val="0"/>
              <w:marBottom w:val="0"/>
              <w:divBdr>
                <w:top w:val="none" w:sz="0" w:space="0" w:color="auto"/>
                <w:left w:val="none" w:sz="0" w:space="0" w:color="auto"/>
                <w:bottom w:val="none" w:sz="0" w:space="0" w:color="auto"/>
                <w:right w:val="none" w:sz="0" w:space="0" w:color="auto"/>
              </w:divBdr>
            </w:div>
            <w:div w:id="1531646321">
              <w:marLeft w:val="0"/>
              <w:marRight w:val="0"/>
              <w:marTop w:val="0"/>
              <w:marBottom w:val="0"/>
              <w:divBdr>
                <w:top w:val="none" w:sz="0" w:space="0" w:color="auto"/>
                <w:left w:val="none" w:sz="0" w:space="0" w:color="auto"/>
                <w:bottom w:val="none" w:sz="0" w:space="0" w:color="auto"/>
                <w:right w:val="none" w:sz="0" w:space="0" w:color="auto"/>
              </w:divBdr>
            </w:div>
            <w:div w:id="2016809918">
              <w:marLeft w:val="0"/>
              <w:marRight w:val="0"/>
              <w:marTop w:val="0"/>
              <w:marBottom w:val="0"/>
              <w:divBdr>
                <w:top w:val="none" w:sz="0" w:space="0" w:color="auto"/>
                <w:left w:val="none" w:sz="0" w:space="0" w:color="auto"/>
                <w:bottom w:val="none" w:sz="0" w:space="0" w:color="auto"/>
                <w:right w:val="none" w:sz="0" w:space="0" w:color="auto"/>
              </w:divBdr>
            </w:div>
            <w:div w:id="2033458609">
              <w:marLeft w:val="0"/>
              <w:marRight w:val="0"/>
              <w:marTop w:val="0"/>
              <w:marBottom w:val="0"/>
              <w:divBdr>
                <w:top w:val="none" w:sz="0" w:space="0" w:color="auto"/>
                <w:left w:val="none" w:sz="0" w:space="0" w:color="auto"/>
                <w:bottom w:val="none" w:sz="0" w:space="0" w:color="auto"/>
                <w:right w:val="none" w:sz="0" w:space="0" w:color="auto"/>
              </w:divBdr>
            </w:div>
          </w:divsChild>
        </w:div>
        <w:div w:id="1321617583">
          <w:marLeft w:val="0"/>
          <w:marRight w:val="0"/>
          <w:marTop w:val="0"/>
          <w:marBottom w:val="0"/>
          <w:divBdr>
            <w:top w:val="none" w:sz="0" w:space="0" w:color="auto"/>
            <w:left w:val="none" w:sz="0" w:space="0" w:color="auto"/>
            <w:bottom w:val="none" w:sz="0" w:space="0" w:color="auto"/>
            <w:right w:val="none" w:sz="0" w:space="0" w:color="auto"/>
          </w:divBdr>
          <w:divsChild>
            <w:div w:id="387605620">
              <w:marLeft w:val="0"/>
              <w:marRight w:val="0"/>
              <w:marTop w:val="0"/>
              <w:marBottom w:val="0"/>
              <w:divBdr>
                <w:top w:val="none" w:sz="0" w:space="0" w:color="auto"/>
                <w:left w:val="none" w:sz="0" w:space="0" w:color="auto"/>
                <w:bottom w:val="none" w:sz="0" w:space="0" w:color="auto"/>
                <w:right w:val="none" w:sz="0" w:space="0" w:color="auto"/>
              </w:divBdr>
              <w:divsChild>
                <w:div w:id="307973761">
                  <w:marLeft w:val="0"/>
                  <w:marRight w:val="0"/>
                  <w:marTop w:val="0"/>
                  <w:marBottom w:val="0"/>
                  <w:divBdr>
                    <w:top w:val="none" w:sz="0" w:space="0" w:color="auto"/>
                    <w:left w:val="none" w:sz="0" w:space="0" w:color="auto"/>
                    <w:bottom w:val="none" w:sz="0" w:space="0" w:color="auto"/>
                    <w:right w:val="none" w:sz="0" w:space="0" w:color="auto"/>
                  </w:divBdr>
                  <w:divsChild>
                    <w:div w:id="64957561">
                      <w:marLeft w:val="0"/>
                      <w:marRight w:val="0"/>
                      <w:marTop w:val="0"/>
                      <w:marBottom w:val="0"/>
                      <w:divBdr>
                        <w:top w:val="none" w:sz="0" w:space="0" w:color="auto"/>
                        <w:left w:val="none" w:sz="0" w:space="0" w:color="auto"/>
                        <w:bottom w:val="none" w:sz="0" w:space="0" w:color="auto"/>
                        <w:right w:val="none" w:sz="0" w:space="0" w:color="auto"/>
                      </w:divBdr>
                    </w:div>
                    <w:div w:id="76558307">
                      <w:marLeft w:val="0"/>
                      <w:marRight w:val="0"/>
                      <w:marTop w:val="0"/>
                      <w:marBottom w:val="0"/>
                      <w:divBdr>
                        <w:top w:val="none" w:sz="0" w:space="0" w:color="auto"/>
                        <w:left w:val="none" w:sz="0" w:space="0" w:color="auto"/>
                        <w:bottom w:val="none" w:sz="0" w:space="0" w:color="auto"/>
                        <w:right w:val="none" w:sz="0" w:space="0" w:color="auto"/>
                      </w:divBdr>
                    </w:div>
                    <w:div w:id="347878512">
                      <w:marLeft w:val="0"/>
                      <w:marRight w:val="0"/>
                      <w:marTop w:val="0"/>
                      <w:marBottom w:val="0"/>
                      <w:divBdr>
                        <w:top w:val="none" w:sz="0" w:space="0" w:color="auto"/>
                        <w:left w:val="none" w:sz="0" w:space="0" w:color="auto"/>
                        <w:bottom w:val="none" w:sz="0" w:space="0" w:color="auto"/>
                        <w:right w:val="none" w:sz="0" w:space="0" w:color="auto"/>
                      </w:divBdr>
                    </w:div>
                    <w:div w:id="818112533">
                      <w:marLeft w:val="0"/>
                      <w:marRight w:val="0"/>
                      <w:marTop w:val="0"/>
                      <w:marBottom w:val="0"/>
                      <w:divBdr>
                        <w:top w:val="none" w:sz="0" w:space="0" w:color="auto"/>
                        <w:left w:val="none" w:sz="0" w:space="0" w:color="auto"/>
                        <w:bottom w:val="none" w:sz="0" w:space="0" w:color="auto"/>
                        <w:right w:val="none" w:sz="0" w:space="0" w:color="auto"/>
                      </w:divBdr>
                    </w:div>
                    <w:div w:id="997922615">
                      <w:marLeft w:val="0"/>
                      <w:marRight w:val="0"/>
                      <w:marTop w:val="0"/>
                      <w:marBottom w:val="0"/>
                      <w:divBdr>
                        <w:top w:val="none" w:sz="0" w:space="0" w:color="auto"/>
                        <w:left w:val="none" w:sz="0" w:space="0" w:color="auto"/>
                        <w:bottom w:val="none" w:sz="0" w:space="0" w:color="auto"/>
                        <w:right w:val="none" w:sz="0" w:space="0" w:color="auto"/>
                      </w:divBdr>
                    </w:div>
                    <w:div w:id="1007369649">
                      <w:marLeft w:val="0"/>
                      <w:marRight w:val="0"/>
                      <w:marTop w:val="0"/>
                      <w:marBottom w:val="0"/>
                      <w:divBdr>
                        <w:top w:val="none" w:sz="0" w:space="0" w:color="auto"/>
                        <w:left w:val="none" w:sz="0" w:space="0" w:color="auto"/>
                        <w:bottom w:val="none" w:sz="0" w:space="0" w:color="auto"/>
                        <w:right w:val="none" w:sz="0" w:space="0" w:color="auto"/>
                      </w:divBdr>
                    </w:div>
                    <w:div w:id="1113860622">
                      <w:marLeft w:val="0"/>
                      <w:marRight w:val="0"/>
                      <w:marTop w:val="0"/>
                      <w:marBottom w:val="0"/>
                      <w:divBdr>
                        <w:top w:val="none" w:sz="0" w:space="0" w:color="auto"/>
                        <w:left w:val="none" w:sz="0" w:space="0" w:color="auto"/>
                        <w:bottom w:val="none" w:sz="0" w:space="0" w:color="auto"/>
                        <w:right w:val="none" w:sz="0" w:space="0" w:color="auto"/>
                      </w:divBdr>
                    </w:div>
                    <w:div w:id="1122000811">
                      <w:marLeft w:val="0"/>
                      <w:marRight w:val="0"/>
                      <w:marTop w:val="0"/>
                      <w:marBottom w:val="0"/>
                      <w:divBdr>
                        <w:top w:val="none" w:sz="0" w:space="0" w:color="auto"/>
                        <w:left w:val="none" w:sz="0" w:space="0" w:color="auto"/>
                        <w:bottom w:val="none" w:sz="0" w:space="0" w:color="auto"/>
                        <w:right w:val="none" w:sz="0" w:space="0" w:color="auto"/>
                      </w:divBdr>
                    </w:div>
                    <w:div w:id="1139690702">
                      <w:marLeft w:val="0"/>
                      <w:marRight w:val="0"/>
                      <w:marTop w:val="0"/>
                      <w:marBottom w:val="0"/>
                      <w:divBdr>
                        <w:top w:val="none" w:sz="0" w:space="0" w:color="auto"/>
                        <w:left w:val="none" w:sz="0" w:space="0" w:color="auto"/>
                        <w:bottom w:val="none" w:sz="0" w:space="0" w:color="auto"/>
                        <w:right w:val="none" w:sz="0" w:space="0" w:color="auto"/>
                      </w:divBdr>
                    </w:div>
                    <w:div w:id="1320234478">
                      <w:marLeft w:val="0"/>
                      <w:marRight w:val="0"/>
                      <w:marTop w:val="0"/>
                      <w:marBottom w:val="0"/>
                      <w:divBdr>
                        <w:top w:val="none" w:sz="0" w:space="0" w:color="auto"/>
                        <w:left w:val="none" w:sz="0" w:space="0" w:color="auto"/>
                        <w:bottom w:val="none" w:sz="0" w:space="0" w:color="auto"/>
                        <w:right w:val="none" w:sz="0" w:space="0" w:color="auto"/>
                      </w:divBdr>
                    </w:div>
                    <w:div w:id="1476332783">
                      <w:marLeft w:val="0"/>
                      <w:marRight w:val="0"/>
                      <w:marTop w:val="0"/>
                      <w:marBottom w:val="0"/>
                      <w:divBdr>
                        <w:top w:val="none" w:sz="0" w:space="0" w:color="auto"/>
                        <w:left w:val="none" w:sz="0" w:space="0" w:color="auto"/>
                        <w:bottom w:val="none" w:sz="0" w:space="0" w:color="auto"/>
                        <w:right w:val="none" w:sz="0" w:space="0" w:color="auto"/>
                      </w:divBdr>
                    </w:div>
                    <w:div w:id="1550920205">
                      <w:marLeft w:val="0"/>
                      <w:marRight w:val="0"/>
                      <w:marTop w:val="0"/>
                      <w:marBottom w:val="0"/>
                      <w:divBdr>
                        <w:top w:val="none" w:sz="0" w:space="0" w:color="auto"/>
                        <w:left w:val="none" w:sz="0" w:space="0" w:color="auto"/>
                        <w:bottom w:val="none" w:sz="0" w:space="0" w:color="auto"/>
                        <w:right w:val="none" w:sz="0" w:space="0" w:color="auto"/>
                      </w:divBdr>
                    </w:div>
                    <w:div w:id="1853300401">
                      <w:marLeft w:val="0"/>
                      <w:marRight w:val="0"/>
                      <w:marTop w:val="0"/>
                      <w:marBottom w:val="0"/>
                      <w:divBdr>
                        <w:top w:val="none" w:sz="0" w:space="0" w:color="auto"/>
                        <w:left w:val="none" w:sz="0" w:space="0" w:color="auto"/>
                        <w:bottom w:val="none" w:sz="0" w:space="0" w:color="auto"/>
                        <w:right w:val="none" w:sz="0" w:space="0" w:color="auto"/>
                      </w:divBdr>
                    </w:div>
                    <w:div w:id="20646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129933">
          <w:marLeft w:val="0"/>
          <w:marRight w:val="0"/>
          <w:marTop w:val="0"/>
          <w:marBottom w:val="0"/>
          <w:divBdr>
            <w:top w:val="none" w:sz="0" w:space="0" w:color="auto"/>
            <w:left w:val="none" w:sz="0" w:space="0" w:color="auto"/>
            <w:bottom w:val="none" w:sz="0" w:space="0" w:color="auto"/>
            <w:right w:val="none" w:sz="0" w:space="0" w:color="auto"/>
          </w:divBdr>
          <w:divsChild>
            <w:div w:id="461195802">
              <w:marLeft w:val="0"/>
              <w:marRight w:val="0"/>
              <w:marTop w:val="0"/>
              <w:marBottom w:val="0"/>
              <w:divBdr>
                <w:top w:val="none" w:sz="0" w:space="0" w:color="auto"/>
                <w:left w:val="none" w:sz="0" w:space="0" w:color="auto"/>
                <w:bottom w:val="none" w:sz="0" w:space="0" w:color="auto"/>
                <w:right w:val="none" w:sz="0" w:space="0" w:color="auto"/>
              </w:divBdr>
              <w:divsChild>
                <w:div w:id="846553342">
                  <w:marLeft w:val="0"/>
                  <w:marRight w:val="0"/>
                  <w:marTop w:val="0"/>
                  <w:marBottom w:val="0"/>
                  <w:divBdr>
                    <w:top w:val="none" w:sz="0" w:space="0" w:color="auto"/>
                    <w:left w:val="none" w:sz="0" w:space="0" w:color="auto"/>
                    <w:bottom w:val="none" w:sz="0" w:space="0" w:color="auto"/>
                    <w:right w:val="none" w:sz="0" w:space="0" w:color="auto"/>
                  </w:divBdr>
                  <w:divsChild>
                    <w:div w:id="32732068">
                      <w:marLeft w:val="0"/>
                      <w:marRight w:val="0"/>
                      <w:marTop w:val="0"/>
                      <w:marBottom w:val="0"/>
                      <w:divBdr>
                        <w:top w:val="none" w:sz="0" w:space="0" w:color="auto"/>
                        <w:left w:val="none" w:sz="0" w:space="0" w:color="auto"/>
                        <w:bottom w:val="none" w:sz="0" w:space="0" w:color="auto"/>
                        <w:right w:val="none" w:sz="0" w:space="0" w:color="auto"/>
                      </w:divBdr>
                    </w:div>
                    <w:div w:id="123239577">
                      <w:marLeft w:val="0"/>
                      <w:marRight w:val="0"/>
                      <w:marTop w:val="0"/>
                      <w:marBottom w:val="0"/>
                      <w:divBdr>
                        <w:top w:val="none" w:sz="0" w:space="0" w:color="auto"/>
                        <w:left w:val="none" w:sz="0" w:space="0" w:color="auto"/>
                        <w:bottom w:val="none" w:sz="0" w:space="0" w:color="auto"/>
                        <w:right w:val="none" w:sz="0" w:space="0" w:color="auto"/>
                      </w:divBdr>
                    </w:div>
                    <w:div w:id="135730078">
                      <w:marLeft w:val="0"/>
                      <w:marRight w:val="0"/>
                      <w:marTop w:val="0"/>
                      <w:marBottom w:val="0"/>
                      <w:divBdr>
                        <w:top w:val="none" w:sz="0" w:space="0" w:color="auto"/>
                        <w:left w:val="none" w:sz="0" w:space="0" w:color="auto"/>
                        <w:bottom w:val="none" w:sz="0" w:space="0" w:color="auto"/>
                        <w:right w:val="none" w:sz="0" w:space="0" w:color="auto"/>
                      </w:divBdr>
                    </w:div>
                    <w:div w:id="146363511">
                      <w:marLeft w:val="0"/>
                      <w:marRight w:val="0"/>
                      <w:marTop w:val="0"/>
                      <w:marBottom w:val="0"/>
                      <w:divBdr>
                        <w:top w:val="none" w:sz="0" w:space="0" w:color="auto"/>
                        <w:left w:val="none" w:sz="0" w:space="0" w:color="auto"/>
                        <w:bottom w:val="none" w:sz="0" w:space="0" w:color="auto"/>
                        <w:right w:val="none" w:sz="0" w:space="0" w:color="auto"/>
                      </w:divBdr>
                    </w:div>
                    <w:div w:id="184907150">
                      <w:marLeft w:val="0"/>
                      <w:marRight w:val="0"/>
                      <w:marTop w:val="0"/>
                      <w:marBottom w:val="0"/>
                      <w:divBdr>
                        <w:top w:val="none" w:sz="0" w:space="0" w:color="auto"/>
                        <w:left w:val="none" w:sz="0" w:space="0" w:color="auto"/>
                        <w:bottom w:val="none" w:sz="0" w:space="0" w:color="auto"/>
                        <w:right w:val="none" w:sz="0" w:space="0" w:color="auto"/>
                      </w:divBdr>
                    </w:div>
                    <w:div w:id="232786676">
                      <w:marLeft w:val="0"/>
                      <w:marRight w:val="0"/>
                      <w:marTop w:val="0"/>
                      <w:marBottom w:val="0"/>
                      <w:divBdr>
                        <w:top w:val="none" w:sz="0" w:space="0" w:color="auto"/>
                        <w:left w:val="none" w:sz="0" w:space="0" w:color="auto"/>
                        <w:bottom w:val="none" w:sz="0" w:space="0" w:color="auto"/>
                        <w:right w:val="none" w:sz="0" w:space="0" w:color="auto"/>
                      </w:divBdr>
                    </w:div>
                    <w:div w:id="236210271">
                      <w:marLeft w:val="0"/>
                      <w:marRight w:val="0"/>
                      <w:marTop w:val="0"/>
                      <w:marBottom w:val="0"/>
                      <w:divBdr>
                        <w:top w:val="none" w:sz="0" w:space="0" w:color="auto"/>
                        <w:left w:val="none" w:sz="0" w:space="0" w:color="auto"/>
                        <w:bottom w:val="none" w:sz="0" w:space="0" w:color="auto"/>
                        <w:right w:val="none" w:sz="0" w:space="0" w:color="auto"/>
                      </w:divBdr>
                    </w:div>
                    <w:div w:id="240991879">
                      <w:marLeft w:val="0"/>
                      <w:marRight w:val="0"/>
                      <w:marTop w:val="0"/>
                      <w:marBottom w:val="0"/>
                      <w:divBdr>
                        <w:top w:val="none" w:sz="0" w:space="0" w:color="auto"/>
                        <w:left w:val="none" w:sz="0" w:space="0" w:color="auto"/>
                        <w:bottom w:val="none" w:sz="0" w:space="0" w:color="auto"/>
                        <w:right w:val="none" w:sz="0" w:space="0" w:color="auto"/>
                      </w:divBdr>
                    </w:div>
                    <w:div w:id="402483949">
                      <w:marLeft w:val="0"/>
                      <w:marRight w:val="0"/>
                      <w:marTop w:val="0"/>
                      <w:marBottom w:val="0"/>
                      <w:divBdr>
                        <w:top w:val="none" w:sz="0" w:space="0" w:color="auto"/>
                        <w:left w:val="none" w:sz="0" w:space="0" w:color="auto"/>
                        <w:bottom w:val="none" w:sz="0" w:space="0" w:color="auto"/>
                        <w:right w:val="none" w:sz="0" w:space="0" w:color="auto"/>
                      </w:divBdr>
                    </w:div>
                    <w:div w:id="445853961">
                      <w:marLeft w:val="0"/>
                      <w:marRight w:val="0"/>
                      <w:marTop w:val="0"/>
                      <w:marBottom w:val="0"/>
                      <w:divBdr>
                        <w:top w:val="none" w:sz="0" w:space="0" w:color="auto"/>
                        <w:left w:val="none" w:sz="0" w:space="0" w:color="auto"/>
                        <w:bottom w:val="none" w:sz="0" w:space="0" w:color="auto"/>
                        <w:right w:val="none" w:sz="0" w:space="0" w:color="auto"/>
                      </w:divBdr>
                    </w:div>
                    <w:div w:id="489372366">
                      <w:marLeft w:val="0"/>
                      <w:marRight w:val="0"/>
                      <w:marTop w:val="0"/>
                      <w:marBottom w:val="0"/>
                      <w:divBdr>
                        <w:top w:val="none" w:sz="0" w:space="0" w:color="auto"/>
                        <w:left w:val="none" w:sz="0" w:space="0" w:color="auto"/>
                        <w:bottom w:val="none" w:sz="0" w:space="0" w:color="auto"/>
                        <w:right w:val="none" w:sz="0" w:space="0" w:color="auto"/>
                      </w:divBdr>
                    </w:div>
                    <w:div w:id="553124804">
                      <w:marLeft w:val="0"/>
                      <w:marRight w:val="0"/>
                      <w:marTop w:val="0"/>
                      <w:marBottom w:val="0"/>
                      <w:divBdr>
                        <w:top w:val="none" w:sz="0" w:space="0" w:color="auto"/>
                        <w:left w:val="none" w:sz="0" w:space="0" w:color="auto"/>
                        <w:bottom w:val="none" w:sz="0" w:space="0" w:color="auto"/>
                        <w:right w:val="none" w:sz="0" w:space="0" w:color="auto"/>
                      </w:divBdr>
                    </w:div>
                    <w:div w:id="561596324">
                      <w:marLeft w:val="0"/>
                      <w:marRight w:val="0"/>
                      <w:marTop w:val="0"/>
                      <w:marBottom w:val="0"/>
                      <w:divBdr>
                        <w:top w:val="none" w:sz="0" w:space="0" w:color="auto"/>
                        <w:left w:val="none" w:sz="0" w:space="0" w:color="auto"/>
                        <w:bottom w:val="none" w:sz="0" w:space="0" w:color="auto"/>
                        <w:right w:val="none" w:sz="0" w:space="0" w:color="auto"/>
                      </w:divBdr>
                    </w:div>
                    <w:div w:id="646010757">
                      <w:marLeft w:val="0"/>
                      <w:marRight w:val="0"/>
                      <w:marTop w:val="0"/>
                      <w:marBottom w:val="0"/>
                      <w:divBdr>
                        <w:top w:val="none" w:sz="0" w:space="0" w:color="auto"/>
                        <w:left w:val="none" w:sz="0" w:space="0" w:color="auto"/>
                        <w:bottom w:val="none" w:sz="0" w:space="0" w:color="auto"/>
                        <w:right w:val="none" w:sz="0" w:space="0" w:color="auto"/>
                      </w:divBdr>
                    </w:div>
                    <w:div w:id="684210445">
                      <w:marLeft w:val="0"/>
                      <w:marRight w:val="0"/>
                      <w:marTop w:val="0"/>
                      <w:marBottom w:val="0"/>
                      <w:divBdr>
                        <w:top w:val="none" w:sz="0" w:space="0" w:color="auto"/>
                        <w:left w:val="none" w:sz="0" w:space="0" w:color="auto"/>
                        <w:bottom w:val="none" w:sz="0" w:space="0" w:color="auto"/>
                        <w:right w:val="none" w:sz="0" w:space="0" w:color="auto"/>
                      </w:divBdr>
                    </w:div>
                    <w:div w:id="721907487">
                      <w:marLeft w:val="0"/>
                      <w:marRight w:val="0"/>
                      <w:marTop w:val="0"/>
                      <w:marBottom w:val="0"/>
                      <w:divBdr>
                        <w:top w:val="none" w:sz="0" w:space="0" w:color="auto"/>
                        <w:left w:val="none" w:sz="0" w:space="0" w:color="auto"/>
                        <w:bottom w:val="none" w:sz="0" w:space="0" w:color="auto"/>
                        <w:right w:val="none" w:sz="0" w:space="0" w:color="auto"/>
                      </w:divBdr>
                    </w:div>
                    <w:div w:id="799349173">
                      <w:marLeft w:val="0"/>
                      <w:marRight w:val="0"/>
                      <w:marTop w:val="0"/>
                      <w:marBottom w:val="0"/>
                      <w:divBdr>
                        <w:top w:val="none" w:sz="0" w:space="0" w:color="auto"/>
                        <w:left w:val="none" w:sz="0" w:space="0" w:color="auto"/>
                        <w:bottom w:val="none" w:sz="0" w:space="0" w:color="auto"/>
                        <w:right w:val="none" w:sz="0" w:space="0" w:color="auto"/>
                      </w:divBdr>
                    </w:div>
                    <w:div w:id="835850014">
                      <w:marLeft w:val="0"/>
                      <w:marRight w:val="0"/>
                      <w:marTop w:val="0"/>
                      <w:marBottom w:val="0"/>
                      <w:divBdr>
                        <w:top w:val="none" w:sz="0" w:space="0" w:color="auto"/>
                        <w:left w:val="none" w:sz="0" w:space="0" w:color="auto"/>
                        <w:bottom w:val="none" w:sz="0" w:space="0" w:color="auto"/>
                        <w:right w:val="none" w:sz="0" w:space="0" w:color="auto"/>
                      </w:divBdr>
                    </w:div>
                    <w:div w:id="910316407">
                      <w:marLeft w:val="0"/>
                      <w:marRight w:val="0"/>
                      <w:marTop w:val="0"/>
                      <w:marBottom w:val="0"/>
                      <w:divBdr>
                        <w:top w:val="none" w:sz="0" w:space="0" w:color="auto"/>
                        <w:left w:val="none" w:sz="0" w:space="0" w:color="auto"/>
                        <w:bottom w:val="none" w:sz="0" w:space="0" w:color="auto"/>
                        <w:right w:val="none" w:sz="0" w:space="0" w:color="auto"/>
                      </w:divBdr>
                    </w:div>
                    <w:div w:id="986981295">
                      <w:marLeft w:val="0"/>
                      <w:marRight w:val="0"/>
                      <w:marTop w:val="0"/>
                      <w:marBottom w:val="0"/>
                      <w:divBdr>
                        <w:top w:val="none" w:sz="0" w:space="0" w:color="auto"/>
                        <w:left w:val="none" w:sz="0" w:space="0" w:color="auto"/>
                        <w:bottom w:val="none" w:sz="0" w:space="0" w:color="auto"/>
                        <w:right w:val="none" w:sz="0" w:space="0" w:color="auto"/>
                      </w:divBdr>
                    </w:div>
                    <w:div w:id="1120494268">
                      <w:marLeft w:val="0"/>
                      <w:marRight w:val="0"/>
                      <w:marTop w:val="0"/>
                      <w:marBottom w:val="0"/>
                      <w:divBdr>
                        <w:top w:val="none" w:sz="0" w:space="0" w:color="auto"/>
                        <w:left w:val="none" w:sz="0" w:space="0" w:color="auto"/>
                        <w:bottom w:val="none" w:sz="0" w:space="0" w:color="auto"/>
                        <w:right w:val="none" w:sz="0" w:space="0" w:color="auto"/>
                      </w:divBdr>
                    </w:div>
                    <w:div w:id="1156267710">
                      <w:marLeft w:val="0"/>
                      <w:marRight w:val="0"/>
                      <w:marTop w:val="0"/>
                      <w:marBottom w:val="0"/>
                      <w:divBdr>
                        <w:top w:val="none" w:sz="0" w:space="0" w:color="auto"/>
                        <w:left w:val="none" w:sz="0" w:space="0" w:color="auto"/>
                        <w:bottom w:val="none" w:sz="0" w:space="0" w:color="auto"/>
                        <w:right w:val="none" w:sz="0" w:space="0" w:color="auto"/>
                      </w:divBdr>
                    </w:div>
                    <w:div w:id="1547764253">
                      <w:marLeft w:val="0"/>
                      <w:marRight w:val="0"/>
                      <w:marTop w:val="0"/>
                      <w:marBottom w:val="0"/>
                      <w:divBdr>
                        <w:top w:val="none" w:sz="0" w:space="0" w:color="auto"/>
                        <w:left w:val="none" w:sz="0" w:space="0" w:color="auto"/>
                        <w:bottom w:val="none" w:sz="0" w:space="0" w:color="auto"/>
                        <w:right w:val="none" w:sz="0" w:space="0" w:color="auto"/>
                      </w:divBdr>
                    </w:div>
                    <w:div w:id="1655454434">
                      <w:marLeft w:val="0"/>
                      <w:marRight w:val="0"/>
                      <w:marTop w:val="0"/>
                      <w:marBottom w:val="0"/>
                      <w:divBdr>
                        <w:top w:val="none" w:sz="0" w:space="0" w:color="auto"/>
                        <w:left w:val="none" w:sz="0" w:space="0" w:color="auto"/>
                        <w:bottom w:val="none" w:sz="0" w:space="0" w:color="auto"/>
                        <w:right w:val="none" w:sz="0" w:space="0" w:color="auto"/>
                      </w:divBdr>
                    </w:div>
                    <w:div w:id="1841696472">
                      <w:marLeft w:val="0"/>
                      <w:marRight w:val="0"/>
                      <w:marTop w:val="0"/>
                      <w:marBottom w:val="0"/>
                      <w:divBdr>
                        <w:top w:val="none" w:sz="0" w:space="0" w:color="auto"/>
                        <w:left w:val="none" w:sz="0" w:space="0" w:color="auto"/>
                        <w:bottom w:val="none" w:sz="0" w:space="0" w:color="auto"/>
                        <w:right w:val="none" w:sz="0" w:space="0" w:color="auto"/>
                      </w:divBdr>
                    </w:div>
                    <w:div w:id="1973976534">
                      <w:marLeft w:val="0"/>
                      <w:marRight w:val="0"/>
                      <w:marTop w:val="0"/>
                      <w:marBottom w:val="0"/>
                      <w:divBdr>
                        <w:top w:val="none" w:sz="0" w:space="0" w:color="auto"/>
                        <w:left w:val="none" w:sz="0" w:space="0" w:color="auto"/>
                        <w:bottom w:val="none" w:sz="0" w:space="0" w:color="auto"/>
                        <w:right w:val="none" w:sz="0" w:space="0" w:color="auto"/>
                      </w:divBdr>
                    </w:div>
                    <w:div w:id="2020883424">
                      <w:marLeft w:val="0"/>
                      <w:marRight w:val="0"/>
                      <w:marTop w:val="0"/>
                      <w:marBottom w:val="0"/>
                      <w:divBdr>
                        <w:top w:val="none" w:sz="0" w:space="0" w:color="auto"/>
                        <w:left w:val="none" w:sz="0" w:space="0" w:color="auto"/>
                        <w:bottom w:val="none" w:sz="0" w:space="0" w:color="auto"/>
                        <w:right w:val="none" w:sz="0" w:space="0" w:color="auto"/>
                      </w:divBdr>
                    </w:div>
                    <w:div w:id="2056660208">
                      <w:marLeft w:val="0"/>
                      <w:marRight w:val="0"/>
                      <w:marTop w:val="0"/>
                      <w:marBottom w:val="0"/>
                      <w:divBdr>
                        <w:top w:val="none" w:sz="0" w:space="0" w:color="auto"/>
                        <w:left w:val="none" w:sz="0" w:space="0" w:color="auto"/>
                        <w:bottom w:val="none" w:sz="0" w:space="0" w:color="auto"/>
                        <w:right w:val="none" w:sz="0" w:space="0" w:color="auto"/>
                      </w:divBdr>
                    </w:div>
                    <w:div w:id="21365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1291">
          <w:marLeft w:val="0"/>
          <w:marRight w:val="0"/>
          <w:marTop w:val="0"/>
          <w:marBottom w:val="0"/>
          <w:divBdr>
            <w:top w:val="none" w:sz="0" w:space="0" w:color="auto"/>
            <w:left w:val="none" w:sz="0" w:space="0" w:color="auto"/>
            <w:bottom w:val="none" w:sz="0" w:space="0" w:color="auto"/>
            <w:right w:val="none" w:sz="0" w:space="0" w:color="auto"/>
          </w:divBdr>
          <w:divsChild>
            <w:div w:id="1365325013">
              <w:marLeft w:val="0"/>
              <w:marRight w:val="0"/>
              <w:marTop w:val="0"/>
              <w:marBottom w:val="0"/>
              <w:divBdr>
                <w:top w:val="none" w:sz="0" w:space="0" w:color="auto"/>
                <w:left w:val="none" w:sz="0" w:space="0" w:color="auto"/>
                <w:bottom w:val="none" w:sz="0" w:space="0" w:color="auto"/>
                <w:right w:val="none" w:sz="0" w:space="0" w:color="auto"/>
              </w:divBdr>
              <w:divsChild>
                <w:div w:id="746879722">
                  <w:marLeft w:val="0"/>
                  <w:marRight w:val="0"/>
                  <w:marTop w:val="0"/>
                  <w:marBottom w:val="0"/>
                  <w:divBdr>
                    <w:top w:val="none" w:sz="0" w:space="0" w:color="auto"/>
                    <w:left w:val="none" w:sz="0" w:space="0" w:color="auto"/>
                    <w:bottom w:val="none" w:sz="0" w:space="0" w:color="auto"/>
                    <w:right w:val="none" w:sz="0" w:space="0" w:color="auto"/>
                  </w:divBdr>
                  <w:divsChild>
                    <w:div w:id="120926303">
                      <w:marLeft w:val="0"/>
                      <w:marRight w:val="0"/>
                      <w:marTop w:val="0"/>
                      <w:marBottom w:val="0"/>
                      <w:divBdr>
                        <w:top w:val="none" w:sz="0" w:space="0" w:color="auto"/>
                        <w:left w:val="none" w:sz="0" w:space="0" w:color="auto"/>
                        <w:bottom w:val="none" w:sz="0" w:space="0" w:color="auto"/>
                        <w:right w:val="none" w:sz="0" w:space="0" w:color="auto"/>
                      </w:divBdr>
                    </w:div>
                    <w:div w:id="135102247">
                      <w:marLeft w:val="0"/>
                      <w:marRight w:val="0"/>
                      <w:marTop w:val="0"/>
                      <w:marBottom w:val="0"/>
                      <w:divBdr>
                        <w:top w:val="none" w:sz="0" w:space="0" w:color="auto"/>
                        <w:left w:val="none" w:sz="0" w:space="0" w:color="auto"/>
                        <w:bottom w:val="none" w:sz="0" w:space="0" w:color="auto"/>
                        <w:right w:val="none" w:sz="0" w:space="0" w:color="auto"/>
                      </w:divBdr>
                    </w:div>
                    <w:div w:id="173108300">
                      <w:marLeft w:val="0"/>
                      <w:marRight w:val="0"/>
                      <w:marTop w:val="0"/>
                      <w:marBottom w:val="0"/>
                      <w:divBdr>
                        <w:top w:val="none" w:sz="0" w:space="0" w:color="auto"/>
                        <w:left w:val="none" w:sz="0" w:space="0" w:color="auto"/>
                        <w:bottom w:val="none" w:sz="0" w:space="0" w:color="auto"/>
                        <w:right w:val="none" w:sz="0" w:space="0" w:color="auto"/>
                      </w:divBdr>
                    </w:div>
                    <w:div w:id="391118986">
                      <w:marLeft w:val="0"/>
                      <w:marRight w:val="0"/>
                      <w:marTop w:val="0"/>
                      <w:marBottom w:val="0"/>
                      <w:divBdr>
                        <w:top w:val="none" w:sz="0" w:space="0" w:color="auto"/>
                        <w:left w:val="none" w:sz="0" w:space="0" w:color="auto"/>
                        <w:bottom w:val="none" w:sz="0" w:space="0" w:color="auto"/>
                        <w:right w:val="none" w:sz="0" w:space="0" w:color="auto"/>
                      </w:divBdr>
                    </w:div>
                    <w:div w:id="562837715">
                      <w:marLeft w:val="0"/>
                      <w:marRight w:val="0"/>
                      <w:marTop w:val="0"/>
                      <w:marBottom w:val="0"/>
                      <w:divBdr>
                        <w:top w:val="none" w:sz="0" w:space="0" w:color="auto"/>
                        <w:left w:val="none" w:sz="0" w:space="0" w:color="auto"/>
                        <w:bottom w:val="none" w:sz="0" w:space="0" w:color="auto"/>
                        <w:right w:val="none" w:sz="0" w:space="0" w:color="auto"/>
                      </w:divBdr>
                    </w:div>
                    <w:div w:id="973296125">
                      <w:marLeft w:val="0"/>
                      <w:marRight w:val="0"/>
                      <w:marTop w:val="0"/>
                      <w:marBottom w:val="0"/>
                      <w:divBdr>
                        <w:top w:val="none" w:sz="0" w:space="0" w:color="auto"/>
                        <w:left w:val="none" w:sz="0" w:space="0" w:color="auto"/>
                        <w:bottom w:val="none" w:sz="0" w:space="0" w:color="auto"/>
                        <w:right w:val="none" w:sz="0" w:space="0" w:color="auto"/>
                      </w:divBdr>
                    </w:div>
                    <w:div w:id="1017270501">
                      <w:marLeft w:val="0"/>
                      <w:marRight w:val="0"/>
                      <w:marTop w:val="0"/>
                      <w:marBottom w:val="0"/>
                      <w:divBdr>
                        <w:top w:val="none" w:sz="0" w:space="0" w:color="auto"/>
                        <w:left w:val="none" w:sz="0" w:space="0" w:color="auto"/>
                        <w:bottom w:val="none" w:sz="0" w:space="0" w:color="auto"/>
                        <w:right w:val="none" w:sz="0" w:space="0" w:color="auto"/>
                      </w:divBdr>
                    </w:div>
                    <w:div w:id="1134829970">
                      <w:marLeft w:val="0"/>
                      <w:marRight w:val="0"/>
                      <w:marTop w:val="0"/>
                      <w:marBottom w:val="0"/>
                      <w:divBdr>
                        <w:top w:val="none" w:sz="0" w:space="0" w:color="auto"/>
                        <w:left w:val="none" w:sz="0" w:space="0" w:color="auto"/>
                        <w:bottom w:val="none" w:sz="0" w:space="0" w:color="auto"/>
                        <w:right w:val="none" w:sz="0" w:space="0" w:color="auto"/>
                      </w:divBdr>
                    </w:div>
                    <w:div w:id="1275362119">
                      <w:marLeft w:val="0"/>
                      <w:marRight w:val="0"/>
                      <w:marTop w:val="0"/>
                      <w:marBottom w:val="0"/>
                      <w:divBdr>
                        <w:top w:val="none" w:sz="0" w:space="0" w:color="auto"/>
                        <w:left w:val="none" w:sz="0" w:space="0" w:color="auto"/>
                        <w:bottom w:val="none" w:sz="0" w:space="0" w:color="auto"/>
                        <w:right w:val="none" w:sz="0" w:space="0" w:color="auto"/>
                      </w:divBdr>
                    </w:div>
                    <w:div w:id="1355810298">
                      <w:marLeft w:val="0"/>
                      <w:marRight w:val="0"/>
                      <w:marTop w:val="0"/>
                      <w:marBottom w:val="0"/>
                      <w:divBdr>
                        <w:top w:val="none" w:sz="0" w:space="0" w:color="auto"/>
                        <w:left w:val="none" w:sz="0" w:space="0" w:color="auto"/>
                        <w:bottom w:val="none" w:sz="0" w:space="0" w:color="auto"/>
                        <w:right w:val="none" w:sz="0" w:space="0" w:color="auto"/>
                      </w:divBdr>
                    </w:div>
                    <w:div w:id="1465731531">
                      <w:marLeft w:val="0"/>
                      <w:marRight w:val="0"/>
                      <w:marTop w:val="0"/>
                      <w:marBottom w:val="0"/>
                      <w:divBdr>
                        <w:top w:val="none" w:sz="0" w:space="0" w:color="auto"/>
                        <w:left w:val="none" w:sz="0" w:space="0" w:color="auto"/>
                        <w:bottom w:val="none" w:sz="0" w:space="0" w:color="auto"/>
                        <w:right w:val="none" w:sz="0" w:space="0" w:color="auto"/>
                      </w:divBdr>
                    </w:div>
                    <w:div w:id="1918975181">
                      <w:marLeft w:val="0"/>
                      <w:marRight w:val="0"/>
                      <w:marTop w:val="0"/>
                      <w:marBottom w:val="0"/>
                      <w:divBdr>
                        <w:top w:val="none" w:sz="0" w:space="0" w:color="auto"/>
                        <w:left w:val="none" w:sz="0" w:space="0" w:color="auto"/>
                        <w:bottom w:val="none" w:sz="0" w:space="0" w:color="auto"/>
                        <w:right w:val="none" w:sz="0" w:space="0" w:color="auto"/>
                      </w:divBdr>
                    </w:div>
                    <w:div w:id="2111201724">
                      <w:marLeft w:val="0"/>
                      <w:marRight w:val="0"/>
                      <w:marTop w:val="0"/>
                      <w:marBottom w:val="0"/>
                      <w:divBdr>
                        <w:top w:val="none" w:sz="0" w:space="0" w:color="auto"/>
                        <w:left w:val="none" w:sz="0" w:space="0" w:color="auto"/>
                        <w:bottom w:val="none" w:sz="0" w:space="0" w:color="auto"/>
                        <w:right w:val="none" w:sz="0" w:space="0" w:color="auto"/>
                      </w:divBdr>
                    </w:div>
                    <w:div w:id="21315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32398">
          <w:marLeft w:val="0"/>
          <w:marRight w:val="0"/>
          <w:marTop w:val="0"/>
          <w:marBottom w:val="0"/>
          <w:divBdr>
            <w:top w:val="none" w:sz="0" w:space="0" w:color="auto"/>
            <w:left w:val="none" w:sz="0" w:space="0" w:color="auto"/>
            <w:bottom w:val="none" w:sz="0" w:space="0" w:color="auto"/>
            <w:right w:val="none" w:sz="0" w:space="0" w:color="auto"/>
          </w:divBdr>
          <w:divsChild>
            <w:div w:id="2113044452">
              <w:marLeft w:val="0"/>
              <w:marRight w:val="0"/>
              <w:marTop w:val="0"/>
              <w:marBottom w:val="0"/>
              <w:divBdr>
                <w:top w:val="none" w:sz="0" w:space="0" w:color="auto"/>
                <w:left w:val="none" w:sz="0" w:space="0" w:color="auto"/>
                <w:bottom w:val="none" w:sz="0" w:space="0" w:color="auto"/>
                <w:right w:val="none" w:sz="0" w:space="0" w:color="auto"/>
              </w:divBdr>
              <w:divsChild>
                <w:div w:id="1385133652">
                  <w:marLeft w:val="0"/>
                  <w:marRight w:val="0"/>
                  <w:marTop w:val="0"/>
                  <w:marBottom w:val="0"/>
                  <w:divBdr>
                    <w:top w:val="none" w:sz="0" w:space="0" w:color="auto"/>
                    <w:left w:val="none" w:sz="0" w:space="0" w:color="auto"/>
                    <w:bottom w:val="none" w:sz="0" w:space="0" w:color="auto"/>
                    <w:right w:val="none" w:sz="0" w:space="0" w:color="auto"/>
                  </w:divBdr>
                  <w:divsChild>
                    <w:div w:id="109592808">
                      <w:marLeft w:val="0"/>
                      <w:marRight w:val="0"/>
                      <w:marTop w:val="0"/>
                      <w:marBottom w:val="0"/>
                      <w:divBdr>
                        <w:top w:val="none" w:sz="0" w:space="0" w:color="auto"/>
                        <w:left w:val="none" w:sz="0" w:space="0" w:color="auto"/>
                        <w:bottom w:val="none" w:sz="0" w:space="0" w:color="auto"/>
                        <w:right w:val="none" w:sz="0" w:space="0" w:color="auto"/>
                      </w:divBdr>
                    </w:div>
                    <w:div w:id="242221669">
                      <w:marLeft w:val="0"/>
                      <w:marRight w:val="0"/>
                      <w:marTop w:val="0"/>
                      <w:marBottom w:val="0"/>
                      <w:divBdr>
                        <w:top w:val="none" w:sz="0" w:space="0" w:color="auto"/>
                        <w:left w:val="none" w:sz="0" w:space="0" w:color="auto"/>
                        <w:bottom w:val="none" w:sz="0" w:space="0" w:color="auto"/>
                        <w:right w:val="none" w:sz="0" w:space="0" w:color="auto"/>
                      </w:divBdr>
                    </w:div>
                    <w:div w:id="473109137">
                      <w:marLeft w:val="0"/>
                      <w:marRight w:val="0"/>
                      <w:marTop w:val="0"/>
                      <w:marBottom w:val="0"/>
                      <w:divBdr>
                        <w:top w:val="none" w:sz="0" w:space="0" w:color="auto"/>
                        <w:left w:val="none" w:sz="0" w:space="0" w:color="auto"/>
                        <w:bottom w:val="none" w:sz="0" w:space="0" w:color="auto"/>
                        <w:right w:val="none" w:sz="0" w:space="0" w:color="auto"/>
                      </w:divBdr>
                    </w:div>
                    <w:div w:id="655113328">
                      <w:marLeft w:val="0"/>
                      <w:marRight w:val="0"/>
                      <w:marTop w:val="0"/>
                      <w:marBottom w:val="0"/>
                      <w:divBdr>
                        <w:top w:val="none" w:sz="0" w:space="0" w:color="auto"/>
                        <w:left w:val="none" w:sz="0" w:space="0" w:color="auto"/>
                        <w:bottom w:val="none" w:sz="0" w:space="0" w:color="auto"/>
                        <w:right w:val="none" w:sz="0" w:space="0" w:color="auto"/>
                      </w:divBdr>
                    </w:div>
                    <w:div w:id="703479880">
                      <w:marLeft w:val="0"/>
                      <w:marRight w:val="0"/>
                      <w:marTop w:val="0"/>
                      <w:marBottom w:val="0"/>
                      <w:divBdr>
                        <w:top w:val="none" w:sz="0" w:space="0" w:color="auto"/>
                        <w:left w:val="none" w:sz="0" w:space="0" w:color="auto"/>
                        <w:bottom w:val="none" w:sz="0" w:space="0" w:color="auto"/>
                        <w:right w:val="none" w:sz="0" w:space="0" w:color="auto"/>
                      </w:divBdr>
                    </w:div>
                    <w:div w:id="713625851">
                      <w:marLeft w:val="0"/>
                      <w:marRight w:val="0"/>
                      <w:marTop w:val="0"/>
                      <w:marBottom w:val="0"/>
                      <w:divBdr>
                        <w:top w:val="none" w:sz="0" w:space="0" w:color="auto"/>
                        <w:left w:val="none" w:sz="0" w:space="0" w:color="auto"/>
                        <w:bottom w:val="none" w:sz="0" w:space="0" w:color="auto"/>
                        <w:right w:val="none" w:sz="0" w:space="0" w:color="auto"/>
                      </w:divBdr>
                    </w:div>
                    <w:div w:id="745954690">
                      <w:marLeft w:val="0"/>
                      <w:marRight w:val="0"/>
                      <w:marTop w:val="0"/>
                      <w:marBottom w:val="0"/>
                      <w:divBdr>
                        <w:top w:val="none" w:sz="0" w:space="0" w:color="auto"/>
                        <w:left w:val="none" w:sz="0" w:space="0" w:color="auto"/>
                        <w:bottom w:val="none" w:sz="0" w:space="0" w:color="auto"/>
                        <w:right w:val="none" w:sz="0" w:space="0" w:color="auto"/>
                      </w:divBdr>
                    </w:div>
                    <w:div w:id="795102309">
                      <w:marLeft w:val="0"/>
                      <w:marRight w:val="0"/>
                      <w:marTop w:val="0"/>
                      <w:marBottom w:val="0"/>
                      <w:divBdr>
                        <w:top w:val="none" w:sz="0" w:space="0" w:color="auto"/>
                        <w:left w:val="none" w:sz="0" w:space="0" w:color="auto"/>
                        <w:bottom w:val="none" w:sz="0" w:space="0" w:color="auto"/>
                        <w:right w:val="none" w:sz="0" w:space="0" w:color="auto"/>
                      </w:divBdr>
                    </w:div>
                    <w:div w:id="885339554">
                      <w:marLeft w:val="0"/>
                      <w:marRight w:val="0"/>
                      <w:marTop w:val="0"/>
                      <w:marBottom w:val="0"/>
                      <w:divBdr>
                        <w:top w:val="none" w:sz="0" w:space="0" w:color="auto"/>
                        <w:left w:val="none" w:sz="0" w:space="0" w:color="auto"/>
                        <w:bottom w:val="none" w:sz="0" w:space="0" w:color="auto"/>
                        <w:right w:val="none" w:sz="0" w:space="0" w:color="auto"/>
                      </w:divBdr>
                    </w:div>
                    <w:div w:id="1393236674">
                      <w:marLeft w:val="0"/>
                      <w:marRight w:val="0"/>
                      <w:marTop w:val="0"/>
                      <w:marBottom w:val="0"/>
                      <w:divBdr>
                        <w:top w:val="none" w:sz="0" w:space="0" w:color="auto"/>
                        <w:left w:val="none" w:sz="0" w:space="0" w:color="auto"/>
                        <w:bottom w:val="none" w:sz="0" w:space="0" w:color="auto"/>
                        <w:right w:val="none" w:sz="0" w:space="0" w:color="auto"/>
                      </w:divBdr>
                    </w:div>
                    <w:div w:id="1525750834">
                      <w:marLeft w:val="0"/>
                      <w:marRight w:val="0"/>
                      <w:marTop w:val="0"/>
                      <w:marBottom w:val="0"/>
                      <w:divBdr>
                        <w:top w:val="none" w:sz="0" w:space="0" w:color="auto"/>
                        <w:left w:val="none" w:sz="0" w:space="0" w:color="auto"/>
                        <w:bottom w:val="none" w:sz="0" w:space="0" w:color="auto"/>
                        <w:right w:val="none" w:sz="0" w:space="0" w:color="auto"/>
                      </w:divBdr>
                    </w:div>
                    <w:div w:id="1681732165">
                      <w:marLeft w:val="0"/>
                      <w:marRight w:val="0"/>
                      <w:marTop w:val="0"/>
                      <w:marBottom w:val="0"/>
                      <w:divBdr>
                        <w:top w:val="none" w:sz="0" w:space="0" w:color="auto"/>
                        <w:left w:val="none" w:sz="0" w:space="0" w:color="auto"/>
                        <w:bottom w:val="none" w:sz="0" w:space="0" w:color="auto"/>
                        <w:right w:val="none" w:sz="0" w:space="0" w:color="auto"/>
                      </w:divBdr>
                    </w:div>
                    <w:div w:id="1711874577">
                      <w:marLeft w:val="0"/>
                      <w:marRight w:val="0"/>
                      <w:marTop w:val="0"/>
                      <w:marBottom w:val="0"/>
                      <w:divBdr>
                        <w:top w:val="none" w:sz="0" w:space="0" w:color="auto"/>
                        <w:left w:val="none" w:sz="0" w:space="0" w:color="auto"/>
                        <w:bottom w:val="none" w:sz="0" w:space="0" w:color="auto"/>
                        <w:right w:val="none" w:sz="0" w:space="0" w:color="auto"/>
                      </w:divBdr>
                    </w:div>
                    <w:div w:id="1877620433">
                      <w:marLeft w:val="0"/>
                      <w:marRight w:val="0"/>
                      <w:marTop w:val="0"/>
                      <w:marBottom w:val="0"/>
                      <w:divBdr>
                        <w:top w:val="none" w:sz="0" w:space="0" w:color="auto"/>
                        <w:left w:val="none" w:sz="0" w:space="0" w:color="auto"/>
                        <w:bottom w:val="none" w:sz="0" w:space="0" w:color="auto"/>
                        <w:right w:val="none" w:sz="0" w:space="0" w:color="auto"/>
                      </w:divBdr>
                    </w:div>
                    <w:div w:id="1881278520">
                      <w:marLeft w:val="0"/>
                      <w:marRight w:val="0"/>
                      <w:marTop w:val="0"/>
                      <w:marBottom w:val="0"/>
                      <w:divBdr>
                        <w:top w:val="none" w:sz="0" w:space="0" w:color="auto"/>
                        <w:left w:val="none" w:sz="0" w:space="0" w:color="auto"/>
                        <w:bottom w:val="none" w:sz="0" w:space="0" w:color="auto"/>
                        <w:right w:val="none" w:sz="0" w:space="0" w:color="auto"/>
                      </w:divBdr>
                    </w:div>
                    <w:div w:id="21204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478355">
      <w:bodyDiv w:val="1"/>
      <w:marLeft w:val="0"/>
      <w:marRight w:val="0"/>
      <w:marTop w:val="0"/>
      <w:marBottom w:val="0"/>
      <w:divBdr>
        <w:top w:val="none" w:sz="0" w:space="0" w:color="auto"/>
        <w:left w:val="none" w:sz="0" w:space="0" w:color="auto"/>
        <w:bottom w:val="none" w:sz="0" w:space="0" w:color="auto"/>
        <w:right w:val="none" w:sz="0" w:space="0" w:color="auto"/>
      </w:divBdr>
    </w:div>
    <w:div w:id="1240674966">
      <w:bodyDiv w:val="1"/>
      <w:marLeft w:val="0"/>
      <w:marRight w:val="0"/>
      <w:marTop w:val="0"/>
      <w:marBottom w:val="0"/>
      <w:divBdr>
        <w:top w:val="none" w:sz="0" w:space="0" w:color="auto"/>
        <w:left w:val="none" w:sz="0" w:space="0" w:color="auto"/>
        <w:bottom w:val="none" w:sz="0" w:space="0" w:color="auto"/>
        <w:right w:val="none" w:sz="0" w:space="0" w:color="auto"/>
      </w:divBdr>
    </w:div>
    <w:div w:id="1244875941">
      <w:bodyDiv w:val="1"/>
      <w:marLeft w:val="0"/>
      <w:marRight w:val="0"/>
      <w:marTop w:val="0"/>
      <w:marBottom w:val="0"/>
      <w:divBdr>
        <w:top w:val="none" w:sz="0" w:space="0" w:color="auto"/>
        <w:left w:val="none" w:sz="0" w:space="0" w:color="auto"/>
        <w:bottom w:val="none" w:sz="0" w:space="0" w:color="auto"/>
        <w:right w:val="none" w:sz="0" w:space="0" w:color="auto"/>
      </w:divBdr>
    </w:div>
    <w:div w:id="1374962977">
      <w:bodyDiv w:val="1"/>
      <w:marLeft w:val="0"/>
      <w:marRight w:val="0"/>
      <w:marTop w:val="0"/>
      <w:marBottom w:val="0"/>
      <w:divBdr>
        <w:top w:val="none" w:sz="0" w:space="0" w:color="auto"/>
        <w:left w:val="none" w:sz="0" w:space="0" w:color="auto"/>
        <w:bottom w:val="none" w:sz="0" w:space="0" w:color="auto"/>
        <w:right w:val="none" w:sz="0" w:space="0" w:color="auto"/>
      </w:divBdr>
      <w:divsChild>
        <w:div w:id="309025218">
          <w:marLeft w:val="0"/>
          <w:marRight w:val="0"/>
          <w:marTop w:val="0"/>
          <w:marBottom w:val="0"/>
          <w:divBdr>
            <w:top w:val="none" w:sz="0" w:space="0" w:color="auto"/>
            <w:left w:val="none" w:sz="0" w:space="0" w:color="auto"/>
            <w:bottom w:val="none" w:sz="0" w:space="0" w:color="auto"/>
            <w:right w:val="none" w:sz="0" w:space="0" w:color="auto"/>
          </w:divBdr>
          <w:divsChild>
            <w:div w:id="1631131386">
              <w:marLeft w:val="0"/>
              <w:marRight w:val="0"/>
              <w:marTop w:val="0"/>
              <w:marBottom w:val="0"/>
              <w:divBdr>
                <w:top w:val="none" w:sz="0" w:space="0" w:color="auto"/>
                <w:left w:val="none" w:sz="0" w:space="0" w:color="auto"/>
                <w:bottom w:val="none" w:sz="0" w:space="0" w:color="auto"/>
                <w:right w:val="none" w:sz="0" w:space="0" w:color="auto"/>
              </w:divBdr>
              <w:divsChild>
                <w:div w:id="990065919">
                  <w:marLeft w:val="0"/>
                  <w:marRight w:val="0"/>
                  <w:marTop w:val="0"/>
                  <w:marBottom w:val="0"/>
                  <w:divBdr>
                    <w:top w:val="none" w:sz="0" w:space="0" w:color="auto"/>
                    <w:left w:val="none" w:sz="0" w:space="0" w:color="auto"/>
                    <w:bottom w:val="none" w:sz="0" w:space="0" w:color="auto"/>
                    <w:right w:val="none" w:sz="0" w:space="0" w:color="auto"/>
                  </w:divBdr>
                  <w:divsChild>
                    <w:div w:id="159122791">
                      <w:marLeft w:val="0"/>
                      <w:marRight w:val="0"/>
                      <w:marTop w:val="0"/>
                      <w:marBottom w:val="0"/>
                      <w:divBdr>
                        <w:top w:val="none" w:sz="0" w:space="0" w:color="auto"/>
                        <w:left w:val="none" w:sz="0" w:space="0" w:color="auto"/>
                        <w:bottom w:val="none" w:sz="0" w:space="0" w:color="auto"/>
                        <w:right w:val="none" w:sz="0" w:space="0" w:color="auto"/>
                      </w:divBdr>
                    </w:div>
                    <w:div w:id="342705234">
                      <w:marLeft w:val="0"/>
                      <w:marRight w:val="0"/>
                      <w:marTop w:val="0"/>
                      <w:marBottom w:val="0"/>
                      <w:divBdr>
                        <w:top w:val="none" w:sz="0" w:space="0" w:color="auto"/>
                        <w:left w:val="none" w:sz="0" w:space="0" w:color="auto"/>
                        <w:bottom w:val="none" w:sz="0" w:space="0" w:color="auto"/>
                        <w:right w:val="none" w:sz="0" w:space="0" w:color="auto"/>
                      </w:divBdr>
                    </w:div>
                    <w:div w:id="402682020">
                      <w:marLeft w:val="0"/>
                      <w:marRight w:val="0"/>
                      <w:marTop w:val="0"/>
                      <w:marBottom w:val="0"/>
                      <w:divBdr>
                        <w:top w:val="none" w:sz="0" w:space="0" w:color="auto"/>
                        <w:left w:val="none" w:sz="0" w:space="0" w:color="auto"/>
                        <w:bottom w:val="none" w:sz="0" w:space="0" w:color="auto"/>
                        <w:right w:val="none" w:sz="0" w:space="0" w:color="auto"/>
                      </w:divBdr>
                    </w:div>
                    <w:div w:id="427043385">
                      <w:marLeft w:val="0"/>
                      <w:marRight w:val="0"/>
                      <w:marTop w:val="0"/>
                      <w:marBottom w:val="0"/>
                      <w:divBdr>
                        <w:top w:val="none" w:sz="0" w:space="0" w:color="auto"/>
                        <w:left w:val="none" w:sz="0" w:space="0" w:color="auto"/>
                        <w:bottom w:val="none" w:sz="0" w:space="0" w:color="auto"/>
                        <w:right w:val="none" w:sz="0" w:space="0" w:color="auto"/>
                      </w:divBdr>
                    </w:div>
                    <w:div w:id="636569535">
                      <w:marLeft w:val="0"/>
                      <w:marRight w:val="0"/>
                      <w:marTop w:val="0"/>
                      <w:marBottom w:val="0"/>
                      <w:divBdr>
                        <w:top w:val="none" w:sz="0" w:space="0" w:color="auto"/>
                        <w:left w:val="none" w:sz="0" w:space="0" w:color="auto"/>
                        <w:bottom w:val="none" w:sz="0" w:space="0" w:color="auto"/>
                        <w:right w:val="none" w:sz="0" w:space="0" w:color="auto"/>
                      </w:divBdr>
                    </w:div>
                    <w:div w:id="703091647">
                      <w:marLeft w:val="0"/>
                      <w:marRight w:val="0"/>
                      <w:marTop w:val="0"/>
                      <w:marBottom w:val="0"/>
                      <w:divBdr>
                        <w:top w:val="none" w:sz="0" w:space="0" w:color="auto"/>
                        <w:left w:val="none" w:sz="0" w:space="0" w:color="auto"/>
                        <w:bottom w:val="none" w:sz="0" w:space="0" w:color="auto"/>
                        <w:right w:val="none" w:sz="0" w:space="0" w:color="auto"/>
                      </w:divBdr>
                    </w:div>
                    <w:div w:id="756171081">
                      <w:marLeft w:val="0"/>
                      <w:marRight w:val="0"/>
                      <w:marTop w:val="0"/>
                      <w:marBottom w:val="0"/>
                      <w:divBdr>
                        <w:top w:val="none" w:sz="0" w:space="0" w:color="auto"/>
                        <w:left w:val="none" w:sz="0" w:space="0" w:color="auto"/>
                        <w:bottom w:val="none" w:sz="0" w:space="0" w:color="auto"/>
                        <w:right w:val="none" w:sz="0" w:space="0" w:color="auto"/>
                      </w:divBdr>
                    </w:div>
                    <w:div w:id="958534039">
                      <w:marLeft w:val="0"/>
                      <w:marRight w:val="0"/>
                      <w:marTop w:val="0"/>
                      <w:marBottom w:val="0"/>
                      <w:divBdr>
                        <w:top w:val="none" w:sz="0" w:space="0" w:color="auto"/>
                        <w:left w:val="none" w:sz="0" w:space="0" w:color="auto"/>
                        <w:bottom w:val="none" w:sz="0" w:space="0" w:color="auto"/>
                        <w:right w:val="none" w:sz="0" w:space="0" w:color="auto"/>
                      </w:divBdr>
                    </w:div>
                    <w:div w:id="1008943319">
                      <w:marLeft w:val="0"/>
                      <w:marRight w:val="0"/>
                      <w:marTop w:val="0"/>
                      <w:marBottom w:val="0"/>
                      <w:divBdr>
                        <w:top w:val="none" w:sz="0" w:space="0" w:color="auto"/>
                        <w:left w:val="none" w:sz="0" w:space="0" w:color="auto"/>
                        <w:bottom w:val="none" w:sz="0" w:space="0" w:color="auto"/>
                        <w:right w:val="none" w:sz="0" w:space="0" w:color="auto"/>
                      </w:divBdr>
                    </w:div>
                    <w:div w:id="1318802302">
                      <w:marLeft w:val="0"/>
                      <w:marRight w:val="0"/>
                      <w:marTop w:val="0"/>
                      <w:marBottom w:val="0"/>
                      <w:divBdr>
                        <w:top w:val="none" w:sz="0" w:space="0" w:color="auto"/>
                        <w:left w:val="none" w:sz="0" w:space="0" w:color="auto"/>
                        <w:bottom w:val="none" w:sz="0" w:space="0" w:color="auto"/>
                        <w:right w:val="none" w:sz="0" w:space="0" w:color="auto"/>
                      </w:divBdr>
                    </w:div>
                    <w:div w:id="1485316640">
                      <w:marLeft w:val="0"/>
                      <w:marRight w:val="0"/>
                      <w:marTop w:val="0"/>
                      <w:marBottom w:val="0"/>
                      <w:divBdr>
                        <w:top w:val="none" w:sz="0" w:space="0" w:color="auto"/>
                        <w:left w:val="none" w:sz="0" w:space="0" w:color="auto"/>
                        <w:bottom w:val="none" w:sz="0" w:space="0" w:color="auto"/>
                        <w:right w:val="none" w:sz="0" w:space="0" w:color="auto"/>
                      </w:divBdr>
                    </w:div>
                    <w:div w:id="1537621367">
                      <w:marLeft w:val="0"/>
                      <w:marRight w:val="0"/>
                      <w:marTop w:val="0"/>
                      <w:marBottom w:val="0"/>
                      <w:divBdr>
                        <w:top w:val="none" w:sz="0" w:space="0" w:color="auto"/>
                        <w:left w:val="none" w:sz="0" w:space="0" w:color="auto"/>
                        <w:bottom w:val="none" w:sz="0" w:space="0" w:color="auto"/>
                        <w:right w:val="none" w:sz="0" w:space="0" w:color="auto"/>
                      </w:divBdr>
                    </w:div>
                    <w:div w:id="1583755109">
                      <w:marLeft w:val="0"/>
                      <w:marRight w:val="0"/>
                      <w:marTop w:val="0"/>
                      <w:marBottom w:val="0"/>
                      <w:divBdr>
                        <w:top w:val="none" w:sz="0" w:space="0" w:color="auto"/>
                        <w:left w:val="none" w:sz="0" w:space="0" w:color="auto"/>
                        <w:bottom w:val="none" w:sz="0" w:space="0" w:color="auto"/>
                        <w:right w:val="none" w:sz="0" w:space="0" w:color="auto"/>
                      </w:divBdr>
                    </w:div>
                    <w:div w:id="17924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048778">
          <w:marLeft w:val="0"/>
          <w:marRight w:val="0"/>
          <w:marTop w:val="0"/>
          <w:marBottom w:val="0"/>
          <w:divBdr>
            <w:top w:val="none" w:sz="0" w:space="0" w:color="auto"/>
            <w:left w:val="none" w:sz="0" w:space="0" w:color="auto"/>
            <w:bottom w:val="none" w:sz="0" w:space="0" w:color="auto"/>
            <w:right w:val="none" w:sz="0" w:space="0" w:color="auto"/>
          </w:divBdr>
          <w:divsChild>
            <w:div w:id="1977106100">
              <w:marLeft w:val="0"/>
              <w:marRight w:val="0"/>
              <w:marTop w:val="0"/>
              <w:marBottom w:val="0"/>
              <w:divBdr>
                <w:top w:val="none" w:sz="0" w:space="0" w:color="auto"/>
                <w:left w:val="none" w:sz="0" w:space="0" w:color="auto"/>
                <w:bottom w:val="none" w:sz="0" w:space="0" w:color="auto"/>
                <w:right w:val="none" w:sz="0" w:space="0" w:color="auto"/>
              </w:divBdr>
              <w:divsChild>
                <w:div w:id="1960991662">
                  <w:marLeft w:val="0"/>
                  <w:marRight w:val="0"/>
                  <w:marTop w:val="0"/>
                  <w:marBottom w:val="0"/>
                  <w:divBdr>
                    <w:top w:val="none" w:sz="0" w:space="0" w:color="auto"/>
                    <w:left w:val="none" w:sz="0" w:space="0" w:color="auto"/>
                    <w:bottom w:val="none" w:sz="0" w:space="0" w:color="auto"/>
                    <w:right w:val="none" w:sz="0" w:space="0" w:color="auto"/>
                  </w:divBdr>
                  <w:divsChild>
                    <w:div w:id="80883051">
                      <w:marLeft w:val="0"/>
                      <w:marRight w:val="0"/>
                      <w:marTop w:val="0"/>
                      <w:marBottom w:val="0"/>
                      <w:divBdr>
                        <w:top w:val="none" w:sz="0" w:space="0" w:color="auto"/>
                        <w:left w:val="none" w:sz="0" w:space="0" w:color="auto"/>
                        <w:bottom w:val="none" w:sz="0" w:space="0" w:color="auto"/>
                        <w:right w:val="none" w:sz="0" w:space="0" w:color="auto"/>
                      </w:divBdr>
                    </w:div>
                    <w:div w:id="107891093">
                      <w:marLeft w:val="0"/>
                      <w:marRight w:val="0"/>
                      <w:marTop w:val="0"/>
                      <w:marBottom w:val="0"/>
                      <w:divBdr>
                        <w:top w:val="none" w:sz="0" w:space="0" w:color="auto"/>
                        <w:left w:val="none" w:sz="0" w:space="0" w:color="auto"/>
                        <w:bottom w:val="none" w:sz="0" w:space="0" w:color="auto"/>
                        <w:right w:val="none" w:sz="0" w:space="0" w:color="auto"/>
                      </w:divBdr>
                    </w:div>
                    <w:div w:id="135610290">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279148077">
                      <w:marLeft w:val="0"/>
                      <w:marRight w:val="0"/>
                      <w:marTop w:val="0"/>
                      <w:marBottom w:val="0"/>
                      <w:divBdr>
                        <w:top w:val="none" w:sz="0" w:space="0" w:color="auto"/>
                        <w:left w:val="none" w:sz="0" w:space="0" w:color="auto"/>
                        <w:bottom w:val="none" w:sz="0" w:space="0" w:color="auto"/>
                        <w:right w:val="none" w:sz="0" w:space="0" w:color="auto"/>
                      </w:divBdr>
                    </w:div>
                    <w:div w:id="449592924">
                      <w:marLeft w:val="0"/>
                      <w:marRight w:val="0"/>
                      <w:marTop w:val="0"/>
                      <w:marBottom w:val="0"/>
                      <w:divBdr>
                        <w:top w:val="none" w:sz="0" w:space="0" w:color="auto"/>
                        <w:left w:val="none" w:sz="0" w:space="0" w:color="auto"/>
                        <w:bottom w:val="none" w:sz="0" w:space="0" w:color="auto"/>
                        <w:right w:val="none" w:sz="0" w:space="0" w:color="auto"/>
                      </w:divBdr>
                    </w:div>
                    <w:div w:id="476923575">
                      <w:marLeft w:val="0"/>
                      <w:marRight w:val="0"/>
                      <w:marTop w:val="0"/>
                      <w:marBottom w:val="0"/>
                      <w:divBdr>
                        <w:top w:val="none" w:sz="0" w:space="0" w:color="auto"/>
                        <w:left w:val="none" w:sz="0" w:space="0" w:color="auto"/>
                        <w:bottom w:val="none" w:sz="0" w:space="0" w:color="auto"/>
                        <w:right w:val="none" w:sz="0" w:space="0" w:color="auto"/>
                      </w:divBdr>
                    </w:div>
                    <w:div w:id="520628192">
                      <w:marLeft w:val="0"/>
                      <w:marRight w:val="0"/>
                      <w:marTop w:val="0"/>
                      <w:marBottom w:val="0"/>
                      <w:divBdr>
                        <w:top w:val="none" w:sz="0" w:space="0" w:color="auto"/>
                        <w:left w:val="none" w:sz="0" w:space="0" w:color="auto"/>
                        <w:bottom w:val="none" w:sz="0" w:space="0" w:color="auto"/>
                        <w:right w:val="none" w:sz="0" w:space="0" w:color="auto"/>
                      </w:divBdr>
                    </w:div>
                    <w:div w:id="574172182">
                      <w:marLeft w:val="0"/>
                      <w:marRight w:val="0"/>
                      <w:marTop w:val="0"/>
                      <w:marBottom w:val="0"/>
                      <w:divBdr>
                        <w:top w:val="none" w:sz="0" w:space="0" w:color="auto"/>
                        <w:left w:val="none" w:sz="0" w:space="0" w:color="auto"/>
                        <w:bottom w:val="none" w:sz="0" w:space="0" w:color="auto"/>
                        <w:right w:val="none" w:sz="0" w:space="0" w:color="auto"/>
                      </w:divBdr>
                    </w:div>
                    <w:div w:id="671950353">
                      <w:marLeft w:val="0"/>
                      <w:marRight w:val="0"/>
                      <w:marTop w:val="0"/>
                      <w:marBottom w:val="0"/>
                      <w:divBdr>
                        <w:top w:val="none" w:sz="0" w:space="0" w:color="auto"/>
                        <w:left w:val="none" w:sz="0" w:space="0" w:color="auto"/>
                        <w:bottom w:val="none" w:sz="0" w:space="0" w:color="auto"/>
                        <w:right w:val="none" w:sz="0" w:space="0" w:color="auto"/>
                      </w:divBdr>
                    </w:div>
                    <w:div w:id="773398358">
                      <w:marLeft w:val="0"/>
                      <w:marRight w:val="0"/>
                      <w:marTop w:val="0"/>
                      <w:marBottom w:val="0"/>
                      <w:divBdr>
                        <w:top w:val="none" w:sz="0" w:space="0" w:color="auto"/>
                        <w:left w:val="none" w:sz="0" w:space="0" w:color="auto"/>
                        <w:bottom w:val="none" w:sz="0" w:space="0" w:color="auto"/>
                        <w:right w:val="none" w:sz="0" w:space="0" w:color="auto"/>
                      </w:divBdr>
                    </w:div>
                    <w:div w:id="812213434">
                      <w:marLeft w:val="0"/>
                      <w:marRight w:val="0"/>
                      <w:marTop w:val="0"/>
                      <w:marBottom w:val="0"/>
                      <w:divBdr>
                        <w:top w:val="none" w:sz="0" w:space="0" w:color="auto"/>
                        <w:left w:val="none" w:sz="0" w:space="0" w:color="auto"/>
                        <w:bottom w:val="none" w:sz="0" w:space="0" w:color="auto"/>
                        <w:right w:val="none" w:sz="0" w:space="0" w:color="auto"/>
                      </w:divBdr>
                    </w:div>
                    <w:div w:id="815494466">
                      <w:marLeft w:val="0"/>
                      <w:marRight w:val="0"/>
                      <w:marTop w:val="0"/>
                      <w:marBottom w:val="0"/>
                      <w:divBdr>
                        <w:top w:val="none" w:sz="0" w:space="0" w:color="auto"/>
                        <w:left w:val="none" w:sz="0" w:space="0" w:color="auto"/>
                        <w:bottom w:val="none" w:sz="0" w:space="0" w:color="auto"/>
                        <w:right w:val="none" w:sz="0" w:space="0" w:color="auto"/>
                      </w:divBdr>
                    </w:div>
                    <w:div w:id="818308558">
                      <w:marLeft w:val="0"/>
                      <w:marRight w:val="0"/>
                      <w:marTop w:val="0"/>
                      <w:marBottom w:val="0"/>
                      <w:divBdr>
                        <w:top w:val="none" w:sz="0" w:space="0" w:color="auto"/>
                        <w:left w:val="none" w:sz="0" w:space="0" w:color="auto"/>
                        <w:bottom w:val="none" w:sz="0" w:space="0" w:color="auto"/>
                        <w:right w:val="none" w:sz="0" w:space="0" w:color="auto"/>
                      </w:divBdr>
                    </w:div>
                    <w:div w:id="849493037">
                      <w:marLeft w:val="0"/>
                      <w:marRight w:val="0"/>
                      <w:marTop w:val="0"/>
                      <w:marBottom w:val="0"/>
                      <w:divBdr>
                        <w:top w:val="none" w:sz="0" w:space="0" w:color="auto"/>
                        <w:left w:val="none" w:sz="0" w:space="0" w:color="auto"/>
                        <w:bottom w:val="none" w:sz="0" w:space="0" w:color="auto"/>
                        <w:right w:val="none" w:sz="0" w:space="0" w:color="auto"/>
                      </w:divBdr>
                    </w:div>
                    <w:div w:id="961884207">
                      <w:marLeft w:val="0"/>
                      <w:marRight w:val="0"/>
                      <w:marTop w:val="0"/>
                      <w:marBottom w:val="0"/>
                      <w:divBdr>
                        <w:top w:val="none" w:sz="0" w:space="0" w:color="auto"/>
                        <w:left w:val="none" w:sz="0" w:space="0" w:color="auto"/>
                        <w:bottom w:val="none" w:sz="0" w:space="0" w:color="auto"/>
                        <w:right w:val="none" w:sz="0" w:space="0" w:color="auto"/>
                      </w:divBdr>
                    </w:div>
                    <w:div w:id="1042750033">
                      <w:marLeft w:val="0"/>
                      <w:marRight w:val="0"/>
                      <w:marTop w:val="0"/>
                      <w:marBottom w:val="0"/>
                      <w:divBdr>
                        <w:top w:val="none" w:sz="0" w:space="0" w:color="auto"/>
                        <w:left w:val="none" w:sz="0" w:space="0" w:color="auto"/>
                        <w:bottom w:val="none" w:sz="0" w:space="0" w:color="auto"/>
                        <w:right w:val="none" w:sz="0" w:space="0" w:color="auto"/>
                      </w:divBdr>
                    </w:div>
                    <w:div w:id="1081832926">
                      <w:marLeft w:val="0"/>
                      <w:marRight w:val="0"/>
                      <w:marTop w:val="0"/>
                      <w:marBottom w:val="0"/>
                      <w:divBdr>
                        <w:top w:val="none" w:sz="0" w:space="0" w:color="auto"/>
                        <w:left w:val="none" w:sz="0" w:space="0" w:color="auto"/>
                        <w:bottom w:val="none" w:sz="0" w:space="0" w:color="auto"/>
                        <w:right w:val="none" w:sz="0" w:space="0" w:color="auto"/>
                      </w:divBdr>
                    </w:div>
                    <w:div w:id="1206142404">
                      <w:marLeft w:val="0"/>
                      <w:marRight w:val="0"/>
                      <w:marTop w:val="0"/>
                      <w:marBottom w:val="0"/>
                      <w:divBdr>
                        <w:top w:val="none" w:sz="0" w:space="0" w:color="auto"/>
                        <w:left w:val="none" w:sz="0" w:space="0" w:color="auto"/>
                        <w:bottom w:val="none" w:sz="0" w:space="0" w:color="auto"/>
                        <w:right w:val="none" w:sz="0" w:space="0" w:color="auto"/>
                      </w:divBdr>
                    </w:div>
                    <w:div w:id="1276791446">
                      <w:marLeft w:val="0"/>
                      <w:marRight w:val="0"/>
                      <w:marTop w:val="0"/>
                      <w:marBottom w:val="0"/>
                      <w:divBdr>
                        <w:top w:val="none" w:sz="0" w:space="0" w:color="auto"/>
                        <w:left w:val="none" w:sz="0" w:space="0" w:color="auto"/>
                        <w:bottom w:val="none" w:sz="0" w:space="0" w:color="auto"/>
                        <w:right w:val="none" w:sz="0" w:space="0" w:color="auto"/>
                      </w:divBdr>
                    </w:div>
                    <w:div w:id="1357316889">
                      <w:marLeft w:val="0"/>
                      <w:marRight w:val="0"/>
                      <w:marTop w:val="0"/>
                      <w:marBottom w:val="0"/>
                      <w:divBdr>
                        <w:top w:val="none" w:sz="0" w:space="0" w:color="auto"/>
                        <w:left w:val="none" w:sz="0" w:space="0" w:color="auto"/>
                        <w:bottom w:val="none" w:sz="0" w:space="0" w:color="auto"/>
                        <w:right w:val="none" w:sz="0" w:space="0" w:color="auto"/>
                      </w:divBdr>
                    </w:div>
                    <w:div w:id="1482501933">
                      <w:marLeft w:val="0"/>
                      <w:marRight w:val="0"/>
                      <w:marTop w:val="0"/>
                      <w:marBottom w:val="0"/>
                      <w:divBdr>
                        <w:top w:val="none" w:sz="0" w:space="0" w:color="auto"/>
                        <w:left w:val="none" w:sz="0" w:space="0" w:color="auto"/>
                        <w:bottom w:val="none" w:sz="0" w:space="0" w:color="auto"/>
                        <w:right w:val="none" w:sz="0" w:space="0" w:color="auto"/>
                      </w:divBdr>
                    </w:div>
                    <w:div w:id="1486361434">
                      <w:marLeft w:val="0"/>
                      <w:marRight w:val="0"/>
                      <w:marTop w:val="0"/>
                      <w:marBottom w:val="0"/>
                      <w:divBdr>
                        <w:top w:val="none" w:sz="0" w:space="0" w:color="auto"/>
                        <w:left w:val="none" w:sz="0" w:space="0" w:color="auto"/>
                        <w:bottom w:val="none" w:sz="0" w:space="0" w:color="auto"/>
                        <w:right w:val="none" w:sz="0" w:space="0" w:color="auto"/>
                      </w:divBdr>
                    </w:div>
                    <w:div w:id="1492595979">
                      <w:marLeft w:val="0"/>
                      <w:marRight w:val="0"/>
                      <w:marTop w:val="0"/>
                      <w:marBottom w:val="0"/>
                      <w:divBdr>
                        <w:top w:val="none" w:sz="0" w:space="0" w:color="auto"/>
                        <w:left w:val="none" w:sz="0" w:space="0" w:color="auto"/>
                        <w:bottom w:val="none" w:sz="0" w:space="0" w:color="auto"/>
                        <w:right w:val="none" w:sz="0" w:space="0" w:color="auto"/>
                      </w:divBdr>
                    </w:div>
                    <w:div w:id="1527021196">
                      <w:marLeft w:val="0"/>
                      <w:marRight w:val="0"/>
                      <w:marTop w:val="0"/>
                      <w:marBottom w:val="0"/>
                      <w:divBdr>
                        <w:top w:val="none" w:sz="0" w:space="0" w:color="auto"/>
                        <w:left w:val="none" w:sz="0" w:space="0" w:color="auto"/>
                        <w:bottom w:val="none" w:sz="0" w:space="0" w:color="auto"/>
                        <w:right w:val="none" w:sz="0" w:space="0" w:color="auto"/>
                      </w:divBdr>
                    </w:div>
                    <w:div w:id="1542354409">
                      <w:marLeft w:val="0"/>
                      <w:marRight w:val="0"/>
                      <w:marTop w:val="0"/>
                      <w:marBottom w:val="0"/>
                      <w:divBdr>
                        <w:top w:val="none" w:sz="0" w:space="0" w:color="auto"/>
                        <w:left w:val="none" w:sz="0" w:space="0" w:color="auto"/>
                        <w:bottom w:val="none" w:sz="0" w:space="0" w:color="auto"/>
                        <w:right w:val="none" w:sz="0" w:space="0" w:color="auto"/>
                      </w:divBdr>
                    </w:div>
                    <w:div w:id="1579290721">
                      <w:marLeft w:val="0"/>
                      <w:marRight w:val="0"/>
                      <w:marTop w:val="0"/>
                      <w:marBottom w:val="0"/>
                      <w:divBdr>
                        <w:top w:val="none" w:sz="0" w:space="0" w:color="auto"/>
                        <w:left w:val="none" w:sz="0" w:space="0" w:color="auto"/>
                        <w:bottom w:val="none" w:sz="0" w:space="0" w:color="auto"/>
                        <w:right w:val="none" w:sz="0" w:space="0" w:color="auto"/>
                      </w:divBdr>
                    </w:div>
                    <w:div w:id="1724525314">
                      <w:marLeft w:val="0"/>
                      <w:marRight w:val="0"/>
                      <w:marTop w:val="0"/>
                      <w:marBottom w:val="0"/>
                      <w:divBdr>
                        <w:top w:val="none" w:sz="0" w:space="0" w:color="auto"/>
                        <w:left w:val="none" w:sz="0" w:space="0" w:color="auto"/>
                        <w:bottom w:val="none" w:sz="0" w:space="0" w:color="auto"/>
                        <w:right w:val="none" w:sz="0" w:space="0" w:color="auto"/>
                      </w:divBdr>
                    </w:div>
                    <w:div w:id="1760172756">
                      <w:marLeft w:val="0"/>
                      <w:marRight w:val="0"/>
                      <w:marTop w:val="0"/>
                      <w:marBottom w:val="0"/>
                      <w:divBdr>
                        <w:top w:val="none" w:sz="0" w:space="0" w:color="auto"/>
                        <w:left w:val="none" w:sz="0" w:space="0" w:color="auto"/>
                        <w:bottom w:val="none" w:sz="0" w:space="0" w:color="auto"/>
                        <w:right w:val="none" w:sz="0" w:space="0" w:color="auto"/>
                      </w:divBdr>
                    </w:div>
                    <w:div w:id="1772165944">
                      <w:marLeft w:val="0"/>
                      <w:marRight w:val="0"/>
                      <w:marTop w:val="0"/>
                      <w:marBottom w:val="0"/>
                      <w:divBdr>
                        <w:top w:val="none" w:sz="0" w:space="0" w:color="auto"/>
                        <w:left w:val="none" w:sz="0" w:space="0" w:color="auto"/>
                        <w:bottom w:val="none" w:sz="0" w:space="0" w:color="auto"/>
                        <w:right w:val="none" w:sz="0" w:space="0" w:color="auto"/>
                      </w:divBdr>
                    </w:div>
                    <w:div w:id="1786188974">
                      <w:marLeft w:val="0"/>
                      <w:marRight w:val="0"/>
                      <w:marTop w:val="0"/>
                      <w:marBottom w:val="0"/>
                      <w:divBdr>
                        <w:top w:val="none" w:sz="0" w:space="0" w:color="auto"/>
                        <w:left w:val="none" w:sz="0" w:space="0" w:color="auto"/>
                        <w:bottom w:val="none" w:sz="0" w:space="0" w:color="auto"/>
                        <w:right w:val="none" w:sz="0" w:space="0" w:color="auto"/>
                      </w:divBdr>
                    </w:div>
                    <w:div w:id="1809739320">
                      <w:marLeft w:val="0"/>
                      <w:marRight w:val="0"/>
                      <w:marTop w:val="0"/>
                      <w:marBottom w:val="0"/>
                      <w:divBdr>
                        <w:top w:val="none" w:sz="0" w:space="0" w:color="auto"/>
                        <w:left w:val="none" w:sz="0" w:space="0" w:color="auto"/>
                        <w:bottom w:val="none" w:sz="0" w:space="0" w:color="auto"/>
                        <w:right w:val="none" w:sz="0" w:space="0" w:color="auto"/>
                      </w:divBdr>
                    </w:div>
                    <w:div w:id="1937909278">
                      <w:marLeft w:val="0"/>
                      <w:marRight w:val="0"/>
                      <w:marTop w:val="0"/>
                      <w:marBottom w:val="0"/>
                      <w:divBdr>
                        <w:top w:val="none" w:sz="0" w:space="0" w:color="auto"/>
                        <w:left w:val="none" w:sz="0" w:space="0" w:color="auto"/>
                        <w:bottom w:val="none" w:sz="0" w:space="0" w:color="auto"/>
                        <w:right w:val="none" w:sz="0" w:space="0" w:color="auto"/>
                      </w:divBdr>
                    </w:div>
                    <w:div w:id="1960799491">
                      <w:marLeft w:val="0"/>
                      <w:marRight w:val="0"/>
                      <w:marTop w:val="0"/>
                      <w:marBottom w:val="0"/>
                      <w:divBdr>
                        <w:top w:val="none" w:sz="0" w:space="0" w:color="auto"/>
                        <w:left w:val="none" w:sz="0" w:space="0" w:color="auto"/>
                        <w:bottom w:val="none" w:sz="0" w:space="0" w:color="auto"/>
                        <w:right w:val="none" w:sz="0" w:space="0" w:color="auto"/>
                      </w:divBdr>
                    </w:div>
                    <w:div w:id="2010863508">
                      <w:marLeft w:val="0"/>
                      <w:marRight w:val="0"/>
                      <w:marTop w:val="0"/>
                      <w:marBottom w:val="0"/>
                      <w:divBdr>
                        <w:top w:val="none" w:sz="0" w:space="0" w:color="auto"/>
                        <w:left w:val="none" w:sz="0" w:space="0" w:color="auto"/>
                        <w:bottom w:val="none" w:sz="0" w:space="0" w:color="auto"/>
                        <w:right w:val="none" w:sz="0" w:space="0" w:color="auto"/>
                      </w:divBdr>
                    </w:div>
                    <w:div w:id="2042971014">
                      <w:marLeft w:val="0"/>
                      <w:marRight w:val="0"/>
                      <w:marTop w:val="0"/>
                      <w:marBottom w:val="0"/>
                      <w:divBdr>
                        <w:top w:val="none" w:sz="0" w:space="0" w:color="auto"/>
                        <w:left w:val="none" w:sz="0" w:space="0" w:color="auto"/>
                        <w:bottom w:val="none" w:sz="0" w:space="0" w:color="auto"/>
                        <w:right w:val="none" w:sz="0" w:space="0" w:color="auto"/>
                      </w:divBdr>
                    </w:div>
                    <w:div w:id="20545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86755">
          <w:marLeft w:val="0"/>
          <w:marRight w:val="0"/>
          <w:marTop w:val="0"/>
          <w:marBottom w:val="0"/>
          <w:divBdr>
            <w:top w:val="none" w:sz="0" w:space="0" w:color="auto"/>
            <w:left w:val="none" w:sz="0" w:space="0" w:color="auto"/>
            <w:bottom w:val="none" w:sz="0" w:space="0" w:color="auto"/>
            <w:right w:val="none" w:sz="0" w:space="0" w:color="auto"/>
          </w:divBdr>
          <w:divsChild>
            <w:div w:id="580215349">
              <w:marLeft w:val="0"/>
              <w:marRight w:val="0"/>
              <w:marTop w:val="0"/>
              <w:marBottom w:val="0"/>
              <w:divBdr>
                <w:top w:val="none" w:sz="0" w:space="0" w:color="auto"/>
                <w:left w:val="none" w:sz="0" w:space="0" w:color="auto"/>
                <w:bottom w:val="none" w:sz="0" w:space="0" w:color="auto"/>
                <w:right w:val="none" w:sz="0" w:space="0" w:color="auto"/>
              </w:divBdr>
              <w:divsChild>
                <w:div w:id="460264753">
                  <w:marLeft w:val="0"/>
                  <w:marRight w:val="0"/>
                  <w:marTop w:val="0"/>
                  <w:marBottom w:val="0"/>
                  <w:divBdr>
                    <w:top w:val="none" w:sz="0" w:space="0" w:color="auto"/>
                    <w:left w:val="none" w:sz="0" w:space="0" w:color="auto"/>
                    <w:bottom w:val="none" w:sz="0" w:space="0" w:color="auto"/>
                    <w:right w:val="none" w:sz="0" w:space="0" w:color="auto"/>
                  </w:divBdr>
                  <w:divsChild>
                    <w:div w:id="20515876">
                      <w:marLeft w:val="0"/>
                      <w:marRight w:val="0"/>
                      <w:marTop w:val="0"/>
                      <w:marBottom w:val="0"/>
                      <w:divBdr>
                        <w:top w:val="none" w:sz="0" w:space="0" w:color="auto"/>
                        <w:left w:val="none" w:sz="0" w:space="0" w:color="auto"/>
                        <w:bottom w:val="none" w:sz="0" w:space="0" w:color="auto"/>
                        <w:right w:val="none" w:sz="0" w:space="0" w:color="auto"/>
                      </w:divBdr>
                    </w:div>
                    <w:div w:id="25757336">
                      <w:marLeft w:val="0"/>
                      <w:marRight w:val="0"/>
                      <w:marTop w:val="0"/>
                      <w:marBottom w:val="0"/>
                      <w:divBdr>
                        <w:top w:val="none" w:sz="0" w:space="0" w:color="auto"/>
                        <w:left w:val="none" w:sz="0" w:space="0" w:color="auto"/>
                        <w:bottom w:val="none" w:sz="0" w:space="0" w:color="auto"/>
                        <w:right w:val="none" w:sz="0" w:space="0" w:color="auto"/>
                      </w:divBdr>
                    </w:div>
                    <w:div w:id="160589227">
                      <w:marLeft w:val="0"/>
                      <w:marRight w:val="0"/>
                      <w:marTop w:val="0"/>
                      <w:marBottom w:val="0"/>
                      <w:divBdr>
                        <w:top w:val="none" w:sz="0" w:space="0" w:color="auto"/>
                        <w:left w:val="none" w:sz="0" w:space="0" w:color="auto"/>
                        <w:bottom w:val="none" w:sz="0" w:space="0" w:color="auto"/>
                        <w:right w:val="none" w:sz="0" w:space="0" w:color="auto"/>
                      </w:divBdr>
                    </w:div>
                    <w:div w:id="164787917">
                      <w:marLeft w:val="0"/>
                      <w:marRight w:val="0"/>
                      <w:marTop w:val="0"/>
                      <w:marBottom w:val="0"/>
                      <w:divBdr>
                        <w:top w:val="none" w:sz="0" w:space="0" w:color="auto"/>
                        <w:left w:val="none" w:sz="0" w:space="0" w:color="auto"/>
                        <w:bottom w:val="none" w:sz="0" w:space="0" w:color="auto"/>
                        <w:right w:val="none" w:sz="0" w:space="0" w:color="auto"/>
                      </w:divBdr>
                    </w:div>
                    <w:div w:id="178980133">
                      <w:marLeft w:val="0"/>
                      <w:marRight w:val="0"/>
                      <w:marTop w:val="0"/>
                      <w:marBottom w:val="0"/>
                      <w:divBdr>
                        <w:top w:val="none" w:sz="0" w:space="0" w:color="auto"/>
                        <w:left w:val="none" w:sz="0" w:space="0" w:color="auto"/>
                        <w:bottom w:val="none" w:sz="0" w:space="0" w:color="auto"/>
                        <w:right w:val="none" w:sz="0" w:space="0" w:color="auto"/>
                      </w:divBdr>
                    </w:div>
                    <w:div w:id="283390229">
                      <w:marLeft w:val="0"/>
                      <w:marRight w:val="0"/>
                      <w:marTop w:val="0"/>
                      <w:marBottom w:val="0"/>
                      <w:divBdr>
                        <w:top w:val="none" w:sz="0" w:space="0" w:color="auto"/>
                        <w:left w:val="none" w:sz="0" w:space="0" w:color="auto"/>
                        <w:bottom w:val="none" w:sz="0" w:space="0" w:color="auto"/>
                        <w:right w:val="none" w:sz="0" w:space="0" w:color="auto"/>
                      </w:divBdr>
                    </w:div>
                    <w:div w:id="465440271">
                      <w:marLeft w:val="0"/>
                      <w:marRight w:val="0"/>
                      <w:marTop w:val="0"/>
                      <w:marBottom w:val="0"/>
                      <w:divBdr>
                        <w:top w:val="none" w:sz="0" w:space="0" w:color="auto"/>
                        <w:left w:val="none" w:sz="0" w:space="0" w:color="auto"/>
                        <w:bottom w:val="none" w:sz="0" w:space="0" w:color="auto"/>
                        <w:right w:val="none" w:sz="0" w:space="0" w:color="auto"/>
                      </w:divBdr>
                    </w:div>
                    <w:div w:id="467091093">
                      <w:marLeft w:val="0"/>
                      <w:marRight w:val="0"/>
                      <w:marTop w:val="0"/>
                      <w:marBottom w:val="0"/>
                      <w:divBdr>
                        <w:top w:val="none" w:sz="0" w:space="0" w:color="auto"/>
                        <w:left w:val="none" w:sz="0" w:space="0" w:color="auto"/>
                        <w:bottom w:val="none" w:sz="0" w:space="0" w:color="auto"/>
                        <w:right w:val="none" w:sz="0" w:space="0" w:color="auto"/>
                      </w:divBdr>
                    </w:div>
                    <w:div w:id="531694241">
                      <w:marLeft w:val="0"/>
                      <w:marRight w:val="0"/>
                      <w:marTop w:val="0"/>
                      <w:marBottom w:val="0"/>
                      <w:divBdr>
                        <w:top w:val="none" w:sz="0" w:space="0" w:color="auto"/>
                        <w:left w:val="none" w:sz="0" w:space="0" w:color="auto"/>
                        <w:bottom w:val="none" w:sz="0" w:space="0" w:color="auto"/>
                        <w:right w:val="none" w:sz="0" w:space="0" w:color="auto"/>
                      </w:divBdr>
                    </w:div>
                    <w:div w:id="534658849">
                      <w:marLeft w:val="0"/>
                      <w:marRight w:val="0"/>
                      <w:marTop w:val="0"/>
                      <w:marBottom w:val="0"/>
                      <w:divBdr>
                        <w:top w:val="none" w:sz="0" w:space="0" w:color="auto"/>
                        <w:left w:val="none" w:sz="0" w:space="0" w:color="auto"/>
                        <w:bottom w:val="none" w:sz="0" w:space="0" w:color="auto"/>
                        <w:right w:val="none" w:sz="0" w:space="0" w:color="auto"/>
                      </w:divBdr>
                    </w:div>
                    <w:div w:id="630328653">
                      <w:marLeft w:val="0"/>
                      <w:marRight w:val="0"/>
                      <w:marTop w:val="0"/>
                      <w:marBottom w:val="0"/>
                      <w:divBdr>
                        <w:top w:val="none" w:sz="0" w:space="0" w:color="auto"/>
                        <w:left w:val="none" w:sz="0" w:space="0" w:color="auto"/>
                        <w:bottom w:val="none" w:sz="0" w:space="0" w:color="auto"/>
                        <w:right w:val="none" w:sz="0" w:space="0" w:color="auto"/>
                      </w:divBdr>
                    </w:div>
                    <w:div w:id="699555163">
                      <w:marLeft w:val="0"/>
                      <w:marRight w:val="0"/>
                      <w:marTop w:val="0"/>
                      <w:marBottom w:val="0"/>
                      <w:divBdr>
                        <w:top w:val="none" w:sz="0" w:space="0" w:color="auto"/>
                        <w:left w:val="none" w:sz="0" w:space="0" w:color="auto"/>
                        <w:bottom w:val="none" w:sz="0" w:space="0" w:color="auto"/>
                        <w:right w:val="none" w:sz="0" w:space="0" w:color="auto"/>
                      </w:divBdr>
                    </w:div>
                    <w:div w:id="708648044">
                      <w:marLeft w:val="0"/>
                      <w:marRight w:val="0"/>
                      <w:marTop w:val="0"/>
                      <w:marBottom w:val="0"/>
                      <w:divBdr>
                        <w:top w:val="none" w:sz="0" w:space="0" w:color="auto"/>
                        <w:left w:val="none" w:sz="0" w:space="0" w:color="auto"/>
                        <w:bottom w:val="none" w:sz="0" w:space="0" w:color="auto"/>
                        <w:right w:val="none" w:sz="0" w:space="0" w:color="auto"/>
                      </w:divBdr>
                    </w:div>
                    <w:div w:id="793670247">
                      <w:marLeft w:val="0"/>
                      <w:marRight w:val="0"/>
                      <w:marTop w:val="0"/>
                      <w:marBottom w:val="0"/>
                      <w:divBdr>
                        <w:top w:val="none" w:sz="0" w:space="0" w:color="auto"/>
                        <w:left w:val="none" w:sz="0" w:space="0" w:color="auto"/>
                        <w:bottom w:val="none" w:sz="0" w:space="0" w:color="auto"/>
                        <w:right w:val="none" w:sz="0" w:space="0" w:color="auto"/>
                      </w:divBdr>
                    </w:div>
                    <w:div w:id="856887575">
                      <w:marLeft w:val="0"/>
                      <w:marRight w:val="0"/>
                      <w:marTop w:val="0"/>
                      <w:marBottom w:val="0"/>
                      <w:divBdr>
                        <w:top w:val="none" w:sz="0" w:space="0" w:color="auto"/>
                        <w:left w:val="none" w:sz="0" w:space="0" w:color="auto"/>
                        <w:bottom w:val="none" w:sz="0" w:space="0" w:color="auto"/>
                        <w:right w:val="none" w:sz="0" w:space="0" w:color="auto"/>
                      </w:divBdr>
                    </w:div>
                    <w:div w:id="945573580">
                      <w:marLeft w:val="0"/>
                      <w:marRight w:val="0"/>
                      <w:marTop w:val="0"/>
                      <w:marBottom w:val="0"/>
                      <w:divBdr>
                        <w:top w:val="none" w:sz="0" w:space="0" w:color="auto"/>
                        <w:left w:val="none" w:sz="0" w:space="0" w:color="auto"/>
                        <w:bottom w:val="none" w:sz="0" w:space="0" w:color="auto"/>
                        <w:right w:val="none" w:sz="0" w:space="0" w:color="auto"/>
                      </w:divBdr>
                    </w:div>
                    <w:div w:id="957761152">
                      <w:marLeft w:val="0"/>
                      <w:marRight w:val="0"/>
                      <w:marTop w:val="0"/>
                      <w:marBottom w:val="0"/>
                      <w:divBdr>
                        <w:top w:val="none" w:sz="0" w:space="0" w:color="auto"/>
                        <w:left w:val="none" w:sz="0" w:space="0" w:color="auto"/>
                        <w:bottom w:val="none" w:sz="0" w:space="0" w:color="auto"/>
                        <w:right w:val="none" w:sz="0" w:space="0" w:color="auto"/>
                      </w:divBdr>
                    </w:div>
                    <w:div w:id="967930978">
                      <w:marLeft w:val="0"/>
                      <w:marRight w:val="0"/>
                      <w:marTop w:val="0"/>
                      <w:marBottom w:val="0"/>
                      <w:divBdr>
                        <w:top w:val="none" w:sz="0" w:space="0" w:color="auto"/>
                        <w:left w:val="none" w:sz="0" w:space="0" w:color="auto"/>
                        <w:bottom w:val="none" w:sz="0" w:space="0" w:color="auto"/>
                        <w:right w:val="none" w:sz="0" w:space="0" w:color="auto"/>
                      </w:divBdr>
                    </w:div>
                    <w:div w:id="1001934409">
                      <w:marLeft w:val="0"/>
                      <w:marRight w:val="0"/>
                      <w:marTop w:val="0"/>
                      <w:marBottom w:val="0"/>
                      <w:divBdr>
                        <w:top w:val="none" w:sz="0" w:space="0" w:color="auto"/>
                        <w:left w:val="none" w:sz="0" w:space="0" w:color="auto"/>
                        <w:bottom w:val="none" w:sz="0" w:space="0" w:color="auto"/>
                        <w:right w:val="none" w:sz="0" w:space="0" w:color="auto"/>
                      </w:divBdr>
                    </w:div>
                    <w:div w:id="1042906204">
                      <w:marLeft w:val="0"/>
                      <w:marRight w:val="0"/>
                      <w:marTop w:val="0"/>
                      <w:marBottom w:val="0"/>
                      <w:divBdr>
                        <w:top w:val="none" w:sz="0" w:space="0" w:color="auto"/>
                        <w:left w:val="none" w:sz="0" w:space="0" w:color="auto"/>
                        <w:bottom w:val="none" w:sz="0" w:space="0" w:color="auto"/>
                        <w:right w:val="none" w:sz="0" w:space="0" w:color="auto"/>
                      </w:divBdr>
                    </w:div>
                    <w:div w:id="1061948077">
                      <w:marLeft w:val="0"/>
                      <w:marRight w:val="0"/>
                      <w:marTop w:val="0"/>
                      <w:marBottom w:val="0"/>
                      <w:divBdr>
                        <w:top w:val="none" w:sz="0" w:space="0" w:color="auto"/>
                        <w:left w:val="none" w:sz="0" w:space="0" w:color="auto"/>
                        <w:bottom w:val="none" w:sz="0" w:space="0" w:color="auto"/>
                        <w:right w:val="none" w:sz="0" w:space="0" w:color="auto"/>
                      </w:divBdr>
                    </w:div>
                    <w:div w:id="1156189573">
                      <w:marLeft w:val="0"/>
                      <w:marRight w:val="0"/>
                      <w:marTop w:val="0"/>
                      <w:marBottom w:val="0"/>
                      <w:divBdr>
                        <w:top w:val="none" w:sz="0" w:space="0" w:color="auto"/>
                        <w:left w:val="none" w:sz="0" w:space="0" w:color="auto"/>
                        <w:bottom w:val="none" w:sz="0" w:space="0" w:color="auto"/>
                        <w:right w:val="none" w:sz="0" w:space="0" w:color="auto"/>
                      </w:divBdr>
                    </w:div>
                    <w:div w:id="1163009104">
                      <w:marLeft w:val="0"/>
                      <w:marRight w:val="0"/>
                      <w:marTop w:val="0"/>
                      <w:marBottom w:val="0"/>
                      <w:divBdr>
                        <w:top w:val="none" w:sz="0" w:space="0" w:color="auto"/>
                        <w:left w:val="none" w:sz="0" w:space="0" w:color="auto"/>
                        <w:bottom w:val="none" w:sz="0" w:space="0" w:color="auto"/>
                        <w:right w:val="none" w:sz="0" w:space="0" w:color="auto"/>
                      </w:divBdr>
                    </w:div>
                    <w:div w:id="1184855915">
                      <w:marLeft w:val="0"/>
                      <w:marRight w:val="0"/>
                      <w:marTop w:val="0"/>
                      <w:marBottom w:val="0"/>
                      <w:divBdr>
                        <w:top w:val="none" w:sz="0" w:space="0" w:color="auto"/>
                        <w:left w:val="none" w:sz="0" w:space="0" w:color="auto"/>
                        <w:bottom w:val="none" w:sz="0" w:space="0" w:color="auto"/>
                        <w:right w:val="none" w:sz="0" w:space="0" w:color="auto"/>
                      </w:divBdr>
                    </w:div>
                    <w:div w:id="1224877402">
                      <w:marLeft w:val="0"/>
                      <w:marRight w:val="0"/>
                      <w:marTop w:val="0"/>
                      <w:marBottom w:val="0"/>
                      <w:divBdr>
                        <w:top w:val="none" w:sz="0" w:space="0" w:color="auto"/>
                        <w:left w:val="none" w:sz="0" w:space="0" w:color="auto"/>
                        <w:bottom w:val="none" w:sz="0" w:space="0" w:color="auto"/>
                        <w:right w:val="none" w:sz="0" w:space="0" w:color="auto"/>
                      </w:divBdr>
                    </w:div>
                    <w:div w:id="1262255861">
                      <w:marLeft w:val="0"/>
                      <w:marRight w:val="0"/>
                      <w:marTop w:val="0"/>
                      <w:marBottom w:val="0"/>
                      <w:divBdr>
                        <w:top w:val="none" w:sz="0" w:space="0" w:color="auto"/>
                        <w:left w:val="none" w:sz="0" w:space="0" w:color="auto"/>
                        <w:bottom w:val="none" w:sz="0" w:space="0" w:color="auto"/>
                        <w:right w:val="none" w:sz="0" w:space="0" w:color="auto"/>
                      </w:divBdr>
                    </w:div>
                    <w:div w:id="1318269573">
                      <w:marLeft w:val="0"/>
                      <w:marRight w:val="0"/>
                      <w:marTop w:val="0"/>
                      <w:marBottom w:val="0"/>
                      <w:divBdr>
                        <w:top w:val="none" w:sz="0" w:space="0" w:color="auto"/>
                        <w:left w:val="none" w:sz="0" w:space="0" w:color="auto"/>
                        <w:bottom w:val="none" w:sz="0" w:space="0" w:color="auto"/>
                        <w:right w:val="none" w:sz="0" w:space="0" w:color="auto"/>
                      </w:divBdr>
                    </w:div>
                    <w:div w:id="1357273120">
                      <w:marLeft w:val="0"/>
                      <w:marRight w:val="0"/>
                      <w:marTop w:val="0"/>
                      <w:marBottom w:val="0"/>
                      <w:divBdr>
                        <w:top w:val="none" w:sz="0" w:space="0" w:color="auto"/>
                        <w:left w:val="none" w:sz="0" w:space="0" w:color="auto"/>
                        <w:bottom w:val="none" w:sz="0" w:space="0" w:color="auto"/>
                        <w:right w:val="none" w:sz="0" w:space="0" w:color="auto"/>
                      </w:divBdr>
                    </w:div>
                    <w:div w:id="1363743058">
                      <w:marLeft w:val="0"/>
                      <w:marRight w:val="0"/>
                      <w:marTop w:val="0"/>
                      <w:marBottom w:val="0"/>
                      <w:divBdr>
                        <w:top w:val="none" w:sz="0" w:space="0" w:color="auto"/>
                        <w:left w:val="none" w:sz="0" w:space="0" w:color="auto"/>
                        <w:bottom w:val="none" w:sz="0" w:space="0" w:color="auto"/>
                        <w:right w:val="none" w:sz="0" w:space="0" w:color="auto"/>
                      </w:divBdr>
                    </w:div>
                    <w:div w:id="1389108895">
                      <w:marLeft w:val="0"/>
                      <w:marRight w:val="0"/>
                      <w:marTop w:val="0"/>
                      <w:marBottom w:val="0"/>
                      <w:divBdr>
                        <w:top w:val="none" w:sz="0" w:space="0" w:color="auto"/>
                        <w:left w:val="none" w:sz="0" w:space="0" w:color="auto"/>
                        <w:bottom w:val="none" w:sz="0" w:space="0" w:color="auto"/>
                        <w:right w:val="none" w:sz="0" w:space="0" w:color="auto"/>
                      </w:divBdr>
                    </w:div>
                    <w:div w:id="1435982746">
                      <w:marLeft w:val="0"/>
                      <w:marRight w:val="0"/>
                      <w:marTop w:val="0"/>
                      <w:marBottom w:val="0"/>
                      <w:divBdr>
                        <w:top w:val="none" w:sz="0" w:space="0" w:color="auto"/>
                        <w:left w:val="none" w:sz="0" w:space="0" w:color="auto"/>
                        <w:bottom w:val="none" w:sz="0" w:space="0" w:color="auto"/>
                        <w:right w:val="none" w:sz="0" w:space="0" w:color="auto"/>
                      </w:divBdr>
                    </w:div>
                    <w:div w:id="1437483649">
                      <w:marLeft w:val="0"/>
                      <w:marRight w:val="0"/>
                      <w:marTop w:val="0"/>
                      <w:marBottom w:val="0"/>
                      <w:divBdr>
                        <w:top w:val="none" w:sz="0" w:space="0" w:color="auto"/>
                        <w:left w:val="none" w:sz="0" w:space="0" w:color="auto"/>
                        <w:bottom w:val="none" w:sz="0" w:space="0" w:color="auto"/>
                        <w:right w:val="none" w:sz="0" w:space="0" w:color="auto"/>
                      </w:divBdr>
                    </w:div>
                    <w:div w:id="1458135182">
                      <w:marLeft w:val="0"/>
                      <w:marRight w:val="0"/>
                      <w:marTop w:val="0"/>
                      <w:marBottom w:val="0"/>
                      <w:divBdr>
                        <w:top w:val="none" w:sz="0" w:space="0" w:color="auto"/>
                        <w:left w:val="none" w:sz="0" w:space="0" w:color="auto"/>
                        <w:bottom w:val="none" w:sz="0" w:space="0" w:color="auto"/>
                        <w:right w:val="none" w:sz="0" w:space="0" w:color="auto"/>
                      </w:divBdr>
                    </w:div>
                    <w:div w:id="1473252615">
                      <w:marLeft w:val="0"/>
                      <w:marRight w:val="0"/>
                      <w:marTop w:val="0"/>
                      <w:marBottom w:val="0"/>
                      <w:divBdr>
                        <w:top w:val="none" w:sz="0" w:space="0" w:color="auto"/>
                        <w:left w:val="none" w:sz="0" w:space="0" w:color="auto"/>
                        <w:bottom w:val="none" w:sz="0" w:space="0" w:color="auto"/>
                        <w:right w:val="none" w:sz="0" w:space="0" w:color="auto"/>
                      </w:divBdr>
                    </w:div>
                    <w:div w:id="1541090533">
                      <w:marLeft w:val="0"/>
                      <w:marRight w:val="0"/>
                      <w:marTop w:val="0"/>
                      <w:marBottom w:val="0"/>
                      <w:divBdr>
                        <w:top w:val="none" w:sz="0" w:space="0" w:color="auto"/>
                        <w:left w:val="none" w:sz="0" w:space="0" w:color="auto"/>
                        <w:bottom w:val="none" w:sz="0" w:space="0" w:color="auto"/>
                        <w:right w:val="none" w:sz="0" w:space="0" w:color="auto"/>
                      </w:divBdr>
                    </w:div>
                    <w:div w:id="1554466302">
                      <w:marLeft w:val="0"/>
                      <w:marRight w:val="0"/>
                      <w:marTop w:val="0"/>
                      <w:marBottom w:val="0"/>
                      <w:divBdr>
                        <w:top w:val="none" w:sz="0" w:space="0" w:color="auto"/>
                        <w:left w:val="none" w:sz="0" w:space="0" w:color="auto"/>
                        <w:bottom w:val="none" w:sz="0" w:space="0" w:color="auto"/>
                        <w:right w:val="none" w:sz="0" w:space="0" w:color="auto"/>
                      </w:divBdr>
                    </w:div>
                    <w:div w:id="1691029362">
                      <w:marLeft w:val="0"/>
                      <w:marRight w:val="0"/>
                      <w:marTop w:val="0"/>
                      <w:marBottom w:val="0"/>
                      <w:divBdr>
                        <w:top w:val="none" w:sz="0" w:space="0" w:color="auto"/>
                        <w:left w:val="none" w:sz="0" w:space="0" w:color="auto"/>
                        <w:bottom w:val="none" w:sz="0" w:space="0" w:color="auto"/>
                        <w:right w:val="none" w:sz="0" w:space="0" w:color="auto"/>
                      </w:divBdr>
                    </w:div>
                    <w:div w:id="1749958937">
                      <w:marLeft w:val="0"/>
                      <w:marRight w:val="0"/>
                      <w:marTop w:val="0"/>
                      <w:marBottom w:val="0"/>
                      <w:divBdr>
                        <w:top w:val="none" w:sz="0" w:space="0" w:color="auto"/>
                        <w:left w:val="none" w:sz="0" w:space="0" w:color="auto"/>
                        <w:bottom w:val="none" w:sz="0" w:space="0" w:color="auto"/>
                        <w:right w:val="none" w:sz="0" w:space="0" w:color="auto"/>
                      </w:divBdr>
                    </w:div>
                    <w:div w:id="1762145533">
                      <w:marLeft w:val="0"/>
                      <w:marRight w:val="0"/>
                      <w:marTop w:val="0"/>
                      <w:marBottom w:val="0"/>
                      <w:divBdr>
                        <w:top w:val="none" w:sz="0" w:space="0" w:color="auto"/>
                        <w:left w:val="none" w:sz="0" w:space="0" w:color="auto"/>
                        <w:bottom w:val="none" w:sz="0" w:space="0" w:color="auto"/>
                        <w:right w:val="none" w:sz="0" w:space="0" w:color="auto"/>
                      </w:divBdr>
                    </w:div>
                    <w:div w:id="1769735918">
                      <w:marLeft w:val="0"/>
                      <w:marRight w:val="0"/>
                      <w:marTop w:val="0"/>
                      <w:marBottom w:val="0"/>
                      <w:divBdr>
                        <w:top w:val="none" w:sz="0" w:space="0" w:color="auto"/>
                        <w:left w:val="none" w:sz="0" w:space="0" w:color="auto"/>
                        <w:bottom w:val="none" w:sz="0" w:space="0" w:color="auto"/>
                        <w:right w:val="none" w:sz="0" w:space="0" w:color="auto"/>
                      </w:divBdr>
                    </w:div>
                    <w:div w:id="1832982312">
                      <w:marLeft w:val="0"/>
                      <w:marRight w:val="0"/>
                      <w:marTop w:val="0"/>
                      <w:marBottom w:val="0"/>
                      <w:divBdr>
                        <w:top w:val="none" w:sz="0" w:space="0" w:color="auto"/>
                        <w:left w:val="none" w:sz="0" w:space="0" w:color="auto"/>
                        <w:bottom w:val="none" w:sz="0" w:space="0" w:color="auto"/>
                        <w:right w:val="none" w:sz="0" w:space="0" w:color="auto"/>
                      </w:divBdr>
                    </w:div>
                    <w:div w:id="1844275033">
                      <w:marLeft w:val="0"/>
                      <w:marRight w:val="0"/>
                      <w:marTop w:val="0"/>
                      <w:marBottom w:val="0"/>
                      <w:divBdr>
                        <w:top w:val="none" w:sz="0" w:space="0" w:color="auto"/>
                        <w:left w:val="none" w:sz="0" w:space="0" w:color="auto"/>
                        <w:bottom w:val="none" w:sz="0" w:space="0" w:color="auto"/>
                        <w:right w:val="none" w:sz="0" w:space="0" w:color="auto"/>
                      </w:divBdr>
                    </w:div>
                    <w:div w:id="1870528953">
                      <w:marLeft w:val="0"/>
                      <w:marRight w:val="0"/>
                      <w:marTop w:val="0"/>
                      <w:marBottom w:val="0"/>
                      <w:divBdr>
                        <w:top w:val="none" w:sz="0" w:space="0" w:color="auto"/>
                        <w:left w:val="none" w:sz="0" w:space="0" w:color="auto"/>
                        <w:bottom w:val="none" w:sz="0" w:space="0" w:color="auto"/>
                        <w:right w:val="none" w:sz="0" w:space="0" w:color="auto"/>
                      </w:divBdr>
                    </w:div>
                    <w:div w:id="1922568057">
                      <w:marLeft w:val="0"/>
                      <w:marRight w:val="0"/>
                      <w:marTop w:val="0"/>
                      <w:marBottom w:val="0"/>
                      <w:divBdr>
                        <w:top w:val="none" w:sz="0" w:space="0" w:color="auto"/>
                        <w:left w:val="none" w:sz="0" w:space="0" w:color="auto"/>
                        <w:bottom w:val="none" w:sz="0" w:space="0" w:color="auto"/>
                        <w:right w:val="none" w:sz="0" w:space="0" w:color="auto"/>
                      </w:divBdr>
                    </w:div>
                    <w:div w:id="1939175074">
                      <w:marLeft w:val="0"/>
                      <w:marRight w:val="0"/>
                      <w:marTop w:val="0"/>
                      <w:marBottom w:val="0"/>
                      <w:divBdr>
                        <w:top w:val="none" w:sz="0" w:space="0" w:color="auto"/>
                        <w:left w:val="none" w:sz="0" w:space="0" w:color="auto"/>
                        <w:bottom w:val="none" w:sz="0" w:space="0" w:color="auto"/>
                        <w:right w:val="none" w:sz="0" w:space="0" w:color="auto"/>
                      </w:divBdr>
                    </w:div>
                    <w:div w:id="1946692552">
                      <w:marLeft w:val="0"/>
                      <w:marRight w:val="0"/>
                      <w:marTop w:val="0"/>
                      <w:marBottom w:val="0"/>
                      <w:divBdr>
                        <w:top w:val="none" w:sz="0" w:space="0" w:color="auto"/>
                        <w:left w:val="none" w:sz="0" w:space="0" w:color="auto"/>
                        <w:bottom w:val="none" w:sz="0" w:space="0" w:color="auto"/>
                        <w:right w:val="none" w:sz="0" w:space="0" w:color="auto"/>
                      </w:divBdr>
                    </w:div>
                    <w:div w:id="2014339501">
                      <w:marLeft w:val="0"/>
                      <w:marRight w:val="0"/>
                      <w:marTop w:val="0"/>
                      <w:marBottom w:val="0"/>
                      <w:divBdr>
                        <w:top w:val="none" w:sz="0" w:space="0" w:color="auto"/>
                        <w:left w:val="none" w:sz="0" w:space="0" w:color="auto"/>
                        <w:bottom w:val="none" w:sz="0" w:space="0" w:color="auto"/>
                        <w:right w:val="none" w:sz="0" w:space="0" w:color="auto"/>
                      </w:divBdr>
                    </w:div>
                    <w:div w:id="2023894390">
                      <w:marLeft w:val="0"/>
                      <w:marRight w:val="0"/>
                      <w:marTop w:val="0"/>
                      <w:marBottom w:val="0"/>
                      <w:divBdr>
                        <w:top w:val="none" w:sz="0" w:space="0" w:color="auto"/>
                        <w:left w:val="none" w:sz="0" w:space="0" w:color="auto"/>
                        <w:bottom w:val="none" w:sz="0" w:space="0" w:color="auto"/>
                        <w:right w:val="none" w:sz="0" w:space="0" w:color="auto"/>
                      </w:divBdr>
                    </w:div>
                    <w:div w:id="2025473335">
                      <w:marLeft w:val="0"/>
                      <w:marRight w:val="0"/>
                      <w:marTop w:val="0"/>
                      <w:marBottom w:val="0"/>
                      <w:divBdr>
                        <w:top w:val="none" w:sz="0" w:space="0" w:color="auto"/>
                        <w:left w:val="none" w:sz="0" w:space="0" w:color="auto"/>
                        <w:bottom w:val="none" w:sz="0" w:space="0" w:color="auto"/>
                        <w:right w:val="none" w:sz="0" w:space="0" w:color="auto"/>
                      </w:divBdr>
                    </w:div>
                    <w:div w:id="2050103159">
                      <w:marLeft w:val="0"/>
                      <w:marRight w:val="0"/>
                      <w:marTop w:val="0"/>
                      <w:marBottom w:val="0"/>
                      <w:divBdr>
                        <w:top w:val="none" w:sz="0" w:space="0" w:color="auto"/>
                        <w:left w:val="none" w:sz="0" w:space="0" w:color="auto"/>
                        <w:bottom w:val="none" w:sz="0" w:space="0" w:color="auto"/>
                        <w:right w:val="none" w:sz="0" w:space="0" w:color="auto"/>
                      </w:divBdr>
                    </w:div>
                    <w:div w:id="2085642255">
                      <w:marLeft w:val="0"/>
                      <w:marRight w:val="0"/>
                      <w:marTop w:val="0"/>
                      <w:marBottom w:val="0"/>
                      <w:divBdr>
                        <w:top w:val="none" w:sz="0" w:space="0" w:color="auto"/>
                        <w:left w:val="none" w:sz="0" w:space="0" w:color="auto"/>
                        <w:bottom w:val="none" w:sz="0" w:space="0" w:color="auto"/>
                        <w:right w:val="none" w:sz="0" w:space="0" w:color="auto"/>
                      </w:divBdr>
                    </w:div>
                    <w:div w:id="2097899748">
                      <w:marLeft w:val="0"/>
                      <w:marRight w:val="0"/>
                      <w:marTop w:val="0"/>
                      <w:marBottom w:val="0"/>
                      <w:divBdr>
                        <w:top w:val="none" w:sz="0" w:space="0" w:color="auto"/>
                        <w:left w:val="none" w:sz="0" w:space="0" w:color="auto"/>
                        <w:bottom w:val="none" w:sz="0" w:space="0" w:color="auto"/>
                        <w:right w:val="none" w:sz="0" w:space="0" w:color="auto"/>
                      </w:divBdr>
                    </w:div>
                    <w:div w:id="21212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933597">
          <w:marLeft w:val="0"/>
          <w:marRight w:val="0"/>
          <w:marTop w:val="0"/>
          <w:marBottom w:val="0"/>
          <w:divBdr>
            <w:top w:val="none" w:sz="0" w:space="0" w:color="auto"/>
            <w:left w:val="none" w:sz="0" w:space="0" w:color="auto"/>
            <w:bottom w:val="none" w:sz="0" w:space="0" w:color="auto"/>
            <w:right w:val="none" w:sz="0" w:space="0" w:color="auto"/>
          </w:divBdr>
          <w:divsChild>
            <w:div w:id="507253823">
              <w:marLeft w:val="0"/>
              <w:marRight w:val="0"/>
              <w:marTop w:val="0"/>
              <w:marBottom w:val="0"/>
              <w:divBdr>
                <w:top w:val="none" w:sz="0" w:space="0" w:color="auto"/>
                <w:left w:val="none" w:sz="0" w:space="0" w:color="auto"/>
                <w:bottom w:val="none" w:sz="0" w:space="0" w:color="auto"/>
                <w:right w:val="none" w:sz="0" w:space="0" w:color="auto"/>
              </w:divBdr>
              <w:divsChild>
                <w:div w:id="261187708">
                  <w:marLeft w:val="0"/>
                  <w:marRight w:val="0"/>
                  <w:marTop w:val="0"/>
                  <w:marBottom w:val="0"/>
                  <w:divBdr>
                    <w:top w:val="none" w:sz="0" w:space="0" w:color="auto"/>
                    <w:left w:val="none" w:sz="0" w:space="0" w:color="auto"/>
                    <w:bottom w:val="none" w:sz="0" w:space="0" w:color="auto"/>
                    <w:right w:val="none" w:sz="0" w:space="0" w:color="auto"/>
                  </w:divBdr>
                  <w:divsChild>
                    <w:div w:id="91246305">
                      <w:marLeft w:val="0"/>
                      <w:marRight w:val="0"/>
                      <w:marTop w:val="0"/>
                      <w:marBottom w:val="0"/>
                      <w:divBdr>
                        <w:top w:val="none" w:sz="0" w:space="0" w:color="auto"/>
                        <w:left w:val="none" w:sz="0" w:space="0" w:color="auto"/>
                        <w:bottom w:val="none" w:sz="0" w:space="0" w:color="auto"/>
                        <w:right w:val="none" w:sz="0" w:space="0" w:color="auto"/>
                      </w:divBdr>
                    </w:div>
                    <w:div w:id="136381508">
                      <w:marLeft w:val="0"/>
                      <w:marRight w:val="0"/>
                      <w:marTop w:val="0"/>
                      <w:marBottom w:val="0"/>
                      <w:divBdr>
                        <w:top w:val="none" w:sz="0" w:space="0" w:color="auto"/>
                        <w:left w:val="none" w:sz="0" w:space="0" w:color="auto"/>
                        <w:bottom w:val="none" w:sz="0" w:space="0" w:color="auto"/>
                        <w:right w:val="none" w:sz="0" w:space="0" w:color="auto"/>
                      </w:divBdr>
                    </w:div>
                    <w:div w:id="467281227">
                      <w:marLeft w:val="0"/>
                      <w:marRight w:val="0"/>
                      <w:marTop w:val="0"/>
                      <w:marBottom w:val="0"/>
                      <w:divBdr>
                        <w:top w:val="none" w:sz="0" w:space="0" w:color="auto"/>
                        <w:left w:val="none" w:sz="0" w:space="0" w:color="auto"/>
                        <w:bottom w:val="none" w:sz="0" w:space="0" w:color="auto"/>
                        <w:right w:val="none" w:sz="0" w:space="0" w:color="auto"/>
                      </w:divBdr>
                    </w:div>
                    <w:div w:id="510074118">
                      <w:marLeft w:val="0"/>
                      <w:marRight w:val="0"/>
                      <w:marTop w:val="0"/>
                      <w:marBottom w:val="0"/>
                      <w:divBdr>
                        <w:top w:val="none" w:sz="0" w:space="0" w:color="auto"/>
                        <w:left w:val="none" w:sz="0" w:space="0" w:color="auto"/>
                        <w:bottom w:val="none" w:sz="0" w:space="0" w:color="auto"/>
                        <w:right w:val="none" w:sz="0" w:space="0" w:color="auto"/>
                      </w:divBdr>
                    </w:div>
                    <w:div w:id="529690014">
                      <w:marLeft w:val="0"/>
                      <w:marRight w:val="0"/>
                      <w:marTop w:val="0"/>
                      <w:marBottom w:val="0"/>
                      <w:divBdr>
                        <w:top w:val="none" w:sz="0" w:space="0" w:color="auto"/>
                        <w:left w:val="none" w:sz="0" w:space="0" w:color="auto"/>
                        <w:bottom w:val="none" w:sz="0" w:space="0" w:color="auto"/>
                        <w:right w:val="none" w:sz="0" w:space="0" w:color="auto"/>
                      </w:divBdr>
                    </w:div>
                    <w:div w:id="565845158">
                      <w:marLeft w:val="0"/>
                      <w:marRight w:val="0"/>
                      <w:marTop w:val="0"/>
                      <w:marBottom w:val="0"/>
                      <w:divBdr>
                        <w:top w:val="none" w:sz="0" w:space="0" w:color="auto"/>
                        <w:left w:val="none" w:sz="0" w:space="0" w:color="auto"/>
                        <w:bottom w:val="none" w:sz="0" w:space="0" w:color="auto"/>
                        <w:right w:val="none" w:sz="0" w:space="0" w:color="auto"/>
                      </w:divBdr>
                    </w:div>
                    <w:div w:id="622076828">
                      <w:marLeft w:val="0"/>
                      <w:marRight w:val="0"/>
                      <w:marTop w:val="0"/>
                      <w:marBottom w:val="0"/>
                      <w:divBdr>
                        <w:top w:val="none" w:sz="0" w:space="0" w:color="auto"/>
                        <w:left w:val="none" w:sz="0" w:space="0" w:color="auto"/>
                        <w:bottom w:val="none" w:sz="0" w:space="0" w:color="auto"/>
                        <w:right w:val="none" w:sz="0" w:space="0" w:color="auto"/>
                      </w:divBdr>
                    </w:div>
                    <w:div w:id="663819425">
                      <w:marLeft w:val="0"/>
                      <w:marRight w:val="0"/>
                      <w:marTop w:val="0"/>
                      <w:marBottom w:val="0"/>
                      <w:divBdr>
                        <w:top w:val="none" w:sz="0" w:space="0" w:color="auto"/>
                        <w:left w:val="none" w:sz="0" w:space="0" w:color="auto"/>
                        <w:bottom w:val="none" w:sz="0" w:space="0" w:color="auto"/>
                        <w:right w:val="none" w:sz="0" w:space="0" w:color="auto"/>
                      </w:divBdr>
                    </w:div>
                    <w:div w:id="668826816">
                      <w:marLeft w:val="0"/>
                      <w:marRight w:val="0"/>
                      <w:marTop w:val="0"/>
                      <w:marBottom w:val="0"/>
                      <w:divBdr>
                        <w:top w:val="none" w:sz="0" w:space="0" w:color="auto"/>
                        <w:left w:val="none" w:sz="0" w:space="0" w:color="auto"/>
                        <w:bottom w:val="none" w:sz="0" w:space="0" w:color="auto"/>
                        <w:right w:val="none" w:sz="0" w:space="0" w:color="auto"/>
                      </w:divBdr>
                    </w:div>
                    <w:div w:id="799962057">
                      <w:marLeft w:val="0"/>
                      <w:marRight w:val="0"/>
                      <w:marTop w:val="0"/>
                      <w:marBottom w:val="0"/>
                      <w:divBdr>
                        <w:top w:val="none" w:sz="0" w:space="0" w:color="auto"/>
                        <w:left w:val="none" w:sz="0" w:space="0" w:color="auto"/>
                        <w:bottom w:val="none" w:sz="0" w:space="0" w:color="auto"/>
                        <w:right w:val="none" w:sz="0" w:space="0" w:color="auto"/>
                      </w:divBdr>
                    </w:div>
                    <w:div w:id="855658068">
                      <w:marLeft w:val="0"/>
                      <w:marRight w:val="0"/>
                      <w:marTop w:val="0"/>
                      <w:marBottom w:val="0"/>
                      <w:divBdr>
                        <w:top w:val="none" w:sz="0" w:space="0" w:color="auto"/>
                        <w:left w:val="none" w:sz="0" w:space="0" w:color="auto"/>
                        <w:bottom w:val="none" w:sz="0" w:space="0" w:color="auto"/>
                        <w:right w:val="none" w:sz="0" w:space="0" w:color="auto"/>
                      </w:divBdr>
                    </w:div>
                    <w:div w:id="1079519318">
                      <w:marLeft w:val="0"/>
                      <w:marRight w:val="0"/>
                      <w:marTop w:val="0"/>
                      <w:marBottom w:val="0"/>
                      <w:divBdr>
                        <w:top w:val="none" w:sz="0" w:space="0" w:color="auto"/>
                        <w:left w:val="none" w:sz="0" w:space="0" w:color="auto"/>
                        <w:bottom w:val="none" w:sz="0" w:space="0" w:color="auto"/>
                        <w:right w:val="none" w:sz="0" w:space="0" w:color="auto"/>
                      </w:divBdr>
                    </w:div>
                    <w:div w:id="1099181569">
                      <w:marLeft w:val="0"/>
                      <w:marRight w:val="0"/>
                      <w:marTop w:val="0"/>
                      <w:marBottom w:val="0"/>
                      <w:divBdr>
                        <w:top w:val="none" w:sz="0" w:space="0" w:color="auto"/>
                        <w:left w:val="none" w:sz="0" w:space="0" w:color="auto"/>
                        <w:bottom w:val="none" w:sz="0" w:space="0" w:color="auto"/>
                        <w:right w:val="none" w:sz="0" w:space="0" w:color="auto"/>
                      </w:divBdr>
                    </w:div>
                    <w:div w:id="1119686241">
                      <w:marLeft w:val="0"/>
                      <w:marRight w:val="0"/>
                      <w:marTop w:val="0"/>
                      <w:marBottom w:val="0"/>
                      <w:divBdr>
                        <w:top w:val="none" w:sz="0" w:space="0" w:color="auto"/>
                        <w:left w:val="none" w:sz="0" w:space="0" w:color="auto"/>
                        <w:bottom w:val="none" w:sz="0" w:space="0" w:color="auto"/>
                        <w:right w:val="none" w:sz="0" w:space="0" w:color="auto"/>
                      </w:divBdr>
                    </w:div>
                    <w:div w:id="1340615885">
                      <w:marLeft w:val="0"/>
                      <w:marRight w:val="0"/>
                      <w:marTop w:val="0"/>
                      <w:marBottom w:val="0"/>
                      <w:divBdr>
                        <w:top w:val="none" w:sz="0" w:space="0" w:color="auto"/>
                        <w:left w:val="none" w:sz="0" w:space="0" w:color="auto"/>
                        <w:bottom w:val="none" w:sz="0" w:space="0" w:color="auto"/>
                        <w:right w:val="none" w:sz="0" w:space="0" w:color="auto"/>
                      </w:divBdr>
                    </w:div>
                    <w:div w:id="1554848831">
                      <w:marLeft w:val="0"/>
                      <w:marRight w:val="0"/>
                      <w:marTop w:val="0"/>
                      <w:marBottom w:val="0"/>
                      <w:divBdr>
                        <w:top w:val="none" w:sz="0" w:space="0" w:color="auto"/>
                        <w:left w:val="none" w:sz="0" w:space="0" w:color="auto"/>
                        <w:bottom w:val="none" w:sz="0" w:space="0" w:color="auto"/>
                        <w:right w:val="none" w:sz="0" w:space="0" w:color="auto"/>
                      </w:divBdr>
                    </w:div>
                    <w:div w:id="1635863442">
                      <w:marLeft w:val="0"/>
                      <w:marRight w:val="0"/>
                      <w:marTop w:val="0"/>
                      <w:marBottom w:val="0"/>
                      <w:divBdr>
                        <w:top w:val="none" w:sz="0" w:space="0" w:color="auto"/>
                        <w:left w:val="none" w:sz="0" w:space="0" w:color="auto"/>
                        <w:bottom w:val="none" w:sz="0" w:space="0" w:color="auto"/>
                        <w:right w:val="none" w:sz="0" w:space="0" w:color="auto"/>
                      </w:divBdr>
                    </w:div>
                    <w:div w:id="1665860005">
                      <w:marLeft w:val="0"/>
                      <w:marRight w:val="0"/>
                      <w:marTop w:val="0"/>
                      <w:marBottom w:val="0"/>
                      <w:divBdr>
                        <w:top w:val="none" w:sz="0" w:space="0" w:color="auto"/>
                        <w:left w:val="none" w:sz="0" w:space="0" w:color="auto"/>
                        <w:bottom w:val="none" w:sz="0" w:space="0" w:color="auto"/>
                        <w:right w:val="none" w:sz="0" w:space="0" w:color="auto"/>
                      </w:divBdr>
                    </w:div>
                    <w:div w:id="1666131208">
                      <w:marLeft w:val="0"/>
                      <w:marRight w:val="0"/>
                      <w:marTop w:val="0"/>
                      <w:marBottom w:val="0"/>
                      <w:divBdr>
                        <w:top w:val="none" w:sz="0" w:space="0" w:color="auto"/>
                        <w:left w:val="none" w:sz="0" w:space="0" w:color="auto"/>
                        <w:bottom w:val="none" w:sz="0" w:space="0" w:color="auto"/>
                        <w:right w:val="none" w:sz="0" w:space="0" w:color="auto"/>
                      </w:divBdr>
                    </w:div>
                    <w:div w:id="1815760509">
                      <w:marLeft w:val="0"/>
                      <w:marRight w:val="0"/>
                      <w:marTop w:val="0"/>
                      <w:marBottom w:val="0"/>
                      <w:divBdr>
                        <w:top w:val="none" w:sz="0" w:space="0" w:color="auto"/>
                        <w:left w:val="none" w:sz="0" w:space="0" w:color="auto"/>
                        <w:bottom w:val="none" w:sz="0" w:space="0" w:color="auto"/>
                        <w:right w:val="none" w:sz="0" w:space="0" w:color="auto"/>
                      </w:divBdr>
                    </w:div>
                    <w:div w:id="1997489330">
                      <w:marLeft w:val="0"/>
                      <w:marRight w:val="0"/>
                      <w:marTop w:val="0"/>
                      <w:marBottom w:val="0"/>
                      <w:divBdr>
                        <w:top w:val="none" w:sz="0" w:space="0" w:color="auto"/>
                        <w:left w:val="none" w:sz="0" w:space="0" w:color="auto"/>
                        <w:bottom w:val="none" w:sz="0" w:space="0" w:color="auto"/>
                        <w:right w:val="none" w:sz="0" w:space="0" w:color="auto"/>
                      </w:divBdr>
                    </w:div>
                    <w:div w:id="21155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14388">
          <w:marLeft w:val="0"/>
          <w:marRight w:val="0"/>
          <w:marTop w:val="0"/>
          <w:marBottom w:val="0"/>
          <w:divBdr>
            <w:top w:val="none" w:sz="0" w:space="0" w:color="auto"/>
            <w:left w:val="none" w:sz="0" w:space="0" w:color="auto"/>
            <w:bottom w:val="none" w:sz="0" w:space="0" w:color="auto"/>
            <w:right w:val="none" w:sz="0" w:space="0" w:color="auto"/>
          </w:divBdr>
          <w:divsChild>
            <w:div w:id="288048344">
              <w:marLeft w:val="0"/>
              <w:marRight w:val="0"/>
              <w:marTop w:val="0"/>
              <w:marBottom w:val="0"/>
              <w:divBdr>
                <w:top w:val="none" w:sz="0" w:space="0" w:color="auto"/>
                <w:left w:val="none" w:sz="0" w:space="0" w:color="auto"/>
                <w:bottom w:val="none" w:sz="0" w:space="0" w:color="auto"/>
                <w:right w:val="none" w:sz="0" w:space="0" w:color="auto"/>
              </w:divBdr>
              <w:divsChild>
                <w:div w:id="660357239">
                  <w:marLeft w:val="0"/>
                  <w:marRight w:val="0"/>
                  <w:marTop w:val="0"/>
                  <w:marBottom w:val="0"/>
                  <w:divBdr>
                    <w:top w:val="none" w:sz="0" w:space="0" w:color="auto"/>
                    <w:left w:val="none" w:sz="0" w:space="0" w:color="auto"/>
                    <w:bottom w:val="none" w:sz="0" w:space="0" w:color="auto"/>
                    <w:right w:val="none" w:sz="0" w:space="0" w:color="auto"/>
                  </w:divBdr>
                  <w:divsChild>
                    <w:div w:id="643118785">
                      <w:marLeft w:val="0"/>
                      <w:marRight w:val="0"/>
                      <w:marTop w:val="0"/>
                      <w:marBottom w:val="0"/>
                      <w:divBdr>
                        <w:top w:val="none" w:sz="0" w:space="0" w:color="auto"/>
                        <w:left w:val="none" w:sz="0" w:space="0" w:color="auto"/>
                        <w:bottom w:val="none" w:sz="0" w:space="0" w:color="auto"/>
                        <w:right w:val="none" w:sz="0" w:space="0" w:color="auto"/>
                      </w:divBdr>
                    </w:div>
                    <w:div w:id="669069268">
                      <w:marLeft w:val="0"/>
                      <w:marRight w:val="0"/>
                      <w:marTop w:val="0"/>
                      <w:marBottom w:val="0"/>
                      <w:divBdr>
                        <w:top w:val="none" w:sz="0" w:space="0" w:color="auto"/>
                        <w:left w:val="none" w:sz="0" w:space="0" w:color="auto"/>
                        <w:bottom w:val="none" w:sz="0" w:space="0" w:color="auto"/>
                        <w:right w:val="none" w:sz="0" w:space="0" w:color="auto"/>
                      </w:divBdr>
                    </w:div>
                    <w:div w:id="1213031689">
                      <w:marLeft w:val="0"/>
                      <w:marRight w:val="0"/>
                      <w:marTop w:val="0"/>
                      <w:marBottom w:val="0"/>
                      <w:divBdr>
                        <w:top w:val="none" w:sz="0" w:space="0" w:color="auto"/>
                        <w:left w:val="none" w:sz="0" w:space="0" w:color="auto"/>
                        <w:bottom w:val="none" w:sz="0" w:space="0" w:color="auto"/>
                        <w:right w:val="none" w:sz="0" w:space="0" w:color="auto"/>
                      </w:divBdr>
                    </w:div>
                    <w:div w:id="1478448681">
                      <w:marLeft w:val="0"/>
                      <w:marRight w:val="0"/>
                      <w:marTop w:val="0"/>
                      <w:marBottom w:val="0"/>
                      <w:divBdr>
                        <w:top w:val="none" w:sz="0" w:space="0" w:color="auto"/>
                        <w:left w:val="none" w:sz="0" w:space="0" w:color="auto"/>
                        <w:bottom w:val="none" w:sz="0" w:space="0" w:color="auto"/>
                        <w:right w:val="none" w:sz="0" w:space="0" w:color="auto"/>
                      </w:divBdr>
                    </w:div>
                    <w:div w:id="1904481223">
                      <w:marLeft w:val="0"/>
                      <w:marRight w:val="0"/>
                      <w:marTop w:val="0"/>
                      <w:marBottom w:val="0"/>
                      <w:divBdr>
                        <w:top w:val="none" w:sz="0" w:space="0" w:color="auto"/>
                        <w:left w:val="none" w:sz="0" w:space="0" w:color="auto"/>
                        <w:bottom w:val="none" w:sz="0" w:space="0" w:color="auto"/>
                        <w:right w:val="none" w:sz="0" w:space="0" w:color="auto"/>
                      </w:divBdr>
                    </w:div>
                    <w:div w:id="19407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22994">
          <w:marLeft w:val="0"/>
          <w:marRight w:val="0"/>
          <w:marTop w:val="0"/>
          <w:marBottom w:val="0"/>
          <w:divBdr>
            <w:top w:val="none" w:sz="0" w:space="0" w:color="auto"/>
            <w:left w:val="none" w:sz="0" w:space="0" w:color="auto"/>
            <w:bottom w:val="none" w:sz="0" w:space="0" w:color="auto"/>
            <w:right w:val="none" w:sz="0" w:space="0" w:color="auto"/>
          </w:divBdr>
          <w:divsChild>
            <w:div w:id="737939839">
              <w:marLeft w:val="0"/>
              <w:marRight w:val="0"/>
              <w:marTop w:val="0"/>
              <w:marBottom w:val="0"/>
              <w:divBdr>
                <w:top w:val="none" w:sz="0" w:space="0" w:color="auto"/>
                <w:left w:val="none" w:sz="0" w:space="0" w:color="auto"/>
                <w:bottom w:val="none" w:sz="0" w:space="0" w:color="auto"/>
                <w:right w:val="none" w:sz="0" w:space="0" w:color="auto"/>
              </w:divBdr>
              <w:divsChild>
                <w:div w:id="1673529528">
                  <w:marLeft w:val="0"/>
                  <w:marRight w:val="0"/>
                  <w:marTop w:val="0"/>
                  <w:marBottom w:val="0"/>
                  <w:divBdr>
                    <w:top w:val="none" w:sz="0" w:space="0" w:color="auto"/>
                    <w:left w:val="none" w:sz="0" w:space="0" w:color="auto"/>
                    <w:bottom w:val="none" w:sz="0" w:space="0" w:color="auto"/>
                    <w:right w:val="none" w:sz="0" w:space="0" w:color="auto"/>
                  </w:divBdr>
                  <w:divsChild>
                    <w:div w:id="53744090">
                      <w:marLeft w:val="0"/>
                      <w:marRight w:val="0"/>
                      <w:marTop w:val="0"/>
                      <w:marBottom w:val="0"/>
                      <w:divBdr>
                        <w:top w:val="none" w:sz="0" w:space="0" w:color="auto"/>
                        <w:left w:val="none" w:sz="0" w:space="0" w:color="auto"/>
                        <w:bottom w:val="none" w:sz="0" w:space="0" w:color="auto"/>
                        <w:right w:val="none" w:sz="0" w:space="0" w:color="auto"/>
                      </w:divBdr>
                    </w:div>
                    <w:div w:id="56635715">
                      <w:marLeft w:val="0"/>
                      <w:marRight w:val="0"/>
                      <w:marTop w:val="0"/>
                      <w:marBottom w:val="0"/>
                      <w:divBdr>
                        <w:top w:val="none" w:sz="0" w:space="0" w:color="auto"/>
                        <w:left w:val="none" w:sz="0" w:space="0" w:color="auto"/>
                        <w:bottom w:val="none" w:sz="0" w:space="0" w:color="auto"/>
                        <w:right w:val="none" w:sz="0" w:space="0" w:color="auto"/>
                      </w:divBdr>
                    </w:div>
                    <w:div w:id="173959832">
                      <w:marLeft w:val="0"/>
                      <w:marRight w:val="0"/>
                      <w:marTop w:val="0"/>
                      <w:marBottom w:val="0"/>
                      <w:divBdr>
                        <w:top w:val="none" w:sz="0" w:space="0" w:color="auto"/>
                        <w:left w:val="none" w:sz="0" w:space="0" w:color="auto"/>
                        <w:bottom w:val="none" w:sz="0" w:space="0" w:color="auto"/>
                        <w:right w:val="none" w:sz="0" w:space="0" w:color="auto"/>
                      </w:divBdr>
                    </w:div>
                    <w:div w:id="194657999">
                      <w:marLeft w:val="0"/>
                      <w:marRight w:val="0"/>
                      <w:marTop w:val="0"/>
                      <w:marBottom w:val="0"/>
                      <w:divBdr>
                        <w:top w:val="none" w:sz="0" w:space="0" w:color="auto"/>
                        <w:left w:val="none" w:sz="0" w:space="0" w:color="auto"/>
                        <w:bottom w:val="none" w:sz="0" w:space="0" w:color="auto"/>
                        <w:right w:val="none" w:sz="0" w:space="0" w:color="auto"/>
                      </w:divBdr>
                    </w:div>
                    <w:div w:id="400451439">
                      <w:marLeft w:val="0"/>
                      <w:marRight w:val="0"/>
                      <w:marTop w:val="0"/>
                      <w:marBottom w:val="0"/>
                      <w:divBdr>
                        <w:top w:val="none" w:sz="0" w:space="0" w:color="auto"/>
                        <w:left w:val="none" w:sz="0" w:space="0" w:color="auto"/>
                        <w:bottom w:val="none" w:sz="0" w:space="0" w:color="auto"/>
                        <w:right w:val="none" w:sz="0" w:space="0" w:color="auto"/>
                      </w:divBdr>
                    </w:div>
                    <w:div w:id="445127866">
                      <w:marLeft w:val="0"/>
                      <w:marRight w:val="0"/>
                      <w:marTop w:val="0"/>
                      <w:marBottom w:val="0"/>
                      <w:divBdr>
                        <w:top w:val="none" w:sz="0" w:space="0" w:color="auto"/>
                        <w:left w:val="none" w:sz="0" w:space="0" w:color="auto"/>
                        <w:bottom w:val="none" w:sz="0" w:space="0" w:color="auto"/>
                        <w:right w:val="none" w:sz="0" w:space="0" w:color="auto"/>
                      </w:divBdr>
                    </w:div>
                    <w:div w:id="462308293">
                      <w:marLeft w:val="0"/>
                      <w:marRight w:val="0"/>
                      <w:marTop w:val="0"/>
                      <w:marBottom w:val="0"/>
                      <w:divBdr>
                        <w:top w:val="none" w:sz="0" w:space="0" w:color="auto"/>
                        <w:left w:val="none" w:sz="0" w:space="0" w:color="auto"/>
                        <w:bottom w:val="none" w:sz="0" w:space="0" w:color="auto"/>
                        <w:right w:val="none" w:sz="0" w:space="0" w:color="auto"/>
                      </w:divBdr>
                    </w:div>
                    <w:div w:id="471410296">
                      <w:marLeft w:val="0"/>
                      <w:marRight w:val="0"/>
                      <w:marTop w:val="0"/>
                      <w:marBottom w:val="0"/>
                      <w:divBdr>
                        <w:top w:val="none" w:sz="0" w:space="0" w:color="auto"/>
                        <w:left w:val="none" w:sz="0" w:space="0" w:color="auto"/>
                        <w:bottom w:val="none" w:sz="0" w:space="0" w:color="auto"/>
                        <w:right w:val="none" w:sz="0" w:space="0" w:color="auto"/>
                      </w:divBdr>
                    </w:div>
                    <w:div w:id="578487723">
                      <w:marLeft w:val="0"/>
                      <w:marRight w:val="0"/>
                      <w:marTop w:val="0"/>
                      <w:marBottom w:val="0"/>
                      <w:divBdr>
                        <w:top w:val="none" w:sz="0" w:space="0" w:color="auto"/>
                        <w:left w:val="none" w:sz="0" w:space="0" w:color="auto"/>
                        <w:bottom w:val="none" w:sz="0" w:space="0" w:color="auto"/>
                        <w:right w:val="none" w:sz="0" w:space="0" w:color="auto"/>
                      </w:divBdr>
                    </w:div>
                    <w:div w:id="609895160">
                      <w:marLeft w:val="0"/>
                      <w:marRight w:val="0"/>
                      <w:marTop w:val="0"/>
                      <w:marBottom w:val="0"/>
                      <w:divBdr>
                        <w:top w:val="none" w:sz="0" w:space="0" w:color="auto"/>
                        <w:left w:val="none" w:sz="0" w:space="0" w:color="auto"/>
                        <w:bottom w:val="none" w:sz="0" w:space="0" w:color="auto"/>
                        <w:right w:val="none" w:sz="0" w:space="0" w:color="auto"/>
                      </w:divBdr>
                    </w:div>
                    <w:div w:id="894391905">
                      <w:marLeft w:val="0"/>
                      <w:marRight w:val="0"/>
                      <w:marTop w:val="0"/>
                      <w:marBottom w:val="0"/>
                      <w:divBdr>
                        <w:top w:val="none" w:sz="0" w:space="0" w:color="auto"/>
                        <w:left w:val="none" w:sz="0" w:space="0" w:color="auto"/>
                        <w:bottom w:val="none" w:sz="0" w:space="0" w:color="auto"/>
                        <w:right w:val="none" w:sz="0" w:space="0" w:color="auto"/>
                      </w:divBdr>
                    </w:div>
                    <w:div w:id="975257191">
                      <w:marLeft w:val="0"/>
                      <w:marRight w:val="0"/>
                      <w:marTop w:val="0"/>
                      <w:marBottom w:val="0"/>
                      <w:divBdr>
                        <w:top w:val="none" w:sz="0" w:space="0" w:color="auto"/>
                        <w:left w:val="none" w:sz="0" w:space="0" w:color="auto"/>
                        <w:bottom w:val="none" w:sz="0" w:space="0" w:color="auto"/>
                        <w:right w:val="none" w:sz="0" w:space="0" w:color="auto"/>
                      </w:divBdr>
                    </w:div>
                    <w:div w:id="998073181">
                      <w:marLeft w:val="0"/>
                      <w:marRight w:val="0"/>
                      <w:marTop w:val="0"/>
                      <w:marBottom w:val="0"/>
                      <w:divBdr>
                        <w:top w:val="none" w:sz="0" w:space="0" w:color="auto"/>
                        <w:left w:val="none" w:sz="0" w:space="0" w:color="auto"/>
                        <w:bottom w:val="none" w:sz="0" w:space="0" w:color="auto"/>
                        <w:right w:val="none" w:sz="0" w:space="0" w:color="auto"/>
                      </w:divBdr>
                    </w:div>
                    <w:div w:id="1080105298">
                      <w:marLeft w:val="0"/>
                      <w:marRight w:val="0"/>
                      <w:marTop w:val="0"/>
                      <w:marBottom w:val="0"/>
                      <w:divBdr>
                        <w:top w:val="none" w:sz="0" w:space="0" w:color="auto"/>
                        <w:left w:val="none" w:sz="0" w:space="0" w:color="auto"/>
                        <w:bottom w:val="none" w:sz="0" w:space="0" w:color="auto"/>
                        <w:right w:val="none" w:sz="0" w:space="0" w:color="auto"/>
                      </w:divBdr>
                    </w:div>
                    <w:div w:id="1171407238">
                      <w:marLeft w:val="0"/>
                      <w:marRight w:val="0"/>
                      <w:marTop w:val="0"/>
                      <w:marBottom w:val="0"/>
                      <w:divBdr>
                        <w:top w:val="none" w:sz="0" w:space="0" w:color="auto"/>
                        <w:left w:val="none" w:sz="0" w:space="0" w:color="auto"/>
                        <w:bottom w:val="none" w:sz="0" w:space="0" w:color="auto"/>
                        <w:right w:val="none" w:sz="0" w:space="0" w:color="auto"/>
                      </w:divBdr>
                    </w:div>
                    <w:div w:id="1175339919">
                      <w:marLeft w:val="0"/>
                      <w:marRight w:val="0"/>
                      <w:marTop w:val="0"/>
                      <w:marBottom w:val="0"/>
                      <w:divBdr>
                        <w:top w:val="none" w:sz="0" w:space="0" w:color="auto"/>
                        <w:left w:val="none" w:sz="0" w:space="0" w:color="auto"/>
                        <w:bottom w:val="none" w:sz="0" w:space="0" w:color="auto"/>
                        <w:right w:val="none" w:sz="0" w:space="0" w:color="auto"/>
                      </w:divBdr>
                    </w:div>
                    <w:div w:id="1211844366">
                      <w:marLeft w:val="0"/>
                      <w:marRight w:val="0"/>
                      <w:marTop w:val="0"/>
                      <w:marBottom w:val="0"/>
                      <w:divBdr>
                        <w:top w:val="none" w:sz="0" w:space="0" w:color="auto"/>
                        <w:left w:val="none" w:sz="0" w:space="0" w:color="auto"/>
                        <w:bottom w:val="none" w:sz="0" w:space="0" w:color="auto"/>
                        <w:right w:val="none" w:sz="0" w:space="0" w:color="auto"/>
                      </w:divBdr>
                    </w:div>
                    <w:div w:id="1405030001">
                      <w:marLeft w:val="0"/>
                      <w:marRight w:val="0"/>
                      <w:marTop w:val="0"/>
                      <w:marBottom w:val="0"/>
                      <w:divBdr>
                        <w:top w:val="none" w:sz="0" w:space="0" w:color="auto"/>
                        <w:left w:val="none" w:sz="0" w:space="0" w:color="auto"/>
                        <w:bottom w:val="none" w:sz="0" w:space="0" w:color="auto"/>
                        <w:right w:val="none" w:sz="0" w:space="0" w:color="auto"/>
                      </w:divBdr>
                    </w:div>
                    <w:div w:id="1568150281">
                      <w:marLeft w:val="0"/>
                      <w:marRight w:val="0"/>
                      <w:marTop w:val="0"/>
                      <w:marBottom w:val="0"/>
                      <w:divBdr>
                        <w:top w:val="none" w:sz="0" w:space="0" w:color="auto"/>
                        <w:left w:val="none" w:sz="0" w:space="0" w:color="auto"/>
                        <w:bottom w:val="none" w:sz="0" w:space="0" w:color="auto"/>
                        <w:right w:val="none" w:sz="0" w:space="0" w:color="auto"/>
                      </w:divBdr>
                    </w:div>
                    <w:div w:id="1635523516">
                      <w:marLeft w:val="0"/>
                      <w:marRight w:val="0"/>
                      <w:marTop w:val="0"/>
                      <w:marBottom w:val="0"/>
                      <w:divBdr>
                        <w:top w:val="none" w:sz="0" w:space="0" w:color="auto"/>
                        <w:left w:val="none" w:sz="0" w:space="0" w:color="auto"/>
                        <w:bottom w:val="none" w:sz="0" w:space="0" w:color="auto"/>
                        <w:right w:val="none" w:sz="0" w:space="0" w:color="auto"/>
                      </w:divBdr>
                    </w:div>
                    <w:div w:id="1673951358">
                      <w:marLeft w:val="0"/>
                      <w:marRight w:val="0"/>
                      <w:marTop w:val="0"/>
                      <w:marBottom w:val="0"/>
                      <w:divBdr>
                        <w:top w:val="none" w:sz="0" w:space="0" w:color="auto"/>
                        <w:left w:val="none" w:sz="0" w:space="0" w:color="auto"/>
                        <w:bottom w:val="none" w:sz="0" w:space="0" w:color="auto"/>
                        <w:right w:val="none" w:sz="0" w:space="0" w:color="auto"/>
                      </w:divBdr>
                    </w:div>
                    <w:div w:id="1787695707">
                      <w:marLeft w:val="0"/>
                      <w:marRight w:val="0"/>
                      <w:marTop w:val="0"/>
                      <w:marBottom w:val="0"/>
                      <w:divBdr>
                        <w:top w:val="none" w:sz="0" w:space="0" w:color="auto"/>
                        <w:left w:val="none" w:sz="0" w:space="0" w:color="auto"/>
                        <w:bottom w:val="none" w:sz="0" w:space="0" w:color="auto"/>
                        <w:right w:val="none" w:sz="0" w:space="0" w:color="auto"/>
                      </w:divBdr>
                    </w:div>
                    <w:div w:id="1854611250">
                      <w:marLeft w:val="0"/>
                      <w:marRight w:val="0"/>
                      <w:marTop w:val="0"/>
                      <w:marBottom w:val="0"/>
                      <w:divBdr>
                        <w:top w:val="none" w:sz="0" w:space="0" w:color="auto"/>
                        <w:left w:val="none" w:sz="0" w:space="0" w:color="auto"/>
                        <w:bottom w:val="none" w:sz="0" w:space="0" w:color="auto"/>
                        <w:right w:val="none" w:sz="0" w:space="0" w:color="auto"/>
                      </w:divBdr>
                    </w:div>
                    <w:div w:id="1873107750">
                      <w:marLeft w:val="0"/>
                      <w:marRight w:val="0"/>
                      <w:marTop w:val="0"/>
                      <w:marBottom w:val="0"/>
                      <w:divBdr>
                        <w:top w:val="none" w:sz="0" w:space="0" w:color="auto"/>
                        <w:left w:val="none" w:sz="0" w:space="0" w:color="auto"/>
                        <w:bottom w:val="none" w:sz="0" w:space="0" w:color="auto"/>
                        <w:right w:val="none" w:sz="0" w:space="0" w:color="auto"/>
                      </w:divBdr>
                    </w:div>
                    <w:div w:id="1956793092">
                      <w:marLeft w:val="0"/>
                      <w:marRight w:val="0"/>
                      <w:marTop w:val="0"/>
                      <w:marBottom w:val="0"/>
                      <w:divBdr>
                        <w:top w:val="none" w:sz="0" w:space="0" w:color="auto"/>
                        <w:left w:val="none" w:sz="0" w:space="0" w:color="auto"/>
                        <w:bottom w:val="none" w:sz="0" w:space="0" w:color="auto"/>
                        <w:right w:val="none" w:sz="0" w:space="0" w:color="auto"/>
                      </w:divBdr>
                    </w:div>
                    <w:div w:id="2091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634991">
          <w:marLeft w:val="0"/>
          <w:marRight w:val="0"/>
          <w:marTop w:val="0"/>
          <w:marBottom w:val="0"/>
          <w:divBdr>
            <w:top w:val="none" w:sz="0" w:space="0" w:color="auto"/>
            <w:left w:val="none" w:sz="0" w:space="0" w:color="auto"/>
            <w:bottom w:val="none" w:sz="0" w:space="0" w:color="auto"/>
            <w:right w:val="none" w:sz="0" w:space="0" w:color="auto"/>
          </w:divBdr>
          <w:divsChild>
            <w:div w:id="97916214">
              <w:marLeft w:val="0"/>
              <w:marRight w:val="0"/>
              <w:marTop w:val="0"/>
              <w:marBottom w:val="0"/>
              <w:divBdr>
                <w:top w:val="none" w:sz="0" w:space="0" w:color="auto"/>
                <w:left w:val="none" w:sz="0" w:space="0" w:color="auto"/>
                <w:bottom w:val="none" w:sz="0" w:space="0" w:color="auto"/>
                <w:right w:val="none" w:sz="0" w:space="0" w:color="auto"/>
              </w:divBdr>
              <w:divsChild>
                <w:div w:id="872578256">
                  <w:marLeft w:val="0"/>
                  <w:marRight w:val="0"/>
                  <w:marTop w:val="0"/>
                  <w:marBottom w:val="0"/>
                  <w:divBdr>
                    <w:top w:val="none" w:sz="0" w:space="0" w:color="auto"/>
                    <w:left w:val="none" w:sz="0" w:space="0" w:color="auto"/>
                    <w:bottom w:val="none" w:sz="0" w:space="0" w:color="auto"/>
                    <w:right w:val="none" w:sz="0" w:space="0" w:color="auto"/>
                  </w:divBdr>
                  <w:divsChild>
                    <w:div w:id="22639022">
                      <w:marLeft w:val="0"/>
                      <w:marRight w:val="0"/>
                      <w:marTop w:val="0"/>
                      <w:marBottom w:val="0"/>
                      <w:divBdr>
                        <w:top w:val="none" w:sz="0" w:space="0" w:color="auto"/>
                        <w:left w:val="none" w:sz="0" w:space="0" w:color="auto"/>
                        <w:bottom w:val="none" w:sz="0" w:space="0" w:color="auto"/>
                        <w:right w:val="none" w:sz="0" w:space="0" w:color="auto"/>
                      </w:divBdr>
                    </w:div>
                    <w:div w:id="75440968">
                      <w:marLeft w:val="0"/>
                      <w:marRight w:val="0"/>
                      <w:marTop w:val="0"/>
                      <w:marBottom w:val="0"/>
                      <w:divBdr>
                        <w:top w:val="none" w:sz="0" w:space="0" w:color="auto"/>
                        <w:left w:val="none" w:sz="0" w:space="0" w:color="auto"/>
                        <w:bottom w:val="none" w:sz="0" w:space="0" w:color="auto"/>
                        <w:right w:val="none" w:sz="0" w:space="0" w:color="auto"/>
                      </w:divBdr>
                    </w:div>
                    <w:div w:id="447970512">
                      <w:marLeft w:val="0"/>
                      <w:marRight w:val="0"/>
                      <w:marTop w:val="0"/>
                      <w:marBottom w:val="0"/>
                      <w:divBdr>
                        <w:top w:val="none" w:sz="0" w:space="0" w:color="auto"/>
                        <w:left w:val="none" w:sz="0" w:space="0" w:color="auto"/>
                        <w:bottom w:val="none" w:sz="0" w:space="0" w:color="auto"/>
                        <w:right w:val="none" w:sz="0" w:space="0" w:color="auto"/>
                      </w:divBdr>
                    </w:div>
                    <w:div w:id="1078209079">
                      <w:marLeft w:val="0"/>
                      <w:marRight w:val="0"/>
                      <w:marTop w:val="0"/>
                      <w:marBottom w:val="0"/>
                      <w:divBdr>
                        <w:top w:val="none" w:sz="0" w:space="0" w:color="auto"/>
                        <w:left w:val="none" w:sz="0" w:space="0" w:color="auto"/>
                        <w:bottom w:val="none" w:sz="0" w:space="0" w:color="auto"/>
                        <w:right w:val="none" w:sz="0" w:space="0" w:color="auto"/>
                      </w:divBdr>
                    </w:div>
                    <w:div w:id="1080252791">
                      <w:marLeft w:val="0"/>
                      <w:marRight w:val="0"/>
                      <w:marTop w:val="0"/>
                      <w:marBottom w:val="0"/>
                      <w:divBdr>
                        <w:top w:val="none" w:sz="0" w:space="0" w:color="auto"/>
                        <w:left w:val="none" w:sz="0" w:space="0" w:color="auto"/>
                        <w:bottom w:val="none" w:sz="0" w:space="0" w:color="auto"/>
                        <w:right w:val="none" w:sz="0" w:space="0" w:color="auto"/>
                      </w:divBdr>
                    </w:div>
                    <w:div w:id="1084376522">
                      <w:marLeft w:val="0"/>
                      <w:marRight w:val="0"/>
                      <w:marTop w:val="0"/>
                      <w:marBottom w:val="0"/>
                      <w:divBdr>
                        <w:top w:val="none" w:sz="0" w:space="0" w:color="auto"/>
                        <w:left w:val="none" w:sz="0" w:space="0" w:color="auto"/>
                        <w:bottom w:val="none" w:sz="0" w:space="0" w:color="auto"/>
                        <w:right w:val="none" w:sz="0" w:space="0" w:color="auto"/>
                      </w:divBdr>
                    </w:div>
                    <w:div w:id="1146554010">
                      <w:marLeft w:val="0"/>
                      <w:marRight w:val="0"/>
                      <w:marTop w:val="0"/>
                      <w:marBottom w:val="0"/>
                      <w:divBdr>
                        <w:top w:val="none" w:sz="0" w:space="0" w:color="auto"/>
                        <w:left w:val="none" w:sz="0" w:space="0" w:color="auto"/>
                        <w:bottom w:val="none" w:sz="0" w:space="0" w:color="auto"/>
                        <w:right w:val="none" w:sz="0" w:space="0" w:color="auto"/>
                      </w:divBdr>
                    </w:div>
                    <w:div w:id="1187985317">
                      <w:marLeft w:val="0"/>
                      <w:marRight w:val="0"/>
                      <w:marTop w:val="0"/>
                      <w:marBottom w:val="0"/>
                      <w:divBdr>
                        <w:top w:val="none" w:sz="0" w:space="0" w:color="auto"/>
                        <w:left w:val="none" w:sz="0" w:space="0" w:color="auto"/>
                        <w:bottom w:val="none" w:sz="0" w:space="0" w:color="auto"/>
                        <w:right w:val="none" w:sz="0" w:space="0" w:color="auto"/>
                      </w:divBdr>
                    </w:div>
                    <w:div w:id="1417170768">
                      <w:marLeft w:val="0"/>
                      <w:marRight w:val="0"/>
                      <w:marTop w:val="0"/>
                      <w:marBottom w:val="0"/>
                      <w:divBdr>
                        <w:top w:val="none" w:sz="0" w:space="0" w:color="auto"/>
                        <w:left w:val="none" w:sz="0" w:space="0" w:color="auto"/>
                        <w:bottom w:val="none" w:sz="0" w:space="0" w:color="auto"/>
                        <w:right w:val="none" w:sz="0" w:space="0" w:color="auto"/>
                      </w:divBdr>
                    </w:div>
                    <w:div w:id="1441028778">
                      <w:marLeft w:val="0"/>
                      <w:marRight w:val="0"/>
                      <w:marTop w:val="0"/>
                      <w:marBottom w:val="0"/>
                      <w:divBdr>
                        <w:top w:val="none" w:sz="0" w:space="0" w:color="auto"/>
                        <w:left w:val="none" w:sz="0" w:space="0" w:color="auto"/>
                        <w:bottom w:val="none" w:sz="0" w:space="0" w:color="auto"/>
                        <w:right w:val="none" w:sz="0" w:space="0" w:color="auto"/>
                      </w:divBdr>
                    </w:div>
                    <w:div w:id="1529027267">
                      <w:marLeft w:val="0"/>
                      <w:marRight w:val="0"/>
                      <w:marTop w:val="0"/>
                      <w:marBottom w:val="0"/>
                      <w:divBdr>
                        <w:top w:val="none" w:sz="0" w:space="0" w:color="auto"/>
                        <w:left w:val="none" w:sz="0" w:space="0" w:color="auto"/>
                        <w:bottom w:val="none" w:sz="0" w:space="0" w:color="auto"/>
                        <w:right w:val="none" w:sz="0" w:space="0" w:color="auto"/>
                      </w:divBdr>
                    </w:div>
                    <w:div w:id="1653290790">
                      <w:marLeft w:val="0"/>
                      <w:marRight w:val="0"/>
                      <w:marTop w:val="0"/>
                      <w:marBottom w:val="0"/>
                      <w:divBdr>
                        <w:top w:val="none" w:sz="0" w:space="0" w:color="auto"/>
                        <w:left w:val="none" w:sz="0" w:space="0" w:color="auto"/>
                        <w:bottom w:val="none" w:sz="0" w:space="0" w:color="auto"/>
                        <w:right w:val="none" w:sz="0" w:space="0" w:color="auto"/>
                      </w:divBdr>
                    </w:div>
                    <w:div w:id="1925457651">
                      <w:marLeft w:val="0"/>
                      <w:marRight w:val="0"/>
                      <w:marTop w:val="0"/>
                      <w:marBottom w:val="0"/>
                      <w:divBdr>
                        <w:top w:val="none" w:sz="0" w:space="0" w:color="auto"/>
                        <w:left w:val="none" w:sz="0" w:space="0" w:color="auto"/>
                        <w:bottom w:val="none" w:sz="0" w:space="0" w:color="auto"/>
                        <w:right w:val="none" w:sz="0" w:space="0" w:color="auto"/>
                      </w:divBdr>
                    </w:div>
                    <w:div w:id="19839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742673">
          <w:marLeft w:val="0"/>
          <w:marRight w:val="0"/>
          <w:marTop w:val="0"/>
          <w:marBottom w:val="0"/>
          <w:divBdr>
            <w:top w:val="none" w:sz="0" w:space="0" w:color="auto"/>
            <w:left w:val="none" w:sz="0" w:space="0" w:color="auto"/>
            <w:bottom w:val="none" w:sz="0" w:space="0" w:color="auto"/>
            <w:right w:val="none" w:sz="0" w:space="0" w:color="auto"/>
          </w:divBdr>
          <w:divsChild>
            <w:div w:id="1354188797">
              <w:marLeft w:val="0"/>
              <w:marRight w:val="0"/>
              <w:marTop w:val="0"/>
              <w:marBottom w:val="0"/>
              <w:divBdr>
                <w:top w:val="none" w:sz="0" w:space="0" w:color="auto"/>
                <w:left w:val="none" w:sz="0" w:space="0" w:color="auto"/>
                <w:bottom w:val="none" w:sz="0" w:space="0" w:color="auto"/>
                <w:right w:val="none" w:sz="0" w:space="0" w:color="auto"/>
              </w:divBdr>
              <w:divsChild>
                <w:div w:id="2077697864">
                  <w:marLeft w:val="0"/>
                  <w:marRight w:val="0"/>
                  <w:marTop w:val="0"/>
                  <w:marBottom w:val="0"/>
                  <w:divBdr>
                    <w:top w:val="none" w:sz="0" w:space="0" w:color="auto"/>
                    <w:left w:val="none" w:sz="0" w:space="0" w:color="auto"/>
                    <w:bottom w:val="none" w:sz="0" w:space="0" w:color="auto"/>
                    <w:right w:val="none" w:sz="0" w:space="0" w:color="auto"/>
                  </w:divBdr>
                  <w:divsChild>
                    <w:div w:id="24254510">
                      <w:marLeft w:val="0"/>
                      <w:marRight w:val="0"/>
                      <w:marTop w:val="0"/>
                      <w:marBottom w:val="0"/>
                      <w:divBdr>
                        <w:top w:val="none" w:sz="0" w:space="0" w:color="auto"/>
                        <w:left w:val="none" w:sz="0" w:space="0" w:color="auto"/>
                        <w:bottom w:val="none" w:sz="0" w:space="0" w:color="auto"/>
                        <w:right w:val="none" w:sz="0" w:space="0" w:color="auto"/>
                      </w:divBdr>
                    </w:div>
                    <w:div w:id="26953604">
                      <w:marLeft w:val="0"/>
                      <w:marRight w:val="0"/>
                      <w:marTop w:val="0"/>
                      <w:marBottom w:val="0"/>
                      <w:divBdr>
                        <w:top w:val="none" w:sz="0" w:space="0" w:color="auto"/>
                        <w:left w:val="none" w:sz="0" w:space="0" w:color="auto"/>
                        <w:bottom w:val="none" w:sz="0" w:space="0" w:color="auto"/>
                        <w:right w:val="none" w:sz="0" w:space="0" w:color="auto"/>
                      </w:divBdr>
                    </w:div>
                    <w:div w:id="379134023">
                      <w:marLeft w:val="0"/>
                      <w:marRight w:val="0"/>
                      <w:marTop w:val="0"/>
                      <w:marBottom w:val="0"/>
                      <w:divBdr>
                        <w:top w:val="none" w:sz="0" w:space="0" w:color="auto"/>
                        <w:left w:val="none" w:sz="0" w:space="0" w:color="auto"/>
                        <w:bottom w:val="none" w:sz="0" w:space="0" w:color="auto"/>
                        <w:right w:val="none" w:sz="0" w:space="0" w:color="auto"/>
                      </w:divBdr>
                    </w:div>
                    <w:div w:id="502938665">
                      <w:marLeft w:val="0"/>
                      <w:marRight w:val="0"/>
                      <w:marTop w:val="0"/>
                      <w:marBottom w:val="0"/>
                      <w:divBdr>
                        <w:top w:val="none" w:sz="0" w:space="0" w:color="auto"/>
                        <w:left w:val="none" w:sz="0" w:space="0" w:color="auto"/>
                        <w:bottom w:val="none" w:sz="0" w:space="0" w:color="auto"/>
                        <w:right w:val="none" w:sz="0" w:space="0" w:color="auto"/>
                      </w:divBdr>
                    </w:div>
                    <w:div w:id="688337310">
                      <w:marLeft w:val="0"/>
                      <w:marRight w:val="0"/>
                      <w:marTop w:val="0"/>
                      <w:marBottom w:val="0"/>
                      <w:divBdr>
                        <w:top w:val="none" w:sz="0" w:space="0" w:color="auto"/>
                        <w:left w:val="none" w:sz="0" w:space="0" w:color="auto"/>
                        <w:bottom w:val="none" w:sz="0" w:space="0" w:color="auto"/>
                        <w:right w:val="none" w:sz="0" w:space="0" w:color="auto"/>
                      </w:divBdr>
                    </w:div>
                    <w:div w:id="761031258">
                      <w:marLeft w:val="0"/>
                      <w:marRight w:val="0"/>
                      <w:marTop w:val="0"/>
                      <w:marBottom w:val="0"/>
                      <w:divBdr>
                        <w:top w:val="none" w:sz="0" w:space="0" w:color="auto"/>
                        <w:left w:val="none" w:sz="0" w:space="0" w:color="auto"/>
                        <w:bottom w:val="none" w:sz="0" w:space="0" w:color="auto"/>
                        <w:right w:val="none" w:sz="0" w:space="0" w:color="auto"/>
                      </w:divBdr>
                    </w:div>
                    <w:div w:id="886575959">
                      <w:marLeft w:val="0"/>
                      <w:marRight w:val="0"/>
                      <w:marTop w:val="0"/>
                      <w:marBottom w:val="0"/>
                      <w:divBdr>
                        <w:top w:val="none" w:sz="0" w:space="0" w:color="auto"/>
                        <w:left w:val="none" w:sz="0" w:space="0" w:color="auto"/>
                        <w:bottom w:val="none" w:sz="0" w:space="0" w:color="auto"/>
                        <w:right w:val="none" w:sz="0" w:space="0" w:color="auto"/>
                      </w:divBdr>
                    </w:div>
                    <w:div w:id="958685417">
                      <w:marLeft w:val="0"/>
                      <w:marRight w:val="0"/>
                      <w:marTop w:val="0"/>
                      <w:marBottom w:val="0"/>
                      <w:divBdr>
                        <w:top w:val="none" w:sz="0" w:space="0" w:color="auto"/>
                        <w:left w:val="none" w:sz="0" w:space="0" w:color="auto"/>
                        <w:bottom w:val="none" w:sz="0" w:space="0" w:color="auto"/>
                        <w:right w:val="none" w:sz="0" w:space="0" w:color="auto"/>
                      </w:divBdr>
                    </w:div>
                    <w:div w:id="1107695337">
                      <w:marLeft w:val="0"/>
                      <w:marRight w:val="0"/>
                      <w:marTop w:val="0"/>
                      <w:marBottom w:val="0"/>
                      <w:divBdr>
                        <w:top w:val="none" w:sz="0" w:space="0" w:color="auto"/>
                        <w:left w:val="none" w:sz="0" w:space="0" w:color="auto"/>
                        <w:bottom w:val="none" w:sz="0" w:space="0" w:color="auto"/>
                        <w:right w:val="none" w:sz="0" w:space="0" w:color="auto"/>
                      </w:divBdr>
                    </w:div>
                    <w:div w:id="1424372835">
                      <w:marLeft w:val="0"/>
                      <w:marRight w:val="0"/>
                      <w:marTop w:val="0"/>
                      <w:marBottom w:val="0"/>
                      <w:divBdr>
                        <w:top w:val="none" w:sz="0" w:space="0" w:color="auto"/>
                        <w:left w:val="none" w:sz="0" w:space="0" w:color="auto"/>
                        <w:bottom w:val="none" w:sz="0" w:space="0" w:color="auto"/>
                        <w:right w:val="none" w:sz="0" w:space="0" w:color="auto"/>
                      </w:divBdr>
                    </w:div>
                    <w:div w:id="1618365156">
                      <w:marLeft w:val="0"/>
                      <w:marRight w:val="0"/>
                      <w:marTop w:val="0"/>
                      <w:marBottom w:val="0"/>
                      <w:divBdr>
                        <w:top w:val="none" w:sz="0" w:space="0" w:color="auto"/>
                        <w:left w:val="none" w:sz="0" w:space="0" w:color="auto"/>
                        <w:bottom w:val="none" w:sz="0" w:space="0" w:color="auto"/>
                        <w:right w:val="none" w:sz="0" w:space="0" w:color="auto"/>
                      </w:divBdr>
                    </w:div>
                    <w:div w:id="1725332667">
                      <w:marLeft w:val="0"/>
                      <w:marRight w:val="0"/>
                      <w:marTop w:val="0"/>
                      <w:marBottom w:val="0"/>
                      <w:divBdr>
                        <w:top w:val="none" w:sz="0" w:space="0" w:color="auto"/>
                        <w:left w:val="none" w:sz="0" w:space="0" w:color="auto"/>
                        <w:bottom w:val="none" w:sz="0" w:space="0" w:color="auto"/>
                        <w:right w:val="none" w:sz="0" w:space="0" w:color="auto"/>
                      </w:divBdr>
                    </w:div>
                    <w:div w:id="1766263580">
                      <w:marLeft w:val="0"/>
                      <w:marRight w:val="0"/>
                      <w:marTop w:val="0"/>
                      <w:marBottom w:val="0"/>
                      <w:divBdr>
                        <w:top w:val="none" w:sz="0" w:space="0" w:color="auto"/>
                        <w:left w:val="none" w:sz="0" w:space="0" w:color="auto"/>
                        <w:bottom w:val="none" w:sz="0" w:space="0" w:color="auto"/>
                        <w:right w:val="none" w:sz="0" w:space="0" w:color="auto"/>
                      </w:divBdr>
                    </w:div>
                    <w:div w:id="211166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31138">
          <w:marLeft w:val="0"/>
          <w:marRight w:val="0"/>
          <w:marTop w:val="0"/>
          <w:marBottom w:val="0"/>
          <w:divBdr>
            <w:top w:val="none" w:sz="0" w:space="0" w:color="auto"/>
            <w:left w:val="none" w:sz="0" w:space="0" w:color="auto"/>
            <w:bottom w:val="none" w:sz="0" w:space="0" w:color="auto"/>
            <w:right w:val="none" w:sz="0" w:space="0" w:color="auto"/>
          </w:divBdr>
          <w:divsChild>
            <w:div w:id="111174105">
              <w:marLeft w:val="0"/>
              <w:marRight w:val="0"/>
              <w:marTop w:val="0"/>
              <w:marBottom w:val="0"/>
              <w:divBdr>
                <w:top w:val="none" w:sz="0" w:space="0" w:color="auto"/>
                <w:left w:val="none" w:sz="0" w:space="0" w:color="auto"/>
                <w:bottom w:val="none" w:sz="0" w:space="0" w:color="auto"/>
                <w:right w:val="none" w:sz="0" w:space="0" w:color="auto"/>
              </w:divBdr>
              <w:divsChild>
                <w:div w:id="1164588289">
                  <w:marLeft w:val="0"/>
                  <w:marRight w:val="0"/>
                  <w:marTop w:val="0"/>
                  <w:marBottom w:val="0"/>
                  <w:divBdr>
                    <w:top w:val="none" w:sz="0" w:space="0" w:color="auto"/>
                    <w:left w:val="none" w:sz="0" w:space="0" w:color="auto"/>
                    <w:bottom w:val="none" w:sz="0" w:space="0" w:color="auto"/>
                    <w:right w:val="none" w:sz="0" w:space="0" w:color="auto"/>
                  </w:divBdr>
                  <w:divsChild>
                    <w:div w:id="168981516">
                      <w:marLeft w:val="0"/>
                      <w:marRight w:val="0"/>
                      <w:marTop w:val="0"/>
                      <w:marBottom w:val="0"/>
                      <w:divBdr>
                        <w:top w:val="none" w:sz="0" w:space="0" w:color="auto"/>
                        <w:left w:val="none" w:sz="0" w:space="0" w:color="auto"/>
                        <w:bottom w:val="none" w:sz="0" w:space="0" w:color="auto"/>
                        <w:right w:val="none" w:sz="0" w:space="0" w:color="auto"/>
                      </w:divBdr>
                    </w:div>
                    <w:div w:id="196240147">
                      <w:marLeft w:val="0"/>
                      <w:marRight w:val="0"/>
                      <w:marTop w:val="0"/>
                      <w:marBottom w:val="0"/>
                      <w:divBdr>
                        <w:top w:val="none" w:sz="0" w:space="0" w:color="auto"/>
                        <w:left w:val="none" w:sz="0" w:space="0" w:color="auto"/>
                        <w:bottom w:val="none" w:sz="0" w:space="0" w:color="auto"/>
                        <w:right w:val="none" w:sz="0" w:space="0" w:color="auto"/>
                      </w:divBdr>
                    </w:div>
                    <w:div w:id="257296396">
                      <w:marLeft w:val="0"/>
                      <w:marRight w:val="0"/>
                      <w:marTop w:val="0"/>
                      <w:marBottom w:val="0"/>
                      <w:divBdr>
                        <w:top w:val="none" w:sz="0" w:space="0" w:color="auto"/>
                        <w:left w:val="none" w:sz="0" w:space="0" w:color="auto"/>
                        <w:bottom w:val="none" w:sz="0" w:space="0" w:color="auto"/>
                        <w:right w:val="none" w:sz="0" w:space="0" w:color="auto"/>
                      </w:divBdr>
                    </w:div>
                    <w:div w:id="320356201">
                      <w:marLeft w:val="0"/>
                      <w:marRight w:val="0"/>
                      <w:marTop w:val="0"/>
                      <w:marBottom w:val="0"/>
                      <w:divBdr>
                        <w:top w:val="none" w:sz="0" w:space="0" w:color="auto"/>
                        <w:left w:val="none" w:sz="0" w:space="0" w:color="auto"/>
                        <w:bottom w:val="none" w:sz="0" w:space="0" w:color="auto"/>
                        <w:right w:val="none" w:sz="0" w:space="0" w:color="auto"/>
                      </w:divBdr>
                    </w:div>
                    <w:div w:id="371855683">
                      <w:marLeft w:val="0"/>
                      <w:marRight w:val="0"/>
                      <w:marTop w:val="0"/>
                      <w:marBottom w:val="0"/>
                      <w:divBdr>
                        <w:top w:val="none" w:sz="0" w:space="0" w:color="auto"/>
                        <w:left w:val="none" w:sz="0" w:space="0" w:color="auto"/>
                        <w:bottom w:val="none" w:sz="0" w:space="0" w:color="auto"/>
                        <w:right w:val="none" w:sz="0" w:space="0" w:color="auto"/>
                      </w:divBdr>
                    </w:div>
                    <w:div w:id="595209742">
                      <w:marLeft w:val="0"/>
                      <w:marRight w:val="0"/>
                      <w:marTop w:val="0"/>
                      <w:marBottom w:val="0"/>
                      <w:divBdr>
                        <w:top w:val="none" w:sz="0" w:space="0" w:color="auto"/>
                        <w:left w:val="none" w:sz="0" w:space="0" w:color="auto"/>
                        <w:bottom w:val="none" w:sz="0" w:space="0" w:color="auto"/>
                        <w:right w:val="none" w:sz="0" w:space="0" w:color="auto"/>
                      </w:divBdr>
                    </w:div>
                    <w:div w:id="716465106">
                      <w:marLeft w:val="0"/>
                      <w:marRight w:val="0"/>
                      <w:marTop w:val="0"/>
                      <w:marBottom w:val="0"/>
                      <w:divBdr>
                        <w:top w:val="none" w:sz="0" w:space="0" w:color="auto"/>
                        <w:left w:val="none" w:sz="0" w:space="0" w:color="auto"/>
                        <w:bottom w:val="none" w:sz="0" w:space="0" w:color="auto"/>
                        <w:right w:val="none" w:sz="0" w:space="0" w:color="auto"/>
                      </w:divBdr>
                    </w:div>
                    <w:div w:id="871112731">
                      <w:marLeft w:val="0"/>
                      <w:marRight w:val="0"/>
                      <w:marTop w:val="0"/>
                      <w:marBottom w:val="0"/>
                      <w:divBdr>
                        <w:top w:val="none" w:sz="0" w:space="0" w:color="auto"/>
                        <w:left w:val="none" w:sz="0" w:space="0" w:color="auto"/>
                        <w:bottom w:val="none" w:sz="0" w:space="0" w:color="auto"/>
                        <w:right w:val="none" w:sz="0" w:space="0" w:color="auto"/>
                      </w:divBdr>
                    </w:div>
                    <w:div w:id="882638960">
                      <w:marLeft w:val="0"/>
                      <w:marRight w:val="0"/>
                      <w:marTop w:val="0"/>
                      <w:marBottom w:val="0"/>
                      <w:divBdr>
                        <w:top w:val="none" w:sz="0" w:space="0" w:color="auto"/>
                        <w:left w:val="none" w:sz="0" w:space="0" w:color="auto"/>
                        <w:bottom w:val="none" w:sz="0" w:space="0" w:color="auto"/>
                        <w:right w:val="none" w:sz="0" w:space="0" w:color="auto"/>
                      </w:divBdr>
                    </w:div>
                    <w:div w:id="1019088242">
                      <w:marLeft w:val="0"/>
                      <w:marRight w:val="0"/>
                      <w:marTop w:val="0"/>
                      <w:marBottom w:val="0"/>
                      <w:divBdr>
                        <w:top w:val="none" w:sz="0" w:space="0" w:color="auto"/>
                        <w:left w:val="none" w:sz="0" w:space="0" w:color="auto"/>
                        <w:bottom w:val="none" w:sz="0" w:space="0" w:color="auto"/>
                        <w:right w:val="none" w:sz="0" w:space="0" w:color="auto"/>
                      </w:divBdr>
                    </w:div>
                    <w:div w:id="1082606562">
                      <w:marLeft w:val="0"/>
                      <w:marRight w:val="0"/>
                      <w:marTop w:val="0"/>
                      <w:marBottom w:val="0"/>
                      <w:divBdr>
                        <w:top w:val="none" w:sz="0" w:space="0" w:color="auto"/>
                        <w:left w:val="none" w:sz="0" w:space="0" w:color="auto"/>
                        <w:bottom w:val="none" w:sz="0" w:space="0" w:color="auto"/>
                        <w:right w:val="none" w:sz="0" w:space="0" w:color="auto"/>
                      </w:divBdr>
                    </w:div>
                    <w:div w:id="1145583682">
                      <w:marLeft w:val="0"/>
                      <w:marRight w:val="0"/>
                      <w:marTop w:val="0"/>
                      <w:marBottom w:val="0"/>
                      <w:divBdr>
                        <w:top w:val="none" w:sz="0" w:space="0" w:color="auto"/>
                        <w:left w:val="none" w:sz="0" w:space="0" w:color="auto"/>
                        <w:bottom w:val="none" w:sz="0" w:space="0" w:color="auto"/>
                        <w:right w:val="none" w:sz="0" w:space="0" w:color="auto"/>
                      </w:divBdr>
                    </w:div>
                    <w:div w:id="1223054324">
                      <w:marLeft w:val="0"/>
                      <w:marRight w:val="0"/>
                      <w:marTop w:val="0"/>
                      <w:marBottom w:val="0"/>
                      <w:divBdr>
                        <w:top w:val="none" w:sz="0" w:space="0" w:color="auto"/>
                        <w:left w:val="none" w:sz="0" w:space="0" w:color="auto"/>
                        <w:bottom w:val="none" w:sz="0" w:space="0" w:color="auto"/>
                        <w:right w:val="none" w:sz="0" w:space="0" w:color="auto"/>
                      </w:divBdr>
                    </w:div>
                    <w:div w:id="1285651355">
                      <w:marLeft w:val="0"/>
                      <w:marRight w:val="0"/>
                      <w:marTop w:val="0"/>
                      <w:marBottom w:val="0"/>
                      <w:divBdr>
                        <w:top w:val="none" w:sz="0" w:space="0" w:color="auto"/>
                        <w:left w:val="none" w:sz="0" w:space="0" w:color="auto"/>
                        <w:bottom w:val="none" w:sz="0" w:space="0" w:color="auto"/>
                        <w:right w:val="none" w:sz="0" w:space="0" w:color="auto"/>
                      </w:divBdr>
                    </w:div>
                    <w:div w:id="1299148709">
                      <w:marLeft w:val="0"/>
                      <w:marRight w:val="0"/>
                      <w:marTop w:val="0"/>
                      <w:marBottom w:val="0"/>
                      <w:divBdr>
                        <w:top w:val="none" w:sz="0" w:space="0" w:color="auto"/>
                        <w:left w:val="none" w:sz="0" w:space="0" w:color="auto"/>
                        <w:bottom w:val="none" w:sz="0" w:space="0" w:color="auto"/>
                        <w:right w:val="none" w:sz="0" w:space="0" w:color="auto"/>
                      </w:divBdr>
                    </w:div>
                    <w:div w:id="1416123561">
                      <w:marLeft w:val="0"/>
                      <w:marRight w:val="0"/>
                      <w:marTop w:val="0"/>
                      <w:marBottom w:val="0"/>
                      <w:divBdr>
                        <w:top w:val="none" w:sz="0" w:space="0" w:color="auto"/>
                        <w:left w:val="none" w:sz="0" w:space="0" w:color="auto"/>
                        <w:bottom w:val="none" w:sz="0" w:space="0" w:color="auto"/>
                        <w:right w:val="none" w:sz="0" w:space="0" w:color="auto"/>
                      </w:divBdr>
                    </w:div>
                    <w:div w:id="1436974894">
                      <w:marLeft w:val="0"/>
                      <w:marRight w:val="0"/>
                      <w:marTop w:val="0"/>
                      <w:marBottom w:val="0"/>
                      <w:divBdr>
                        <w:top w:val="none" w:sz="0" w:space="0" w:color="auto"/>
                        <w:left w:val="none" w:sz="0" w:space="0" w:color="auto"/>
                        <w:bottom w:val="none" w:sz="0" w:space="0" w:color="auto"/>
                        <w:right w:val="none" w:sz="0" w:space="0" w:color="auto"/>
                      </w:divBdr>
                    </w:div>
                    <w:div w:id="1463377267">
                      <w:marLeft w:val="0"/>
                      <w:marRight w:val="0"/>
                      <w:marTop w:val="0"/>
                      <w:marBottom w:val="0"/>
                      <w:divBdr>
                        <w:top w:val="none" w:sz="0" w:space="0" w:color="auto"/>
                        <w:left w:val="none" w:sz="0" w:space="0" w:color="auto"/>
                        <w:bottom w:val="none" w:sz="0" w:space="0" w:color="auto"/>
                        <w:right w:val="none" w:sz="0" w:space="0" w:color="auto"/>
                      </w:divBdr>
                    </w:div>
                    <w:div w:id="1478036504">
                      <w:marLeft w:val="0"/>
                      <w:marRight w:val="0"/>
                      <w:marTop w:val="0"/>
                      <w:marBottom w:val="0"/>
                      <w:divBdr>
                        <w:top w:val="none" w:sz="0" w:space="0" w:color="auto"/>
                        <w:left w:val="none" w:sz="0" w:space="0" w:color="auto"/>
                        <w:bottom w:val="none" w:sz="0" w:space="0" w:color="auto"/>
                        <w:right w:val="none" w:sz="0" w:space="0" w:color="auto"/>
                      </w:divBdr>
                    </w:div>
                    <w:div w:id="1625958898">
                      <w:marLeft w:val="0"/>
                      <w:marRight w:val="0"/>
                      <w:marTop w:val="0"/>
                      <w:marBottom w:val="0"/>
                      <w:divBdr>
                        <w:top w:val="none" w:sz="0" w:space="0" w:color="auto"/>
                        <w:left w:val="none" w:sz="0" w:space="0" w:color="auto"/>
                        <w:bottom w:val="none" w:sz="0" w:space="0" w:color="auto"/>
                        <w:right w:val="none" w:sz="0" w:space="0" w:color="auto"/>
                      </w:divBdr>
                    </w:div>
                    <w:div w:id="1634361234">
                      <w:marLeft w:val="0"/>
                      <w:marRight w:val="0"/>
                      <w:marTop w:val="0"/>
                      <w:marBottom w:val="0"/>
                      <w:divBdr>
                        <w:top w:val="none" w:sz="0" w:space="0" w:color="auto"/>
                        <w:left w:val="none" w:sz="0" w:space="0" w:color="auto"/>
                        <w:bottom w:val="none" w:sz="0" w:space="0" w:color="auto"/>
                        <w:right w:val="none" w:sz="0" w:space="0" w:color="auto"/>
                      </w:divBdr>
                    </w:div>
                    <w:div w:id="1864436306">
                      <w:marLeft w:val="0"/>
                      <w:marRight w:val="0"/>
                      <w:marTop w:val="0"/>
                      <w:marBottom w:val="0"/>
                      <w:divBdr>
                        <w:top w:val="none" w:sz="0" w:space="0" w:color="auto"/>
                        <w:left w:val="none" w:sz="0" w:space="0" w:color="auto"/>
                        <w:bottom w:val="none" w:sz="0" w:space="0" w:color="auto"/>
                        <w:right w:val="none" w:sz="0" w:space="0" w:color="auto"/>
                      </w:divBdr>
                    </w:div>
                    <w:div w:id="1911816394">
                      <w:marLeft w:val="0"/>
                      <w:marRight w:val="0"/>
                      <w:marTop w:val="0"/>
                      <w:marBottom w:val="0"/>
                      <w:divBdr>
                        <w:top w:val="none" w:sz="0" w:space="0" w:color="auto"/>
                        <w:left w:val="none" w:sz="0" w:space="0" w:color="auto"/>
                        <w:bottom w:val="none" w:sz="0" w:space="0" w:color="auto"/>
                        <w:right w:val="none" w:sz="0" w:space="0" w:color="auto"/>
                      </w:divBdr>
                    </w:div>
                    <w:div w:id="2055037082">
                      <w:marLeft w:val="0"/>
                      <w:marRight w:val="0"/>
                      <w:marTop w:val="0"/>
                      <w:marBottom w:val="0"/>
                      <w:divBdr>
                        <w:top w:val="none" w:sz="0" w:space="0" w:color="auto"/>
                        <w:left w:val="none" w:sz="0" w:space="0" w:color="auto"/>
                        <w:bottom w:val="none" w:sz="0" w:space="0" w:color="auto"/>
                        <w:right w:val="none" w:sz="0" w:space="0" w:color="auto"/>
                      </w:divBdr>
                    </w:div>
                    <w:div w:id="2075883792">
                      <w:marLeft w:val="0"/>
                      <w:marRight w:val="0"/>
                      <w:marTop w:val="0"/>
                      <w:marBottom w:val="0"/>
                      <w:divBdr>
                        <w:top w:val="none" w:sz="0" w:space="0" w:color="auto"/>
                        <w:left w:val="none" w:sz="0" w:space="0" w:color="auto"/>
                        <w:bottom w:val="none" w:sz="0" w:space="0" w:color="auto"/>
                        <w:right w:val="none" w:sz="0" w:space="0" w:color="auto"/>
                      </w:divBdr>
                    </w:div>
                    <w:div w:id="2093500753">
                      <w:marLeft w:val="0"/>
                      <w:marRight w:val="0"/>
                      <w:marTop w:val="0"/>
                      <w:marBottom w:val="0"/>
                      <w:divBdr>
                        <w:top w:val="none" w:sz="0" w:space="0" w:color="auto"/>
                        <w:left w:val="none" w:sz="0" w:space="0" w:color="auto"/>
                        <w:bottom w:val="none" w:sz="0" w:space="0" w:color="auto"/>
                        <w:right w:val="none" w:sz="0" w:space="0" w:color="auto"/>
                      </w:divBdr>
                    </w:div>
                    <w:div w:id="21129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09400">
          <w:marLeft w:val="0"/>
          <w:marRight w:val="0"/>
          <w:marTop w:val="0"/>
          <w:marBottom w:val="0"/>
          <w:divBdr>
            <w:top w:val="none" w:sz="0" w:space="0" w:color="auto"/>
            <w:left w:val="none" w:sz="0" w:space="0" w:color="auto"/>
            <w:bottom w:val="none" w:sz="0" w:space="0" w:color="auto"/>
            <w:right w:val="none" w:sz="0" w:space="0" w:color="auto"/>
          </w:divBdr>
          <w:divsChild>
            <w:div w:id="178860355">
              <w:marLeft w:val="0"/>
              <w:marRight w:val="0"/>
              <w:marTop w:val="0"/>
              <w:marBottom w:val="0"/>
              <w:divBdr>
                <w:top w:val="none" w:sz="0" w:space="0" w:color="auto"/>
                <w:left w:val="none" w:sz="0" w:space="0" w:color="auto"/>
                <w:bottom w:val="none" w:sz="0" w:space="0" w:color="auto"/>
                <w:right w:val="none" w:sz="0" w:space="0" w:color="auto"/>
              </w:divBdr>
              <w:divsChild>
                <w:div w:id="1422993512">
                  <w:marLeft w:val="0"/>
                  <w:marRight w:val="0"/>
                  <w:marTop w:val="0"/>
                  <w:marBottom w:val="0"/>
                  <w:divBdr>
                    <w:top w:val="none" w:sz="0" w:space="0" w:color="auto"/>
                    <w:left w:val="none" w:sz="0" w:space="0" w:color="auto"/>
                    <w:bottom w:val="none" w:sz="0" w:space="0" w:color="auto"/>
                    <w:right w:val="none" w:sz="0" w:space="0" w:color="auto"/>
                  </w:divBdr>
                  <w:divsChild>
                    <w:div w:id="14700413">
                      <w:marLeft w:val="0"/>
                      <w:marRight w:val="0"/>
                      <w:marTop w:val="0"/>
                      <w:marBottom w:val="0"/>
                      <w:divBdr>
                        <w:top w:val="none" w:sz="0" w:space="0" w:color="auto"/>
                        <w:left w:val="none" w:sz="0" w:space="0" w:color="auto"/>
                        <w:bottom w:val="none" w:sz="0" w:space="0" w:color="auto"/>
                        <w:right w:val="none" w:sz="0" w:space="0" w:color="auto"/>
                      </w:divBdr>
                    </w:div>
                    <w:div w:id="179199159">
                      <w:marLeft w:val="0"/>
                      <w:marRight w:val="0"/>
                      <w:marTop w:val="0"/>
                      <w:marBottom w:val="0"/>
                      <w:divBdr>
                        <w:top w:val="none" w:sz="0" w:space="0" w:color="auto"/>
                        <w:left w:val="none" w:sz="0" w:space="0" w:color="auto"/>
                        <w:bottom w:val="none" w:sz="0" w:space="0" w:color="auto"/>
                        <w:right w:val="none" w:sz="0" w:space="0" w:color="auto"/>
                      </w:divBdr>
                    </w:div>
                    <w:div w:id="659314719">
                      <w:marLeft w:val="0"/>
                      <w:marRight w:val="0"/>
                      <w:marTop w:val="0"/>
                      <w:marBottom w:val="0"/>
                      <w:divBdr>
                        <w:top w:val="none" w:sz="0" w:space="0" w:color="auto"/>
                        <w:left w:val="none" w:sz="0" w:space="0" w:color="auto"/>
                        <w:bottom w:val="none" w:sz="0" w:space="0" w:color="auto"/>
                        <w:right w:val="none" w:sz="0" w:space="0" w:color="auto"/>
                      </w:divBdr>
                    </w:div>
                    <w:div w:id="1088692170">
                      <w:marLeft w:val="0"/>
                      <w:marRight w:val="0"/>
                      <w:marTop w:val="0"/>
                      <w:marBottom w:val="0"/>
                      <w:divBdr>
                        <w:top w:val="none" w:sz="0" w:space="0" w:color="auto"/>
                        <w:left w:val="none" w:sz="0" w:space="0" w:color="auto"/>
                        <w:bottom w:val="none" w:sz="0" w:space="0" w:color="auto"/>
                        <w:right w:val="none" w:sz="0" w:space="0" w:color="auto"/>
                      </w:divBdr>
                    </w:div>
                    <w:div w:id="1126894198">
                      <w:marLeft w:val="0"/>
                      <w:marRight w:val="0"/>
                      <w:marTop w:val="0"/>
                      <w:marBottom w:val="0"/>
                      <w:divBdr>
                        <w:top w:val="none" w:sz="0" w:space="0" w:color="auto"/>
                        <w:left w:val="none" w:sz="0" w:space="0" w:color="auto"/>
                        <w:bottom w:val="none" w:sz="0" w:space="0" w:color="auto"/>
                        <w:right w:val="none" w:sz="0" w:space="0" w:color="auto"/>
                      </w:divBdr>
                    </w:div>
                    <w:div w:id="1377241084">
                      <w:marLeft w:val="0"/>
                      <w:marRight w:val="0"/>
                      <w:marTop w:val="0"/>
                      <w:marBottom w:val="0"/>
                      <w:divBdr>
                        <w:top w:val="none" w:sz="0" w:space="0" w:color="auto"/>
                        <w:left w:val="none" w:sz="0" w:space="0" w:color="auto"/>
                        <w:bottom w:val="none" w:sz="0" w:space="0" w:color="auto"/>
                        <w:right w:val="none" w:sz="0" w:space="0" w:color="auto"/>
                      </w:divBdr>
                    </w:div>
                    <w:div w:id="1390759929">
                      <w:marLeft w:val="0"/>
                      <w:marRight w:val="0"/>
                      <w:marTop w:val="0"/>
                      <w:marBottom w:val="0"/>
                      <w:divBdr>
                        <w:top w:val="none" w:sz="0" w:space="0" w:color="auto"/>
                        <w:left w:val="none" w:sz="0" w:space="0" w:color="auto"/>
                        <w:bottom w:val="none" w:sz="0" w:space="0" w:color="auto"/>
                        <w:right w:val="none" w:sz="0" w:space="0" w:color="auto"/>
                      </w:divBdr>
                    </w:div>
                    <w:div w:id="1896351283">
                      <w:marLeft w:val="0"/>
                      <w:marRight w:val="0"/>
                      <w:marTop w:val="0"/>
                      <w:marBottom w:val="0"/>
                      <w:divBdr>
                        <w:top w:val="none" w:sz="0" w:space="0" w:color="auto"/>
                        <w:left w:val="none" w:sz="0" w:space="0" w:color="auto"/>
                        <w:bottom w:val="none" w:sz="0" w:space="0" w:color="auto"/>
                        <w:right w:val="none" w:sz="0" w:space="0" w:color="auto"/>
                      </w:divBdr>
                    </w:div>
                    <w:div w:id="20876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770950">
      <w:bodyDiv w:val="1"/>
      <w:marLeft w:val="0"/>
      <w:marRight w:val="0"/>
      <w:marTop w:val="0"/>
      <w:marBottom w:val="0"/>
      <w:divBdr>
        <w:top w:val="none" w:sz="0" w:space="0" w:color="auto"/>
        <w:left w:val="none" w:sz="0" w:space="0" w:color="auto"/>
        <w:bottom w:val="none" w:sz="0" w:space="0" w:color="auto"/>
        <w:right w:val="none" w:sz="0" w:space="0" w:color="auto"/>
      </w:divBdr>
    </w:div>
    <w:div w:id="1490949808">
      <w:bodyDiv w:val="1"/>
      <w:marLeft w:val="0"/>
      <w:marRight w:val="0"/>
      <w:marTop w:val="0"/>
      <w:marBottom w:val="0"/>
      <w:divBdr>
        <w:top w:val="none" w:sz="0" w:space="0" w:color="auto"/>
        <w:left w:val="none" w:sz="0" w:space="0" w:color="auto"/>
        <w:bottom w:val="none" w:sz="0" w:space="0" w:color="auto"/>
        <w:right w:val="none" w:sz="0" w:space="0" w:color="auto"/>
      </w:divBdr>
    </w:div>
    <w:div w:id="1491217306">
      <w:bodyDiv w:val="1"/>
      <w:marLeft w:val="0"/>
      <w:marRight w:val="0"/>
      <w:marTop w:val="0"/>
      <w:marBottom w:val="0"/>
      <w:divBdr>
        <w:top w:val="none" w:sz="0" w:space="0" w:color="auto"/>
        <w:left w:val="none" w:sz="0" w:space="0" w:color="auto"/>
        <w:bottom w:val="none" w:sz="0" w:space="0" w:color="auto"/>
        <w:right w:val="none" w:sz="0" w:space="0" w:color="auto"/>
      </w:divBdr>
    </w:div>
    <w:div w:id="1537422300">
      <w:bodyDiv w:val="1"/>
      <w:marLeft w:val="0"/>
      <w:marRight w:val="0"/>
      <w:marTop w:val="0"/>
      <w:marBottom w:val="0"/>
      <w:divBdr>
        <w:top w:val="none" w:sz="0" w:space="0" w:color="auto"/>
        <w:left w:val="none" w:sz="0" w:space="0" w:color="auto"/>
        <w:bottom w:val="none" w:sz="0" w:space="0" w:color="auto"/>
        <w:right w:val="none" w:sz="0" w:space="0" w:color="auto"/>
      </w:divBdr>
      <w:divsChild>
        <w:div w:id="223611727">
          <w:blockQuote w:val="1"/>
          <w:marLeft w:val="-345"/>
          <w:marRight w:val="0"/>
          <w:marTop w:val="0"/>
          <w:marBottom w:val="0"/>
          <w:divBdr>
            <w:top w:val="none" w:sz="0" w:space="0" w:color="auto"/>
            <w:left w:val="none" w:sz="0" w:space="0" w:color="auto"/>
            <w:bottom w:val="none" w:sz="0" w:space="0" w:color="auto"/>
            <w:right w:val="none" w:sz="0" w:space="0" w:color="auto"/>
          </w:divBdr>
        </w:div>
        <w:div w:id="1837064515">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1540239200">
      <w:bodyDiv w:val="1"/>
      <w:marLeft w:val="0"/>
      <w:marRight w:val="0"/>
      <w:marTop w:val="0"/>
      <w:marBottom w:val="0"/>
      <w:divBdr>
        <w:top w:val="none" w:sz="0" w:space="0" w:color="auto"/>
        <w:left w:val="none" w:sz="0" w:space="0" w:color="auto"/>
        <w:bottom w:val="none" w:sz="0" w:space="0" w:color="auto"/>
        <w:right w:val="none" w:sz="0" w:space="0" w:color="auto"/>
      </w:divBdr>
    </w:div>
    <w:div w:id="1566136412">
      <w:bodyDiv w:val="1"/>
      <w:marLeft w:val="0"/>
      <w:marRight w:val="0"/>
      <w:marTop w:val="0"/>
      <w:marBottom w:val="0"/>
      <w:divBdr>
        <w:top w:val="none" w:sz="0" w:space="0" w:color="auto"/>
        <w:left w:val="none" w:sz="0" w:space="0" w:color="auto"/>
        <w:bottom w:val="none" w:sz="0" w:space="0" w:color="auto"/>
        <w:right w:val="none" w:sz="0" w:space="0" w:color="auto"/>
      </w:divBdr>
    </w:div>
    <w:div w:id="1641030548">
      <w:bodyDiv w:val="1"/>
      <w:marLeft w:val="0"/>
      <w:marRight w:val="0"/>
      <w:marTop w:val="0"/>
      <w:marBottom w:val="0"/>
      <w:divBdr>
        <w:top w:val="none" w:sz="0" w:space="0" w:color="auto"/>
        <w:left w:val="none" w:sz="0" w:space="0" w:color="auto"/>
        <w:bottom w:val="none" w:sz="0" w:space="0" w:color="auto"/>
        <w:right w:val="none" w:sz="0" w:space="0" w:color="auto"/>
      </w:divBdr>
    </w:div>
    <w:div w:id="1646350856">
      <w:bodyDiv w:val="1"/>
      <w:marLeft w:val="0"/>
      <w:marRight w:val="0"/>
      <w:marTop w:val="0"/>
      <w:marBottom w:val="0"/>
      <w:divBdr>
        <w:top w:val="none" w:sz="0" w:space="0" w:color="auto"/>
        <w:left w:val="none" w:sz="0" w:space="0" w:color="auto"/>
        <w:bottom w:val="none" w:sz="0" w:space="0" w:color="auto"/>
        <w:right w:val="none" w:sz="0" w:space="0" w:color="auto"/>
      </w:divBdr>
    </w:div>
    <w:div w:id="1653943639">
      <w:bodyDiv w:val="1"/>
      <w:marLeft w:val="0"/>
      <w:marRight w:val="0"/>
      <w:marTop w:val="0"/>
      <w:marBottom w:val="0"/>
      <w:divBdr>
        <w:top w:val="none" w:sz="0" w:space="0" w:color="auto"/>
        <w:left w:val="none" w:sz="0" w:space="0" w:color="auto"/>
        <w:bottom w:val="none" w:sz="0" w:space="0" w:color="auto"/>
        <w:right w:val="none" w:sz="0" w:space="0" w:color="auto"/>
      </w:divBdr>
    </w:div>
    <w:div w:id="1660420386">
      <w:bodyDiv w:val="1"/>
      <w:marLeft w:val="0"/>
      <w:marRight w:val="0"/>
      <w:marTop w:val="0"/>
      <w:marBottom w:val="0"/>
      <w:divBdr>
        <w:top w:val="none" w:sz="0" w:space="0" w:color="auto"/>
        <w:left w:val="none" w:sz="0" w:space="0" w:color="auto"/>
        <w:bottom w:val="none" w:sz="0" w:space="0" w:color="auto"/>
        <w:right w:val="none" w:sz="0" w:space="0" w:color="auto"/>
      </w:divBdr>
    </w:div>
    <w:div w:id="1660649211">
      <w:bodyDiv w:val="1"/>
      <w:marLeft w:val="0"/>
      <w:marRight w:val="0"/>
      <w:marTop w:val="0"/>
      <w:marBottom w:val="0"/>
      <w:divBdr>
        <w:top w:val="none" w:sz="0" w:space="0" w:color="auto"/>
        <w:left w:val="none" w:sz="0" w:space="0" w:color="auto"/>
        <w:bottom w:val="none" w:sz="0" w:space="0" w:color="auto"/>
        <w:right w:val="none" w:sz="0" w:space="0" w:color="auto"/>
      </w:divBdr>
    </w:div>
    <w:div w:id="1749689755">
      <w:bodyDiv w:val="1"/>
      <w:marLeft w:val="0"/>
      <w:marRight w:val="0"/>
      <w:marTop w:val="0"/>
      <w:marBottom w:val="0"/>
      <w:divBdr>
        <w:top w:val="none" w:sz="0" w:space="0" w:color="auto"/>
        <w:left w:val="none" w:sz="0" w:space="0" w:color="auto"/>
        <w:bottom w:val="none" w:sz="0" w:space="0" w:color="auto"/>
        <w:right w:val="none" w:sz="0" w:space="0" w:color="auto"/>
      </w:divBdr>
    </w:div>
    <w:div w:id="1815444549">
      <w:bodyDiv w:val="1"/>
      <w:marLeft w:val="0"/>
      <w:marRight w:val="0"/>
      <w:marTop w:val="0"/>
      <w:marBottom w:val="0"/>
      <w:divBdr>
        <w:top w:val="none" w:sz="0" w:space="0" w:color="auto"/>
        <w:left w:val="none" w:sz="0" w:space="0" w:color="auto"/>
        <w:bottom w:val="none" w:sz="0" w:space="0" w:color="auto"/>
        <w:right w:val="none" w:sz="0" w:space="0" w:color="auto"/>
      </w:divBdr>
      <w:divsChild>
        <w:div w:id="348455625">
          <w:marLeft w:val="446"/>
          <w:marRight w:val="0"/>
          <w:marTop w:val="0"/>
          <w:marBottom w:val="0"/>
          <w:divBdr>
            <w:top w:val="none" w:sz="0" w:space="0" w:color="auto"/>
            <w:left w:val="none" w:sz="0" w:space="0" w:color="auto"/>
            <w:bottom w:val="none" w:sz="0" w:space="0" w:color="auto"/>
            <w:right w:val="none" w:sz="0" w:space="0" w:color="auto"/>
          </w:divBdr>
        </w:div>
      </w:divsChild>
    </w:div>
    <w:div w:id="1860656863">
      <w:bodyDiv w:val="1"/>
      <w:marLeft w:val="0"/>
      <w:marRight w:val="0"/>
      <w:marTop w:val="0"/>
      <w:marBottom w:val="0"/>
      <w:divBdr>
        <w:top w:val="none" w:sz="0" w:space="0" w:color="auto"/>
        <w:left w:val="none" w:sz="0" w:space="0" w:color="auto"/>
        <w:bottom w:val="none" w:sz="0" w:space="0" w:color="auto"/>
        <w:right w:val="none" w:sz="0" w:space="0" w:color="auto"/>
      </w:divBdr>
    </w:div>
    <w:div w:id="1871913040">
      <w:bodyDiv w:val="1"/>
      <w:marLeft w:val="0"/>
      <w:marRight w:val="0"/>
      <w:marTop w:val="0"/>
      <w:marBottom w:val="0"/>
      <w:divBdr>
        <w:top w:val="none" w:sz="0" w:space="0" w:color="auto"/>
        <w:left w:val="none" w:sz="0" w:space="0" w:color="auto"/>
        <w:bottom w:val="none" w:sz="0" w:space="0" w:color="auto"/>
        <w:right w:val="none" w:sz="0" w:space="0" w:color="auto"/>
      </w:divBdr>
    </w:div>
    <w:div w:id="1911188750">
      <w:bodyDiv w:val="1"/>
      <w:marLeft w:val="0"/>
      <w:marRight w:val="0"/>
      <w:marTop w:val="0"/>
      <w:marBottom w:val="0"/>
      <w:divBdr>
        <w:top w:val="none" w:sz="0" w:space="0" w:color="auto"/>
        <w:left w:val="none" w:sz="0" w:space="0" w:color="auto"/>
        <w:bottom w:val="none" w:sz="0" w:space="0" w:color="auto"/>
        <w:right w:val="none" w:sz="0" w:space="0" w:color="auto"/>
      </w:divBdr>
    </w:div>
    <w:div w:id="1917588008">
      <w:bodyDiv w:val="1"/>
      <w:marLeft w:val="0"/>
      <w:marRight w:val="0"/>
      <w:marTop w:val="0"/>
      <w:marBottom w:val="0"/>
      <w:divBdr>
        <w:top w:val="none" w:sz="0" w:space="0" w:color="auto"/>
        <w:left w:val="none" w:sz="0" w:space="0" w:color="auto"/>
        <w:bottom w:val="none" w:sz="0" w:space="0" w:color="auto"/>
        <w:right w:val="none" w:sz="0" w:space="0" w:color="auto"/>
      </w:divBdr>
    </w:div>
    <w:div w:id="1949698425">
      <w:bodyDiv w:val="1"/>
      <w:marLeft w:val="0"/>
      <w:marRight w:val="0"/>
      <w:marTop w:val="0"/>
      <w:marBottom w:val="0"/>
      <w:divBdr>
        <w:top w:val="none" w:sz="0" w:space="0" w:color="auto"/>
        <w:left w:val="none" w:sz="0" w:space="0" w:color="auto"/>
        <w:bottom w:val="none" w:sz="0" w:space="0" w:color="auto"/>
        <w:right w:val="none" w:sz="0" w:space="0" w:color="auto"/>
      </w:divBdr>
    </w:div>
    <w:div w:id="1975987818">
      <w:bodyDiv w:val="1"/>
      <w:marLeft w:val="0"/>
      <w:marRight w:val="0"/>
      <w:marTop w:val="0"/>
      <w:marBottom w:val="0"/>
      <w:divBdr>
        <w:top w:val="none" w:sz="0" w:space="0" w:color="auto"/>
        <w:left w:val="none" w:sz="0" w:space="0" w:color="auto"/>
        <w:bottom w:val="none" w:sz="0" w:space="0" w:color="auto"/>
        <w:right w:val="none" w:sz="0" w:space="0" w:color="auto"/>
      </w:divBdr>
    </w:div>
    <w:div w:id="1989356948">
      <w:bodyDiv w:val="1"/>
      <w:marLeft w:val="0"/>
      <w:marRight w:val="0"/>
      <w:marTop w:val="0"/>
      <w:marBottom w:val="0"/>
      <w:divBdr>
        <w:top w:val="none" w:sz="0" w:space="0" w:color="auto"/>
        <w:left w:val="none" w:sz="0" w:space="0" w:color="auto"/>
        <w:bottom w:val="none" w:sz="0" w:space="0" w:color="auto"/>
        <w:right w:val="none" w:sz="0" w:space="0" w:color="auto"/>
      </w:divBdr>
      <w:divsChild>
        <w:div w:id="332034001">
          <w:marLeft w:val="0"/>
          <w:marRight w:val="0"/>
          <w:marTop w:val="0"/>
          <w:marBottom w:val="0"/>
          <w:divBdr>
            <w:top w:val="none" w:sz="0" w:space="0" w:color="auto"/>
            <w:left w:val="none" w:sz="0" w:space="0" w:color="auto"/>
            <w:bottom w:val="none" w:sz="0" w:space="0" w:color="auto"/>
            <w:right w:val="none" w:sz="0" w:space="0" w:color="auto"/>
          </w:divBdr>
          <w:divsChild>
            <w:div w:id="630481640">
              <w:marLeft w:val="0"/>
              <w:marRight w:val="0"/>
              <w:marTop w:val="240"/>
              <w:marBottom w:val="240"/>
              <w:divBdr>
                <w:top w:val="single" w:sz="6" w:space="0" w:color="DDDDDD"/>
                <w:left w:val="single" w:sz="6" w:space="0" w:color="DDDDDD"/>
                <w:bottom w:val="single" w:sz="6" w:space="0" w:color="DDDDDD"/>
                <w:right w:val="single" w:sz="6" w:space="0" w:color="DDDDDD"/>
              </w:divBdr>
              <w:divsChild>
                <w:div w:id="1638031755">
                  <w:marLeft w:val="0"/>
                  <w:marRight w:val="0"/>
                  <w:marTop w:val="0"/>
                  <w:marBottom w:val="0"/>
                  <w:divBdr>
                    <w:top w:val="none" w:sz="0" w:space="0" w:color="auto"/>
                    <w:left w:val="none" w:sz="0" w:space="0" w:color="auto"/>
                    <w:bottom w:val="single" w:sz="6" w:space="0" w:color="E1E4E8"/>
                    <w:right w:val="none" w:sz="0" w:space="0" w:color="auto"/>
                  </w:divBdr>
                </w:div>
              </w:divsChild>
            </w:div>
          </w:divsChild>
        </w:div>
      </w:divsChild>
    </w:div>
    <w:div w:id="2021851660">
      <w:bodyDiv w:val="1"/>
      <w:marLeft w:val="0"/>
      <w:marRight w:val="0"/>
      <w:marTop w:val="0"/>
      <w:marBottom w:val="0"/>
      <w:divBdr>
        <w:top w:val="none" w:sz="0" w:space="0" w:color="auto"/>
        <w:left w:val="none" w:sz="0" w:space="0" w:color="auto"/>
        <w:bottom w:val="none" w:sz="0" w:space="0" w:color="auto"/>
        <w:right w:val="none" w:sz="0" w:space="0" w:color="auto"/>
      </w:divBdr>
    </w:div>
    <w:div w:id="2084057682">
      <w:bodyDiv w:val="1"/>
      <w:marLeft w:val="0"/>
      <w:marRight w:val="0"/>
      <w:marTop w:val="0"/>
      <w:marBottom w:val="0"/>
      <w:divBdr>
        <w:top w:val="none" w:sz="0" w:space="0" w:color="auto"/>
        <w:left w:val="none" w:sz="0" w:space="0" w:color="auto"/>
        <w:bottom w:val="none" w:sz="0" w:space="0" w:color="auto"/>
        <w:right w:val="none" w:sz="0" w:space="0" w:color="auto"/>
      </w:divBdr>
    </w:div>
    <w:div w:id="2093624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openxmlformats.org/officeDocument/2006/relationships/image" Target="media/image242.png"/><Relationship Id="rId21" Type="http://schemas.openxmlformats.org/officeDocument/2006/relationships/image" Target="media/image11.png"/><Relationship Id="rId63" Type="http://schemas.openxmlformats.org/officeDocument/2006/relationships/image" Target="media/image32.jpeg"/><Relationship Id="rId159" Type="http://schemas.openxmlformats.org/officeDocument/2006/relationships/image" Target="media/image112.png"/><Relationship Id="rId324" Type="http://schemas.openxmlformats.org/officeDocument/2006/relationships/image" Target="media/image264.png"/><Relationship Id="rId366" Type="http://schemas.openxmlformats.org/officeDocument/2006/relationships/image" Target="media/image305.png"/><Relationship Id="rId170" Type="http://schemas.openxmlformats.org/officeDocument/2006/relationships/image" Target="media/image123.png"/><Relationship Id="rId226" Type="http://schemas.openxmlformats.org/officeDocument/2006/relationships/image" Target="media/image175.png"/><Relationship Id="rId107" Type="http://schemas.openxmlformats.org/officeDocument/2006/relationships/image" Target="media/image65.png"/><Relationship Id="rId268" Type="http://schemas.openxmlformats.org/officeDocument/2006/relationships/image" Target="media/image214.png"/><Relationship Id="rId289" Type="http://schemas.openxmlformats.org/officeDocument/2006/relationships/image" Target="media/image232.png"/><Relationship Id="rId11" Type="http://schemas.openxmlformats.org/officeDocument/2006/relationships/image" Target="media/image6.png"/><Relationship Id="rId32" Type="http://schemas.openxmlformats.org/officeDocument/2006/relationships/image" Target="media/image20.png"/><Relationship Id="rId53" Type="http://schemas.openxmlformats.org/officeDocument/2006/relationships/image" Target="media/image26.jpeg"/><Relationship Id="rId74" Type="http://schemas.openxmlformats.org/officeDocument/2006/relationships/image" Target="media/image41.png"/><Relationship Id="rId128" Type="http://schemas.openxmlformats.org/officeDocument/2006/relationships/image" Target="media/image86.png"/><Relationship Id="rId149" Type="http://schemas.openxmlformats.org/officeDocument/2006/relationships/image" Target="media/image107.emf"/><Relationship Id="rId314" Type="http://schemas.openxmlformats.org/officeDocument/2006/relationships/image" Target="media/image254.png"/><Relationship Id="rId335" Type="http://schemas.openxmlformats.org/officeDocument/2006/relationships/image" Target="media/image275.png"/><Relationship Id="rId356" Type="http://schemas.openxmlformats.org/officeDocument/2006/relationships/image" Target="media/image295.png"/><Relationship Id="rId377" Type="http://schemas.openxmlformats.org/officeDocument/2006/relationships/image" Target="media/image316.png"/><Relationship Id="rId398" Type="http://schemas.openxmlformats.org/officeDocument/2006/relationships/image" Target="media/image337.png"/><Relationship Id="rId5" Type="http://schemas.openxmlformats.org/officeDocument/2006/relationships/webSettings" Target="webSettings.xml"/><Relationship Id="rId95" Type="http://schemas.openxmlformats.org/officeDocument/2006/relationships/hyperlink" Target="https://cdn1.howtodoinjava.com/wp-content/uploads/2017/07/Hystrix_initial.jpg" TargetMode="External"/><Relationship Id="rId160" Type="http://schemas.openxmlformats.org/officeDocument/2006/relationships/image" Target="media/image113.png"/><Relationship Id="rId181" Type="http://schemas.openxmlformats.org/officeDocument/2006/relationships/image" Target="media/image134.png"/><Relationship Id="rId216" Type="http://schemas.openxmlformats.org/officeDocument/2006/relationships/image" Target="media/image169.png"/><Relationship Id="rId237" Type="http://schemas.openxmlformats.org/officeDocument/2006/relationships/image" Target="media/image186.png"/><Relationship Id="rId258" Type="http://schemas.openxmlformats.org/officeDocument/2006/relationships/image" Target="media/image204.png"/><Relationship Id="rId279" Type="http://schemas.openxmlformats.org/officeDocument/2006/relationships/image" Target="media/image222.png"/><Relationship Id="rId22" Type="http://schemas.openxmlformats.org/officeDocument/2006/relationships/image" Target="media/image12.png"/><Relationship Id="rId43" Type="http://schemas.openxmlformats.org/officeDocument/2006/relationships/hyperlink" Target="https://start.spring.io/" TargetMode="External"/><Relationship Id="rId64" Type="http://schemas.openxmlformats.org/officeDocument/2006/relationships/image" Target="media/image33.jpeg"/><Relationship Id="rId118" Type="http://schemas.openxmlformats.org/officeDocument/2006/relationships/image" Target="media/image76.png"/><Relationship Id="rId139" Type="http://schemas.openxmlformats.org/officeDocument/2006/relationships/image" Target="media/image97.png"/><Relationship Id="rId290" Type="http://schemas.openxmlformats.org/officeDocument/2006/relationships/image" Target="media/image233.png"/><Relationship Id="rId304" Type="http://schemas.openxmlformats.org/officeDocument/2006/relationships/image" Target="media/image247.png"/><Relationship Id="rId325" Type="http://schemas.openxmlformats.org/officeDocument/2006/relationships/image" Target="media/image265.png"/><Relationship Id="rId346" Type="http://schemas.openxmlformats.org/officeDocument/2006/relationships/oleObject" Target="embeddings/oleObject19.bin"/><Relationship Id="rId367" Type="http://schemas.openxmlformats.org/officeDocument/2006/relationships/image" Target="media/image306.png"/><Relationship Id="rId388" Type="http://schemas.openxmlformats.org/officeDocument/2006/relationships/image" Target="media/image327.png"/><Relationship Id="rId85" Type="http://schemas.openxmlformats.org/officeDocument/2006/relationships/hyperlink" Target="https://cdn1.howtodoinjava.com/wp-content/uploads/2017/07/studentserviceresponse.jpg" TargetMode="External"/><Relationship Id="rId150" Type="http://schemas.openxmlformats.org/officeDocument/2006/relationships/oleObject" Target="embeddings/oleObject1.bin"/><Relationship Id="rId171" Type="http://schemas.openxmlformats.org/officeDocument/2006/relationships/image" Target="media/image124.png"/><Relationship Id="rId192" Type="http://schemas.openxmlformats.org/officeDocument/2006/relationships/image" Target="media/image145.png"/><Relationship Id="rId206" Type="http://schemas.openxmlformats.org/officeDocument/2006/relationships/image" Target="media/image159.png"/><Relationship Id="rId227" Type="http://schemas.openxmlformats.org/officeDocument/2006/relationships/image" Target="media/image176.png"/><Relationship Id="rId248" Type="http://schemas.openxmlformats.org/officeDocument/2006/relationships/oleObject" Target="embeddings/oleObject11.bin"/><Relationship Id="rId269" Type="http://schemas.openxmlformats.org/officeDocument/2006/relationships/image" Target="media/image215.png"/><Relationship Id="rId12" Type="http://schemas.openxmlformats.org/officeDocument/2006/relationships/image" Target="media/image7.png"/><Relationship Id="rId33" Type="http://schemas.openxmlformats.org/officeDocument/2006/relationships/image" Target="media/image21.png"/><Relationship Id="rId108" Type="http://schemas.openxmlformats.org/officeDocument/2006/relationships/image" Target="media/image66.png"/><Relationship Id="rId129" Type="http://schemas.openxmlformats.org/officeDocument/2006/relationships/image" Target="media/image87.png"/><Relationship Id="rId280" Type="http://schemas.openxmlformats.org/officeDocument/2006/relationships/image" Target="media/image223.png"/><Relationship Id="rId315" Type="http://schemas.openxmlformats.org/officeDocument/2006/relationships/image" Target="media/image255.png"/><Relationship Id="rId336" Type="http://schemas.openxmlformats.org/officeDocument/2006/relationships/image" Target="media/image276.png"/><Relationship Id="rId357" Type="http://schemas.openxmlformats.org/officeDocument/2006/relationships/image" Target="media/image296.png"/><Relationship Id="rId54" Type="http://schemas.openxmlformats.org/officeDocument/2006/relationships/hyperlink" Target="https://cdn1.howtodoinjava.com/wp-content/uploads/2017/07/Student-Service-Responding.jpg" TargetMode="External"/><Relationship Id="rId75" Type="http://schemas.openxmlformats.org/officeDocument/2006/relationships/image" Target="media/image42.png"/><Relationship Id="rId96" Type="http://schemas.openxmlformats.org/officeDocument/2006/relationships/image" Target="media/image55.jpeg"/><Relationship Id="rId140" Type="http://schemas.openxmlformats.org/officeDocument/2006/relationships/image" Target="media/image98.png"/><Relationship Id="rId161" Type="http://schemas.openxmlformats.org/officeDocument/2006/relationships/image" Target="media/image114.png"/><Relationship Id="rId182" Type="http://schemas.openxmlformats.org/officeDocument/2006/relationships/image" Target="media/image135.png"/><Relationship Id="rId217" Type="http://schemas.openxmlformats.org/officeDocument/2006/relationships/image" Target="media/image170.png"/><Relationship Id="rId378" Type="http://schemas.openxmlformats.org/officeDocument/2006/relationships/image" Target="media/image317.png"/><Relationship Id="rId399" Type="http://schemas.openxmlformats.org/officeDocument/2006/relationships/fontTable" Target="fontTable.xml"/><Relationship Id="rId6" Type="http://schemas.openxmlformats.org/officeDocument/2006/relationships/image" Target="media/image1.png"/><Relationship Id="rId238" Type="http://schemas.openxmlformats.org/officeDocument/2006/relationships/image" Target="media/image187.png"/><Relationship Id="rId259" Type="http://schemas.openxmlformats.org/officeDocument/2006/relationships/image" Target="media/image205.png"/><Relationship Id="rId23" Type="http://schemas.openxmlformats.org/officeDocument/2006/relationships/image" Target="media/image13.png"/><Relationship Id="rId119" Type="http://schemas.openxmlformats.org/officeDocument/2006/relationships/image" Target="media/image77.png"/><Relationship Id="rId270" Type="http://schemas.openxmlformats.org/officeDocument/2006/relationships/image" Target="media/image216.emf"/><Relationship Id="rId291" Type="http://schemas.openxmlformats.org/officeDocument/2006/relationships/image" Target="media/image234.png"/><Relationship Id="rId305" Type="http://schemas.openxmlformats.org/officeDocument/2006/relationships/image" Target="media/image248.png"/><Relationship Id="rId326" Type="http://schemas.openxmlformats.org/officeDocument/2006/relationships/image" Target="media/image266.png"/><Relationship Id="rId347" Type="http://schemas.openxmlformats.org/officeDocument/2006/relationships/image" Target="media/image286.png"/><Relationship Id="rId44" Type="http://schemas.openxmlformats.org/officeDocument/2006/relationships/hyperlink" Target="https://cdn2.howtodoinjava.com/wp-content/uploads/2017/07/server_projec-generation.jpg" TargetMode="External"/><Relationship Id="rId65" Type="http://schemas.openxmlformats.org/officeDocument/2006/relationships/image" Target="media/image34.jpeg"/><Relationship Id="rId86" Type="http://schemas.openxmlformats.org/officeDocument/2006/relationships/image" Target="media/image50.jpeg"/><Relationship Id="rId130" Type="http://schemas.openxmlformats.org/officeDocument/2006/relationships/image" Target="media/image88.png"/><Relationship Id="rId151" Type="http://schemas.openxmlformats.org/officeDocument/2006/relationships/image" Target="media/image108.emf"/><Relationship Id="rId368" Type="http://schemas.openxmlformats.org/officeDocument/2006/relationships/image" Target="media/image307.png"/><Relationship Id="rId389" Type="http://schemas.openxmlformats.org/officeDocument/2006/relationships/image" Target="media/image328.png"/><Relationship Id="rId172" Type="http://schemas.openxmlformats.org/officeDocument/2006/relationships/image" Target="media/image125.png"/><Relationship Id="rId193" Type="http://schemas.openxmlformats.org/officeDocument/2006/relationships/image" Target="media/image146.png"/><Relationship Id="rId207" Type="http://schemas.openxmlformats.org/officeDocument/2006/relationships/image" Target="media/image160.png"/><Relationship Id="rId228" Type="http://schemas.openxmlformats.org/officeDocument/2006/relationships/image" Target="media/image177.png"/><Relationship Id="rId249" Type="http://schemas.openxmlformats.org/officeDocument/2006/relationships/image" Target="media/image196.emf"/><Relationship Id="rId13" Type="http://schemas.openxmlformats.org/officeDocument/2006/relationships/image" Target="media/image8.png"/><Relationship Id="rId109" Type="http://schemas.openxmlformats.org/officeDocument/2006/relationships/image" Target="media/image67.png"/><Relationship Id="rId260" Type="http://schemas.openxmlformats.org/officeDocument/2006/relationships/image" Target="media/image206.png"/><Relationship Id="rId281" Type="http://schemas.openxmlformats.org/officeDocument/2006/relationships/image" Target="media/image224.png"/><Relationship Id="rId316" Type="http://schemas.openxmlformats.org/officeDocument/2006/relationships/image" Target="media/image256.png"/><Relationship Id="rId337" Type="http://schemas.openxmlformats.org/officeDocument/2006/relationships/image" Target="media/image277.png"/><Relationship Id="rId34" Type="http://schemas.openxmlformats.org/officeDocument/2006/relationships/hyperlink" Target="https://cdn1.howtodoinjava.com/wp-content/uploads/2017/07/Discovery_interratction-Diagram.jpg" TargetMode="External"/><Relationship Id="rId55" Type="http://schemas.openxmlformats.org/officeDocument/2006/relationships/image" Target="media/image27.jpeg"/><Relationship Id="rId76" Type="http://schemas.openxmlformats.org/officeDocument/2006/relationships/image" Target="media/image43.png"/><Relationship Id="rId97" Type="http://schemas.openxmlformats.org/officeDocument/2006/relationships/hyperlink" Target="https://cdn1.howtodoinjava.com/wp-content/uploads/2017/07/HystrixDashboard.jpg" TargetMode="External"/><Relationship Id="rId120" Type="http://schemas.openxmlformats.org/officeDocument/2006/relationships/image" Target="media/image78.png"/><Relationship Id="rId141" Type="http://schemas.openxmlformats.org/officeDocument/2006/relationships/image" Target="media/image99.png"/><Relationship Id="rId358" Type="http://schemas.openxmlformats.org/officeDocument/2006/relationships/image" Target="media/image297.png"/><Relationship Id="rId379" Type="http://schemas.openxmlformats.org/officeDocument/2006/relationships/image" Target="media/image318.png"/><Relationship Id="rId7" Type="http://schemas.openxmlformats.org/officeDocument/2006/relationships/image" Target="media/image2.png"/><Relationship Id="rId162" Type="http://schemas.openxmlformats.org/officeDocument/2006/relationships/image" Target="media/image115.png"/><Relationship Id="rId183" Type="http://schemas.openxmlformats.org/officeDocument/2006/relationships/image" Target="media/image136.png"/><Relationship Id="rId218" Type="http://schemas.openxmlformats.org/officeDocument/2006/relationships/image" Target="media/image171.emf"/><Relationship Id="rId239" Type="http://schemas.openxmlformats.org/officeDocument/2006/relationships/image" Target="media/image188.png"/><Relationship Id="rId390" Type="http://schemas.openxmlformats.org/officeDocument/2006/relationships/image" Target="media/image329.png"/><Relationship Id="rId250" Type="http://schemas.openxmlformats.org/officeDocument/2006/relationships/oleObject" Target="embeddings/oleObject12.bin"/><Relationship Id="rId271" Type="http://schemas.openxmlformats.org/officeDocument/2006/relationships/oleObject" Target="embeddings/oleObject13.bin"/><Relationship Id="rId292" Type="http://schemas.openxmlformats.org/officeDocument/2006/relationships/image" Target="media/image235.png"/><Relationship Id="rId306" Type="http://schemas.openxmlformats.org/officeDocument/2006/relationships/image" Target="media/image249.png"/><Relationship Id="rId24" Type="http://schemas.openxmlformats.org/officeDocument/2006/relationships/image" Target="media/image14.png"/><Relationship Id="rId45" Type="http://schemas.openxmlformats.org/officeDocument/2006/relationships/image" Target="media/image23.jpeg"/><Relationship Id="rId66" Type="http://schemas.openxmlformats.org/officeDocument/2006/relationships/image" Target="media/image35.jpeg"/><Relationship Id="rId87" Type="http://schemas.openxmlformats.org/officeDocument/2006/relationships/hyperlink" Target="https://cdn1.howtodoinjava.com/wp-content/uploads/2017/07/schoolservicegeneration.jpg" TargetMode="External"/><Relationship Id="rId110" Type="http://schemas.openxmlformats.org/officeDocument/2006/relationships/image" Target="media/image68.png"/><Relationship Id="rId131" Type="http://schemas.openxmlformats.org/officeDocument/2006/relationships/image" Target="media/image89.png"/><Relationship Id="rId327" Type="http://schemas.openxmlformats.org/officeDocument/2006/relationships/image" Target="media/image267.png"/><Relationship Id="rId348" Type="http://schemas.openxmlformats.org/officeDocument/2006/relationships/image" Target="media/image287.png"/><Relationship Id="rId369" Type="http://schemas.openxmlformats.org/officeDocument/2006/relationships/image" Target="media/image308.png"/><Relationship Id="rId152" Type="http://schemas.openxmlformats.org/officeDocument/2006/relationships/oleObject" Target="embeddings/oleObject2.bin"/><Relationship Id="rId173" Type="http://schemas.openxmlformats.org/officeDocument/2006/relationships/image" Target="media/image126.png"/><Relationship Id="rId194" Type="http://schemas.openxmlformats.org/officeDocument/2006/relationships/image" Target="media/image147.png"/><Relationship Id="rId208" Type="http://schemas.openxmlformats.org/officeDocument/2006/relationships/image" Target="media/image161.png"/><Relationship Id="rId229" Type="http://schemas.openxmlformats.org/officeDocument/2006/relationships/image" Target="media/image178.png"/><Relationship Id="rId380" Type="http://schemas.openxmlformats.org/officeDocument/2006/relationships/image" Target="media/image319.png"/><Relationship Id="rId240" Type="http://schemas.openxmlformats.org/officeDocument/2006/relationships/image" Target="media/image189.png"/><Relationship Id="rId261" Type="http://schemas.openxmlformats.org/officeDocument/2006/relationships/image" Target="media/image207.png"/><Relationship Id="rId14" Type="http://schemas.openxmlformats.org/officeDocument/2006/relationships/hyperlink" Target="https://howtodoinjava.com/java-8-tutorial/" TargetMode="External"/><Relationship Id="rId35" Type="http://schemas.openxmlformats.org/officeDocument/2006/relationships/image" Target="media/image22.jpeg"/><Relationship Id="rId56" Type="http://schemas.openxmlformats.org/officeDocument/2006/relationships/hyperlink" Target="http://student-service/getStudentDetailsForSchool/" TargetMode="External"/><Relationship Id="rId77" Type="http://schemas.openxmlformats.org/officeDocument/2006/relationships/image" Target="media/image44.png"/><Relationship Id="rId100" Type="http://schemas.openxmlformats.org/officeDocument/2006/relationships/image" Target="media/image58.png"/><Relationship Id="rId282" Type="http://schemas.openxmlformats.org/officeDocument/2006/relationships/image" Target="media/image225.png"/><Relationship Id="rId317" Type="http://schemas.openxmlformats.org/officeDocument/2006/relationships/image" Target="media/image257.png"/><Relationship Id="rId338" Type="http://schemas.openxmlformats.org/officeDocument/2006/relationships/image" Target="media/image278.png"/><Relationship Id="rId359" Type="http://schemas.openxmlformats.org/officeDocument/2006/relationships/image" Target="media/image298.png"/><Relationship Id="rId8" Type="http://schemas.openxmlformats.org/officeDocument/2006/relationships/image" Target="media/image3.png"/><Relationship Id="rId98" Type="http://schemas.openxmlformats.org/officeDocument/2006/relationships/image" Target="media/image56.jpeg"/><Relationship Id="rId121" Type="http://schemas.openxmlformats.org/officeDocument/2006/relationships/image" Target="media/image79.png"/><Relationship Id="rId142" Type="http://schemas.openxmlformats.org/officeDocument/2006/relationships/image" Target="media/image100.png"/><Relationship Id="rId163" Type="http://schemas.openxmlformats.org/officeDocument/2006/relationships/image" Target="media/image116.png"/><Relationship Id="rId184" Type="http://schemas.openxmlformats.org/officeDocument/2006/relationships/image" Target="media/image137.png"/><Relationship Id="rId219" Type="http://schemas.openxmlformats.org/officeDocument/2006/relationships/oleObject" Target="embeddings/oleObject6.bin"/><Relationship Id="rId370" Type="http://schemas.openxmlformats.org/officeDocument/2006/relationships/image" Target="media/image309.png"/><Relationship Id="rId391" Type="http://schemas.openxmlformats.org/officeDocument/2006/relationships/image" Target="media/image330.png"/><Relationship Id="rId230" Type="http://schemas.openxmlformats.org/officeDocument/2006/relationships/image" Target="media/image179.png"/><Relationship Id="rId251" Type="http://schemas.openxmlformats.org/officeDocument/2006/relationships/image" Target="media/image197.png"/><Relationship Id="rId25" Type="http://schemas.openxmlformats.org/officeDocument/2006/relationships/image" Target="media/image15.png"/><Relationship Id="rId46" Type="http://schemas.openxmlformats.org/officeDocument/2006/relationships/hyperlink" Target="https://github.com/spring-cloud/spring-cloud-netflix/blob/master/spring-cloud-netflix-eureka-server/src/main/java/org/springframework/cloud/netflix/eureka/server/EnableEurekaServer.java" TargetMode="External"/><Relationship Id="rId67" Type="http://schemas.openxmlformats.org/officeDocument/2006/relationships/image" Target="media/image36.jpeg"/><Relationship Id="rId272" Type="http://schemas.openxmlformats.org/officeDocument/2006/relationships/image" Target="media/image217.emf"/><Relationship Id="rId293" Type="http://schemas.openxmlformats.org/officeDocument/2006/relationships/image" Target="media/image236.png"/><Relationship Id="rId307" Type="http://schemas.openxmlformats.org/officeDocument/2006/relationships/image" Target="media/image250.emf"/><Relationship Id="rId328" Type="http://schemas.openxmlformats.org/officeDocument/2006/relationships/image" Target="media/image268.png"/><Relationship Id="rId349" Type="http://schemas.openxmlformats.org/officeDocument/2006/relationships/image" Target="media/image288.png"/><Relationship Id="rId88" Type="http://schemas.openxmlformats.org/officeDocument/2006/relationships/image" Target="media/image51.jpeg"/><Relationship Id="rId111" Type="http://schemas.openxmlformats.org/officeDocument/2006/relationships/image" Target="media/image69.png"/><Relationship Id="rId132" Type="http://schemas.openxmlformats.org/officeDocument/2006/relationships/image" Target="media/image90.png"/><Relationship Id="rId153" Type="http://schemas.openxmlformats.org/officeDocument/2006/relationships/image" Target="media/image109.emf"/><Relationship Id="rId174" Type="http://schemas.openxmlformats.org/officeDocument/2006/relationships/image" Target="media/image127.png"/><Relationship Id="rId195" Type="http://schemas.openxmlformats.org/officeDocument/2006/relationships/image" Target="media/image148.png"/><Relationship Id="rId209" Type="http://schemas.openxmlformats.org/officeDocument/2006/relationships/image" Target="media/image162.png"/><Relationship Id="rId360" Type="http://schemas.openxmlformats.org/officeDocument/2006/relationships/image" Target="media/image299.png"/><Relationship Id="rId381" Type="http://schemas.openxmlformats.org/officeDocument/2006/relationships/image" Target="media/image320.png"/><Relationship Id="rId220" Type="http://schemas.openxmlformats.org/officeDocument/2006/relationships/image" Target="media/image172.emf"/><Relationship Id="rId241" Type="http://schemas.openxmlformats.org/officeDocument/2006/relationships/image" Target="media/image190.png"/><Relationship Id="rId15" Type="http://schemas.openxmlformats.org/officeDocument/2006/relationships/hyperlink" Target="https://projects.spring.io/spring-boot/" TargetMode="External"/><Relationship Id="rId36" Type="http://schemas.openxmlformats.org/officeDocument/2006/relationships/hyperlink" Target="https://howtodoinjava.com/spring-cloud/spring-cloud-service-discovery-netflix-eureka/" TargetMode="External"/><Relationship Id="rId57" Type="http://schemas.openxmlformats.org/officeDocument/2006/relationships/hyperlink" Target="https://cdn2.howtodoinjava.com/wp-content/uploads/2017/07/eureka_console_with_both_servcies.jpg" TargetMode="External"/><Relationship Id="rId262" Type="http://schemas.openxmlformats.org/officeDocument/2006/relationships/image" Target="media/image208.png"/><Relationship Id="rId283" Type="http://schemas.openxmlformats.org/officeDocument/2006/relationships/image" Target="media/image226.png"/><Relationship Id="rId318" Type="http://schemas.openxmlformats.org/officeDocument/2006/relationships/image" Target="media/image258.png"/><Relationship Id="rId339" Type="http://schemas.openxmlformats.org/officeDocument/2006/relationships/image" Target="media/image279.png"/><Relationship Id="rId78" Type="http://schemas.openxmlformats.org/officeDocument/2006/relationships/image" Target="media/image45.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image" Target="media/image101.png"/><Relationship Id="rId164" Type="http://schemas.openxmlformats.org/officeDocument/2006/relationships/image" Target="media/image117.png"/><Relationship Id="rId185" Type="http://schemas.openxmlformats.org/officeDocument/2006/relationships/image" Target="media/image138.png"/><Relationship Id="rId350" Type="http://schemas.openxmlformats.org/officeDocument/2006/relationships/image" Target="media/image289.png"/><Relationship Id="rId371" Type="http://schemas.openxmlformats.org/officeDocument/2006/relationships/image" Target="media/image310.png"/><Relationship Id="rId9" Type="http://schemas.openxmlformats.org/officeDocument/2006/relationships/image" Target="media/image4.png"/><Relationship Id="rId210" Type="http://schemas.openxmlformats.org/officeDocument/2006/relationships/image" Target="media/image163.png"/><Relationship Id="rId392" Type="http://schemas.openxmlformats.org/officeDocument/2006/relationships/image" Target="media/image331.png"/><Relationship Id="rId26" Type="http://schemas.openxmlformats.org/officeDocument/2006/relationships/image" Target="media/image16.png"/><Relationship Id="rId231" Type="http://schemas.openxmlformats.org/officeDocument/2006/relationships/image" Target="media/image180.png"/><Relationship Id="rId252" Type="http://schemas.openxmlformats.org/officeDocument/2006/relationships/image" Target="media/image198.png"/><Relationship Id="rId273" Type="http://schemas.openxmlformats.org/officeDocument/2006/relationships/oleObject" Target="embeddings/oleObject14.bin"/><Relationship Id="rId294" Type="http://schemas.openxmlformats.org/officeDocument/2006/relationships/image" Target="media/image237.png"/><Relationship Id="rId308" Type="http://schemas.openxmlformats.org/officeDocument/2006/relationships/oleObject" Target="embeddings/oleObject16.bin"/><Relationship Id="rId329" Type="http://schemas.openxmlformats.org/officeDocument/2006/relationships/image" Target="media/image269.png"/><Relationship Id="rId47" Type="http://schemas.openxmlformats.org/officeDocument/2006/relationships/hyperlink" Target="https://cdn1.howtodoinjava.com/wp-content/uploads/2017/07/eureka_console_without_anyClient.jpg" TargetMode="External"/><Relationship Id="rId68" Type="http://schemas.openxmlformats.org/officeDocument/2006/relationships/image" Target="media/image37.jpeg"/><Relationship Id="rId89" Type="http://schemas.openxmlformats.org/officeDocument/2006/relationships/hyperlink" Target="https://cdn1.howtodoinjava.com/wp-content/uploads/2017/07/schoolserviceresponse.jpg" TargetMode="External"/><Relationship Id="rId112" Type="http://schemas.openxmlformats.org/officeDocument/2006/relationships/image" Target="media/image70.png"/><Relationship Id="rId133" Type="http://schemas.openxmlformats.org/officeDocument/2006/relationships/image" Target="media/image91.png"/><Relationship Id="rId154" Type="http://schemas.openxmlformats.org/officeDocument/2006/relationships/oleObject" Target="embeddings/oleObject3.bin"/><Relationship Id="rId175" Type="http://schemas.openxmlformats.org/officeDocument/2006/relationships/image" Target="media/image128.png"/><Relationship Id="rId340" Type="http://schemas.openxmlformats.org/officeDocument/2006/relationships/image" Target="media/image280.png"/><Relationship Id="rId361" Type="http://schemas.openxmlformats.org/officeDocument/2006/relationships/image" Target="media/image300.png"/><Relationship Id="rId196" Type="http://schemas.openxmlformats.org/officeDocument/2006/relationships/image" Target="media/image149.png"/><Relationship Id="rId200" Type="http://schemas.openxmlformats.org/officeDocument/2006/relationships/image" Target="media/image153.png"/><Relationship Id="rId382" Type="http://schemas.openxmlformats.org/officeDocument/2006/relationships/image" Target="media/image321.png"/><Relationship Id="rId16" Type="http://schemas.openxmlformats.org/officeDocument/2006/relationships/hyperlink" Target="https://howtodoinjava.com/maven/" TargetMode="External"/><Relationship Id="rId221" Type="http://schemas.openxmlformats.org/officeDocument/2006/relationships/oleObject" Target="embeddings/oleObject7.bin"/><Relationship Id="rId242" Type="http://schemas.openxmlformats.org/officeDocument/2006/relationships/image" Target="media/image191.png"/><Relationship Id="rId263" Type="http://schemas.openxmlformats.org/officeDocument/2006/relationships/image" Target="media/image209.png"/><Relationship Id="rId284" Type="http://schemas.openxmlformats.org/officeDocument/2006/relationships/image" Target="media/image227.png"/><Relationship Id="rId319" Type="http://schemas.openxmlformats.org/officeDocument/2006/relationships/image" Target="media/image259.png"/><Relationship Id="rId37" Type="http://schemas.openxmlformats.org/officeDocument/2006/relationships/hyperlink" Target="https://howtodoinjava.com/spring-cloud/spring-cloud-service-discovery-netflix-eureka/" TargetMode="External"/><Relationship Id="rId58" Type="http://schemas.openxmlformats.org/officeDocument/2006/relationships/image" Target="media/image28.jpeg"/><Relationship Id="rId79" Type="http://schemas.openxmlformats.org/officeDocument/2006/relationships/image" Target="media/image46.jpeg"/><Relationship Id="rId102" Type="http://schemas.openxmlformats.org/officeDocument/2006/relationships/image" Target="media/image60.png"/><Relationship Id="rId123" Type="http://schemas.openxmlformats.org/officeDocument/2006/relationships/image" Target="media/image81.png"/><Relationship Id="rId144" Type="http://schemas.openxmlformats.org/officeDocument/2006/relationships/image" Target="media/image102.png"/><Relationship Id="rId330" Type="http://schemas.openxmlformats.org/officeDocument/2006/relationships/image" Target="media/image270.png"/><Relationship Id="rId90" Type="http://schemas.openxmlformats.org/officeDocument/2006/relationships/image" Target="media/image52.jpeg"/><Relationship Id="rId165" Type="http://schemas.openxmlformats.org/officeDocument/2006/relationships/image" Target="media/image118.png"/><Relationship Id="rId186" Type="http://schemas.openxmlformats.org/officeDocument/2006/relationships/image" Target="media/image139.png"/><Relationship Id="rId351" Type="http://schemas.openxmlformats.org/officeDocument/2006/relationships/image" Target="media/image290.png"/><Relationship Id="rId372" Type="http://schemas.openxmlformats.org/officeDocument/2006/relationships/image" Target="media/image311.png"/><Relationship Id="rId393" Type="http://schemas.openxmlformats.org/officeDocument/2006/relationships/image" Target="media/image332.png"/><Relationship Id="rId211" Type="http://schemas.openxmlformats.org/officeDocument/2006/relationships/image" Target="media/image164.png"/><Relationship Id="rId232" Type="http://schemas.openxmlformats.org/officeDocument/2006/relationships/image" Target="media/image181.png"/><Relationship Id="rId253" Type="http://schemas.openxmlformats.org/officeDocument/2006/relationships/image" Target="media/image199.png"/><Relationship Id="rId274" Type="http://schemas.openxmlformats.org/officeDocument/2006/relationships/image" Target="media/image218.emf"/><Relationship Id="rId295" Type="http://schemas.openxmlformats.org/officeDocument/2006/relationships/image" Target="media/image238.png"/><Relationship Id="rId309" Type="http://schemas.openxmlformats.org/officeDocument/2006/relationships/image" Target="media/image251.emf"/><Relationship Id="rId27" Type="http://schemas.openxmlformats.org/officeDocument/2006/relationships/image" Target="media/image17.png"/><Relationship Id="rId48" Type="http://schemas.openxmlformats.org/officeDocument/2006/relationships/image" Target="media/image24.jpeg"/><Relationship Id="rId69" Type="http://schemas.openxmlformats.org/officeDocument/2006/relationships/hyperlink" Target="https://github.com/Netflix/feign" TargetMode="External"/><Relationship Id="rId113" Type="http://schemas.openxmlformats.org/officeDocument/2006/relationships/image" Target="media/image71.png"/><Relationship Id="rId134" Type="http://schemas.openxmlformats.org/officeDocument/2006/relationships/image" Target="media/image92.png"/><Relationship Id="rId320" Type="http://schemas.openxmlformats.org/officeDocument/2006/relationships/image" Target="media/image260.png"/><Relationship Id="rId80" Type="http://schemas.openxmlformats.org/officeDocument/2006/relationships/image" Target="media/image47.jpeg"/><Relationship Id="rId155" Type="http://schemas.openxmlformats.org/officeDocument/2006/relationships/image" Target="media/image110.emf"/><Relationship Id="rId176" Type="http://schemas.openxmlformats.org/officeDocument/2006/relationships/image" Target="media/image129.png"/><Relationship Id="rId197" Type="http://schemas.openxmlformats.org/officeDocument/2006/relationships/image" Target="media/image150.png"/><Relationship Id="rId341" Type="http://schemas.openxmlformats.org/officeDocument/2006/relationships/image" Target="media/image281.png"/><Relationship Id="rId362" Type="http://schemas.openxmlformats.org/officeDocument/2006/relationships/image" Target="media/image301.png"/><Relationship Id="rId383" Type="http://schemas.openxmlformats.org/officeDocument/2006/relationships/image" Target="media/image322.png"/><Relationship Id="rId201" Type="http://schemas.openxmlformats.org/officeDocument/2006/relationships/image" Target="media/image154.png"/><Relationship Id="rId222" Type="http://schemas.openxmlformats.org/officeDocument/2006/relationships/image" Target="media/image173.emf"/><Relationship Id="rId243" Type="http://schemas.openxmlformats.org/officeDocument/2006/relationships/image" Target="media/image192.png"/><Relationship Id="rId264" Type="http://schemas.openxmlformats.org/officeDocument/2006/relationships/image" Target="media/image210.png"/><Relationship Id="rId285" Type="http://schemas.openxmlformats.org/officeDocument/2006/relationships/image" Target="media/image228.png"/><Relationship Id="rId17" Type="http://schemas.openxmlformats.org/officeDocument/2006/relationships/hyperlink" Target="https://start.spring.io/" TargetMode="External"/><Relationship Id="rId38" Type="http://schemas.openxmlformats.org/officeDocument/2006/relationships/hyperlink" Target="https://howtodoinjava.com/spring-cloud/spring-cloud-service-discovery-netflix-eureka/" TargetMode="External"/><Relationship Id="rId59" Type="http://schemas.openxmlformats.org/officeDocument/2006/relationships/hyperlink" Target="https://cdn1.howtodoinjava.com/wp-content/uploads/2017/07/School-Service-Responding.jpg" TargetMode="External"/><Relationship Id="rId103" Type="http://schemas.openxmlformats.org/officeDocument/2006/relationships/image" Target="media/image61.png"/><Relationship Id="rId124" Type="http://schemas.openxmlformats.org/officeDocument/2006/relationships/image" Target="media/image82.png"/><Relationship Id="rId310" Type="http://schemas.openxmlformats.org/officeDocument/2006/relationships/oleObject" Target="embeddings/oleObject17.bin"/><Relationship Id="rId70" Type="http://schemas.openxmlformats.org/officeDocument/2006/relationships/image" Target="media/image38.png"/><Relationship Id="rId91" Type="http://schemas.openxmlformats.org/officeDocument/2006/relationships/hyperlink" Target="https://cdn1.howtodoinjava.com/wp-content/uploads/2017/07/schoolserviceresponse_fallback.jpg" TargetMode="External"/><Relationship Id="rId145" Type="http://schemas.openxmlformats.org/officeDocument/2006/relationships/image" Target="media/image103.png"/><Relationship Id="rId166" Type="http://schemas.openxmlformats.org/officeDocument/2006/relationships/image" Target="media/image119.png"/><Relationship Id="rId187" Type="http://schemas.openxmlformats.org/officeDocument/2006/relationships/image" Target="media/image140.png"/><Relationship Id="rId331" Type="http://schemas.openxmlformats.org/officeDocument/2006/relationships/image" Target="media/image271.png"/><Relationship Id="rId352" Type="http://schemas.openxmlformats.org/officeDocument/2006/relationships/image" Target="media/image291.png"/><Relationship Id="rId373" Type="http://schemas.openxmlformats.org/officeDocument/2006/relationships/image" Target="media/image312.png"/><Relationship Id="rId394" Type="http://schemas.openxmlformats.org/officeDocument/2006/relationships/image" Target="media/image333.png"/><Relationship Id="rId1" Type="http://schemas.openxmlformats.org/officeDocument/2006/relationships/customXml" Target="../customXml/item1.xml"/><Relationship Id="rId212" Type="http://schemas.openxmlformats.org/officeDocument/2006/relationships/image" Target="media/image165.png"/><Relationship Id="rId233" Type="http://schemas.openxmlformats.org/officeDocument/2006/relationships/image" Target="media/image182.png"/><Relationship Id="rId254" Type="http://schemas.openxmlformats.org/officeDocument/2006/relationships/image" Target="media/image200.png"/><Relationship Id="rId28" Type="http://schemas.openxmlformats.org/officeDocument/2006/relationships/hyperlink" Target="https://howtodoinjava.com/spring/spring-boot/spring-boot-tutorial-with-hello-world-example/" TargetMode="External"/><Relationship Id="rId49" Type="http://schemas.openxmlformats.org/officeDocument/2006/relationships/hyperlink" Target="https://cdn1.howtodoinjava.com/wp-content/uploads/2017/07/client_projec-generation_Student.jpg" TargetMode="External"/><Relationship Id="rId114" Type="http://schemas.openxmlformats.org/officeDocument/2006/relationships/image" Target="media/image72.png"/><Relationship Id="rId275" Type="http://schemas.openxmlformats.org/officeDocument/2006/relationships/oleObject" Target="embeddings/oleObject15.bin"/><Relationship Id="rId296" Type="http://schemas.openxmlformats.org/officeDocument/2006/relationships/image" Target="media/image239.png"/><Relationship Id="rId300" Type="http://schemas.openxmlformats.org/officeDocument/2006/relationships/image" Target="media/image243.png"/><Relationship Id="rId60" Type="http://schemas.openxmlformats.org/officeDocument/2006/relationships/image" Target="media/image29.jpeg"/><Relationship Id="rId81" Type="http://schemas.openxmlformats.org/officeDocument/2006/relationships/hyperlink" Target="https://cdn2.howtodoinjava.com/wp-content/uploads/2017/07/CB_Sequence.jpg" TargetMode="External"/><Relationship Id="rId135" Type="http://schemas.openxmlformats.org/officeDocument/2006/relationships/image" Target="media/image93.png"/><Relationship Id="rId156" Type="http://schemas.openxmlformats.org/officeDocument/2006/relationships/oleObject" Target="embeddings/oleObject4.bin"/><Relationship Id="rId177" Type="http://schemas.openxmlformats.org/officeDocument/2006/relationships/image" Target="media/image130.png"/><Relationship Id="rId198" Type="http://schemas.openxmlformats.org/officeDocument/2006/relationships/image" Target="media/image151.png"/><Relationship Id="rId321" Type="http://schemas.openxmlformats.org/officeDocument/2006/relationships/image" Target="media/image261.png"/><Relationship Id="rId342" Type="http://schemas.openxmlformats.org/officeDocument/2006/relationships/image" Target="media/image282.png"/><Relationship Id="rId363" Type="http://schemas.openxmlformats.org/officeDocument/2006/relationships/image" Target="media/image302.png"/><Relationship Id="rId384" Type="http://schemas.openxmlformats.org/officeDocument/2006/relationships/image" Target="media/image323.png"/><Relationship Id="rId202" Type="http://schemas.openxmlformats.org/officeDocument/2006/relationships/image" Target="media/image155.png"/><Relationship Id="rId223" Type="http://schemas.openxmlformats.org/officeDocument/2006/relationships/oleObject" Target="embeddings/oleObject8.bin"/><Relationship Id="rId244" Type="http://schemas.openxmlformats.org/officeDocument/2006/relationships/image" Target="media/image193.png"/><Relationship Id="rId18" Type="http://schemas.openxmlformats.org/officeDocument/2006/relationships/image" Target="media/image9.png"/><Relationship Id="rId39" Type="http://schemas.openxmlformats.org/officeDocument/2006/relationships/hyperlink" Target="https://howtodoinjava.com/spring-cloud/spring-cloud-service-discovery-netflix-eureka/" TargetMode="External"/><Relationship Id="rId265" Type="http://schemas.openxmlformats.org/officeDocument/2006/relationships/image" Target="media/image211.png"/><Relationship Id="rId286" Type="http://schemas.openxmlformats.org/officeDocument/2006/relationships/image" Target="media/image229.png"/><Relationship Id="rId50" Type="http://schemas.openxmlformats.org/officeDocument/2006/relationships/image" Target="media/image25.jpeg"/><Relationship Id="rId104" Type="http://schemas.openxmlformats.org/officeDocument/2006/relationships/image" Target="media/image62.png"/><Relationship Id="rId125" Type="http://schemas.openxmlformats.org/officeDocument/2006/relationships/image" Target="media/image83.png"/><Relationship Id="rId146" Type="http://schemas.openxmlformats.org/officeDocument/2006/relationships/image" Target="media/image104.png"/><Relationship Id="rId167" Type="http://schemas.openxmlformats.org/officeDocument/2006/relationships/image" Target="media/image120.png"/><Relationship Id="rId188" Type="http://schemas.openxmlformats.org/officeDocument/2006/relationships/image" Target="media/image141.png"/><Relationship Id="rId311" Type="http://schemas.openxmlformats.org/officeDocument/2006/relationships/image" Target="media/image252.emf"/><Relationship Id="rId332" Type="http://schemas.openxmlformats.org/officeDocument/2006/relationships/image" Target="media/image272.png"/><Relationship Id="rId353" Type="http://schemas.openxmlformats.org/officeDocument/2006/relationships/image" Target="media/image292.png"/><Relationship Id="rId374" Type="http://schemas.openxmlformats.org/officeDocument/2006/relationships/image" Target="media/image313.png"/><Relationship Id="rId395" Type="http://schemas.openxmlformats.org/officeDocument/2006/relationships/image" Target="media/image334.png"/><Relationship Id="rId71" Type="http://schemas.openxmlformats.org/officeDocument/2006/relationships/image" Target="media/image39.png"/><Relationship Id="rId92" Type="http://schemas.openxmlformats.org/officeDocument/2006/relationships/image" Target="media/image53.jpeg"/><Relationship Id="rId213" Type="http://schemas.openxmlformats.org/officeDocument/2006/relationships/image" Target="media/image166.png"/><Relationship Id="rId234"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hyperlink" Target="https://docs.spring.io/spring-boot/docs/current/reference/html/using-boot-using-springbootapplication-annotation.html" TargetMode="External"/><Relationship Id="rId255" Type="http://schemas.openxmlformats.org/officeDocument/2006/relationships/image" Target="media/image201.png"/><Relationship Id="rId276" Type="http://schemas.openxmlformats.org/officeDocument/2006/relationships/image" Target="media/image219.png"/><Relationship Id="rId297" Type="http://schemas.openxmlformats.org/officeDocument/2006/relationships/image" Target="media/image240.png"/><Relationship Id="rId40" Type="http://schemas.openxmlformats.org/officeDocument/2006/relationships/hyperlink" Target="https://howtodoinjava.com/spring-cloud/spring-cloud-service-discovery-netflix-eureka/" TargetMode="External"/><Relationship Id="rId115" Type="http://schemas.openxmlformats.org/officeDocument/2006/relationships/image" Target="media/image73.png"/><Relationship Id="rId136" Type="http://schemas.openxmlformats.org/officeDocument/2006/relationships/image" Target="media/image94.png"/><Relationship Id="rId157" Type="http://schemas.openxmlformats.org/officeDocument/2006/relationships/image" Target="media/image111.emf"/><Relationship Id="rId178" Type="http://schemas.openxmlformats.org/officeDocument/2006/relationships/image" Target="media/image131.png"/><Relationship Id="rId301" Type="http://schemas.openxmlformats.org/officeDocument/2006/relationships/image" Target="media/image244.png"/><Relationship Id="rId322" Type="http://schemas.openxmlformats.org/officeDocument/2006/relationships/image" Target="media/image262.png"/><Relationship Id="rId343" Type="http://schemas.openxmlformats.org/officeDocument/2006/relationships/image" Target="media/image283.png"/><Relationship Id="rId364" Type="http://schemas.openxmlformats.org/officeDocument/2006/relationships/image" Target="media/image303.png"/><Relationship Id="rId61" Type="http://schemas.openxmlformats.org/officeDocument/2006/relationships/image" Target="media/image30.jpeg"/><Relationship Id="rId82" Type="http://schemas.openxmlformats.org/officeDocument/2006/relationships/image" Target="media/image48.jpeg"/><Relationship Id="rId199" Type="http://schemas.openxmlformats.org/officeDocument/2006/relationships/image" Target="media/image152.png"/><Relationship Id="rId203" Type="http://schemas.openxmlformats.org/officeDocument/2006/relationships/image" Target="media/image156.png"/><Relationship Id="rId385" Type="http://schemas.openxmlformats.org/officeDocument/2006/relationships/image" Target="media/image324.png"/><Relationship Id="rId19" Type="http://schemas.openxmlformats.org/officeDocument/2006/relationships/image" Target="media/image10.png"/><Relationship Id="rId224" Type="http://schemas.openxmlformats.org/officeDocument/2006/relationships/image" Target="media/image174.emf"/><Relationship Id="rId245" Type="http://schemas.openxmlformats.org/officeDocument/2006/relationships/image" Target="media/image194.emf"/><Relationship Id="rId266" Type="http://schemas.openxmlformats.org/officeDocument/2006/relationships/image" Target="media/image212.png"/><Relationship Id="rId287" Type="http://schemas.openxmlformats.org/officeDocument/2006/relationships/image" Target="media/image230.png"/><Relationship Id="rId30" Type="http://schemas.openxmlformats.org/officeDocument/2006/relationships/image" Target="media/image1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5.png"/><Relationship Id="rId168" Type="http://schemas.openxmlformats.org/officeDocument/2006/relationships/image" Target="media/image121.png"/><Relationship Id="rId312" Type="http://schemas.openxmlformats.org/officeDocument/2006/relationships/oleObject" Target="embeddings/oleObject18.bin"/><Relationship Id="rId333" Type="http://schemas.openxmlformats.org/officeDocument/2006/relationships/image" Target="media/image273.png"/><Relationship Id="rId354" Type="http://schemas.openxmlformats.org/officeDocument/2006/relationships/image" Target="media/image293.png"/><Relationship Id="rId51" Type="http://schemas.openxmlformats.org/officeDocument/2006/relationships/hyperlink" Target="https://github.com/spring-cloud/spring-cloud-netflix/blob/master/spring-cloud-netflix-eureka-client/src/main/java/org/springframework/cloud/netflix/eureka/EnableEurekaClient.java" TargetMode="External"/><Relationship Id="rId72" Type="http://schemas.openxmlformats.org/officeDocument/2006/relationships/hyperlink" Target="https://1.bp.blogspot.com/-cLPct-Cfx3w/WYNgnPfYYJI/AAAAAAAAFqE/3mqTXBrAaOEA9JmkYx9uRgph0prtprSDgCLcBGAs/s1600/Microservices%2BCommunication_%2BFeign%2Bas%2BRest%2BClient.jpg" TargetMode="External"/><Relationship Id="rId93" Type="http://schemas.openxmlformats.org/officeDocument/2006/relationships/hyperlink" Target="https://cdn1.howtodoinjava.com/wp-content/uploads/2017/07/HystrixStream.jpg" TargetMode="External"/><Relationship Id="rId189" Type="http://schemas.openxmlformats.org/officeDocument/2006/relationships/image" Target="media/image142.png"/><Relationship Id="rId375" Type="http://schemas.openxmlformats.org/officeDocument/2006/relationships/image" Target="media/image314.png"/><Relationship Id="rId396" Type="http://schemas.openxmlformats.org/officeDocument/2006/relationships/image" Target="media/image335.png"/><Relationship Id="rId3" Type="http://schemas.openxmlformats.org/officeDocument/2006/relationships/styles" Target="styles.xml"/><Relationship Id="rId214" Type="http://schemas.openxmlformats.org/officeDocument/2006/relationships/image" Target="media/image167.png"/><Relationship Id="rId235" Type="http://schemas.openxmlformats.org/officeDocument/2006/relationships/image" Target="media/image184.png"/><Relationship Id="rId256" Type="http://schemas.openxmlformats.org/officeDocument/2006/relationships/image" Target="media/image202.png"/><Relationship Id="rId277" Type="http://schemas.openxmlformats.org/officeDocument/2006/relationships/image" Target="media/image220.png"/><Relationship Id="rId298" Type="http://schemas.openxmlformats.org/officeDocument/2006/relationships/image" Target="media/image241.png"/><Relationship Id="rId400" Type="http://schemas.microsoft.com/office/2011/relationships/people" Target="people.xml"/><Relationship Id="rId116" Type="http://schemas.openxmlformats.org/officeDocument/2006/relationships/image" Target="media/image74.png"/><Relationship Id="rId137" Type="http://schemas.openxmlformats.org/officeDocument/2006/relationships/image" Target="media/image95.png"/><Relationship Id="rId158" Type="http://schemas.openxmlformats.org/officeDocument/2006/relationships/oleObject" Target="embeddings/oleObject5.bin"/><Relationship Id="rId302" Type="http://schemas.openxmlformats.org/officeDocument/2006/relationships/image" Target="media/image245.png"/><Relationship Id="rId323" Type="http://schemas.openxmlformats.org/officeDocument/2006/relationships/image" Target="media/image263.png"/><Relationship Id="rId344" Type="http://schemas.openxmlformats.org/officeDocument/2006/relationships/image" Target="media/image284.png"/><Relationship Id="rId20" Type="http://schemas.openxmlformats.org/officeDocument/2006/relationships/hyperlink" Target="https://github.com/spring-cloud/spring-cloud-config/blob/master/spring-cloud-config-server/src/main/java/org/springframework/cloud/config/server/EnableConfigServer.java" TargetMode="External"/><Relationship Id="rId41" Type="http://schemas.openxmlformats.org/officeDocument/2006/relationships/hyperlink" Target="https://howtodoinjava.com/spring-cloud/spring-cloud-service-discovery-netflix-eureka/" TargetMode="External"/><Relationship Id="rId62" Type="http://schemas.openxmlformats.org/officeDocument/2006/relationships/image" Target="media/image31.jpeg"/><Relationship Id="rId83" Type="http://schemas.openxmlformats.org/officeDocument/2006/relationships/hyperlink" Target="https://cdn1.howtodoinjava.com/wp-content/uploads/2017/07/studentservciegeneration.jpg" TargetMode="External"/><Relationship Id="rId179" Type="http://schemas.openxmlformats.org/officeDocument/2006/relationships/image" Target="media/image132.png"/><Relationship Id="rId365" Type="http://schemas.openxmlformats.org/officeDocument/2006/relationships/image" Target="media/image304.png"/><Relationship Id="rId386" Type="http://schemas.openxmlformats.org/officeDocument/2006/relationships/image" Target="media/image325.png"/><Relationship Id="rId190" Type="http://schemas.openxmlformats.org/officeDocument/2006/relationships/image" Target="media/image143.png"/><Relationship Id="rId204" Type="http://schemas.openxmlformats.org/officeDocument/2006/relationships/image" Target="media/image157.png"/><Relationship Id="rId225" Type="http://schemas.openxmlformats.org/officeDocument/2006/relationships/oleObject" Target="embeddings/oleObject9.bin"/><Relationship Id="rId246" Type="http://schemas.openxmlformats.org/officeDocument/2006/relationships/oleObject" Target="embeddings/oleObject10.bin"/><Relationship Id="rId267" Type="http://schemas.openxmlformats.org/officeDocument/2006/relationships/image" Target="media/image213.png"/><Relationship Id="rId288" Type="http://schemas.openxmlformats.org/officeDocument/2006/relationships/image" Target="media/image231.png"/><Relationship Id="rId106" Type="http://schemas.openxmlformats.org/officeDocument/2006/relationships/image" Target="media/image64.png"/><Relationship Id="rId127" Type="http://schemas.openxmlformats.org/officeDocument/2006/relationships/image" Target="media/image85.png"/><Relationship Id="rId313" Type="http://schemas.openxmlformats.org/officeDocument/2006/relationships/image" Target="media/image253.png"/><Relationship Id="rId10" Type="http://schemas.openxmlformats.org/officeDocument/2006/relationships/image" Target="media/image5.png"/><Relationship Id="rId31" Type="http://schemas.openxmlformats.org/officeDocument/2006/relationships/image" Target="media/image19.png"/><Relationship Id="rId52" Type="http://schemas.openxmlformats.org/officeDocument/2006/relationships/hyperlink" Target="https://cdn1.howtodoinjava.com/wp-content/uploads/2017/07/eureka_console_with_Student_1service_registered.jpg" TargetMode="External"/><Relationship Id="rId73" Type="http://schemas.openxmlformats.org/officeDocument/2006/relationships/image" Target="media/image40.jpeg"/><Relationship Id="rId94" Type="http://schemas.openxmlformats.org/officeDocument/2006/relationships/image" Target="media/image54.jpeg"/><Relationship Id="rId148" Type="http://schemas.openxmlformats.org/officeDocument/2006/relationships/image" Target="media/image106.png"/><Relationship Id="rId169" Type="http://schemas.openxmlformats.org/officeDocument/2006/relationships/image" Target="media/image122.png"/><Relationship Id="rId334" Type="http://schemas.openxmlformats.org/officeDocument/2006/relationships/image" Target="media/image274.png"/><Relationship Id="rId355" Type="http://schemas.openxmlformats.org/officeDocument/2006/relationships/image" Target="media/image294.png"/><Relationship Id="rId376" Type="http://schemas.openxmlformats.org/officeDocument/2006/relationships/image" Target="media/image315.png"/><Relationship Id="rId397" Type="http://schemas.openxmlformats.org/officeDocument/2006/relationships/image" Target="media/image336.png"/><Relationship Id="rId4" Type="http://schemas.openxmlformats.org/officeDocument/2006/relationships/settings" Target="settings.xml"/><Relationship Id="rId180" Type="http://schemas.openxmlformats.org/officeDocument/2006/relationships/image" Target="media/image133.png"/><Relationship Id="rId215" Type="http://schemas.openxmlformats.org/officeDocument/2006/relationships/image" Target="media/image168.png"/><Relationship Id="rId236" Type="http://schemas.openxmlformats.org/officeDocument/2006/relationships/image" Target="media/image185.png"/><Relationship Id="rId257" Type="http://schemas.openxmlformats.org/officeDocument/2006/relationships/image" Target="media/image203.png"/><Relationship Id="rId278" Type="http://schemas.openxmlformats.org/officeDocument/2006/relationships/image" Target="media/image221.png"/><Relationship Id="rId401" Type="http://schemas.openxmlformats.org/officeDocument/2006/relationships/theme" Target="theme/theme1.xml"/><Relationship Id="rId303" Type="http://schemas.openxmlformats.org/officeDocument/2006/relationships/image" Target="media/image246.png"/><Relationship Id="rId42" Type="http://schemas.openxmlformats.org/officeDocument/2006/relationships/hyperlink" Target="https://howtodoinjava.com/spring-cloud/spring-cloud-service-discovery-netflix-eureka/" TargetMode="External"/><Relationship Id="rId84" Type="http://schemas.openxmlformats.org/officeDocument/2006/relationships/image" Target="media/image49.jpeg"/><Relationship Id="rId138" Type="http://schemas.openxmlformats.org/officeDocument/2006/relationships/image" Target="media/image96.png"/><Relationship Id="rId345" Type="http://schemas.openxmlformats.org/officeDocument/2006/relationships/image" Target="media/image285.emf"/><Relationship Id="rId387" Type="http://schemas.openxmlformats.org/officeDocument/2006/relationships/image" Target="media/image326.png"/><Relationship Id="rId191" Type="http://schemas.openxmlformats.org/officeDocument/2006/relationships/image" Target="media/image144.png"/><Relationship Id="rId205" Type="http://schemas.openxmlformats.org/officeDocument/2006/relationships/image" Target="media/image158.png"/><Relationship Id="rId247" Type="http://schemas.openxmlformats.org/officeDocument/2006/relationships/image" Target="media/image19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10B89-17DD-4B5E-9F5F-2D2CB655A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55424</TotalTime>
  <Pages>191</Pages>
  <Words>33776</Words>
  <Characters>192526</Characters>
  <Application>Microsoft Office Word</Application>
  <DocSecurity>0</DocSecurity>
  <Lines>1604</Lines>
  <Paragraphs>451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Bansal</dc:creator>
  <cp:keywords/>
  <dc:description/>
  <cp:lastModifiedBy>rkbansal</cp:lastModifiedBy>
  <cp:revision>927</cp:revision>
  <dcterms:created xsi:type="dcterms:W3CDTF">2018-12-13T13:15:00Z</dcterms:created>
  <dcterms:modified xsi:type="dcterms:W3CDTF">2020-12-25T14:04:00Z</dcterms:modified>
</cp:coreProperties>
</file>