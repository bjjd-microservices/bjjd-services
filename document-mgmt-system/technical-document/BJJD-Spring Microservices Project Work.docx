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9025D" w:rsidRPr="00A0485D" w:rsidRDefault="0089025D"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9025D" w:rsidRDefault="008902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9025D" w:rsidRPr="00A0485D" w:rsidRDefault="0089025D"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9025D" w:rsidRDefault="0089025D"/>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9025D" w:rsidRPr="00A0485D" w:rsidRDefault="0089025D"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9025D" w:rsidRDefault="0089025D"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9025D" w:rsidRPr="00A0485D" w:rsidRDefault="0089025D"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9025D" w:rsidRDefault="0089025D"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89025D"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89025D"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89025D"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89025D"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89025D"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89025D"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89025D"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89025D"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89025D"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5"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com.howtodoinjava.example.springconfigserver;</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@EnableConfigServer</w:t>
            </w:r>
          </w:p>
          <w:p w14:paraId="6EEDAED3" w14:textId="77777777" w:rsidR="00AB3BB5" w:rsidRDefault="00AB3BB5" w:rsidP="00806F79">
            <w:r>
              <w:rPr>
                <w:rStyle w:val="HTMLCode"/>
                <w:rFonts w:eastAsiaTheme="minorHAnsi"/>
              </w:rPr>
              <w:t>@SpringBootApplication</w:t>
            </w:r>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SpringConfigServerApplication</w:t>
            </w:r>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r>
              <w:rPr>
                <w:rStyle w:val="HTMLCode"/>
                <w:rFonts w:eastAsiaTheme="minorHAnsi"/>
              </w:rPr>
              <w:t>SpringApplication.run(SpringConfigServerApplication.class, args);</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Point the git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r>
              <w:rPr>
                <w:rStyle w:val="HTMLCode"/>
                <w:rFonts w:eastAsiaTheme="minorHAnsi"/>
              </w:rPr>
              <w:t>server.port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#Git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r>
              <w:rPr>
                <w:rStyle w:val="HTMLCode"/>
                <w:rFonts w:eastAsiaTheme="minorHAnsi"/>
              </w:rPr>
              <w:t>management.security.enabled=false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7"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hyperlink r:id="rId29"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30"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com.howtodoinjava.example.springconfigclient;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r>
              <w:rPr>
                <w:rStyle w:val="HTMLCode"/>
                <w:rFonts w:eastAsiaTheme="minorHAnsi"/>
              </w:rPr>
              <w:t>org.springframework.beans.factory.annotation.Value;</w:t>
            </w:r>
          </w:p>
          <w:p w14:paraId="3E0C58DF"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r>
              <w:rPr>
                <w:rStyle w:val="HTMLCode"/>
                <w:rFonts w:eastAsiaTheme="minorHAnsi"/>
              </w:rPr>
              <w:t>org.springframework.web.bind.annotation.RequestMapping;</w:t>
            </w:r>
          </w:p>
          <w:p w14:paraId="30B624AC" w14:textId="77777777" w:rsidR="00AB3BB5" w:rsidRDefault="00AB3BB5" w:rsidP="00806F79">
            <w:r>
              <w:rPr>
                <w:rStyle w:val="HTMLCode"/>
                <w:rFonts w:eastAsiaTheme="minorHAnsi"/>
              </w:rPr>
              <w:t>import</w:t>
            </w:r>
            <w:r>
              <w:t> </w:t>
            </w:r>
            <w:r>
              <w:rPr>
                <w:rStyle w:val="HTMLCode"/>
                <w:rFonts w:eastAsiaTheme="minorHAnsi"/>
              </w:rPr>
              <w:t>org.springframework.web.bind.annotation.RestController;</w:t>
            </w:r>
          </w:p>
          <w:p w14:paraId="56A996F3" w14:textId="77777777" w:rsidR="00AB3BB5" w:rsidRDefault="00AB3BB5" w:rsidP="00806F79">
            <w:r>
              <w:t> </w:t>
            </w:r>
          </w:p>
          <w:p w14:paraId="4310D885" w14:textId="77777777" w:rsidR="00AB3BB5" w:rsidRDefault="00AB3BB5" w:rsidP="00806F79">
            <w:r>
              <w:rPr>
                <w:rStyle w:val="HTMLCode"/>
                <w:rFonts w:eastAsiaTheme="minorHAnsi"/>
              </w:rPr>
              <w:t>@SpringBootApplication</w:t>
            </w:r>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SpringConfigClientApplication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7FB86684" w14:textId="77777777" w:rsidR="00AB3BB5" w:rsidRDefault="00AB3BB5" w:rsidP="00806F79">
            <w:r>
              <w:rPr>
                <w:rStyle w:val="HTMLCode"/>
                <w:rFonts w:eastAsiaTheme="minorHAnsi"/>
                <w:color w:val="FF0779"/>
              </w:rPr>
              <w:t>        </w:t>
            </w:r>
            <w:r>
              <w:rPr>
                <w:rStyle w:val="HTMLCode"/>
                <w:rFonts w:eastAsiaTheme="minorHAnsi"/>
              </w:rPr>
              <w:t>SpringApplication.run(SpringConfigClientApplication.class, args);</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@RefreshScope</w:t>
            </w:r>
          </w:p>
          <w:p w14:paraId="6E9EBE7C" w14:textId="77777777" w:rsidR="00AB3BB5" w:rsidRDefault="00AB3BB5" w:rsidP="00806F79">
            <w:r>
              <w:rPr>
                <w:rStyle w:val="HTMLCode"/>
                <w:rFonts w:eastAsiaTheme="minorHAnsi"/>
              </w:rPr>
              <w:t>@RestController</w:t>
            </w:r>
          </w:p>
          <w:p w14:paraId="5AFE9507" w14:textId="77777777" w:rsidR="00AB3BB5" w:rsidRDefault="00AB3BB5" w:rsidP="00806F79">
            <w:r>
              <w:rPr>
                <w:rStyle w:val="HTMLCode"/>
                <w:rFonts w:eastAsiaTheme="minorHAnsi"/>
              </w:rPr>
              <w:t>class</w:t>
            </w:r>
            <w:r>
              <w:t> </w:t>
            </w:r>
            <w:r>
              <w:rPr>
                <w:rStyle w:val="HTMLCode"/>
                <w:rFonts w:eastAsiaTheme="minorHAnsi"/>
              </w:rPr>
              <w:t>MessageRestController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@Value("${msg:Hello world - Config Server is not working..pelase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String msg;</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@RequestMapping("/msg")</w:t>
            </w:r>
          </w:p>
          <w:p w14:paraId="33F28515" w14:textId="77777777" w:rsidR="00AB3BB5" w:rsidRDefault="00AB3BB5" w:rsidP="00806F79">
            <w:r>
              <w:rPr>
                <w:rStyle w:val="HTMLCode"/>
                <w:rFonts w:eastAsiaTheme="minorHAnsi"/>
                <w:color w:val="FF0779"/>
              </w:rPr>
              <w:t>    </w:t>
            </w:r>
            <w:r>
              <w:rPr>
                <w:rStyle w:val="HTMLCode"/>
                <w:rFonts w:eastAsiaTheme="minorHAnsi"/>
              </w:rPr>
              <w:t>String getMsg()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r>
              <w:rPr>
                <w:rStyle w:val="HTMLCode"/>
                <w:rFonts w:eastAsiaTheme="minorHAnsi"/>
              </w:rPr>
              <w:t>spring.profiles.active=development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r>
              <w:rPr>
                <w:rStyle w:val="HTMLCode"/>
                <w:rFonts w:eastAsiaTheme="minorHAnsi"/>
              </w:rPr>
              <w:t>spring.cloud.config.uri=http://localhost:8888</w:t>
            </w:r>
          </w:p>
          <w:p w14:paraId="7D58D621" w14:textId="77777777" w:rsidR="00AB3BB5" w:rsidRDefault="00AB3BB5" w:rsidP="00806F79">
            <w:r>
              <w:t> </w:t>
            </w:r>
          </w:p>
          <w:p w14:paraId="541B9B5C" w14:textId="77777777" w:rsidR="00AB3BB5" w:rsidRDefault="00AB3BB5" w:rsidP="00806F79">
            <w:r>
              <w:rPr>
                <w:rStyle w:val="HTMLCode"/>
                <w:rFonts w:eastAsiaTheme="minorHAnsi"/>
              </w:rPr>
              <w:t>management.security.enabled=false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/msg</w:t>
      </w:r>
      <w:r>
        <w:rPr>
          <w:rFonts w:ascii="Segoe UI" w:hAnsi="Segoe UI" w:cs="Segoe UI"/>
          <w:color w:val="000000"/>
        </w:rPr>
        <w:t> rest endpoint by browsing the url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config-server-client-development.properties</w:t>
      </w:r>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r>
        <w:rPr>
          <w:rStyle w:val="HTMLCode"/>
          <w:rFonts w:ascii="Consolas" w:hAnsi="Consolas"/>
          <w:color w:val="FF0779"/>
          <w:sz w:val="21"/>
          <w:szCs w:val="21"/>
        </w:rPr>
        <w:t>msg</w:t>
      </w:r>
      <w:r>
        <w:rPr>
          <w:rFonts w:ascii="Segoe UI" w:hAnsi="Segoe UI" w:cs="Segoe UI"/>
          <w:color w:val="000000"/>
        </w:rPr>
        <w:t> property in the </w:t>
      </w:r>
      <w:r>
        <w:rPr>
          <w:rStyle w:val="HTMLCode"/>
          <w:rFonts w:ascii="Consolas" w:hAnsi="Consolas"/>
          <w:color w:val="FF0779"/>
          <w:sz w:val="21"/>
          <w:szCs w:val="21"/>
        </w:rPr>
        <w:t>config-server-client-development.properties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2" w:anchor="_refresh_scope" w:tgtFrame="_blank" w:history="1">
        <w:r>
          <w:rPr>
            <w:rStyle w:val="Hyperlink"/>
            <w:rFonts w:ascii="Consolas" w:eastAsiaTheme="majorEastAsia" w:hAnsi="Consolas" w:cs="Courier New"/>
            <w:color w:val="0366D6"/>
            <w:sz w:val="21"/>
            <w:szCs w:val="21"/>
          </w:rPr>
          <w:t>@RefreshScope</w:t>
        </w:r>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89025D"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@RestController</w:t>
              </w:r>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@SpringBootApplication</w:t>
              </w:r>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ins w:id="310"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@SpringBootApplication</w:t>
              </w:r>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@EnableZuulProxy</w:t>
              </w:r>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ins w:id="430" w:author="Rajiv Bansal" w:date="2019-08-04T14:23:00Z">
              <w:r>
                <w:rPr>
                  <w:rStyle w:val="HTMLCode"/>
                  <w:rFonts w:eastAsiaTheme="minorHAnsi"/>
                </w:rPr>
                <w:t>ribbon.eureka.enabled=false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ins w:id="436"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89025D"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EmployeeDashBoard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user-mgmt-service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018" w:author="rkbansal" w:date="2020-02-17T22:09:00Z">
        <w:r w:rsidR="00293463">
          <w:rPr>
            <w:rFonts w:ascii="Cambria" w:eastAsia="Times New Roman" w:hAnsi="Cambria" w:cs="Times New Roman"/>
            <w:color w:val="222635"/>
            <w:sz w:val="29"/>
            <w:szCs w:val="29"/>
            <w:lang w:eastAsia="en-IN"/>
          </w:rPr>
          <w:t>UserMgmtService</w:t>
        </w:r>
      </w:ins>
      <w:ins w:id="1019"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020" w:author="rkbansal" w:date="2020-02-17T22:09:00Z">
        <w:r w:rsidR="00293463">
          <w:rPr>
            <w:rFonts w:ascii="Cambria" w:eastAsia="Times New Roman" w:hAnsi="Cambria" w:cs="Times New Roman"/>
            <w:color w:val="222635"/>
            <w:sz w:val="29"/>
            <w:szCs w:val="29"/>
            <w:lang w:eastAsia="en-IN"/>
          </w:rPr>
          <w:t>UserMgmtService</w:t>
        </w:r>
      </w:ins>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@FeignClient</w:t>
        </w:r>
      </w:ins>
      <w:ins w:id="1034" w:author="rkbansal" w:date="2019-12-30T11:18:00Z">
        <w:r>
          <w:rPr>
            <w:rFonts w:ascii="Cambria" w:eastAsia="Times New Roman" w:hAnsi="Cambria" w:cs="Times New Roman"/>
            <w:color w:val="222635"/>
            <w:sz w:val="29"/>
            <w:szCs w:val="29"/>
            <w:lang w:eastAsia="en-IN"/>
          </w:rPr>
          <w:t xml:space="preserve"> </w:t>
        </w:r>
      </w:ins>
      <w:ins w:id="1035" w:author="rkbansal" w:date="2019-12-30T11:17:00Z">
        <w:r w:rsidRPr="009A61F7">
          <w:rPr>
            <w:rFonts w:ascii="Cambria" w:eastAsia="Times New Roman" w:hAnsi="Cambria" w:cs="Times New Roman"/>
            <w:color w:val="222635"/>
            <w:sz w:val="29"/>
            <w:szCs w:val="29"/>
            <w:lang w:eastAsia="en-IN"/>
            <w:rPrChange w:id="1036"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3F5FBF"/>
                <w:sz w:val="20"/>
                <w:szCs w:val="20"/>
              </w:rPr>
            </w:rPrChange>
          </w:rPr>
          <w:t>service under which the destination</w:t>
        </w:r>
      </w:ins>
      <w:ins w:id="1041" w:author="rkbansal" w:date="2019-12-30T11:18:00Z">
        <w:r>
          <w:rPr>
            <w:rFonts w:ascii="Cambria" w:eastAsia="Times New Roman" w:hAnsi="Cambria" w:cs="Times New Roman"/>
            <w:color w:val="222635"/>
            <w:sz w:val="29"/>
            <w:szCs w:val="29"/>
            <w:lang w:eastAsia="en-IN"/>
          </w:rPr>
          <w:t xml:space="preserve"> </w:t>
        </w:r>
      </w:ins>
      <w:ins w:id="1042" w:author="rkbansal" w:date="2019-12-30T11:17:00Z">
        <w:r w:rsidRPr="009A61F7">
          <w:rPr>
            <w:rFonts w:ascii="Cambria" w:eastAsia="Times New Roman" w:hAnsi="Cambria" w:cs="Times New Roman"/>
            <w:color w:val="222635"/>
            <w:sz w:val="29"/>
            <w:szCs w:val="29"/>
            <w:lang w:eastAsia="en-IN"/>
            <w:rPrChange w:id="1043"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4"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7" w:author="rkbansal" w:date="2019-12-27T19:49:00Z"/>
          <w:rFonts w:ascii="Cambria" w:eastAsia="Times New Roman" w:hAnsi="Cambria" w:cs="Times New Roman"/>
          <w:color w:val="222635"/>
          <w:sz w:val="29"/>
          <w:szCs w:val="29"/>
          <w:lang w:eastAsia="en-IN"/>
        </w:rPr>
      </w:pPr>
      <w:ins w:id="1048"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49" w:author="rkbansal" w:date="2019-12-27T19:43:00Z"/>
          <w:rStyle w:val="hl-comment"/>
          <w:b/>
          <w:bCs/>
        </w:rPr>
      </w:pPr>
      <w:ins w:id="1050"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1" w:author="rkbansal" w:date="2019-12-27T19:43:00Z">
        <w:r w:rsidR="00423757" w:rsidRPr="00FB4E73" w:rsidDel="00FB4E73">
          <w:rPr>
            <w:rStyle w:val="hl-comment"/>
            <w:b/>
            <w:bCs/>
            <w:rPrChange w:id="1052"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3" w:author="rkbansal" w:date="2019-12-27T19:50:00Z"/>
          <w:rStyle w:val="hl-comment"/>
          <w:b/>
          <w:bCs/>
        </w:rPr>
        <w:pPrChange w:id="1054" w:author="rkbansal" w:date="2019-12-27T19:54:00Z">
          <w:pPr>
            <w:pStyle w:val="Heading5"/>
          </w:pPr>
        </w:pPrChange>
      </w:pPr>
    </w:p>
    <w:p w14:paraId="17C38941" w14:textId="5FE7E162" w:rsidR="00FB4E73" w:rsidRDefault="00FB4E73" w:rsidP="00FB4E73">
      <w:pPr>
        <w:rPr>
          <w:ins w:id="1055" w:author="rkbansal" w:date="2019-12-27T19:50:00Z"/>
          <w:rFonts w:ascii="Cambria" w:hAnsi="Cambria"/>
          <w:color w:val="222635"/>
          <w:sz w:val="29"/>
          <w:szCs w:val="29"/>
          <w:shd w:val="clear" w:color="auto" w:fill="FFFFFF"/>
        </w:rPr>
      </w:pPr>
      <w:ins w:id="1056"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057" w:author="rkbansal" w:date="2020-02-17T22:12:00Z">
        <w:r w:rsidR="003E3FE2">
          <w:rPr>
            <w:rFonts w:ascii="Cambria" w:hAnsi="Cambria"/>
            <w:color w:val="222635"/>
            <w:sz w:val="29"/>
            <w:szCs w:val="29"/>
            <w:shd w:val="clear" w:color="auto" w:fill="FFFFFF"/>
          </w:rPr>
          <w:t>UserDetailsServiceImpl</w:t>
        </w:r>
      </w:ins>
      <w:ins w:id="1058"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059" w:author="rkbansal" w:date="2019-12-27T19:51:00Z"/>
        </w:rPr>
      </w:pPr>
      <w:ins w:id="1060"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1" w:author="rkbansal" w:date="2019-12-27T19:52:00Z"/>
          <w:rStyle w:val="Strong"/>
          <w:rFonts w:ascii="Cambria" w:hAnsi="Cambria"/>
          <w:color w:val="222635"/>
          <w:sz w:val="29"/>
          <w:szCs w:val="29"/>
          <w:shd w:val="clear" w:color="auto" w:fill="FFFFFF"/>
        </w:rPr>
      </w:pPr>
      <w:ins w:id="1062"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063" w:author="rkbansal" w:date="2020-02-17T22:14:00Z">
        <w:r w:rsidR="00B67511">
          <w:rPr>
            <w:rFonts w:ascii="Cambria" w:hAnsi="Cambria"/>
            <w:color w:val="222635"/>
            <w:sz w:val="29"/>
            <w:szCs w:val="29"/>
            <w:shd w:val="clear" w:color="auto" w:fill="FFFFFF"/>
          </w:rPr>
          <w:t>AuthServiceApplication</w:t>
        </w:r>
      </w:ins>
      <w:ins w:id="1064"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5" w:author="rkbansal" w:date="2019-12-27T19:49:00Z"/>
          <w:rPrChange w:id="1066" w:author="rkbansal" w:date="2019-12-27T19:50:00Z">
            <w:rPr>
              <w:ins w:id="1067" w:author="rkbansal" w:date="2019-12-27T19:49:00Z"/>
              <w:rFonts w:ascii="Consolas" w:hAnsi="Consolas"/>
              <w:color w:val="000000"/>
              <w:sz w:val="23"/>
              <w:szCs w:val="23"/>
            </w:rPr>
          </w:rPrChange>
        </w:rPr>
        <w:pPrChange w:id="106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69"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0" w:author="rkbansal" w:date="2019-12-27T19:53:00Z"/>
          <w:rFonts w:ascii="Cambria" w:hAnsi="Cambria"/>
          <w:color w:val="222635"/>
          <w:sz w:val="29"/>
          <w:szCs w:val="29"/>
        </w:rPr>
      </w:pPr>
      <w:ins w:id="1071"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2" w:author="rkbansal" w:date="2019-12-27T19:53:00Z"/>
          <w:b/>
          <w:bCs/>
          <w:rPrChange w:id="1073" w:author="rkbansal" w:date="2019-12-27T19:53:00Z">
            <w:rPr>
              <w:ins w:id="1074" w:author="rkbansal" w:date="2019-12-27T19:53:00Z"/>
            </w:rPr>
          </w:rPrChange>
        </w:rPr>
        <w:pPrChange w:id="1075" w:author="rkbansal" w:date="2019-12-27T19:53:00Z">
          <w:pPr>
            <w:pStyle w:val="Heading2"/>
            <w:shd w:val="clear" w:color="auto" w:fill="FFFFFF"/>
            <w:spacing w:before="300" w:after="75"/>
          </w:pPr>
        </w:pPrChange>
      </w:pPr>
      <w:ins w:id="1076" w:author="rkbansal" w:date="2019-12-27T19:53:00Z">
        <w:r w:rsidRPr="006C1C8C">
          <w:rPr>
            <w:b/>
            <w:bCs/>
            <w:rPrChange w:id="1077"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78" w:author="rkbansal" w:date="2019-12-27T19:53:00Z"/>
          <w:rFonts w:ascii="Cambria" w:hAnsi="Cambria"/>
          <w:color w:val="222635"/>
          <w:sz w:val="29"/>
          <w:szCs w:val="29"/>
        </w:rPr>
      </w:pPr>
      <w:ins w:id="1079"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0" w:author="rkbansal" w:date="2019-12-27T19:53:00Z"/>
          <w:rFonts w:ascii="Cambria" w:hAnsi="Cambria"/>
          <w:color w:val="222635"/>
          <w:sz w:val="29"/>
          <w:szCs w:val="29"/>
        </w:rPr>
      </w:pPr>
      <w:ins w:id="1081"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2" w:author="rkbansal" w:date="2019-12-27T19:53:00Z"/>
          <w:rFonts w:ascii="Cambria" w:hAnsi="Cambria"/>
          <w:color w:val="222635"/>
          <w:sz w:val="29"/>
          <w:szCs w:val="29"/>
        </w:rPr>
      </w:pPr>
      <w:ins w:id="1083"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4" w:author="rkbansal" w:date="2019-12-27T19:53:00Z"/>
          <w:rFonts w:ascii="Cambria" w:hAnsi="Cambria"/>
          <w:color w:val="222635"/>
          <w:sz w:val="29"/>
          <w:szCs w:val="29"/>
        </w:rPr>
      </w:pPr>
      <w:ins w:id="1085"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086" w:author="rkbansal" w:date="2019-12-27T19:53:00Z"/>
          <w:rFonts w:ascii="Cambria" w:hAnsi="Cambria"/>
          <w:color w:val="222635"/>
          <w:sz w:val="29"/>
          <w:szCs w:val="29"/>
        </w:rPr>
      </w:pPr>
      <w:ins w:id="1087" w:author="rkbansal" w:date="2020-02-17T22:14:00Z">
        <w:r>
          <w:rPr>
            <w:rFonts w:ascii="Cambria" w:hAnsi="Cambria"/>
            <w:color w:val="222635"/>
            <w:sz w:val="29"/>
            <w:szCs w:val="29"/>
          </w:rPr>
          <w:t>Now</w:t>
        </w:r>
      </w:ins>
      <w:ins w:id="1088"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89" w:author="rkbansal" w:date="2019-12-27T19:43:00Z"/>
          <w:b/>
          <w:bCs/>
          <w:rPrChange w:id="1090" w:author="rkbansal" w:date="2019-12-27T19:48:00Z">
            <w:rPr>
              <w:del w:id="1091" w:author="rkbansal" w:date="2019-12-27T19:43:00Z"/>
              <w:rFonts w:ascii="Consolas" w:hAnsi="Consolas"/>
              <w:color w:val="000000"/>
              <w:sz w:val="23"/>
              <w:szCs w:val="23"/>
            </w:rPr>
          </w:rPrChange>
        </w:rPr>
        <w:pPrChange w:id="109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3" w:author="rkbansal" w:date="2019-12-27T19:43:00Z">
        <w:r w:rsidRPr="00FB4E73" w:rsidDel="00FB4E73">
          <w:rPr>
            <w:rStyle w:val="hl-attribute"/>
            <w:b/>
            <w:bCs/>
            <w:rPrChange w:id="1094" w:author="rkbansal" w:date="2019-12-27T19:48:00Z">
              <w:rPr>
                <w:rStyle w:val="hl-attribute"/>
                <w:rFonts w:ascii="Consolas" w:hAnsi="Consolas"/>
                <w:color w:val="7F007F"/>
                <w:sz w:val="23"/>
                <w:szCs w:val="23"/>
              </w:rPr>
            </w:rPrChange>
          </w:rPr>
          <w:delText>feign</w:delText>
        </w:r>
        <w:r w:rsidRPr="00FB4E73" w:rsidDel="00FB4E73">
          <w:rPr>
            <w:b/>
            <w:bCs/>
            <w:rPrChange w:id="1095"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6" w:author="rkbansal" w:date="2019-12-27T19:43:00Z"/>
          <w:b/>
          <w:bCs/>
          <w:rPrChange w:id="1097" w:author="rkbansal" w:date="2019-12-27T19:48:00Z">
            <w:rPr>
              <w:del w:id="1098" w:author="rkbansal" w:date="2019-12-27T19:43:00Z"/>
              <w:rFonts w:ascii="Consolas" w:hAnsi="Consolas"/>
              <w:color w:val="000000"/>
              <w:sz w:val="23"/>
              <w:szCs w:val="23"/>
            </w:rPr>
          </w:rPrChange>
        </w:rPr>
        <w:pPrChange w:id="10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0" w:author="rkbansal" w:date="2019-12-27T19:43:00Z">
        <w:r w:rsidRPr="00FB4E73" w:rsidDel="00FB4E73">
          <w:rPr>
            <w:rStyle w:val="hl-attribute"/>
            <w:b/>
            <w:bCs/>
            <w:rPrChange w:id="1101"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2"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3" w:author="rkbansal" w:date="2019-12-27T19:43:00Z"/>
          <w:b/>
          <w:bCs/>
          <w:rPrChange w:id="1104" w:author="rkbansal" w:date="2019-12-27T19:48:00Z">
            <w:rPr>
              <w:del w:id="1105" w:author="rkbansal" w:date="2019-12-27T19:43:00Z"/>
              <w:rFonts w:ascii="Consolas" w:hAnsi="Consolas"/>
              <w:color w:val="000000"/>
              <w:sz w:val="23"/>
              <w:szCs w:val="23"/>
            </w:rPr>
          </w:rPrChange>
        </w:rPr>
        <w:pPrChange w:id="11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7" w:author="rkbansal" w:date="2019-12-27T19:43:00Z">
        <w:r w:rsidRPr="00FB4E73" w:rsidDel="00FB4E73">
          <w:rPr>
            <w:rStyle w:val="hl-attribute"/>
            <w:b/>
            <w:bCs/>
            <w:rPrChange w:id="1108"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09" w:author="rkbansal" w:date="2019-12-27T19:48:00Z">
              <w:rPr>
                <w:rFonts w:ascii="Consolas" w:hAnsi="Consolas"/>
                <w:color w:val="000000"/>
                <w:sz w:val="23"/>
                <w:szCs w:val="23"/>
              </w:rPr>
            </w:rPrChange>
          </w:rPr>
          <w:delText xml:space="preserve">: </w:delText>
        </w:r>
        <w:r w:rsidRPr="00FB4E73" w:rsidDel="00FB4E73">
          <w:rPr>
            <w:rStyle w:val="hl-keyword"/>
            <w:b/>
            <w:bCs/>
            <w:rPrChange w:id="1110"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1" w:author="rkbansal" w:date="2019-12-27T19:43:00Z"/>
          <w:b/>
          <w:bCs/>
          <w:rPrChange w:id="1112" w:author="rkbansal" w:date="2019-12-27T19:48:00Z">
            <w:rPr>
              <w:del w:id="1113" w:author="rkbansal" w:date="2019-12-27T19:43:00Z"/>
              <w:rFonts w:ascii="Consolas" w:hAnsi="Consolas"/>
              <w:color w:val="000000"/>
              <w:sz w:val="23"/>
              <w:szCs w:val="23"/>
            </w:rPr>
          </w:rPrChange>
        </w:rPr>
        <w:pPrChange w:id="111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5" w:author="rkbansal" w:date="2019-12-27T19:43:00Z"/>
          <w:b/>
          <w:bCs/>
          <w:rPrChange w:id="1116" w:author="rkbansal" w:date="2019-12-27T19:48:00Z">
            <w:rPr>
              <w:del w:id="1117" w:author="rkbansal" w:date="2019-12-27T19:43:00Z"/>
              <w:rFonts w:ascii="Consolas" w:hAnsi="Consolas"/>
              <w:color w:val="000000"/>
              <w:sz w:val="23"/>
              <w:szCs w:val="23"/>
            </w:rPr>
          </w:rPrChange>
        </w:rPr>
        <w:pPrChange w:id="111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19" w:author="rkbansal" w:date="2019-12-27T19:43:00Z">
        <w:r w:rsidRPr="00FB4E73" w:rsidDel="00FB4E73">
          <w:rPr>
            <w:rStyle w:val="hl-comment"/>
            <w:b/>
            <w:bCs/>
            <w:rPrChange w:id="1120"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1" w:author="rkbansal" w:date="2019-12-27T19:43:00Z"/>
          <w:b/>
          <w:bCs/>
          <w:rPrChange w:id="1122" w:author="rkbansal" w:date="2019-12-27T19:48:00Z">
            <w:rPr>
              <w:del w:id="1123" w:author="rkbansal" w:date="2019-12-27T19:43:00Z"/>
              <w:rFonts w:ascii="Consolas" w:hAnsi="Consolas"/>
              <w:color w:val="000000"/>
              <w:sz w:val="23"/>
              <w:szCs w:val="23"/>
            </w:rPr>
          </w:rPrChange>
        </w:rPr>
        <w:pPrChange w:id="112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5" w:author="rkbansal" w:date="2019-12-27T19:43:00Z">
        <w:r w:rsidRPr="00FB4E73" w:rsidDel="00FB4E73">
          <w:rPr>
            <w:rStyle w:val="hl-attribute"/>
            <w:b/>
            <w:bCs/>
            <w:rPrChange w:id="1126" w:author="rkbansal" w:date="2019-12-27T19:48:00Z">
              <w:rPr>
                <w:rStyle w:val="hl-attribute"/>
                <w:rFonts w:ascii="Consolas" w:hAnsi="Consolas"/>
                <w:color w:val="7F007F"/>
                <w:sz w:val="23"/>
                <w:szCs w:val="23"/>
              </w:rPr>
            </w:rPrChange>
          </w:rPr>
          <w:delText>hystrix</w:delText>
        </w:r>
        <w:r w:rsidRPr="00FB4E73" w:rsidDel="00FB4E73">
          <w:rPr>
            <w:b/>
            <w:bCs/>
            <w:rPrChange w:id="1127"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28" w:author="rkbansal" w:date="2019-12-27T19:43:00Z"/>
          <w:b/>
          <w:bCs/>
          <w:rPrChange w:id="1129" w:author="rkbansal" w:date="2019-12-27T19:48:00Z">
            <w:rPr>
              <w:del w:id="1130" w:author="rkbansal" w:date="2019-12-27T19:43:00Z"/>
              <w:rFonts w:ascii="Consolas" w:hAnsi="Consolas"/>
              <w:color w:val="000000"/>
              <w:sz w:val="23"/>
              <w:szCs w:val="23"/>
            </w:rPr>
          </w:rPrChange>
        </w:rPr>
        <w:pPrChange w:id="11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2" w:author="rkbansal" w:date="2019-12-27T19:43:00Z">
        <w:r w:rsidRPr="00FB4E73" w:rsidDel="00FB4E73">
          <w:rPr>
            <w:rStyle w:val="hl-attribute"/>
            <w:b/>
            <w:bCs/>
            <w:rPrChange w:id="1133"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4"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5" w:author="rkbansal" w:date="2019-12-27T19:43:00Z"/>
          <w:b/>
          <w:bCs/>
          <w:rPrChange w:id="1136" w:author="rkbansal" w:date="2019-12-27T19:48:00Z">
            <w:rPr>
              <w:del w:id="1137" w:author="rkbansal" w:date="2019-12-27T19:43:00Z"/>
              <w:rFonts w:ascii="Consolas" w:hAnsi="Consolas"/>
              <w:color w:val="000000"/>
              <w:sz w:val="23"/>
              <w:szCs w:val="23"/>
            </w:rPr>
          </w:rPrChange>
        </w:rPr>
        <w:pPrChange w:id="11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9" w:author="rkbansal" w:date="2019-12-27T19:43:00Z">
        <w:r w:rsidRPr="00FB4E73" w:rsidDel="00FB4E73">
          <w:rPr>
            <w:rStyle w:val="hl-attribute"/>
            <w:b/>
            <w:bCs/>
            <w:rPrChange w:id="1140"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1"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2" w:author="rkbansal" w:date="2019-12-27T19:43:00Z"/>
          <w:b/>
          <w:bCs/>
          <w:rPrChange w:id="1143" w:author="rkbansal" w:date="2019-12-27T19:48:00Z">
            <w:rPr>
              <w:del w:id="1144" w:author="rkbansal" w:date="2019-12-27T19:43:00Z"/>
              <w:rFonts w:ascii="Consolas" w:hAnsi="Consolas"/>
              <w:color w:val="000000"/>
              <w:sz w:val="23"/>
              <w:szCs w:val="23"/>
            </w:rPr>
          </w:rPrChange>
        </w:rPr>
        <w:pPrChange w:id="11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6" w:author="rkbansal" w:date="2019-12-27T19:43:00Z">
        <w:r w:rsidRPr="00FB4E73" w:rsidDel="00FB4E73">
          <w:rPr>
            <w:rStyle w:val="hl-attribute"/>
            <w:b/>
            <w:bCs/>
            <w:rPrChange w:id="1147"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48"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49" w:author="rkbansal" w:date="2019-12-27T19:43:00Z"/>
          <w:b/>
          <w:bCs/>
          <w:rPrChange w:id="1150" w:author="rkbansal" w:date="2019-12-27T19:48:00Z">
            <w:rPr>
              <w:del w:id="1151" w:author="rkbansal" w:date="2019-12-27T19:43:00Z"/>
              <w:rFonts w:ascii="Consolas" w:hAnsi="Consolas"/>
              <w:color w:val="000000"/>
              <w:sz w:val="23"/>
              <w:szCs w:val="23"/>
            </w:rPr>
          </w:rPrChange>
        </w:rPr>
        <w:pPrChange w:id="11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3" w:author="rkbansal" w:date="2019-12-27T19:43:00Z">
        <w:r w:rsidRPr="00FB4E73" w:rsidDel="00FB4E73">
          <w:rPr>
            <w:rStyle w:val="hl-attribute"/>
            <w:b/>
            <w:bCs/>
            <w:rPrChange w:id="1154"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5"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6" w:author="rkbansal" w:date="2019-12-27T19:43:00Z"/>
          <w:b/>
          <w:bCs/>
          <w:rPrChange w:id="1157" w:author="rkbansal" w:date="2019-12-27T19:48:00Z">
            <w:rPr>
              <w:del w:id="1158" w:author="rkbansal" w:date="2019-12-27T19:43:00Z"/>
              <w:rFonts w:ascii="Consolas" w:hAnsi="Consolas"/>
              <w:color w:val="000000"/>
              <w:sz w:val="23"/>
              <w:szCs w:val="23"/>
            </w:rPr>
          </w:rPrChange>
        </w:rPr>
        <w:pPrChange w:id="11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0" w:author="rkbansal" w:date="2019-12-27T19:43:00Z">
        <w:r w:rsidRPr="00FB4E73" w:rsidDel="00FB4E73">
          <w:rPr>
            <w:rStyle w:val="hl-attribute"/>
            <w:b/>
            <w:bCs/>
            <w:rPrChange w:id="1161"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2" w:author="rkbansal" w:date="2019-12-27T19:48:00Z">
              <w:rPr>
                <w:rFonts w:ascii="Consolas" w:hAnsi="Consolas"/>
                <w:color w:val="000000"/>
                <w:sz w:val="23"/>
                <w:szCs w:val="23"/>
              </w:rPr>
            </w:rPrChange>
          </w:rPr>
          <w:delText>: SEMAPHORE</w:delText>
        </w:r>
        <w:bookmarkStart w:id="1163" w:name="_creating_feign_clients_manually"/>
        <w:bookmarkEnd w:id="1163"/>
      </w:del>
    </w:p>
    <w:p w14:paraId="0D0C0733" w14:textId="1D9C67CD" w:rsidR="00803BB9" w:rsidRPr="00FB4E73" w:rsidDel="00FB4E73" w:rsidRDefault="00803BB9">
      <w:pPr>
        <w:pStyle w:val="Heading5"/>
        <w:rPr>
          <w:del w:id="1164" w:author="rkbansal" w:date="2019-12-27T19:43:00Z"/>
          <w:rStyle w:val="Strong"/>
          <w:rPrChange w:id="1165" w:author="rkbansal" w:date="2019-12-27T19:48:00Z">
            <w:rPr>
              <w:del w:id="1166" w:author="rkbansal" w:date="2019-12-27T19:43:00Z"/>
              <w:rStyle w:val="Strong"/>
              <w:rFonts w:ascii="Courier New" w:hAnsi="Courier New" w:cs="Lucida Sans Unicode"/>
              <w:i/>
              <w:iCs/>
              <w:spacing w:val="-3"/>
              <w:sz w:val="20"/>
              <w:szCs w:val="20"/>
              <w:lang w:eastAsia="en-IN"/>
            </w:rPr>
          </w:rPrChange>
        </w:rPr>
        <w:pPrChange w:id="1167" w:author="rkbansal" w:date="2019-12-27T19:48:00Z">
          <w:pPr>
            <w:shd w:val="clear" w:color="auto" w:fill="FFFFFF"/>
            <w:spacing w:after="240" w:line="240" w:lineRule="auto"/>
            <w:ind w:firstLine="714"/>
            <w:jc w:val="both"/>
          </w:pPr>
        </w:pPrChange>
      </w:pPr>
      <w:del w:id="1168" w:author="rkbansal" w:date="2019-12-27T19:43:00Z">
        <w:r w:rsidRPr="00FB4E73" w:rsidDel="00FB4E73">
          <w:rPr>
            <w:rStyle w:val="Strong"/>
            <w:rPrChange w:id="1169"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0" w:author="rkbansal" w:date="2019-12-27T19:48:00Z">
            <w:rPr>
              <w:rStyle w:val="Strong"/>
              <w:rFonts w:eastAsia="Times New Roman" w:cs="Times New Roman"/>
              <w:b w:val="0"/>
              <w:bCs w:val="0"/>
              <w:spacing w:val="-1"/>
              <w:lang w:eastAsia="en-IN"/>
            </w:rPr>
          </w:rPrChange>
        </w:rPr>
        <w:pPrChange w:id="1171"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2"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3" w:author="Rajiv Bansal" w:date="2019-08-04T11:27:00Z"/>
          <w:rFonts w:ascii="Segoe UI" w:hAnsi="Segoe UI" w:cs="Segoe UI"/>
          <w:color w:val="000000"/>
        </w:rPr>
      </w:pPr>
      <w:ins w:id="1174"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5" w:author="Rajiv Bansal" w:date="2019-08-04T11:27:00Z"/>
          <w:rFonts w:ascii="inherit" w:hAnsi="inherit"/>
          <w:color w:val="000000"/>
          <w:sz w:val="22"/>
          <w:szCs w:val="22"/>
        </w:rPr>
      </w:pPr>
      <w:ins w:id="1176"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7"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8" w:author="Rajiv Bansal" w:date="2019-08-04T11:27:00Z"/>
          <w:rFonts w:ascii="inherit" w:hAnsi="inherit"/>
          <w:color w:val="000000"/>
          <w:sz w:val="22"/>
          <w:szCs w:val="22"/>
        </w:rPr>
      </w:pPr>
      <w:ins w:id="1179"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0" w:author="Rajiv Bansal" w:date="2019-08-04T11:27:00Z"/>
          <w:rFonts w:ascii="inherit" w:hAnsi="inherit"/>
          <w:color w:val="000000"/>
          <w:sz w:val="22"/>
          <w:szCs w:val="22"/>
        </w:rPr>
      </w:pPr>
      <w:ins w:id="1181"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2" w:author="Rajiv Bansal" w:date="2019-08-04T11:27:00Z"/>
          <w:rFonts w:ascii="inherit" w:hAnsi="inherit"/>
          <w:color w:val="000000"/>
          <w:sz w:val="22"/>
          <w:szCs w:val="22"/>
        </w:rPr>
      </w:pPr>
      <w:ins w:id="1183"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4" w:author="Rajiv Bansal" w:date="2019-08-04T11:27:00Z"/>
          <w:rFonts w:ascii="inherit" w:hAnsi="inherit"/>
          <w:color w:val="000000"/>
          <w:sz w:val="22"/>
          <w:szCs w:val="22"/>
        </w:rPr>
      </w:pPr>
      <w:ins w:id="1185"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6" w:author="Rajiv Bansal" w:date="2019-08-04T11:27:00Z"/>
          <w:rFonts w:ascii="inherit" w:hAnsi="inherit"/>
          <w:color w:val="000000"/>
          <w:sz w:val="22"/>
          <w:szCs w:val="22"/>
        </w:rPr>
      </w:pPr>
      <w:ins w:id="1187"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8" w:author="Rajiv Bansal" w:date="2019-08-04T11:27:00Z"/>
          <w:rFonts w:ascii="inherit" w:hAnsi="inherit"/>
          <w:color w:val="000000"/>
          <w:sz w:val="22"/>
          <w:szCs w:val="22"/>
        </w:rPr>
      </w:pPr>
      <w:ins w:id="1189"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0" w:author="Rajiv Bansal" w:date="2019-08-04T11:27:00Z"/>
          <w:rFonts w:ascii="Segoe UI" w:hAnsi="Segoe UI" w:cs="Segoe UI"/>
          <w:color w:val="000000"/>
          <w:sz w:val="36"/>
          <w:szCs w:val="36"/>
        </w:rPr>
        <w:pPrChange w:id="1191" w:author="Rajiv Bansal" w:date="2019-08-04T11:28:00Z">
          <w:pPr>
            <w:pStyle w:val="Heading2"/>
            <w:pBdr>
              <w:bottom w:val="single" w:sz="6" w:space="4" w:color="EAECEF"/>
            </w:pBdr>
            <w:shd w:val="clear" w:color="auto" w:fill="FFFFFF"/>
            <w:spacing w:before="450" w:after="240"/>
          </w:pPr>
        </w:pPrChange>
      </w:pPr>
      <w:ins w:id="1192"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93" w:author="Rajiv Bansal" w:date="2019-08-04T11:27:00Z"/>
          <w:rFonts w:ascii="Segoe UI" w:hAnsi="Segoe UI" w:cs="Segoe UI"/>
          <w:color w:val="000000"/>
        </w:rPr>
      </w:pPr>
      <w:ins w:id="1194"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5" w:author="Rajiv Bansal" w:date="2019-08-04T11:27:00Z"/>
          <w:rFonts w:ascii="Segoe UI" w:hAnsi="Segoe UI" w:cs="Segoe UI"/>
          <w:color w:val="000000"/>
        </w:rPr>
      </w:pPr>
      <w:ins w:id="1196"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97" w:author="Rajiv Bansal" w:date="2019-08-04T11:27:00Z"/>
          <w:rFonts w:ascii="Segoe UI" w:hAnsi="Segoe UI" w:cs="Segoe UI"/>
          <w:color w:val="000000"/>
          <w:sz w:val="29"/>
          <w:szCs w:val="29"/>
        </w:rPr>
        <w:pPrChange w:id="1198" w:author="Rajiv Bansal" w:date="2019-08-04T11:28:00Z">
          <w:pPr>
            <w:pStyle w:val="Heading4"/>
            <w:shd w:val="clear" w:color="auto" w:fill="FFFFFF"/>
            <w:spacing w:before="360" w:after="240"/>
          </w:pPr>
        </w:pPrChange>
      </w:pPr>
      <w:ins w:id="1199"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0" w:author="Rajiv Bansal" w:date="2019-08-04T11:27:00Z"/>
          <w:rFonts w:ascii="Segoe UI" w:hAnsi="Segoe UI" w:cs="Segoe UI"/>
          <w:color w:val="000000"/>
        </w:rPr>
      </w:pPr>
      <w:ins w:id="1201"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202" w:author="Rajiv Bansal" w:date="2019-08-04T11:27:00Z"/>
          <w:rFonts w:ascii="Segoe UI" w:hAnsi="Segoe UI" w:cs="Segoe UI"/>
          <w:color w:val="000000"/>
        </w:rPr>
      </w:pPr>
      <w:ins w:id="1203"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204" w:author="Rajiv Bansal" w:date="2019-08-04T11:27:00Z"/>
          <w:rFonts w:ascii="Segoe UI" w:hAnsi="Segoe UI" w:cs="Segoe UI"/>
          <w:color w:val="000000"/>
        </w:rPr>
        <w:pPrChange w:id="1205" w:author="Rajiv Bansal" w:date="2019-08-04T11:28:00Z">
          <w:pPr>
            <w:pStyle w:val="Heading2"/>
            <w:pBdr>
              <w:bottom w:val="single" w:sz="6" w:space="4" w:color="EAECEF"/>
            </w:pBdr>
            <w:shd w:val="clear" w:color="auto" w:fill="FFFFFF"/>
            <w:spacing w:before="450" w:after="240"/>
          </w:pPr>
        </w:pPrChange>
      </w:pPr>
      <w:ins w:id="1206"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207" w:author="Rajiv Bansal" w:date="2019-08-04T11:27:00Z"/>
          <w:rFonts w:ascii="Segoe UI" w:hAnsi="Segoe UI" w:cs="Segoe UI"/>
          <w:color w:val="000000"/>
        </w:rPr>
      </w:pPr>
      <w:ins w:id="1208"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211" w:author="Rajiv Bansal" w:date="2019-08-04T11:27:00Z"/>
          <w:rFonts w:ascii="Segoe UI" w:hAnsi="Segoe UI" w:cs="Segoe UI"/>
          <w:color w:val="000000"/>
        </w:rPr>
      </w:pPr>
      <w:ins w:id="1212"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3" w:author="Rajiv Bansal" w:date="2019-08-04T11:27:00Z"/>
          <w:rFonts w:ascii="Segoe UI" w:hAnsi="Segoe UI" w:cs="Segoe UI"/>
          <w:color w:val="000000"/>
        </w:rPr>
      </w:pPr>
      <w:ins w:id="1214"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5" w:author="Rajiv Bansal" w:date="2019-08-04T11:27:00Z"/>
          <w:rFonts w:ascii="Segoe UI" w:hAnsi="Segoe UI" w:cs="Segoe UI"/>
          <w:color w:val="000000"/>
        </w:rPr>
        <w:pPrChange w:id="1216" w:author="Rajiv Bansal" w:date="2019-08-04T11:28:00Z">
          <w:pPr>
            <w:pStyle w:val="Heading2"/>
            <w:pBdr>
              <w:bottom w:val="single" w:sz="6" w:space="4" w:color="EAECEF"/>
            </w:pBdr>
            <w:shd w:val="clear" w:color="auto" w:fill="FFFFFF"/>
            <w:spacing w:before="450" w:after="240"/>
          </w:pPr>
        </w:pPrChange>
      </w:pPr>
      <w:ins w:id="1217"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218" w:author="Rajiv Bansal" w:date="2019-08-04T11:27:00Z"/>
          <w:rFonts w:ascii="Segoe UI" w:hAnsi="Segoe UI" w:cs="Segoe UI"/>
          <w:color w:val="000000"/>
        </w:rPr>
      </w:pPr>
      <w:ins w:id="1219"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0" w:author="Rajiv Bansal" w:date="2019-08-04T11:27:00Z"/>
          <w:rFonts w:ascii="Segoe UI" w:hAnsi="Segoe UI" w:cs="Segoe UI"/>
          <w:color w:val="000000"/>
        </w:rPr>
      </w:pPr>
      <w:ins w:id="1221"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2" w:author="Rajiv Bansal" w:date="2019-08-04T11:27:00Z"/>
          <w:rFonts w:ascii="Segoe UI" w:hAnsi="Segoe UI" w:cs="Segoe UI"/>
          <w:color w:val="000000"/>
        </w:rPr>
      </w:pPr>
      <w:ins w:id="1223"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4" w:author="Rajiv Bansal" w:date="2019-08-04T11:27:00Z"/>
          <w:rFonts w:ascii="Segoe UI" w:hAnsi="Segoe UI" w:cs="Segoe UI"/>
          <w:color w:val="000000"/>
        </w:rPr>
      </w:pPr>
      <w:ins w:id="1225"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6" w:author="Rajiv Bansal" w:date="2019-08-04T11:27:00Z"/>
          <w:rFonts w:ascii="Segoe UI" w:hAnsi="Segoe UI" w:cs="Segoe UI"/>
          <w:color w:val="000000"/>
        </w:rPr>
      </w:pPr>
      <w:ins w:id="1227"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28" w:author="Rajiv Bansal" w:date="2019-08-04T11:27:00Z"/>
          <w:rFonts w:ascii="Segoe UI" w:hAnsi="Segoe UI" w:cs="Segoe UI"/>
          <w:color w:val="000000"/>
        </w:rPr>
      </w:pPr>
      <w:ins w:id="1229"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0"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1" w:author="Rajiv Bansal" w:date="2019-08-04T11:27:00Z"/>
              </w:rPr>
            </w:pPr>
            <w:ins w:id="1232" w:author="Rajiv Bansal" w:date="2019-08-04T11:27:00Z">
              <w:r>
                <w:t>pom.xml</w:t>
              </w:r>
            </w:ins>
          </w:p>
        </w:tc>
      </w:tr>
      <w:tr w:rsidR="00423757" w14:paraId="3867CCA5" w14:textId="77777777" w:rsidTr="00423757">
        <w:trPr>
          <w:ins w:id="1233" w:author="Rajiv Bansal" w:date="2019-08-04T11:27:00Z"/>
        </w:trPr>
        <w:tc>
          <w:tcPr>
            <w:tcW w:w="15495" w:type="dxa"/>
            <w:vAlign w:val="center"/>
            <w:hideMark/>
          </w:tcPr>
          <w:p w14:paraId="408A0C3F" w14:textId="77777777" w:rsidR="00423757" w:rsidRDefault="00423757" w:rsidP="00423757">
            <w:pPr>
              <w:rPr>
                <w:ins w:id="1234" w:author="Rajiv Bansal" w:date="2019-08-04T11:27:00Z"/>
              </w:rPr>
            </w:pPr>
            <w:ins w:id="1235" w:author="Rajiv Bansal" w:date="2019-08-04T11:27:00Z">
              <w:r>
                <w:rPr>
                  <w:rStyle w:val="HTMLCode"/>
                  <w:rFonts w:eastAsiaTheme="minorHAnsi"/>
                </w:rPr>
                <w:t>&lt;dependency&gt;</w:t>
              </w:r>
            </w:ins>
          </w:p>
          <w:p w14:paraId="0B04A588" w14:textId="77777777" w:rsidR="00423757" w:rsidRDefault="00423757" w:rsidP="00423757">
            <w:pPr>
              <w:rPr>
                <w:ins w:id="1236" w:author="Rajiv Bansal" w:date="2019-08-04T11:27:00Z"/>
              </w:rPr>
            </w:pPr>
            <w:ins w:id="1237"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238" w:author="Rajiv Bansal" w:date="2019-08-04T11:27:00Z"/>
              </w:rPr>
            </w:pPr>
            <w:ins w:id="1239"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240" w:author="Rajiv Bansal" w:date="2019-08-04T11:27:00Z"/>
              </w:rPr>
            </w:pPr>
            <w:ins w:id="1241"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2" w:author="Rajiv Bansal" w:date="2019-08-04T11:27:00Z"/>
              </w:rPr>
            </w:pPr>
            <w:ins w:id="1243" w:author="Rajiv Bansal" w:date="2019-08-04T11:27:00Z">
              <w:r>
                <w:rPr>
                  <w:rStyle w:val="HTMLCode"/>
                  <w:rFonts w:eastAsiaTheme="minorHAnsi"/>
                </w:rPr>
                <w:t>&lt;/dependency&gt;</w:t>
              </w:r>
            </w:ins>
          </w:p>
        </w:tc>
      </w:tr>
    </w:tbl>
    <w:p w14:paraId="0122B8B3" w14:textId="77777777" w:rsidR="00423757" w:rsidRDefault="00423757">
      <w:pPr>
        <w:pStyle w:val="Heading5"/>
        <w:rPr>
          <w:ins w:id="1244" w:author="Rajiv Bansal" w:date="2019-08-04T11:27:00Z"/>
          <w:rFonts w:ascii="Segoe UI" w:hAnsi="Segoe UI" w:cs="Segoe UI"/>
          <w:color w:val="000000"/>
          <w:sz w:val="36"/>
          <w:szCs w:val="36"/>
        </w:rPr>
        <w:pPrChange w:id="1245" w:author="Rajiv Bansal" w:date="2019-08-04T11:28:00Z">
          <w:pPr>
            <w:pStyle w:val="Heading2"/>
            <w:pBdr>
              <w:bottom w:val="single" w:sz="6" w:space="4" w:color="EAECEF"/>
            </w:pBdr>
            <w:shd w:val="clear" w:color="auto" w:fill="FFFFFF"/>
            <w:spacing w:before="450" w:after="240"/>
          </w:pPr>
        </w:pPrChange>
      </w:pPr>
      <w:ins w:id="1246"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7" w:author="Rajiv Bansal" w:date="2019-08-04T11:27:00Z"/>
          <w:rFonts w:ascii="Segoe UI" w:hAnsi="Segoe UI" w:cs="Segoe UI"/>
          <w:color w:val="000000"/>
          <w:sz w:val="29"/>
          <w:szCs w:val="29"/>
        </w:rPr>
        <w:pPrChange w:id="1248" w:author="Rajiv Bansal" w:date="2019-08-04T11:28:00Z">
          <w:pPr>
            <w:pStyle w:val="Heading4"/>
            <w:shd w:val="clear" w:color="auto" w:fill="FFFFFF"/>
            <w:spacing w:before="360" w:after="240"/>
          </w:pPr>
        </w:pPrChange>
      </w:pPr>
      <w:ins w:id="1249"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0" w:author="Rajiv Bansal" w:date="2019-08-04T11:27:00Z"/>
          <w:rFonts w:ascii="Segoe UI" w:hAnsi="Segoe UI" w:cs="Segoe UI"/>
          <w:color w:val="000000"/>
        </w:rPr>
      </w:pPr>
      <w:ins w:id="1251"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2" w:author="Rajiv Bansal" w:date="2019-08-04T11:27:00Z"/>
          <w:rFonts w:ascii="Segoe UI" w:hAnsi="Segoe UI" w:cs="Segoe UI"/>
          <w:color w:val="000000"/>
        </w:rPr>
      </w:pPr>
      <w:ins w:id="1253"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4" w:author="Rajiv Bansal" w:date="2019-08-04T11:27:00Z"/>
          <w:rFonts w:ascii="Segoe UI" w:hAnsi="Segoe UI" w:cs="Segoe UI"/>
          <w:color w:val="000000"/>
        </w:rPr>
      </w:pPr>
      <w:ins w:id="1255"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6" w:author="Rajiv Bansal" w:date="2019-08-04T11:27:00Z"/>
          <w:rFonts w:ascii="Segoe UI" w:hAnsi="Segoe UI" w:cs="Segoe UI"/>
          <w:color w:val="000000"/>
        </w:rPr>
      </w:pPr>
      <w:ins w:id="1257"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58" w:author="Rajiv Bansal" w:date="2019-08-04T11:27:00Z"/>
          <w:rFonts w:ascii="Segoe UI" w:hAnsi="Segoe UI" w:cs="Segoe UI"/>
          <w:color w:val="000000"/>
        </w:rPr>
      </w:pPr>
      <w:ins w:id="1259"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0" w:author="Rajiv Bansal" w:date="2019-08-04T11:27:00Z"/>
          <w:rFonts w:ascii="Segoe UI" w:hAnsi="Segoe UI" w:cs="Segoe UI"/>
          <w:color w:val="000000"/>
        </w:rPr>
      </w:pPr>
      <w:ins w:id="1261"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2" w:author="Rajiv Bansal" w:date="2019-08-04T11:27:00Z"/>
          <w:rFonts w:ascii="Segoe UI" w:hAnsi="Segoe UI" w:cs="Segoe UI"/>
          <w:color w:val="000000"/>
        </w:rPr>
      </w:pPr>
      <w:ins w:id="1263"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4" w:author="Rajiv Bansal" w:date="2019-08-04T11:27:00Z"/>
          <w:rFonts w:ascii="Segoe UI" w:hAnsi="Segoe UI" w:cs="Segoe UI"/>
          <w:color w:val="000000"/>
        </w:rPr>
      </w:pPr>
      <w:ins w:id="1265"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6" w:author="Rajiv Bansal" w:date="2019-08-04T11:27:00Z"/>
          <w:rFonts w:ascii="Segoe UI" w:hAnsi="Segoe UI" w:cs="Segoe UI"/>
          <w:color w:val="000000"/>
        </w:rPr>
      </w:pPr>
      <w:ins w:id="1267"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68" w:author="Rajiv Bansal" w:date="2019-08-04T11:27:00Z"/>
          <w:rFonts w:ascii="Segoe UI" w:hAnsi="Segoe UI" w:cs="Segoe UI"/>
          <w:color w:val="000000"/>
          <w:sz w:val="29"/>
          <w:szCs w:val="29"/>
        </w:rPr>
        <w:pPrChange w:id="1269" w:author="Rajiv Bansal" w:date="2019-08-04T11:28:00Z">
          <w:pPr>
            <w:pStyle w:val="Heading4"/>
            <w:shd w:val="clear" w:color="auto" w:fill="FFFFFF"/>
            <w:spacing w:before="360" w:after="240"/>
          </w:pPr>
        </w:pPrChange>
      </w:pPr>
      <w:ins w:id="1270"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1" w:author="Rajiv Bansal" w:date="2019-08-04T11:27:00Z"/>
          <w:rFonts w:ascii="Segoe UI" w:hAnsi="Segoe UI" w:cs="Segoe UI"/>
          <w:color w:val="000000"/>
        </w:rPr>
      </w:pPr>
      <w:ins w:id="1272"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3" w:author="Rajiv Bansal" w:date="2019-08-04T11:27:00Z"/>
          <w:rFonts w:ascii="Segoe UI" w:hAnsi="Segoe UI" w:cs="Segoe UI"/>
          <w:color w:val="000000"/>
        </w:rPr>
      </w:pPr>
      <w:ins w:id="1274"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5" w:author="Rajiv Bansal" w:date="2019-08-04T11:27:00Z"/>
          <w:rFonts w:ascii="Times New Roman" w:hAnsi="Times New Roman" w:cs="Times New Roman"/>
        </w:rPr>
      </w:pPr>
      <w:ins w:id="1276"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7" w:author="Rajiv Bansal" w:date="2019-08-04T11:27:00Z"/>
          <w:rFonts w:ascii="Segoe UI" w:hAnsi="Segoe UI" w:cs="Segoe UI"/>
          <w:color w:val="000000"/>
        </w:rPr>
        <w:pPrChange w:id="1278" w:author="Rajiv Bansal" w:date="2019-08-04T11:28:00Z">
          <w:pPr>
            <w:pStyle w:val="Heading6"/>
            <w:shd w:val="clear" w:color="auto" w:fill="FFFFFF"/>
            <w:spacing w:before="360" w:after="240"/>
          </w:pPr>
        </w:pPrChange>
      </w:pPr>
      <w:ins w:id="1279"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0" w:author="Rajiv Bansal" w:date="2019-08-04T11:27:00Z"/>
          <w:rFonts w:ascii="Segoe UI" w:hAnsi="Segoe UI" w:cs="Segoe UI"/>
          <w:color w:val="000000"/>
        </w:rPr>
      </w:pPr>
      <w:ins w:id="1281"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2"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3" w:author="Rajiv Bansal" w:date="2019-08-04T11:27:00Z"/>
              </w:rPr>
            </w:pPr>
            <w:ins w:id="1284" w:author="Rajiv Bansal" w:date="2019-08-04T11:27:00Z">
              <w:r>
                <w:t>MyRestController.java</w:t>
              </w:r>
            </w:ins>
          </w:p>
        </w:tc>
      </w:tr>
      <w:tr w:rsidR="00423757" w14:paraId="7A05F5C2" w14:textId="77777777" w:rsidTr="00423757">
        <w:trPr>
          <w:ins w:id="1285" w:author="Rajiv Bansal" w:date="2019-08-04T11:27:00Z"/>
        </w:trPr>
        <w:tc>
          <w:tcPr>
            <w:tcW w:w="15495" w:type="dxa"/>
            <w:vAlign w:val="center"/>
            <w:hideMark/>
          </w:tcPr>
          <w:p w14:paraId="10A7634A" w14:textId="77777777" w:rsidR="00423757" w:rsidRDefault="00423757">
            <w:pPr>
              <w:rPr>
                <w:ins w:id="1286" w:author="Rajiv Bansal" w:date="2019-08-04T11:27:00Z"/>
              </w:rPr>
            </w:pPr>
            <w:ins w:id="1287"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288" w:author="Rajiv Bansal" w:date="2019-08-04T11:27:00Z"/>
              </w:rPr>
            </w:pPr>
            <w:ins w:id="1289" w:author="Rajiv Bansal" w:date="2019-08-04T11:27:00Z">
              <w:r>
                <w:t> </w:t>
              </w:r>
            </w:ins>
          </w:p>
          <w:p w14:paraId="0086695B" w14:textId="77777777" w:rsidR="00423757" w:rsidRDefault="00423757">
            <w:pPr>
              <w:rPr>
                <w:ins w:id="1290" w:author="Rajiv Bansal" w:date="2019-08-04T11:27:00Z"/>
              </w:rPr>
            </w:pPr>
            <w:ins w:id="1291"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292" w:author="Rajiv Bansal" w:date="2019-08-04T11:27:00Z"/>
              </w:rPr>
            </w:pPr>
            <w:ins w:id="1293"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294" w:author="Rajiv Bansal" w:date="2019-08-04T11:27:00Z"/>
              </w:rPr>
            </w:pPr>
            <w:ins w:id="1295"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296" w:author="Rajiv Bansal" w:date="2019-08-04T11:27:00Z"/>
              </w:rPr>
            </w:pPr>
            <w:ins w:id="1297"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298" w:author="Rajiv Bansal" w:date="2019-08-04T11:27:00Z"/>
              </w:rPr>
            </w:pPr>
            <w:ins w:id="1299" w:author="Rajiv Bansal" w:date="2019-08-04T11:27:00Z">
              <w:r>
                <w:t> </w:t>
              </w:r>
            </w:ins>
          </w:p>
          <w:p w14:paraId="1ED68B7B" w14:textId="77777777" w:rsidR="00423757" w:rsidRDefault="00423757">
            <w:pPr>
              <w:rPr>
                <w:ins w:id="1300" w:author="Rajiv Bansal" w:date="2019-08-04T11:27:00Z"/>
              </w:rPr>
            </w:pPr>
            <w:ins w:id="1301" w:author="Rajiv Bansal" w:date="2019-08-04T11:27:00Z">
              <w:r>
                <w:rPr>
                  <w:rStyle w:val="HTMLCode"/>
                  <w:rFonts w:eastAsiaTheme="minorHAnsi"/>
                </w:rPr>
                <w:t>@RestController</w:t>
              </w:r>
            </w:ins>
          </w:p>
          <w:p w14:paraId="27B1A32F" w14:textId="77777777" w:rsidR="00423757" w:rsidRDefault="00423757">
            <w:pPr>
              <w:rPr>
                <w:ins w:id="1302" w:author="Rajiv Bansal" w:date="2019-08-04T11:27:00Z"/>
              </w:rPr>
            </w:pPr>
            <w:ins w:id="1303"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304" w:author="Rajiv Bansal" w:date="2019-08-04T11:27:00Z"/>
              </w:rPr>
            </w:pPr>
            <w:ins w:id="1305" w:author="Rajiv Bansal" w:date="2019-08-04T11:27:00Z">
              <w:r>
                <w:t> </w:t>
              </w:r>
            </w:ins>
          </w:p>
          <w:p w14:paraId="504B861D" w14:textId="77777777" w:rsidR="00423757" w:rsidRDefault="00423757">
            <w:pPr>
              <w:rPr>
                <w:ins w:id="1306" w:author="Rajiv Bansal" w:date="2019-08-04T11:27:00Z"/>
              </w:rPr>
            </w:pPr>
            <w:ins w:id="1307"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308" w:author="Rajiv Bansal" w:date="2019-08-04T11:27:00Z"/>
              </w:rPr>
            </w:pPr>
            <w:ins w:id="1309"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310" w:author="Rajiv Bansal" w:date="2019-08-04T11:27:00Z"/>
              </w:rPr>
            </w:pPr>
            <w:ins w:id="1311" w:author="Rajiv Bansal" w:date="2019-08-04T11:27:00Z">
              <w:r>
                <w:t> </w:t>
              </w:r>
            </w:ins>
          </w:p>
          <w:p w14:paraId="24CF5296" w14:textId="77777777" w:rsidR="00423757" w:rsidRDefault="00423757">
            <w:pPr>
              <w:rPr>
                <w:ins w:id="1312" w:author="Rajiv Bansal" w:date="2019-08-04T11:27:00Z"/>
              </w:rPr>
            </w:pPr>
            <w:ins w:id="1313"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314" w:author="Rajiv Bansal" w:date="2019-08-04T11:27:00Z"/>
              </w:rPr>
            </w:pPr>
            <w:ins w:id="131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316" w:author="Rajiv Bansal" w:date="2019-08-04T11:27:00Z"/>
              </w:rPr>
            </w:pPr>
            <w:ins w:id="1317"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18" w:author="Rajiv Bansal" w:date="2019-08-04T11:27:00Z"/>
              </w:rPr>
            </w:pPr>
            <w:ins w:id="1319"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0" w:author="Rajiv Bansal" w:date="2019-08-04T11:27:00Z"/>
              </w:rPr>
            </w:pPr>
            <w:ins w:id="1321" w:author="Rajiv Bansal" w:date="2019-08-04T11:27:00Z">
              <w:r>
                <w:t> </w:t>
              </w:r>
            </w:ins>
          </w:p>
          <w:p w14:paraId="730738A1" w14:textId="77777777" w:rsidR="00423757" w:rsidRDefault="00423757">
            <w:pPr>
              <w:rPr>
                <w:ins w:id="1322" w:author="Rajiv Bansal" w:date="2019-08-04T11:27:00Z"/>
              </w:rPr>
            </w:pPr>
            <w:ins w:id="1323"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324" w:author="Rajiv Bansal" w:date="2019-08-04T11:27:00Z"/>
              </w:rPr>
            </w:pPr>
            <w:ins w:id="132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26" w:author="Rajiv Bansal" w:date="2019-08-04T11:27:00Z"/>
              </w:rPr>
            </w:pPr>
            <w:ins w:id="1327"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328" w:author="Rajiv Bansal" w:date="2019-08-04T11:27:00Z"/>
              </w:rPr>
            </w:pPr>
            <w:ins w:id="1329" w:author="Rajiv Bansal" w:date="2019-08-04T11:27:00Z">
              <w:r>
                <w:t> </w:t>
              </w:r>
            </w:ins>
          </w:p>
          <w:p w14:paraId="6021E997" w14:textId="77777777" w:rsidR="00423757" w:rsidRDefault="00423757">
            <w:pPr>
              <w:rPr>
                <w:ins w:id="1330" w:author="Rajiv Bansal" w:date="2019-08-04T11:27:00Z"/>
              </w:rPr>
            </w:pPr>
            <w:ins w:id="1331"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332" w:author="Rajiv Bansal" w:date="2019-08-04T11:27:00Z"/>
              </w:rPr>
            </w:pPr>
            <w:ins w:id="1333" w:author="Rajiv Bansal" w:date="2019-08-04T11:27:00Z">
              <w:r>
                <w:t> </w:t>
              </w:r>
            </w:ins>
          </w:p>
          <w:p w14:paraId="19A894DA" w14:textId="77777777" w:rsidR="00423757" w:rsidRDefault="00423757">
            <w:pPr>
              <w:rPr>
                <w:ins w:id="1334" w:author="Rajiv Bansal" w:date="2019-08-04T11:27:00Z"/>
              </w:rPr>
            </w:pPr>
            <w:ins w:id="1335"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336" w:author="Rajiv Bansal" w:date="2019-08-04T11:27:00Z"/>
              </w:rPr>
            </w:pPr>
            <w:ins w:id="1337" w:author="Rajiv Bansal" w:date="2019-08-04T11:27:00Z">
              <w:r>
                <w:t> </w:t>
              </w:r>
            </w:ins>
          </w:p>
          <w:p w14:paraId="3D69AFD4" w14:textId="77777777" w:rsidR="00423757" w:rsidRDefault="00423757">
            <w:pPr>
              <w:rPr>
                <w:ins w:id="1338" w:author="Rajiv Bansal" w:date="2019-08-04T11:27:00Z"/>
              </w:rPr>
            </w:pPr>
            <w:ins w:id="133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340" w:author="Rajiv Bansal" w:date="2019-08-04T11:27:00Z"/>
              </w:rPr>
            </w:pPr>
            <w:ins w:id="1341"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2" w:author="Rajiv Bansal" w:date="2019-08-04T11:27:00Z"/>
              </w:rPr>
            </w:pPr>
            <w:ins w:id="1343" w:author="Rajiv Bansal" w:date="2019-08-04T11:27:00Z">
              <w:r>
                <w:rPr>
                  <w:rStyle w:val="HTMLCode"/>
                  <w:rFonts w:eastAsiaTheme="minorHAnsi"/>
                </w:rPr>
                <w:t>}</w:t>
              </w:r>
            </w:ins>
          </w:p>
        </w:tc>
      </w:tr>
    </w:tbl>
    <w:p w14:paraId="51B2128E" w14:textId="77777777" w:rsidR="00423757" w:rsidRDefault="00423757">
      <w:pPr>
        <w:pStyle w:val="Heading9"/>
        <w:rPr>
          <w:ins w:id="1344" w:author="Rajiv Bansal" w:date="2019-08-04T11:27:00Z"/>
          <w:rFonts w:ascii="Segoe UI" w:hAnsi="Segoe UI" w:cs="Segoe UI"/>
          <w:color w:val="000000"/>
        </w:rPr>
        <w:pPrChange w:id="1345" w:author="Rajiv Bansal" w:date="2019-08-04T11:28:00Z">
          <w:pPr>
            <w:pStyle w:val="Heading6"/>
            <w:shd w:val="clear" w:color="auto" w:fill="FFFFFF"/>
            <w:spacing w:before="360" w:after="240"/>
          </w:pPr>
        </w:pPrChange>
      </w:pPr>
      <w:ins w:id="1346"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7" w:author="Rajiv Bansal" w:date="2019-08-04T11:27:00Z"/>
          <w:rFonts w:ascii="Segoe UI" w:hAnsi="Segoe UI" w:cs="Segoe UI"/>
          <w:color w:val="000000"/>
        </w:rPr>
      </w:pPr>
      <w:ins w:id="1348"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49"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0" w:author="Rajiv Bansal" w:date="2019-08-04T11:27:00Z"/>
              </w:rPr>
            </w:pPr>
            <w:ins w:id="1351" w:author="Rajiv Bansal" w:date="2019-08-04T11:27:00Z">
              <w:r>
                <w:t>RibbonServerApplication.java</w:t>
              </w:r>
            </w:ins>
          </w:p>
        </w:tc>
      </w:tr>
      <w:tr w:rsidR="00423757" w14:paraId="09A58CBB" w14:textId="77777777" w:rsidTr="00423757">
        <w:trPr>
          <w:ins w:id="1352" w:author="Rajiv Bansal" w:date="2019-08-04T11:27:00Z"/>
        </w:trPr>
        <w:tc>
          <w:tcPr>
            <w:tcW w:w="15495" w:type="dxa"/>
            <w:vAlign w:val="center"/>
            <w:hideMark/>
          </w:tcPr>
          <w:p w14:paraId="31F4C338" w14:textId="77777777" w:rsidR="00423757" w:rsidRDefault="00423757">
            <w:pPr>
              <w:rPr>
                <w:ins w:id="1353" w:author="Rajiv Bansal" w:date="2019-08-04T11:27:00Z"/>
              </w:rPr>
            </w:pPr>
            <w:ins w:id="1354"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355" w:author="Rajiv Bansal" w:date="2019-08-04T11:27:00Z"/>
              </w:rPr>
            </w:pPr>
            <w:ins w:id="1356" w:author="Rajiv Bansal" w:date="2019-08-04T11:27:00Z">
              <w:r>
                <w:t> </w:t>
              </w:r>
            </w:ins>
          </w:p>
          <w:p w14:paraId="016311ED" w14:textId="77777777" w:rsidR="00423757" w:rsidRDefault="00423757">
            <w:pPr>
              <w:rPr>
                <w:ins w:id="1357" w:author="Rajiv Bansal" w:date="2019-08-04T11:27:00Z"/>
              </w:rPr>
            </w:pPr>
            <w:ins w:id="1358"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359" w:author="Rajiv Bansal" w:date="2019-08-04T11:27:00Z"/>
              </w:rPr>
            </w:pPr>
            <w:ins w:id="13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61" w:author="Rajiv Bansal" w:date="2019-08-04T11:27:00Z"/>
              </w:rPr>
            </w:pPr>
            <w:ins w:id="13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63" w:author="Rajiv Bansal" w:date="2019-08-04T11:27:00Z"/>
              </w:rPr>
            </w:pPr>
            <w:ins w:id="1364" w:author="Rajiv Bansal" w:date="2019-08-04T11:27:00Z">
              <w:r>
                <w:t> </w:t>
              </w:r>
            </w:ins>
          </w:p>
          <w:p w14:paraId="2E611C53" w14:textId="77777777" w:rsidR="00423757" w:rsidRDefault="00423757">
            <w:pPr>
              <w:rPr>
                <w:ins w:id="1365" w:author="Rajiv Bansal" w:date="2019-08-04T11:27:00Z"/>
              </w:rPr>
            </w:pPr>
            <w:ins w:id="1366" w:author="Rajiv Bansal" w:date="2019-08-04T11:27:00Z">
              <w:r>
                <w:rPr>
                  <w:rStyle w:val="HTMLCode"/>
                  <w:rFonts w:eastAsiaTheme="minorHAnsi"/>
                </w:rPr>
                <w:t>@SpringBootApplication</w:t>
              </w:r>
            </w:ins>
          </w:p>
          <w:p w14:paraId="5E887B03" w14:textId="77777777" w:rsidR="00423757" w:rsidRDefault="00423757">
            <w:pPr>
              <w:rPr>
                <w:ins w:id="1367" w:author="Rajiv Bansal" w:date="2019-08-04T11:27:00Z"/>
              </w:rPr>
            </w:pPr>
            <w:ins w:id="1368" w:author="Rajiv Bansal" w:date="2019-08-04T11:27:00Z">
              <w:r>
                <w:rPr>
                  <w:rStyle w:val="HTMLCode"/>
                  <w:rFonts w:eastAsiaTheme="minorHAnsi"/>
                </w:rPr>
                <w:t>@EnableDiscoveryClient</w:t>
              </w:r>
            </w:ins>
          </w:p>
          <w:p w14:paraId="34E3FA48" w14:textId="77777777" w:rsidR="00423757" w:rsidRDefault="00423757">
            <w:pPr>
              <w:rPr>
                <w:ins w:id="1369" w:author="Rajiv Bansal" w:date="2019-08-04T11:27:00Z"/>
              </w:rPr>
            </w:pPr>
            <w:ins w:id="137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371" w:author="Rajiv Bansal" w:date="2019-08-04T11:27:00Z"/>
              </w:rPr>
            </w:pPr>
            <w:ins w:id="1372" w:author="Rajiv Bansal" w:date="2019-08-04T11:27:00Z">
              <w:r>
                <w:t> </w:t>
              </w:r>
            </w:ins>
          </w:p>
          <w:p w14:paraId="5058F725" w14:textId="77777777" w:rsidR="00423757" w:rsidRDefault="00423757">
            <w:pPr>
              <w:rPr>
                <w:ins w:id="1373" w:author="Rajiv Bansal" w:date="2019-08-04T11:27:00Z"/>
              </w:rPr>
            </w:pPr>
            <w:ins w:id="137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375" w:author="Rajiv Bansal" w:date="2019-08-04T11:27:00Z"/>
              </w:rPr>
            </w:pPr>
            <w:ins w:id="1376"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377" w:author="Rajiv Bansal" w:date="2019-08-04T11:27:00Z"/>
              </w:rPr>
            </w:pPr>
            <w:ins w:id="1378"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79" w:author="Rajiv Bansal" w:date="2019-08-04T11:27:00Z"/>
              </w:rPr>
            </w:pPr>
            <w:ins w:id="1380" w:author="Rajiv Bansal" w:date="2019-08-04T11:27:00Z">
              <w:r>
                <w:rPr>
                  <w:rStyle w:val="HTMLCode"/>
                  <w:rFonts w:eastAsiaTheme="minorHAnsi"/>
                </w:rPr>
                <w:t>}</w:t>
              </w:r>
            </w:ins>
          </w:p>
        </w:tc>
      </w:tr>
      <w:tr w:rsidR="00423757" w14:paraId="43CE8DA7" w14:textId="77777777" w:rsidTr="00423757">
        <w:trPr>
          <w:ins w:id="1381"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2" w:author="Rajiv Bansal" w:date="2019-08-04T11:27:00Z"/>
              </w:rPr>
            </w:pPr>
            <w:ins w:id="1383" w:author="Rajiv Bansal" w:date="2019-08-04T11:27:00Z">
              <w:r>
                <w:t>application.properties</w:t>
              </w:r>
            </w:ins>
          </w:p>
        </w:tc>
      </w:tr>
      <w:tr w:rsidR="00423757" w14:paraId="01DED13A" w14:textId="77777777" w:rsidTr="00423757">
        <w:trPr>
          <w:ins w:id="1384" w:author="Rajiv Bansal" w:date="2019-08-04T11:27:00Z"/>
        </w:trPr>
        <w:tc>
          <w:tcPr>
            <w:tcW w:w="15495" w:type="dxa"/>
            <w:vAlign w:val="center"/>
            <w:hideMark/>
          </w:tcPr>
          <w:p w14:paraId="661D1A54" w14:textId="77777777" w:rsidR="00423757" w:rsidRDefault="00423757">
            <w:pPr>
              <w:rPr>
                <w:ins w:id="1385" w:author="Rajiv Bansal" w:date="2019-08-04T11:27:00Z"/>
              </w:rPr>
            </w:pPr>
            <w:ins w:id="1386" w:author="Rajiv Bansal" w:date="2019-08-04T11:27:00Z">
              <w:r>
                <w:rPr>
                  <w:rStyle w:val="HTMLCode"/>
                  <w:rFonts w:eastAsiaTheme="minorHAnsi"/>
                </w:rPr>
                <w:t>spring.application.name=server</w:t>
              </w:r>
            </w:ins>
          </w:p>
          <w:p w14:paraId="0588007B" w14:textId="77777777" w:rsidR="00423757" w:rsidRDefault="00423757">
            <w:pPr>
              <w:rPr>
                <w:ins w:id="1387" w:author="Rajiv Bansal" w:date="2019-08-04T11:27:00Z"/>
              </w:rPr>
            </w:pPr>
            <w:ins w:id="1388" w:author="Rajiv Bansal" w:date="2019-08-04T11:27:00Z">
              <w:r>
                <w:rPr>
                  <w:rStyle w:val="HTMLCode"/>
                  <w:rFonts w:eastAsiaTheme="minorHAnsi"/>
                </w:rPr>
                <w:t>server.port = 9090</w:t>
              </w:r>
            </w:ins>
          </w:p>
          <w:p w14:paraId="4D871ABE" w14:textId="77777777" w:rsidR="00423757" w:rsidRDefault="00423757">
            <w:pPr>
              <w:rPr>
                <w:ins w:id="1389" w:author="Rajiv Bansal" w:date="2019-08-04T11:27:00Z"/>
              </w:rPr>
            </w:pPr>
            <w:ins w:id="1390" w:author="Rajiv Bansal" w:date="2019-08-04T11:27:00Z">
              <w:r>
                <w:lastRenderedPageBreak/>
                <w:t> </w:t>
              </w:r>
            </w:ins>
          </w:p>
          <w:p w14:paraId="5319BD5E" w14:textId="77777777" w:rsidR="00423757" w:rsidRDefault="00423757">
            <w:pPr>
              <w:rPr>
                <w:ins w:id="1391" w:author="Rajiv Bansal" w:date="2019-08-04T11:27:00Z"/>
              </w:rPr>
            </w:pPr>
            <w:ins w:id="1392"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393" w:author="Rajiv Bansal" w:date="2019-08-04T11:27:00Z"/>
              </w:rPr>
            </w:pPr>
            <w:ins w:id="1394" w:author="Rajiv Bansal" w:date="2019-08-04T11:27:00Z">
              <w:r>
                <w:rPr>
                  <w:rStyle w:val="HTMLCode"/>
                  <w:rFonts w:eastAsiaTheme="minorHAnsi"/>
                </w:rPr>
                <w:t>eureka.client.healthcheck.enabled= true</w:t>
              </w:r>
            </w:ins>
          </w:p>
          <w:p w14:paraId="39C8EA54" w14:textId="77777777" w:rsidR="00423757" w:rsidRDefault="00423757">
            <w:pPr>
              <w:rPr>
                <w:ins w:id="1395" w:author="Rajiv Bansal" w:date="2019-08-04T11:27:00Z"/>
              </w:rPr>
            </w:pPr>
            <w:ins w:id="1396" w:author="Rajiv Bansal" w:date="2019-08-04T11:27:00Z">
              <w:r>
                <w:rPr>
                  <w:rStyle w:val="HTMLCode"/>
                  <w:rFonts w:eastAsiaTheme="minorHAnsi"/>
                </w:rPr>
                <w:t>eureka.instance.leaseRenewalIntervalInSeconds= 1</w:t>
              </w:r>
            </w:ins>
          </w:p>
          <w:p w14:paraId="6BD267A3" w14:textId="77777777" w:rsidR="00423757" w:rsidRDefault="00423757">
            <w:pPr>
              <w:rPr>
                <w:ins w:id="1397" w:author="Rajiv Bansal" w:date="2019-08-04T11:27:00Z"/>
              </w:rPr>
            </w:pPr>
            <w:ins w:id="1398"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399" w:author="Rajiv Bansal" w:date="2019-08-04T11:27:00Z"/>
          <w:rFonts w:ascii="Segoe UI" w:hAnsi="Segoe UI" w:cs="Segoe UI"/>
          <w:color w:val="000000"/>
          <w:sz w:val="29"/>
          <w:szCs w:val="29"/>
        </w:rPr>
        <w:pPrChange w:id="1400" w:author="Rajiv Bansal" w:date="2019-08-04T11:28:00Z">
          <w:pPr>
            <w:pStyle w:val="Heading4"/>
            <w:shd w:val="clear" w:color="auto" w:fill="FFFFFF"/>
            <w:spacing w:before="360" w:after="240"/>
          </w:pPr>
        </w:pPrChange>
      </w:pPr>
      <w:ins w:id="1401"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402" w:author="Rajiv Bansal" w:date="2019-08-04T11:27:00Z"/>
          <w:rFonts w:ascii="Segoe UI" w:hAnsi="Segoe UI" w:cs="Segoe UI"/>
          <w:color w:val="000000"/>
        </w:rPr>
      </w:pPr>
      <w:ins w:id="1403"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4" w:author="Rajiv Bansal" w:date="2019-08-04T11:27:00Z"/>
          <w:rFonts w:ascii="Segoe UI" w:hAnsi="Segoe UI" w:cs="Segoe UI"/>
          <w:color w:val="000000"/>
        </w:rPr>
        <w:pPrChange w:id="1405" w:author="Rajiv Bansal" w:date="2019-08-04T11:28:00Z">
          <w:pPr>
            <w:pStyle w:val="Heading6"/>
            <w:shd w:val="clear" w:color="auto" w:fill="FFFFFF"/>
            <w:spacing w:before="360" w:after="240"/>
          </w:pPr>
        </w:pPrChange>
      </w:pPr>
      <w:ins w:id="1406"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7" w:author="Rajiv Bansal" w:date="2019-08-04T11:27:00Z"/>
          <w:rFonts w:ascii="Segoe UI" w:hAnsi="Segoe UI" w:cs="Segoe UI"/>
          <w:color w:val="000000"/>
        </w:rPr>
      </w:pPr>
      <w:ins w:id="1408"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09"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0" w:author="Rajiv Bansal" w:date="2019-08-04T11:27:00Z"/>
              </w:rPr>
            </w:pPr>
            <w:ins w:id="1411" w:author="Rajiv Bansal" w:date="2019-08-04T11:27:00Z">
              <w:r>
                <w:t>RibbonEurekaServerApplication.java</w:t>
              </w:r>
            </w:ins>
          </w:p>
        </w:tc>
      </w:tr>
      <w:tr w:rsidR="00423757" w14:paraId="11689C58" w14:textId="77777777" w:rsidTr="00423757">
        <w:trPr>
          <w:ins w:id="1412" w:author="Rajiv Bansal" w:date="2019-08-04T11:27:00Z"/>
        </w:trPr>
        <w:tc>
          <w:tcPr>
            <w:tcW w:w="15495" w:type="dxa"/>
            <w:vAlign w:val="center"/>
            <w:hideMark/>
          </w:tcPr>
          <w:p w14:paraId="66972100" w14:textId="77777777" w:rsidR="00423757" w:rsidRDefault="00423757">
            <w:pPr>
              <w:rPr>
                <w:ins w:id="1413" w:author="Rajiv Bansal" w:date="2019-08-04T11:27:00Z"/>
              </w:rPr>
            </w:pPr>
            <w:ins w:id="1414"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415" w:author="Rajiv Bansal" w:date="2019-08-04T11:27:00Z"/>
              </w:rPr>
            </w:pPr>
            <w:ins w:id="1416" w:author="Rajiv Bansal" w:date="2019-08-04T11:27:00Z">
              <w:r>
                <w:t> </w:t>
              </w:r>
            </w:ins>
          </w:p>
          <w:p w14:paraId="18193080" w14:textId="77777777" w:rsidR="00423757" w:rsidRDefault="00423757">
            <w:pPr>
              <w:rPr>
                <w:ins w:id="1417" w:author="Rajiv Bansal" w:date="2019-08-04T11:27:00Z"/>
              </w:rPr>
            </w:pPr>
            <w:ins w:id="1418"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419" w:author="Rajiv Bansal" w:date="2019-08-04T11:27:00Z"/>
              </w:rPr>
            </w:pPr>
            <w:ins w:id="142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21" w:author="Rajiv Bansal" w:date="2019-08-04T11:27:00Z"/>
              </w:rPr>
            </w:pPr>
            <w:ins w:id="1422"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23" w:author="Rajiv Bansal" w:date="2019-08-04T11:27:00Z"/>
              </w:rPr>
            </w:pPr>
            <w:ins w:id="1424" w:author="Rajiv Bansal" w:date="2019-08-04T11:27:00Z">
              <w:r>
                <w:t> </w:t>
              </w:r>
            </w:ins>
          </w:p>
          <w:p w14:paraId="5BD6C935" w14:textId="77777777" w:rsidR="00423757" w:rsidRDefault="00423757">
            <w:pPr>
              <w:rPr>
                <w:ins w:id="1425" w:author="Rajiv Bansal" w:date="2019-08-04T11:27:00Z"/>
              </w:rPr>
            </w:pPr>
            <w:ins w:id="1426" w:author="Rajiv Bansal" w:date="2019-08-04T11:27:00Z">
              <w:r>
                <w:rPr>
                  <w:rStyle w:val="HTMLCode"/>
                  <w:rFonts w:eastAsiaTheme="minorHAnsi"/>
                </w:rPr>
                <w:t>@SpringBootApplication</w:t>
              </w:r>
            </w:ins>
          </w:p>
          <w:p w14:paraId="59F1CF0B" w14:textId="77777777" w:rsidR="00423757" w:rsidRDefault="00423757">
            <w:pPr>
              <w:rPr>
                <w:ins w:id="1427" w:author="Rajiv Bansal" w:date="2019-08-04T11:27:00Z"/>
              </w:rPr>
            </w:pPr>
            <w:ins w:id="1428" w:author="Rajiv Bansal" w:date="2019-08-04T11:27:00Z">
              <w:r>
                <w:rPr>
                  <w:rStyle w:val="HTMLCode"/>
                  <w:rFonts w:eastAsiaTheme="minorHAnsi"/>
                </w:rPr>
                <w:t>@EnableEurekaServer</w:t>
              </w:r>
            </w:ins>
          </w:p>
          <w:p w14:paraId="2CA0BC34" w14:textId="77777777" w:rsidR="00423757" w:rsidRDefault="00423757">
            <w:pPr>
              <w:rPr>
                <w:ins w:id="1429" w:author="Rajiv Bansal" w:date="2019-08-04T11:27:00Z"/>
              </w:rPr>
            </w:pPr>
            <w:ins w:id="143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431" w:author="Rajiv Bansal" w:date="2019-08-04T11:27:00Z"/>
              </w:rPr>
            </w:pPr>
            <w:ins w:id="1432" w:author="Rajiv Bansal" w:date="2019-08-04T11:27:00Z">
              <w:r>
                <w:t> </w:t>
              </w:r>
            </w:ins>
          </w:p>
          <w:p w14:paraId="7814A93A" w14:textId="77777777" w:rsidR="00423757" w:rsidRDefault="00423757">
            <w:pPr>
              <w:rPr>
                <w:ins w:id="1433" w:author="Rajiv Bansal" w:date="2019-08-04T11:27:00Z"/>
              </w:rPr>
            </w:pPr>
            <w:ins w:id="143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435" w:author="Rajiv Bansal" w:date="2019-08-04T11:27:00Z"/>
              </w:rPr>
            </w:pPr>
            <w:ins w:id="1436"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437" w:author="Rajiv Bansal" w:date="2019-08-04T11:27:00Z"/>
              </w:rPr>
            </w:pPr>
            <w:ins w:id="1438"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39" w:author="Rajiv Bansal" w:date="2019-08-04T11:27:00Z"/>
              </w:rPr>
            </w:pPr>
            <w:ins w:id="1440" w:author="Rajiv Bansal" w:date="2019-08-04T11:27:00Z">
              <w:r>
                <w:rPr>
                  <w:rStyle w:val="HTMLCode"/>
                  <w:rFonts w:eastAsiaTheme="minorHAnsi"/>
                </w:rPr>
                <w:t>}</w:t>
              </w:r>
            </w:ins>
          </w:p>
        </w:tc>
      </w:tr>
      <w:tr w:rsidR="00423757" w14:paraId="1865B8FB" w14:textId="77777777" w:rsidTr="00423757">
        <w:trPr>
          <w:ins w:id="1441"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2" w:author="Rajiv Bansal" w:date="2019-08-04T11:27:00Z"/>
              </w:rPr>
            </w:pPr>
            <w:ins w:id="1443" w:author="Rajiv Bansal" w:date="2019-08-04T11:27:00Z">
              <w:r>
                <w:t>application.properties</w:t>
              </w:r>
            </w:ins>
          </w:p>
        </w:tc>
      </w:tr>
      <w:tr w:rsidR="00423757" w14:paraId="473331C4" w14:textId="77777777" w:rsidTr="00423757">
        <w:trPr>
          <w:ins w:id="1444" w:author="Rajiv Bansal" w:date="2019-08-04T11:27:00Z"/>
        </w:trPr>
        <w:tc>
          <w:tcPr>
            <w:tcW w:w="15495" w:type="dxa"/>
            <w:vAlign w:val="center"/>
            <w:hideMark/>
          </w:tcPr>
          <w:p w14:paraId="11763B8B" w14:textId="77777777" w:rsidR="00423757" w:rsidRDefault="00423757">
            <w:pPr>
              <w:rPr>
                <w:ins w:id="1445" w:author="Rajiv Bansal" w:date="2019-08-04T11:27:00Z"/>
              </w:rPr>
            </w:pPr>
            <w:ins w:id="1446"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447" w:author="Rajiv Bansal" w:date="2019-08-04T11:27:00Z"/>
              </w:rPr>
            </w:pPr>
            <w:ins w:id="1448" w:author="Rajiv Bansal" w:date="2019-08-04T11:27:00Z">
              <w:r>
                <w:rPr>
                  <w:rStyle w:val="HTMLCode"/>
                  <w:rFonts w:eastAsiaTheme="minorHAnsi"/>
                </w:rPr>
                <w:t>server.port = ${server-port:8761}</w:t>
              </w:r>
            </w:ins>
          </w:p>
          <w:p w14:paraId="78067B02" w14:textId="77777777" w:rsidR="00423757" w:rsidRDefault="00423757">
            <w:pPr>
              <w:rPr>
                <w:ins w:id="1449" w:author="Rajiv Bansal" w:date="2019-08-04T11:27:00Z"/>
              </w:rPr>
            </w:pPr>
            <w:ins w:id="1450"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451" w:author="Rajiv Bansal" w:date="2019-08-04T11:27:00Z"/>
              </w:rPr>
            </w:pPr>
            <w:ins w:id="1452" w:author="Rajiv Bansal" w:date="2019-08-04T11:27:00Z">
              <w:r>
                <w:rPr>
                  <w:rStyle w:val="HTMLCode"/>
                  <w:rFonts w:eastAsiaTheme="minorHAnsi"/>
                </w:rPr>
                <w:t>eureka.client.registerWithEureka= false</w:t>
              </w:r>
            </w:ins>
          </w:p>
          <w:p w14:paraId="341E609B" w14:textId="77777777" w:rsidR="00423757" w:rsidRDefault="00423757">
            <w:pPr>
              <w:rPr>
                <w:ins w:id="1453" w:author="Rajiv Bansal" w:date="2019-08-04T11:27:00Z"/>
              </w:rPr>
            </w:pPr>
            <w:ins w:id="1454" w:author="Rajiv Bansal" w:date="2019-08-04T11:27:00Z">
              <w:r>
                <w:rPr>
                  <w:rStyle w:val="HTMLCode"/>
                  <w:rFonts w:eastAsiaTheme="minorHAnsi"/>
                </w:rPr>
                <w:t>eureka.client.fetchRegistry= false</w:t>
              </w:r>
            </w:ins>
          </w:p>
          <w:p w14:paraId="0C6CDBA6" w14:textId="77777777" w:rsidR="00423757" w:rsidRDefault="00423757">
            <w:pPr>
              <w:rPr>
                <w:ins w:id="1455" w:author="Rajiv Bansal" w:date="2019-08-04T11:27:00Z"/>
              </w:rPr>
            </w:pPr>
            <w:ins w:id="1456"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457" w:author="Rajiv Bansal" w:date="2019-08-04T11:27:00Z"/>
          <w:rFonts w:ascii="Segoe UI" w:hAnsi="Segoe UI" w:cs="Segoe UI"/>
          <w:color w:val="000000"/>
          <w:sz w:val="29"/>
          <w:szCs w:val="29"/>
        </w:rPr>
        <w:pPrChange w:id="1458" w:author="Rajiv Bansal" w:date="2019-08-04T11:28:00Z">
          <w:pPr>
            <w:pStyle w:val="Heading4"/>
            <w:shd w:val="clear" w:color="auto" w:fill="FFFFFF"/>
            <w:spacing w:before="360" w:after="240"/>
          </w:pPr>
        </w:pPrChange>
      </w:pPr>
      <w:ins w:id="1459"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0" w:author="Rajiv Bansal" w:date="2019-08-04T11:27:00Z"/>
          <w:rFonts w:ascii="Segoe UI" w:hAnsi="Segoe UI" w:cs="Segoe UI"/>
          <w:color w:val="000000"/>
        </w:rPr>
      </w:pPr>
      <w:ins w:id="1461"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2" w:author="Rajiv Bansal" w:date="2019-08-04T11:27:00Z"/>
          <w:rFonts w:ascii="Segoe UI" w:hAnsi="Segoe UI" w:cs="Segoe UI"/>
          <w:color w:val="000000"/>
        </w:rPr>
        <w:pPrChange w:id="1463" w:author="Rajiv Bansal" w:date="2019-08-04T11:28:00Z">
          <w:pPr>
            <w:pStyle w:val="Heading6"/>
            <w:shd w:val="clear" w:color="auto" w:fill="FFFFFF"/>
            <w:spacing w:before="360" w:after="240"/>
          </w:pPr>
        </w:pPrChange>
      </w:pPr>
      <w:ins w:id="1464"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5" w:author="Rajiv Bansal" w:date="2019-08-04T11:27:00Z"/>
          <w:rFonts w:ascii="Segoe UI" w:hAnsi="Segoe UI" w:cs="Segoe UI"/>
          <w:color w:val="000000"/>
        </w:rPr>
      </w:pPr>
      <w:ins w:id="1466"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7"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68" w:author="Rajiv Bansal" w:date="2019-08-04T11:27:00Z"/>
              </w:rPr>
            </w:pPr>
            <w:ins w:id="1469" w:author="Rajiv Bansal" w:date="2019-08-04T11:27:00Z">
              <w:r>
                <w:t>RibbonClientApplication.java</w:t>
              </w:r>
            </w:ins>
          </w:p>
        </w:tc>
      </w:tr>
      <w:tr w:rsidR="00423757" w14:paraId="0FF73B93" w14:textId="77777777" w:rsidTr="00423757">
        <w:trPr>
          <w:ins w:id="1470" w:author="Rajiv Bansal" w:date="2019-08-04T11:27:00Z"/>
        </w:trPr>
        <w:tc>
          <w:tcPr>
            <w:tcW w:w="15495" w:type="dxa"/>
            <w:vAlign w:val="center"/>
            <w:hideMark/>
          </w:tcPr>
          <w:p w14:paraId="0922982E" w14:textId="77777777" w:rsidR="00423757" w:rsidRDefault="00423757" w:rsidP="00423757">
            <w:pPr>
              <w:rPr>
                <w:ins w:id="1471" w:author="Rajiv Bansal" w:date="2019-08-04T11:27:00Z"/>
              </w:rPr>
            </w:pPr>
            <w:ins w:id="1472"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473" w:author="Rajiv Bansal" w:date="2019-08-04T11:27:00Z"/>
              </w:rPr>
            </w:pPr>
            <w:ins w:id="1474" w:author="Rajiv Bansal" w:date="2019-08-04T11:27:00Z">
              <w:r>
                <w:t> </w:t>
              </w:r>
            </w:ins>
          </w:p>
          <w:p w14:paraId="75A56FD1" w14:textId="77777777" w:rsidR="00423757" w:rsidRDefault="00423757" w:rsidP="00423757">
            <w:pPr>
              <w:rPr>
                <w:ins w:id="1475" w:author="Rajiv Bansal" w:date="2019-08-04T11:27:00Z"/>
              </w:rPr>
            </w:pPr>
            <w:ins w:id="1476"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477" w:author="Rajiv Bansal" w:date="2019-08-04T11:27:00Z"/>
              </w:rPr>
            </w:pPr>
            <w:ins w:id="1478"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79" w:author="Rajiv Bansal" w:date="2019-08-04T11:27:00Z"/>
              </w:rPr>
            </w:pPr>
            <w:ins w:id="1480"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81" w:author="Rajiv Bansal" w:date="2019-08-04T11:27:00Z"/>
              </w:rPr>
            </w:pPr>
            <w:ins w:id="1482"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483" w:author="Rajiv Bansal" w:date="2019-08-04T11:27:00Z"/>
              </w:rPr>
            </w:pPr>
            <w:ins w:id="1484" w:author="Rajiv Bansal" w:date="2019-08-04T11:27:00Z">
              <w:r>
                <w:t> </w:t>
              </w:r>
            </w:ins>
          </w:p>
          <w:p w14:paraId="41600AD9" w14:textId="77777777" w:rsidR="00423757" w:rsidRDefault="00423757" w:rsidP="00423757">
            <w:pPr>
              <w:rPr>
                <w:ins w:id="1485" w:author="Rajiv Bansal" w:date="2019-08-04T11:27:00Z"/>
              </w:rPr>
            </w:pPr>
            <w:ins w:id="1486" w:author="Rajiv Bansal" w:date="2019-08-04T11:27:00Z">
              <w:r>
                <w:rPr>
                  <w:rStyle w:val="HTMLCode"/>
                  <w:rFonts w:eastAsiaTheme="minorHAnsi"/>
                </w:rPr>
                <w:t>@EnableDiscoveryClient</w:t>
              </w:r>
            </w:ins>
          </w:p>
          <w:p w14:paraId="1C8CF3C9" w14:textId="77777777" w:rsidR="00423757" w:rsidRDefault="00423757" w:rsidP="00423757">
            <w:pPr>
              <w:rPr>
                <w:ins w:id="1487" w:author="Rajiv Bansal" w:date="2019-08-04T11:27:00Z"/>
              </w:rPr>
            </w:pPr>
            <w:ins w:id="1488" w:author="Rajiv Bansal" w:date="2019-08-04T11:27:00Z">
              <w:r>
                <w:rPr>
                  <w:rStyle w:val="HTMLCode"/>
                  <w:rFonts w:eastAsiaTheme="minorHAnsi"/>
                </w:rPr>
                <w:t>@SpringBootApplication</w:t>
              </w:r>
            </w:ins>
          </w:p>
          <w:p w14:paraId="66712E66" w14:textId="77777777" w:rsidR="00423757" w:rsidRDefault="00423757" w:rsidP="00423757">
            <w:pPr>
              <w:rPr>
                <w:ins w:id="1489" w:author="Rajiv Bansal" w:date="2019-08-04T11:27:00Z"/>
              </w:rPr>
            </w:pPr>
            <w:ins w:id="1490"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491" w:author="Rajiv Bansal" w:date="2019-08-04T11:27:00Z"/>
              </w:rPr>
            </w:pPr>
            <w:ins w:id="1492"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493" w:author="Rajiv Bansal" w:date="2019-08-04T11:27:00Z"/>
              </w:rPr>
            </w:pPr>
            <w:ins w:id="1494" w:author="Rajiv Bansal" w:date="2019-08-04T11:27:00Z">
              <w:r>
                <w:t> </w:t>
              </w:r>
            </w:ins>
          </w:p>
          <w:p w14:paraId="42265BA7" w14:textId="77777777" w:rsidR="00423757" w:rsidRDefault="00423757" w:rsidP="00423757">
            <w:pPr>
              <w:rPr>
                <w:ins w:id="1495" w:author="Rajiv Bansal" w:date="2019-08-04T11:27:00Z"/>
              </w:rPr>
            </w:pPr>
            <w:ins w:id="149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497" w:author="Rajiv Bansal" w:date="2019-08-04T11:27:00Z"/>
              </w:rPr>
            </w:pPr>
            <w:ins w:id="1498"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499" w:author="Rajiv Bansal" w:date="2019-08-04T11:27:00Z"/>
              </w:rPr>
            </w:pPr>
            <w:ins w:id="1500"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1" w:author="Rajiv Bansal" w:date="2019-08-04T11:27:00Z"/>
              </w:rPr>
            </w:pPr>
            <w:ins w:id="1502"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3" w:author="Rajiv Bansal" w:date="2019-08-04T11:27:00Z"/>
          <w:rFonts w:ascii="Segoe UI" w:hAnsi="Segoe UI" w:cs="Segoe UI"/>
          <w:color w:val="000000"/>
        </w:rPr>
      </w:pPr>
      <w:ins w:id="1504"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5"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6" w:author="Rajiv Bansal" w:date="2019-08-04T11:27:00Z"/>
              </w:rPr>
            </w:pPr>
            <w:ins w:id="1507" w:author="Rajiv Bansal" w:date="2019-08-04T11:27:00Z">
              <w:r>
                <w:t>application.properties</w:t>
              </w:r>
            </w:ins>
          </w:p>
        </w:tc>
      </w:tr>
      <w:tr w:rsidR="00423757" w14:paraId="3CCC43D6" w14:textId="77777777" w:rsidTr="00423757">
        <w:trPr>
          <w:ins w:id="1508" w:author="Rajiv Bansal" w:date="2019-08-04T11:27:00Z"/>
        </w:trPr>
        <w:tc>
          <w:tcPr>
            <w:tcW w:w="15495" w:type="dxa"/>
            <w:vAlign w:val="center"/>
            <w:hideMark/>
          </w:tcPr>
          <w:p w14:paraId="75F70C25" w14:textId="77777777" w:rsidR="00423757" w:rsidRDefault="00423757" w:rsidP="00423757">
            <w:pPr>
              <w:rPr>
                <w:ins w:id="1509" w:author="Rajiv Bansal" w:date="2019-08-04T11:27:00Z"/>
              </w:rPr>
            </w:pPr>
            <w:ins w:id="1510" w:author="Rajiv Bansal" w:date="2019-08-04T11:27:00Z">
              <w:r>
                <w:rPr>
                  <w:rStyle w:val="HTMLCode"/>
                  <w:rFonts w:eastAsiaTheme="minorHAnsi"/>
                </w:rPr>
                <w:t>spring.application.name=client</w:t>
              </w:r>
            </w:ins>
          </w:p>
          <w:p w14:paraId="2199DAC2" w14:textId="77777777" w:rsidR="00423757" w:rsidRDefault="00423757" w:rsidP="00423757">
            <w:pPr>
              <w:rPr>
                <w:ins w:id="1511" w:author="Rajiv Bansal" w:date="2019-08-04T11:27:00Z"/>
              </w:rPr>
            </w:pPr>
            <w:ins w:id="1512" w:author="Rajiv Bansal" w:date="2019-08-04T11:27:00Z">
              <w:r>
                <w:rPr>
                  <w:rStyle w:val="HTMLCode"/>
                  <w:rFonts w:eastAsiaTheme="minorHAnsi"/>
                </w:rPr>
                <w:t>server.port=8888</w:t>
              </w:r>
            </w:ins>
          </w:p>
          <w:p w14:paraId="266A0CEF" w14:textId="77777777" w:rsidR="00423757" w:rsidRDefault="00423757" w:rsidP="00423757">
            <w:pPr>
              <w:rPr>
                <w:ins w:id="1513" w:author="Rajiv Bansal" w:date="2019-08-04T11:27:00Z"/>
              </w:rPr>
            </w:pPr>
            <w:ins w:id="1514" w:author="Rajiv Bansal" w:date="2019-08-04T11:27:00Z">
              <w:r>
                <w:t> </w:t>
              </w:r>
            </w:ins>
          </w:p>
          <w:p w14:paraId="4D7EF91A" w14:textId="77777777" w:rsidR="00423757" w:rsidRDefault="00423757" w:rsidP="00423757">
            <w:pPr>
              <w:rPr>
                <w:ins w:id="1515" w:author="Rajiv Bansal" w:date="2019-08-04T11:27:00Z"/>
              </w:rPr>
            </w:pPr>
            <w:ins w:id="1516"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517" w:author="Rajiv Bansal" w:date="2019-08-04T11:27:00Z"/>
              </w:rPr>
            </w:pPr>
            <w:ins w:id="1518" w:author="Rajiv Bansal" w:date="2019-08-04T11:27:00Z">
              <w:r>
                <w:rPr>
                  <w:rStyle w:val="HTMLCode"/>
                  <w:rFonts w:eastAsiaTheme="minorHAnsi"/>
                </w:rPr>
                <w:t>eureka.client.healthcheck.enabled= true</w:t>
              </w:r>
            </w:ins>
          </w:p>
          <w:p w14:paraId="49896C24" w14:textId="77777777" w:rsidR="00423757" w:rsidRDefault="00423757" w:rsidP="00423757">
            <w:pPr>
              <w:rPr>
                <w:ins w:id="1519" w:author="Rajiv Bansal" w:date="2019-08-04T11:27:00Z"/>
              </w:rPr>
            </w:pPr>
            <w:ins w:id="1520"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521" w:author="Rajiv Bansal" w:date="2019-08-04T11:27:00Z"/>
              </w:rPr>
            </w:pPr>
            <w:ins w:id="1522"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523" w:author="Rajiv Bansal" w:date="2019-08-04T11:27:00Z"/>
              </w:rPr>
            </w:pPr>
            <w:ins w:id="1524" w:author="Rajiv Bansal" w:date="2019-08-04T11:27:00Z">
              <w:r>
                <w:t> </w:t>
              </w:r>
            </w:ins>
          </w:p>
          <w:p w14:paraId="6618AA52" w14:textId="77777777" w:rsidR="00423757" w:rsidRDefault="00423757" w:rsidP="00423757">
            <w:pPr>
              <w:rPr>
                <w:ins w:id="1525" w:author="Rajiv Bansal" w:date="2019-08-04T11:27:00Z"/>
              </w:rPr>
            </w:pPr>
            <w:ins w:id="1526" w:author="Rajiv Bansal" w:date="2019-08-04T11:27:00Z">
              <w:r>
                <w:rPr>
                  <w:rStyle w:val="HTMLCode"/>
                  <w:rFonts w:eastAsiaTheme="minorHAnsi"/>
                </w:rPr>
                <w:t>server.ribbon.eureka.enabled=true</w:t>
              </w:r>
            </w:ins>
          </w:p>
          <w:p w14:paraId="5B4AF2F7" w14:textId="77777777" w:rsidR="00423757" w:rsidRDefault="00423757" w:rsidP="00423757">
            <w:pPr>
              <w:rPr>
                <w:ins w:id="1527" w:author="Rajiv Bansal" w:date="2019-08-04T11:27:00Z"/>
              </w:rPr>
            </w:pPr>
            <w:ins w:id="1528"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29" w:author="Rajiv Bansal" w:date="2019-08-04T11:27:00Z"/>
              </w:rPr>
            </w:pPr>
            <w:ins w:id="1530" w:author="Rajiv Bansal" w:date="2019-08-04T11:27:00Z">
              <w:r>
                <w:rPr>
                  <w:rStyle w:val="HTMLCode"/>
                  <w:rFonts w:eastAsiaTheme="minorHAnsi"/>
                </w:rPr>
                <w:t>server.ribbon.ServerListRefreshInterval=1000</w:t>
              </w:r>
            </w:ins>
          </w:p>
          <w:p w14:paraId="743F55D2" w14:textId="77777777" w:rsidR="00423757" w:rsidRDefault="00423757" w:rsidP="00423757">
            <w:pPr>
              <w:rPr>
                <w:ins w:id="1531" w:author="Rajiv Bansal" w:date="2019-08-04T11:27:00Z"/>
              </w:rPr>
            </w:pPr>
            <w:ins w:id="1532"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533" w:author="Rajiv Bansal" w:date="2019-08-04T11:27:00Z"/>
          <w:rFonts w:ascii="Segoe UI" w:hAnsi="Segoe UI" w:cs="Segoe UI"/>
          <w:color w:val="000000"/>
        </w:rPr>
      </w:pPr>
      <w:ins w:id="1534"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5"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6" w:author="Rajiv Bansal" w:date="2019-08-04T11:27:00Z"/>
              </w:rPr>
            </w:pPr>
            <w:ins w:id="1537" w:author="Rajiv Bansal" w:date="2019-08-04T11:27:00Z">
              <w:r>
                <w:t>RibbonConfiguration.java</w:t>
              </w:r>
            </w:ins>
          </w:p>
        </w:tc>
      </w:tr>
      <w:tr w:rsidR="00423757" w14:paraId="3F783CB0" w14:textId="77777777" w:rsidTr="00423757">
        <w:trPr>
          <w:ins w:id="1538" w:author="Rajiv Bansal" w:date="2019-08-04T11:27:00Z"/>
        </w:trPr>
        <w:tc>
          <w:tcPr>
            <w:tcW w:w="15495" w:type="dxa"/>
            <w:vAlign w:val="center"/>
            <w:hideMark/>
          </w:tcPr>
          <w:p w14:paraId="44F0A655" w14:textId="77777777" w:rsidR="00423757" w:rsidRDefault="00423757" w:rsidP="00423757">
            <w:pPr>
              <w:rPr>
                <w:ins w:id="1539" w:author="Rajiv Bansal" w:date="2019-08-04T11:27:00Z"/>
              </w:rPr>
            </w:pPr>
            <w:ins w:id="1540"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541" w:author="Rajiv Bansal" w:date="2019-08-04T11:27:00Z"/>
              </w:rPr>
            </w:pPr>
            <w:ins w:id="1542"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543" w:author="Rajiv Bansal" w:date="2019-08-04T11:27:00Z"/>
              </w:rPr>
            </w:pPr>
            <w:ins w:id="1544"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545" w:author="Rajiv Bansal" w:date="2019-08-04T11:27:00Z"/>
              </w:rPr>
            </w:pPr>
            <w:ins w:id="1546"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547" w:author="Rajiv Bansal" w:date="2019-08-04T11:27:00Z"/>
              </w:rPr>
            </w:pPr>
            <w:ins w:id="1548"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549" w:author="Rajiv Bansal" w:date="2019-08-04T11:27:00Z"/>
              </w:rPr>
            </w:pPr>
            <w:ins w:id="1550"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551" w:author="Rajiv Bansal" w:date="2019-08-04T11:27:00Z"/>
              </w:rPr>
            </w:pPr>
            <w:ins w:id="1552"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553" w:author="Rajiv Bansal" w:date="2019-08-04T11:27:00Z"/>
              </w:rPr>
            </w:pPr>
            <w:ins w:id="1554"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555" w:author="Rajiv Bansal" w:date="2019-08-04T11:27:00Z"/>
              </w:rPr>
            </w:pPr>
            <w:ins w:id="1556"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557" w:author="Rajiv Bansal" w:date="2019-08-04T11:27:00Z"/>
              </w:rPr>
            </w:pPr>
            <w:ins w:id="1558" w:author="Rajiv Bansal" w:date="2019-08-04T11:27:00Z">
              <w:r>
                <w:t> </w:t>
              </w:r>
            </w:ins>
          </w:p>
          <w:p w14:paraId="444685D8" w14:textId="77777777" w:rsidR="00423757" w:rsidRDefault="00423757" w:rsidP="00423757">
            <w:pPr>
              <w:rPr>
                <w:ins w:id="1559" w:author="Rajiv Bansal" w:date="2019-08-04T11:27:00Z"/>
              </w:rPr>
            </w:pPr>
            <w:ins w:id="156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561" w:author="Rajiv Bansal" w:date="2019-08-04T11:27:00Z"/>
              </w:rPr>
            </w:pPr>
            <w:ins w:id="1562" w:author="Rajiv Bansal" w:date="2019-08-04T11:27:00Z">
              <w:r>
                <w:t> </w:t>
              </w:r>
            </w:ins>
          </w:p>
          <w:p w14:paraId="182EA452" w14:textId="77777777" w:rsidR="00423757" w:rsidRDefault="00423757" w:rsidP="00423757">
            <w:pPr>
              <w:rPr>
                <w:ins w:id="1563" w:author="Rajiv Bansal" w:date="2019-08-04T11:27:00Z"/>
              </w:rPr>
            </w:pPr>
            <w:ins w:id="1564"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565" w:author="Rajiv Bansal" w:date="2019-08-04T11:27:00Z"/>
              </w:rPr>
            </w:pPr>
            <w:ins w:id="1566"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567" w:author="Rajiv Bansal" w:date="2019-08-04T11:27:00Z"/>
              </w:rPr>
            </w:pPr>
            <w:ins w:id="1568" w:author="Rajiv Bansal" w:date="2019-08-04T11:27:00Z">
              <w:r>
                <w:t> </w:t>
              </w:r>
            </w:ins>
          </w:p>
          <w:p w14:paraId="50371506" w14:textId="77777777" w:rsidR="00423757" w:rsidRDefault="00423757" w:rsidP="00423757">
            <w:pPr>
              <w:rPr>
                <w:ins w:id="1569" w:author="Rajiv Bansal" w:date="2019-08-04T11:27:00Z"/>
              </w:rPr>
            </w:pPr>
            <w:ins w:id="1570"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1" w:author="Rajiv Bansal" w:date="2019-08-04T11:27:00Z"/>
              </w:rPr>
            </w:pPr>
            <w:ins w:id="157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573" w:author="Rajiv Bansal" w:date="2019-08-04T11:27:00Z"/>
              </w:rPr>
            </w:pPr>
            <w:ins w:id="157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575" w:author="Rajiv Bansal" w:date="2019-08-04T11:27:00Z"/>
              </w:rPr>
            </w:pPr>
            <w:ins w:id="1576"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7" w:author="Rajiv Bansal" w:date="2019-08-04T11:27:00Z"/>
              </w:rPr>
            </w:pPr>
            <w:ins w:id="1578" w:author="Rajiv Bansal" w:date="2019-08-04T11:27:00Z">
              <w:r>
                <w:t> </w:t>
              </w:r>
            </w:ins>
          </w:p>
          <w:p w14:paraId="482D090C" w14:textId="77777777" w:rsidR="00423757" w:rsidRDefault="00423757" w:rsidP="00423757">
            <w:pPr>
              <w:rPr>
                <w:ins w:id="1579" w:author="Rajiv Bansal" w:date="2019-08-04T11:27:00Z"/>
              </w:rPr>
            </w:pPr>
            <w:ins w:id="1580"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1" w:author="Rajiv Bansal" w:date="2019-08-04T11:27:00Z"/>
              </w:rPr>
            </w:pPr>
            <w:ins w:id="158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583" w:author="Rajiv Bansal" w:date="2019-08-04T11:27:00Z"/>
              </w:rPr>
            </w:pPr>
            <w:ins w:id="158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585" w:author="Rajiv Bansal" w:date="2019-08-04T11:27:00Z"/>
              </w:rPr>
            </w:pPr>
            <w:ins w:id="1586"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7" w:author="Rajiv Bansal" w:date="2019-08-04T11:27:00Z"/>
              </w:rPr>
            </w:pPr>
            <w:ins w:id="1588" w:author="Rajiv Bansal" w:date="2019-08-04T11:27:00Z">
              <w:r>
                <w:rPr>
                  <w:rStyle w:val="HTMLCode"/>
                  <w:rFonts w:eastAsiaTheme="minorHAnsi"/>
                </w:rPr>
                <w:t>}</w:t>
              </w:r>
            </w:ins>
          </w:p>
        </w:tc>
      </w:tr>
    </w:tbl>
    <w:p w14:paraId="02BCF7C5" w14:textId="77777777" w:rsidR="00423757" w:rsidRDefault="00423757">
      <w:pPr>
        <w:pStyle w:val="Heading5"/>
        <w:rPr>
          <w:ins w:id="1589" w:author="Rajiv Bansal" w:date="2019-08-04T11:27:00Z"/>
          <w:rFonts w:ascii="Segoe UI" w:hAnsi="Segoe UI" w:cs="Segoe UI"/>
          <w:color w:val="000000"/>
          <w:sz w:val="36"/>
          <w:szCs w:val="36"/>
        </w:rPr>
        <w:pPrChange w:id="1590" w:author="Rajiv Bansal" w:date="2019-08-04T11:29:00Z">
          <w:pPr>
            <w:pStyle w:val="Heading2"/>
            <w:pBdr>
              <w:bottom w:val="single" w:sz="6" w:space="4" w:color="EAECEF"/>
            </w:pBdr>
            <w:shd w:val="clear" w:color="auto" w:fill="FFFFFF"/>
            <w:spacing w:before="450" w:after="240"/>
          </w:pPr>
        </w:pPrChange>
      </w:pPr>
      <w:ins w:id="1591"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2" w:author="Rajiv Bansal" w:date="2019-08-04T11:27:00Z"/>
          <w:rFonts w:ascii="Segoe UI" w:hAnsi="Segoe UI" w:cs="Segoe UI"/>
          <w:color w:val="000000"/>
          <w:sz w:val="29"/>
          <w:szCs w:val="29"/>
        </w:rPr>
        <w:pPrChange w:id="1593" w:author="Rajiv Bansal" w:date="2019-08-04T11:29:00Z">
          <w:pPr>
            <w:pStyle w:val="Heading4"/>
            <w:shd w:val="clear" w:color="auto" w:fill="FFFFFF"/>
            <w:spacing w:before="360" w:after="240"/>
          </w:pPr>
        </w:pPrChange>
      </w:pPr>
      <w:ins w:id="1594"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601" w:author="Rajiv Bansal" w:date="2019-08-04T11:27:00Z"/>
          <w:rFonts w:ascii="Segoe UI" w:hAnsi="Segoe UI" w:cs="Segoe UI"/>
          <w:color w:val="000000"/>
          <w:sz w:val="29"/>
          <w:szCs w:val="29"/>
        </w:rPr>
        <w:pPrChange w:id="1602" w:author="Rajiv Bansal" w:date="2019-08-04T11:29:00Z">
          <w:pPr>
            <w:pStyle w:val="Heading4"/>
            <w:shd w:val="clear" w:color="auto" w:fill="FFFFFF"/>
            <w:spacing w:before="360" w:after="240"/>
          </w:pPr>
        </w:pPrChange>
      </w:pPr>
      <w:ins w:id="1603"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4" w:author="Rajiv Bansal" w:date="2019-08-04T11:27:00Z"/>
          <w:rFonts w:ascii="Segoe UI" w:hAnsi="Segoe UI" w:cs="Segoe UI"/>
          <w:color w:val="000000"/>
        </w:rPr>
      </w:pPr>
      <w:ins w:id="1605"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6" w:author="Rajiv Bansal" w:date="2019-08-04T11:27:00Z"/>
          <w:rFonts w:ascii="Segoe UI" w:hAnsi="Segoe UI" w:cs="Segoe UI"/>
          <w:color w:val="000000"/>
          <w:sz w:val="29"/>
          <w:szCs w:val="29"/>
        </w:rPr>
        <w:pPrChange w:id="1607" w:author="Rajiv Bansal" w:date="2019-08-04T11:29:00Z">
          <w:pPr>
            <w:pStyle w:val="Heading4"/>
            <w:shd w:val="clear" w:color="auto" w:fill="FFFFFF"/>
            <w:spacing w:before="360" w:after="240"/>
          </w:pPr>
        </w:pPrChange>
      </w:pPr>
      <w:ins w:id="1608"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09" w:author="Rajiv Bansal" w:date="2019-08-04T11:27:00Z"/>
          <w:rFonts w:ascii="Segoe UI" w:hAnsi="Segoe UI" w:cs="Segoe UI"/>
          <w:color w:val="000000"/>
        </w:rPr>
      </w:pPr>
      <w:ins w:id="1610"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611" w:author="Rajiv Bansal" w:date="2019-08-04T11:27:00Z"/>
          <w:rFonts w:ascii="Segoe UI" w:hAnsi="Segoe UI" w:cs="Segoe UI"/>
          <w:color w:val="000000"/>
          <w:sz w:val="29"/>
          <w:szCs w:val="29"/>
        </w:rPr>
        <w:pPrChange w:id="1612" w:author="Rajiv Bansal" w:date="2019-08-04T11:29:00Z">
          <w:pPr>
            <w:pStyle w:val="Heading4"/>
            <w:shd w:val="clear" w:color="auto" w:fill="FFFFFF"/>
            <w:spacing w:before="360" w:after="240"/>
          </w:pPr>
        </w:pPrChange>
      </w:pPr>
      <w:ins w:id="1613"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614" w:author="Rajiv Bansal" w:date="2019-08-04T11:27:00Z"/>
          <w:rFonts w:ascii="Segoe UI" w:hAnsi="Segoe UI" w:cs="Segoe UI"/>
          <w:color w:val="000000"/>
        </w:rPr>
      </w:pPr>
      <w:ins w:id="1615"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0" w:author="Rajiv Bansal" w:date="2019-08-04T11:27:00Z"/>
          <w:rFonts w:ascii="Segoe UI" w:hAnsi="Segoe UI" w:cs="Segoe UI"/>
          <w:color w:val="000000"/>
          <w:sz w:val="29"/>
          <w:szCs w:val="29"/>
        </w:rPr>
        <w:pPrChange w:id="1621" w:author="Rajiv Bansal" w:date="2019-08-04T11:29:00Z">
          <w:pPr>
            <w:pStyle w:val="Heading4"/>
            <w:shd w:val="clear" w:color="auto" w:fill="FFFFFF"/>
            <w:spacing w:before="360" w:after="240"/>
          </w:pPr>
        </w:pPrChange>
      </w:pPr>
      <w:ins w:id="1622"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3" w:author="Rajiv Bansal" w:date="2019-08-04T11:27:00Z"/>
          <w:rFonts w:ascii="Segoe UI" w:hAnsi="Segoe UI" w:cs="Segoe UI"/>
          <w:color w:val="000000"/>
        </w:rPr>
      </w:pPr>
      <w:ins w:id="1624"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5"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6" w:author="Rajiv Bansal" w:date="2019-08-04T11:27:00Z"/>
              </w:rPr>
            </w:pPr>
            <w:ins w:id="1627" w:author="Rajiv Bansal" w:date="2019-08-04T11:27:00Z">
              <w:r>
                <w:t>application.properties</w:t>
              </w:r>
            </w:ins>
          </w:p>
        </w:tc>
      </w:tr>
      <w:tr w:rsidR="00423757" w14:paraId="7ABB414A" w14:textId="77777777" w:rsidTr="00423757">
        <w:trPr>
          <w:ins w:id="1628" w:author="Rajiv Bansal" w:date="2019-08-04T11:27:00Z"/>
        </w:trPr>
        <w:tc>
          <w:tcPr>
            <w:tcW w:w="15495" w:type="dxa"/>
            <w:vAlign w:val="center"/>
            <w:hideMark/>
          </w:tcPr>
          <w:p w14:paraId="44665C37" w14:textId="77777777" w:rsidR="00423757" w:rsidRDefault="00423757" w:rsidP="00423757">
            <w:pPr>
              <w:rPr>
                <w:ins w:id="1629" w:author="Rajiv Bansal" w:date="2019-08-04T11:27:00Z"/>
              </w:rPr>
            </w:pPr>
            <w:ins w:id="1630"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31" w:author="Rajiv Bansal" w:date="2019-08-04T11:27:00Z"/>
              </w:rPr>
            </w:pPr>
            <w:ins w:id="1632"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1633" w:author="Rajiv Bansal" w:date="2019-08-04T11:27:00Z"/>
          <w:rFonts w:ascii="Segoe UI" w:hAnsi="Segoe UI" w:cs="Segoe UI"/>
          <w:color w:val="000000"/>
        </w:rPr>
      </w:pPr>
      <w:ins w:id="1634"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5" w:author="Rajiv Bansal" w:date="2019-08-04T11:27:00Z"/>
          <w:rFonts w:ascii="Segoe UI" w:hAnsi="Segoe UI" w:cs="Segoe UI"/>
          <w:color w:val="000000"/>
        </w:rPr>
      </w:pPr>
      <w:ins w:id="1636"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7" w:author="Rajiv Bansal" w:date="2019-08-04T14:23:00Z"/>
          <w:rStyle w:val="Strong"/>
          <w:rFonts w:ascii="Georgia" w:eastAsiaTheme="minorHAnsi" w:hAnsi="Georgia" w:cs="Lucida Sans Unicode"/>
          <w:i w:val="0"/>
          <w:iCs w:val="0"/>
          <w:color w:val="auto"/>
          <w:spacing w:val="-3"/>
        </w:rPr>
      </w:pPr>
      <w:del w:id="1638"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39" w:author="Rajiv Bansal" w:date="2019-08-04T14:23:00Z"/>
          <w:spacing w:val="-1"/>
          <w:shd w:val="clear" w:color="auto" w:fill="FFFFFF"/>
        </w:rPr>
      </w:pPr>
      <w:del w:id="1640"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1" w:author="Rajiv Bansal" w:date="2019-08-04T14:23:00Z"/>
          <w:rFonts w:eastAsia="Times New Roman" w:cs="Times New Roman"/>
          <w:spacing w:val="-1"/>
          <w:lang w:eastAsia="en-IN"/>
        </w:rPr>
      </w:pPr>
      <w:del w:id="1642"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3" w:author="Rajiv Bansal" w:date="2019-08-04T14:23:00Z"/>
          <w:rFonts w:eastAsia="Times New Roman" w:cs="Times New Roman"/>
          <w:spacing w:val="-1"/>
          <w:lang w:eastAsia="en-IN"/>
        </w:rPr>
      </w:pPr>
      <w:del w:id="1644"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5" w:author="Rajiv Bansal" w:date="2019-08-04T14:23:00Z"/>
          <w:rStyle w:val="Strong"/>
          <w:rFonts w:cs="Lucida Sans Unicode"/>
          <w:spacing w:val="-3"/>
        </w:rPr>
      </w:pPr>
    </w:p>
    <w:p w14:paraId="78DBBB4B" w14:textId="2CC70009" w:rsidR="00F2201F" w:rsidRPr="00412979" w:rsidDel="00305C1D" w:rsidRDefault="00F2201F">
      <w:pPr>
        <w:ind w:firstLine="360"/>
        <w:rPr>
          <w:del w:id="1646" w:author="Rajiv Bansal" w:date="2019-08-04T14:23:00Z"/>
          <w:i/>
          <w:iCs/>
        </w:rPr>
      </w:pPr>
      <w:del w:id="1647"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48" w:author="Rajiv Bansal" w:date="2019-08-04T14:23:00Z"/>
          <w:rFonts w:ascii="Georgia" w:hAnsi="Georgia"/>
          <w:spacing w:val="-1"/>
        </w:rPr>
      </w:pPr>
      <w:del w:id="1649"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0" w:author="Rajiv Bansal" w:date="2019-08-04T14:23:00Z"/>
          <w:rFonts w:ascii="Georgia" w:hAnsi="Georgia"/>
          <w:spacing w:val="-1"/>
        </w:rPr>
      </w:pPr>
      <w:del w:id="1651"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2" w:author="Rajiv Bansal" w:date="2019-08-04T14:23:00Z"/>
          <w:rFonts w:ascii="Georgia" w:hAnsi="Georgia"/>
          <w:spacing w:val="-1"/>
        </w:rPr>
      </w:pPr>
      <w:del w:id="1653"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4" w:author="Rajiv Bansal" w:date="2019-08-04T14:23:00Z"/>
          <w:rFonts w:ascii="Georgia" w:hAnsi="Georgia" w:cs="Segoe UI"/>
          <w:spacing w:val="-1"/>
        </w:rPr>
        <w:pPrChange w:id="1655"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6"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7" w:author="Rajiv Bansal" w:date="2019-08-04T14:23:00Z"/>
          <w:rFonts w:ascii="Georgia" w:hAnsi="Georgia" w:cs="Segoe UI"/>
          <w:spacing w:val="-1"/>
        </w:rPr>
        <w:pPrChange w:id="1658"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59"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0" w:author="Rajiv Bansal" w:date="2019-08-04T14:23:00Z"/>
          <w:rFonts w:ascii="Georgia" w:hAnsi="Georgia" w:cs="Segoe UI"/>
          <w:spacing w:val="-1"/>
        </w:rPr>
        <w:pPrChange w:id="1661"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2"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3"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4" w:author="Rajiv Bansal" w:date="2019-08-04T14:23:00Z"/>
          <w:rStyle w:val="Emphasis"/>
          <w:color w:val="FF0000"/>
          <w:spacing w:val="-1"/>
          <w:shd w:val="clear" w:color="auto" w:fill="FFFFFF"/>
        </w:rPr>
      </w:pPr>
      <w:del w:id="1665"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6" w:author="Rajiv Bansal" w:date="2019-08-04T14:23:00Z"/>
          <w:rStyle w:val="Strong"/>
          <w:rFonts w:cs="Lucida Sans Unicode"/>
          <w:spacing w:val="-3"/>
        </w:rPr>
      </w:pPr>
      <w:del w:id="1667"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68" w:author="Rajiv Bansal" w:date="2019-08-04T14:23:00Z"/>
          <w:rFonts w:eastAsia="Times New Roman" w:cs="Segoe UI"/>
          <w:b/>
          <w:bCs/>
          <w:color w:val="000000"/>
          <w:lang w:eastAsia="en-IN"/>
        </w:rPr>
      </w:pPr>
      <w:del w:id="1669"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0"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1" w:author="Rajiv Bansal" w:date="2019-08-04T14:23:00Z"/>
          <w:rFonts w:ascii="Segoe UI" w:hAnsi="Segoe UI" w:cs="Segoe UI"/>
          <w:color w:val="000000"/>
        </w:rPr>
      </w:pPr>
      <w:del w:id="1672"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3" w:author="Rajiv Bansal" w:date="2019-08-04T14:23:00Z"/>
          <w:rFonts w:ascii="Times New Roman" w:hAnsi="Times New Roman" w:cs="Times New Roman"/>
        </w:rPr>
      </w:pPr>
      <w:del w:id="1674"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5" w:author="Rajiv Bansal" w:date="2019-08-04T14:23:00Z"/>
        </w:rPr>
      </w:pPr>
      <w:del w:id="1676"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7" w:author="Rajiv Bansal" w:date="2019-08-04T14:23:00Z"/>
          <w:rFonts w:ascii="Segoe UI" w:hAnsi="Segoe UI" w:cs="Segoe UI"/>
          <w:color w:val="000000"/>
        </w:rPr>
      </w:pPr>
      <w:del w:id="1678"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79" w:author="Rajiv Bansal" w:date="2019-08-04T14:23:00Z"/>
          <w:rFonts w:ascii="Segoe UI" w:hAnsi="Segoe UI" w:cs="Segoe UI"/>
          <w:color w:val="000000"/>
        </w:rPr>
      </w:pPr>
      <w:del w:id="1680"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1" w:author="Rajiv Bansal" w:date="2019-08-04T14:23:00Z"/>
          <w:rFonts w:ascii="Segoe UI" w:hAnsi="Segoe UI" w:cs="Segoe UI"/>
          <w:color w:val="000000"/>
        </w:rPr>
      </w:pPr>
      <w:del w:id="1682"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3" w:author="Rajiv Bansal" w:date="2019-08-04T14:23:00Z"/>
          <w:rFonts w:ascii="Segoe UI" w:hAnsi="Segoe UI" w:cs="Segoe UI"/>
          <w:color w:val="000000"/>
        </w:rPr>
      </w:pPr>
      <w:del w:id="1684"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5" w:author="Rajiv Bansal" w:date="2019-08-04T14:23:00Z"/>
          <w:rFonts w:ascii="Segoe UI" w:hAnsi="Segoe UI" w:cs="Segoe UI"/>
          <w:color w:val="000000"/>
        </w:rPr>
      </w:pPr>
      <w:del w:id="1686"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7" w:author="Rajiv Bansal" w:date="2019-08-04T14:23:00Z"/>
          <w:rFonts w:ascii="Times New Roman" w:hAnsi="Times New Roman" w:cs="Times New Roman"/>
        </w:rPr>
      </w:pPr>
      <w:del w:id="1688"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89" w:author="Rajiv Bansal" w:date="2019-08-04T14:23:00Z"/>
          <w:b/>
          <w:bCs/>
        </w:rPr>
      </w:pPr>
      <w:del w:id="1690"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1" w:author="Rajiv Bansal" w:date="2019-08-04T14:23:00Z"/>
          <w:rFonts w:ascii="Segoe UI" w:hAnsi="Segoe UI" w:cs="Segoe UI"/>
          <w:color w:val="000000"/>
        </w:rPr>
      </w:pPr>
      <w:del w:id="1692"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3" w:author="Rajiv Bansal" w:date="2019-08-04T14:23:00Z"/>
          <w:rFonts w:ascii="Segoe UI" w:hAnsi="Segoe UI" w:cs="Segoe UI"/>
          <w:color w:val="000000"/>
        </w:rPr>
      </w:pPr>
      <w:del w:id="1694"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5" w:author="Rajiv Bansal" w:date="2019-08-04T14:23:00Z"/>
          <w:rFonts w:ascii="Segoe UI" w:hAnsi="Segoe UI" w:cs="Segoe UI"/>
          <w:color w:val="000000"/>
        </w:rPr>
      </w:pPr>
      <w:del w:id="1696"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7" w:author="Rajiv Bansal" w:date="2019-08-04T14:23:00Z"/>
          <w:rFonts w:ascii="Segoe UI" w:hAnsi="Segoe UI" w:cs="Segoe UI"/>
          <w:color w:val="000000"/>
        </w:rPr>
      </w:pPr>
      <w:del w:id="1698"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699" w:author="Rajiv Bansal" w:date="2019-08-04T14:23:00Z"/>
          <w:rFonts w:ascii="Segoe UI" w:hAnsi="Segoe UI" w:cs="Segoe UI"/>
          <w:color w:val="000000"/>
        </w:rPr>
      </w:pPr>
      <w:del w:id="1700"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1" w:author="Rajiv Bansal" w:date="2019-08-04T14:23:00Z"/>
          <w:rFonts w:ascii="Segoe UI" w:hAnsi="Segoe UI" w:cs="Segoe UI"/>
          <w:color w:val="000000"/>
        </w:rPr>
      </w:pPr>
      <w:del w:id="1702"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3" w:author="Rajiv Bansal" w:date="2019-08-04T14:23:00Z"/>
          <w:rFonts w:ascii="Segoe UI" w:hAnsi="Segoe UI" w:cs="Segoe UI"/>
          <w:color w:val="000000"/>
        </w:rPr>
      </w:pPr>
      <w:del w:id="1704"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5" w:author="Rajiv Bansal" w:date="2019-08-04T14:23:00Z"/>
          <w:rFonts w:ascii="Segoe UI" w:hAnsi="Segoe UI" w:cs="Segoe UI"/>
          <w:color w:val="000000"/>
        </w:rPr>
      </w:pPr>
      <w:del w:id="1706"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7" w:author="Rajiv Bansal" w:date="2019-08-04T14:23:00Z"/>
          <w:rFonts w:ascii="Segoe UI" w:hAnsi="Segoe UI" w:cs="Segoe UI"/>
          <w:color w:val="000000"/>
        </w:rPr>
      </w:pPr>
      <w:del w:id="170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09" w:author="Rajiv Bansal" w:date="2019-08-04T14:23:00Z"/>
          <w:rFonts w:ascii="Segoe UI" w:hAnsi="Segoe UI" w:cs="Segoe UI"/>
          <w:color w:val="000000"/>
        </w:rPr>
      </w:pPr>
      <w:del w:id="1710"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1" w:author="Rajiv Bansal" w:date="2019-08-04T14:23:00Z"/>
        </w:rPr>
      </w:pPr>
      <w:del w:id="1712"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3" w:author="Rajiv Bansal" w:date="2019-08-04T14:23:00Z"/>
          <w:rFonts w:ascii="Segoe UI" w:hAnsi="Segoe UI" w:cs="Segoe UI"/>
          <w:color w:val="000000"/>
        </w:rPr>
      </w:pPr>
      <w:del w:id="1714"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7" w:author="Rajiv Bansal" w:date="2019-08-04T14:23:00Z"/>
          <w:rFonts w:ascii="Segoe UI" w:hAnsi="Segoe UI" w:cs="Segoe UI"/>
          <w:color w:val="000000"/>
        </w:rPr>
      </w:pPr>
      <w:del w:id="1718"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19" w:author="Rajiv Bansal" w:date="2019-08-04T14:23:00Z"/>
          <w:rFonts w:ascii="Segoe UI" w:hAnsi="Segoe UI" w:cs="Segoe UI"/>
          <w:color w:val="000000"/>
        </w:rPr>
      </w:pPr>
      <w:del w:id="1720"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1" w:author="Rajiv Bansal" w:date="2019-08-04T14:23:00Z"/>
          <w:rFonts w:ascii="Segoe UI" w:hAnsi="Segoe UI" w:cs="Segoe UI"/>
          <w:color w:val="000000"/>
        </w:rPr>
      </w:pPr>
      <w:del w:id="1722"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3" w:author="Rajiv Bansal" w:date="2019-08-04T14:23:00Z"/>
          <w:b/>
          <w:bCs/>
        </w:rPr>
      </w:pPr>
      <w:del w:id="1724"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5" w:author="Rajiv Bansal" w:date="2019-08-04T14:23:00Z"/>
          <w:rFonts w:ascii="Segoe UI" w:hAnsi="Segoe UI" w:cs="Segoe UI"/>
          <w:color w:val="000000"/>
        </w:rPr>
      </w:pPr>
      <w:del w:id="1726"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7" w:author="Rajiv Bansal" w:date="2019-08-04T14:23:00Z"/>
        </w:rPr>
        <w:pPrChange w:id="1728" w:author="Rajiv Bansal" w:date="2019-08-04T11:29:00Z">
          <w:pPr>
            <w:pStyle w:val="Heading7"/>
          </w:pPr>
        </w:pPrChange>
      </w:pPr>
      <w:del w:id="1729"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0" w:author="Rajiv Bansal" w:date="2019-08-04T14:23:00Z"/>
          <w:rFonts w:ascii="Segoe UI" w:hAnsi="Segoe UI" w:cs="Segoe UI"/>
          <w:color w:val="000000"/>
        </w:rPr>
      </w:pPr>
      <w:del w:id="173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2" w:author="Rajiv Bansal" w:date="2019-08-04T14:23:00Z"/>
          <w:rFonts w:ascii="Times New Roman" w:hAnsi="Times New Roman" w:cs="Times New Roman"/>
        </w:rPr>
      </w:pPr>
      <w:del w:id="1733"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4" w:author="Rajiv Bansal" w:date="2019-08-04T14:23:00Z"/>
          <w:rFonts w:ascii="Segoe UI" w:hAnsi="Segoe UI" w:cs="Segoe UI"/>
          <w:color w:val="000000"/>
        </w:rPr>
      </w:pPr>
      <w:del w:id="1735"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6" w:author="Rajiv Bansal" w:date="2019-08-04T14:23:00Z"/>
        </w:rPr>
        <w:pPrChange w:id="1737" w:author="Rajiv Bansal" w:date="2019-08-04T11:29:00Z">
          <w:pPr>
            <w:pStyle w:val="Heading7"/>
          </w:pPr>
        </w:pPrChange>
      </w:pPr>
      <w:del w:id="1738"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39" w:author="Rajiv Bansal" w:date="2019-08-04T14:23:00Z"/>
          <w:rFonts w:ascii="Segoe UI" w:hAnsi="Segoe UI" w:cs="Segoe UI"/>
          <w:color w:val="000000"/>
        </w:rPr>
      </w:pPr>
      <w:del w:id="1740"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1" w:author="Rajiv Bansal" w:date="2019-08-04T14:23:00Z"/>
          <w:rFonts w:ascii="Segoe UI" w:hAnsi="Segoe UI" w:cs="Segoe UI"/>
          <w:color w:val="000000"/>
        </w:rPr>
      </w:pPr>
      <w:del w:id="1742"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3" w:author="Rajiv Bansal" w:date="2019-08-04T14:23:00Z"/>
        </w:trPr>
        <w:tc>
          <w:tcPr>
            <w:tcW w:w="15495" w:type="dxa"/>
            <w:vAlign w:val="center"/>
            <w:hideMark/>
          </w:tcPr>
          <w:p w14:paraId="6BC62E58" w14:textId="0B4476D9" w:rsidR="00B305A1" w:rsidDel="00305C1D" w:rsidRDefault="00B305A1">
            <w:pPr>
              <w:rPr>
                <w:del w:id="1744" w:author="Rajiv Bansal" w:date="2019-08-04T14:23:00Z"/>
                <w:rFonts w:ascii="Times New Roman" w:hAnsi="Times New Roman" w:cs="Times New Roman"/>
              </w:rPr>
            </w:pPr>
            <w:del w:id="174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6" w:author="Rajiv Bansal" w:date="2019-08-04T14:23:00Z"/>
              </w:rPr>
            </w:pPr>
            <w:del w:id="1747" w:author="Rajiv Bansal" w:date="2019-08-04T14:23:00Z">
              <w:r w:rsidDel="00305C1D">
                <w:delText> </w:delText>
              </w:r>
            </w:del>
          </w:p>
          <w:p w14:paraId="1735B883" w14:textId="25097B84" w:rsidR="00B305A1" w:rsidDel="00305C1D" w:rsidRDefault="00B305A1">
            <w:pPr>
              <w:rPr>
                <w:del w:id="1748" w:author="Rajiv Bansal" w:date="2019-08-04T14:23:00Z"/>
              </w:rPr>
            </w:pPr>
            <w:del w:id="17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0" w:author="Rajiv Bansal" w:date="2019-08-04T14:23:00Z"/>
              </w:rPr>
            </w:pPr>
            <w:del w:id="17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2" w:author="Rajiv Bansal" w:date="2019-08-04T14:23:00Z"/>
              </w:rPr>
            </w:pPr>
            <w:del w:id="17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4" w:author="Rajiv Bansal" w:date="2019-08-04T14:23:00Z"/>
              </w:rPr>
            </w:pPr>
            <w:del w:id="17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6" w:author="Rajiv Bansal" w:date="2019-08-04T14:23:00Z"/>
              </w:rPr>
            </w:pPr>
            <w:del w:id="17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58" w:author="Rajiv Bansal" w:date="2019-08-04T14:23:00Z"/>
              </w:rPr>
            </w:pPr>
            <w:del w:id="175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0" w:author="Rajiv Bansal" w:date="2019-08-04T14:23:00Z"/>
              </w:rPr>
            </w:pPr>
            <w:del w:id="1761" w:author="Rajiv Bansal" w:date="2019-08-04T14:23:00Z">
              <w:r w:rsidDel="00305C1D">
                <w:delText> </w:delText>
              </w:r>
            </w:del>
          </w:p>
          <w:p w14:paraId="0981D894" w14:textId="1F34467D" w:rsidR="00B305A1" w:rsidDel="00305C1D" w:rsidRDefault="00B305A1">
            <w:pPr>
              <w:rPr>
                <w:del w:id="1762" w:author="Rajiv Bansal" w:date="2019-08-04T14:23:00Z"/>
              </w:rPr>
            </w:pPr>
            <w:del w:id="1763"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4" w:author="Rajiv Bansal" w:date="2019-08-04T14:23:00Z"/>
              </w:rPr>
            </w:pPr>
            <w:del w:id="1765"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6" w:author="Rajiv Bansal" w:date="2019-08-04T14:23:00Z"/>
              </w:rPr>
            </w:pPr>
            <w:del w:id="176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68" w:author="Rajiv Bansal" w:date="2019-08-04T14:23:00Z"/>
              </w:rPr>
            </w:pPr>
            <w:del w:id="1769" w:author="Rajiv Bansal" w:date="2019-08-04T14:23:00Z">
              <w:r w:rsidDel="00305C1D">
                <w:rPr>
                  <w:rStyle w:val="HTMLCode"/>
                  <w:rFonts w:eastAsiaTheme="minorHAnsi"/>
                </w:rPr>
                <w:delText>{</w:delText>
              </w:r>
            </w:del>
          </w:p>
          <w:p w14:paraId="008BAEB3" w14:textId="00C1D877" w:rsidR="00B305A1" w:rsidDel="00305C1D" w:rsidRDefault="00B305A1">
            <w:pPr>
              <w:rPr>
                <w:del w:id="1770" w:author="Rajiv Bansal" w:date="2019-08-04T14:23:00Z"/>
              </w:rPr>
            </w:pPr>
            <w:del w:id="1771"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2" w:author="Rajiv Bansal" w:date="2019-08-04T14:23:00Z"/>
              </w:rPr>
            </w:pPr>
            <w:del w:id="177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4" w:author="Rajiv Bansal" w:date="2019-08-04T14:23:00Z"/>
              </w:rPr>
            </w:pPr>
            <w:del w:id="17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6" w:author="Rajiv Bansal" w:date="2019-08-04T14:23:00Z"/>
              </w:rPr>
            </w:pPr>
            <w:del w:id="177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78" w:author="Rajiv Bansal" w:date="2019-08-04T14:23:00Z"/>
              </w:rPr>
            </w:pPr>
            <w:del w:id="17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0" w:author="Rajiv Bansal" w:date="2019-08-04T14:23:00Z"/>
              </w:rPr>
            </w:pPr>
            <w:del w:id="1781" w:author="Rajiv Bansal" w:date="2019-08-04T14:23:00Z">
              <w:r w:rsidDel="00305C1D">
                <w:delText> </w:delText>
              </w:r>
            </w:del>
          </w:p>
          <w:p w14:paraId="64EA9ED6" w14:textId="788F196A" w:rsidR="00B305A1" w:rsidDel="00305C1D" w:rsidRDefault="00B305A1">
            <w:pPr>
              <w:rPr>
                <w:del w:id="1782" w:author="Rajiv Bansal" w:date="2019-08-04T14:23:00Z"/>
              </w:rPr>
            </w:pPr>
            <w:del w:id="178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4" w:author="Rajiv Bansal" w:date="2019-08-04T14:23:00Z"/>
              </w:rPr>
            </w:pPr>
            <w:del w:id="178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6" w:author="Rajiv Bansal" w:date="2019-08-04T14:23:00Z"/>
              </w:rPr>
            </w:pPr>
            <w:del w:id="178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88" w:author="Rajiv Bansal" w:date="2019-08-04T14:23:00Z"/>
              </w:rPr>
            </w:pPr>
            <w:del w:id="17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0" w:author="Rajiv Bansal" w:date="2019-08-04T14:23:00Z"/>
              </w:rPr>
            </w:pPr>
            <w:del w:id="17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2" w:author="Rajiv Bansal" w:date="2019-08-04T14:23:00Z"/>
              </w:rPr>
            </w:pPr>
            <w:del w:id="1793" w:author="Rajiv Bansal" w:date="2019-08-04T14:23:00Z">
              <w:r w:rsidDel="00305C1D">
                <w:delText> </w:delText>
              </w:r>
            </w:del>
          </w:p>
          <w:p w14:paraId="477FA8AE" w14:textId="42EA4E8D" w:rsidR="00B305A1" w:rsidDel="00305C1D" w:rsidRDefault="00B305A1">
            <w:pPr>
              <w:rPr>
                <w:del w:id="1794" w:author="Rajiv Bansal" w:date="2019-08-04T14:23:00Z"/>
              </w:rPr>
            </w:pPr>
            <w:del w:id="179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6" w:author="Rajiv Bansal" w:date="2019-08-04T14:23:00Z"/>
              </w:rPr>
            </w:pPr>
            <w:del w:id="179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798" w:author="Rajiv Bansal" w:date="2019-08-04T14:23:00Z"/>
              </w:rPr>
            </w:pPr>
            <w:del w:id="1799"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0" w:author="Rajiv Bansal" w:date="2019-08-04T14:23:00Z"/>
              </w:rPr>
            </w:pPr>
            <w:del w:id="180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2" w:author="Rajiv Bansal" w:date="2019-08-04T14:23:00Z"/>
              </w:rPr>
            </w:pPr>
            <w:del w:id="1803" w:author="Rajiv Bansal" w:date="2019-08-04T14:23:00Z">
              <w:r w:rsidDel="00305C1D">
                <w:rPr>
                  <w:rStyle w:val="HTMLCode"/>
                  <w:rFonts w:eastAsiaTheme="minorHAnsi"/>
                </w:rPr>
                <w:delText>}</w:delText>
              </w:r>
            </w:del>
          </w:p>
          <w:p w14:paraId="547CEFAF" w14:textId="5511E84E" w:rsidR="00B305A1" w:rsidDel="00305C1D" w:rsidRDefault="00B305A1">
            <w:pPr>
              <w:rPr>
                <w:del w:id="1804" w:author="Rajiv Bansal" w:date="2019-08-04T14:23:00Z"/>
              </w:rPr>
            </w:pPr>
            <w:del w:id="1805" w:author="Rajiv Bansal" w:date="2019-08-04T14:23:00Z">
              <w:r w:rsidDel="00305C1D">
                <w:delText> </w:delText>
              </w:r>
            </w:del>
          </w:p>
          <w:p w14:paraId="5803EBBB" w14:textId="79D79AD8" w:rsidR="00B305A1" w:rsidDel="00305C1D" w:rsidRDefault="00B305A1">
            <w:pPr>
              <w:rPr>
                <w:del w:id="1806" w:author="Rajiv Bansal" w:date="2019-08-04T14:23:00Z"/>
              </w:rPr>
            </w:pPr>
            <w:del w:id="1807"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08" w:author="Rajiv Bansal" w:date="2019-08-04T14:23:00Z"/>
              </w:rPr>
            </w:pPr>
            <w:del w:id="1809" w:author="Rajiv Bansal" w:date="2019-08-04T14:23:00Z">
              <w:r w:rsidDel="00305C1D">
                <w:rPr>
                  <w:rStyle w:val="HTMLCode"/>
                  <w:rFonts w:eastAsiaTheme="minorHAnsi"/>
                </w:rPr>
                <w:delText>{</w:delText>
              </w:r>
            </w:del>
          </w:p>
          <w:p w14:paraId="629E1656" w14:textId="1B5B6C23" w:rsidR="00B305A1" w:rsidDel="00305C1D" w:rsidRDefault="00B305A1">
            <w:pPr>
              <w:rPr>
                <w:del w:id="1810" w:author="Rajiv Bansal" w:date="2019-08-04T14:23:00Z"/>
              </w:rPr>
            </w:pPr>
            <w:del w:id="1811"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2" w:author="Rajiv Bansal" w:date="2019-08-04T14:23:00Z"/>
              </w:rPr>
            </w:pPr>
            <w:del w:id="1813"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4" w:author="Rajiv Bansal" w:date="2019-08-04T14:23:00Z"/>
              </w:rPr>
            </w:pPr>
            <w:del w:id="1815"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6" w:author="Rajiv Bansal" w:date="2019-08-04T14:23:00Z"/>
              </w:rPr>
            </w:pPr>
            <w:del w:id="1817" w:author="Rajiv Bansal" w:date="2019-08-04T14:23:00Z">
              <w:r w:rsidDel="00305C1D">
                <w:delText> </w:delText>
              </w:r>
            </w:del>
          </w:p>
          <w:p w14:paraId="3F3DF390" w14:textId="5D05B1E0" w:rsidR="00B305A1" w:rsidDel="00305C1D" w:rsidRDefault="00B305A1">
            <w:pPr>
              <w:rPr>
                <w:del w:id="1818" w:author="Rajiv Bansal" w:date="2019-08-04T14:23:00Z"/>
              </w:rPr>
            </w:pPr>
            <w:del w:id="181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0" w:author="Rajiv Bansal" w:date="2019-08-04T14:23:00Z"/>
              </w:rPr>
            </w:pPr>
            <w:del w:id="1821"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2" w:author="Rajiv Bansal" w:date="2019-08-04T14:23:00Z"/>
              </w:rPr>
            </w:pPr>
            <w:del w:id="1823"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4" w:author="Rajiv Bansal" w:date="2019-08-04T14:23:00Z"/>
              </w:rPr>
            </w:pPr>
            <w:del w:id="1825"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6" w:author="Rajiv Bansal" w:date="2019-08-04T14:23:00Z"/>
              </w:rPr>
            </w:pPr>
            <w:del w:id="1827"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28" w:author="Rajiv Bansal" w:date="2019-08-04T14:23:00Z"/>
              </w:rPr>
            </w:pPr>
            <w:del w:id="18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0" w:author="Rajiv Bansal" w:date="2019-08-04T14:23:00Z"/>
              </w:rPr>
            </w:pPr>
            <w:del w:id="1831" w:author="Rajiv Bansal" w:date="2019-08-04T14:23:00Z">
              <w:r w:rsidDel="00305C1D">
                <w:delText> </w:delText>
              </w:r>
            </w:del>
          </w:p>
          <w:p w14:paraId="375D7ED4" w14:textId="24267A4C" w:rsidR="00B305A1" w:rsidDel="00305C1D" w:rsidRDefault="00B305A1">
            <w:pPr>
              <w:rPr>
                <w:del w:id="1832" w:author="Rajiv Bansal" w:date="2019-08-04T14:23:00Z"/>
              </w:rPr>
            </w:pPr>
            <w:del w:id="18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4" w:author="Rajiv Bansal" w:date="2019-08-04T14:23:00Z"/>
              </w:rPr>
            </w:pPr>
            <w:del w:id="18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6" w:author="Rajiv Bansal" w:date="2019-08-04T14:23:00Z"/>
              </w:rPr>
            </w:pPr>
            <w:del w:id="18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38" w:author="Rajiv Bansal" w:date="2019-08-04T14:23:00Z"/>
              </w:rPr>
            </w:pPr>
            <w:del w:id="1839" w:author="Rajiv Bansal" w:date="2019-08-04T14:23:00Z">
              <w:r w:rsidDel="00305C1D">
                <w:delText> </w:delText>
              </w:r>
            </w:del>
          </w:p>
          <w:p w14:paraId="459CF86E" w14:textId="1365D94B" w:rsidR="00B305A1" w:rsidDel="00305C1D" w:rsidRDefault="00B305A1">
            <w:pPr>
              <w:rPr>
                <w:del w:id="1840" w:author="Rajiv Bansal" w:date="2019-08-04T14:23:00Z"/>
              </w:rPr>
            </w:pPr>
            <w:del w:id="18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2" w:author="Rajiv Bansal" w:date="2019-08-04T14:23:00Z"/>
              </w:rPr>
            </w:pPr>
            <w:del w:id="18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4" w:author="Rajiv Bansal" w:date="2019-08-04T14:23:00Z"/>
              </w:rPr>
            </w:pPr>
            <w:del w:id="18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6" w:author="Rajiv Bansal" w:date="2019-08-04T14:23:00Z"/>
              </w:rPr>
            </w:pPr>
            <w:del w:id="1847" w:author="Rajiv Bansal" w:date="2019-08-04T14:23:00Z">
              <w:r w:rsidDel="00305C1D">
                <w:delText> </w:delText>
              </w:r>
            </w:del>
          </w:p>
          <w:p w14:paraId="60308CAD" w14:textId="75F74DAB" w:rsidR="00B305A1" w:rsidDel="00305C1D" w:rsidRDefault="00B305A1">
            <w:pPr>
              <w:rPr>
                <w:del w:id="1848" w:author="Rajiv Bansal" w:date="2019-08-04T14:23:00Z"/>
              </w:rPr>
            </w:pPr>
            <w:del w:id="18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0" w:author="Rajiv Bansal" w:date="2019-08-04T14:23:00Z"/>
              </w:rPr>
            </w:pPr>
            <w:del w:id="18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2" w:author="Rajiv Bansal" w:date="2019-08-04T14:23:00Z"/>
              </w:rPr>
            </w:pPr>
            <w:del w:id="18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4" w:author="Rajiv Bansal" w:date="2019-08-04T14:23:00Z"/>
              </w:rPr>
            </w:pPr>
            <w:del w:id="1855"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6" w:author="Rajiv Bansal" w:date="2019-08-04T14:23:00Z"/>
        </w:rPr>
        <w:pPrChange w:id="1857" w:author="Rajiv Bansal" w:date="2019-08-04T11:29:00Z">
          <w:pPr>
            <w:pStyle w:val="Heading7"/>
          </w:pPr>
        </w:pPrChange>
      </w:pPr>
      <w:del w:id="1858"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59" w:author="Rajiv Bansal" w:date="2019-08-04T14:23:00Z"/>
          <w:rFonts w:ascii="Segoe UI" w:hAnsi="Segoe UI" w:cs="Segoe UI"/>
          <w:color w:val="000000"/>
        </w:rPr>
      </w:pPr>
      <w:del w:id="1860"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1" w:author="Rajiv Bansal" w:date="2019-08-04T14:23:00Z"/>
        </w:trPr>
        <w:tc>
          <w:tcPr>
            <w:tcW w:w="15495" w:type="dxa"/>
            <w:vAlign w:val="center"/>
            <w:hideMark/>
          </w:tcPr>
          <w:p w14:paraId="50485687" w14:textId="7E9EAAD6" w:rsidR="00B305A1" w:rsidDel="00305C1D" w:rsidRDefault="00B305A1">
            <w:pPr>
              <w:rPr>
                <w:del w:id="1862" w:author="Rajiv Bansal" w:date="2019-08-04T14:23:00Z"/>
                <w:rFonts w:ascii="Times New Roman" w:hAnsi="Times New Roman" w:cs="Times New Roman"/>
              </w:rPr>
            </w:pPr>
            <w:del w:id="1863"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4" w:author="Rajiv Bansal" w:date="2019-08-04T14:23:00Z"/>
              </w:rPr>
            </w:pPr>
            <w:del w:id="1865"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6" w:author="Rajiv Bansal" w:date="2019-08-04T14:23:00Z"/>
          <w:rFonts w:ascii="Segoe UI" w:hAnsi="Segoe UI" w:cs="Segoe UI"/>
          <w:color w:val="000000"/>
        </w:rPr>
      </w:pPr>
      <w:del w:id="1867"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68" w:author="Rajiv Bansal" w:date="2019-08-04T14:23:00Z"/>
        </w:rPr>
        <w:pPrChange w:id="1869" w:author="Rajiv Bansal" w:date="2019-08-04T11:29:00Z">
          <w:pPr>
            <w:pStyle w:val="Heading7"/>
          </w:pPr>
        </w:pPrChange>
      </w:pPr>
      <w:del w:id="1870"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1" w:author="Rajiv Bansal" w:date="2019-08-04T14:23:00Z"/>
          <w:rFonts w:ascii="Segoe UI" w:hAnsi="Segoe UI" w:cs="Segoe UI"/>
          <w:color w:val="000000"/>
        </w:rPr>
      </w:pPr>
      <w:del w:id="1872"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3" w:author="Rajiv Bansal" w:date="2019-08-04T14:23:00Z"/>
          <w:rFonts w:ascii="Segoe UI" w:hAnsi="Segoe UI" w:cs="Segoe UI"/>
          <w:color w:val="000000"/>
        </w:rPr>
      </w:pPr>
      <w:del w:id="1874"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5" w:author="Rajiv Bansal" w:date="2019-08-04T14:23:00Z"/>
          <w:rFonts w:ascii="Times New Roman" w:hAnsi="Times New Roman" w:cs="Times New Roman"/>
        </w:rPr>
      </w:pPr>
      <w:del w:id="1876"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7" w:author="Rajiv Bansal" w:date="2019-08-04T14:23:00Z"/>
          <w:rFonts w:ascii="Segoe UI" w:hAnsi="Segoe UI" w:cs="Segoe UI"/>
          <w:color w:val="000000"/>
        </w:rPr>
      </w:pPr>
      <w:del w:id="1878"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79" w:author="Rajiv Bansal" w:date="2019-08-04T14:23:00Z"/>
          <w:rFonts w:ascii="Times New Roman" w:hAnsi="Times New Roman" w:cs="Times New Roman"/>
        </w:rPr>
      </w:pPr>
      <w:del w:id="1880"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1" w:author="Rajiv Bansal" w:date="2019-08-04T14:23:00Z"/>
          <w:rFonts w:ascii="Segoe UI" w:hAnsi="Segoe UI" w:cs="Segoe UI"/>
          <w:color w:val="000000"/>
        </w:rPr>
      </w:pPr>
      <w:del w:id="1882"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3" w:author="Rajiv Bansal" w:date="2019-08-04T14:23:00Z"/>
        </w:rPr>
      </w:pPr>
      <w:del w:id="1884"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5" w:author="Rajiv Bansal" w:date="2019-08-04T14:23:00Z"/>
          <w:rFonts w:ascii="Segoe UI" w:hAnsi="Segoe UI" w:cs="Segoe UI"/>
          <w:color w:val="000000"/>
        </w:rPr>
      </w:pPr>
      <w:del w:id="1886"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7" w:author="Rajiv Bansal" w:date="2019-08-04T14:23:00Z"/>
        </w:rPr>
        <w:pPrChange w:id="1888" w:author="Rajiv Bansal" w:date="2019-08-04T11:29:00Z">
          <w:pPr>
            <w:pStyle w:val="Heading7"/>
          </w:pPr>
        </w:pPrChange>
      </w:pPr>
      <w:del w:id="1889"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0" w:author="Rajiv Bansal" w:date="2019-08-04T14:23:00Z"/>
          <w:rFonts w:ascii="Segoe UI" w:hAnsi="Segoe UI" w:cs="Segoe UI"/>
          <w:color w:val="000000"/>
        </w:rPr>
      </w:pPr>
      <w:del w:id="189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2" w:author="Rajiv Bansal" w:date="2019-08-04T14:23:00Z"/>
          <w:rFonts w:ascii="Times New Roman" w:hAnsi="Times New Roman" w:cs="Times New Roman"/>
        </w:rPr>
      </w:pPr>
      <w:del w:id="1893"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4" w:author="Rajiv Bansal" w:date="2019-08-04T14:23:00Z"/>
          <w:rFonts w:ascii="Segoe UI" w:hAnsi="Segoe UI" w:cs="Segoe UI"/>
          <w:color w:val="000000"/>
        </w:rPr>
      </w:pPr>
      <w:del w:id="1895"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6" w:author="Rajiv Bansal" w:date="2019-08-04T14:23:00Z"/>
        </w:rPr>
        <w:pPrChange w:id="1897" w:author="Rajiv Bansal" w:date="2019-08-04T11:29:00Z">
          <w:pPr>
            <w:pStyle w:val="Heading7"/>
          </w:pPr>
        </w:pPrChange>
      </w:pPr>
      <w:del w:id="1898"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899" w:author="Rajiv Bansal" w:date="2019-08-04T14:23:00Z"/>
          <w:rFonts w:ascii="Segoe UI" w:hAnsi="Segoe UI" w:cs="Segoe UI"/>
          <w:color w:val="000000"/>
        </w:rPr>
      </w:pPr>
      <w:del w:id="1900"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1" w:author="Rajiv Bansal" w:date="2019-08-04T14:23:00Z"/>
        </w:trPr>
        <w:tc>
          <w:tcPr>
            <w:tcW w:w="15495" w:type="dxa"/>
            <w:vAlign w:val="center"/>
            <w:hideMark/>
          </w:tcPr>
          <w:p w14:paraId="0F905521" w14:textId="798A9790" w:rsidR="00B305A1" w:rsidDel="00305C1D" w:rsidRDefault="00B305A1">
            <w:pPr>
              <w:rPr>
                <w:del w:id="1902" w:author="Rajiv Bansal" w:date="2019-08-04T14:23:00Z"/>
                <w:rFonts w:ascii="Times New Roman" w:hAnsi="Times New Roman" w:cs="Times New Roman"/>
              </w:rPr>
            </w:pPr>
            <w:del w:id="190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4" w:author="Rajiv Bansal" w:date="2019-08-04T14:23:00Z"/>
              </w:rPr>
            </w:pPr>
            <w:del w:id="1905" w:author="Rajiv Bansal" w:date="2019-08-04T14:23:00Z">
              <w:r w:rsidDel="00305C1D">
                <w:delText> </w:delText>
              </w:r>
            </w:del>
          </w:p>
          <w:p w14:paraId="4432B135" w14:textId="16021507" w:rsidR="00B305A1" w:rsidDel="00305C1D" w:rsidRDefault="00B305A1">
            <w:pPr>
              <w:rPr>
                <w:del w:id="1906" w:author="Rajiv Bansal" w:date="2019-08-04T14:23:00Z"/>
              </w:rPr>
            </w:pPr>
            <w:del w:id="19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08" w:author="Rajiv Bansal" w:date="2019-08-04T14:23:00Z"/>
              </w:rPr>
            </w:pPr>
            <w:del w:id="19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0" w:author="Rajiv Bansal" w:date="2019-08-04T14:23:00Z"/>
              </w:rPr>
            </w:pPr>
            <w:del w:id="19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2" w:author="Rajiv Bansal" w:date="2019-08-04T14:23:00Z"/>
              </w:rPr>
            </w:pPr>
            <w:del w:id="19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4" w:author="Rajiv Bansal" w:date="2019-08-04T14:23:00Z"/>
              </w:rPr>
            </w:pPr>
            <w:del w:id="19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6" w:author="Rajiv Bansal" w:date="2019-08-04T14:23:00Z"/>
              </w:rPr>
            </w:pPr>
            <w:del w:id="19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18" w:author="Rajiv Bansal" w:date="2019-08-04T14:23:00Z"/>
              </w:rPr>
            </w:pPr>
            <w:del w:id="19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0" w:author="Rajiv Bansal" w:date="2019-08-04T14:23:00Z"/>
              </w:rPr>
            </w:pPr>
            <w:del w:id="19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2" w:author="Rajiv Bansal" w:date="2019-08-04T14:23:00Z"/>
              </w:rPr>
            </w:pPr>
            <w:del w:id="1923" w:author="Rajiv Bansal" w:date="2019-08-04T14:23:00Z">
              <w:r w:rsidDel="00305C1D">
                <w:delText> </w:delText>
              </w:r>
            </w:del>
          </w:p>
          <w:p w14:paraId="54CF5C57" w14:textId="656BF3E4" w:rsidR="00B305A1" w:rsidDel="00305C1D" w:rsidRDefault="00B305A1">
            <w:pPr>
              <w:rPr>
                <w:del w:id="1924" w:author="Rajiv Bansal" w:date="2019-08-04T14:23:00Z"/>
              </w:rPr>
            </w:pPr>
            <w:del w:id="1925"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6" w:author="Rajiv Bansal" w:date="2019-08-04T14:23:00Z"/>
              </w:rPr>
            </w:pPr>
            <w:del w:id="1927"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28" w:author="Rajiv Bansal" w:date="2019-08-04T14:23:00Z"/>
              </w:rPr>
            </w:pPr>
            <w:del w:id="192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0" w:author="Rajiv Bansal" w:date="2019-08-04T14:23:00Z"/>
              </w:rPr>
            </w:pPr>
            <w:del w:id="1931" w:author="Rajiv Bansal" w:date="2019-08-04T14:23:00Z">
              <w:r w:rsidDel="00305C1D">
                <w:delText> </w:delText>
              </w:r>
            </w:del>
          </w:p>
          <w:p w14:paraId="333F32C3" w14:textId="395A65BA" w:rsidR="00B305A1" w:rsidDel="00305C1D" w:rsidRDefault="00B305A1">
            <w:pPr>
              <w:rPr>
                <w:del w:id="1932" w:author="Rajiv Bansal" w:date="2019-08-04T14:23:00Z"/>
              </w:rPr>
            </w:pPr>
            <w:del w:id="19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4" w:author="Rajiv Bansal" w:date="2019-08-04T14:23:00Z"/>
              </w:rPr>
            </w:pPr>
            <w:del w:id="1935"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6" w:author="Rajiv Bansal" w:date="2019-08-04T14:23:00Z"/>
              </w:rPr>
            </w:pPr>
            <w:del w:id="19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38" w:author="Rajiv Bansal" w:date="2019-08-04T14:23:00Z"/>
              </w:rPr>
            </w:pPr>
            <w:del w:id="1939" w:author="Rajiv Bansal" w:date="2019-08-04T14:23:00Z">
              <w:r w:rsidDel="00305C1D">
                <w:delText> </w:delText>
              </w:r>
            </w:del>
          </w:p>
          <w:p w14:paraId="3148F924" w14:textId="4C2C2129" w:rsidR="00B305A1" w:rsidDel="00305C1D" w:rsidRDefault="00B305A1">
            <w:pPr>
              <w:rPr>
                <w:del w:id="1940" w:author="Rajiv Bansal" w:date="2019-08-04T14:23:00Z"/>
              </w:rPr>
            </w:pPr>
            <w:del w:id="194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2" w:author="Rajiv Bansal" w:date="2019-08-04T14:23:00Z"/>
              </w:rPr>
            </w:pPr>
            <w:del w:id="19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4" w:author="Rajiv Bansal" w:date="2019-08-04T14:23:00Z"/>
              </w:rPr>
            </w:pPr>
            <w:del w:id="19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6" w:author="Rajiv Bansal" w:date="2019-08-04T14:23:00Z"/>
              </w:rPr>
            </w:pPr>
            <w:del w:id="19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48" w:author="Rajiv Bansal" w:date="2019-08-04T14:23:00Z"/>
              </w:rPr>
            </w:pPr>
            <w:del w:id="194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0" w:author="Rajiv Bansal" w:date="2019-08-04T14:23:00Z"/>
              </w:rPr>
            </w:pPr>
            <w:del w:id="19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2" w:author="Rajiv Bansal" w:date="2019-08-04T14:23:00Z"/>
              </w:rPr>
            </w:pPr>
            <w:del w:id="19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4" w:author="Rajiv Bansal" w:date="2019-08-04T14:23:00Z"/>
              </w:rPr>
            </w:pPr>
            <w:del w:id="19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6" w:author="Rajiv Bansal" w:date="2019-08-04T14:23:00Z"/>
              </w:rPr>
            </w:pPr>
            <w:del w:id="195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58" w:author="Rajiv Bansal" w:date="2019-08-04T14:23:00Z"/>
              </w:rPr>
            </w:pPr>
            <w:del w:id="19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0" w:author="Rajiv Bansal" w:date="2019-08-04T14:23:00Z"/>
              </w:rPr>
            </w:pPr>
            <w:del w:id="19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2" w:author="Rajiv Bansal" w:date="2019-08-04T14:23:00Z"/>
              </w:rPr>
            </w:pPr>
            <w:del w:id="19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4" w:author="Rajiv Bansal" w:date="2019-08-04T14:23:00Z"/>
              </w:rPr>
            </w:pPr>
            <w:del w:id="1965"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6" w:author="Rajiv Bansal" w:date="2019-08-04T14:23:00Z"/>
              </w:rPr>
            </w:pPr>
            <w:del w:id="19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68" w:author="Rajiv Bansal" w:date="2019-08-04T14:23:00Z"/>
              </w:rPr>
            </w:pPr>
            <w:del w:id="19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0" w:author="Rajiv Bansal" w:date="2019-08-04T14:23:00Z"/>
              </w:rPr>
            </w:pPr>
            <w:del w:id="19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2" w:author="Rajiv Bansal" w:date="2019-08-04T14:23:00Z"/>
              </w:rPr>
            </w:pPr>
            <w:del w:id="1973"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4" w:author="Rajiv Bansal" w:date="2019-08-04T14:23:00Z"/>
        </w:rPr>
        <w:pPrChange w:id="1975" w:author="Rajiv Bansal" w:date="2019-08-04T11:29:00Z">
          <w:pPr>
            <w:pStyle w:val="Heading7"/>
          </w:pPr>
        </w:pPrChange>
      </w:pPr>
      <w:del w:id="1976"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7" w:author="Rajiv Bansal" w:date="2019-08-04T14:23:00Z"/>
          <w:rFonts w:ascii="Segoe UI" w:hAnsi="Segoe UI" w:cs="Segoe UI"/>
          <w:color w:val="000000"/>
        </w:rPr>
      </w:pPr>
      <w:del w:id="1978"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79" w:author="Rajiv Bansal" w:date="2019-08-04T14:23:00Z"/>
        </w:trPr>
        <w:tc>
          <w:tcPr>
            <w:tcW w:w="15495" w:type="dxa"/>
            <w:vAlign w:val="center"/>
            <w:hideMark/>
          </w:tcPr>
          <w:p w14:paraId="364B9811" w14:textId="2CF8ED28" w:rsidR="00B305A1" w:rsidDel="00305C1D" w:rsidRDefault="00B305A1">
            <w:pPr>
              <w:rPr>
                <w:del w:id="1980" w:author="Rajiv Bansal" w:date="2019-08-04T14:23:00Z"/>
                <w:rFonts w:ascii="Times New Roman" w:hAnsi="Times New Roman" w:cs="Times New Roman"/>
              </w:rPr>
            </w:pPr>
            <w:del w:id="1981"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2" w:author="Rajiv Bansal" w:date="2019-08-04T14:23:00Z"/>
              </w:rPr>
            </w:pPr>
            <w:del w:id="1983"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4" w:author="Rajiv Bansal" w:date="2019-08-04T14:23:00Z"/>
              </w:rPr>
            </w:pPr>
            <w:del w:id="1985" w:author="Rajiv Bansal" w:date="2019-08-04T14:23:00Z">
              <w:r w:rsidDel="00305C1D">
                <w:delText> </w:delText>
              </w:r>
            </w:del>
          </w:p>
          <w:p w14:paraId="4DC95C8A" w14:textId="64AC2E40" w:rsidR="00B305A1" w:rsidDel="00305C1D" w:rsidRDefault="00B305A1">
            <w:pPr>
              <w:rPr>
                <w:del w:id="1986" w:author="Rajiv Bansal" w:date="2019-08-04T14:23:00Z"/>
              </w:rPr>
            </w:pPr>
            <w:del w:id="1987"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88" w:author="Rajiv Bansal" w:date="2019-08-04T14:23:00Z"/>
              </w:rPr>
            </w:pPr>
            <w:del w:id="1989"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0" w:author="Rajiv Bansal" w:date="2019-08-04T14:23:00Z"/>
              </w:rPr>
            </w:pPr>
            <w:del w:id="1991" w:author="Rajiv Bansal" w:date="2019-08-04T14:23:00Z">
              <w:r w:rsidDel="00305C1D">
                <w:delText> </w:delText>
              </w:r>
            </w:del>
          </w:p>
          <w:p w14:paraId="02D857FC" w14:textId="641E117A" w:rsidR="00B305A1" w:rsidDel="00305C1D" w:rsidRDefault="00B305A1">
            <w:pPr>
              <w:rPr>
                <w:del w:id="1992" w:author="Rajiv Bansal" w:date="2019-08-04T14:23:00Z"/>
              </w:rPr>
            </w:pPr>
            <w:del w:id="1993"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4" w:author="Rajiv Bansal" w:date="2019-08-04T14:23:00Z"/>
              </w:rPr>
            </w:pPr>
            <w:del w:id="1995"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6" w:author="Rajiv Bansal" w:date="2019-08-04T14:23:00Z"/>
          <w:rFonts w:ascii="Georgia" w:hAnsi="Georgia" w:cs="Segoe UI"/>
          <w:color w:val="000000"/>
        </w:rPr>
      </w:pPr>
      <w:del w:id="1997"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1998" w:author="Rajiv Bansal" w:date="2019-08-04T14:23:00Z"/>
          <w:rFonts w:ascii="Georgia" w:hAnsi="Georgia"/>
        </w:rPr>
        <w:pPrChange w:id="1999" w:author="Rajiv Bansal" w:date="2019-08-04T11:29:00Z">
          <w:pPr>
            <w:pStyle w:val="Heading7"/>
          </w:pPr>
        </w:pPrChange>
      </w:pPr>
      <w:del w:id="2000"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1" w:author="Rajiv Bansal" w:date="2019-08-04T14:23:00Z"/>
          <w:rFonts w:ascii="Georgia" w:hAnsi="Georgia" w:cs="Segoe UI"/>
          <w:color w:val="000000"/>
        </w:rPr>
      </w:pPr>
      <w:del w:id="2002"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3" w:author="Rajiv Bansal" w:date="2019-08-04T14:23:00Z"/>
          <w:rFonts w:ascii="Georgia" w:hAnsi="Georgia" w:cs="Segoe UI"/>
          <w:color w:val="000000"/>
        </w:rPr>
      </w:pPr>
      <w:del w:id="2004"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5" w:author="Rajiv Bansal" w:date="2019-08-04T14:23:00Z"/>
          <w:rFonts w:cs="Segoe UI"/>
          <w:color w:val="000000"/>
        </w:rPr>
      </w:pPr>
      <w:del w:id="2006"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7" w:author="Rajiv Bansal" w:date="2019-08-04T14:23:00Z"/>
          <w:rFonts w:cs="Segoe UI"/>
          <w:color w:val="000000"/>
        </w:rPr>
      </w:pPr>
      <w:del w:id="2008"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09" w:author="Rajiv Bansal" w:date="2019-08-04T14:23:00Z"/>
          <w:rFonts w:cs="Segoe UI"/>
          <w:color w:val="000000"/>
        </w:rPr>
      </w:pPr>
      <w:del w:id="2010"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1" w:author="Rajiv Bansal" w:date="2019-08-04T14:23:00Z"/>
          <w:rFonts w:cs="Segoe UI"/>
          <w:color w:val="000000"/>
        </w:rPr>
      </w:pPr>
      <w:del w:id="2012"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3" w:author="Rajiv Bansal" w:date="2019-08-04T14:23:00Z"/>
          <w:rFonts w:ascii="Georgia" w:hAnsi="Georgia" w:cs="Segoe UI"/>
          <w:color w:val="000000"/>
        </w:rPr>
      </w:pPr>
      <w:del w:id="2014"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5" w:author="Rajiv Bansal" w:date="2019-08-04T14:23:00Z"/>
        </w:trPr>
        <w:tc>
          <w:tcPr>
            <w:tcW w:w="15495" w:type="dxa"/>
            <w:vAlign w:val="center"/>
            <w:hideMark/>
          </w:tcPr>
          <w:p w14:paraId="19DE0A7A" w14:textId="320B6FE9" w:rsidR="00B305A1" w:rsidDel="00305C1D" w:rsidRDefault="00B305A1">
            <w:pPr>
              <w:rPr>
                <w:del w:id="2016" w:author="Rajiv Bansal" w:date="2019-08-04T14:23:00Z"/>
                <w:rFonts w:ascii="Times New Roman" w:hAnsi="Times New Roman" w:cs="Times New Roman"/>
              </w:rPr>
            </w:pPr>
            <w:del w:id="201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18" w:author="Rajiv Bansal" w:date="2019-08-04T14:23:00Z"/>
              </w:rPr>
            </w:pPr>
            <w:del w:id="2019" w:author="Rajiv Bansal" w:date="2019-08-04T14:23:00Z">
              <w:r w:rsidDel="00305C1D">
                <w:delText> </w:delText>
              </w:r>
            </w:del>
          </w:p>
          <w:p w14:paraId="4374751D" w14:textId="381003DE" w:rsidR="00B305A1" w:rsidDel="00305C1D" w:rsidRDefault="00B305A1">
            <w:pPr>
              <w:rPr>
                <w:del w:id="2020" w:author="Rajiv Bansal" w:date="2019-08-04T14:23:00Z"/>
              </w:rPr>
            </w:pPr>
            <w:del w:id="20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2" w:author="Rajiv Bansal" w:date="2019-08-04T14:23:00Z"/>
              </w:rPr>
            </w:pPr>
            <w:del w:id="20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4" w:author="Rajiv Bansal" w:date="2019-08-04T14:23:00Z"/>
              </w:rPr>
            </w:pPr>
            <w:del w:id="202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6" w:author="Rajiv Bansal" w:date="2019-08-04T14:23:00Z"/>
              </w:rPr>
            </w:pPr>
            <w:del w:id="2027" w:author="Rajiv Bansal" w:date="2019-08-04T14:23:00Z">
              <w:r w:rsidDel="00305C1D">
                <w:delText> </w:delText>
              </w:r>
            </w:del>
          </w:p>
          <w:p w14:paraId="0FD1FEF3" w14:textId="2E3B1068" w:rsidR="00B305A1" w:rsidDel="00305C1D" w:rsidRDefault="00B305A1">
            <w:pPr>
              <w:rPr>
                <w:del w:id="2028" w:author="Rajiv Bansal" w:date="2019-08-04T14:23:00Z"/>
              </w:rPr>
            </w:pPr>
            <w:del w:id="202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0" w:author="Rajiv Bansal" w:date="2019-08-04T14:23:00Z"/>
              </w:rPr>
            </w:pPr>
            <w:del w:id="2031" w:author="Rajiv Bansal" w:date="2019-08-04T14:23:00Z">
              <w:r w:rsidDel="00305C1D">
                <w:delText> </w:delText>
              </w:r>
            </w:del>
          </w:p>
          <w:p w14:paraId="3CDDF2FA" w14:textId="3617940A" w:rsidR="00B305A1" w:rsidDel="00305C1D" w:rsidRDefault="00B305A1">
            <w:pPr>
              <w:rPr>
                <w:del w:id="2032" w:author="Rajiv Bansal" w:date="2019-08-04T14:23:00Z"/>
              </w:rPr>
            </w:pPr>
            <w:del w:id="203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4" w:author="Rajiv Bansal" w:date="2019-08-04T14:23:00Z"/>
              </w:rPr>
            </w:pPr>
            <w:del w:id="20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6" w:author="Rajiv Bansal" w:date="2019-08-04T14:23:00Z"/>
              </w:rPr>
            </w:pPr>
            <w:del w:id="20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38" w:author="Rajiv Bansal" w:date="2019-08-04T14:23:00Z"/>
              </w:rPr>
            </w:pPr>
            <w:del w:id="20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0" w:author="Rajiv Bansal" w:date="2019-08-04T14:23:00Z"/>
              </w:rPr>
            </w:pPr>
            <w:del w:id="2041" w:author="Rajiv Bansal" w:date="2019-08-04T14:23:00Z">
              <w:r w:rsidDel="00305C1D">
                <w:delText> </w:delText>
              </w:r>
            </w:del>
          </w:p>
          <w:p w14:paraId="51CF1841" w14:textId="2CC17A99" w:rsidR="00B305A1" w:rsidDel="00305C1D" w:rsidRDefault="00B305A1">
            <w:pPr>
              <w:rPr>
                <w:del w:id="2042" w:author="Rajiv Bansal" w:date="2019-08-04T14:23:00Z"/>
              </w:rPr>
            </w:pPr>
            <w:del w:id="204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4" w:author="Rajiv Bansal" w:date="2019-08-04T14:23:00Z"/>
              </w:rPr>
            </w:pPr>
            <w:del w:id="20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6" w:author="Rajiv Bansal" w:date="2019-08-04T14:23:00Z"/>
              </w:rPr>
            </w:pPr>
            <w:del w:id="20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48" w:author="Rajiv Bansal" w:date="2019-08-04T14:23:00Z"/>
              </w:rPr>
            </w:pPr>
            <w:del w:id="20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0" w:author="Rajiv Bansal" w:date="2019-08-04T14:23:00Z"/>
              </w:rPr>
            </w:pPr>
            <w:del w:id="2051" w:author="Rajiv Bansal" w:date="2019-08-04T14:23:00Z">
              <w:r w:rsidDel="00305C1D">
                <w:delText> </w:delText>
              </w:r>
            </w:del>
          </w:p>
          <w:p w14:paraId="4C4B4B0E" w14:textId="1EFD949E" w:rsidR="00B305A1" w:rsidDel="00305C1D" w:rsidRDefault="00B305A1">
            <w:pPr>
              <w:rPr>
                <w:del w:id="2052" w:author="Rajiv Bansal" w:date="2019-08-04T14:23:00Z"/>
              </w:rPr>
            </w:pPr>
            <w:del w:id="205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4" w:author="Rajiv Bansal" w:date="2019-08-04T14:23:00Z"/>
              </w:rPr>
            </w:pPr>
            <w:del w:id="20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6" w:author="Rajiv Bansal" w:date="2019-08-04T14:23:00Z"/>
              </w:rPr>
            </w:pPr>
            <w:del w:id="20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58" w:author="Rajiv Bansal" w:date="2019-08-04T14:23:00Z"/>
              </w:rPr>
            </w:pPr>
            <w:del w:id="20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0" w:author="Rajiv Bansal" w:date="2019-08-04T14:23:00Z"/>
              </w:rPr>
            </w:pPr>
            <w:del w:id="2061" w:author="Rajiv Bansal" w:date="2019-08-04T14:23:00Z">
              <w:r w:rsidDel="00305C1D">
                <w:delText> </w:delText>
              </w:r>
            </w:del>
          </w:p>
          <w:p w14:paraId="6F6154B2" w14:textId="1137DB30" w:rsidR="00B305A1" w:rsidDel="00305C1D" w:rsidRDefault="00B305A1">
            <w:pPr>
              <w:rPr>
                <w:del w:id="2062" w:author="Rajiv Bansal" w:date="2019-08-04T14:23:00Z"/>
              </w:rPr>
            </w:pPr>
            <w:del w:id="206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4" w:author="Rajiv Bansal" w:date="2019-08-04T14:23:00Z"/>
              </w:rPr>
            </w:pPr>
            <w:del w:id="206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6" w:author="Rajiv Bansal" w:date="2019-08-04T14:23:00Z"/>
              </w:rPr>
            </w:pPr>
            <w:del w:id="2067"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68" w:author="Rajiv Bansal" w:date="2019-08-04T14:23:00Z"/>
              </w:rPr>
            </w:pPr>
            <w:del w:id="2069"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0" w:author="Rajiv Bansal" w:date="2019-08-04T14:23:00Z"/>
              </w:rPr>
            </w:pPr>
            <w:del w:id="2071" w:author="Rajiv Bansal" w:date="2019-08-04T14:23:00Z">
              <w:r w:rsidDel="00305C1D">
                <w:delText> </w:delText>
              </w:r>
            </w:del>
          </w:p>
          <w:p w14:paraId="3008A54A" w14:textId="4CF5B20E" w:rsidR="00B305A1" w:rsidDel="00305C1D" w:rsidRDefault="00B305A1">
            <w:pPr>
              <w:rPr>
                <w:del w:id="2072" w:author="Rajiv Bansal" w:date="2019-08-04T14:23:00Z"/>
              </w:rPr>
            </w:pPr>
            <w:del w:id="2073"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4" w:author="Rajiv Bansal" w:date="2019-08-04T14:23:00Z"/>
              </w:rPr>
            </w:pPr>
            <w:del w:id="20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78" w:author="Rajiv Bansal" w:date="2019-08-04T14:23:00Z"/>
              </w:rPr>
            </w:pPr>
            <w:del w:id="2079"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0" w:author="Rajiv Bansal" w:date="2019-08-04T14:23:00Z"/>
          <w:rFonts w:ascii="Segoe UI" w:hAnsi="Segoe UI" w:cs="Segoe UI"/>
          <w:color w:val="000000"/>
        </w:rPr>
      </w:pPr>
      <w:del w:id="2081"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2" w:author="Rajiv Bansal" w:date="2019-08-04T14:23:00Z"/>
        </w:trPr>
        <w:tc>
          <w:tcPr>
            <w:tcW w:w="15495" w:type="dxa"/>
            <w:vAlign w:val="center"/>
            <w:hideMark/>
          </w:tcPr>
          <w:p w14:paraId="1AE88439" w14:textId="20249631" w:rsidR="00B305A1" w:rsidDel="00305C1D" w:rsidRDefault="00B305A1">
            <w:pPr>
              <w:rPr>
                <w:del w:id="2083" w:author="Rajiv Bansal" w:date="2019-08-04T14:23:00Z"/>
                <w:rFonts w:ascii="Times New Roman" w:hAnsi="Times New Roman" w:cs="Times New Roman"/>
              </w:rPr>
            </w:pPr>
            <w:del w:id="208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5" w:author="Rajiv Bansal" w:date="2019-08-04T14:23:00Z"/>
              </w:rPr>
            </w:pPr>
            <w:del w:id="2086" w:author="Rajiv Bansal" w:date="2019-08-04T14:23:00Z">
              <w:r w:rsidDel="00305C1D">
                <w:delText> </w:delText>
              </w:r>
            </w:del>
          </w:p>
          <w:p w14:paraId="5FB53EBA" w14:textId="3EA7ECBF" w:rsidR="00B305A1" w:rsidDel="00305C1D" w:rsidRDefault="00B305A1">
            <w:pPr>
              <w:rPr>
                <w:del w:id="2087" w:author="Rajiv Bansal" w:date="2019-08-04T14:23:00Z"/>
              </w:rPr>
            </w:pPr>
            <w:del w:id="208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89" w:author="Rajiv Bansal" w:date="2019-08-04T14:23:00Z"/>
              </w:rPr>
            </w:pPr>
            <w:del w:id="2090" w:author="Rajiv Bansal" w:date="2019-08-04T14:23:00Z">
              <w:r w:rsidDel="00305C1D">
                <w:delText> </w:delText>
              </w:r>
            </w:del>
          </w:p>
          <w:p w14:paraId="3C545B17" w14:textId="1F13E415" w:rsidR="00B305A1" w:rsidDel="00305C1D" w:rsidRDefault="00B305A1">
            <w:pPr>
              <w:rPr>
                <w:del w:id="2091" w:author="Rajiv Bansal" w:date="2019-08-04T14:23:00Z"/>
              </w:rPr>
            </w:pPr>
            <w:del w:id="209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3" w:author="Rajiv Bansal" w:date="2019-08-04T14:23:00Z"/>
              </w:rPr>
            </w:pPr>
            <w:del w:id="2094" w:author="Rajiv Bansal" w:date="2019-08-04T14:23:00Z">
              <w:r w:rsidDel="00305C1D">
                <w:delText> </w:delText>
              </w:r>
            </w:del>
          </w:p>
          <w:p w14:paraId="655C22B7" w14:textId="46F19FF2" w:rsidR="00B305A1" w:rsidDel="00305C1D" w:rsidRDefault="00B305A1">
            <w:pPr>
              <w:rPr>
                <w:del w:id="2095" w:author="Rajiv Bansal" w:date="2019-08-04T14:23:00Z"/>
              </w:rPr>
            </w:pPr>
            <w:del w:id="20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7" w:author="Rajiv Bansal" w:date="2019-08-04T14:23:00Z"/>
              </w:rPr>
            </w:pPr>
            <w:del w:id="20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099" w:author="Rajiv Bansal" w:date="2019-08-04T14:23:00Z"/>
              </w:rPr>
            </w:pPr>
            <w:del w:id="21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1" w:author="Rajiv Bansal" w:date="2019-08-04T14:23:00Z"/>
              </w:rPr>
            </w:pPr>
            <w:del w:id="21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3" w:author="Rajiv Bansal" w:date="2019-08-04T14:23:00Z"/>
              </w:rPr>
            </w:pPr>
            <w:del w:id="2104" w:author="Rajiv Bansal" w:date="2019-08-04T14:23:00Z">
              <w:r w:rsidDel="00305C1D">
                <w:delText> </w:delText>
              </w:r>
            </w:del>
          </w:p>
          <w:p w14:paraId="0AE1EB72" w14:textId="2979EA91" w:rsidR="00B305A1" w:rsidDel="00305C1D" w:rsidRDefault="00B305A1">
            <w:pPr>
              <w:rPr>
                <w:del w:id="2105" w:author="Rajiv Bansal" w:date="2019-08-04T14:23:00Z"/>
              </w:rPr>
            </w:pPr>
            <w:del w:id="21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7" w:author="Rajiv Bansal" w:date="2019-08-04T14:23:00Z"/>
              </w:rPr>
            </w:pPr>
            <w:del w:id="21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09" w:author="Rajiv Bansal" w:date="2019-08-04T14:23:00Z"/>
              </w:rPr>
            </w:pPr>
            <w:del w:id="21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1" w:author="Rajiv Bansal" w:date="2019-08-04T14:23:00Z"/>
              </w:rPr>
            </w:pPr>
            <w:del w:id="21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3" w:author="Rajiv Bansal" w:date="2019-08-04T14:23:00Z"/>
              </w:rPr>
            </w:pPr>
            <w:del w:id="2114" w:author="Rajiv Bansal" w:date="2019-08-04T14:23:00Z">
              <w:r w:rsidDel="00305C1D">
                <w:delText> </w:delText>
              </w:r>
            </w:del>
          </w:p>
          <w:p w14:paraId="7AD4931E" w14:textId="4B26CE11" w:rsidR="00B305A1" w:rsidDel="00305C1D" w:rsidRDefault="00B305A1">
            <w:pPr>
              <w:rPr>
                <w:del w:id="2115" w:author="Rajiv Bansal" w:date="2019-08-04T14:23:00Z"/>
              </w:rPr>
            </w:pPr>
            <w:del w:id="21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7" w:author="Rajiv Bansal" w:date="2019-08-04T14:23:00Z"/>
              </w:rPr>
            </w:pPr>
            <w:del w:id="21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19" w:author="Rajiv Bansal" w:date="2019-08-04T14:23:00Z"/>
              </w:rPr>
            </w:pPr>
            <w:del w:id="212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1" w:author="Rajiv Bansal" w:date="2019-08-04T14:23:00Z"/>
              </w:rPr>
            </w:pPr>
            <w:del w:id="212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3" w:author="Rajiv Bansal" w:date="2019-08-04T14:23:00Z"/>
              </w:rPr>
            </w:pPr>
            <w:del w:id="2124" w:author="Rajiv Bansal" w:date="2019-08-04T14:23:00Z">
              <w:r w:rsidDel="00305C1D">
                <w:delText> </w:delText>
              </w:r>
            </w:del>
          </w:p>
          <w:p w14:paraId="791DE36B" w14:textId="7A100A4D"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1" w:author="Rajiv Bansal" w:date="2019-08-04T14:23:00Z"/>
              </w:rPr>
            </w:pPr>
            <w:del w:id="2132" w:author="Rajiv Bansal" w:date="2019-08-04T14:23:00Z">
              <w:r w:rsidDel="00305C1D">
                <w:delText> </w:delText>
              </w:r>
            </w:del>
          </w:p>
          <w:p w14:paraId="78D70446" w14:textId="46F416AF" w:rsidR="00B305A1" w:rsidDel="00305C1D" w:rsidRDefault="00B305A1">
            <w:pPr>
              <w:rPr>
                <w:del w:id="2133" w:author="Rajiv Bansal" w:date="2019-08-04T14:23:00Z"/>
              </w:rPr>
            </w:pPr>
            <w:del w:id="213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7" w:author="Rajiv Bansal" w:date="2019-08-04T14:23:00Z"/>
              </w:rPr>
            </w:pPr>
            <w:del w:id="2138"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39" w:author="Rajiv Bansal" w:date="2019-08-04T14:23:00Z"/>
          <w:rFonts w:ascii="Segoe UI" w:hAnsi="Segoe UI" w:cs="Segoe UI"/>
          <w:color w:val="000000"/>
        </w:rPr>
      </w:pPr>
      <w:del w:id="2140"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1" w:author="Rajiv Bansal" w:date="2019-08-04T14:23:00Z"/>
        </w:trPr>
        <w:tc>
          <w:tcPr>
            <w:tcW w:w="15495" w:type="dxa"/>
            <w:vAlign w:val="center"/>
            <w:hideMark/>
          </w:tcPr>
          <w:p w14:paraId="0537809C" w14:textId="7ED19597" w:rsidR="00B305A1" w:rsidDel="00305C1D" w:rsidRDefault="00B305A1">
            <w:pPr>
              <w:rPr>
                <w:del w:id="2142" w:author="Rajiv Bansal" w:date="2019-08-04T14:23:00Z"/>
                <w:rFonts w:ascii="Times New Roman" w:hAnsi="Times New Roman" w:cs="Times New Roman"/>
              </w:rPr>
            </w:pPr>
            <w:del w:id="214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4" w:author="Rajiv Bansal" w:date="2019-08-04T14:23:00Z"/>
              </w:rPr>
            </w:pPr>
            <w:del w:id="2145" w:author="Rajiv Bansal" w:date="2019-08-04T14:23:00Z">
              <w:r w:rsidDel="00305C1D">
                <w:delText> </w:delText>
              </w:r>
            </w:del>
          </w:p>
          <w:p w14:paraId="61F1C1BA" w14:textId="468FE99D"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48" w:author="Rajiv Bansal" w:date="2019-08-04T14:23:00Z"/>
              </w:rPr>
            </w:pPr>
            <w:del w:id="2149" w:author="Rajiv Bansal" w:date="2019-08-04T14:23:00Z">
              <w:r w:rsidDel="00305C1D">
                <w:delText> </w:delText>
              </w:r>
            </w:del>
          </w:p>
          <w:p w14:paraId="6A3D372E" w14:textId="39C3BF6E" w:rsidR="00B305A1" w:rsidDel="00305C1D" w:rsidRDefault="00B305A1">
            <w:pPr>
              <w:rPr>
                <w:del w:id="2150" w:author="Rajiv Bansal" w:date="2019-08-04T14:23:00Z"/>
              </w:rPr>
            </w:pPr>
            <w:del w:id="215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2" w:author="Rajiv Bansal" w:date="2019-08-04T14:23:00Z"/>
              </w:rPr>
            </w:pPr>
            <w:del w:id="2153" w:author="Rajiv Bansal" w:date="2019-08-04T14:23:00Z">
              <w:r w:rsidDel="00305C1D">
                <w:delText> </w:delText>
              </w:r>
            </w:del>
          </w:p>
          <w:p w14:paraId="05B6F62E" w14:textId="75B57F71"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2" w:author="Rajiv Bansal" w:date="2019-08-04T14:23:00Z"/>
              </w:rPr>
            </w:pPr>
            <w:del w:id="2163" w:author="Rajiv Bansal" w:date="2019-08-04T14:23:00Z">
              <w:r w:rsidDel="00305C1D">
                <w:delText> </w:delText>
              </w:r>
            </w:del>
          </w:p>
          <w:p w14:paraId="2FED8C2D" w14:textId="2D69E59C"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2" w:author="Rajiv Bansal" w:date="2019-08-04T14:23:00Z"/>
              </w:rPr>
            </w:pPr>
            <w:del w:id="2173" w:author="Rajiv Bansal" w:date="2019-08-04T14:23:00Z">
              <w:r w:rsidDel="00305C1D">
                <w:delText> </w:delText>
              </w:r>
            </w:del>
          </w:p>
          <w:p w14:paraId="73011031" w14:textId="3DCA8204"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2" w:author="Rajiv Bansal" w:date="2019-08-04T14:23:00Z"/>
              </w:rPr>
            </w:pPr>
            <w:del w:id="2183" w:author="Rajiv Bansal" w:date="2019-08-04T14:23:00Z">
              <w:r w:rsidDel="00305C1D">
                <w:delText> </w:delText>
              </w:r>
            </w:del>
          </w:p>
          <w:p w14:paraId="4EC5BAEE" w14:textId="1CD8A849" w:rsidR="00B305A1" w:rsidDel="00305C1D" w:rsidRDefault="00B305A1">
            <w:pPr>
              <w:rPr>
                <w:del w:id="2184" w:author="Rajiv Bansal" w:date="2019-08-04T14:23:00Z"/>
              </w:rPr>
            </w:pPr>
            <w:del w:id="21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4" w:author="Rajiv Bansal" w:date="2019-08-04T14:23:00Z"/>
              </w:rPr>
            </w:pPr>
            <w:del w:id="2195"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6" w:author="Rajiv Bansal" w:date="2019-08-04T14:23:00Z"/>
          <w:rFonts w:ascii="Segoe UI" w:hAnsi="Segoe UI" w:cs="Segoe UI"/>
          <w:color w:val="000000"/>
        </w:rPr>
      </w:pPr>
      <w:del w:id="2197"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198" w:author="Rajiv Bansal" w:date="2019-08-04T14:23:00Z"/>
        </w:trPr>
        <w:tc>
          <w:tcPr>
            <w:tcW w:w="15495" w:type="dxa"/>
            <w:vAlign w:val="center"/>
            <w:hideMark/>
          </w:tcPr>
          <w:p w14:paraId="3EB2E5F5" w14:textId="0FE6F9FA" w:rsidR="00B305A1" w:rsidDel="00305C1D" w:rsidRDefault="00B305A1">
            <w:pPr>
              <w:rPr>
                <w:del w:id="2199" w:author="Rajiv Bansal" w:date="2019-08-04T14:23:00Z"/>
                <w:rFonts w:ascii="Times New Roman" w:hAnsi="Times New Roman" w:cs="Times New Roman"/>
              </w:rPr>
            </w:pPr>
            <w:del w:id="220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1" w:author="Rajiv Bansal" w:date="2019-08-04T14:23:00Z"/>
              </w:rPr>
            </w:pPr>
            <w:del w:id="2202" w:author="Rajiv Bansal" w:date="2019-08-04T14:23:00Z">
              <w:r w:rsidDel="00305C1D">
                <w:delText> </w:delText>
              </w:r>
            </w:del>
          </w:p>
          <w:p w14:paraId="00998732" w14:textId="4A556102" w:rsidR="00B305A1" w:rsidDel="00305C1D" w:rsidRDefault="00B305A1">
            <w:pPr>
              <w:rPr>
                <w:del w:id="2203" w:author="Rajiv Bansal" w:date="2019-08-04T14:23:00Z"/>
              </w:rPr>
            </w:pPr>
            <w:del w:id="22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5" w:author="Rajiv Bansal" w:date="2019-08-04T14:23:00Z"/>
              </w:rPr>
            </w:pPr>
            <w:del w:id="2206" w:author="Rajiv Bansal" w:date="2019-08-04T14:23:00Z">
              <w:r w:rsidDel="00305C1D">
                <w:delText> </w:delText>
              </w:r>
            </w:del>
          </w:p>
          <w:p w14:paraId="7B3C2E25" w14:textId="63079684" w:rsidR="00B305A1" w:rsidDel="00305C1D" w:rsidRDefault="00B305A1">
            <w:pPr>
              <w:rPr>
                <w:del w:id="2207" w:author="Rajiv Bansal" w:date="2019-08-04T14:23:00Z"/>
              </w:rPr>
            </w:pPr>
            <w:del w:id="220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09" w:author="Rajiv Bansal" w:date="2019-08-04T14:23:00Z"/>
              </w:rPr>
            </w:pPr>
            <w:del w:id="2210" w:author="Rajiv Bansal" w:date="2019-08-04T14:23:00Z">
              <w:r w:rsidDel="00305C1D">
                <w:delText> </w:delText>
              </w:r>
            </w:del>
          </w:p>
          <w:p w14:paraId="320F4BEF" w14:textId="56256B8E" w:rsidR="00B305A1" w:rsidDel="00305C1D" w:rsidRDefault="00B305A1">
            <w:pPr>
              <w:rPr>
                <w:del w:id="2211" w:author="Rajiv Bansal" w:date="2019-08-04T14:23:00Z"/>
              </w:rPr>
            </w:pPr>
            <w:del w:id="221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3" w:author="Rajiv Bansal" w:date="2019-08-04T14:23:00Z"/>
              </w:rPr>
            </w:pPr>
            <w:del w:id="22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5" w:author="Rajiv Bansal" w:date="2019-08-04T14:23:00Z"/>
              </w:rPr>
            </w:pPr>
            <w:del w:id="22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7" w:author="Rajiv Bansal" w:date="2019-08-04T14:23:00Z"/>
              </w:rPr>
            </w:pPr>
            <w:del w:id="22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19" w:author="Rajiv Bansal" w:date="2019-08-04T14:23:00Z"/>
              </w:rPr>
            </w:pPr>
            <w:del w:id="2220" w:author="Rajiv Bansal" w:date="2019-08-04T14:23:00Z">
              <w:r w:rsidDel="00305C1D">
                <w:delText> </w:delText>
              </w:r>
            </w:del>
          </w:p>
          <w:p w14:paraId="20036EC9" w14:textId="314D4336" w:rsidR="00B305A1" w:rsidDel="00305C1D" w:rsidRDefault="00B305A1">
            <w:pPr>
              <w:rPr>
                <w:del w:id="2221" w:author="Rajiv Bansal" w:date="2019-08-04T14:23:00Z"/>
              </w:rPr>
            </w:pPr>
            <w:del w:id="222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3" w:author="Rajiv Bansal" w:date="2019-08-04T14:23:00Z"/>
              </w:rPr>
            </w:pPr>
            <w:del w:id="22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5" w:author="Rajiv Bansal" w:date="2019-08-04T14:23:00Z"/>
              </w:rPr>
            </w:pPr>
            <w:del w:id="222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7" w:author="Rajiv Bansal" w:date="2019-08-04T14:23:00Z"/>
              </w:rPr>
            </w:pPr>
            <w:del w:id="22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29" w:author="Rajiv Bansal" w:date="2019-08-04T14:23:00Z"/>
              </w:rPr>
            </w:pPr>
            <w:del w:id="2230" w:author="Rajiv Bansal" w:date="2019-08-04T14:23:00Z">
              <w:r w:rsidDel="00305C1D">
                <w:delText> </w:delText>
              </w:r>
            </w:del>
          </w:p>
          <w:p w14:paraId="2A787918" w14:textId="2469B965" w:rsidR="00B305A1" w:rsidDel="00305C1D" w:rsidRDefault="00B305A1">
            <w:pPr>
              <w:rPr>
                <w:del w:id="2231" w:author="Rajiv Bansal" w:date="2019-08-04T14:23:00Z"/>
              </w:rPr>
            </w:pPr>
            <w:del w:id="223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3" w:author="Rajiv Bansal" w:date="2019-08-04T14:23:00Z"/>
              </w:rPr>
            </w:pPr>
            <w:del w:id="22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5" w:author="Rajiv Bansal" w:date="2019-08-04T14:23:00Z"/>
              </w:rPr>
            </w:pPr>
            <w:del w:id="22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7" w:author="Rajiv Bansal" w:date="2019-08-04T14:23:00Z"/>
              </w:rPr>
            </w:pPr>
            <w:del w:id="22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39" w:author="Rajiv Bansal" w:date="2019-08-04T14:23:00Z"/>
              </w:rPr>
            </w:pPr>
            <w:del w:id="2240" w:author="Rajiv Bansal" w:date="2019-08-04T14:23:00Z">
              <w:r w:rsidDel="00305C1D">
                <w:delText> </w:delText>
              </w:r>
            </w:del>
          </w:p>
          <w:p w14:paraId="6B094344" w14:textId="0598C04C" w:rsidR="00B305A1" w:rsidDel="00305C1D" w:rsidRDefault="00B305A1">
            <w:pPr>
              <w:rPr>
                <w:del w:id="2241" w:author="Rajiv Bansal" w:date="2019-08-04T14:23:00Z"/>
              </w:rPr>
            </w:pPr>
            <w:del w:id="224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3" w:author="Rajiv Bansal" w:date="2019-08-04T14:23:00Z"/>
              </w:rPr>
            </w:pPr>
            <w:del w:id="224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5" w:author="Rajiv Bansal" w:date="2019-08-04T14:23:00Z"/>
              </w:rPr>
            </w:pPr>
            <w:del w:id="2246"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7" w:author="Rajiv Bansal" w:date="2019-08-04T14:23:00Z"/>
              </w:rPr>
            </w:pPr>
            <w:del w:id="2248" w:author="Rajiv Bansal" w:date="2019-08-04T14:23:00Z">
              <w:r w:rsidDel="00305C1D">
                <w:delText> </w:delText>
              </w:r>
            </w:del>
          </w:p>
          <w:p w14:paraId="6FB17311" w14:textId="33580C2E" w:rsidR="00B305A1" w:rsidDel="00305C1D" w:rsidRDefault="00B305A1">
            <w:pPr>
              <w:rPr>
                <w:del w:id="2249" w:author="Rajiv Bansal" w:date="2019-08-04T14:23:00Z"/>
              </w:rPr>
            </w:pPr>
            <w:del w:id="225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1" w:author="Rajiv Bansal" w:date="2019-08-04T14:23:00Z"/>
              </w:rPr>
            </w:pPr>
            <w:del w:id="225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3" w:author="Rajiv Bansal" w:date="2019-08-04T14:23:00Z"/>
              </w:rPr>
            </w:pPr>
            <w:del w:id="2254"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5" w:author="Rajiv Bansal" w:date="2019-08-04T14:23:00Z"/>
        </w:rPr>
        <w:pPrChange w:id="2256" w:author="Rajiv Bansal" w:date="2019-08-04T11:29:00Z">
          <w:pPr>
            <w:pStyle w:val="Heading7"/>
          </w:pPr>
        </w:pPrChange>
      </w:pPr>
      <w:del w:id="2257"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58" w:author="Rajiv Bansal" w:date="2019-08-04T14:23:00Z"/>
          <w:rFonts w:ascii="Segoe UI" w:hAnsi="Segoe UI" w:cs="Segoe UI"/>
          <w:color w:val="000000"/>
        </w:rPr>
      </w:pPr>
      <w:del w:id="2259"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0" w:author="Rajiv Bansal" w:date="2019-08-04T14:23:00Z"/>
        </w:trPr>
        <w:tc>
          <w:tcPr>
            <w:tcW w:w="15495" w:type="dxa"/>
            <w:vAlign w:val="center"/>
            <w:hideMark/>
          </w:tcPr>
          <w:p w14:paraId="414F19E7" w14:textId="391BD3F7"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rStyle w:val="HTMLCode"/>
                  <w:rFonts w:eastAsiaTheme="minorHAnsi"/>
                </w:rPr>
                <w:delText>@Bean</w:delText>
              </w:r>
            </w:del>
          </w:p>
          <w:p w14:paraId="12A18CAF" w14:textId="28F39CD0" w:rsidR="00B305A1" w:rsidDel="00305C1D" w:rsidRDefault="00B305A1">
            <w:pPr>
              <w:rPr>
                <w:del w:id="2263" w:author="Rajiv Bansal" w:date="2019-08-04T14:23:00Z"/>
              </w:rPr>
            </w:pPr>
            <w:del w:id="226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5" w:author="Rajiv Bansal" w:date="2019-08-04T14:23:00Z"/>
              </w:rPr>
            </w:pPr>
            <w:del w:id="226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7" w:author="Rajiv Bansal" w:date="2019-08-04T14:23:00Z"/>
              </w:rPr>
            </w:pPr>
            <w:del w:id="2268" w:author="Rajiv Bansal" w:date="2019-08-04T14:23:00Z">
              <w:r w:rsidDel="00305C1D">
                <w:rPr>
                  <w:rStyle w:val="HTMLCode"/>
                  <w:rFonts w:eastAsiaTheme="minorHAnsi"/>
                </w:rPr>
                <w:delText>}</w:delText>
              </w:r>
            </w:del>
          </w:p>
          <w:p w14:paraId="01E63B31" w14:textId="249C8A3C" w:rsidR="00B305A1" w:rsidDel="00305C1D" w:rsidRDefault="00B305A1">
            <w:pPr>
              <w:rPr>
                <w:del w:id="2269" w:author="Rajiv Bansal" w:date="2019-08-04T14:23:00Z"/>
              </w:rPr>
            </w:pPr>
            <w:del w:id="2270" w:author="Rajiv Bansal" w:date="2019-08-04T14:23:00Z">
              <w:r w:rsidDel="00305C1D">
                <w:rPr>
                  <w:rStyle w:val="HTMLCode"/>
                  <w:rFonts w:eastAsiaTheme="minorHAnsi"/>
                </w:rPr>
                <w:delText>@Bean</w:delText>
              </w:r>
            </w:del>
          </w:p>
          <w:p w14:paraId="78796FB5" w14:textId="00049701" w:rsidR="00B305A1" w:rsidDel="00305C1D" w:rsidRDefault="00B305A1">
            <w:pPr>
              <w:rPr>
                <w:del w:id="2271" w:author="Rajiv Bansal" w:date="2019-08-04T14:23:00Z"/>
              </w:rPr>
            </w:pPr>
            <w:del w:id="227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3" w:author="Rajiv Bansal" w:date="2019-08-04T14:23:00Z"/>
              </w:rPr>
            </w:pPr>
            <w:del w:id="227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5" w:author="Rajiv Bansal" w:date="2019-08-04T14:23:00Z"/>
              </w:rPr>
            </w:pPr>
            <w:del w:id="2276" w:author="Rajiv Bansal" w:date="2019-08-04T14:23:00Z">
              <w:r w:rsidDel="00305C1D">
                <w:rPr>
                  <w:rStyle w:val="HTMLCode"/>
                  <w:rFonts w:eastAsiaTheme="minorHAnsi"/>
                </w:rPr>
                <w:delText>}</w:delText>
              </w:r>
            </w:del>
          </w:p>
          <w:p w14:paraId="670362B1" w14:textId="071D6FB1" w:rsidR="00B305A1" w:rsidDel="00305C1D" w:rsidRDefault="00B305A1">
            <w:pPr>
              <w:rPr>
                <w:del w:id="2277" w:author="Rajiv Bansal" w:date="2019-08-04T14:23:00Z"/>
              </w:rPr>
            </w:pPr>
            <w:del w:id="2278" w:author="Rajiv Bansal" w:date="2019-08-04T14:23:00Z">
              <w:r w:rsidDel="00305C1D">
                <w:rPr>
                  <w:rStyle w:val="HTMLCode"/>
                  <w:rFonts w:eastAsiaTheme="minorHAnsi"/>
                </w:rPr>
                <w:delText>@Bean</w:delText>
              </w:r>
            </w:del>
          </w:p>
          <w:p w14:paraId="07EE1139" w14:textId="6FC46B56" w:rsidR="00B305A1" w:rsidDel="00305C1D" w:rsidRDefault="00B305A1">
            <w:pPr>
              <w:rPr>
                <w:del w:id="2279" w:author="Rajiv Bansal" w:date="2019-08-04T14:23:00Z"/>
              </w:rPr>
            </w:pPr>
            <w:del w:id="228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1" w:author="Rajiv Bansal" w:date="2019-08-04T14:23:00Z"/>
              </w:rPr>
            </w:pPr>
            <w:del w:id="22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3" w:author="Rajiv Bansal" w:date="2019-08-04T14:23:00Z"/>
              </w:rPr>
            </w:pPr>
            <w:del w:id="2284" w:author="Rajiv Bansal" w:date="2019-08-04T14:23:00Z">
              <w:r w:rsidDel="00305C1D">
                <w:rPr>
                  <w:rStyle w:val="HTMLCode"/>
                  <w:rFonts w:eastAsiaTheme="minorHAnsi"/>
                </w:rPr>
                <w:delText>}</w:delText>
              </w:r>
            </w:del>
          </w:p>
          <w:p w14:paraId="3CBBBCC1" w14:textId="6C02D50D" w:rsidR="00B305A1" w:rsidDel="00305C1D" w:rsidRDefault="00B305A1">
            <w:pPr>
              <w:rPr>
                <w:del w:id="2285" w:author="Rajiv Bansal" w:date="2019-08-04T14:23:00Z"/>
              </w:rPr>
            </w:pPr>
            <w:del w:id="2286" w:author="Rajiv Bansal" w:date="2019-08-04T14:23:00Z">
              <w:r w:rsidDel="00305C1D">
                <w:rPr>
                  <w:rStyle w:val="HTMLCode"/>
                  <w:rFonts w:eastAsiaTheme="minorHAnsi"/>
                </w:rPr>
                <w:delText>@Bean</w:delText>
              </w:r>
            </w:del>
          </w:p>
          <w:p w14:paraId="09451FBE" w14:textId="105F6777" w:rsidR="00B305A1" w:rsidDel="00305C1D" w:rsidRDefault="00B305A1">
            <w:pPr>
              <w:rPr>
                <w:del w:id="2287" w:author="Rajiv Bansal" w:date="2019-08-04T14:23:00Z"/>
              </w:rPr>
            </w:pPr>
            <w:del w:id="228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1" w:author="Rajiv Bansal" w:date="2019-08-04T14:23:00Z"/>
              </w:rPr>
            </w:pPr>
            <w:del w:id="2292"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3" w:author="Rajiv Bansal" w:date="2019-08-04T14:23:00Z"/>
          <w:b/>
          <w:bCs/>
          <w:sz w:val="36"/>
          <w:szCs w:val="36"/>
        </w:rPr>
      </w:pPr>
      <w:del w:id="2294"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5" w:author="Rajiv Bansal" w:date="2019-08-04T14:23:00Z"/>
          <w:rFonts w:ascii="Segoe UI" w:hAnsi="Segoe UI" w:cs="Segoe UI"/>
          <w:color w:val="000000"/>
        </w:rPr>
      </w:pPr>
      <w:del w:id="2296"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7" w:author="Rajiv Bansal" w:date="2019-08-04T14:23:00Z"/>
          <w:rFonts w:ascii="Segoe UI" w:hAnsi="Segoe UI" w:cs="Segoe UI"/>
          <w:color w:val="000000"/>
        </w:rPr>
      </w:pPr>
      <w:del w:id="2298"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299" w:author="Rajiv Bansal" w:date="2019-08-04T14:23:00Z"/>
          <w:rFonts w:ascii="Segoe UI" w:hAnsi="Segoe UI" w:cs="Segoe UI"/>
          <w:color w:val="000000"/>
        </w:rPr>
      </w:pPr>
      <w:del w:id="2300"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1" w:author="Rajiv Bansal" w:date="2019-08-04T14:23:00Z"/>
          <w:rFonts w:ascii="Times New Roman" w:hAnsi="Times New Roman" w:cs="Times New Roman"/>
        </w:rPr>
      </w:pPr>
      <w:del w:id="2302"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3" w:author="Rajiv Bansal" w:date="2019-08-04T14:23:00Z"/>
          <w:rFonts w:ascii="Segoe UI" w:hAnsi="Segoe UI" w:cs="Segoe UI"/>
          <w:color w:val="000000"/>
        </w:rPr>
      </w:pPr>
      <w:del w:id="2304"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5" w:author="Rajiv Bansal" w:date="2019-08-04T14:23:00Z"/>
          <w:rFonts w:ascii="Times New Roman" w:hAnsi="Times New Roman" w:cs="Times New Roman"/>
        </w:rPr>
      </w:pPr>
      <w:del w:id="2306"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7" w:author="Rajiv Bansal" w:date="2019-08-04T14:23:00Z"/>
          <w:rStyle w:val="Strong"/>
          <w:rFonts w:eastAsiaTheme="majorEastAsia" w:cs="Lucida Sans Unicode"/>
          <w:color w:val="2F5496" w:themeColor="accent1" w:themeShade="BF"/>
          <w:spacing w:val="-3"/>
        </w:rPr>
      </w:pPr>
      <w:del w:id="2308"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09" w:author="Rajiv Bansal" w:date="2019-08-04T14:20:00Z"/>
          <w:rStyle w:val="Strong"/>
          <w:rFonts w:ascii="Georgia" w:eastAsiaTheme="minorHAnsi" w:hAnsi="Georgia" w:cs="Lucida Sans Unicode"/>
          <w:i w:val="0"/>
          <w:iCs w:val="0"/>
          <w:color w:val="auto"/>
          <w:spacing w:val="-3"/>
        </w:rPr>
      </w:pPr>
      <w:del w:id="2310"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1" w:author="Rajiv Bansal" w:date="2019-08-04T14:20:00Z"/>
          <w:rFonts w:eastAsia="Times New Roman" w:cs="Segoe UI"/>
          <w:color w:val="000000"/>
          <w:lang w:eastAsia="en-IN"/>
        </w:rPr>
      </w:pPr>
      <w:del w:id="2312"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3" w:author="Rajiv Bansal" w:date="2019-08-04T14:20:00Z"/>
          <w:rFonts w:eastAsia="Times New Roman" w:cs="Segoe UI"/>
          <w:color w:val="000000"/>
          <w:lang w:eastAsia="en-IN"/>
        </w:rPr>
      </w:pPr>
      <w:del w:id="2314"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5" w:author="Rajiv Bansal" w:date="2019-08-04T14:20:00Z"/>
          <w:rFonts w:eastAsia="Times New Roman" w:cs="Courier New"/>
          <w:color w:val="000000"/>
          <w:lang w:eastAsia="en-IN"/>
        </w:rPr>
      </w:pPr>
      <w:del w:id="2316"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7"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8" w:author="Rajiv Bansal" w:date="2019-08-04T14:20:00Z"/>
          <w:rFonts w:eastAsia="Times New Roman" w:cs="Courier New"/>
          <w:color w:val="000000"/>
          <w:lang w:eastAsia="en-IN"/>
        </w:rPr>
      </w:pPr>
      <w:del w:id="2319"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0" w:author="Rajiv Bansal" w:date="2019-08-04T14:20:00Z"/>
          <w:rFonts w:eastAsia="Times New Roman" w:cs="Courier New"/>
          <w:color w:val="000000"/>
          <w:lang w:eastAsia="en-IN"/>
        </w:rPr>
      </w:pPr>
      <w:del w:id="2321"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2" w:author="Rajiv Bansal" w:date="2019-08-04T14:20:00Z"/>
          <w:rFonts w:eastAsia="Times New Roman" w:cs="Courier New"/>
          <w:color w:val="000000"/>
          <w:lang w:eastAsia="en-IN"/>
        </w:rPr>
      </w:pPr>
      <w:del w:id="2323"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4" w:author="Rajiv Bansal" w:date="2019-08-04T14:20:00Z"/>
          <w:rFonts w:eastAsia="Times New Roman" w:cs="Courier New"/>
          <w:color w:val="000000"/>
          <w:lang w:eastAsia="en-IN"/>
        </w:rPr>
      </w:pPr>
      <w:del w:id="2325"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6" w:author="Rajiv Bansal" w:date="2019-08-04T14:20:00Z"/>
          <w:rFonts w:eastAsia="Times New Roman" w:cs="Courier New"/>
          <w:color w:val="000000"/>
          <w:lang w:eastAsia="en-IN"/>
        </w:rPr>
      </w:pPr>
      <w:del w:id="2327"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28" w:author="Rajiv Bansal" w:date="2019-08-04T14:20:00Z"/>
          <w:rFonts w:ascii="Georgia" w:eastAsia="Times New Roman" w:hAnsi="Georgia"/>
          <w:b/>
          <w:bCs/>
          <w:lang w:eastAsia="en-IN"/>
        </w:rPr>
      </w:pPr>
      <w:del w:id="2329"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0" w:author="Rajiv Bansal" w:date="2019-08-04T14:20:00Z"/>
          <w:rFonts w:eastAsia="Times New Roman" w:cs="Segoe UI"/>
          <w:color w:val="000000"/>
          <w:lang w:eastAsia="en-IN"/>
        </w:rPr>
      </w:pPr>
      <w:del w:id="2331"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38" w:author="Rajiv Bansal" w:date="2019-08-04T14:20:00Z"/>
          <w:rFonts w:eastAsia="Times New Roman" w:cs="Segoe UI"/>
          <w:color w:val="000000"/>
          <w:lang w:eastAsia="en-IN"/>
        </w:rPr>
      </w:pPr>
      <w:del w:id="2339"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0" w:author="Rajiv Bansal" w:date="2019-08-04T14:20:00Z"/>
          <w:rFonts w:eastAsia="Times New Roman" w:cs="Segoe UI"/>
          <w:color w:val="000000"/>
          <w:lang w:eastAsia="en-IN"/>
        </w:rPr>
      </w:pPr>
      <w:del w:id="2341"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2" w:author="Rajiv Bansal" w:date="2019-08-04T14:20:00Z"/>
          <w:rFonts w:eastAsia="Times New Roman" w:cs="Segoe UI"/>
          <w:color w:val="000000"/>
          <w:lang w:eastAsia="en-IN"/>
        </w:rPr>
      </w:pPr>
      <w:del w:id="2343"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4" w:author="Rajiv Bansal" w:date="2019-08-04T14:20:00Z"/>
          <w:rFonts w:ascii="Georgia" w:eastAsia="Times New Roman" w:hAnsi="Georgia"/>
          <w:lang w:eastAsia="en-IN"/>
        </w:rPr>
      </w:pPr>
      <w:del w:id="2345"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6" w:author="Rajiv Bansal" w:date="2019-08-04T14:20:00Z"/>
          <w:rFonts w:eastAsia="Times New Roman" w:cs="Segoe UI"/>
          <w:color w:val="000000"/>
          <w:lang w:eastAsia="en-IN"/>
        </w:rPr>
      </w:pPr>
      <w:del w:id="2347"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48"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49" w:author="Rajiv Bansal" w:date="2019-08-04T14:20:00Z"/>
                <w:rFonts w:eastAsia="Times New Roman" w:cs="Times New Roman"/>
                <w:lang w:eastAsia="en-IN"/>
              </w:rPr>
            </w:pPr>
            <w:del w:id="2350"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1" w:author="Rajiv Bansal" w:date="2019-08-04T14:20:00Z"/>
          <w:rFonts w:eastAsia="Times New Roman" w:cs="Segoe UI"/>
          <w:color w:val="000000"/>
          <w:lang w:eastAsia="en-IN"/>
        </w:rPr>
      </w:pPr>
      <w:del w:id="2352"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7"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58" w:author="Rajiv Bansal" w:date="2019-08-04T14:20:00Z"/>
                <w:rFonts w:ascii="Times New Roman" w:eastAsia="Times New Roman" w:hAnsi="Times New Roman" w:cs="Times New Roman"/>
                <w:lang w:eastAsia="en-IN"/>
              </w:rPr>
            </w:pPr>
            <w:del w:id="2359"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0" w:author="Rajiv Bansal" w:date="2019-08-04T14:20:00Z"/>
                <w:rFonts w:ascii="Times New Roman" w:eastAsia="Times New Roman" w:hAnsi="Times New Roman" w:cs="Times New Roman"/>
                <w:lang w:eastAsia="en-IN"/>
              </w:rPr>
            </w:pPr>
            <w:del w:id="236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2" w:author="Rajiv Bansal" w:date="2019-08-04T14:20:00Z"/>
                <w:rFonts w:ascii="Times New Roman" w:eastAsia="Times New Roman" w:hAnsi="Times New Roman" w:cs="Times New Roman"/>
                <w:lang w:eastAsia="en-IN"/>
              </w:rPr>
            </w:pPr>
            <w:del w:id="23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4" w:author="Rajiv Bansal" w:date="2019-08-04T14:20:00Z"/>
                <w:rFonts w:ascii="Times New Roman" w:eastAsia="Times New Roman" w:hAnsi="Times New Roman" w:cs="Times New Roman"/>
                <w:lang w:eastAsia="en-IN"/>
              </w:rPr>
            </w:pPr>
            <w:del w:id="2365"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6" w:author="Rajiv Bansal" w:date="2019-08-04T14:20:00Z"/>
          <w:rFonts w:ascii="Georgia" w:eastAsia="Times New Roman" w:hAnsi="Georgia"/>
          <w:b/>
          <w:bCs/>
          <w:lang w:eastAsia="en-IN"/>
        </w:rPr>
      </w:pPr>
      <w:del w:id="2367"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68" w:author="Rajiv Bansal" w:date="2019-08-04T14:20:00Z"/>
          <w:rFonts w:eastAsia="Times New Roman" w:cs="Segoe UI"/>
          <w:color w:val="000000"/>
          <w:lang w:eastAsia="en-IN"/>
        </w:rPr>
      </w:pPr>
      <w:del w:id="2369"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0" w:author="Rajiv Bansal" w:date="2019-08-04T14:20:00Z"/>
          <w:rFonts w:eastAsia="Times New Roman" w:cs="Segoe UI"/>
          <w:color w:val="000000"/>
          <w:lang w:eastAsia="en-IN"/>
        </w:rPr>
      </w:pPr>
      <w:del w:id="2371"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2" w:author="Rajiv Bansal" w:date="2019-08-04T14:20:00Z"/>
          <w:rFonts w:eastAsia="Times New Roman" w:cs="Segoe UI"/>
          <w:color w:val="000000"/>
          <w:lang w:eastAsia="en-IN"/>
        </w:rPr>
      </w:pPr>
      <w:del w:id="2373"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78" w:author="Rajiv Bansal" w:date="2019-08-04T14:20:00Z"/>
          <w:rFonts w:eastAsia="Times New Roman" w:cs="Segoe UI"/>
          <w:color w:val="000000"/>
          <w:lang w:eastAsia="en-IN"/>
        </w:rPr>
      </w:pPr>
      <w:del w:id="2379"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0"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1" w:author="Rajiv Bansal" w:date="2019-08-04T14:20:00Z"/>
                <w:rFonts w:eastAsia="Times New Roman" w:cs="Times New Roman"/>
                <w:lang w:eastAsia="en-IN"/>
              </w:rPr>
            </w:pPr>
            <w:del w:id="2382"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3" w:author="Rajiv Bansal" w:date="2019-08-04T14:20:00Z"/>
                <w:rFonts w:eastAsia="Times New Roman" w:cs="Times New Roman"/>
                <w:lang w:eastAsia="en-IN"/>
              </w:rPr>
            </w:pPr>
            <w:del w:id="2384"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5" w:author="Rajiv Bansal" w:date="2019-08-04T14:20:00Z"/>
                <w:rFonts w:eastAsia="Times New Roman" w:cs="Times New Roman"/>
                <w:lang w:eastAsia="en-IN"/>
              </w:rPr>
            </w:pPr>
            <w:del w:id="238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7" w:author="Rajiv Bansal" w:date="2019-08-04T14:20:00Z"/>
                <w:rFonts w:eastAsia="Times New Roman" w:cs="Times New Roman"/>
                <w:lang w:eastAsia="en-IN"/>
              </w:rPr>
            </w:pPr>
            <w:del w:id="2388"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89" w:author="Rajiv Bansal" w:date="2019-08-04T14:20:00Z"/>
          <w:rFonts w:eastAsia="Times New Roman" w:cs="Segoe UI"/>
          <w:color w:val="000000"/>
          <w:lang w:eastAsia="en-IN"/>
        </w:rPr>
      </w:pPr>
      <w:del w:id="2390"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1" w:author="Rajiv Bansal" w:date="2019-08-04T14:20:00Z"/>
          <w:rFonts w:ascii="Georgia" w:eastAsia="Times New Roman" w:hAnsi="Georgia"/>
          <w:b/>
          <w:bCs/>
          <w:lang w:eastAsia="en-IN"/>
        </w:rPr>
      </w:pPr>
      <w:del w:id="2392"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3" w:author="Rajiv Bansal" w:date="2019-08-04T14:20:00Z"/>
          <w:rFonts w:eastAsia="Times New Roman" w:cs="Segoe UI"/>
          <w:color w:val="000000"/>
          <w:lang w:eastAsia="en-IN"/>
        </w:rPr>
      </w:pPr>
      <w:del w:id="2394"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5" w:author="Rajiv Bansal" w:date="2019-08-04T14:20:00Z"/>
          <w:rFonts w:eastAsia="Times New Roman" w:cs="Segoe UI"/>
          <w:color w:val="000000"/>
          <w:lang w:eastAsia="en-IN"/>
        </w:rPr>
      </w:pPr>
      <w:del w:id="2396"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7" w:author="Rajiv Bansal" w:date="2019-08-04T14:20:00Z"/>
          <w:rFonts w:ascii="Times New Roman" w:eastAsia="Times New Roman" w:hAnsi="Times New Roman" w:cs="Times New Roman"/>
          <w:lang w:eastAsia="en-IN"/>
        </w:rPr>
      </w:pPr>
      <w:del w:id="2398"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399" w:author="Rajiv Bansal" w:date="2019-08-04T14:20:00Z"/>
          <w:rFonts w:ascii="Georgia" w:eastAsia="Times New Roman" w:hAnsi="Georgia"/>
          <w:lang w:eastAsia="en-IN"/>
        </w:rPr>
        <w:pPrChange w:id="2400" w:author="Rajiv Bansal" w:date="2019-08-04T11:29:00Z">
          <w:pPr>
            <w:pStyle w:val="Heading7"/>
          </w:pPr>
        </w:pPrChange>
      </w:pPr>
      <w:del w:id="2401"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2" w:author="Rajiv Bansal" w:date="2019-08-04T14:20:00Z"/>
          <w:rFonts w:eastAsia="Times New Roman" w:cs="Segoe UI"/>
          <w:color w:val="000000"/>
          <w:lang w:eastAsia="en-IN"/>
        </w:rPr>
      </w:pPr>
      <w:del w:id="2403"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4" w:author="Rajiv Bansal" w:date="2019-08-04T14:20:00Z"/>
          <w:rFonts w:eastAsia="Times New Roman" w:cs="Segoe UI"/>
          <w:color w:val="000000"/>
          <w:lang w:eastAsia="en-IN"/>
        </w:rPr>
      </w:pPr>
      <w:del w:id="2405"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6" w:author="Rajiv Bansal" w:date="2019-08-04T14:20:00Z"/>
          <w:rFonts w:eastAsia="Times New Roman" w:cs="Segoe UI"/>
          <w:color w:val="000000"/>
          <w:lang w:eastAsia="en-IN"/>
        </w:rPr>
      </w:pPr>
      <w:del w:id="2407"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08"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09" w:author="Rajiv Bansal" w:date="2019-08-04T14:20:00Z"/>
                <w:rFonts w:ascii="Times New Roman" w:eastAsia="Times New Roman" w:hAnsi="Times New Roman" w:cs="Times New Roman"/>
                <w:lang w:eastAsia="en-IN"/>
              </w:rPr>
            </w:pPr>
            <w:del w:id="2410"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1" w:author="Rajiv Bansal" w:date="2019-08-04T14:20:00Z"/>
                <w:rFonts w:ascii="Times New Roman" w:eastAsia="Times New Roman" w:hAnsi="Times New Roman" w:cs="Times New Roman"/>
                <w:lang w:eastAsia="en-IN"/>
              </w:rPr>
            </w:pPr>
            <w:del w:id="2412"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3" w:author="Rajiv Bansal" w:date="2019-08-04T14:20:00Z"/>
                <w:rFonts w:ascii="Times New Roman" w:eastAsia="Times New Roman" w:hAnsi="Times New Roman" w:cs="Times New Roman"/>
                <w:lang w:eastAsia="en-IN"/>
              </w:rPr>
            </w:pPr>
            <w:del w:id="24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5" w:author="Rajiv Bansal" w:date="2019-08-04T14:20:00Z"/>
                <w:rFonts w:ascii="Times New Roman" w:eastAsia="Times New Roman" w:hAnsi="Times New Roman" w:cs="Times New Roman"/>
                <w:lang w:eastAsia="en-IN"/>
              </w:rPr>
            </w:pPr>
            <w:del w:id="24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7" w:author="Rajiv Bansal" w:date="2019-08-04T14:20:00Z"/>
                <w:rFonts w:ascii="Times New Roman" w:eastAsia="Times New Roman" w:hAnsi="Times New Roman" w:cs="Times New Roman"/>
                <w:lang w:eastAsia="en-IN"/>
              </w:rPr>
            </w:pPr>
            <w:del w:id="24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19" w:author="Rajiv Bansal" w:date="2019-08-04T14:20:00Z"/>
                <w:rFonts w:ascii="Times New Roman" w:eastAsia="Times New Roman" w:hAnsi="Times New Roman" w:cs="Times New Roman"/>
                <w:lang w:eastAsia="en-IN"/>
              </w:rPr>
            </w:pPr>
            <w:del w:id="24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1" w:author="Rajiv Bansal" w:date="2019-08-04T14:20:00Z"/>
                <w:rFonts w:ascii="Times New Roman" w:eastAsia="Times New Roman" w:hAnsi="Times New Roman" w:cs="Times New Roman"/>
                <w:lang w:eastAsia="en-IN"/>
              </w:rPr>
            </w:pPr>
            <w:del w:id="24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3" w:author="Rajiv Bansal" w:date="2019-08-04T14:20:00Z"/>
                <w:rFonts w:ascii="Times New Roman" w:eastAsia="Times New Roman" w:hAnsi="Times New Roman" w:cs="Times New Roman"/>
                <w:lang w:eastAsia="en-IN"/>
              </w:rPr>
            </w:pPr>
            <w:del w:id="24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5" w:author="Rajiv Bansal" w:date="2019-08-04T14:20:00Z"/>
                <w:rFonts w:ascii="Times New Roman" w:eastAsia="Times New Roman" w:hAnsi="Times New Roman" w:cs="Times New Roman"/>
                <w:lang w:eastAsia="en-IN"/>
              </w:rPr>
            </w:pPr>
            <w:del w:id="24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7" w:author="Rajiv Bansal" w:date="2019-08-04T14:20:00Z"/>
                <w:rFonts w:ascii="Times New Roman" w:eastAsia="Times New Roman" w:hAnsi="Times New Roman" w:cs="Times New Roman"/>
                <w:lang w:eastAsia="en-IN"/>
              </w:rPr>
            </w:pPr>
            <w:del w:id="24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29" w:author="Rajiv Bansal" w:date="2019-08-04T14:20:00Z"/>
                <w:rFonts w:ascii="Times New Roman" w:eastAsia="Times New Roman" w:hAnsi="Times New Roman" w:cs="Times New Roman"/>
                <w:lang w:eastAsia="en-IN"/>
              </w:rPr>
            </w:pPr>
            <w:del w:id="24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1" w:author="Rajiv Bansal" w:date="2019-08-04T14:20:00Z"/>
                <w:rFonts w:ascii="Times New Roman" w:eastAsia="Times New Roman" w:hAnsi="Times New Roman" w:cs="Times New Roman"/>
                <w:lang w:eastAsia="en-IN"/>
              </w:rPr>
            </w:pPr>
            <w:del w:id="243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3" w:author="Rajiv Bansal" w:date="2019-08-04T14:20:00Z"/>
                <w:rFonts w:ascii="Times New Roman" w:eastAsia="Times New Roman" w:hAnsi="Times New Roman" w:cs="Times New Roman"/>
                <w:lang w:eastAsia="en-IN"/>
              </w:rPr>
            </w:pPr>
            <w:del w:id="243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5" w:author="Rajiv Bansal" w:date="2019-08-04T14:20:00Z"/>
                <w:rFonts w:ascii="Times New Roman" w:eastAsia="Times New Roman" w:hAnsi="Times New Roman" w:cs="Times New Roman"/>
                <w:lang w:eastAsia="en-IN"/>
              </w:rPr>
            </w:pPr>
            <w:del w:id="2436"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7" w:author="Rajiv Bansal" w:date="2019-08-04T14:20:00Z"/>
                <w:rFonts w:ascii="Times New Roman" w:eastAsia="Times New Roman" w:hAnsi="Times New Roman" w:cs="Times New Roman"/>
                <w:lang w:eastAsia="en-IN"/>
              </w:rPr>
            </w:pPr>
            <w:del w:id="2438"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39" w:author="Rajiv Bansal" w:date="2019-08-04T14:20:00Z"/>
                <w:rFonts w:ascii="Times New Roman" w:eastAsia="Times New Roman" w:hAnsi="Times New Roman" w:cs="Times New Roman"/>
                <w:lang w:eastAsia="en-IN"/>
              </w:rPr>
            </w:pPr>
            <w:del w:id="2440"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1" w:author="Rajiv Bansal" w:date="2019-08-04T14:20:00Z"/>
                <w:rFonts w:ascii="Times New Roman" w:eastAsia="Times New Roman" w:hAnsi="Times New Roman" w:cs="Times New Roman"/>
                <w:lang w:eastAsia="en-IN"/>
              </w:rPr>
            </w:pPr>
            <w:del w:id="2442"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3" w:author="Rajiv Bansal" w:date="2019-08-04T14:20:00Z"/>
                <w:rFonts w:ascii="Times New Roman" w:eastAsia="Times New Roman" w:hAnsi="Times New Roman" w:cs="Times New Roman"/>
                <w:lang w:eastAsia="en-IN"/>
              </w:rPr>
            </w:pPr>
            <w:del w:id="24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5" w:author="Rajiv Bansal" w:date="2019-08-04T14:20:00Z"/>
                <w:rFonts w:ascii="Times New Roman" w:eastAsia="Times New Roman" w:hAnsi="Times New Roman" w:cs="Times New Roman"/>
                <w:lang w:eastAsia="en-IN"/>
              </w:rPr>
            </w:pPr>
            <w:del w:id="244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7" w:author="Rajiv Bansal" w:date="2019-08-04T14:20:00Z"/>
                <w:rFonts w:ascii="Times New Roman" w:eastAsia="Times New Roman" w:hAnsi="Times New Roman" w:cs="Times New Roman"/>
                <w:lang w:eastAsia="en-IN"/>
              </w:rPr>
            </w:pPr>
            <w:del w:id="24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49" w:author="Rajiv Bansal" w:date="2019-08-04T14:20:00Z"/>
                <w:rFonts w:ascii="Times New Roman" w:eastAsia="Times New Roman" w:hAnsi="Times New Roman" w:cs="Times New Roman"/>
                <w:lang w:eastAsia="en-IN"/>
              </w:rPr>
            </w:pPr>
            <w:del w:id="2450"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1" w:author="Rajiv Bansal" w:date="2019-08-04T14:20:00Z"/>
                <w:rFonts w:ascii="Times New Roman" w:eastAsia="Times New Roman" w:hAnsi="Times New Roman" w:cs="Times New Roman"/>
                <w:lang w:eastAsia="en-IN"/>
              </w:rPr>
            </w:pPr>
            <w:del w:id="2452"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3" w:author="Rajiv Bansal" w:date="2019-08-04T14:20:00Z"/>
                <w:rFonts w:ascii="Times New Roman" w:eastAsia="Times New Roman" w:hAnsi="Times New Roman" w:cs="Times New Roman"/>
                <w:lang w:eastAsia="en-IN"/>
              </w:rPr>
            </w:pPr>
            <w:del w:id="2454"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5" w:author="Rajiv Bansal" w:date="2019-08-04T14:20:00Z"/>
                <w:rFonts w:ascii="Times New Roman" w:eastAsia="Times New Roman" w:hAnsi="Times New Roman" w:cs="Times New Roman"/>
                <w:lang w:eastAsia="en-IN"/>
              </w:rPr>
            </w:pPr>
            <w:del w:id="2456"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7" w:author="Rajiv Bansal" w:date="2019-08-04T14:20:00Z"/>
                <w:rFonts w:ascii="Times New Roman" w:eastAsia="Times New Roman" w:hAnsi="Times New Roman" w:cs="Times New Roman"/>
                <w:lang w:eastAsia="en-IN"/>
              </w:rPr>
            </w:pPr>
            <w:del w:id="24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59" w:author="Rajiv Bansal" w:date="2019-08-04T14:20:00Z"/>
                <w:rFonts w:ascii="Times New Roman" w:eastAsia="Times New Roman" w:hAnsi="Times New Roman" w:cs="Times New Roman"/>
                <w:lang w:eastAsia="en-IN"/>
              </w:rPr>
            </w:pPr>
            <w:del w:id="24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1" w:author="Rajiv Bansal" w:date="2019-08-04T14:20:00Z"/>
                <w:rFonts w:ascii="Times New Roman" w:eastAsia="Times New Roman" w:hAnsi="Times New Roman" w:cs="Times New Roman"/>
                <w:lang w:eastAsia="en-IN"/>
              </w:rPr>
            </w:pPr>
            <w:del w:id="24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3" w:author="Rajiv Bansal" w:date="2019-08-04T14:20:00Z"/>
                <w:rFonts w:ascii="Times New Roman" w:eastAsia="Times New Roman" w:hAnsi="Times New Roman" w:cs="Times New Roman"/>
                <w:lang w:eastAsia="en-IN"/>
              </w:rPr>
            </w:pPr>
            <w:del w:id="2464"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5" w:author="Rajiv Bansal" w:date="2019-08-04T14:20:00Z"/>
                <w:rFonts w:ascii="Times New Roman" w:eastAsia="Times New Roman" w:hAnsi="Times New Roman" w:cs="Times New Roman"/>
                <w:lang w:eastAsia="en-IN"/>
              </w:rPr>
            </w:pPr>
            <w:del w:id="246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7" w:author="Rajiv Bansal" w:date="2019-08-04T14:20:00Z"/>
                <w:rFonts w:ascii="Times New Roman" w:eastAsia="Times New Roman" w:hAnsi="Times New Roman" w:cs="Times New Roman"/>
                <w:lang w:eastAsia="en-IN"/>
              </w:rPr>
            </w:pPr>
            <w:del w:id="24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69" w:author="Rajiv Bansal" w:date="2019-08-04T14:20:00Z"/>
                <w:rFonts w:ascii="Times New Roman" w:eastAsia="Times New Roman" w:hAnsi="Times New Roman" w:cs="Times New Roman"/>
                <w:lang w:eastAsia="en-IN"/>
              </w:rPr>
            </w:pPr>
            <w:del w:id="24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1" w:author="Rajiv Bansal" w:date="2019-08-04T14:20:00Z"/>
                <w:rFonts w:ascii="Times New Roman" w:eastAsia="Times New Roman" w:hAnsi="Times New Roman" w:cs="Times New Roman"/>
                <w:lang w:eastAsia="en-IN"/>
              </w:rPr>
            </w:pPr>
            <w:del w:id="24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3" w:author="Rajiv Bansal" w:date="2019-08-04T14:20:00Z"/>
                <w:rFonts w:ascii="Times New Roman" w:eastAsia="Times New Roman" w:hAnsi="Times New Roman" w:cs="Times New Roman"/>
                <w:lang w:eastAsia="en-IN"/>
              </w:rPr>
            </w:pPr>
            <w:del w:id="2474"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5" w:author="Rajiv Bansal" w:date="2019-08-04T14:20:00Z"/>
                <w:rFonts w:ascii="Times New Roman" w:eastAsia="Times New Roman" w:hAnsi="Times New Roman" w:cs="Times New Roman"/>
                <w:lang w:eastAsia="en-IN"/>
              </w:rPr>
            </w:pPr>
            <w:del w:id="24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7" w:author="Rajiv Bansal" w:date="2019-08-04T14:20:00Z"/>
                <w:rFonts w:ascii="Times New Roman" w:eastAsia="Times New Roman" w:hAnsi="Times New Roman" w:cs="Times New Roman"/>
                <w:lang w:eastAsia="en-IN"/>
              </w:rPr>
            </w:pPr>
            <w:del w:id="24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79" w:author="Rajiv Bansal" w:date="2019-08-04T14:20:00Z"/>
                <w:rFonts w:ascii="Times New Roman" w:eastAsia="Times New Roman" w:hAnsi="Times New Roman" w:cs="Times New Roman"/>
                <w:lang w:eastAsia="en-IN"/>
              </w:rPr>
            </w:pPr>
            <w:del w:id="24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1" w:author="Rajiv Bansal" w:date="2019-08-04T14:20:00Z"/>
                <w:rFonts w:ascii="Times New Roman" w:eastAsia="Times New Roman" w:hAnsi="Times New Roman" w:cs="Times New Roman"/>
                <w:lang w:eastAsia="en-IN"/>
              </w:rPr>
            </w:pPr>
            <w:del w:id="24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3" w:author="Rajiv Bansal" w:date="2019-08-04T14:20:00Z"/>
                <w:rFonts w:ascii="Times New Roman" w:eastAsia="Times New Roman" w:hAnsi="Times New Roman" w:cs="Times New Roman"/>
                <w:lang w:eastAsia="en-IN"/>
              </w:rPr>
            </w:pPr>
            <w:del w:id="2484"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5" w:author="Rajiv Bansal" w:date="2019-08-04T14:20:00Z"/>
                <w:rFonts w:ascii="Times New Roman" w:eastAsia="Times New Roman" w:hAnsi="Times New Roman" w:cs="Times New Roman"/>
                <w:lang w:eastAsia="en-IN"/>
              </w:rPr>
            </w:pPr>
            <w:del w:id="24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7" w:author="Rajiv Bansal" w:date="2019-08-04T14:20:00Z"/>
                <w:rFonts w:ascii="Times New Roman" w:eastAsia="Times New Roman" w:hAnsi="Times New Roman" w:cs="Times New Roman"/>
                <w:lang w:eastAsia="en-IN"/>
              </w:rPr>
            </w:pPr>
            <w:del w:id="24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89" w:author="Rajiv Bansal" w:date="2019-08-04T14:20:00Z"/>
                <w:rFonts w:ascii="Times New Roman" w:eastAsia="Times New Roman" w:hAnsi="Times New Roman" w:cs="Times New Roman"/>
                <w:lang w:eastAsia="en-IN"/>
              </w:rPr>
            </w:pPr>
            <w:del w:id="24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1" w:author="Rajiv Bansal" w:date="2019-08-04T14:20:00Z"/>
                <w:rFonts w:ascii="Times New Roman" w:eastAsia="Times New Roman" w:hAnsi="Times New Roman" w:cs="Times New Roman"/>
                <w:lang w:eastAsia="en-IN"/>
              </w:rPr>
            </w:pPr>
            <w:del w:id="24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3" w:author="Rajiv Bansal" w:date="2019-08-04T14:20:00Z"/>
                <w:rFonts w:ascii="Times New Roman" w:eastAsia="Times New Roman" w:hAnsi="Times New Roman" w:cs="Times New Roman"/>
                <w:lang w:eastAsia="en-IN"/>
              </w:rPr>
            </w:pPr>
            <w:del w:id="24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5" w:author="Rajiv Bansal" w:date="2019-08-04T14:20:00Z"/>
                <w:rFonts w:ascii="Times New Roman" w:eastAsia="Times New Roman" w:hAnsi="Times New Roman" w:cs="Times New Roman"/>
                <w:lang w:eastAsia="en-IN"/>
              </w:rPr>
            </w:pPr>
            <w:del w:id="24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7" w:author="Rajiv Bansal" w:date="2019-08-04T14:20:00Z"/>
                <w:rFonts w:ascii="Times New Roman" w:eastAsia="Times New Roman" w:hAnsi="Times New Roman" w:cs="Times New Roman"/>
                <w:lang w:eastAsia="en-IN"/>
              </w:rPr>
            </w:pPr>
            <w:del w:id="24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499" w:author="Rajiv Bansal" w:date="2019-08-04T14:20:00Z"/>
                <w:rFonts w:ascii="Times New Roman" w:eastAsia="Times New Roman" w:hAnsi="Times New Roman" w:cs="Times New Roman"/>
                <w:lang w:eastAsia="en-IN"/>
              </w:rPr>
            </w:pPr>
            <w:del w:id="25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1" w:author="Rajiv Bansal" w:date="2019-08-04T14:20:00Z"/>
                <w:rFonts w:ascii="Times New Roman" w:eastAsia="Times New Roman" w:hAnsi="Times New Roman" w:cs="Times New Roman"/>
                <w:lang w:eastAsia="en-IN"/>
              </w:rPr>
            </w:pPr>
            <w:del w:id="25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3" w:author="Rajiv Bansal" w:date="2019-08-04T14:20:00Z"/>
                <w:rFonts w:ascii="Times New Roman" w:eastAsia="Times New Roman" w:hAnsi="Times New Roman" w:cs="Times New Roman"/>
                <w:lang w:eastAsia="en-IN"/>
              </w:rPr>
            </w:pPr>
            <w:del w:id="250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5" w:author="Rajiv Bansal" w:date="2019-08-04T14:20:00Z"/>
                <w:rFonts w:ascii="Times New Roman" w:eastAsia="Times New Roman" w:hAnsi="Times New Roman" w:cs="Times New Roman"/>
                <w:lang w:eastAsia="en-IN"/>
              </w:rPr>
            </w:pPr>
            <w:del w:id="250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7" w:author="Rajiv Bansal" w:date="2019-08-04T14:20:00Z"/>
                <w:rFonts w:ascii="Times New Roman" w:eastAsia="Times New Roman" w:hAnsi="Times New Roman" w:cs="Times New Roman"/>
                <w:lang w:eastAsia="en-IN"/>
              </w:rPr>
            </w:pPr>
            <w:del w:id="2508"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09" w:author="Rajiv Bansal" w:date="2019-08-04T14:20:00Z"/>
          <w:rFonts w:ascii="Georgia" w:eastAsia="Times New Roman" w:hAnsi="Georgia"/>
          <w:lang w:eastAsia="en-IN"/>
        </w:rPr>
        <w:pPrChange w:id="2510" w:author="Rajiv Bansal" w:date="2019-08-04T11:29:00Z">
          <w:pPr>
            <w:pStyle w:val="Heading7"/>
          </w:pPr>
        </w:pPrChange>
      </w:pPr>
      <w:del w:id="2511"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2" w:author="Rajiv Bansal" w:date="2019-08-04T14:20:00Z"/>
          <w:rFonts w:eastAsia="Times New Roman" w:cs="Segoe UI"/>
          <w:color w:val="000000"/>
          <w:lang w:eastAsia="en-IN"/>
        </w:rPr>
      </w:pPr>
      <w:del w:id="2513"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4"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5" w:author="Rajiv Bansal" w:date="2019-08-04T14:20:00Z"/>
                <w:rFonts w:eastAsia="Times New Roman" w:cs="Times New Roman"/>
                <w:lang w:eastAsia="en-IN"/>
              </w:rPr>
            </w:pPr>
            <w:del w:id="2516"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7" w:author="Rajiv Bansal" w:date="2019-08-04T14:20:00Z"/>
                <w:rFonts w:eastAsia="Times New Roman" w:cs="Times New Roman"/>
                <w:lang w:eastAsia="en-IN"/>
              </w:rPr>
            </w:pPr>
            <w:del w:id="2518"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19" w:author="Rajiv Bansal" w:date="2019-08-04T14:20:00Z"/>
          <w:rFonts w:eastAsia="Times New Roman" w:cs="Segoe UI"/>
          <w:color w:val="000000"/>
          <w:lang w:eastAsia="en-IN"/>
        </w:rPr>
      </w:pPr>
      <w:del w:id="2520"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1" w:author="Rajiv Bansal" w:date="2019-08-04T14:20:00Z"/>
          <w:rFonts w:eastAsia="Times New Roman" w:cs="Segoe UI"/>
          <w:color w:val="000000"/>
          <w:lang w:eastAsia="en-IN"/>
        </w:rPr>
      </w:pPr>
      <w:del w:id="2522"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3" w:author="Rajiv Bansal" w:date="2019-08-04T11:30:00Z">
            <w:rPr/>
          </w:rPrChange>
        </w:rPr>
        <w:pPrChange w:id="2524" w:author="Rajiv Bansal" w:date="2019-08-04T11:30:00Z">
          <w:pPr/>
        </w:pPrChange>
      </w:pPr>
      <w:ins w:id="2525"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6" w:author="Rajiv Bansal" w:date="2019-08-04T14:07:00Z">
          <w:pPr>
            <w:shd w:val="clear" w:color="auto" w:fill="FFFFFF"/>
            <w:spacing w:after="240"/>
            <w:ind w:left="720"/>
            <w:jc w:val="both"/>
          </w:pPr>
        </w:pPrChange>
      </w:pPr>
      <w:ins w:id="2527"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28" w:author="Rajiv Bansal" w:date="2019-08-04T14:09:00Z"/>
          <w:rFonts w:ascii="Georgia" w:hAnsi="Georgia"/>
          <w:spacing w:val="-1"/>
          <w:sz w:val="32"/>
          <w:szCs w:val="32"/>
        </w:rPr>
      </w:pPr>
      <w:ins w:id="2529"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30" w:author="Rajiv Bansal" w:date="2019-08-04T14:09:00Z"/>
        </w:rPr>
      </w:pPr>
      <w:ins w:id="2531"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2" w:author="Rajiv Bansal" w:date="2019-08-04T14:09:00Z"/>
          <w:rFonts w:ascii="Georgia" w:hAnsi="Georgia"/>
          <w:spacing w:val="-1"/>
          <w:sz w:val="32"/>
          <w:szCs w:val="32"/>
        </w:rPr>
      </w:pPr>
      <w:ins w:id="2533"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4" w:author="Rajiv Bansal" w:date="2019-08-04T14:09:00Z"/>
          <w:rFonts w:ascii="Georgia" w:hAnsi="Georgia"/>
          <w:spacing w:val="-1"/>
          <w:sz w:val="32"/>
          <w:szCs w:val="32"/>
        </w:rPr>
      </w:pPr>
      <w:ins w:id="2535"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6" w:author="Rajiv Bansal" w:date="2019-08-04T14:09:00Z"/>
          <w:rFonts w:ascii="Georgia" w:hAnsi="Georgia"/>
          <w:spacing w:val="-1"/>
          <w:sz w:val="32"/>
          <w:szCs w:val="32"/>
        </w:rPr>
      </w:pPr>
      <w:ins w:id="2537"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38" w:author="Rajiv Bansal" w:date="2019-08-04T14:09:00Z"/>
          <w:rFonts w:ascii="Georgia" w:hAnsi="Georgia"/>
          <w:spacing w:val="-1"/>
          <w:sz w:val="32"/>
          <w:szCs w:val="32"/>
        </w:rPr>
      </w:pPr>
      <w:ins w:id="2539"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0" w:author="Rajiv Bansal" w:date="2019-08-04T14:09:00Z"/>
          <w:rFonts w:ascii="Georgia" w:hAnsi="Georgia"/>
          <w:spacing w:val="-1"/>
          <w:sz w:val="32"/>
          <w:szCs w:val="32"/>
        </w:rPr>
      </w:pPr>
      <w:ins w:id="2541"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2" w:author="Rajiv Bansal" w:date="2019-08-04T14:09:00Z"/>
        </w:rPr>
      </w:pPr>
      <w:ins w:id="2543"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4" w:author="Rajiv Bansal" w:date="2019-08-04T14:09:00Z"/>
          <w:rFonts w:ascii="Georgia" w:hAnsi="Georgia"/>
          <w:spacing w:val="-1"/>
          <w:sz w:val="32"/>
          <w:szCs w:val="32"/>
        </w:rPr>
      </w:pPr>
      <w:ins w:id="2545"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6" w:author="Rajiv Bansal" w:date="2019-08-04T14:09:00Z"/>
        </w:rPr>
      </w:pPr>
      <w:ins w:id="2547"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48" w:author="Rajiv Bansal" w:date="2019-08-04T14:09:00Z"/>
          <w:rFonts w:ascii="Georgia" w:hAnsi="Georgia"/>
          <w:spacing w:val="-1"/>
          <w:sz w:val="32"/>
          <w:szCs w:val="32"/>
        </w:rPr>
      </w:pPr>
      <w:ins w:id="2549"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550" w:author="Rajiv Bansal" w:date="2019-08-04T14:09:00Z"/>
          <w:rFonts w:ascii="Georgia" w:hAnsi="Georgia"/>
          <w:spacing w:val="-1"/>
          <w:sz w:val="32"/>
          <w:szCs w:val="32"/>
        </w:rPr>
      </w:pPr>
      <w:ins w:id="2551"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2" w:author="Rajiv Bansal" w:date="2019-08-04T14:10:00Z"/>
          <w:rFonts w:ascii="Georgia" w:hAnsi="Georgia"/>
          <w:spacing w:val="-1"/>
          <w:sz w:val="32"/>
          <w:szCs w:val="32"/>
        </w:rPr>
      </w:pPr>
      <w:ins w:id="2553"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4"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5">
          <w:tblGrid>
            <w:gridCol w:w="3068"/>
            <w:gridCol w:w="11535"/>
          </w:tblGrid>
        </w:tblGridChange>
      </w:tblGrid>
      <w:tr w:rsidR="0084694C" w:rsidRPr="0084694C" w14:paraId="7ABA1ECE" w14:textId="77777777" w:rsidTr="0084694C">
        <w:trPr>
          <w:gridAfter w:val="1"/>
          <w:wAfter w:w="14583" w:type="dxa"/>
          <w:ins w:id="2556" w:author="Rajiv Bansal" w:date="2019-08-04T14:10:00Z"/>
          <w:trPrChange w:id="2557"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58"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59"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0" w:author="Rajiv Bansal" w:date="2019-08-04T14:10:00Z"/>
        </w:trPr>
        <w:tc>
          <w:tcPr>
            <w:tcW w:w="20" w:type="dxa"/>
            <w:shd w:val="clear" w:color="auto" w:fill="auto"/>
            <w:noWrap/>
            <w:hideMark/>
            <w:tcPrChange w:id="2561"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3"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4"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5"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6" w:author="Rajiv Bansal" w:date="2019-08-04T14:10:00Z"/>
        </w:trPr>
        <w:tc>
          <w:tcPr>
            <w:tcW w:w="20" w:type="dxa"/>
            <w:shd w:val="clear" w:color="auto" w:fill="auto"/>
            <w:noWrap/>
            <w:hideMark/>
            <w:tcPrChange w:id="2567"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68"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69"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0" w:author="Rajiv Bansal" w:date="2019-08-04T14:10:00Z"/>
                <w:rFonts w:ascii="Consolas" w:eastAsia="Times New Roman" w:hAnsi="Consolas" w:cs="Times New Roman"/>
                <w:color w:val="24292E"/>
                <w:sz w:val="18"/>
                <w:szCs w:val="18"/>
                <w:lang w:eastAsia="en-IN"/>
              </w:rPr>
            </w:pPr>
            <w:ins w:id="25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572" w:author="Rajiv Bansal" w:date="2019-08-04T14:10:00Z"/>
        </w:trPr>
        <w:tc>
          <w:tcPr>
            <w:tcW w:w="20" w:type="dxa"/>
            <w:shd w:val="clear" w:color="auto" w:fill="auto"/>
            <w:noWrap/>
            <w:hideMark/>
            <w:tcPrChange w:id="2573"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5"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6"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7"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78" w:author="Rajiv Bansal" w:date="2019-08-04T14:10:00Z"/>
        </w:trPr>
        <w:tc>
          <w:tcPr>
            <w:tcW w:w="20" w:type="dxa"/>
            <w:shd w:val="clear" w:color="auto" w:fill="auto"/>
            <w:noWrap/>
            <w:hideMark/>
            <w:tcPrChange w:id="2579"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1"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2" w:author="Rajiv Bansal" w:date="2019-08-04T14:10:00Z"/>
                <w:rFonts w:ascii="Consolas" w:eastAsia="Times New Roman" w:hAnsi="Consolas" w:cs="Times New Roman"/>
                <w:color w:val="24292E"/>
                <w:sz w:val="18"/>
                <w:szCs w:val="18"/>
                <w:lang w:eastAsia="en-IN"/>
              </w:rPr>
            </w:pPr>
            <w:ins w:id="25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584" w:author="Rajiv Bansal" w:date="2019-08-04T14:10:00Z"/>
        </w:trPr>
        <w:tc>
          <w:tcPr>
            <w:tcW w:w="20" w:type="dxa"/>
            <w:shd w:val="clear" w:color="auto" w:fill="auto"/>
            <w:noWrap/>
            <w:hideMark/>
            <w:tcPrChange w:id="2585"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7"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88" w:author="Rajiv Bansal" w:date="2019-08-04T14:10:00Z"/>
                <w:rFonts w:ascii="Consolas" w:eastAsia="Times New Roman" w:hAnsi="Consolas" w:cs="Times New Roman"/>
                <w:color w:val="24292E"/>
                <w:sz w:val="18"/>
                <w:szCs w:val="18"/>
                <w:lang w:eastAsia="en-IN"/>
              </w:rPr>
            </w:pPr>
            <w:ins w:id="25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590" w:author="Rajiv Bansal" w:date="2019-08-04T14:10:00Z"/>
        </w:trPr>
        <w:tc>
          <w:tcPr>
            <w:tcW w:w="20" w:type="dxa"/>
            <w:shd w:val="clear" w:color="auto" w:fill="auto"/>
            <w:noWrap/>
            <w:hideMark/>
            <w:tcPrChange w:id="2591"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3"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4" w:author="Rajiv Bansal" w:date="2019-08-04T14:10:00Z"/>
                <w:rFonts w:ascii="Consolas" w:eastAsia="Times New Roman" w:hAnsi="Consolas" w:cs="Times New Roman"/>
                <w:color w:val="24292E"/>
                <w:sz w:val="18"/>
                <w:szCs w:val="18"/>
                <w:lang w:eastAsia="en-IN"/>
              </w:rPr>
            </w:pPr>
            <w:ins w:id="25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596" w:author="Rajiv Bansal" w:date="2019-08-04T14:10:00Z"/>
        </w:trPr>
        <w:tc>
          <w:tcPr>
            <w:tcW w:w="20" w:type="dxa"/>
            <w:shd w:val="clear" w:color="auto" w:fill="auto"/>
            <w:noWrap/>
            <w:hideMark/>
            <w:tcPrChange w:id="2597"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5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9"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0" w:author="Rajiv Bansal" w:date="2019-08-04T14:10:00Z"/>
                <w:rFonts w:ascii="Consolas" w:eastAsia="Times New Roman" w:hAnsi="Consolas" w:cs="Times New Roman"/>
                <w:color w:val="24292E"/>
                <w:sz w:val="18"/>
                <w:szCs w:val="18"/>
                <w:lang w:eastAsia="en-IN"/>
              </w:rPr>
            </w:pPr>
            <w:ins w:id="260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602" w:author="Rajiv Bansal" w:date="2019-08-04T14:10:00Z"/>
        </w:trPr>
        <w:tc>
          <w:tcPr>
            <w:tcW w:w="20" w:type="dxa"/>
            <w:shd w:val="clear" w:color="auto" w:fill="auto"/>
            <w:noWrap/>
            <w:hideMark/>
            <w:tcPrChange w:id="2603"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5"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6" w:author="Rajiv Bansal" w:date="2019-08-04T14:10:00Z"/>
                <w:rFonts w:ascii="Consolas" w:eastAsia="Times New Roman" w:hAnsi="Consolas" w:cs="Times New Roman"/>
                <w:color w:val="24292E"/>
                <w:sz w:val="18"/>
                <w:szCs w:val="18"/>
                <w:lang w:eastAsia="en-IN"/>
              </w:rPr>
            </w:pPr>
            <w:ins w:id="26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608" w:author="Rajiv Bansal" w:date="2019-08-04T14:10:00Z"/>
        </w:trPr>
        <w:tc>
          <w:tcPr>
            <w:tcW w:w="20" w:type="dxa"/>
            <w:shd w:val="clear" w:color="auto" w:fill="auto"/>
            <w:noWrap/>
            <w:hideMark/>
            <w:tcPrChange w:id="2609"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1"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2" w:author="Rajiv Bansal" w:date="2019-08-04T14:10:00Z"/>
                <w:rFonts w:ascii="Consolas" w:eastAsia="Times New Roman" w:hAnsi="Consolas" w:cs="Times New Roman"/>
                <w:color w:val="24292E"/>
                <w:sz w:val="18"/>
                <w:szCs w:val="18"/>
                <w:lang w:eastAsia="en-IN"/>
              </w:rPr>
            </w:pPr>
            <w:ins w:id="26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614" w:author="Rajiv Bansal" w:date="2019-08-04T14:10:00Z"/>
        </w:trPr>
        <w:tc>
          <w:tcPr>
            <w:tcW w:w="20" w:type="dxa"/>
            <w:shd w:val="clear" w:color="auto" w:fill="auto"/>
            <w:noWrap/>
            <w:hideMark/>
            <w:tcPrChange w:id="2615"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7"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18"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19"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0" w:author="Rajiv Bansal" w:date="2019-08-04T14:10:00Z"/>
        </w:trPr>
        <w:tc>
          <w:tcPr>
            <w:tcW w:w="20" w:type="dxa"/>
            <w:shd w:val="clear" w:color="auto" w:fill="auto"/>
            <w:noWrap/>
            <w:hideMark/>
            <w:tcPrChange w:id="2621"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3"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4" w:author="Rajiv Bansal" w:date="2019-08-04T14:10:00Z"/>
                <w:rFonts w:ascii="Consolas" w:eastAsia="Times New Roman" w:hAnsi="Consolas" w:cs="Times New Roman"/>
                <w:color w:val="24292E"/>
                <w:sz w:val="18"/>
                <w:szCs w:val="18"/>
                <w:lang w:eastAsia="en-IN"/>
              </w:rPr>
            </w:pPr>
            <w:ins w:id="262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2626" w:author="Rajiv Bansal" w:date="2019-08-04T14:10:00Z"/>
        </w:trPr>
        <w:tc>
          <w:tcPr>
            <w:tcW w:w="20" w:type="dxa"/>
            <w:shd w:val="clear" w:color="auto" w:fill="auto"/>
            <w:noWrap/>
            <w:hideMark/>
            <w:tcPrChange w:id="2627"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29"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0" w:author="Rajiv Bansal" w:date="2019-08-04T14:10:00Z"/>
                <w:rFonts w:ascii="Consolas" w:eastAsia="Times New Roman" w:hAnsi="Consolas" w:cs="Times New Roman"/>
                <w:color w:val="24292E"/>
                <w:sz w:val="18"/>
                <w:szCs w:val="18"/>
                <w:lang w:eastAsia="en-IN"/>
              </w:rPr>
            </w:pPr>
            <w:ins w:id="263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2632" w:author="Rajiv Bansal" w:date="2019-08-04T14:10:00Z"/>
        </w:trPr>
        <w:tc>
          <w:tcPr>
            <w:tcW w:w="20" w:type="dxa"/>
            <w:shd w:val="clear" w:color="auto" w:fill="auto"/>
            <w:noWrap/>
            <w:hideMark/>
            <w:tcPrChange w:id="2633"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5"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6"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7"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38" w:author="Rajiv Bansal" w:date="2019-08-04T14:10:00Z"/>
        </w:trPr>
        <w:tc>
          <w:tcPr>
            <w:tcW w:w="20" w:type="dxa"/>
            <w:shd w:val="clear" w:color="auto" w:fill="auto"/>
            <w:noWrap/>
            <w:hideMark/>
            <w:tcPrChange w:id="2639"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1"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2" w:author="Rajiv Bansal" w:date="2019-08-04T14:10:00Z"/>
                <w:rFonts w:ascii="Consolas" w:eastAsia="Times New Roman" w:hAnsi="Consolas" w:cs="Times New Roman"/>
                <w:color w:val="24292E"/>
                <w:sz w:val="18"/>
                <w:szCs w:val="18"/>
                <w:lang w:eastAsia="en-IN"/>
              </w:rPr>
            </w:pPr>
            <w:ins w:id="2643"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2644" w:author="Rajiv Bansal" w:date="2019-08-04T14:10:00Z"/>
        </w:trPr>
        <w:tc>
          <w:tcPr>
            <w:tcW w:w="20" w:type="dxa"/>
            <w:shd w:val="clear" w:color="auto" w:fill="auto"/>
            <w:noWrap/>
            <w:hideMark/>
            <w:tcPrChange w:id="2645"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7"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48" w:author="Rajiv Bansal" w:date="2019-08-04T14:10:00Z"/>
                <w:rFonts w:ascii="Consolas" w:eastAsia="Times New Roman" w:hAnsi="Consolas" w:cs="Times New Roman"/>
                <w:color w:val="24292E"/>
                <w:sz w:val="18"/>
                <w:szCs w:val="18"/>
                <w:lang w:eastAsia="en-IN"/>
              </w:rPr>
            </w:pPr>
            <w:ins w:id="2649"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0" w:author="Rajiv Bansal" w:date="2019-08-04T14:10:00Z"/>
        </w:trPr>
        <w:tc>
          <w:tcPr>
            <w:tcW w:w="20" w:type="dxa"/>
            <w:shd w:val="clear" w:color="auto" w:fill="auto"/>
            <w:noWrap/>
            <w:hideMark/>
            <w:tcPrChange w:id="2651"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3"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4" w:author="Rajiv Bansal" w:date="2019-08-04T14:10:00Z"/>
                <w:rFonts w:ascii="Consolas" w:eastAsia="Times New Roman" w:hAnsi="Consolas" w:cs="Times New Roman"/>
                <w:color w:val="24292E"/>
                <w:sz w:val="18"/>
                <w:szCs w:val="18"/>
                <w:lang w:eastAsia="en-IN"/>
              </w:rPr>
            </w:pPr>
            <w:ins w:id="2655"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6" w:author="Rajiv Bansal" w:date="2019-08-04T14:10:00Z"/>
        </w:trPr>
        <w:tc>
          <w:tcPr>
            <w:tcW w:w="20" w:type="dxa"/>
            <w:shd w:val="clear" w:color="auto" w:fill="auto"/>
            <w:noWrap/>
            <w:hideMark/>
            <w:tcPrChange w:id="2657"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9"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0" w:author="Rajiv Bansal" w:date="2019-08-04T14:10:00Z"/>
                <w:rFonts w:ascii="Consolas" w:eastAsia="Times New Roman" w:hAnsi="Consolas" w:cs="Times New Roman"/>
                <w:color w:val="24292E"/>
                <w:sz w:val="18"/>
                <w:szCs w:val="18"/>
                <w:lang w:eastAsia="en-IN"/>
              </w:rPr>
            </w:pPr>
            <w:ins w:id="26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2662" w:author="Rajiv Bansal" w:date="2019-08-04T14:10:00Z"/>
        </w:trPr>
        <w:tc>
          <w:tcPr>
            <w:tcW w:w="20" w:type="dxa"/>
            <w:shd w:val="clear" w:color="auto" w:fill="auto"/>
            <w:noWrap/>
            <w:hideMark/>
            <w:tcPrChange w:id="2663"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5"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6" w:author="Rajiv Bansal" w:date="2019-08-04T14:10:00Z"/>
                <w:rFonts w:ascii="Consolas" w:eastAsia="Times New Roman" w:hAnsi="Consolas" w:cs="Times New Roman"/>
                <w:color w:val="24292E"/>
                <w:sz w:val="18"/>
                <w:szCs w:val="18"/>
                <w:lang w:eastAsia="en-IN"/>
              </w:rPr>
            </w:pPr>
            <w:ins w:id="26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2668" w:author="Rajiv Bansal" w:date="2019-08-04T14:10:00Z"/>
        </w:trPr>
        <w:tc>
          <w:tcPr>
            <w:tcW w:w="20" w:type="dxa"/>
            <w:shd w:val="clear" w:color="auto" w:fill="auto"/>
            <w:noWrap/>
            <w:hideMark/>
            <w:tcPrChange w:id="2669"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1"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2" w:author="Rajiv Bansal" w:date="2019-08-04T14:10:00Z"/>
                <w:rFonts w:ascii="Consolas" w:eastAsia="Times New Roman" w:hAnsi="Consolas" w:cs="Times New Roman"/>
                <w:color w:val="24292E"/>
                <w:sz w:val="18"/>
                <w:szCs w:val="18"/>
                <w:lang w:eastAsia="en-IN"/>
              </w:rPr>
            </w:pPr>
            <w:ins w:id="267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4" w:author="Rajiv Bansal" w:date="2019-08-04T14:10:00Z"/>
        </w:trPr>
        <w:tc>
          <w:tcPr>
            <w:tcW w:w="20" w:type="dxa"/>
            <w:shd w:val="clear" w:color="auto" w:fill="auto"/>
            <w:noWrap/>
            <w:hideMark/>
            <w:tcPrChange w:id="2675"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7"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78" w:author="Rajiv Bansal" w:date="2019-08-04T14:10:00Z"/>
                <w:rFonts w:ascii="Consolas" w:eastAsia="Times New Roman" w:hAnsi="Consolas" w:cs="Times New Roman"/>
                <w:color w:val="24292E"/>
                <w:sz w:val="18"/>
                <w:szCs w:val="18"/>
                <w:lang w:eastAsia="en-IN"/>
              </w:rPr>
            </w:pPr>
            <w:ins w:id="26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0" w:author="Rajiv Bansal" w:date="2019-08-04T14:10:00Z"/>
        </w:trPr>
        <w:tc>
          <w:tcPr>
            <w:tcW w:w="20" w:type="dxa"/>
            <w:shd w:val="clear" w:color="auto" w:fill="auto"/>
            <w:noWrap/>
            <w:hideMark/>
            <w:tcPrChange w:id="2681"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3"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4" w:author="Rajiv Bansal" w:date="2019-08-04T14:10:00Z"/>
                <w:rFonts w:ascii="Consolas" w:eastAsia="Times New Roman" w:hAnsi="Consolas" w:cs="Times New Roman"/>
                <w:color w:val="24292E"/>
                <w:sz w:val="18"/>
                <w:szCs w:val="18"/>
                <w:lang w:eastAsia="en-IN"/>
              </w:rPr>
            </w:pPr>
            <w:ins w:id="26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6" w:author="Rajiv Bansal" w:date="2019-08-04T14:10:00Z"/>
        </w:trPr>
        <w:tc>
          <w:tcPr>
            <w:tcW w:w="20" w:type="dxa"/>
            <w:shd w:val="clear" w:color="auto" w:fill="auto"/>
            <w:noWrap/>
            <w:hideMark/>
            <w:tcPrChange w:id="2687"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9"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0" w:author="Rajiv Bansal" w:date="2019-08-04T14:10:00Z"/>
                <w:rFonts w:ascii="Consolas" w:eastAsia="Times New Roman" w:hAnsi="Consolas" w:cs="Times New Roman"/>
                <w:color w:val="24292E"/>
                <w:sz w:val="18"/>
                <w:szCs w:val="18"/>
                <w:lang w:eastAsia="en-IN"/>
              </w:rPr>
            </w:pPr>
            <w:ins w:id="26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2" w:author="Rajiv Bansal" w:date="2019-08-04T14:10:00Z"/>
        </w:trPr>
        <w:tc>
          <w:tcPr>
            <w:tcW w:w="20" w:type="dxa"/>
            <w:shd w:val="clear" w:color="auto" w:fill="auto"/>
            <w:noWrap/>
            <w:hideMark/>
            <w:tcPrChange w:id="2693"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5"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6" w:author="Rajiv Bansal" w:date="2019-08-04T14:10:00Z"/>
                <w:rFonts w:ascii="Consolas" w:eastAsia="Times New Roman" w:hAnsi="Consolas" w:cs="Times New Roman"/>
                <w:color w:val="24292E"/>
                <w:sz w:val="18"/>
                <w:szCs w:val="18"/>
                <w:lang w:eastAsia="en-IN"/>
              </w:rPr>
            </w:pPr>
            <w:ins w:id="26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698" w:author="Rajiv Bansal" w:date="2019-08-04T14:10:00Z"/>
        </w:trPr>
        <w:tc>
          <w:tcPr>
            <w:tcW w:w="20" w:type="dxa"/>
            <w:shd w:val="clear" w:color="auto" w:fill="auto"/>
            <w:noWrap/>
            <w:hideMark/>
            <w:tcPrChange w:id="2699"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1"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2" w:author="Rajiv Bansal" w:date="2019-08-04T14:10:00Z"/>
                <w:rFonts w:ascii="Consolas" w:eastAsia="Times New Roman" w:hAnsi="Consolas" w:cs="Times New Roman"/>
                <w:color w:val="24292E"/>
                <w:sz w:val="18"/>
                <w:szCs w:val="18"/>
                <w:lang w:eastAsia="en-IN"/>
              </w:rPr>
            </w:pPr>
            <w:ins w:id="27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704" w:author="Rajiv Bansal" w:date="2019-08-04T14:10:00Z"/>
        </w:trPr>
        <w:tc>
          <w:tcPr>
            <w:tcW w:w="20" w:type="dxa"/>
            <w:shd w:val="clear" w:color="auto" w:fill="auto"/>
            <w:noWrap/>
            <w:hideMark/>
            <w:tcPrChange w:id="2705"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7"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08" w:author="Rajiv Bansal" w:date="2019-08-04T14:10:00Z"/>
                <w:rFonts w:ascii="Consolas" w:eastAsia="Times New Roman" w:hAnsi="Consolas" w:cs="Times New Roman"/>
                <w:color w:val="24292E"/>
                <w:sz w:val="18"/>
                <w:szCs w:val="18"/>
                <w:lang w:eastAsia="en-IN"/>
              </w:rPr>
            </w:pPr>
            <w:ins w:id="27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2710" w:author="Rajiv Bansal" w:date="2019-08-04T14:10:00Z"/>
        </w:trPr>
        <w:tc>
          <w:tcPr>
            <w:tcW w:w="20" w:type="dxa"/>
            <w:shd w:val="clear" w:color="auto" w:fill="auto"/>
            <w:noWrap/>
            <w:hideMark/>
            <w:tcPrChange w:id="2711"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3"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4" w:author="Rajiv Bansal" w:date="2019-08-04T14:10:00Z"/>
                <w:rFonts w:ascii="Consolas" w:eastAsia="Times New Roman" w:hAnsi="Consolas" w:cs="Times New Roman"/>
                <w:color w:val="24292E"/>
                <w:sz w:val="18"/>
                <w:szCs w:val="18"/>
                <w:lang w:eastAsia="en-IN"/>
              </w:rPr>
            </w:pPr>
            <w:ins w:id="27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6" w:author="Rajiv Bansal" w:date="2019-08-04T14:10:00Z"/>
        </w:trPr>
        <w:tc>
          <w:tcPr>
            <w:tcW w:w="20" w:type="dxa"/>
            <w:shd w:val="clear" w:color="auto" w:fill="auto"/>
            <w:noWrap/>
            <w:hideMark/>
            <w:tcPrChange w:id="2717"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9"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0" w:author="Rajiv Bansal" w:date="2019-08-04T14:10:00Z"/>
                <w:rFonts w:ascii="Consolas" w:eastAsia="Times New Roman" w:hAnsi="Consolas" w:cs="Times New Roman"/>
                <w:color w:val="24292E"/>
                <w:sz w:val="18"/>
                <w:szCs w:val="18"/>
                <w:lang w:eastAsia="en-IN"/>
              </w:rPr>
            </w:pPr>
            <w:ins w:id="27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2" w:author="Rajiv Bansal" w:date="2019-08-04T14:10:00Z"/>
        </w:trPr>
        <w:tc>
          <w:tcPr>
            <w:tcW w:w="20" w:type="dxa"/>
            <w:shd w:val="clear" w:color="auto" w:fill="auto"/>
            <w:noWrap/>
            <w:hideMark/>
            <w:tcPrChange w:id="2723"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5"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6" w:author="Rajiv Bansal" w:date="2019-08-04T14:10:00Z"/>
                <w:rFonts w:ascii="Consolas" w:eastAsia="Times New Roman" w:hAnsi="Consolas" w:cs="Times New Roman"/>
                <w:color w:val="24292E"/>
                <w:sz w:val="18"/>
                <w:szCs w:val="18"/>
                <w:lang w:eastAsia="en-IN"/>
              </w:rPr>
            </w:pPr>
            <w:ins w:id="272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28" w:author="Rajiv Bansal" w:date="2019-08-04T14:10:00Z"/>
        </w:trPr>
        <w:tc>
          <w:tcPr>
            <w:tcW w:w="20" w:type="dxa"/>
            <w:shd w:val="clear" w:color="auto" w:fill="auto"/>
            <w:noWrap/>
            <w:hideMark/>
            <w:tcPrChange w:id="2729"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1"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2" w:author="Rajiv Bansal" w:date="2019-08-04T14:10:00Z"/>
                <w:rFonts w:ascii="Consolas" w:eastAsia="Times New Roman" w:hAnsi="Consolas" w:cs="Times New Roman"/>
                <w:color w:val="24292E"/>
                <w:sz w:val="18"/>
                <w:szCs w:val="18"/>
                <w:lang w:eastAsia="en-IN"/>
              </w:rPr>
            </w:pPr>
            <w:ins w:id="27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2734" w:author="Rajiv Bansal" w:date="2019-08-04T14:10:00Z"/>
        </w:trPr>
        <w:tc>
          <w:tcPr>
            <w:tcW w:w="20" w:type="dxa"/>
            <w:shd w:val="clear" w:color="auto" w:fill="auto"/>
            <w:noWrap/>
            <w:hideMark/>
            <w:tcPrChange w:id="2735"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7"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38" w:author="Rajiv Bansal" w:date="2019-08-04T14:10:00Z"/>
                <w:rFonts w:ascii="Consolas" w:eastAsia="Times New Roman" w:hAnsi="Consolas" w:cs="Times New Roman"/>
                <w:color w:val="24292E"/>
                <w:sz w:val="18"/>
                <w:szCs w:val="18"/>
                <w:lang w:eastAsia="en-IN"/>
              </w:rPr>
            </w:pPr>
            <w:ins w:id="273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2740" w:author="Rajiv Bansal" w:date="2019-08-04T14:10:00Z"/>
        </w:trPr>
        <w:tc>
          <w:tcPr>
            <w:tcW w:w="20" w:type="dxa"/>
            <w:shd w:val="clear" w:color="auto" w:fill="auto"/>
            <w:noWrap/>
            <w:hideMark/>
            <w:tcPrChange w:id="2741"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3"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4" w:author="Rajiv Bansal" w:date="2019-08-04T14:10:00Z"/>
                <w:rFonts w:ascii="Consolas" w:eastAsia="Times New Roman" w:hAnsi="Consolas" w:cs="Times New Roman"/>
                <w:color w:val="24292E"/>
                <w:sz w:val="18"/>
                <w:szCs w:val="18"/>
                <w:lang w:eastAsia="en-IN"/>
              </w:rPr>
            </w:pPr>
            <w:ins w:id="27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6" w:author="Rajiv Bansal" w:date="2019-08-04T14:10:00Z"/>
        </w:trPr>
        <w:tc>
          <w:tcPr>
            <w:tcW w:w="20" w:type="dxa"/>
            <w:shd w:val="clear" w:color="auto" w:fill="auto"/>
            <w:noWrap/>
            <w:hideMark/>
            <w:tcPrChange w:id="2747"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9"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0" w:author="Rajiv Bansal" w:date="2019-08-04T14:10:00Z"/>
                <w:rFonts w:ascii="Consolas" w:eastAsia="Times New Roman" w:hAnsi="Consolas" w:cs="Times New Roman"/>
                <w:color w:val="24292E"/>
                <w:sz w:val="18"/>
                <w:szCs w:val="18"/>
                <w:lang w:eastAsia="en-IN"/>
              </w:rPr>
            </w:pPr>
            <w:ins w:id="27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2" w:author="Rajiv Bansal" w:date="2019-08-04T14:10:00Z"/>
        </w:trPr>
        <w:tc>
          <w:tcPr>
            <w:tcW w:w="20" w:type="dxa"/>
            <w:shd w:val="clear" w:color="auto" w:fill="auto"/>
            <w:noWrap/>
            <w:hideMark/>
            <w:tcPrChange w:id="2753"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5"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6" w:author="Rajiv Bansal" w:date="2019-08-04T14:10:00Z"/>
                <w:rFonts w:ascii="Consolas" w:eastAsia="Times New Roman" w:hAnsi="Consolas" w:cs="Times New Roman"/>
                <w:color w:val="24292E"/>
                <w:sz w:val="18"/>
                <w:szCs w:val="18"/>
                <w:lang w:eastAsia="en-IN"/>
              </w:rPr>
            </w:pPr>
            <w:ins w:id="275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58" w:author="Rajiv Bansal" w:date="2019-08-04T14:10:00Z"/>
        </w:trPr>
        <w:tc>
          <w:tcPr>
            <w:tcW w:w="20" w:type="dxa"/>
            <w:shd w:val="clear" w:color="auto" w:fill="auto"/>
            <w:noWrap/>
            <w:hideMark/>
            <w:tcPrChange w:id="2759"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1"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2" w:author="Rajiv Bansal" w:date="2019-08-04T14:10:00Z"/>
                <w:rFonts w:ascii="Consolas" w:eastAsia="Times New Roman" w:hAnsi="Consolas" w:cs="Times New Roman"/>
                <w:color w:val="24292E"/>
                <w:sz w:val="18"/>
                <w:szCs w:val="18"/>
                <w:lang w:eastAsia="en-IN"/>
              </w:rPr>
            </w:pPr>
            <w:ins w:id="276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4" w:author="Rajiv Bansal" w:date="2019-08-04T14:10:00Z"/>
        </w:trPr>
        <w:tc>
          <w:tcPr>
            <w:tcW w:w="20" w:type="dxa"/>
            <w:shd w:val="clear" w:color="auto" w:fill="auto"/>
            <w:noWrap/>
            <w:hideMark/>
            <w:tcPrChange w:id="2765"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7"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68" w:author="Rajiv Bansal" w:date="2019-08-04T14:10:00Z"/>
                <w:rFonts w:ascii="Consolas" w:eastAsia="Times New Roman" w:hAnsi="Consolas" w:cs="Times New Roman"/>
                <w:color w:val="24292E"/>
                <w:sz w:val="18"/>
                <w:szCs w:val="18"/>
                <w:lang w:eastAsia="en-IN"/>
              </w:rPr>
            </w:pPr>
            <w:ins w:id="27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0" w:author="Rajiv Bansal" w:date="2019-08-04T14:10:00Z"/>
        </w:trPr>
        <w:tc>
          <w:tcPr>
            <w:tcW w:w="20" w:type="dxa"/>
            <w:shd w:val="clear" w:color="auto" w:fill="auto"/>
            <w:noWrap/>
            <w:hideMark/>
            <w:tcPrChange w:id="2771"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3"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4" w:author="Rajiv Bansal" w:date="2019-08-04T14:10:00Z"/>
                <w:rFonts w:ascii="Consolas" w:eastAsia="Times New Roman" w:hAnsi="Consolas" w:cs="Times New Roman"/>
                <w:color w:val="24292E"/>
                <w:sz w:val="18"/>
                <w:szCs w:val="18"/>
                <w:lang w:eastAsia="en-IN"/>
              </w:rPr>
            </w:pPr>
            <w:ins w:id="277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6" w:author="Rajiv Bansal" w:date="2019-08-04T14:10:00Z"/>
        </w:trPr>
        <w:tc>
          <w:tcPr>
            <w:tcW w:w="20" w:type="dxa"/>
            <w:shd w:val="clear" w:color="auto" w:fill="auto"/>
            <w:noWrap/>
            <w:hideMark/>
            <w:tcPrChange w:id="2777"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9"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0" w:author="Rajiv Bansal" w:date="2019-08-04T14:10:00Z"/>
                <w:rFonts w:ascii="Consolas" w:eastAsia="Times New Roman" w:hAnsi="Consolas" w:cs="Times New Roman"/>
                <w:color w:val="24292E"/>
                <w:sz w:val="18"/>
                <w:szCs w:val="18"/>
                <w:lang w:eastAsia="en-IN"/>
              </w:rPr>
            </w:pPr>
            <w:ins w:id="27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2782" w:author="Rajiv Bansal" w:date="2019-08-04T14:10:00Z"/>
        </w:trPr>
        <w:tc>
          <w:tcPr>
            <w:tcW w:w="20" w:type="dxa"/>
            <w:shd w:val="clear" w:color="auto" w:fill="auto"/>
            <w:noWrap/>
            <w:hideMark/>
            <w:tcPrChange w:id="2783"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5"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6" w:author="Rajiv Bansal" w:date="2019-08-04T14:10:00Z"/>
                <w:rFonts w:ascii="Consolas" w:eastAsia="Times New Roman" w:hAnsi="Consolas" w:cs="Times New Roman"/>
                <w:color w:val="24292E"/>
                <w:sz w:val="18"/>
                <w:szCs w:val="18"/>
                <w:lang w:eastAsia="en-IN"/>
              </w:rPr>
            </w:pPr>
            <w:ins w:id="278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88" w:author="Rajiv Bansal" w:date="2019-08-04T14:10:00Z"/>
        </w:trPr>
        <w:tc>
          <w:tcPr>
            <w:tcW w:w="20" w:type="dxa"/>
            <w:shd w:val="clear" w:color="auto" w:fill="auto"/>
            <w:noWrap/>
            <w:hideMark/>
            <w:tcPrChange w:id="2789"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1"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2" w:author="Rajiv Bansal" w:date="2019-08-04T14:10:00Z"/>
                <w:rFonts w:ascii="Consolas" w:eastAsia="Times New Roman" w:hAnsi="Consolas" w:cs="Times New Roman"/>
                <w:color w:val="24292E"/>
                <w:sz w:val="18"/>
                <w:szCs w:val="18"/>
                <w:lang w:eastAsia="en-IN"/>
              </w:rPr>
            </w:pPr>
            <w:ins w:id="2793"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4"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5" w:author="Rajiv Bansal" w:date="2019-08-04T14:09:00Z"/>
          <w:rFonts w:ascii="Georgia" w:hAnsi="Georgia"/>
          <w:spacing w:val="-1"/>
          <w:sz w:val="32"/>
          <w:szCs w:val="32"/>
        </w:rPr>
      </w:pPr>
      <w:ins w:id="2796"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2797" w:author="Rajiv Bansal" w:date="2019-08-04T14:09:00Z"/>
        </w:rPr>
      </w:pPr>
      <w:ins w:id="2798"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799" w:author="Rajiv Bansal" w:date="2019-08-04T14:09:00Z"/>
          <w:rFonts w:ascii="Georgia" w:hAnsi="Georgia"/>
          <w:spacing w:val="-1"/>
          <w:sz w:val="32"/>
          <w:szCs w:val="32"/>
        </w:rPr>
      </w:pPr>
      <w:ins w:id="2800"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1" w:author="Rajiv Bansal" w:date="2019-08-04T14:09:00Z"/>
        </w:rPr>
      </w:pPr>
      <w:ins w:id="2802"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3" w:author="Rajiv Bansal" w:date="2019-08-04T14:13:00Z"/>
          <w:rFonts w:ascii="Segoe UI" w:hAnsi="Segoe UI" w:cs="Segoe UI"/>
          <w:color w:val="000000"/>
        </w:rPr>
      </w:pPr>
      <w:ins w:id="2804"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2805" w:author="Rajiv Bansal" w:date="2019-08-04T14:13:00Z"/>
          <w:rFonts w:ascii="Segoe UI" w:hAnsi="Segoe UI" w:cs="Segoe UI"/>
          <w:color w:val="000000"/>
        </w:rPr>
        <w:pPrChange w:id="2806" w:author="Rajiv Bansal" w:date="2019-08-04T14:13:00Z">
          <w:pPr>
            <w:pStyle w:val="Heading2"/>
            <w:pBdr>
              <w:bottom w:val="single" w:sz="6" w:space="4" w:color="EAECEF"/>
            </w:pBdr>
            <w:shd w:val="clear" w:color="auto" w:fill="FFFFFF"/>
            <w:spacing w:before="450" w:after="240"/>
          </w:pPr>
        </w:pPrChange>
      </w:pPr>
      <w:ins w:id="2807"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08" w:author="Rajiv Bansal" w:date="2019-08-04T14:13:00Z"/>
          <w:rFonts w:ascii="Segoe UI" w:hAnsi="Segoe UI" w:cs="Segoe UI"/>
          <w:color w:val="000000"/>
        </w:rPr>
      </w:pPr>
      <w:ins w:id="2809"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0" w:author="Rajiv Bansal" w:date="2019-08-04T14:13:00Z"/>
          <w:rFonts w:ascii="Segoe UI" w:hAnsi="Segoe UI" w:cs="Segoe UI"/>
          <w:color w:val="000000"/>
        </w:rPr>
      </w:pPr>
      <w:ins w:id="2811"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2" w:author="Rajiv Bansal" w:date="2019-08-04T14:13:00Z"/>
        </w:trPr>
        <w:tc>
          <w:tcPr>
            <w:tcW w:w="14895" w:type="dxa"/>
            <w:vAlign w:val="center"/>
            <w:hideMark/>
          </w:tcPr>
          <w:p w14:paraId="51E5492B" w14:textId="77777777" w:rsidR="00A32E89" w:rsidRDefault="00A32E89" w:rsidP="00A32E89">
            <w:pPr>
              <w:spacing w:after="0"/>
              <w:rPr>
                <w:ins w:id="2813" w:author="Rajiv Bansal" w:date="2019-08-04T14:13:00Z"/>
                <w:rFonts w:ascii="Times New Roman" w:hAnsi="Times New Roman" w:cs="Times New Roman"/>
              </w:rPr>
            </w:pPr>
            <w:ins w:id="2814" w:author="Rajiv Bansal" w:date="2019-08-04T14:13:00Z">
              <w:r>
                <w:rPr>
                  <w:rStyle w:val="HTMLCode"/>
                  <w:rFonts w:eastAsiaTheme="majorEastAsia"/>
                </w:rPr>
                <w:t>&lt;dependency&gt;</w:t>
              </w:r>
            </w:ins>
          </w:p>
          <w:p w14:paraId="6434D734" w14:textId="77777777" w:rsidR="00A32E89" w:rsidRDefault="00A32E89" w:rsidP="00A32E89">
            <w:pPr>
              <w:rPr>
                <w:ins w:id="2815" w:author="Rajiv Bansal" w:date="2019-08-04T14:13:00Z"/>
              </w:rPr>
            </w:pPr>
            <w:ins w:id="281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2817" w:author="Rajiv Bansal" w:date="2019-08-04T14:13:00Z"/>
              </w:rPr>
            </w:pPr>
            <w:ins w:id="2818"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2819" w:author="Rajiv Bansal" w:date="2019-08-04T14:13:00Z"/>
              </w:rPr>
            </w:pPr>
            <w:ins w:id="2820" w:author="Rajiv Bansal" w:date="2019-08-04T14:13:00Z">
              <w:r>
                <w:rPr>
                  <w:rStyle w:val="HTMLCode"/>
                  <w:rFonts w:eastAsiaTheme="majorEastAsia"/>
                </w:rPr>
                <w:t>&lt;/dependency&gt;</w:t>
              </w:r>
            </w:ins>
          </w:p>
          <w:p w14:paraId="1027B028" w14:textId="77777777" w:rsidR="00A32E89" w:rsidRDefault="00A32E89" w:rsidP="00A32E89">
            <w:pPr>
              <w:rPr>
                <w:ins w:id="2821" w:author="Rajiv Bansal" w:date="2019-08-04T14:13:00Z"/>
              </w:rPr>
            </w:pPr>
            <w:ins w:id="2822" w:author="Rajiv Bansal" w:date="2019-08-04T14:13:00Z">
              <w:r>
                <w:rPr>
                  <w:rStyle w:val="HTMLCode"/>
                  <w:rFonts w:eastAsiaTheme="majorEastAsia"/>
                </w:rPr>
                <w:t>&lt;dependency&gt;</w:t>
              </w:r>
            </w:ins>
          </w:p>
          <w:p w14:paraId="5D9DB03E" w14:textId="77777777" w:rsidR="00A32E89" w:rsidRDefault="00A32E89" w:rsidP="00A32E89">
            <w:pPr>
              <w:rPr>
                <w:ins w:id="2823" w:author="Rajiv Bansal" w:date="2019-08-04T14:13:00Z"/>
              </w:rPr>
            </w:pPr>
            <w:ins w:id="2824"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2825" w:author="Rajiv Bansal" w:date="2019-08-04T14:13:00Z"/>
              </w:rPr>
            </w:pPr>
            <w:ins w:id="2826"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7" w:author="Rajiv Bansal" w:date="2019-08-04T14:13:00Z"/>
              </w:rPr>
            </w:pPr>
            <w:ins w:id="2828"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29" w:author="Rajiv Bansal" w:date="2019-08-04T14:13:00Z"/>
          <w:rFonts w:ascii="Segoe UI" w:hAnsi="Segoe UI" w:cs="Segoe UI"/>
          <w:color w:val="000000"/>
        </w:rPr>
      </w:pPr>
      <w:ins w:id="2830"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1" w:author="Rajiv Bansal" w:date="2019-08-04T14:13:00Z"/>
          <w:rFonts w:ascii="Segoe UI" w:hAnsi="Segoe UI" w:cs="Segoe UI"/>
          <w:color w:val="000000"/>
        </w:rPr>
      </w:pPr>
      <w:ins w:id="283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3" w:author="Rajiv Bansal" w:date="2019-08-04T14:13:00Z"/>
          <w:rFonts w:ascii="Segoe UI" w:hAnsi="Segoe UI" w:cs="Segoe UI"/>
          <w:color w:val="000000"/>
        </w:rPr>
      </w:pPr>
      <w:ins w:id="2834"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5" w:author="Rajiv Bansal" w:date="2019-08-04T14:13:00Z"/>
          <w:rFonts w:ascii="inherit" w:hAnsi="inherit"/>
          <w:color w:val="000000"/>
          <w:sz w:val="22"/>
          <w:szCs w:val="22"/>
        </w:rPr>
      </w:pPr>
      <w:ins w:id="2836"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7"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8" w:author="Rajiv Bansal" w:date="2019-08-04T14:13:00Z"/>
          <w:rFonts w:ascii="inherit" w:hAnsi="inherit"/>
          <w:color w:val="000000"/>
          <w:sz w:val="22"/>
          <w:szCs w:val="22"/>
        </w:rPr>
      </w:pPr>
      <w:ins w:id="28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0" w:author="Rajiv Bansal" w:date="2019-08-04T14:13:00Z"/>
          <w:rFonts w:ascii="inherit" w:hAnsi="inherit"/>
          <w:color w:val="000000"/>
          <w:sz w:val="22"/>
          <w:szCs w:val="22"/>
        </w:rPr>
      </w:pPr>
      <w:ins w:id="28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2" w:author="Rajiv Bansal" w:date="2019-08-04T14:13:00Z"/>
          <w:rFonts w:ascii="inherit" w:hAnsi="inherit"/>
          <w:color w:val="000000"/>
          <w:sz w:val="22"/>
          <w:szCs w:val="22"/>
        </w:rPr>
      </w:pPr>
      <w:ins w:id="28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4" w:author="Rajiv Bansal" w:date="2019-08-04T14:13:00Z"/>
          <w:rFonts w:ascii="inherit" w:hAnsi="inherit"/>
          <w:color w:val="000000"/>
          <w:sz w:val="22"/>
          <w:szCs w:val="22"/>
        </w:rPr>
      </w:pPr>
      <w:ins w:id="28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6" w:author="Rajiv Bansal" w:date="2019-08-04T14:13:00Z"/>
          <w:rFonts w:ascii="inherit" w:hAnsi="inherit"/>
          <w:color w:val="000000"/>
          <w:sz w:val="22"/>
          <w:szCs w:val="22"/>
        </w:rPr>
      </w:pPr>
      <w:ins w:id="28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8" w:author="Rajiv Bansal" w:date="2019-08-04T14:13:00Z"/>
          <w:rFonts w:ascii="inherit" w:hAnsi="inherit"/>
          <w:color w:val="000000"/>
          <w:sz w:val="22"/>
          <w:szCs w:val="22"/>
        </w:rPr>
      </w:pPr>
      <w:ins w:id="284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0" w:author="Rajiv Bansal" w:date="2019-08-04T14:13:00Z"/>
          <w:rFonts w:ascii="inherit" w:hAnsi="inherit"/>
          <w:color w:val="000000"/>
          <w:sz w:val="22"/>
          <w:szCs w:val="22"/>
        </w:rPr>
      </w:pPr>
      <w:ins w:id="285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2" w:author="Rajiv Bansal" w:date="2019-08-04T14:13:00Z"/>
          <w:rFonts w:ascii="Segoe UI" w:hAnsi="Segoe UI" w:cs="Segoe UI"/>
          <w:color w:val="000000"/>
          <w:sz w:val="36"/>
          <w:szCs w:val="36"/>
        </w:rPr>
        <w:pPrChange w:id="2853" w:author="Rajiv Bansal" w:date="2019-08-04T14:13:00Z">
          <w:pPr>
            <w:pStyle w:val="Heading2"/>
            <w:pBdr>
              <w:bottom w:val="single" w:sz="6" w:space="4" w:color="EAECEF"/>
            </w:pBdr>
            <w:shd w:val="clear" w:color="auto" w:fill="FFFFFF"/>
            <w:spacing w:before="450" w:after="240"/>
          </w:pPr>
        </w:pPrChange>
      </w:pPr>
      <w:ins w:id="2854"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5" w:author="Rajiv Bansal" w:date="2019-08-04T14:13:00Z"/>
          <w:rFonts w:ascii="Segoe UI" w:hAnsi="Segoe UI" w:cs="Segoe UI"/>
          <w:color w:val="000000"/>
        </w:rPr>
      </w:pPr>
      <w:ins w:id="2856"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7" w:author="Rajiv Bansal" w:date="2019-08-04T14:13:00Z"/>
          <w:rFonts w:ascii="Segoe UI" w:hAnsi="Segoe UI" w:cs="Segoe UI"/>
          <w:color w:val="000000"/>
        </w:rPr>
      </w:pPr>
      <w:ins w:id="2858"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59" w:author="Rajiv Bansal" w:date="2019-08-04T14:13:00Z"/>
          <w:rFonts w:ascii="Segoe UI" w:hAnsi="Segoe UI" w:cs="Segoe UI"/>
          <w:color w:val="000000"/>
        </w:rPr>
      </w:pPr>
      <w:ins w:id="2860"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1" w:author="Rajiv Bansal" w:date="2019-08-04T14:13:00Z"/>
          <w:rFonts w:ascii="Segoe UI" w:hAnsi="Segoe UI" w:cs="Segoe UI"/>
          <w:color w:val="000000"/>
        </w:rPr>
      </w:pPr>
      <w:ins w:id="2862"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2863" w:author="Rajiv Bansal" w:date="2019-08-04T14:13:00Z"/>
          <w:rFonts w:ascii="Times New Roman" w:hAnsi="Times New Roman" w:cs="Times New Roman"/>
        </w:rPr>
      </w:pPr>
      <w:ins w:id="2864"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5" w:author="Rajiv Bansal" w:date="2019-08-04T14:13:00Z"/>
          <w:rFonts w:ascii="Segoe UI" w:hAnsi="Segoe UI" w:cs="Segoe UI"/>
          <w:color w:val="000000"/>
        </w:rPr>
        <w:pPrChange w:id="2866" w:author="Rajiv Bansal" w:date="2019-08-04T14:14:00Z">
          <w:pPr>
            <w:pStyle w:val="Heading2"/>
            <w:pBdr>
              <w:bottom w:val="single" w:sz="6" w:space="4" w:color="EAECEF"/>
            </w:pBdr>
            <w:shd w:val="clear" w:color="auto" w:fill="FFFFFF"/>
            <w:spacing w:before="450" w:after="240"/>
          </w:pPr>
        </w:pPrChange>
      </w:pPr>
      <w:ins w:id="2867"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2868" w:author="Rajiv Bansal" w:date="2019-08-04T14:13:00Z"/>
          <w:rFonts w:ascii="Segoe UI" w:hAnsi="Segoe UI" w:cs="Segoe UI"/>
          <w:color w:val="000000"/>
        </w:rPr>
      </w:pPr>
      <w:ins w:id="2869"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0" w:author="Rajiv Bansal" w:date="2019-08-04T14:13:00Z"/>
          <w:rFonts w:ascii="Segoe UI" w:hAnsi="Segoe UI" w:cs="Segoe UI"/>
          <w:color w:val="000000"/>
        </w:rPr>
      </w:pPr>
      <w:ins w:id="2871"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2" w:author="Rajiv Bansal" w:date="2019-08-04T14:13:00Z"/>
          <w:rFonts w:ascii="Segoe UI" w:hAnsi="Segoe UI" w:cs="Segoe UI"/>
          <w:color w:val="000000"/>
        </w:rPr>
      </w:pPr>
      <w:ins w:id="2873"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74" w:author="Rajiv Bansal" w:date="2019-08-04T14:13:00Z"/>
          <w:rFonts w:ascii="Segoe UI" w:hAnsi="Segoe UI" w:cs="Segoe UI"/>
          <w:color w:val="000000"/>
          <w:sz w:val="29"/>
          <w:szCs w:val="29"/>
        </w:rPr>
        <w:pPrChange w:id="2875" w:author="Rajiv Bansal" w:date="2019-08-04T14:14:00Z">
          <w:pPr>
            <w:pStyle w:val="Heading4"/>
            <w:shd w:val="clear" w:color="auto" w:fill="FFFFFF"/>
            <w:spacing w:before="360" w:after="240"/>
          </w:pPr>
        </w:pPrChange>
      </w:pPr>
      <w:ins w:id="2876"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7" w:author="Rajiv Bansal" w:date="2019-08-04T14:13:00Z"/>
          <w:rFonts w:ascii="Segoe UI" w:hAnsi="Segoe UI" w:cs="Segoe UI"/>
          <w:color w:val="000000"/>
        </w:rPr>
      </w:pPr>
      <w:ins w:id="2878"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79" w:author="Rajiv Bansal" w:date="2019-08-04T14:13:00Z"/>
          <w:rFonts w:ascii="Segoe UI" w:hAnsi="Segoe UI" w:cs="Segoe UI"/>
          <w:color w:val="000000"/>
        </w:rPr>
      </w:pPr>
      <w:ins w:id="2880"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1" w:author="Rajiv Bansal" w:date="2019-08-04T14:13:00Z"/>
          <w:rFonts w:ascii="Segoe UI" w:hAnsi="Segoe UI" w:cs="Segoe UI"/>
          <w:color w:val="000000"/>
        </w:rPr>
      </w:pPr>
      <w:ins w:id="2882"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3" w:author="Rajiv Bansal" w:date="2019-08-04T14:13:00Z"/>
          <w:rFonts w:ascii="Segoe UI" w:hAnsi="Segoe UI" w:cs="Segoe UI"/>
          <w:color w:val="000000"/>
        </w:rPr>
      </w:pPr>
      <w:ins w:id="2884"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5" w:author="Rajiv Bansal" w:date="2019-08-04T14:13:00Z"/>
          <w:rFonts w:ascii="Segoe UI" w:hAnsi="Segoe UI" w:cs="Segoe UI"/>
          <w:color w:val="000000"/>
        </w:rPr>
      </w:pPr>
      <w:ins w:id="2886"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7" w:author="Rajiv Bansal" w:date="2019-08-04T14:13:00Z"/>
          <w:rFonts w:ascii="Segoe UI" w:hAnsi="Segoe UI" w:cs="Segoe UI"/>
          <w:color w:val="000000"/>
        </w:rPr>
      </w:pPr>
      <w:ins w:id="2888" w:author="Rajiv Bansal" w:date="2019-08-04T14:13:00Z">
        <w:r>
          <w:rPr>
            <w:rFonts w:ascii="Segoe UI" w:hAnsi="Segoe UI" w:cs="Segoe UI"/>
            <w:color w:val="000000"/>
          </w:rPr>
          <w:t>Spring Rest</w:t>
        </w:r>
      </w:ins>
    </w:p>
    <w:p w14:paraId="4D798C39" w14:textId="77777777" w:rsidR="00A32E89" w:rsidRDefault="00A32E89">
      <w:pPr>
        <w:pStyle w:val="Heading5"/>
        <w:rPr>
          <w:ins w:id="2889" w:author="Rajiv Bansal" w:date="2019-08-04T14:13:00Z"/>
          <w:rFonts w:ascii="Segoe UI" w:hAnsi="Segoe UI" w:cs="Segoe UI"/>
          <w:color w:val="000000"/>
        </w:rPr>
        <w:pPrChange w:id="2890" w:author="Rajiv Bansal" w:date="2019-08-04T14:14:00Z">
          <w:pPr>
            <w:pStyle w:val="Heading2"/>
            <w:pBdr>
              <w:bottom w:val="single" w:sz="6" w:space="4" w:color="EAECEF"/>
            </w:pBdr>
            <w:shd w:val="clear" w:color="auto" w:fill="FFFFFF"/>
            <w:spacing w:before="450" w:after="240"/>
          </w:pPr>
        </w:pPrChange>
      </w:pPr>
      <w:ins w:id="2891"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2" w:author="Rajiv Bansal" w:date="2019-08-04T14:13:00Z"/>
          <w:rFonts w:ascii="Segoe UI" w:hAnsi="Segoe UI" w:cs="Segoe UI"/>
          <w:color w:val="000000"/>
        </w:rPr>
      </w:pPr>
      <w:ins w:id="2893"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4" w:author="Rajiv Bansal" w:date="2019-08-04T14:13:00Z"/>
          <w:rFonts w:ascii="Segoe UI" w:hAnsi="Segoe UI" w:cs="Segoe UI"/>
          <w:color w:val="000000"/>
          <w:sz w:val="29"/>
          <w:szCs w:val="29"/>
        </w:rPr>
        <w:pPrChange w:id="2895" w:author="Rajiv Bansal" w:date="2019-08-04T14:14:00Z">
          <w:pPr>
            <w:pStyle w:val="Heading4"/>
            <w:shd w:val="clear" w:color="auto" w:fill="FFFFFF"/>
            <w:spacing w:before="360" w:after="240"/>
          </w:pPr>
        </w:pPrChange>
      </w:pPr>
      <w:ins w:id="2896"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7" w:author="Rajiv Bansal" w:date="2019-08-04T14:13:00Z"/>
          <w:rFonts w:ascii="Segoe UI" w:hAnsi="Segoe UI" w:cs="Segoe UI"/>
          <w:color w:val="000000"/>
        </w:rPr>
      </w:pPr>
      <w:ins w:id="2898"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899" w:author="Rajiv Bansal" w:date="2019-08-04T14:13:00Z"/>
          <w:rFonts w:ascii="Times New Roman" w:hAnsi="Times New Roman" w:cs="Times New Roman"/>
        </w:rPr>
      </w:pPr>
      <w:ins w:id="2900"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1" w:author="Rajiv Bansal" w:date="2019-08-04T14:13:00Z"/>
          <w:rFonts w:ascii="Segoe UI" w:hAnsi="Segoe UI" w:cs="Segoe UI"/>
          <w:color w:val="000000"/>
        </w:rPr>
      </w:pPr>
      <w:ins w:id="2902"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3" w:author="Rajiv Bansal" w:date="2019-08-04T14:13:00Z"/>
          <w:rFonts w:ascii="Segoe UI" w:hAnsi="Segoe UI" w:cs="Segoe UI"/>
          <w:color w:val="000000"/>
          <w:sz w:val="29"/>
          <w:szCs w:val="29"/>
        </w:rPr>
        <w:pPrChange w:id="2904" w:author="Rajiv Bansal" w:date="2019-08-04T14:14:00Z">
          <w:pPr>
            <w:pStyle w:val="Heading4"/>
            <w:shd w:val="clear" w:color="auto" w:fill="FFFFFF"/>
            <w:spacing w:before="360" w:after="240"/>
          </w:pPr>
        </w:pPrChange>
      </w:pPr>
      <w:ins w:id="2905"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6" w:author="Rajiv Bansal" w:date="2019-08-04T14:13:00Z"/>
          <w:rFonts w:ascii="Segoe UI" w:hAnsi="Segoe UI" w:cs="Segoe UI"/>
          <w:color w:val="000000"/>
        </w:rPr>
      </w:pPr>
      <w:ins w:id="2907"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08" w:author="Rajiv Bansal" w:date="2019-08-04T14:13:00Z"/>
        </w:trPr>
        <w:tc>
          <w:tcPr>
            <w:tcW w:w="15495" w:type="dxa"/>
            <w:vAlign w:val="center"/>
            <w:hideMark/>
          </w:tcPr>
          <w:p w14:paraId="6E9DD3E6" w14:textId="77777777" w:rsidR="00A32E89" w:rsidRDefault="00A32E89">
            <w:pPr>
              <w:divId w:val="33966355"/>
              <w:rPr>
                <w:ins w:id="2909" w:author="Rajiv Bansal" w:date="2019-08-04T14:13:00Z"/>
                <w:rFonts w:ascii="Times New Roman" w:hAnsi="Times New Roman" w:cs="Times New Roman"/>
              </w:rPr>
            </w:pPr>
            <w:ins w:id="2910"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2911" w:author="Rajiv Bansal" w:date="2019-08-04T14:13:00Z"/>
          <w:rFonts w:ascii="Segoe UI" w:hAnsi="Segoe UI" w:cs="Segoe UI"/>
          <w:color w:val="000000"/>
        </w:rPr>
      </w:pPr>
      <w:ins w:id="2912"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2913" w:author="Rajiv Bansal" w:date="2019-08-04T14:13:00Z"/>
          <w:rFonts w:ascii="Segoe UI" w:hAnsi="Segoe UI" w:cs="Segoe UI"/>
          <w:color w:val="000000"/>
          <w:sz w:val="29"/>
          <w:szCs w:val="29"/>
        </w:rPr>
        <w:pPrChange w:id="2914" w:author="Rajiv Bansal" w:date="2019-08-04T14:14:00Z">
          <w:pPr>
            <w:pStyle w:val="Heading4"/>
            <w:shd w:val="clear" w:color="auto" w:fill="FFFFFF"/>
            <w:spacing w:before="360" w:after="240"/>
          </w:pPr>
        </w:pPrChange>
      </w:pPr>
      <w:ins w:id="2915"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6" w:author="Rajiv Bansal" w:date="2019-08-04T14:13:00Z"/>
          <w:rFonts w:ascii="Segoe UI" w:hAnsi="Segoe UI" w:cs="Segoe UI"/>
          <w:color w:val="000000"/>
        </w:rPr>
      </w:pPr>
      <w:ins w:id="2917"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18" w:author="Rajiv Bansal" w:date="2019-08-04T14:13:00Z"/>
          <w:rFonts w:ascii="Segoe UI" w:hAnsi="Segoe UI" w:cs="Segoe UI"/>
          <w:color w:val="000000"/>
        </w:rPr>
      </w:pPr>
      <w:ins w:id="2919"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0" w:author="Rajiv Bansal" w:date="2019-08-04T14:13:00Z"/>
        </w:trPr>
        <w:tc>
          <w:tcPr>
            <w:tcW w:w="15495" w:type="dxa"/>
            <w:vAlign w:val="center"/>
            <w:hideMark/>
          </w:tcPr>
          <w:p w14:paraId="1FC5B631" w14:textId="77777777" w:rsidR="00A32E89" w:rsidRDefault="00A32E89">
            <w:pPr>
              <w:rPr>
                <w:ins w:id="2921" w:author="Rajiv Bansal" w:date="2019-08-04T14:13:00Z"/>
                <w:rFonts w:ascii="Times New Roman" w:hAnsi="Times New Roman" w:cs="Times New Roman"/>
              </w:rPr>
            </w:pPr>
            <w:ins w:id="2922"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23" w:author="Rajiv Bansal" w:date="2019-08-04T14:13:00Z"/>
              </w:rPr>
            </w:pPr>
            <w:ins w:id="2924" w:author="Rajiv Bansal" w:date="2019-08-04T14:13:00Z">
              <w:r>
                <w:t> </w:t>
              </w:r>
            </w:ins>
          </w:p>
          <w:p w14:paraId="1F227464" w14:textId="77777777" w:rsidR="00A32E89" w:rsidRDefault="00A32E89">
            <w:pPr>
              <w:rPr>
                <w:ins w:id="2925" w:author="Rajiv Bansal" w:date="2019-08-04T14:13:00Z"/>
              </w:rPr>
            </w:pPr>
            <w:ins w:id="2926"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2927" w:author="Rajiv Bansal" w:date="2019-08-04T14:13:00Z"/>
              </w:rPr>
            </w:pPr>
            <w:ins w:id="2928"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2929" w:author="Rajiv Bansal" w:date="2019-08-04T14:13:00Z"/>
              </w:rPr>
            </w:pPr>
            <w:ins w:id="2930"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2931" w:author="Rajiv Bansal" w:date="2019-08-04T14:13:00Z"/>
              </w:rPr>
            </w:pPr>
            <w:ins w:id="2932"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2933" w:author="Rajiv Bansal" w:date="2019-08-04T14:13:00Z"/>
              </w:rPr>
            </w:pPr>
            <w:ins w:id="2934"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2935" w:author="Rajiv Bansal" w:date="2019-08-04T14:13:00Z"/>
              </w:rPr>
            </w:pPr>
            <w:ins w:id="2936"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2937" w:author="Rajiv Bansal" w:date="2019-08-04T14:13:00Z"/>
              </w:rPr>
            </w:pPr>
            <w:ins w:id="2938"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2939" w:author="Rajiv Bansal" w:date="2019-08-04T14:13:00Z"/>
              </w:rPr>
            </w:pPr>
            <w:ins w:id="2940"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2941" w:author="Rajiv Bansal" w:date="2019-08-04T14:13:00Z"/>
              </w:rPr>
            </w:pPr>
            <w:ins w:id="2942"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43" w:author="Rajiv Bansal" w:date="2019-08-04T14:13:00Z"/>
              </w:rPr>
            </w:pPr>
            <w:ins w:id="2944" w:author="Rajiv Bansal" w:date="2019-08-04T14:13:00Z">
              <w:r>
                <w:t> </w:t>
              </w:r>
            </w:ins>
          </w:p>
          <w:p w14:paraId="10F70B6F" w14:textId="77777777" w:rsidR="00A32E89" w:rsidRDefault="00A32E89">
            <w:pPr>
              <w:rPr>
                <w:ins w:id="2945" w:author="Rajiv Bansal" w:date="2019-08-04T14:13:00Z"/>
              </w:rPr>
            </w:pPr>
            <w:ins w:id="2946" w:author="Rajiv Bansal" w:date="2019-08-04T14:13:00Z">
              <w:r>
                <w:rPr>
                  <w:rStyle w:val="HTMLCode"/>
                  <w:rFonts w:eastAsiaTheme="majorEastAsia"/>
                </w:rPr>
                <w:t>@RestController</w:t>
              </w:r>
            </w:ins>
          </w:p>
          <w:p w14:paraId="707E6E6C" w14:textId="77777777" w:rsidR="00A32E89" w:rsidRDefault="00A32E89">
            <w:pPr>
              <w:rPr>
                <w:ins w:id="2947" w:author="Rajiv Bansal" w:date="2019-08-04T14:13:00Z"/>
              </w:rPr>
            </w:pPr>
            <w:ins w:id="294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2949" w:author="Rajiv Bansal" w:date="2019-08-04T14:13:00Z"/>
              </w:rPr>
            </w:pPr>
            <w:ins w:id="2950" w:author="Rajiv Bansal" w:date="2019-08-04T14:13:00Z">
              <w:r>
                <w:t> </w:t>
              </w:r>
            </w:ins>
          </w:p>
          <w:p w14:paraId="05A4F171" w14:textId="77777777" w:rsidR="00A32E89" w:rsidRDefault="00A32E89">
            <w:pPr>
              <w:rPr>
                <w:ins w:id="2951" w:author="Rajiv Bansal" w:date="2019-08-04T14:13:00Z"/>
              </w:rPr>
            </w:pPr>
            <w:ins w:id="2952"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2953" w:author="Rajiv Bansal" w:date="2019-08-04T14:13:00Z"/>
              </w:rPr>
            </w:pPr>
            <w:ins w:id="2954" w:author="Rajiv Bansal" w:date="2019-08-04T14:13:00Z">
              <w:r>
                <w:t> </w:t>
              </w:r>
            </w:ins>
          </w:p>
          <w:p w14:paraId="5E95BD42" w14:textId="77777777" w:rsidR="00A32E89" w:rsidRDefault="00A32E89">
            <w:pPr>
              <w:rPr>
                <w:ins w:id="2955" w:author="Rajiv Bansal" w:date="2019-08-04T14:13:00Z"/>
              </w:rPr>
            </w:pPr>
            <w:ins w:id="2956"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7" w:author="Rajiv Bansal" w:date="2019-08-04T14:13:00Z"/>
              </w:rPr>
            </w:pPr>
            <w:ins w:id="2958"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2959" w:author="Rajiv Bansal" w:date="2019-08-04T14:13:00Z"/>
              </w:rPr>
            </w:pPr>
            <w:ins w:id="2960" w:author="Rajiv Bansal" w:date="2019-08-04T14:13:00Z">
              <w:r>
                <w:t> </w:t>
              </w:r>
            </w:ins>
          </w:p>
          <w:p w14:paraId="12E968ED" w14:textId="77777777" w:rsidR="00A32E89" w:rsidRDefault="00A32E89">
            <w:pPr>
              <w:rPr>
                <w:ins w:id="2961" w:author="Rajiv Bansal" w:date="2019-08-04T14:13:00Z"/>
              </w:rPr>
            </w:pPr>
            <w:ins w:id="2962"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2963" w:author="Rajiv Bansal" w:date="2019-08-04T14:13:00Z"/>
              </w:rPr>
            </w:pPr>
            <w:ins w:id="296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2965" w:author="Rajiv Bansal" w:date="2019-08-04T14:13:00Z"/>
              </w:rPr>
            </w:pPr>
            <w:ins w:id="2966"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2967" w:author="Rajiv Bansal" w:date="2019-08-04T14:13:00Z"/>
              </w:rPr>
            </w:pPr>
            <w:ins w:id="2968"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69" w:author="Rajiv Bansal" w:date="2019-08-04T14:13:00Z"/>
              </w:rPr>
            </w:pPr>
            <w:ins w:id="2970"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2971" w:author="Rajiv Bansal" w:date="2019-08-04T14:13:00Z"/>
              </w:rPr>
            </w:pPr>
            <w:ins w:id="2972" w:author="Rajiv Bansal" w:date="2019-08-04T14:13:00Z">
              <w:r>
                <w:t> </w:t>
              </w:r>
            </w:ins>
          </w:p>
          <w:p w14:paraId="58B28966" w14:textId="77777777" w:rsidR="00A32E89" w:rsidRDefault="00A32E89">
            <w:pPr>
              <w:rPr>
                <w:ins w:id="2973" w:author="Rajiv Bansal" w:date="2019-08-04T14:13:00Z"/>
              </w:rPr>
            </w:pPr>
            <w:ins w:id="2974"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2975" w:author="Rajiv Bansal" w:date="2019-08-04T14:13:00Z"/>
              </w:rPr>
            </w:pPr>
            <w:ins w:id="2976" w:author="Rajiv Bansal" w:date="2019-08-04T14:13:00Z">
              <w:r>
                <w:t> </w:t>
              </w:r>
            </w:ins>
          </w:p>
          <w:p w14:paraId="4CF3E049" w14:textId="77777777" w:rsidR="00A32E89" w:rsidRDefault="00A32E89">
            <w:pPr>
              <w:rPr>
                <w:ins w:id="2977" w:author="Rajiv Bansal" w:date="2019-08-04T14:13:00Z"/>
              </w:rPr>
            </w:pPr>
            <w:ins w:id="2978"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2979" w:author="Rajiv Bansal" w:date="2019-08-04T14:13:00Z"/>
              </w:rPr>
            </w:pPr>
            <w:ins w:id="298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81" w:author="Rajiv Bansal" w:date="2019-08-04T14:13:00Z"/>
              </w:rPr>
            </w:pPr>
            <w:ins w:id="2982"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2983" w:author="Rajiv Bansal" w:date="2019-08-04T14:13:00Z"/>
              </w:rPr>
            </w:pPr>
            <w:ins w:id="2984"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2985" w:author="Rajiv Bansal" w:date="2019-08-04T14:13:00Z"/>
              </w:rPr>
            </w:pPr>
            <w:ins w:id="2986"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2987" w:author="Rajiv Bansal" w:date="2019-08-04T14:13:00Z"/>
              </w:rPr>
            </w:pPr>
            <w:ins w:id="2988" w:author="Rajiv Bansal" w:date="2019-08-04T14:13:00Z">
              <w:r>
                <w:t> </w:t>
              </w:r>
            </w:ins>
          </w:p>
          <w:p w14:paraId="37D4AAFD" w14:textId="77777777" w:rsidR="00A32E89" w:rsidRDefault="00A32E89">
            <w:pPr>
              <w:rPr>
                <w:ins w:id="2989" w:author="Rajiv Bansal" w:date="2019-08-04T14:13:00Z"/>
              </w:rPr>
            </w:pPr>
            <w:ins w:id="2990"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2991" w:author="Rajiv Bansal" w:date="2019-08-04T14:13:00Z"/>
              </w:rPr>
            </w:pPr>
            <w:ins w:id="2992" w:author="Rajiv Bansal" w:date="2019-08-04T14:13:00Z">
              <w:r>
                <w:t> </w:t>
              </w:r>
            </w:ins>
          </w:p>
          <w:p w14:paraId="31E2B59D" w14:textId="77777777" w:rsidR="00A32E89" w:rsidRDefault="00A32E89">
            <w:pPr>
              <w:rPr>
                <w:ins w:id="2993" w:author="Rajiv Bansal" w:date="2019-08-04T14:13:00Z"/>
              </w:rPr>
            </w:pPr>
            <w:ins w:id="2994"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5" w:author="Rajiv Bansal" w:date="2019-08-04T14:13:00Z"/>
              </w:rPr>
            </w:pPr>
            <w:ins w:id="2996" w:author="Rajiv Bansal" w:date="2019-08-04T14:13:00Z">
              <w:r>
                <w:t> </w:t>
              </w:r>
            </w:ins>
          </w:p>
          <w:p w14:paraId="72F5E3AA" w14:textId="77777777" w:rsidR="00A32E89" w:rsidRDefault="00A32E89">
            <w:pPr>
              <w:rPr>
                <w:ins w:id="2997" w:author="Rajiv Bansal" w:date="2019-08-04T14:13:00Z"/>
              </w:rPr>
            </w:pPr>
            <w:ins w:id="2998"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2999" w:author="Rajiv Bansal" w:date="2019-08-04T14:13:00Z"/>
              </w:rPr>
            </w:pPr>
            <w:ins w:id="300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001" w:author="Rajiv Bansal" w:date="2019-08-04T14:13:00Z"/>
              </w:rPr>
            </w:pPr>
            <w:ins w:id="3002"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003" w:author="Rajiv Bansal" w:date="2019-08-04T14:13:00Z"/>
              </w:rPr>
            </w:pPr>
            <w:ins w:id="3004" w:author="Rajiv Bansal" w:date="2019-08-04T14:13:00Z">
              <w:r>
                <w:t> </w:t>
              </w:r>
            </w:ins>
          </w:p>
          <w:p w14:paraId="0BB8E9E5" w14:textId="77777777" w:rsidR="00A32E89" w:rsidRDefault="00A32E89">
            <w:pPr>
              <w:rPr>
                <w:ins w:id="3005" w:author="Rajiv Bansal" w:date="2019-08-04T14:13:00Z"/>
              </w:rPr>
            </w:pPr>
            <w:ins w:id="3006"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007" w:author="Rajiv Bansal" w:date="2019-08-04T14:13:00Z"/>
              </w:rPr>
            </w:pPr>
            <w:ins w:id="3008"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009" w:author="Rajiv Bansal" w:date="2019-08-04T14:13:00Z"/>
              </w:rPr>
            </w:pPr>
            <w:ins w:id="3010"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011" w:author="Rajiv Bansal" w:date="2019-08-04T14:13:00Z"/>
              </w:rPr>
            </w:pPr>
            <w:ins w:id="3012"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013" w:author="Rajiv Bansal" w:date="2019-08-04T14:13:00Z"/>
              </w:rPr>
            </w:pPr>
            <w:ins w:id="3014"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019" w:author="Rajiv Bansal" w:date="2019-08-04T14:13:00Z"/>
              </w:rPr>
            </w:pPr>
            <w:ins w:id="3020"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1" w:author="Rajiv Bansal" w:date="2019-08-04T14:13:00Z"/>
              </w:rPr>
            </w:pPr>
            <w:ins w:id="3022"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3" w:author="Rajiv Bansal" w:date="2019-08-04T14:13:00Z"/>
          <w:rFonts w:ascii="Segoe UI" w:hAnsi="Segoe UI" w:cs="Segoe UI"/>
          <w:color w:val="000000"/>
        </w:rPr>
      </w:pPr>
      <w:ins w:id="3024"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5" w:author="Rajiv Bansal" w:date="2019-08-04T14:13:00Z"/>
        </w:trPr>
        <w:tc>
          <w:tcPr>
            <w:tcW w:w="15495" w:type="dxa"/>
            <w:vAlign w:val="center"/>
            <w:hideMark/>
          </w:tcPr>
          <w:p w14:paraId="3744887E" w14:textId="77777777" w:rsidR="00A32E89" w:rsidRDefault="00A32E89">
            <w:pPr>
              <w:rPr>
                <w:ins w:id="3026" w:author="Rajiv Bansal" w:date="2019-08-04T14:13:00Z"/>
                <w:rFonts w:ascii="Times New Roman" w:hAnsi="Times New Roman" w:cs="Times New Roman"/>
              </w:rPr>
            </w:pPr>
            <w:ins w:id="3027"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28" w:author="Rajiv Bansal" w:date="2019-08-04T14:13:00Z"/>
              </w:rPr>
            </w:pPr>
            <w:ins w:id="3029" w:author="Rajiv Bansal" w:date="2019-08-04T14:13:00Z">
              <w:r>
                <w:t> </w:t>
              </w:r>
            </w:ins>
          </w:p>
          <w:p w14:paraId="1CBE9C96" w14:textId="77777777" w:rsidR="00A32E89" w:rsidRDefault="00A32E89">
            <w:pPr>
              <w:rPr>
                <w:ins w:id="3030" w:author="Rajiv Bansal" w:date="2019-08-04T14:13:00Z"/>
              </w:rPr>
            </w:pPr>
            <w:ins w:id="3031"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2" w:author="Rajiv Bansal" w:date="2019-08-04T14:13:00Z"/>
              </w:rPr>
            </w:pPr>
            <w:ins w:id="3033" w:author="Rajiv Bansal" w:date="2019-08-04T14:13:00Z">
              <w:r>
                <w:t> </w:t>
              </w:r>
            </w:ins>
          </w:p>
          <w:p w14:paraId="5FFFDF4E" w14:textId="77777777" w:rsidR="00A32E89" w:rsidRDefault="00A32E89">
            <w:pPr>
              <w:rPr>
                <w:ins w:id="3034" w:author="Rajiv Bansal" w:date="2019-08-04T14:13:00Z"/>
              </w:rPr>
            </w:pPr>
            <w:ins w:id="303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6" w:author="Rajiv Bansal" w:date="2019-08-04T14:13:00Z"/>
              </w:rPr>
            </w:pPr>
            <w:ins w:id="303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038" w:author="Rajiv Bansal" w:date="2019-08-04T14:13:00Z"/>
              </w:rPr>
            </w:pPr>
            <w:ins w:id="3039" w:author="Rajiv Bansal" w:date="2019-08-04T14:13:00Z">
              <w:r>
                <w:t> </w:t>
              </w:r>
            </w:ins>
          </w:p>
          <w:p w14:paraId="08639D0F" w14:textId="77777777" w:rsidR="00A32E89" w:rsidRDefault="00A32E89">
            <w:pPr>
              <w:rPr>
                <w:ins w:id="3040" w:author="Rajiv Bansal" w:date="2019-08-04T14:13:00Z"/>
              </w:rPr>
            </w:pPr>
            <w:ins w:id="304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042" w:author="Rajiv Bansal" w:date="2019-08-04T14:13:00Z"/>
              </w:rPr>
            </w:pPr>
            <w:ins w:id="3043"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44" w:author="Rajiv Bansal" w:date="2019-08-04T14:13:00Z"/>
              </w:rPr>
            </w:pPr>
            <w:ins w:id="3045"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6" w:author="Rajiv Bansal" w:date="2019-08-04T14:13:00Z"/>
              </w:rPr>
            </w:pPr>
            <w:ins w:id="3047"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048" w:author="Rajiv Bansal" w:date="2019-08-04T14:13:00Z"/>
              </w:rPr>
            </w:pPr>
            <w:ins w:id="3049"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0" w:author="Rajiv Bansal" w:date="2019-08-04T14:13:00Z"/>
              </w:rPr>
            </w:pPr>
            <w:ins w:id="3051" w:author="Rajiv Bansal" w:date="2019-08-04T14:13:00Z">
              <w:r>
                <w:t> </w:t>
              </w:r>
            </w:ins>
          </w:p>
          <w:p w14:paraId="6A0F83A1" w14:textId="77777777" w:rsidR="00A32E89" w:rsidRDefault="00A32E89">
            <w:pPr>
              <w:rPr>
                <w:ins w:id="3052" w:author="Rajiv Bansal" w:date="2019-08-04T14:13:00Z"/>
              </w:rPr>
            </w:pPr>
            <w:ins w:id="305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054" w:author="Rajiv Bansal" w:date="2019-08-04T14:13:00Z"/>
              </w:rPr>
            </w:pPr>
            <w:ins w:id="305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6" w:author="Rajiv Bansal" w:date="2019-08-04T14:13:00Z"/>
              </w:rPr>
            </w:pPr>
            <w:ins w:id="3057"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58" w:author="Rajiv Bansal" w:date="2019-08-04T14:13:00Z"/>
              </w:rPr>
            </w:pPr>
            <w:ins w:id="3059" w:author="Rajiv Bansal" w:date="2019-08-04T14:13:00Z">
              <w:r>
                <w:t> </w:t>
              </w:r>
            </w:ins>
          </w:p>
          <w:p w14:paraId="71738C15" w14:textId="77777777" w:rsidR="00A32E89" w:rsidRDefault="00A32E89">
            <w:pPr>
              <w:rPr>
                <w:ins w:id="3060" w:author="Rajiv Bansal" w:date="2019-08-04T14:13:00Z"/>
              </w:rPr>
            </w:pPr>
            <w:ins w:id="306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062" w:author="Rajiv Bansal" w:date="2019-08-04T14:13:00Z"/>
              </w:rPr>
            </w:pPr>
            <w:ins w:id="3063"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4" w:author="Rajiv Bansal" w:date="2019-08-04T14:13:00Z"/>
              </w:rPr>
            </w:pPr>
            <w:ins w:id="3065"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6" w:author="Rajiv Bansal" w:date="2019-08-04T14:13:00Z"/>
              </w:rPr>
            </w:pPr>
            <w:ins w:id="3067" w:author="Rajiv Bansal" w:date="2019-08-04T14:13:00Z">
              <w:r>
                <w:t> </w:t>
              </w:r>
            </w:ins>
          </w:p>
          <w:p w14:paraId="13AEFFFE" w14:textId="77777777" w:rsidR="00A32E89" w:rsidRDefault="00A32E89">
            <w:pPr>
              <w:rPr>
                <w:ins w:id="3068" w:author="Rajiv Bansal" w:date="2019-08-04T14:13:00Z"/>
              </w:rPr>
            </w:pPr>
            <w:ins w:id="30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070" w:author="Rajiv Bansal" w:date="2019-08-04T14:13:00Z"/>
              </w:rPr>
            </w:pPr>
            <w:ins w:id="307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072" w:author="Rajiv Bansal" w:date="2019-08-04T14:13:00Z"/>
              </w:rPr>
            </w:pPr>
            <w:ins w:id="3073"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4" w:author="Rajiv Bansal" w:date="2019-08-04T14:13:00Z"/>
              </w:rPr>
            </w:pPr>
            <w:ins w:id="3075" w:author="Rajiv Bansal" w:date="2019-08-04T14:13:00Z">
              <w:r>
                <w:t> </w:t>
              </w:r>
            </w:ins>
          </w:p>
          <w:p w14:paraId="17D51B66" w14:textId="77777777" w:rsidR="00A32E89" w:rsidRDefault="00A32E89">
            <w:pPr>
              <w:rPr>
                <w:ins w:id="3076" w:author="Rajiv Bansal" w:date="2019-08-04T14:13:00Z"/>
              </w:rPr>
            </w:pPr>
            <w:ins w:id="307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078" w:author="Rajiv Bansal" w:date="2019-08-04T14:13:00Z"/>
              </w:rPr>
            </w:pPr>
            <w:ins w:id="3079"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080" w:author="Rajiv Bansal" w:date="2019-08-04T14:13:00Z"/>
              </w:rPr>
            </w:pPr>
            <w:ins w:id="3081"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2" w:author="Rajiv Bansal" w:date="2019-08-04T14:13:00Z"/>
              </w:rPr>
            </w:pPr>
            <w:ins w:id="3083" w:author="Rajiv Bansal" w:date="2019-08-04T14:13:00Z">
              <w:r>
                <w:rPr>
                  <w:rStyle w:val="HTMLCode"/>
                  <w:rFonts w:eastAsiaTheme="majorEastAsia"/>
                </w:rPr>
                <w:t>}</w:t>
              </w:r>
            </w:ins>
          </w:p>
        </w:tc>
      </w:tr>
    </w:tbl>
    <w:p w14:paraId="40228379" w14:textId="77777777" w:rsidR="00A32E89" w:rsidRDefault="00A32E89">
      <w:pPr>
        <w:pStyle w:val="Heading7"/>
        <w:rPr>
          <w:ins w:id="3084" w:author="Rajiv Bansal" w:date="2019-08-04T14:13:00Z"/>
          <w:rFonts w:ascii="Segoe UI" w:hAnsi="Segoe UI" w:cs="Segoe UI"/>
          <w:color w:val="000000"/>
          <w:sz w:val="29"/>
          <w:szCs w:val="29"/>
        </w:rPr>
        <w:pPrChange w:id="3085" w:author="Rajiv Bansal" w:date="2019-08-04T14:14:00Z">
          <w:pPr>
            <w:pStyle w:val="Heading4"/>
            <w:shd w:val="clear" w:color="auto" w:fill="FFFFFF"/>
            <w:spacing w:before="360" w:after="240"/>
          </w:pPr>
        </w:pPrChange>
      </w:pPr>
      <w:ins w:id="3086"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7" w:author="Rajiv Bansal" w:date="2019-08-04T14:13:00Z"/>
          <w:rFonts w:ascii="Segoe UI" w:hAnsi="Segoe UI" w:cs="Segoe UI"/>
          <w:color w:val="000000"/>
        </w:rPr>
      </w:pPr>
      <w:ins w:id="3088"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89" w:author="Rajiv Bansal" w:date="2019-08-04T14:13:00Z"/>
          <w:rFonts w:ascii="Segoe UI" w:hAnsi="Segoe UI" w:cs="Segoe UI"/>
          <w:color w:val="000000"/>
        </w:rPr>
      </w:pPr>
      <w:ins w:id="3090"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1" w:author="Rajiv Bansal" w:date="2019-08-04T14:13:00Z"/>
          <w:rFonts w:ascii="Segoe UI" w:hAnsi="Segoe UI" w:cs="Segoe UI"/>
          <w:color w:val="000000"/>
        </w:rPr>
      </w:pPr>
      <w:ins w:id="3092"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3" w:author="Rajiv Bansal" w:date="2019-08-04T14:13:00Z"/>
          <w:rFonts w:ascii="Times New Roman" w:hAnsi="Times New Roman" w:cs="Times New Roman"/>
        </w:rPr>
      </w:pPr>
      <w:ins w:id="3094"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5" w:author="Rajiv Bansal" w:date="2019-08-04T14:13:00Z"/>
          <w:rFonts w:ascii="Segoe UI" w:hAnsi="Segoe UI" w:cs="Segoe UI"/>
          <w:color w:val="000000"/>
        </w:rPr>
        <w:pPrChange w:id="3096" w:author="Rajiv Bansal" w:date="2019-08-04T14:14:00Z">
          <w:pPr>
            <w:pStyle w:val="Heading2"/>
            <w:pBdr>
              <w:bottom w:val="single" w:sz="6" w:space="4" w:color="EAECEF"/>
            </w:pBdr>
            <w:shd w:val="clear" w:color="auto" w:fill="FFFFFF"/>
            <w:spacing w:before="450" w:after="240"/>
          </w:pPr>
        </w:pPrChange>
      </w:pPr>
      <w:ins w:id="3097"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098" w:author="Rajiv Bansal" w:date="2019-08-04T14:13:00Z"/>
          <w:rFonts w:ascii="Segoe UI" w:hAnsi="Segoe UI" w:cs="Segoe UI"/>
          <w:color w:val="000000"/>
        </w:rPr>
      </w:pPr>
      <w:ins w:id="3099"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0" w:author="Rajiv Bansal" w:date="2019-08-04T14:13:00Z"/>
          <w:rFonts w:ascii="Segoe UI" w:hAnsi="Segoe UI" w:cs="Segoe UI"/>
          <w:color w:val="000000"/>
          <w:sz w:val="29"/>
          <w:szCs w:val="29"/>
        </w:rPr>
        <w:pPrChange w:id="3101" w:author="Rajiv Bansal" w:date="2019-08-04T14:14:00Z">
          <w:pPr>
            <w:pStyle w:val="Heading4"/>
            <w:shd w:val="clear" w:color="auto" w:fill="FFFFFF"/>
            <w:spacing w:before="360" w:after="240"/>
          </w:pPr>
        </w:pPrChange>
      </w:pPr>
      <w:ins w:id="3102"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3" w:author="Rajiv Bansal" w:date="2019-08-04T14:13:00Z"/>
          <w:rFonts w:ascii="Segoe UI" w:hAnsi="Segoe UI" w:cs="Segoe UI"/>
          <w:color w:val="000000"/>
        </w:rPr>
      </w:pPr>
      <w:ins w:id="3104"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5" w:author="Rajiv Bansal" w:date="2019-08-04T14:13:00Z"/>
          <w:rFonts w:ascii="Segoe UI" w:hAnsi="Segoe UI" w:cs="Segoe UI"/>
          <w:color w:val="000000"/>
        </w:rPr>
      </w:pPr>
      <w:ins w:id="3106"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7" w:author="Rajiv Bansal" w:date="2019-08-04T14:13:00Z"/>
          <w:rFonts w:ascii="Segoe UI" w:hAnsi="Segoe UI" w:cs="Segoe UI"/>
          <w:color w:val="000000"/>
        </w:rPr>
      </w:pPr>
      <w:ins w:id="3108"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09" w:author="Rajiv Bansal" w:date="2019-08-04T14:13:00Z"/>
          <w:rFonts w:ascii="Segoe UI" w:hAnsi="Segoe UI" w:cs="Segoe UI"/>
          <w:color w:val="000000"/>
        </w:rPr>
      </w:pPr>
      <w:ins w:id="3110"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1" w:author="Rajiv Bansal" w:date="2019-08-04T14:13:00Z"/>
          <w:rFonts w:ascii="Segoe UI" w:hAnsi="Segoe UI" w:cs="Segoe UI"/>
          <w:color w:val="000000"/>
        </w:rPr>
      </w:pPr>
      <w:ins w:id="3112"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3" w:author="Rajiv Bansal" w:date="2019-08-04T14:13:00Z"/>
          <w:rFonts w:ascii="Segoe UI" w:hAnsi="Segoe UI" w:cs="Segoe UI"/>
          <w:color w:val="000000"/>
        </w:rPr>
      </w:pPr>
      <w:ins w:id="3114"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5" w:author="Rajiv Bansal" w:date="2019-08-04T14:13:00Z"/>
          <w:rFonts w:ascii="Times New Roman" w:hAnsi="Times New Roman" w:cs="Times New Roman"/>
        </w:rPr>
      </w:pPr>
      <w:ins w:id="3116"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7" w:author="Rajiv Bansal" w:date="2019-08-04T14:13:00Z"/>
          <w:rFonts w:ascii="Segoe UI" w:hAnsi="Segoe UI" w:cs="Segoe UI"/>
          <w:color w:val="000000"/>
        </w:rPr>
      </w:pPr>
      <w:ins w:id="3118"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19" w:author="Rajiv Bansal" w:date="2019-08-04T14:13:00Z"/>
          <w:rFonts w:ascii="Segoe UI" w:hAnsi="Segoe UI" w:cs="Segoe UI"/>
          <w:color w:val="000000"/>
          <w:sz w:val="29"/>
          <w:szCs w:val="29"/>
        </w:rPr>
        <w:pPrChange w:id="3120" w:author="Rajiv Bansal" w:date="2019-08-04T14:14:00Z">
          <w:pPr>
            <w:pStyle w:val="Heading4"/>
            <w:shd w:val="clear" w:color="auto" w:fill="FFFFFF"/>
            <w:spacing w:before="360" w:after="240"/>
          </w:pPr>
        </w:pPrChange>
      </w:pPr>
      <w:ins w:id="3121"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2" w:author="Rajiv Bansal" w:date="2019-08-04T14:13:00Z"/>
          <w:rFonts w:ascii="Segoe UI" w:hAnsi="Segoe UI" w:cs="Segoe UI"/>
          <w:color w:val="000000"/>
        </w:rPr>
      </w:pPr>
      <w:ins w:id="312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4" w:author="Rajiv Bansal" w:date="2019-08-04T14:13:00Z"/>
        </w:trPr>
        <w:tc>
          <w:tcPr>
            <w:tcW w:w="15495" w:type="dxa"/>
            <w:vAlign w:val="center"/>
            <w:hideMark/>
          </w:tcPr>
          <w:p w14:paraId="1D02BA31" w14:textId="77777777" w:rsidR="00A32E89" w:rsidRDefault="00A32E89">
            <w:pPr>
              <w:divId w:val="155196894"/>
              <w:rPr>
                <w:ins w:id="3125" w:author="Rajiv Bansal" w:date="2019-08-04T14:13:00Z"/>
                <w:rFonts w:ascii="Times New Roman" w:hAnsi="Times New Roman" w:cs="Times New Roman"/>
              </w:rPr>
            </w:pPr>
            <w:ins w:id="3126"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127" w:author="Rajiv Bansal" w:date="2019-08-04T14:13:00Z"/>
          <w:rFonts w:ascii="Segoe UI" w:hAnsi="Segoe UI" w:cs="Segoe UI"/>
          <w:color w:val="000000"/>
        </w:rPr>
      </w:pPr>
      <w:ins w:id="3128"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129" w:author="Rajiv Bansal" w:date="2019-08-04T14:13:00Z"/>
          <w:rFonts w:ascii="Segoe UI" w:hAnsi="Segoe UI" w:cs="Segoe UI"/>
          <w:color w:val="000000"/>
          <w:sz w:val="29"/>
          <w:szCs w:val="29"/>
        </w:rPr>
        <w:pPrChange w:id="3130" w:author="Rajiv Bansal" w:date="2019-08-04T14:14:00Z">
          <w:pPr>
            <w:pStyle w:val="Heading4"/>
            <w:shd w:val="clear" w:color="auto" w:fill="FFFFFF"/>
            <w:spacing w:before="360" w:after="240"/>
          </w:pPr>
        </w:pPrChange>
      </w:pPr>
      <w:ins w:id="3131"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132" w:author="Rajiv Bansal" w:date="2019-08-04T14:13:00Z"/>
          <w:rFonts w:ascii="Segoe UI" w:hAnsi="Segoe UI" w:cs="Segoe UI"/>
          <w:color w:val="000000"/>
        </w:rPr>
      </w:pPr>
      <w:ins w:id="313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4" w:author="Rajiv Bansal" w:date="2019-08-04T14:13:00Z"/>
          <w:rFonts w:ascii="Segoe UI" w:hAnsi="Segoe UI" w:cs="Segoe UI"/>
          <w:color w:val="000000"/>
        </w:rPr>
      </w:pPr>
      <w:ins w:id="3135"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6" w:author="Rajiv Bansal" w:date="2019-08-04T14:13:00Z"/>
        </w:trPr>
        <w:tc>
          <w:tcPr>
            <w:tcW w:w="15495" w:type="dxa"/>
            <w:vAlign w:val="center"/>
            <w:hideMark/>
          </w:tcPr>
          <w:p w14:paraId="26597C24" w14:textId="77777777" w:rsidR="00A32E89" w:rsidRDefault="00A32E89">
            <w:pPr>
              <w:rPr>
                <w:ins w:id="3137" w:author="Rajiv Bansal" w:date="2019-08-04T14:13:00Z"/>
                <w:rFonts w:ascii="Times New Roman" w:hAnsi="Times New Roman" w:cs="Times New Roman"/>
              </w:rPr>
            </w:pPr>
            <w:ins w:id="3138"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139" w:author="Rajiv Bansal" w:date="2019-08-04T14:13:00Z"/>
              </w:rPr>
            </w:pPr>
            <w:ins w:id="3140" w:author="Rajiv Bansal" w:date="2019-08-04T14:13:00Z">
              <w:r>
                <w:t> </w:t>
              </w:r>
            </w:ins>
          </w:p>
          <w:p w14:paraId="52BC9A1E" w14:textId="77777777" w:rsidR="00A32E89" w:rsidRDefault="00A32E89">
            <w:pPr>
              <w:rPr>
                <w:ins w:id="3141" w:author="Rajiv Bansal" w:date="2019-08-04T14:13:00Z"/>
              </w:rPr>
            </w:pPr>
            <w:ins w:id="3142"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143" w:author="Rajiv Bansal" w:date="2019-08-04T14:13:00Z"/>
              </w:rPr>
            </w:pPr>
            <w:ins w:id="3144"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45" w:author="Rajiv Bansal" w:date="2019-08-04T14:13:00Z"/>
              </w:rPr>
            </w:pPr>
            <w:ins w:id="3146"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47" w:author="Rajiv Bansal" w:date="2019-08-04T14:13:00Z"/>
              </w:rPr>
            </w:pPr>
            <w:ins w:id="3148"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49" w:author="Rajiv Bansal" w:date="2019-08-04T14:13:00Z"/>
              </w:rPr>
            </w:pPr>
            <w:ins w:id="3150" w:author="Rajiv Bansal" w:date="2019-08-04T14:13:00Z">
              <w:r>
                <w:t> </w:t>
              </w:r>
            </w:ins>
          </w:p>
          <w:p w14:paraId="58EB111F" w14:textId="77777777" w:rsidR="00A32E89" w:rsidRDefault="00A32E89">
            <w:pPr>
              <w:rPr>
                <w:ins w:id="3151" w:author="Rajiv Bansal" w:date="2019-08-04T14:13:00Z"/>
              </w:rPr>
            </w:pPr>
            <w:ins w:id="3152" w:author="Rajiv Bansal" w:date="2019-08-04T14:13:00Z">
              <w:r>
                <w:rPr>
                  <w:rStyle w:val="HTMLCode"/>
                  <w:rFonts w:eastAsiaTheme="majorEastAsia"/>
                </w:rPr>
                <w:t>@SpringBootApplication</w:t>
              </w:r>
            </w:ins>
          </w:p>
          <w:p w14:paraId="4CFCB76A" w14:textId="77777777" w:rsidR="00A32E89" w:rsidRDefault="00A32E89">
            <w:pPr>
              <w:rPr>
                <w:ins w:id="3153" w:author="Rajiv Bansal" w:date="2019-08-04T14:13:00Z"/>
              </w:rPr>
            </w:pPr>
            <w:ins w:id="3154" w:author="Rajiv Bansal" w:date="2019-08-04T14:13:00Z">
              <w:r>
                <w:rPr>
                  <w:rStyle w:val="HTMLCode"/>
                  <w:rFonts w:eastAsiaTheme="majorEastAsia"/>
                </w:rPr>
                <w:t>@EnableHystrixDashboard</w:t>
              </w:r>
            </w:ins>
          </w:p>
          <w:p w14:paraId="16153F98" w14:textId="77777777" w:rsidR="00A32E89" w:rsidRDefault="00A32E89">
            <w:pPr>
              <w:rPr>
                <w:ins w:id="3155" w:author="Rajiv Bansal" w:date="2019-08-04T14:13:00Z"/>
              </w:rPr>
            </w:pPr>
            <w:ins w:id="3156" w:author="Rajiv Bansal" w:date="2019-08-04T14:13:00Z">
              <w:r>
                <w:rPr>
                  <w:rStyle w:val="HTMLCode"/>
                  <w:rFonts w:eastAsiaTheme="majorEastAsia"/>
                </w:rPr>
                <w:t>@EnableCircuitBreaker</w:t>
              </w:r>
            </w:ins>
          </w:p>
          <w:p w14:paraId="483554C7" w14:textId="77777777" w:rsidR="00A32E89" w:rsidRDefault="00A32E89">
            <w:pPr>
              <w:rPr>
                <w:ins w:id="3157" w:author="Rajiv Bansal" w:date="2019-08-04T14:13:00Z"/>
              </w:rPr>
            </w:pPr>
            <w:ins w:id="315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159" w:author="Rajiv Bansal" w:date="2019-08-04T14:13:00Z"/>
              </w:rPr>
            </w:pPr>
            <w:ins w:id="3160" w:author="Rajiv Bansal" w:date="2019-08-04T14:13:00Z">
              <w:r>
                <w:t> </w:t>
              </w:r>
            </w:ins>
          </w:p>
          <w:p w14:paraId="0CFA4EA5" w14:textId="77777777" w:rsidR="00A32E89" w:rsidRDefault="00A32E89">
            <w:pPr>
              <w:rPr>
                <w:ins w:id="3161" w:author="Rajiv Bansal" w:date="2019-08-04T14:13:00Z"/>
              </w:rPr>
            </w:pPr>
            <w:ins w:id="316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163" w:author="Rajiv Bansal" w:date="2019-08-04T14:13:00Z"/>
              </w:rPr>
            </w:pPr>
            <w:ins w:id="3164"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165" w:author="Rajiv Bansal" w:date="2019-08-04T14:13:00Z"/>
              </w:rPr>
            </w:pPr>
            <w:ins w:id="3166"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7" w:author="Rajiv Bansal" w:date="2019-08-04T14:13:00Z"/>
              </w:rPr>
            </w:pPr>
            <w:ins w:id="3168" w:author="Rajiv Bansal" w:date="2019-08-04T14:13:00Z">
              <w:r>
                <w:rPr>
                  <w:rStyle w:val="HTMLCode"/>
                  <w:rFonts w:eastAsiaTheme="majorEastAsia"/>
                </w:rPr>
                <w:t>}</w:t>
              </w:r>
            </w:ins>
          </w:p>
        </w:tc>
      </w:tr>
    </w:tbl>
    <w:p w14:paraId="34F16929" w14:textId="77777777" w:rsidR="00A32E89" w:rsidRDefault="00A32E89">
      <w:pPr>
        <w:pStyle w:val="Heading7"/>
        <w:rPr>
          <w:ins w:id="3169" w:author="Rajiv Bansal" w:date="2019-08-04T14:13:00Z"/>
          <w:rFonts w:ascii="Segoe UI" w:hAnsi="Segoe UI" w:cs="Segoe UI"/>
          <w:color w:val="000000"/>
          <w:sz w:val="29"/>
          <w:szCs w:val="29"/>
        </w:rPr>
        <w:pPrChange w:id="3170" w:author="Rajiv Bansal" w:date="2019-08-04T14:14:00Z">
          <w:pPr>
            <w:pStyle w:val="Heading4"/>
            <w:shd w:val="clear" w:color="auto" w:fill="FFFFFF"/>
            <w:spacing w:before="360" w:after="240"/>
          </w:pPr>
        </w:pPrChange>
      </w:pPr>
      <w:ins w:id="3171"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2" w:author="Rajiv Bansal" w:date="2019-08-04T14:13:00Z"/>
          <w:rFonts w:ascii="Segoe UI" w:hAnsi="Segoe UI" w:cs="Segoe UI"/>
          <w:color w:val="000000"/>
        </w:rPr>
      </w:pPr>
      <w:ins w:id="3173"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4" w:author="Rajiv Bansal" w:date="2019-08-04T14:13:00Z"/>
          <w:rFonts w:ascii="Segoe UI" w:hAnsi="Segoe UI" w:cs="Segoe UI"/>
          <w:color w:val="000000"/>
        </w:rPr>
      </w:pPr>
      <w:ins w:id="3175"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6" w:author="Rajiv Bansal" w:date="2019-08-04T14:13:00Z"/>
        </w:trPr>
        <w:tc>
          <w:tcPr>
            <w:tcW w:w="15495" w:type="dxa"/>
            <w:vAlign w:val="center"/>
            <w:hideMark/>
          </w:tcPr>
          <w:p w14:paraId="49484F1D" w14:textId="77777777" w:rsidR="00A32E89" w:rsidRDefault="00A32E89">
            <w:pPr>
              <w:rPr>
                <w:ins w:id="3177" w:author="Rajiv Bansal" w:date="2019-08-04T14:13:00Z"/>
                <w:rFonts w:ascii="Times New Roman" w:hAnsi="Times New Roman" w:cs="Times New Roman"/>
              </w:rPr>
            </w:pPr>
            <w:ins w:id="3178"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79" w:author="Rajiv Bansal" w:date="2019-08-04T14:13:00Z"/>
              </w:rPr>
            </w:pPr>
            <w:ins w:id="3180" w:author="Rajiv Bansal" w:date="2019-08-04T14:13:00Z">
              <w:r>
                <w:t> </w:t>
              </w:r>
            </w:ins>
          </w:p>
          <w:p w14:paraId="5B2A222F" w14:textId="77777777" w:rsidR="00A32E89" w:rsidRDefault="00A32E89">
            <w:pPr>
              <w:rPr>
                <w:ins w:id="3181" w:author="Rajiv Bansal" w:date="2019-08-04T14:13:00Z"/>
              </w:rPr>
            </w:pPr>
            <w:ins w:id="3182"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183" w:author="Rajiv Bansal" w:date="2019-08-04T14:13:00Z"/>
              </w:rPr>
            </w:pPr>
            <w:ins w:id="3184"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185" w:author="Rajiv Bansal" w:date="2019-08-04T14:13:00Z"/>
              </w:rPr>
            </w:pPr>
            <w:ins w:id="3186"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187" w:author="Rajiv Bansal" w:date="2019-08-04T14:13:00Z"/>
              </w:rPr>
            </w:pPr>
            <w:ins w:id="3188"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189" w:author="Rajiv Bansal" w:date="2019-08-04T14:13:00Z"/>
              </w:rPr>
            </w:pPr>
            <w:ins w:id="3190"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191" w:author="Rajiv Bansal" w:date="2019-08-04T14:13:00Z"/>
              </w:rPr>
            </w:pPr>
            <w:ins w:id="3192"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93" w:author="Rajiv Bansal" w:date="2019-08-04T14:13:00Z"/>
              </w:rPr>
            </w:pPr>
            <w:ins w:id="3194" w:author="Rajiv Bansal" w:date="2019-08-04T14:13:00Z">
              <w:r>
                <w:t> </w:t>
              </w:r>
            </w:ins>
          </w:p>
          <w:p w14:paraId="6E39A53E" w14:textId="77777777" w:rsidR="00A32E89" w:rsidRDefault="00A32E89">
            <w:pPr>
              <w:rPr>
                <w:ins w:id="3195" w:author="Rajiv Bansal" w:date="2019-08-04T14:13:00Z"/>
              </w:rPr>
            </w:pPr>
            <w:ins w:id="3196" w:author="Rajiv Bansal" w:date="2019-08-04T14:13:00Z">
              <w:r>
                <w:rPr>
                  <w:rStyle w:val="HTMLCode"/>
                  <w:rFonts w:eastAsiaTheme="majorEastAsia"/>
                </w:rPr>
                <w:t>@RestController</w:t>
              </w:r>
            </w:ins>
          </w:p>
          <w:p w14:paraId="34853030" w14:textId="77777777" w:rsidR="00A32E89" w:rsidRDefault="00A32E89">
            <w:pPr>
              <w:rPr>
                <w:ins w:id="3197" w:author="Rajiv Bansal" w:date="2019-08-04T14:13:00Z"/>
              </w:rPr>
            </w:pPr>
            <w:ins w:id="319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199" w:author="Rajiv Bansal" w:date="2019-08-04T14:13:00Z"/>
              </w:rPr>
            </w:pPr>
            <w:ins w:id="3200" w:author="Rajiv Bansal" w:date="2019-08-04T14:13:00Z">
              <w:r>
                <w:rPr>
                  <w:rStyle w:val="HTMLCode"/>
                  <w:rFonts w:eastAsiaTheme="majorEastAsia"/>
                  <w:color w:val="FF0779"/>
                </w:rPr>
                <w:t>    </w:t>
              </w:r>
              <w:r>
                <w:t> </w:t>
              </w:r>
            </w:ins>
          </w:p>
          <w:p w14:paraId="4AF5F09F" w14:textId="77777777" w:rsidR="00A32E89" w:rsidRDefault="00A32E89">
            <w:pPr>
              <w:rPr>
                <w:ins w:id="3201" w:author="Rajiv Bansal" w:date="2019-08-04T14:13:00Z"/>
              </w:rPr>
            </w:pPr>
            <w:ins w:id="3202"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203" w:author="Rajiv Bansal" w:date="2019-08-04T14:13:00Z"/>
              </w:rPr>
            </w:pPr>
            <w:ins w:id="3204"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205" w:author="Rajiv Bansal" w:date="2019-08-04T14:13:00Z"/>
              </w:rPr>
            </w:pPr>
            <w:ins w:id="3206" w:author="Rajiv Bansal" w:date="2019-08-04T14:13:00Z">
              <w:r>
                <w:t> </w:t>
              </w:r>
            </w:ins>
          </w:p>
          <w:p w14:paraId="20196FFB" w14:textId="77777777" w:rsidR="00A32E89" w:rsidRDefault="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211" w:author="Rajiv Bansal" w:date="2019-08-04T14:13:00Z"/>
              </w:rPr>
            </w:pPr>
            <w:ins w:id="3212"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7" w:author="Rajiv Bansal" w:date="2019-08-04T14:13:00Z"/>
              </w:rPr>
            </w:pPr>
            <w:ins w:id="3218"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19" w:author="Rajiv Bansal" w:date="2019-08-04T14:13:00Z"/>
          <w:rFonts w:ascii="Segoe UI" w:hAnsi="Segoe UI" w:cs="Segoe UI"/>
          <w:color w:val="000000"/>
        </w:rPr>
      </w:pPr>
      <w:ins w:id="3220"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221" w:author="Rajiv Bansal" w:date="2019-08-04T14:13:00Z"/>
          <w:rFonts w:ascii="Segoe UI" w:hAnsi="Segoe UI" w:cs="Segoe UI"/>
          <w:color w:val="000000"/>
        </w:rPr>
      </w:pPr>
      <w:ins w:id="3222"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3" w:author="Rajiv Bansal" w:date="2019-08-04T14:13:00Z"/>
          <w:rFonts w:ascii="Segoe UI" w:hAnsi="Segoe UI" w:cs="Segoe UI"/>
          <w:color w:val="000000"/>
        </w:rPr>
      </w:pPr>
      <w:ins w:id="3224"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29" w:author="Rajiv Bansal" w:date="2019-08-04T14:13:00Z"/>
        </w:trPr>
        <w:tc>
          <w:tcPr>
            <w:tcW w:w="15495" w:type="dxa"/>
            <w:vAlign w:val="center"/>
            <w:hideMark/>
          </w:tcPr>
          <w:p w14:paraId="05F13B46" w14:textId="77777777" w:rsidR="00A32E89" w:rsidRDefault="00A32E89">
            <w:pPr>
              <w:spacing w:after="0"/>
              <w:rPr>
                <w:ins w:id="3230" w:author="Rajiv Bansal" w:date="2019-08-04T14:13:00Z"/>
                <w:rFonts w:ascii="Times New Roman" w:hAnsi="Times New Roman" w:cs="Times New Roman"/>
              </w:rPr>
            </w:pPr>
            <w:ins w:id="3231"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32" w:author="Rajiv Bansal" w:date="2019-08-04T14:13:00Z"/>
              </w:rPr>
            </w:pPr>
            <w:ins w:id="3233" w:author="Rajiv Bansal" w:date="2019-08-04T14:13:00Z">
              <w:r>
                <w:t> </w:t>
              </w:r>
            </w:ins>
          </w:p>
          <w:p w14:paraId="2BC3982E" w14:textId="77777777" w:rsidR="00A32E89" w:rsidRDefault="00A32E89">
            <w:pPr>
              <w:rPr>
                <w:ins w:id="3234" w:author="Rajiv Bansal" w:date="2019-08-04T14:13:00Z"/>
              </w:rPr>
            </w:pPr>
            <w:ins w:id="3235"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236" w:author="Rajiv Bansal" w:date="2019-08-04T14:13:00Z"/>
              </w:rPr>
            </w:pPr>
            <w:ins w:id="3237"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238" w:author="Rajiv Bansal" w:date="2019-08-04T14:13:00Z"/>
              </w:rPr>
            </w:pPr>
            <w:ins w:id="3239"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240" w:author="Rajiv Bansal" w:date="2019-08-04T14:13:00Z"/>
              </w:rPr>
            </w:pPr>
            <w:ins w:id="3241"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242" w:author="Rajiv Bansal" w:date="2019-08-04T14:13:00Z"/>
              </w:rPr>
            </w:pPr>
            <w:ins w:id="3243"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244" w:author="Rajiv Bansal" w:date="2019-08-04T14:13:00Z"/>
              </w:rPr>
            </w:pPr>
            <w:ins w:id="3245"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246" w:author="Rajiv Bansal" w:date="2019-08-04T14:13:00Z"/>
              </w:rPr>
            </w:pPr>
            <w:ins w:id="3247"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248" w:author="Rajiv Bansal" w:date="2019-08-04T14:13:00Z"/>
              </w:rPr>
            </w:pPr>
            <w:ins w:id="3249"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50" w:author="Rajiv Bansal" w:date="2019-08-04T14:13:00Z"/>
              </w:rPr>
            </w:pPr>
            <w:ins w:id="3251" w:author="Rajiv Bansal" w:date="2019-08-04T14:13:00Z">
              <w:r>
                <w:t> </w:t>
              </w:r>
            </w:ins>
          </w:p>
          <w:p w14:paraId="7F152F07" w14:textId="77777777" w:rsidR="00A32E89" w:rsidRDefault="00A32E89">
            <w:pPr>
              <w:rPr>
                <w:ins w:id="3252" w:author="Rajiv Bansal" w:date="2019-08-04T14:13:00Z"/>
              </w:rPr>
            </w:pPr>
            <w:ins w:id="3253" w:author="Rajiv Bansal" w:date="2019-08-04T14:13:00Z">
              <w:r>
                <w:rPr>
                  <w:rStyle w:val="HTMLCode"/>
                  <w:rFonts w:eastAsiaTheme="majorEastAsia"/>
                </w:rPr>
                <w:t>@Service</w:t>
              </w:r>
            </w:ins>
          </w:p>
          <w:p w14:paraId="6ABA0FC9" w14:textId="77777777" w:rsidR="00A32E89" w:rsidRDefault="00A32E89">
            <w:pPr>
              <w:rPr>
                <w:ins w:id="3254" w:author="Rajiv Bansal" w:date="2019-08-04T14:13:00Z"/>
              </w:rPr>
            </w:pPr>
            <w:ins w:id="3255"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256" w:author="Rajiv Bansal" w:date="2019-08-04T14:13:00Z"/>
              </w:rPr>
            </w:pPr>
            <w:ins w:id="3257" w:author="Rajiv Bansal" w:date="2019-08-04T14:13:00Z">
              <w:r>
                <w:t> </w:t>
              </w:r>
            </w:ins>
          </w:p>
          <w:p w14:paraId="355821DF" w14:textId="77777777" w:rsidR="00A32E89" w:rsidRDefault="00A32E89">
            <w:pPr>
              <w:rPr>
                <w:ins w:id="3258" w:author="Rajiv Bansal" w:date="2019-08-04T14:13:00Z"/>
              </w:rPr>
            </w:pPr>
            <w:ins w:id="3259"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260" w:author="Rajiv Bansal" w:date="2019-08-04T14:13:00Z"/>
              </w:rPr>
            </w:pPr>
            <w:ins w:id="3261"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262" w:author="Rajiv Bansal" w:date="2019-08-04T14:13:00Z"/>
              </w:rPr>
            </w:pPr>
            <w:ins w:id="3263" w:author="Rajiv Bansal" w:date="2019-08-04T14:13:00Z">
              <w:r>
                <w:rPr>
                  <w:rStyle w:val="HTMLCode"/>
                  <w:rFonts w:eastAsiaTheme="majorEastAsia"/>
                  <w:color w:val="FF0779"/>
                </w:rPr>
                <w:t>    </w:t>
              </w:r>
              <w:r>
                <w:t> </w:t>
              </w:r>
            </w:ins>
          </w:p>
          <w:p w14:paraId="1A867447" w14:textId="77777777" w:rsidR="00A32E89" w:rsidRDefault="00A32E89">
            <w:pPr>
              <w:rPr>
                <w:ins w:id="3264" w:author="Rajiv Bansal" w:date="2019-08-04T14:13:00Z"/>
              </w:rPr>
            </w:pPr>
            <w:ins w:id="3265"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266" w:author="Rajiv Bansal" w:date="2019-08-04T14:13:00Z"/>
              </w:rPr>
            </w:pPr>
            <w:ins w:id="326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268" w:author="Rajiv Bansal" w:date="2019-08-04T14:13:00Z"/>
              </w:rPr>
            </w:pPr>
            <w:ins w:id="3269" w:author="Rajiv Bansal" w:date="2019-08-04T14:13:00Z">
              <w:r>
                <w:t> </w:t>
              </w:r>
            </w:ins>
          </w:p>
          <w:p w14:paraId="23E99045" w14:textId="77777777" w:rsidR="00A32E89" w:rsidRDefault="00A32E89">
            <w:pPr>
              <w:rPr>
                <w:ins w:id="3270" w:author="Rajiv Bansal" w:date="2019-08-04T14:13:00Z"/>
              </w:rPr>
            </w:pPr>
            <w:ins w:id="3271"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272" w:author="Rajiv Bansal" w:date="2019-08-04T14:13:00Z"/>
              </w:rPr>
            </w:pPr>
            <w:ins w:id="3273" w:author="Rajiv Bansal" w:date="2019-08-04T14:13:00Z">
              <w:r>
                <w:t> </w:t>
              </w:r>
            </w:ins>
          </w:p>
          <w:p w14:paraId="71A281AA" w14:textId="77777777" w:rsidR="00A32E89" w:rsidRDefault="00A32E89">
            <w:pPr>
              <w:rPr>
                <w:ins w:id="3274" w:author="Rajiv Bansal" w:date="2019-08-04T14:13:00Z"/>
              </w:rPr>
            </w:pPr>
            <w:ins w:id="3275"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276" w:author="Rajiv Bansal" w:date="2019-08-04T14:13:00Z"/>
              </w:rPr>
            </w:pPr>
            <w:ins w:id="3277"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78" w:author="Rajiv Bansal" w:date="2019-08-04T14:13:00Z"/>
              </w:rPr>
            </w:pPr>
            <w:ins w:id="3279"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280" w:author="Rajiv Bansal" w:date="2019-08-04T14:13:00Z"/>
              </w:rPr>
            </w:pPr>
            <w:ins w:id="3281"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2" w:author="Rajiv Bansal" w:date="2019-08-04T14:13:00Z"/>
              </w:rPr>
            </w:pPr>
            <w:ins w:id="3283"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284" w:author="Rajiv Bansal" w:date="2019-08-04T14:13:00Z"/>
              </w:rPr>
            </w:pPr>
            <w:ins w:id="3285"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286" w:author="Rajiv Bansal" w:date="2019-08-04T14:13:00Z"/>
              </w:rPr>
            </w:pPr>
            <w:ins w:id="3287" w:author="Rajiv Bansal" w:date="2019-08-04T14:13:00Z">
              <w:r>
                <w:t> </w:t>
              </w:r>
            </w:ins>
          </w:p>
          <w:p w14:paraId="1A5A9FF9" w14:textId="77777777" w:rsidR="00A32E89" w:rsidRDefault="00A32E89">
            <w:pPr>
              <w:rPr>
                <w:ins w:id="3288" w:author="Rajiv Bansal" w:date="2019-08-04T14:13:00Z"/>
              </w:rPr>
            </w:pPr>
            <w:ins w:id="3289"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0" w:author="Rajiv Bansal" w:date="2019-08-04T14:13:00Z"/>
              </w:rPr>
            </w:pPr>
            <w:ins w:id="3291" w:author="Rajiv Bansal" w:date="2019-08-04T14:13:00Z">
              <w:r>
                <w:t> </w:t>
              </w:r>
            </w:ins>
          </w:p>
          <w:p w14:paraId="24379AE7" w14:textId="77777777" w:rsidR="00A32E89" w:rsidRDefault="00A32E89">
            <w:pPr>
              <w:rPr>
                <w:ins w:id="3292" w:author="Rajiv Bansal" w:date="2019-08-04T14:13:00Z"/>
              </w:rPr>
            </w:pPr>
            <w:ins w:id="32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294" w:author="Rajiv Bansal" w:date="2019-08-04T14:13:00Z"/>
              </w:rPr>
            </w:pPr>
            <w:ins w:id="3295"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6" w:author="Rajiv Bansal" w:date="2019-08-04T14:13:00Z"/>
              </w:rPr>
            </w:pPr>
            <w:ins w:id="3297"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298" w:author="Rajiv Bansal" w:date="2019-08-04T14:13:00Z"/>
              </w:rPr>
            </w:pPr>
            <w:ins w:id="3299" w:author="Rajiv Bansal" w:date="2019-08-04T14:13:00Z">
              <w:r>
                <w:rPr>
                  <w:rStyle w:val="HTMLCode"/>
                  <w:rFonts w:eastAsiaTheme="majorEastAsia"/>
                  <w:color w:val="FF0779"/>
                </w:rPr>
                <w:t>    </w:t>
              </w:r>
              <w:r>
                <w:t> </w:t>
              </w:r>
            </w:ins>
          </w:p>
          <w:p w14:paraId="2ABE49A5" w14:textId="77777777" w:rsidR="00A32E89" w:rsidRDefault="00A32E89">
            <w:pPr>
              <w:rPr>
                <w:ins w:id="3300" w:author="Rajiv Bansal" w:date="2019-08-04T14:13:00Z"/>
              </w:rPr>
            </w:pPr>
            <w:ins w:id="3301"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302" w:author="Rajiv Bansal" w:date="2019-08-04T14:13:00Z"/>
              </w:rPr>
            </w:pPr>
            <w:ins w:id="330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304" w:author="Rajiv Bansal" w:date="2019-08-04T14:13:00Z"/>
              </w:rPr>
            </w:pPr>
            <w:ins w:id="3305" w:author="Rajiv Bansal" w:date="2019-08-04T14:13:00Z">
              <w:r>
                <w:t> </w:t>
              </w:r>
            </w:ins>
          </w:p>
          <w:p w14:paraId="312970F9" w14:textId="77777777" w:rsidR="00A32E89" w:rsidRDefault="00A32E89">
            <w:pPr>
              <w:rPr>
                <w:ins w:id="3306" w:author="Rajiv Bansal" w:date="2019-08-04T14:13:00Z"/>
              </w:rPr>
            </w:pPr>
            <w:ins w:id="3307"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308" w:author="Rajiv Bansal" w:date="2019-08-04T14:13:00Z"/>
              </w:rPr>
            </w:pPr>
            <w:ins w:id="3309" w:author="Rajiv Bansal" w:date="2019-08-04T14:13:00Z">
              <w:r>
                <w:t> </w:t>
              </w:r>
            </w:ins>
          </w:p>
          <w:p w14:paraId="2C3FCFE4" w14:textId="77777777" w:rsidR="00A32E89" w:rsidRDefault="00A32E89">
            <w:pPr>
              <w:rPr>
                <w:ins w:id="3310" w:author="Rajiv Bansal" w:date="2019-08-04T14:13:00Z"/>
              </w:rPr>
            </w:pPr>
            <w:ins w:id="331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312" w:author="Rajiv Bansal" w:date="2019-08-04T14:13:00Z"/>
              </w:rPr>
            </w:pPr>
            <w:ins w:id="3313"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314" w:author="Rajiv Bansal" w:date="2019-08-04T14:13:00Z"/>
              </w:rPr>
            </w:pPr>
            <w:ins w:id="3315"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6" w:author="Rajiv Bansal" w:date="2019-08-04T14:13:00Z"/>
              </w:rPr>
            </w:pPr>
            <w:ins w:id="3317" w:author="Rajiv Bansal" w:date="2019-08-04T14:13:00Z">
              <w:r>
                <w:t> </w:t>
              </w:r>
            </w:ins>
          </w:p>
          <w:p w14:paraId="4822CCBE" w14:textId="77777777" w:rsidR="00A32E89" w:rsidRDefault="00A32E89">
            <w:pPr>
              <w:rPr>
                <w:ins w:id="3318" w:author="Rajiv Bansal" w:date="2019-08-04T14:13:00Z"/>
              </w:rPr>
            </w:pPr>
            <w:ins w:id="3319"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0" w:author="Rajiv Bansal" w:date="2019-08-04T14:13:00Z"/>
              </w:rPr>
            </w:pPr>
            <w:ins w:id="332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322" w:author="Rajiv Bansal" w:date="2019-08-04T14:13:00Z"/>
              </w:rPr>
            </w:pPr>
            <w:ins w:id="332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324" w:author="Rajiv Bansal" w:date="2019-08-04T14:13:00Z"/>
              </w:rPr>
            </w:pPr>
            <w:ins w:id="3325"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6" w:author="Rajiv Bansal" w:date="2019-08-04T14:13:00Z"/>
              </w:rPr>
            </w:pPr>
            <w:ins w:id="3327" w:author="Rajiv Bansal" w:date="2019-08-04T14:13:00Z">
              <w:r>
                <w:rPr>
                  <w:rStyle w:val="HTMLCode"/>
                  <w:rFonts w:eastAsiaTheme="majorEastAsia"/>
                </w:rPr>
                <w:t>}</w:t>
              </w:r>
            </w:ins>
          </w:p>
        </w:tc>
      </w:tr>
    </w:tbl>
    <w:p w14:paraId="0FA69D47" w14:textId="77777777" w:rsidR="00A32E89" w:rsidRDefault="00A32E89">
      <w:pPr>
        <w:pStyle w:val="Heading7"/>
        <w:rPr>
          <w:ins w:id="3328" w:author="Rajiv Bansal" w:date="2019-08-04T14:13:00Z"/>
          <w:rFonts w:ascii="Segoe UI" w:hAnsi="Segoe UI" w:cs="Segoe UI"/>
          <w:color w:val="000000"/>
          <w:sz w:val="29"/>
          <w:szCs w:val="29"/>
        </w:rPr>
        <w:pPrChange w:id="3329" w:author="Rajiv Bansal" w:date="2019-08-04T14:14:00Z">
          <w:pPr>
            <w:pStyle w:val="Heading4"/>
            <w:shd w:val="clear" w:color="auto" w:fill="FFFFFF"/>
            <w:spacing w:before="360" w:after="240"/>
          </w:pPr>
        </w:pPrChange>
      </w:pPr>
      <w:ins w:id="3330"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1" w:author="Rajiv Bansal" w:date="2019-08-04T14:13:00Z"/>
          <w:rFonts w:ascii="Segoe UI" w:hAnsi="Segoe UI" w:cs="Segoe UI"/>
          <w:color w:val="000000"/>
        </w:rPr>
      </w:pPr>
      <w:ins w:id="3332"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3" w:author="Rajiv Bansal" w:date="2019-08-04T14:13:00Z"/>
          <w:rFonts w:ascii="Segoe UI" w:hAnsi="Segoe UI" w:cs="Segoe UI"/>
          <w:color w:val="000000"/>
        </w:rPr>
      </w:pPr>
      <w:ins w:id="3334"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35" w:author="Rajiv Bansal" w:date="2019-08-04T14:13:00Z"/>
          <w:rFonts w:ascii="Times New Roman" w:hAnsi="Times New Roman" w:cs="Times New Roman"/>
        </w:rPr>
      </w:pPr>
      <w:ins w:id="3336"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7" w:author="Rajiv Bansal" w:date="2019-08-04T14:13:00Z"/>
          <w:rFonts w:ascii="Segoe UI" w:hAnsi="Segoe UI" w:cs="Segoe UI"/>
          <w:color w:val="000000"/>
        </w:rPr>
        <w:pPrChange w:id="3338" w:author="Rajiv Bansal" w:date="2019-08-04T14:14:00Z">
          <w:pPr>
            <w:pStyle w:val="Heading2"/>
            <w:pBdr>
              <w:bottom w:val="single" w:sz="6" w:space="4" w:color="EAECEF"/>
            </w:pBdr>
            <w:shd w:val="clear" w:color="auto" w:fill="FFFFFF"/>
            <w:spacing w:before="450" w:after="240"/>
          </w:pPr>
        </w:pPrChange>
      </w:pPr>
      <w:ins w:id="3339"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340" w:author="Rajiv Bansal" w:date="2019-08-04T14:13:00Z"/>
          <w:rFonts w:ascii="Segoe UI" w:hAnsi="Segoe UI" w:cs="Segoe UI"/>
          <w:color w:val="000000"/>
        </w:rPr>
      </w:pPr>
      <w:ins w:id="3341"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2" w:author="Rajiv Bansal" w:date="2019-08-04T14:13:00Z"/>
          <w:rFonts w:ascii="Segoe UI" w:hAnsi="Segoe UI" w:cs="Segoe UI"/>
          <w:color w:val="000000"/>
        </w:rPr>
      </w:pPr>
      <w:ins w:id="3343"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4" w:author="Rajiv Bansal" w:date="2019-08-04T14:13:00Z"/>
          <w:rFonts w:ascii="Times New Roman" w:hAnsi="Times New Roman" w:cs="Times New Roman"/>
        </w:rPr>
      </w:pPr>
      <w:ins w:id="3345"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6" w:author="Rajiv Bansal" w:date="2019-08-04T14:13:00Z"/>
          <w:rFonts w:ascii="Segoe UI" w:hAnsi="Segoe UI" w:cs="Segoe UI"/>
          <w:color w:val="000000"/>
        </w:rPr>
      </w:pPr>
      <w:ins w:id="3347"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48" w:author="Rajiv Bansal" w:date="2019-08-04T14:13:00Z"/>
          <w:rFonts w:ascii="Segoe UI" w:hAnsi="Segoe UI" w:cs="Segoe UI"/>
          <w:color w:val="000000"/>
        </w:rPr>
      </w:pPr>
      <w:ins w:id="3349"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0" w:author="Rajiv Bansal" w:date="2019-08-04T14:13:00Z"/>
          <w:rFonts w:ascii="Segoe UI" w:hAnsi="Segoe UI" w:cs="Segoe UI"/>
          <w:color w:val="000000"/>
        </w:rPr>
      </w:pPr>
      <w:ins w:id="3351"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52" w:author="Rajiv Bansal" w:date="2019-08-04T14:13:00Z"/>
          <w:rFonts w:ascii="Times New Roman" w:hAnsi="Times New Roman" w:cs="Times New Roman"/>
        </w:rPr>
      </w:pPr>
      <w:ins w:id="3353"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4" w:author="Rajiv Bansal" w:date="2019-08-04T14:13:00Z"/>
          <w:rFonts w:ascii="Segoe UI" w:hAnsi="Segoe UI" w:cs="Segoe UI"/>
          <w:color w:val="000000"/>
        </w:rPr>
      </w:pPr>
      <w:ins w:id="3355"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56" w:author="Rajiv Bansal" w:date="2019-08-04T14:13:00Z"/>
          <w:rFonts w:ascii="Segoe UI" w:hAnsi="Segoe UI" w:cs="Segoe UI"/>
          <w:color w:val="000000"/>
        </w:rPr>
        <w:pPrChange w:id="3357" w:author="Rajiv Bansal" w:date="2019-08-04T14:14:00Z">
          <w:pPr>
            <w:pStyle w:val="Heading2"/>
            <w:pBdr>
              <w:bottom w:val="single" w:sz="6" w:space="4" w:color="EAECEF"/>
            </w:pBdr>
            <w:shd w:val="clear" w:color="auto" w:fill="FFFFFF"/>
            <w:spacing w:before="450" w:after="240"/>
          </w:pPr>
        </w:pPrChange>
      </w:pPr>
      <w:ins w:id="3358"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359" w:author="Rajiv Bansal" w:date="2019-08-04T14:13:00Z"/>
          <w:rFonts w:ascii="Segoe UI" w:hAnsi="Segoe UI" w:cs="Segoe UI"/>
          <w:color w:val="000000"/>
        </w:rPr>
      </w:pPr>
      <w:ins w:id="3360"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1" w:author="Rajiv Bansal" w:date="2019-08-04T14:13:00Z"/>
          <w:rFonts w:ascii="Segoe UI" w:hAnsi="Segoe UI" w:cs="Segoe UI"/>
          <w:color w:val="000000"/>
        </w:rPr>
      </w:pPr>
      <w:ins w:id="3362"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363" w:author="Rajiv Bansal" w:date="2019-08-04T14:13:00Z"/>
          <w:rFonts w:ascii="Segoe UI" w:hAnsi="Segoe UI" w:cs="Segoe UI"/>
          <w:color w:val="000000"/>
        </w:rPr>
      </w:pPr>
      <w:ins w:id="3364"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5" w:author="Rajiv Bansal" w:date="2019-08-04T14:13:00Z"/>
          <w:rFonts w:ascii="Segoe UI" w:hAnsi="Segoe UI" w:cs="Segoe UI"/>
          <w:color w:val="000000"/>
        </w:rPr>
      </w:pPr>
      <w:ins w:id="3366"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7" w:author="Rajiv Bansal" w:date="2019-08-04T14:13:00Z"/>
          <w:rFonts w:ascii="Segoe UI" w:hAnsi="Segoe UI" w:cs="Segoe UI"/>
          <w:color w:val="000000"/>
        </w:rPr>
      </w:pPr>
      <w:ins w:id="3368"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69" w:author="Rajiv Bansal" w:date="2019-08-04T14:13:00Z"/>
          <w:rFonts w:ascii="Segoe UI" w:hAnsi="Segoe UI" w:cs="Segoe UI"/>
          <w:color w:val="000000"/>
        </w:rPr>
      </w:pPr>
      <w:ins w:id="3370"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1" w:author="Rajiv Bansal" w:date="2019-08-04T14:13:00Z"/>
          <w:rFonts w:ascii="Segoe UI" w:hAnsi="Segoe UI" w:cs="Segoe UI"/>
          <w:color w:val="000000"/>
        </w:rPr>
      </w:pPr>
      <w:ins w:id="3372"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373" w:author="Rajiv Bansal" w:date="2019-08-04T14:13:00Z"/>
          <w:rFonts w:ascii="Segoe UI" w:hAnsi="Segoe UI" w:cs="Segoe UI"/>
          <w:color w:val="000000"/>
        </w:rPr>
        <w:pPrChange w:id="3374" w:author="Rajiv Bansal" w:date="2019-08-04T14:14:00Z">
          <w:pPr>
            <w:pStyle w:val="Heading2"/>
            <w:pBdr>
              <w:bottom w:val="single" w:sz="6" w:space="4" w:color="EAECEF"/>
            </w:pBdr>
            <w:shd w:val="clear" w:color="auto" w:fill="FFFFFF"/>
            <w:spacing w:before="450" w:after="240"/>
          </w:pPr>
        </w:pPrChange>
      </w:pPr>
      <w:ins w:id="3375"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6" w:author="Rajiv Bansal" w:date="2019-08-04T14:13:00Z"/>
          <w:rFonts w:ascii="Segoe UI" w:hAnsi="Segoe UI" w:cs="Segoe UI"/>
          <w:color w:val="000000"/>
        </w:rPr>
      </w:pPr>
      <w:ins w:id="3377"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78" w:author="Rajiv Bansal" w:date="2019-08-04T14:06:00Z"/>
          <w:rFonts w:eastAsiaTheme="majorEastAsia" w:cstheme="majorBidi"/>
          <w:b/>
          <w:color w:val="2F5496" w:themeColor="accent1" w:themeShade="BF"/>
          <w:sz w:val="32"/>
          <w:szCs w:val="32"/>
        </w:rPr>
      </w:pPr>
      <w:ins w:id="3379" w:author="Rajiv Bansal" w:date="2019-08-04T14:06:00Z">
        <w:r>
          <w:rPr>
            <w:b/>
          </w:rPr>
          <w:br w:type="page"/>
        </w:r>
      </w:ins>
    </w:p>
    <w:p w14:paraId="138178A2" w14:textId="77777777" w:rsidR="00BC5527" w:rsidRPr="00981572" w:rsidRDefault="00BC5527" w:rsidP="00BC5527">
      <w:pPr>
        <w:pStyle w:val="Heading4"/>
        <w:rPr>
          <w:ins w:id="3380" w:author="Rajiv Bansal" w:date="2019-08-04T14:20:00Z"/>
          <w:rStyle w:val="Strong"/>
          <w:rFonts w:ascii="Georgia" w:hAnsi="Georgia" w:cs="Lucida Sans Unicode"/>
          <w:i w:val="0"/>
          <w:iCs w:val="0"/>
          <w:spacing w:val="-3"/>
        </w:rPr>
      </w:pPr>
      <w:ins w:id="3381"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2" w:author="Rajiv Bansal" w:date="2019-08-04T14:20:00Z"/>
          <w:rFonts w:eastAsia="Times New Roman" w:cs="Segoe UI"/>
          <w:color w:val="000000"/>
          <w:lang w:eastAsia="en-IN"/>
        </w:rPr>
      </w:pPr>
      <w:ins w:id="3383"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4" w:author="Rajiv Bansal" w:date="2019-08-04T14:20:00Z"/>
          <w:rFonts w:eastAsia="Times New Roman" w:cs="Segoe UI"/>
          <w:color w:val="000000"/>
          <w:lang w:eastAsia="en-IN"/>
        </w:rPr>
      </w:pPr>
      <w:ins w:id="3385"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6" w:author="Rajiv Bansal" w:date="2019-08-04T14:20:00Z"/>
          <w:rFonts w:eastAsia="Times New Roman" w:cs="Courier New"/>
          <w:color w:val="000000"/>
          <w:lang w:eastAsia="en-IN"/>
        </w:rPr>
      </w:pPr>
      <w:ins w:id="3387"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8"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9" w:author="Rajiv Bansal" w:date="2019-08-04T14:20:00Z"/>
          <w:rFonts w:eastAsia="Times New Roman" w:cs="Courier New"/>
          <w:color w:val="000000"/>
          <w:lang w:eastAsia="en-IN"/>
        </w:rPr>
      </w:pPr>
      <w:ins w:id="3390"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1" w:author="Rajiv Bansal" w:date="2019-08-04T14:20:00Z"/>
          <w:rFonts w:eastAsia="Times New Roman" w:cs="Courier New"/>
          <w:color w:val="000000"/>
          <w:lang w:eastAsia="en-IN"/>
        </w:rPr>
      </w:pPr>
      <w:ins w:id="3392"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3" w:author="Rajiv Bansal" w:date="2019-08-04T14:20:00Z"/>
          <w:rFonts w:eastAsia="Times New Roman" w:cs="Courier New"/>
          <w:color w:val="000000"/>
          <w:lang w:eastAsia="en-IN"/>
        </w:rPr>
      </w:pPr>
      <w:ins w:id="3394"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5" w:author="Rajiv Bansal" w:date="2019-08-04T14:20:00Z"/>
          <w:rFonts w:eastAsia="Times New Roman" w:cs="Courier New"/>
          <w:color w:val="000000"/>
          <w:lang w:eastAsia="en-IN"/>
        </w:rPr>
      </w:pPr>
      <w:ins w:id="3396"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7" w:author="Rajiv Bansal" w:date="2019-08-04T14:20:00Z"/>
          <w:rFonts w:eastAsia="Times New Roman" w:cs="Courier New"/>
          <w:color w:val="000000"/>
          <w:lang w:eastAsia="en-IN"/>
        </w:rPr>
      </w:pPr>
      <w:ins w:id="3398"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399" w:author="Rajiv Bansal" w:date="2019-08-04T14:20:00Z"/>
          <w:rFonts w:ascii="Georgia" w:eastAsia="Times New Roman" w:hAnsi="Georgia"/>
          <w:b/>
          <w:bCs/>
          <w:lang w:eastAsia="en-IN"/>
        </w:rPr>
      </w:pPr>
      <w:ins w:id="3400"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401" w:author="Rajiv Bansal" w:date="2019-08-04T14:20:00Z"/>
          <w:rFonts w:eastAsia="Times New Roman" w:cs="Segoe UI"/>
          <w:color w:val="000000"/>
          <w:lang w:eastAsia="en-IN"/>
        </w:rPr>
      </w:pPr>
      <w:ins w:id="3402"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ins w:id="3404"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9" w:author="Rajiv Bansal" w:date="2019-08-04T14:20:00Z"/>
          <w:rFonts w:eastAsia="Times New Roman" w:cs="Segoe UI"/>
          <w:color w:val="000000"/>
          <w:lang w:eastAsia="en-IN"/>
        </w:rPr>
      </w:pPr>
      <w:ins w:id="3410"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1" w:author="Rajiv Bansal" w:date="2019-08-04T14:20:00Z"/>
          <w:rFonts w:eastAsia="Times New Roman" w:cs="Segoe UI"/>
          <w:color w:val="000000"/>
          <w:lang w:eastAsia="en-IN"/>
        </w:rPr>
      </w:pPr>
      <w:ins w:id="3412"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3" w:author="Rajiv Bansal" w:date="2019-08-04T14:20:00Z"/>
          <w:rFonts w:eastAsia="Times New Roman" w:cs="Segoe UI"/>
          <w:color w:val="000000"/>
          <w:lang w:eastAsia="en-IN"/>
        </w:rPr>
      </w:pPr>
      <w:ins w:id="3414"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5" w:author="Rajiv Bansal" w:date="2019-08-04T14:20:00Z"/>
          <w:rFonts w:ascii="Georgia" w:eastAsia="Times New Roman" w:hAnsi="Georgia"/>
          <w:lang w:eastAsia="en-IN"/>
        </w:rPr>
      </w:pPr>
      <w:ins w:id="3416"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417" w:author="Rajiv Bansal" w:date="2019-08-04T14:20:00Z"/>
          <w:rFonts w:eastAsia="Times New Roman" w:cs="Segoe UI"/>
          <w:color w:val="000000"/>
          <w:lang w:eastAsia="en-IN"/>
        </w:rPr>
      </w:pPr>
      <w:ins w:id="3418"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19"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0" w:author="Rajiv Bansal" w:date="2019-08-04T14:20:00Z"/>
                <w:rFonts w:eastAsia="Times New Roman" w:cs="Times New Roman"/>
                <w:lang w:eastAsia="en-IN"/>
              </w:rPr>
            </w:pPr>
            <w:ins w:id="3421"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2" w:author="Rajiv Bansal" w:date="2019-08-04T14:20:00Z"/>
          <w:rFonts w:eastAsia="Times New Roman" w:cs="Segoe UI"/>
          <w:color w:val="000000"/>
          <w:lang w:eastAsia="en-IN"/>
        </w:rPr>
      </w:pPr>
      <w:ins w:id="3423"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28"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29" w:author="Rajiv Bansal" w:date="2019-08-04T14:20:00Z"/>
                <w:rFonts w:ascii="Times New Roman" w:eastAsia="Times New Roman" w:hAnsi="Times New Roman" w:cs="Times New Roman"/>
                <w:lang w:eastAsia="en-IN"/>
              </w:rPr>
            </w:pPr>
            <w:ins w:id="3430"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1" w:author="Rajiv Bansal" w:date="2019-08-04T14:20:00Z"/>
                <w:rFonts w:ascii="Times New Roman" w:eastAsia="Times New Roman" w:hAnsi="Times New Roman" w:cs="Times New Roman"/>
                <w:lang w:eastAsia="en-IN"/>
              </w:rPr>
            </w:pPr>
            <w:ins w:id="343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433" w:author="Rajiv Bansal" w:date="2019-08-04T14:20:00Z"/>
                <w:rFonts w:ascii="Times New Roman" w:eastAsia="Times New Roman" w:hAnsi="Times New Roman" w:cs="Times New Roman"/>
                <w:lang w:eastAsia="en-IN"/>
              </w:rPr>
            </w:pPr>
            <w:ins w:id="343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435" w:author="Rajiv Bansal" w:date="2019-08-04T14:20:00Z"/>
                <w:rFonts w:ascii="Times New Roman" w:eastAsia="Times New Roman" w:hAnsi="Times New Roman" w:cs="Times New Roman"/>
                <w:lang w:eastAsia="en-IN"/>
              </w:rPr>
            </w:pPr>
            <w:ins w:id="3436"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7" w:author="Rajiv Bansal" w:date="2019-08-04T14:20:00Z"/>
          <w:rFonts w:ascii="Georgia" w:eastAsia="Times New Roman" w:hAnsi="Georgia"/>
          <w:b/>
          <w:bCs/>
          <w:lang w:eastAsia="en-IN"/>
        </w:rPr>
      </w:pPr>
      <w:ins w:id="3438"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39" w:author="Rajiv Bansal" w:date="2019-08-04T14:20:00Z"/>
          <w:rFonts w:eastAsia="Times New Roman" w:cs="Segoe UI"/>
          <w:color w:val="000000"/>
          <w:lang w:eastAsia="en-IN"/>
        </w:rPr>
      </w:pPr>
      <w:ins w:id="3440"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1" w:author="Rajiv Bansal" w:date="2019-08-04T14:20:00Z"/>
          <w:rFonts w:eastAsia="Times New Roman" w:cs="Segoe UI"/>
          <w:color w:val="000000"/>
          <w:lang w:eastAsia="en-IN"/>
        </w:rPr>
      </w:pPr>
      <w:ins w:id="3442"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5" w:author="Rajiv Bansal" w:date="2019-08-04T14:20:00Z"/>
          <w:rFonts w:eastAsia="Times New Roman" w:cs="Segoe UI"/>
          <w:color w:val="000000"/>
          <w:lang w:eastAsia="en-IN"/>
        </w:rPr>
      </w:pPr>
      <w:ins w:id="3446"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7" w:author="Rajiv Bansal" w:date="2019-08-04T14:20:00Z"/>
          <w:rFonts w:eastAsia="Times New Roman" w:cs="Segoe UI"/>
          <w:color w:val="000000"/>
          <w:lang w:eastAsia="en-IN"/>
        </w:rPr>
      </w:pPr>
      <w:ins w:id="3448"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49" w:author="Rajiv Bansal" w:date="2019-08-04T14:20:00Z"/>
          <w:rFonts w:ascii="Georgia" w:hAnsi="Georgia"/>
          <w:spacing w:val="-1"/>
          <w:sz w:val="32"/>
          <w:szCs w:val="32"/>
        </w:rPr>
      </w:pPr>
      <w:ins w:id="3450"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1" w:author="Rajiv Bansal" w:date="2019-08-04T14:20:00Z"/>
          <w:rFonts w:ascii="Georgia" w:hAnsi="Georgia"/>
          <w:spacing w:val="-1"/>
          <w:sz w:val="32"/>
          <w:szCs w:val="32"/>
        </w:rPr>
      </w:pPr>
      <w:ins w:id="3452"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3" w:author="Rajiv Bansal" w:date="2019-08-04T14:20:00Z"/>
        </w:rPr>
      </w:pPr>
      <w:ins w:id="3454"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5" w:author="Rajiv Bansal" w:date="2019-08-04T14:20:00Z"/>
          <w:rFonts w:ascii="Georgia" w:hAnsi="Georgia"/>
          <w:spacing w:val="-1"/>
          <w:sz w:val="32"/>
          <w:szCs w:val="32"/>
        </w:rPr>
      </w:pPr>
      <w:ins w:id="3456"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7" w:author="Rajiv Bansal" w:date="2019-08-04T14:20:00Z"/>
          <w:rFonts w:ascii="Georgia" w:hAnsi="Georgia"/>
          <w:spacing w:val="-1"/>
          <w:sz w:val="32"/>
          <w:szCs w:val="32"/>
        </w:rPr>
      </w:pPr>
      <w:ins w:id="3458"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59" w:author="Rajiv Bansal" w:date="2019-08-04T14:20:00Z"/>
          <w:rFonts w:ascii="Georgia" w:hAnsi="Georgia"/>
          <w:spacing w:val="-1"/>
          <w:sz w:val="32"/>
          <w:szCs w:val="32"/>
        </w:rPr>
      </w:pPr>
      <w:ins w:id="3460"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1"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2" w:author="Rajiv Bansal" w:date="2019-08-04T14:20:00Z"/>
          <w:rFonts w:eastAsia="Times New Roman" w:cs="Segoe UI"/>
          <w:color w:val="000000"/>
          <w:lang w:eastAsia="en-IN"/>
        </w:rPr>
      </w:pPr>
      <w:ins w:id="3463"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4"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5" w:author="Rajiv Bansal" w:date="2019-08-04T14:20:00Z"/>
                <w:rFonts w:eastAsia="Times New Roman" w:cs="Times New Roman"/>
                <w:lang w:eastAsia="en-IN"/>
              </w:rPr>
            </w:pPr>
            <w:ins w:id="3466"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7" w:author="Rajiv Bansal" w:date="2019-08-04T14:20:00Z"/>
                <w:rFonts w:eastAsia="Times New Roman" w:cs="Times New Roman"/>
                <w:lang w:eastAsia="en-IN"/>
              </w:rPr>
            </w:pPr>
            <w:ins w:id="3468"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469" w:author="Rajiv Bansal" w:date="2019-08-04T14:20:00Z"/>
                <w:rFonts w:eastAsia="Times New Roman" w:cs="Times New Roman"/>
                <w:lang w:eastAsia="en-IN"/>
              </w:rPr>
            </w:pPr>
            <w:ins w:id="347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471" w:author="Rajiv Bansal" w:date="2019-08-04T14:20:00Z"/>
                <w:rFonts w:eastAsia="Times New Roman" w:cs="Times New Roman"/>
                <w:lang w:eastAsia="en-IN"/>
              </w:rPr>
            </w:pPr>
            <w:ins w:id="3472"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3" w:author="Rajiv Bansal" w:date="2019-08-04T14:20:00Z"/>
          <w:rFonts w:eastAsia="Times New Roman" w:cs="Segoe UI"/>
          <w:color w:val="000000"/>
          <w:lang w:eastAsia="en-IN"/>
        </w:rPr>
      </w:pPr>
      <w:ins w:id="3474"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475" w:author="Rajiv Bansal" w:date="2019-08-04T14:20:00Z"/>
          <w:rFonts w:ascii="Georgia" w:eastAsia="Times New Roman" w:hAnsi="Georgia"/>
          <w:b/>
          <w:bCs/>
          <w:lang w:eastAsia="en-IN"/>
        </w:rPr>
      </w:pPr>
      <w:ins w:id="3476"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477" w:author="Rajiv Bansal" w:date="2019-08-04T14:20:00Z"/>
          <w:rFonts w:eastAsia="Times New Roman" w:cs="Segoe UI"/>
          <w:color w:val="000000"/>
          <w:lang w:eastAsia="en-IN"/>
        </w:rPr>
      </w:pPr>
      <w:ins w:id="3478"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79" w:author="Rajiv Bansal" w:date="2019-08-04T14:20:00Z"/>
          <w:rFonts w:eastAsia="Times New Roman" w:cs="Segoe UI"/>
          <w:color w:val="000000"/>
          <w:lang w:eastAsia="en-IN"/>
        </w:rPr>
      </w:pPr>
      <w:ins w:id="3480"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1" w:author="Rajiv Bansal" w:date="2019-08-04T14:20:00Z"/>
          <w:rFonts w:ascii="Times New Roman" w:eastAsia="Times New Roman" w:hAnsi="Times New Roman" w:cs="Times New Roman"/>
          <w:lang w:eastAsia="en-IN"/>
        </w:rPr>
      </w:pPr>
      <w:ins w:id="3482"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3" w:author="Rajiv Bansal" w:date="2019-08-04T14:20:00Z"/>
          <w:rFonts w:ascii="Georgia" w:eastAsia="Times New Roman" w:hAnsi="Georgia"/>
          <w:lang w:eastAsia="en-IN"/>
        </w:rPr>
      </w:pPr>
      <w:ins w:id="3484"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5" w:author="Rajiv Bansal" w:date="2019-08-04T14:20:00Z"/>
          <w:rFonts w:eastAsia="Times New Roman" w:cs="Segoe UI"/>
          <w:color w:val="000000"/>
          <w:lang w:eastAsia="en-IN"/>
        </w:rPr>
      </w:pPr>
      <w:ins w:id="3486"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7" w:author="Rajiv Bansal" w:date="2019-08-04T14:20:00Z"/>
          <w:rFonts w:eastAsia="Times New Roman" w:cs="Segoe UI"/>
          <w:color w:val="000000"/>
          <w:lang w:eastAsia="en-IN"/>
        </w:rPr>
      </w:pPr>
      <w:ins w:id="3488"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89" w:author="Rajiv Bansal" w:date="2019-08-04T14:20:00Z"/>
          <w:rFonts w:eastAsia="Times New Roman" w:cs="Segoe UI"/>
          <w:color w:val="000000"/>
          <w:lang w:eastAsia="en-IN"/>
        </w:rPr>
      </w:pPr>
      <w:ins w:id="3490"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1"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2" w:author="Rajiv Bansal" w:date="2019-08-04T14:20:00Z"/>
                <w:rFonts w:ascii="Times New Roman" w:eastAsia="Times New Roman" w:hAnsi="Times New Roman" w:cs="Times New Roman"/>
                <w:lang w:eastAsia="en-IN"/>
              </w:rPr>
            </w:pPr>
            <w:ins w:id="3493"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94" w:author="Rajiv Bansal" w:date="2019-08-04T14:20:00Z"/>
                <w:rFonts w:ascii="Times New Roman" w:eastAsia="Times New Roman" w:hAnsi="Times New Roman" w:cs="Times New Roman"/>
                <w:lang w:eastAsia="en-IN"/>
              </w:rPr>
            </w:pPr>
            <w:ins w:id="3495"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6" w:author="Rajiv Bansal" w:date="2019-08-04T14:20:00Z"/>
                <w:rFonts w:ascii="Times New Roman" w:eastAsia="Times New Roman" w:hAnsi="Times New Roman" w:cs="Times New Roman"/>
                <w:lang w:eastAsia="en-IN"/>
              </w:rPr>
            </w:pPr>
            <w:ins w:id="34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498" w:author="Rajiv Bansal" w:date="2019-08-04T14:20:00Z"/>
                <w:rFonts w:ascii="Times New Roman" w:eastAsia="Times New Roman" w:hAnsi="Times New Roman" w:cs="Times New Roman"/>
                <w:lang w:eastAsia="en-IN"/>
              </w:rPr>
            </w:pPr>
            <w:ins w:id="34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500" w:author="Rajiv Bansal" w:date="2019-08-04T14:20:00Z"/>
                <w:rFonts w:ascii="Times New Roman" w:eastAsia="Times New Roman" w:hAnsi="Times New Roman" w:cs="Times New Roman"/>
                <w:lang w:eastAsia="en-IN"/>
              </w:rPr>
            </w:pPr>
            <w:ins w:id="35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502" w:author="Rajiv Bansal" w:date="2019-08-04T14:20:00Z"/>
                <w:rFonts w:ascii="Times New Roman" w:eastAsia="Times New Roman" w:hAnsi="Times New Roman" w:cs="Times New Roman"/>
                <w:lang w:eastAsia="en-IN"/>
              </w:rPr>
            </w:pPr>
            <w:ins w:id="35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504" w:author="Rajiv Bansal" w:date="2019-08-04T14:20:00Z"/>
                <w:rFonts w:ascii="Times New Roman" w:eastAsia="Times New Roman" w:hAnsi="Times New Roman" w:cs="Times New Roman"/>
                <w:lang w:eastAsia="en-IN"/>
              </w:rPr>
            </w:pPr>
            <w:ins w:id="35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506" w:author="Rajiv Bansal" w:date="2019-08-04T14:20:00Z"/>
                <w:rFonts w:ascii="Times New Roman" w:eastAsia="Times New Roman" w:hAnsi="Times New Roman" w:cs="Times New Roman"/>
                <w:lang w:eastAsia="en-IN"/>
              </w:rPr>
            </w:pPr>
            <w:ins w:id="35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508" w:author="Rajiv Bansal" w:date="2019-08-04T14:20:00Z"/>
                <w:rFonts w:ascii="Times New Roman" w:eastAsia="Times New Roman" w:hAnsi="Times New Roman" w:cs="Times New Roman"/>
                <w:lang w:eastAsia="en-IN"/>
              </w:rPr>
            </w:pPr>
            <w:ins w:id="35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510" w:author="Rajiv Bansal" w:date="2019-08-04T14:20:00Z"/>
                <w:rFonts w:ascii="Times New Roman" w:eastAsia="Times New Roman" w:hAnsi="Times New Roman" w:cs="Times New Roman"/>
                <w:lang w:eastAsia="en-IN"/>
              </w:rPr>
            </w:pPr>
            <w:ins w:id="35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512" w:author="Rajiv Bansal" w:date="2019-08-04T14:20:00Z"/>
                <w:rFonts w:ascii="Times New Roman" w:eastAsia="Times New Roman" w:hAnsi="Times New Roman" w:cs="Times New Roman"/>
                <w:lang w:eastAsia="en-IN"/>
              </w:rPr>
            </w:pPr>
            <w:ins w:id="35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514" w:author="Rajiv Bansal" w:date="2019-08-04T14:20:00Z"/>
                <w:rFonts w:ascii="Times New Roman" w:eastAsia="Times New Roman" w:hAnsi="Times New Roman" w:cs="Times New Roman"/>
                <w:lang w:eastAsia="en-IN"/>
              </w:rPr>
            </w:pPr>
            <w:ins w:id="351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516" w:author="Rajiv Bansal" w:date="2019-08-04T14:20:00Z"/>
                <w:rFonts w:ascii="Times New Roman" w:eastAsia="Times New Roman" w:hAnsi="Times New Roman" w:cs="Times New Roman"/>
                <w:lang w:eastAsia="en-IN"/>
              </w:rPr>
            </w:pPr>
            <w:ins w:id="351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518" w:author="Rajiv Bansal" w:date="2019-08-04T14:20:00Z"/>
                <w:rFonts w:ascii="Times New Roman" w:eastAsia="Times New Roman" w:hAnsi="Times New Roman" w:cs="Times New Roman"/>
                <w:lang w:eastAsia="en-IN"/>
              </w:rPr>
            </w:pPr>
            <w:ins w:id="3519"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0" w:author="Rajiv Bansal" w:date="2019-08-04T14:20:00Z"/>
                <w:rFonts w:ascii="Times New Roman" w:eastAsia="Times New Roman" w:hAnsi="Times New Roman" w:cs="Times New Roman"/>
                <w:lang w:eastAsia="en-IN"/>
              </w:rPr>
            </w:pPr>
            <w:ins w:id="3521"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522" w:author="Rajiv Bansal" w:date="2019-08-04T14:20:00Z"/>
                <w:rFonts w:ascii="Times New Roman" w:eastAsia="Times New Roman" w:hAnsi="Times New Roman" w:cs="Times New Roman"/>
                <w:lang w:eastAsia="en-IN"/>
              </w:rPr>
            </w:pPr>
            <w:ins w:id="3523"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4" w:author="Rajiv Bansal" w:date="2019-08-04T14:20:00Z"/>
                <w:rFonts w:ascii="Times New Roman" w:eastAsia="Times New Roman" w:hAnsi="Times New Roman" w:cs="Times New Roman"/>
                <w:lang w:eastAsia="en-IN"/>
              </w:rPr>
            </w:pPr>
            <w:ins w:id="3525"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6" w:author="Rajiv Bansal" w:date="2019-08-04T14:20:00Z"/>
                <w:rFonts w:ascii="Times New Roman" w:eastAsia="Times New Roman" w:hAnsi="Times New Roman" w:cs="Times New Roman"/>
                <w:lang w:eastAsia="en-IN"/>
              </w:rPr>
            </w:pPr>
            <w:ins w:id="35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528" w:author="Rajiv Bansal" w:date="2019-08-04T14:20:00Z"/>
                <w:rFonts w:ascii="Times New Roman" w:eastAsia="Times New Roman" w:hAnsi="Times New Roman" w:cs="Times New Roman"/>
                <w:lang w:eastAsia="en-IN"/>
              </w:rPr>
            </w:pPr>
            <w:ins w:id="352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530" w:author="Rajiv Bansal" w:date="2019-08-04T14:20:00Z"/>
                <w:rFonts w:ascii="Times New Roman" w:eastAsia="Times New Roman" w:hAnsi="Times New Roman" w:cs="Times New Roman"/>
                <w:lang w:eastAsia="en-IN"/>
              </w:rPr>
            </w:pPr>
            <w:ins w:id="35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2" w:author="Rajiv Bansal" w:date="2019-08-04T14:20:00Z"/>
                <w:rFonts w:ascii="Times New Roman" w:eastAsia="Times New Roman" w:hAnsi="Times New Roman" w:cs="Times New Roman"/>
                <w:lang w:eastAsia="en-IN"/>
              </w:rPr>
            </w:pPr>
            <w:ins w:id="3533"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4" w:author="Rajiv Bansal" w:date="2019-08-04T14:20:00Z"/>
                <w:rFonts w:ascii="Times New Roman" w:eastAsia="Times New Roman" w:hAnsi="Times New Roman" w:cs="Times New Roman"/>
                <w:lang w:eastAsia="en-IN"/>
              </w:rPr>
            </w:pPr>
            <w:ins w:id="3535"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6" w:author="Rajiv Bansal" w:date="2019-08-04T14:20:00Z"/>
                <w:rFonts w:ascii="Times New Roman" w:eastAsia="Times New Roman" w:hAnsi="Times New Roman" w:cs="Times New Roman"/>
                <w:lang w:eastAsia="en-IN"/>
              </w:rPr>
            </w:pPr>
            <w:ins w:id="3537"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538" w:author="Rajiv Bansal" w:date="2019-08-04T14:20:00Z"/>
                <w:rFonts w:ascii="Times New Roman" w:eastAsia="Times New Roman" w:hAnsi="Times New Roman" w:cs="Times New Roman"/>
                <w:lang w:eastAsia="en-IN"/>
              </w:rPr>
            </w:pPr>
            <w:ins w:id="3539"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540" w:author="Rajiv Bansal" w:date="2019-08-04T14:20:00Z"/>
                <w:rFonts w:ascii="Times New Roman" w:eastAsia="Times New Roman" w:hAnsi="Times New Roman" w:cs="Times New Roman"/>
                <w:lang w:eastAsia="en-IN"/>
              </w:rPr>
            </w:pPr>
            <w:ins w:id="354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2" w:author="Rajiv Bansal" w:date="2019-08-04T14:20:00Z"/>
                <w:rFonts w:ascii="Times New Roman" w:eastAsia="Times New Roman" w:hAnsi="Times New Roman" w:cs="Times New Roman"/>
                <w:lang w:eastAsia="en-IN"/>
              </w:rPr>
            </w:pPr>
            <w:ins w:id="35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544" w:author="Rajiv Bansal" w:date="2019-08-04T14:20:00Z"/>
                <w:rFonts w:ascii="Times New Roman" w:eastAsia="Times New Roman" w:hAnsi="Times New Roman" w:cs="Times New Roman"/>
                <w:lang w:eastAsia="en-IN"/>
              </w:rPr>
            </w:pPr>
            <w:ins w:id="35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546" w:author="Rajiv Bansal" w:date="2019-08-04T14:20:00Z"/>
                <w:rFonts w:ascii="Times New Roman" w:eastAsia="Times New Roman" w:hAnsi="Times New Roman" w:cs="Times New Roman"/>
                <w:lang w:eastAsia="en-IN"/>
              </w:rPr>
            </w:pPr>
            <w:ins w:id="3547"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48" w:author="Rajiv Bansal" w:date="2019-08-04T14:20:00Z"/>
                <w:rFonts w:ascii="Times New Roman" w:eastAsia="Times New Roman" w:hAnsi="Times New Roman" w:cs="Times New Roman"/>
                <w:lang w:eastAsia="en-IN"/>
              </w:rPr>
            </w:pPr>
            <w:ins w:id="354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0" w:author="Rajiv Bansal" w:date="2019-08-04T14:20:00Z"/>
                <w:rFonts w:ascii="Times New Roman" w:eastAsia="Times New Roman" w:hAnsi="Times New Roman" w:cs="Times New Roman"/>
                <w:lang w:eastAsia="en-IN"/>
              </w:rPr>
            </w:pPr>
            <w:ins w:id="35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552" w:author="Rajiv Bansal" w:date="2019-08-04T14:20:00Z"/>
                <w:rFonts w:ascii="Times New Roman" w:eastAsia="Times New Roman" w:hAnsi="Times New Roman" w:cs="Times New Roman"/>
                <w:lang w:eastAsia="en-IN"/>
              </w:rPr>
            </w:pPr>
            <w:ins w:id="3553"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554" w:author="Rajiv Bansal" w:date="2019-08-04T14:20:00Z"/>
                <w:rFonts w:ascii="Times New Roman" w:eastAsia="Times New Roman" w:hAnsi="Times New Roman" w:cs="Times New Roman"/>
                <w:lang w:eastAsia="en-IN"/>
              </w:rPr>
            </w:pPr>
            <w:ins w:id="35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6" w:author="Rajiv Bansal" w:date="2019-08-04T14:20:00Z"/>
                <w:rFonts w:ascii="Times New Roman" w:eastAsia="Times New Roman" w:hAnsi="Times New Roman" w:cs="Times New Roman"/>
                <w:lang w:eastAsia="en-IN"/>
              </w:rPr>
            </w:pPr>
            <w:ins w:id="3557"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58" w:author="Rajiv Bansal" w:date="2019-08-04T14:20:00Z"/>
                <w:rFonts w:ascii="Times New Roman" w:eastAsia="Times New Roman" w:hAnsi="Times New Roman" w:cs="Times New Roman"/>
                <w:lang w:eastAsia="en-IN"/>
              </w:rPr>
            </w:pPr>
            <w:ins w:id="35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0" w:author="Rajiv Bansal" w:date="2019-08-04T14:20:00Z"/>
                <w:rFonts w:ascii="Times New Roman" w:eastAsia="Times New Roman" w:hAnsi="Times New Roman" w:cs="Times New Roman"/>
                <w:lang w:eastAsia="en-IN"/>
              </w:rPr>
            </w:pPr>
            <w:ins w:id="35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562" w:author="Rajiv Bansal" w:date="2019-08-04T14:20:00Z"/>
                <w:rFonts w:ascii="Times New Roman" w:eastAsia="Times New Roman" w:hAnsi="Times New Roman" w:cs="Times New Roman"/>
                <w:lang w:eastAsia="en-IN"/>
              </w:rPr>
            </w:pPr>
            <w:ins w:id="35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564" w:author="Rajiv Bansal" w:date="2019-08-04T14:20:00Z"/>
                <w:rFonts w:ascii="Times New Roman" w:eastAsia="Times New Roman" w:hAnsi="Times New Roman" w:cs="Times New Roman"/>
                <w:lang w:eastAsia="en-IN"/>
              </w:rPr>
            </w:pPr>
            <w:ins w:id="35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6" w:author="Rajiv Bansal" w:date="2019-08-04T14:20:00Z"/>
                <w:rFonts w:ascii="Times New Roman" w:eastAsia="Times New Roman" w:hAnsi="Times New Roman" w:cs="Times New Roman"/>
                <w:lang w:eastAsia="en-IN"/>
              </w:rPr>
            </w:pPr>
            <w:ins w:id="3567"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68" w:author="Rajiv Bansal" w:date="2019-08-04T14:20:00Z"/>
                <w:rFonts w:ascii="Times New Roman" w:eastAsia="Times New Roman" w:hAnsi="Times New Roman" w:cs="Times New Roman"/>
                <w:lang w:eastAsia="en-IN"/>
              </w:rPr>
            </w:pPr>
            <w:ins w:id="35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570" w:author="Rajiv Bansal" w:date="2019-08-04T14:20:00Z"/>
                <w:rFonts w:ascii="Times New Roman" w:eastAsia="Times New Roman" w:hAnsi="Times New Roman" w:cs="Times New Roman"/>
                <w:lang w:eastAsia="en-IN"/>
              </w:rPr>
            </w:pPr>
            <w:ins w:id="357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2" w:author="Rajiv Bansal" w:date="2019-08-04T14:20:00Z"/>
                <w:rFonts w:ascii="Times New Roman" w:eastAsia="Times New Roman" w:hAnsi="Times New Roman" w:cs="Times New Roman"/>
                <w:lang w:eastAsia="en-IN"/>
              </w:rPr>
            </w:pPr>
            <w:ins w:id="357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574" w:author="Rajiv Bansal" w:date="2019-08-04T14:20:00Z"/>
                <w:rFonts w:ascii="Times New Roman" w:eastAsia="Times New Roman" w:hAnsi="Times New Roman" w:cs="Times New Roman"/>
                <w:lang w:eastAsia="en-IN"/>
              </w:rPr>
            </w:pPr>
            <w:ins w:id="35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6" w:author="Rajiv Bansal" w:date="2019-08-04T14:20:00Z"/>
                <w:rFonts w:ascii="Times New Roman" w:eastAsia="Times New Roman" w:hAnsi="Times New Roman" w:cs="Times New Roman"/>
                <w:lang w:eastAsia="en-IN"/>
              </w:rPr>
            </w:pPr>
            <w:ins w:id="35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78" w:author="Rajiv Bansal" w:date="2019-08-04T14:20:00Z"/>
                <w:rFonts w:ascii="Times New Roman" w:eastAsia="Times New Roman" w:hAnsi="Times New Roman" w:cs="Times New Roman"/>
                <w:lang w:eastAsia="en-IN"/>
              </w:rPr>
            </w:pPr>
            <w:ins w:id="35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580" w:author="Rajiv Bansal" w:date="2019-08-04T14:20:00Z"/>
                <w:rFonts w:ascii="Times New Roman" w:eastAsia="Times New Roman" w:hAnsi="Times New Roman" w:cs="Times New Roman"/>
                <w:lang w:eastAsia="en-IN"/>
              </w:rPr>
            </w:pPr>
            <w:ins w:id="358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2" w:author="Rajiv Bansal" w:date="2019-08-04T14:20:00Z"/>
                <w:rFonts w:ascii="Times New Roman" w:eastAsia="Times New Roman" w:hAnsi="Times New Roman" w:cs="Times New Roman"/>
                <w:lang w:eastAsia="en-IN"/>
              </w:rPr>
            </w:pPr>
            <w:ins w:id="358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4" w:author="Rajiv Bansal" w:date="2019-08-04T14:20:00Z"/>
                <w:rFonts w:ascii="Times New Roman" w:eastAsia="Times New Roman" w:hAnsi="Times New Roman" w:cs="Times New Roman"/>
                <w:lang w:eastAsia="en-IN"/>
              </w:rPr>
            </w:pPr>
            <w:ins w:id="35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586" w:author="Rajiv Bansal" w:date="2019-08-04T14:20:00Z"/>
                <w:rFonts w:ascii="Times New Roman" w:eastAsia="Times New Roman" w:hAnsi="Times New Roman" w:cs="Times New Roman"/>
                <w:lang w:eastAsia="en-IN"/>
              </w:rPr>
            </w:pPr>
            <w:ins w:id="358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88" w:author="Rajiv Bansal" w:date="2019-08-04T14:20:00Z"/>
                <w:rFonts w:ascii="Times New Roman" w:eastAsia="Times New Roman" w:hAnsi="Times New Roman" w:cs="Times New Roman"/>
                <w:lang w:eastAsia="en-IN"/>
              </w:rPr>
            </w:pPr>
            <w:ins w:id="358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0" w:author="Rajiv Bansal" w:date="2019-08-04T14:20:00Z"/>
                <w:rFonts w:ascii="Times New Roman" w:eastAsia="Times New Roman" w:hAnsi="Times New Roman" w:cs="Times New Roman"/>
                <w:lang w:eastAsia="en-IN"/>
              </w:rPr>
            </w:pPr>
            <w:ins w:id="3591"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2" w:author="Rajiv Bansal" w:date="2019-08-04T14:20:00Z"/>
          <w:rFonts w:ascii="Georgia" w:eastAsia="Times New Roman" w:hAnsi="Georgia"/>
          <w:lang w:eastAsia="en-IN"/>
        </w:rPr>
      </w:pPr>
      <w:ins w:id="3593"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4" w:author="Rajiv Bansal" w:date="2019-08-04T14:20:00Z"/>
          <w:rFonts w:eastAsia="Times New Roman" w:cs="Segoe UI"/>
          <w:color w:val="000000"/>
          <w:lang w:eastAsia="en-IN"/>
        </w:rPr>
      </w:pPr>
      <w:ins w:id="3595"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6"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7" w:author="Rajiv Bansal" w:date="2019-08-04T14:20:00Z"/>
                <w:rFonts w:eastAsia="Times New Roman" w:cs="Times New Roman"/>
                <w:lang w:eastAsia="en-IN"/>
              </w:rPr>
            </w:pPr>
            <w:ins w:id="3598"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599" w:author="Rajiv Bansal" w:date="2019-08-04T14:20:00Z"/>
                <w:rFonts w:eastAsia="Times New Roman" w:cs="Times New Roman"/>
                <w:lang w:eastAsia="en-IN"/>
              </w:rPr>
            </w:pPr>
            <w:ins w:id="3600"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1" w:author="Rajiv Bansal" w:date="2019-08-04T14:20:00Z"/>
          <w:rFonts w:eastAsia="Times New Roman" w:cs="Segoe UI"/>
          <w:color w:val="000000"/>
          <w:lang w:eastAsia="en-IN"/>
        </w:rPr>
      </w:pPr>
      <w:ins w:id="3602"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3" w:author="Rajiv Bansal" w:date="2019-08-04T14:20:00Z"/>
          <w:rFonts w:eastAsia="Times New Roman" w:cs="Segoe UI"/>
          <w:color w:val="000000"/>
          <w:lang w:eastAsia="en-IN"/>
        </w:rPr>
      </w:pPr>
      <w:ins w:id="3604"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605" w:author="Rajiv Bansal" w:date="2019-08-04T14:20:00Z"/>
          <w:rFonts w:eastAsiaTheme="majorEastAsia" w:cstheme="majorBidi"/>
          <w:b/>
          <w:color w:val="2F5496" w:themeColor="accent1" w:themeShade="BF"/>
          <w:sz w:val="32"/>
          <w:szCs w:val="32"/>
        </w:rPr>
      </w:pPr>
      <w:ins w:id="3606" w:author="Rajiv Bansal" w:date="2019-08-04T14:20:00Z">
        <w:r>
          <w:br w:type="page"/>
        </w:r>
        <w:r>
          <w:rPr>
            <w:b/>
          </w:rPr>
          <w:lastRenderedPageBreak/>
          <w:br w:type="page"/>
        </w:r>
      </w:ins>
    </w:p>
    <w:p w14:paraId="1F35FF71" w14:textId="5D8DAA97" w:rsidR="00EC6599" w:rsidRPr="00B174F7" w:rsidRDefault="00D65BB8">
      <w:pPr>
        <w:pStyle w:val="Heading4"/>
        <w:rPr>
          <w:ins w:id="3607" w:author="Rajiv Bansal" w:date="2019-08-04T14:27:00Z"/>
          <w:rFonts w:ascii="Georgia" w:hAnsi="Georgia"/>
          <w:b/>
          <w:bCs/>
          <w:spacing w:val="-1"/>
          <w:rPrChange w:id="3608" w:author="Rajiv Bansal" w:date="2019-08-04T14:29:00Z">
            <w:rPr>
              <w:ins w:id="3609" w:author="Rajiv Bansal" w:date="2019-08-04T14:27:00Z"/>
              <w:rFonts w:ascii="Georgia" w:hAnsi="Georgia"/>
              <w:spacing w:val="-1"/>
            </w:rPr>
          </w:rPrChange>
        </w:rPr>
        <w:pPrChange w:id="3610"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1" w:author="Rajiv Bansal" w:date="2019-08-04T14:28:00Z">
        <w:r w:rsidRPr="00B174F7">
          <w:rPr>
            <w:rStyle w:val="Strong"/>
            <w:rFonts w:ascii="Georgia" w:hAnsi="Georgia" w:cs="Lucida Sans Unicode"/>
            <w:i w:val="0"/>
            <w:iCs w:val="0"/>
            <w:spacing w:val="-3"/>
            <w:rPrChange w:id="3612" w:author="Rajiv Bansal" w:date="2019-08-04T14:29:00Z">
              <w:rPr>
                <w:rStyle w:val="Strong"/>
                <w:rFonts w:ascii="Georgia" w:hAnsi="Georgia" w:cs="Lucida Sans Unicode"/>
                <w:spacing w:val="-3"/>
              </w:rPr>
            </w:rPrChange>
          </w:rPr>
          <w:lastRenderedPageBreak/>
          <w:t>ELK</w:t>
        </w:r>
      </w:ins>
      <w:ins w:id="3613" w:author="Rajiv Bansal" w:date="2019-08-04T14:27:00Z">
        <w:r w:rsidR="00EC6599" w:rsidRPr="00B174F7">
          <w:rPr>
            <w:rFonts w:ascii="Georgia" w:hAnsi="Georgia"/>
            <w:b/>
            <w:bCs/>
            <w:i w:val="0"/>
            <w:iCs w:val="0"/>
            <w:spacing w:val="-1"/>
            <w:rPrChange w:id="3614"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615"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616"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7"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3618"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3619" w:author="Rajiv Bansal" w:date="2019-08-04T14:29:00Z">
              <w:rPr>
                <w:rFonts w:ascii="Georgia" w:hAnsi="Georgia"/>
                <w:i/>
                <w:iCs/>
                <w:spacing w:val="-1"/>
              </w:rPr>
            </w:rPrChange>
          </w:rPr>
          <w:fldChar w:fldCharType="end"/>
        </w:r>
      </w:ins>
    </w:p>
    <w:p w14:paraId="1ED5EF70" w14:textId="4076E02C" w:rsidR="009054F3" w:rsidRDefault="009054F3" w:rsidP="009054F3">
      <w:pPr>
        <w:rPr>
          <w:ins w:id="3620" w:author="Rajiv Bansal" w:date="2019-08-04T14:29:00Z"/>
          <w:rFonts w:ascii="Times New Roman" w:hAnsi="Times New Roman" w:cs="Times New Roman"/>
        </w:rPr>
      </w:pPr>
    </w:p>
    <w:p w14:paraId="104F5C94" w14:textId="5496536A" w:rsidR="009054F3" w:rsidRDefault="009054F3" w:rsidP="009054F3">
      <w:pPr>
        <w:rPr>
          <w:ins w:id="3621" w:author="Rajiv Bansal" w:date="2019-08-04T14:29:00Z"/>
        </w:rPr>
      </w:pPr>
      <w:ins w:id="3622"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3" w:author="Rajiv Bansal" w:date="2019-08-04T14:29:00Z"/>
          <w:rFonts w:ascii="Georgia" w:hAnsi="Georgia"/>
          <w:spacing w:val="-1"/>
          <w:sz w:val="32"/>
          <w:szCs w:val="32"/>
        </w:rPr>
      </w:pPr>
      <w:ins w:id="3624"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3625" w:author="Rajiv Bansal" w:date="2019-08-04T14:29:00Z"/>
          <w:rFonts w:ascii="Georgia" w:hAnsi="Georgia"/>
          <w:spacing w:val="-1"/>
          <w:sz w:val="32"/>
          <w:szCs w:val="32"/>
        </w:rPr>
      </w:pPr>
      <w:ins w:id="3626"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7" w:author="Rajiv Bansal" w:date="2019-08-04T14:29:00Z"/>
          <w:rFonts w:ascii="Georgia" w:hAnsi="Georgia"/>
          <w:spacing w:val="-1"/>
          <w:sz w:val="32"/>
          <w:szCs w:val="32"/>
        </w:rPr>
      </w:pPr>
      <w:ins w:id="3628"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29" w:author="Rajiv Bansal" w:date="2019-08-04T14:29:00Z"/>
          <w:rFonts w:ascii="Georgia" w:hAnsi="Georgia"/>
          <w:spacing w:val="-1"/>
          <w:sz w:val="32"/>
          <w:szCs w:val="32"/>
        </w:rPr>
      </w:pPr>
      <w:ins w:id="3630"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1" w:author="Rajiv Bansal" w:date="2019-08-04T14:29:00Z"/>
          <w:rFonts w:ascii="Times New Roman" w:hAnsi="Times New Roman"/>
        </w:rPr>
      </w:pPr>
    </w:p>
    <w:p w14:paraId="5C383EFE" w14:textId="3962310F" w:rsidR="009054F3" w:rsidRDefault="009054F3" w:rsidP="009054F3">
      <w:pPr>
        <w:rPr>
          <w:ins w:id="3632" w:author="Rajiv Bansal" w:date="2019-08-04T14:29:00Z"/>
        </w:rPr>
      </w:pPr>
      <w:ins w:id="3633"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4" w:author="Rajiv Bansal" w:date="2019-08-04T14:29:00Z"/>
          <w:rFonts w:ascii="Lucida Sans Unicode" w:hAnsi="Lucida Sans Unicode" w:cs="Lucida Sans Unicode"/>
          <w:spacing w:val="-5"/>
          <w:sz w:val="51"/>
          <w:szCs w:val="51"/>
        </w:rPr>
        <w:pPrChange w:id="3635" w:author="Rajiv Bansal" w:date="2019-08-04T14:30:00Z">
          <w:pPr>
            <w:pStyle w:val="Heading1"/>
            <w:shd w:val="clear" w:color="auto" w:fill="FFFFFF"/>
            <w:spacing w:before="300"/>
          </w:pPr>
        </w:pPrChange>
      </w:pPr>
      <w:ins w:id="3636"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7" w:author="Rajiv Bansal" w:date="2019-08-04T14:29:00Z"/>
          <w:rFonts w:ascii="Lucida Sans Unicode" w:hAnsi="Lucida Sans Unicode" w:cs="Lucida Sans Unicode"/>
          <w:spacing w:val="-5"/>
          <w:sz w:val="39"/>
          <w:szCs w:val="39"/>
        </w:rPr>
        <w:pPrChange w:id="3638" w:author="Rajiv Bansal" w:date="2019-08-04T14:30:00Z">
          <w:pPr>
            <w:pStyle w:val="Heading2"/>
            <w:shd w:val="clear" w:color="auto" w:fill="FFFFFF"/>
            <w:spacing w:before="413"/>
          </w:pPr>
        </w:pPrChange>
      </w:pPr>
      <w:ins w:id="3639"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0" w:author="Rajiv Bansal" w:date="2019-08-04T14:29:00Z"/>
          <w:rFonts w:ascii="Georgia" w:hAnsi="Georgia" w:cs="Segoe UI"/>
          <w:spacing w:val="-1"/>
          <w:sz w:val="32"/>
          <w:szCs w:val="32"/>
        </w:rPr>
      </w:pPr>
      <w:ins w:id="3641"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2" w:author="Rajiv Bansal" w:date="2019-08-04T14:29:00Z"/>
          <w:rFonts w:ascii="Georgia" w:hAnsi="Georgia" w:cs="Segoe UI"/>
          <w:spacing w:val="-1"/>
          <w:sz w:val="32"/>
          <w:szCs w:val="32"/>
        </w:rPr>
      </w:pPr>
      <w:ins w:id="3643"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4" w:author="Rajiv Bansal" w:date="2019-08-04T14:29:00Z"/>
        </w:rPr>
      </w:pPr>
      <w:ins w:id="3645"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6" w:author="Rajiv Bansal" w:date="2019-08-04T14:29:00Z"/>
          <w:rFonts w:ascii="Lucida Sans Unicode" w:hAnsi="Lucida Sans Unicode" w:cs="Lucida Sans Unicode"/>
          <w:spacing w:val="-5"/>
          <w:sz w:val="39"/>
          <w:szCs w:val="39"/>
        </w:rPr>
        <w:pPrChange w:id="3647" w:author="Rajiv Bansal" w:date="2019-08-04T14:30:00Z">
          <w:pPr>
            <w:pStyle w:val="Heading2"/>
            <w:shd w:val="clear" w:color="auto" w:fill="FFFFFF"/>
            <w:spacing w:before="413"/>
          </w:pPr>
        </w:pPrChange>
      </w:pPr>
      <w:ins w:id="3648"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49" w:author="Rajiv Bansal" w:date="2019-08-04T14:29:00Z"/>
          <w:rFonts w:ascii="Georgia" w:hAnsi="Georgia"/>
          <w:spacing w:val="-1"/>
          <w:sz w:val="32"/>
          <w:szCs w:val="32"/>
        </w:rPr>
      </w:pPr>
      <w:ins w:id="3650"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1" w:author="Rajiv Bansal" w:date="2019-08-04T14:29:00Z"/>
          <w:rFonts w:ascii="Georgia" w:hAnsi="Georgia"/>
          <w:spacing w:val="-1"/>
          <w:sz w:val="32"/>
          <w:szCs w:val="32"/>
        </w:rPr>
      </w:pPr>
      <w:ins w:id="3652"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3653" w:author="Rajiv Bansal" w:date="2019-08-04T14:29:00Z"/>
        </w:rPr>
      </w:pPr>
      <w:ins w:id="3654"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5" w:author="Rajiv Bansal" w:date="2019-08-04T14:29:00Z"/>
          <w:rFonts w:ascii="Georgia" w:hAnsi="Georgia"/>
          <w:spacing w:val="-1"/>
          <w:sz w:val="32"/>
          <w:szCs w:val="32"/>
        </w:rPr>
      </w:pPr>
      <w:ins w:id="3656"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7" w:author="Rajiv Bansal" w:date="2019-08-04T14:29:00Z"/>
          <w:rFonts w:ascii="Georgia" w:hAnsi="Georgia"/>
          <w:spacing w:val="-1"/>
          <w:sz w:val="32"/>
          <w:szCs w:val="32"/>
        </w:rPr>
      </w:pPr>
      <w:ins w:id="3658"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59" w:author="Rajiv Bansal" w:date="2019-08-04T14:29:00Z"/>
        </w:rPr>
      </w:pPr>
      <w:ins w:id="3660"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1" w:author="Rajiv Bansal" w:date="2019-08-04T14:29:00Z"/>
          <w:rFonts w:ascii="Georgia" w:hAnsi="Georgia"/>
          <w:spacing w:val="-1"/>
          <w:sz w:val="32"/>
          <w:szCs w:val="32"/>
        </w:rPr>
      </w:pPr>
      <w:ins w:id="3662"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3" w:author="Rajiv Bansal" w:date="2019-08-04T14:29:00Z"/>
          <w:rFonts w:ascii="Georgia" w:hAnsi="Georgia"/>
          <w:spacing w:val="-1"/>
          <w:sz w:val="32"/>
          <w:szCs w:val="32"/>
        </w:rPr>
      </w:pPr>
      <w:ins w:id="3664"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5" w:author="Rajiv Bansal" w:date="2019-08-04T14:29:00Z"/>
          <w:rFonts w:ascii="Georgia" w:hAnsi="Georgia" w:cs="Segoe UI"/>
          <w:spacing w:val="-1"/>
          <w:sz w:val="32"/>
          <w:szCs w:val="32"/>
        </w:rPr>
      </w:pPr>
      <w:ins w:id="3666"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7" w:author="Rajiv Bansal" w:date="2019-08-04T14:29:00Z"/>
          <w:rFonts w:ascii="Georgia" w:hAnsi="Georgia" w:cs="Segoe UI"/>
          <w:spacing w:val="-1"/>
          <w:sz w:val="32"/>
          <w:szCs w:val="32"/>
        </w:rPr>
      </w:pPr>
      <w:ins w:id="3668"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69" w:author="Rajiv Bansal" w:date="2019-08-04T14:29:00Z"/>
          <w:rFonts w:ascii="Georgia" w:hAnsi="Georgia" w:cs="Segoe UI"/>
          <w:spacing w:val="-1"/>
          <w:sz w:val="32"/>
          <w:szCs w:val="32"/>
        </w:rPr>
      </w:pPr>
      <w:ins w:id="3670"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71" w:author="Rajiv Bansal" w:date="2019-08-04T14:29:00Z"/>
          <w:rFonts w:ascii="Georgia" w:hAnsi="Georgia"/>
          <w:spacing w:val="-1"/>
          <w:sz w:val="32"/>
          <w:szCs w:val="32"/>
        </w:rPr>
      </w:pPr>
      <w:ins w:id="3672"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3" w:author="Rajiv Bansal" w:date="2019-08-04T14:29:00Z"/>
        </w:rPr>
      </w:pPr>
      <w:ins w:id="3674"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5" w:author="Rajiv Bansal" w:date="2019-08-04T14:29:00Z"/>
          <w:rFonts w:ascii="Georgia" w:hAnsi="Georgia"/>
          <w:spacing w:val="-1"/>
          <w:sz w:val="32"/>
          <w:szCs w:val="32"/>
        </w:rPr>
      </w:pPr>
      <w:ins w:id="3676"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7" w:author="Rajiv Bansal" w:date="2019-08-04T14:29:00Z"/>
          <w:rFonts w:ascii="Georgia" w:hAnsi="Georgia"/>
          <w:spacing w:val="-1"/>
          <w:sz w:val="32"/>
          <w:szCs w:val="32"/>
        </w:rPr>
      </w:pPr>
      <w:ins w:id="3678"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79" w:author="Rajiv Bansal" w:date="2019-08-04T14:29:00Z"/>
          <w:rFonts w:ascii="Georgia" w:hAnsi="Georgia"/>
          <w:spacing w:val="-1"/>
          <w:sz w:val="32"/>
          <w:szCs w:val="32"/>
        </w:rPr>
      </w:pPr>
      <w:ins w:id="3680"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1" w:author="Rajiv Bansal" w:date="2019-08-04T14:29:00Z"/>
        </w:rPr>
      </w:pPr>
      <w:ins w:id="3682"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3" w:author="Rajiv Bansal" w:date="2019-08-04T14:29:00Z"/>
          <w:rFonts w:ascii="Georgia" w:hAnsi="Georgia"/>
          <w:spacing w:val="-1"/>
          <w:sz w:val="32"/>
          <w:szCs w:val="32"/>
        </w:rPr>
      </w:pPr>
      <w:ins w:id="3684"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5" w:author="Rajiv Bansal" w:date="2019-08-04T14:29:00Z"/>
        </w:rPr>
      </w:pPr>
      <w:ins w:id="3686"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3687" w:author="Rajiv Bansal" w:date="2019-08-04T14:29:00Z"/>
          <w:rFonts w:ascii="Georgia" w:hAnsi="Georgia"/>
          <w:spacing w:val="-1"/>
          <w:sz w:val="32"/>
          <w:szCs w:val="32"/>
        </w:rPr>
      </w:pPr>
      <w:ins w:id="3688"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89" w:author="Rajiv Bansal" w:date="2019-08-04T14:29:00Z"/>
          <w:rFonts w:ascii="Lucida Sans Unicode" w:hAnsi="Lucida Sans Unicode" w:cs="Lucida Sans Unicode"/>
          <w:spacing w:val="-5"/>
          <w:sz w:val="51"/>
          <w:szCs w:val="51"/>
        </w:rPr>
        <w:pPrChange w:id="3690" w:author="Rajiv Bansal" w:date="2019-08-04T14:33:00Z">
          <w:pPr>
            <w:pStyle w:val="Heading1"/>
            <w:shd w:val="clear" w:color="auto" w:fill="FFFFFF"/>
            <w:spacing w:before="468"/>
          </w:pPr>
        </w:pPrChange>
      </w:pPr>
      <w:ins w:id="3691"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2" w:author="Rajiv Bansal" w:date="2019-08-04T14:29:00Z"/>
          <w:rFonts w:ascii="Georgia" w:hAnsi="Georgia" w:cs="Segoe UI"/>
          <w:spacing w:val="-1"/>
          <w:sz w:val="32"/>
          <w:szCs w:val="32"/>
        </w:rPr>
      </w:pPr>
      <w:ins w:id="3693"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4" w:author="Rajiv Bansal" w:date="2019-08-04T14:29:00Z"/>
          <w:rFonts w:ascii="Georgia" w:hAnsi="Georgia" w:cs="Segoe UI"/>
          <w:spacing w:val="-1"/>
          <w:sz w:val="32"/>
          <w:szCs w:val="32"/>
        </w:rPr>
      </w:pPr>
      <w:ins w:id="3695"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6" w:author="Rajiv Bansal" w:date="2019-08-04T14:29:00Z"/>
          <w:rFonts w:ascii="Georgia" w:hAnsi="Georgia" w:cs="Segoe UI"/>
          <w:spacing w:val="-1"/>
          <w:sz w:val="32"/>
          <w:szCs w:val="32"/>
        </w:rPr>
      </w:pPr>
      <w:ins w:id="3697"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698" w:author="Rajiv Bansal" w:date="2019-08-04T14:29:00Z"/>
          <w:rFonts w:ascii="Georgia" w:hAnsi="Georgia" w:cs="Segoe UI"/>
          <w:spacing w:val="-1"/>
          <w:sz w:val="32"/>
          <w:szCs w:val="32"/>
        </w:rPr>
      </w:pPr>
      <w:ins w:id="3699"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0" w:author="Rajiv Bansal" w:date="2019-08-04T14:29:00Z"/>
          <w:rFonts w:ascii="Georgia" w:hAnsi="Georgia"/>
          <w:spacing w:val="-1"/>
          <w:sz w:val="32"/>
          <w:szCs w:val="32"/>
        </w:rPr>
      </w:pPr>
      <w:ins w:id="3701"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2" w:author="Rajiv Bansal" w:date="2019-08-04T14:31:00Z"/>
          <w:rStyle w:val="ok"/>
          <w:spacing w:val="-5"/>
          <w:sz w:val="24"/>
          <w:szCs w:val="24"/>
        </w:rPr>
      </w:pPr>
      <w:ins w:id="3703" w:author="Rajiv Bansal" w:date="2019-08-04T14:29:00Z">
        <w:r>
          <w:rPr>
            <w:rStyle w:val="ok"/>
            <w:spacing w:val="-5"/>
            <w:sz w:val="24"/>
            <w:szCs w:val="24"/>
          </w:rPr>
          <w:t xml:space="preserve">wget </w:t>
        </w:r>
      </w:ins>
      <w:ins w:id="3704"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5" w:author="Rajiv Bansal" w:date="2019-08-04T14:29:00Z">
        <w:r w:rsidR="00052EFA">
          <w:rPr>
            <w:rStyle w:val="ok"/>
            <w:spacing w:val="-5"/>
            <w:sz w:val="24"/>
            <w:szCs w:val="24"/>
          </w:rPr>
          <w:instrText>https://artifacts.elastic.co/downloads/elasticsearch/elasticsearch-5.1.1.zip</w:instrText>
        </w:r>
      </w:ins>
      <w:ins w:id="3706"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7" w:author="Rajiv Bansal" w:date="2019-08-04T14:29:00Z">
        <w:r w:rsidR="00052EFA" w:rsidRPr="003E7307">
          <w:rPr>
            <w:rStyle w:val="Hyperlink"/>
            <w:spacing w:val="-5"/>
            <w:sz w:val="24"/>
            <w:szCs w:val="24"/>
          </w:rPr>
          <w:t>https://artifacts.elastic.co/downloads/elasticsearch/elasticsearch-5.1.1.zip</w:t>
        </w:r>
      </w:ins>
      <w:ins w:id="3708"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09" w:author="Rajiv Bansal" w:date="2019-08-04T14:29:00Z"/>
        </w:rPr>
      </w:pPr>
      <w:ins w:id="3710"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3711" w:author="Rajiv Bansal" w:date="2019-08-04T14:29:00Z"/>
          <w:rFonts w:ascii="Georgia" w:hAnsi="Georgia"/>
          <w:spacing w:val="-1"/>
          <w:sz w:val="32"/>
          <w:szCs w:val="32"/>
        </w:rPr>
      </w:pPr>
      <w:ins w:id="3712"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3" w:author="Rajiv Bansal" w:date="2019-08-04T14:29:00Z"/>
        </w:rPr>
      </w:pPr>
      <w:ins w:id="3714"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5" w:author="Rajiv Bansal" w:date="2019-08-04T14:29:00Z"/>
          <w:rFonts w:ascii="Georgia" w:hAnsi="Georgia"/>
          <w:spacing w:val="-1"/>
          <w:sz w:val="32"/>
          <w:szCs w:val="32"/>
        </w:rPr>
      </w:pPr>
      <w:ins w:id="3716"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7" w:author="Rajiv Bansal" w:date="2019-08-04T14:29:00Z"/>
          <w:rFonts w:ascii="Times New Roman" w:hAnsi="Times New Roman"/>
        </w:rPr>
      </w:pPr>
    </w:p>
    <w:p w14:paraId="6A06BDDF" w14:textId="2591C989" w:rsidR="009054F3" w:rsidRDefault="009054F3" w:rsidP="009054F3">
      <w:pPr>
        <w:rPr>
          <w:ins w:id="3718" w:author="Rajiv Bansal" w:date="2019-08-04T14:29:00Z"/>
        </w:rPr>
      </w:pPr>
      <w:ins w:id="3719"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0" w:author="Rajiv Bansal" w:date="2019-08-04T14:29:00Z"/>
          <w:rFonts w:ascii="Lucida Sans Unicode" w:hAnsi="Lucida Sans Unicode" w:cs="Lucida Sans Unicode"/>
          <w:spacing w:val="-5"/>
          <w:sz w:val="51"/>
          <w:szCs w:val="51"/>
        </w:rPr>
        <w:pPrChange w:id="3721" w:author="Rajiv Bansal" w:date="2019-08-04T14:33:00Z">
          <w:pPr>
            <w:pStyle w:val="Heading1"/>
            <w:shd w:val="clear" w:color="auto" w:fill="FFFFFF"/>
            <w:spacing w:before="300"/>
          </w:pPr>
        </w:pPrChange>
      </w:pPr>
      <w:ins w:id="3722"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3" w:author="Rajiv Bansal" w:date="2019-08-04T14:29:00Z"/>
          <w:rFonts w:ascii="Georgia" w:hAnsi="Georgia" w:cs="Segoe UI"/>
          <w:spacing w:val="-1"/>
          <w:sz w:val="32"/>
          <w:szCs w:val="32"/>
        </w:rPr>
      </w:pPr>
      <w:ins w:id="3724"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5" w:author="Rajiv Bansal" w:date="2019-08-04T14:29:00Z"/>
          <w:rFonts w:ascii="Georgia" w:hAnsi="Georgia" w:cs="Segoe UI"/>
          <w:spacing w:val="-1"/>
          <w:sz w:val="32"/>
          <w:szCs w:val="32"/>
        </w:rPr>
      </w:pPr>
      <w:ins w:id="3726"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7" w:author="Rajiv Bansal" w:date="2019-08-04T14:29:00Z"/>
          <w:rFonts w:ascii="Georgia" w:hAnsi="Georgia" w:cs="Segoe UI"/>
          <w:spacing w:val="-1"/>
          <w:sz w:val="32"/>
          <w:szCs w:val="32"/>
        </w:rPr>
      </w:pPr>
      <w:ins w:id="3728"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29" w:author="Rajiv Bansal" w:date="2019-08-04T14:29:00Z"/>
          <w:rFonts w:ascii="Georgia" w:hAnsi="Georgia" w:cs="Segoe UI"/>
          <w:spacing w:val="-1"/>
          <w:sz w:val="32"/>
          <w:szCs w:val="32"/>
        </w:rPr>
      </w:pPr>
      <w:ins w:id="3730"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1" w:author="Rajiv Bansal" w:date="2019-08-04T14:29:00Z"/>
          <w:rFonts w:ascii="Georgia" w:hAnsi="Georgia" w:cs="Segoe UI"/>
          <w:spacing w:val="-1"/>
          <w:sz w:val="32"/>
          <w:szCs w:val="32"/>
        </w:rPr>
      </w:pPr>
      <w:ins w:id="3732"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3733" w:author="Rajiv Bansal" w:date="2019-08-04T14:29:00Z"/>
          <w:rFonts w:ascii="Georgia" w:hAnsi="Georgia"/>
          <w:spacing w:val="-1"/>
          <w:sz w:val="32"/>
          <w:szCs w:val="32"/>
        </w:rPr>
      </w:pPr>
      <w:ins w:id="3734"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5" w:author="Rajiv Bansal" w:date="2019-08-04T14:29:00Z"/>
        </w:rPr>
      </w:pPr>
      <w:ins w:id="3736"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3737" w:author="Rajiv Bansal" w:date="2019-08-04T14:29:00Z"/>
          <w:rFonts w:ascii="Georgia" w:hAnsi="Georgia"/>
          <w:spacing w:val="-1"/>
          <w:sz w:val="32"/>
          <w:szCs w:val="32"/>
        </w:rPr>
      </w:pPr>
      <w:ins w:id="3738"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39" w:author="Rajiv Bansal" w:date="2019-08-04T14:29:00Z"/>
        </w:rPr>
      </w:pPr>
      <w:ins w:id="3740"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1" w:author="Rajiv Bansal" w:date="2019-08-04T14:29:00Z"/>
          <w:rFonts w:ascii="Georgia" w:hAnsi="Georgia"/>
          <w:spacing w:val="-1"/>
          <w:sz w:val="32"/>
          <w:szCs w:val="32"/>
        </w:rPr>
      </w:pPr>
      <w:ins w:id="3742"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3" w:author="Rajiv Bansal" w:date="2019-08-04T14:29:00Z"/>
          <w:rFonts w:ascii="Georgia" w:hAnsi="Georgia" w:cs="Segoe UI"/>
          <w:spacing w:val="-1"/>
          <w:sz w:val="32"/>
          <w:szCs w:val="32"/>
        </w:rPr>
      </w:pPr>
      <w:ins w:id="3744"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5" w:author="Rajiv Bansal" w:date="2019-08-04T14:29:00Z"/>
          <w:rFonts w:ascii="Georgia" w:hAnsi="Georgia" w:cs="Segoe UI"/>
          <w:spacing w:val="-1"/>
          <w:sz w:val="32"/>
          <w:szCs w:val="32"/>
        </w:rPr>
      </w:pPr>
      <w:ins w:id="3746"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7" w:author="Rajiv Bansal" w:date="2019-08-04T14:29:00Z"/>
          <w:rFonts w:ascii="Georgia" w:hAnsi="Georgia" w:cs="Segoe UI"/>
          <w:spacing w:val="-1"/>
          <w:sz w:val="32"/>
          <w:szCs w:val="32"/>
        </w:rPr>
      </w:pPr>
      <w:ins w:id="3748"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49" w:author="Rajiv Bansal" w:date="2019-08-04T14:29:00Z"/>
          <w:rFonts w:ascii="Georgia" w:hAnsi="Georgia" w:cs="Segoe UI"/>
          <w:spacing w:val="-1"/>
          <w:sz w:val="32"/>
          <w:szCs w:val="32"/>
        </w:rPr>
      </w:pPr>
      <w:ins w:id="3750"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1" w:author="Rajiv Bansal" w:date="2019-08-04T14:29:00Z"/>
          <w:rFonts w:ascii="Georgia" w:hAnsi="Georgia" w:cs="Segoe UI"/>
          <w:spacing w:val="-1"/>
          <w:sz w:val="32"/>
          <w:szCs w:val="32"/>
        </w:rPr>
      </w:pPr>
      <w:ins w:id="3752"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3" w:author="Rajiv Bansal" w:date="2019-08-04T14:29:00Z"/>
          <w:rFonts w:ascii="Times New Roman" w:hAnsi="Times New Roman" w:cs="Times New Roman"/>
        </w:rPr>
      </w:pPr>
    </w:p>
    <w:p w14:paraId="520661B6" w14:textId="0C9833F9" w:rsidR="009054F3" w:rsidRDefault="009054F3" w:rsidP="009054F3">
      <w:pPr>
        <w:rPr>
          <w:ins w:id="3754" w:author="Rajiv Bansal" w:date="2019-08-04T14:29:00Z"/>
        </w:rPr>
      </w:pPr>
      <w:ins w:id="3755"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6" w:author="Rajiv Bansal" w:date="2019-08-04T14:29:00Z"/>
          <w:rFonts w:ascii="Lucida Sans Unicode" w:hAnsi="Lucida Sans Unicode" w:cs="Lucida Sans Unicode"/>
          <w:spacing w:val="-5"/>
          <w:sz w:val="51"/>
          <w:szCs w:val="51"/>
        </w:rPr>
        <w:pPrChange w:id="3757" w:author="Rajiv Bansal" w:date="2019-08-04T14:33:00Z">
          <w:pPr>
            <w:pStyle w:val="Heading1"/>
            <w:shd w:val="clear" w:color="auto" w:fill="FFFFFF"/>
            <w:spacing w:before="300"/>
          </w:pPr>
        </w:pPrChange>
      </w:pPr>
      <w:ins w:id="3758"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59" w:author="Rajiv Bansal" w:date="2019-08-04T14:29:00Z"/>
          <w:rFonts w:ascii="Georgia" w:hAnsi="Georgia"/>
          <w:spacing w:val="-1"/>
          <w:sz w:val="32"/>
          <w:szCs w:val="32"/>
        </w:rPr>
      </w:pPr>
      <w:ins w:id="3760"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1" w:author="Rajiv Bansal" w:date="2019-08-04T14:29:00Z"/>
        </w:rPr>
      </w:pPr>
      <w:ins w:id="3762"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3" w:author="Rajiv Bansal" w:date="2019-08-04T14:29:00Z"/>
          <w:rFonts w:ascii="Georgia" w:hAnsi="Georgia"/>
          <w:spacing w:val="-1"/>
          <w:sz w:val="32"/>
          <w:szCs w:val="32"/>
        </w:rPr>
      </w:pPr>
      <w:ins w:id="3764"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5" w:author="Rajiv Bansal" w:date="2019-08-04T14:29:00Z"/>
          <w:b/>
        </w:rPr>
      </w:pPr>
      <w:ins w:id="3766"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7" w:author="Rajiv Bansal" w:date="2019-11-29T08:57:00Z"/>
          <w:b/>
          <w:rPrChange w:id="3768" w:author="Rajiv Bansal" w:date="2019-11-29T08:57:00Z">
            <w:rPr>
              <w:ins w:id="3769"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0" w:author="Rajiv Bansal" w:date="2019-11-29T09:12:00Z"/>
        </w:rPr>
        <w:pPrChange w:id="3771" w:author="Rajiv Bansal" w:date="2019-11-29T09:10:00Z">
          <w:pPr/>
        </w:pPrChange>
      </w:pPr>
      <w:ins w:id="3772" w:author="Rajiv Bansal" w:date="2019-11-29T08:58:00Z">
        <w:r w:rsidRPr="002D70D5">
          <w:rPr>
            <w:b/>
          </w:rPr>
          <w:t>gateway-service</w:t>
        </w:r>
      </w:ins>
      <w:ins w:id="3773"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4" w:author="Rajiv Bansal" w:date="2019-11-24T12:56:00Z"/>
          <w:b/>
        </w:rPr>
      </w:pPr>
      <w:moveToRangeStart w:id="3775" w:author="Rajiv Bansal" w:date="2019-11-24T12:56:00Z" w:name="move25492617"/>
      <w:moveTo w:id="3776" w:author="Rajiv Bansal" w:date="2019-11-24T12:56:00Z">
        <w:r w:rsidRPr="006350C6">
          <w:rPr>
            <w:b/>
          </w:rPr>
          <w:t xml:space="preserve">user-mgmt-service: </w:t>
        </w:r>
      </w:moveTo>
    </w:p>
    <w:moveToRangeEnd w:id="3775"/>
    <w:p w14:paraId="71CFFF36" w14:textId="3E704BDE" w:rsidR="00BB4BB4" w:rsidRPr="006350C6" w:rsidDel="00BB4BB4" w:rsidRDefault="00BB4BB4" w:rsidP="006350C6">
      <w:pPr>
        <w:pStyle w:val="ListParagraph"/>
        <w:numPr>
          <w:ilvl w:val="0"/>
          <w:numId w:val="18"/>
        </w:numPr>
        <w:jc w:val="both"/>
        <w:rPr>
          <w:del w:id="3777"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3778" w:author="Rajiv Bansal" w:date="2019-11-24T12:56:00Z"/>
          <w:b/>
        </w:rPr>
      </w:pPr>
      <w:moveFromRangeStart w:id="3779" w:author="Rajiv Bansal" w:date="2019-11-24T12:56:00Z" w:name="move25492617"/>
      <w:moveFrom w:id="3780"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79"/>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1"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2" w:author="Rajiv Bansal" w:date="2019-11-29T09:11:00Z">
            <w:rPr>
              <w:rFonts w:ascii="Georgia" w:hAnsi="Georgia"/>
              <w:b/>
              <w:sz w:val="28"/>
              <w:szCs w:val="24"/>
            </w:rPr>
          </w:rPrChange>
        </w:rPr>
        <w:pPrChange w:id="3783" w:author="Rajiv Bansal" w:date="2019-11-29T09:11:00Z">
          <w:pPr>
            <w:pStyle w:val="Heading2"/>
          </w:pPr>
        </w:pPrChange>
      </w:pPr>
      <w:ins w:id="3784" w:author="Rajiv Bansal" w:date="2019-11-29T09:11:00Z">
        <w:r w:rsidRPr="006350C6">
          <w:t>This application is developed to register all the microservices. So that every microservice can communicate with each other without knowing their IP address of the microservice</w:t>
        </w:r>
      </w:ins>
      <w:ins w:id="3785"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DevTools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r w:rsidRPr="00A94A8C">
        <w:rPr>
          <w:b/>
        </w:rPr>
        <w:t>application.properties</w:t>
      </w:r>
      <w:r w:rsidR="00A94A8C">
        <w:t>.</w:t>
      </w:r>
    </w:p>
    <w:p w14:paraId="2F101376" w14:textId="69EE49CE" w:rsidR="007D2A01" w:rsidRDefault="007D2A01" w:rsidP="00284992">
      <w:pPr>
        <w:rPr>
          <w:b/>
          <w:sz w:val="18"/>
        </w:rPr>
      </w:pPr>
      <w:del w:id="3786"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58035"/>
                      </a:xfrm>
                      <a:prstGeom prst="rect">
                        <a:avLst/>
                      </a:prstGeom>
                    </pic:spPr>
                  </pic:pic>
                </a:graphicData>
              </a:graphic>
            </wp:inline>
          </w:drawing>
        </w:r>
      </w:del>
      <w:ins w:id="3787"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88" w:author="Rajiv Bansal" w:date="2019-11-30T21:54:00Z"/>
          <w:b/>
          <w:sz w:val="18"/>
          <w:rPrChange w:id="3789" w:author="Rajiv Bansal" w:date="2019-11-30T21:54:00Z">
            <w:rPr>
              <w:ins w:id="3790" w:author="Rajiv Bansal" w:date="2019-11-30T21:54:00Z"/>
              <w:b/>
            </w:rPr>
          </w:rPrChange>
        </w:rPr>
      </w:pPr>
      <w:r>
        <w:t>Run the application</w:t>
      </w:r>
      <w:r w:rsidR="007A6875">
        <w:t xml:space="preserve"> as </w:t>
      </w:r>
      <w:r w:rsidR="007A6875" w:rsidRPr="007A6875">
        <w:rPr>
          <w:b/>
        </w:rPr>
        <w:t>Spring Boot App</w:t>
      </w:r>
      <w:ins w:id="3791" w:author="Rajiv Bansal" w:date="2019-11-30T21:54:00Z">
        <w:r w:rsidR="004A202C" w:rsidRPr="00B7224E">
          <w:rPr>
            <w:rPrChange w:id="3792" w:author="Rajiv Bansal" w:date="2019-11-30T21:54:00Z">
              <w:rPr>
                <w:b/>
              </w:rPr>
            </w:rPrChange>
          </w:rPr>
          <w:t>:</w:t>
        </w:r>
        <w:r w:rsidR="004A202C" w:rsidRPr="00B7224E">
          <w:rPr>
            <w:rPrChange w:id="3793"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3794" w:author="Rajiv Bansal" w:date="2019-11-30T21:54:00Z">
          <w:pPr>
            <w:pStyle w:val="ListParagraph"/>
            <w:numPr>
              <w:numId w:val="19"/>
            </w:numPr>
            <w:ind w:hanging="360"/>
          </w:pPr>
        </w:pPrChange>
      </w:pPr>
      <w:ins w:id="3795"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6" w:author="Rajiv Bansal" w:date="2019-11-30T23:00:00Z">
        <w:r w:rsidR="004D71AC">
          <w:fldChar w:fldCharType="begin"/>
        </w:r>
        <w:r w:rsidR="004D71AC">
          <w:instrText xml:space="preserve"> HYPERLINK "</w:instrText>
        </w:r>
      </w:ins>
      <w:r w:rsidR="004D71AC" w:rsidRPr="004D71AC">
        <w:rPr>
          <w:rPrChange w:id="3797" w:author="Rajiv Bansal" w:date="2019-11-30T23:00:00Z">
            <w:rPr>
              <w:rStyle w:val="Hyperlink"/>
            </w:rPr>
          </w:rPrChange>
        </w:rPr>
        <w:instrText>http://localhost:</w:instrText>
      </w:r>
      <w:ins w:id="3798" w:author="Rajiv Bansal" w:date="2019-11-30T23:00:00Z">
        <w:r w:rsidR="004D71AC" w:rsidRPr="004D71AC">
          <w:rPr>
            <w:rPrChange w:id="3799" w:author="Rajiv Bansal" w:date="2019-11-30T23:00:00Z">
              <w:rPr>
                <w:rStyle w:val="Hyperlink"/>
              </w:rPr>
            </w:rPrChange>
          </w:rPr>
          <w:instrText>8761</w:instrText>
        </w:r>
      </w:ins>
      <w:r w:rsidR="004D71AC" w:rsidRPr="004D71AC">
        <w:rPr>
          <w:rPrChange w:id="3800" w:author="Rajiv Bansal" w:date="2019-11-30T23:00:00Z">
            <w:rPr>
              <w:rStyle w:val="Hyperlink"/>
            </w:rPr>
          </w:rPrChange>
        </w:rPr>
        <w:instrText>/</w:instrText>
      </w:r>
      <w:ins w:id="3801" w:author="Rajiv Bansal" w:date="2019-11-30T23:00:00Z">
        <w:r w:rsidR="004D71AC">
          <w:instrText xml:space="preserve">" </w:instrText>
        </w:r>
        <w:r w:rsidR="004D71AC">
          <w:fldChar w:fldCharType="separate"/>
        </w:r>
      </w:ins>
      <w:r w:rsidR="004D71AC" w:rsidRPr="00742A84">
        <w:rPr>
          <w:rStyle w:val="Hyperlink"/>
        </w:rPr>
        <w:t>http://localhost:</w:t>
      </w:r>
      <w:del w:id="3802" w:author="Rajiv Bansal" w:date="2019-11-29T09:46:00Z">
        <w:r w:rsidR="004D71AC" w:rsidRPr="00742A84" w:rsidDel="00C36626">
          <w:rPr>
            <w:rStyle w:val="Hyperlink"/>
          </w:rPr>
          <w:delText>9</w:delText>
        </w:r>
      </w:del>
      <w:del w:id="3803" w:author="Rajiv Bansal" w:date="2019-11-30T23:00:00Z">
        <w:r w:rsidR="004D71AC" w:rsidRPr="00742A84" w:rsidDel="00FC15F9">
          <w:rPr>
            <w:rStyle w:val="Hyperlink"/>
          </w:rPr>
          <w:delText>379</w:delText>
        </w:r>
      </w:del>
      <w:ins w:id="3804" w:author="Rajiv Bansal" w:date="2019-11-30T23:00:00Z">
        <w:r w:rsidR="004D71AC" w:rsidRPr="00742A84">
          <w:rPr>
            <w:rStyle w:val="Hyperlink"/>
          </w:rPr>
          <w:t>8761</w:t>
        </w:r>
      </w:ins>
      <w:r w:rsidR="004D71AC" w:rsidRPr="00742A84">
        <w:rPr>
          <w:rStyle w:val="Hyperlink"/>
        </w:rPr>
        <w:t>/</w:t>
      </w:r>
      <w:ins w:id="3805"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6" w:author="Rajiv Bansal" w:date="2019-11-29T09:01:00Z"/>
          <w:rFonts w:eastAsiaTheme="majorEastAsia" w:cstheme="majorBidi"/>
          <w:b/>
          <w:color w:val="2F5496" w:themeColor="accent1" w:themeShade="BF"/>
          <w:sz w:val="28"/>
          <w:szCs w:val="26"/>
        </w:rPr>
      </w:pPr>
      <w:ins w:id="3807" w:author="Rajiv Bansal" w:date="2019-11-29T09:01:00Z">
        <w:r>
          <w:rPr>
            <w:b/>
            <w:sz w:val="28"/>
          </w:rPr>
          <w:lastRenderedPageBreak/>
          <w:br w:type="page"/>
        </w:r>
      </w:ins>
    </w:p>
    <w:p w14:paraId="336EBD80" w14:textId="2F1ED21D" w:rsidR="00BE2E1A" w:rsidRDefault="00BE2E1A" w:rsidP="00BE2E1A">
      <w:pPr>
        <w:pStyle w:val="Heading2"/>
        <w:rPr>
          <w:ins w:id="3808" w:author="Rajiv Bansal" w:date="2019-11-29T09:10:00Z"/>
          <w:rFonts w:ascii="Georgia" w:hAnsi="Georgia"/>
          <w:b/>
          <w:sz w:val="28"/>
          <w:szCs w:val="24"/>
        </w:rPr>
      </w:pPr>
      <w:ins w:id="3809" w:author="Rajiv Bansal" w:date="2019-11-29T09:02:00Z">
        <w:r>
          <w:rPr>
            <w:rFonts w:ascii="Georgia" w:hAnsi="Georgia"/>
            <w:b/>
            <w:sz w:val="28"/>
            <w:szCs w:val="24"/>
          </w:rPr>
          <w:lastRenderedPageBreak/>
          <w:t>Gateway</w:t>
        </w:r>
      </w:ins>
      <w:ins w:id="3810" w:author="Rajiv Bansal" w:date="2019-11-29T09:01:00Z">
        <w:r w:rsidRPr="00C62AC7">
          <w:rPr>
            <w:rFonts w:ascii="Georgia" w:hAnsi="Georgia"/>
            <w:b/>
            <w:sz w:val="28"/>
            <w:szCs w:val="24"/>
          </w:rPr>
          <w:t>-serv</w:t>
        </w:r>
      </w:ins>
      <w:ins w:id="3811" w:author="Rajiv Bansal" w:date="2019-11-29T09:02:00Z">
        <w:r>
          <w:rPr>
            <w:rFonts w:ascii="Georgia" w:hAnsi="Georgia"/>
            <w:b/>
            <w:sz w:val="28"/>
            <w:szCs w:val="24"/>
          </w:rPr>
          <w:t>ice</w:t>
        </w:r>
      </w:ins>
      <w:ins w:id="3812" w:author="rkbansal" w:date="2020-03-29T21:30:00Z">
        <w:r w:rsidR="005F1126">
          <w:rPr>
            <w:rFonts w:ascii="Georgia" w:hAnsi="Georgia"/>
            <w:b/>
            <w:sz w:val="28"/>
            <w:szCs w:val="24"/>
          </w:rPr>
          <w:t>(Zuul)</w:t>
        </w:r>
      </w:ins>
    </w:p>
    <w:p w14:paraId="1B56B93B" w14:textId="51E069A6" w:rsidR="00AE7F9B" w:rsidRDefault="00AE7F9B" w:rsidP="00AE7F9B">
      <w:pPr>
        <w:rPr>
          <w:ins w:id="3813" w:author="Rajiv Bansal" w:date="2019-11-29T09:10:00Z"/>
        </w:rPr>
      </w:pPr>
      <w:ins w:id="3814"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5" w:author="Rajiv Bansal" w:date="2019-11-29T09:10:00Z"/>
          <w:rFonts w:ascii="Georgia" w:hAnsi="Georgia"/>
          <w:spacing w:val="-1"/>
          <w:rPrChange w:id="3816" w:author="Rajiv Bansal" w:date="2019-11-29T09:10:00Z">
            <w:rPr>
              <w:ins w:id="3817" w:author="Rajiv Bansal" w:date="2019-11-29T09:10:00Z"/>
              <w:rFonts w:ascii="Georgia" w:hAnsi="Georgia"/>
              <w:spacing w:val="-1"/>
              <w:sz w:val="32"/>
              <w:szCs w:val="32"/>
            </w:rPr>
          </w:rPrChange>
        </w:rPr>
      </w:pPr>
      <w:ins w:id="3818" w:author="Rajiv Bansal" w:date="2019-11-29T09:10:00Z">
        <w:r w:rsidRPr="00AE7F9B">
          <w:rPr>
            <w:rFonts w:ascii="Georgia" w:hAnsi="Georgia"/>
            <w:spacing w:val="-1"/>
            <w:rPrChange w:id="3819"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0" w:author="Rajiv Bansal" w:date="2019-11-29T09:10:00Z"/>
          <w:rFonts w:ascii="Georgia" w:hAnsi="Georgia"/>
          <w:spacing w:val="-1"/>
          <w:rPrChange w:id="3821" w:author="Rajiv Bansal" w:date="2019-11-29T09:10:00Z">
            <w:rPr>
              <w:ins w:id="3822" w:author="Rajiv Bansal" w:date="2019-11-29T09:10:00Z"/>
              <w:rFonts w:ascii="Georgia" w:hAnsi="Georgia"/>
              <w:spacing w:val="-1"/>
              <w:sz w:val="32"/>
              <w:szCs w:val="32"/>
            </w:rPr>
          </w:rPrChange>
        </w:rPr>
      </w:pPr>
      <w:ins w:id="3823" w:author="Rajiv Bansal" w:date="2019-11-29T09:10:00Z">
        <w:r w:rsidRPr="00AE7F9B">
          <w:rPr>
            <w:rFonts w:ascii="Georgia" w:hAnsi="Georgia"/>
            <w:spacing w:val="-1"/>
            <w:rPrChange w:id="3824"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5" w:author="Rajiv Bansal" w:date="2019-11-29T09:10:00Z"/>
          <w:rFonts w:ascii="Georgia" w:hAnsi="Georgia"/>
          <w:spacing w:val="-1"/>
          <w:rPrChange w:id="3826" w:author="Rajiv Bansal" w:date="2019-11-29T09:10:00Z">
            <w:rPr>
              <w:ins w:id="3827" w:author="Rajiv Bansal" w:date="2019-11-29T09:10:00Z"/>
              <w:rFonts w:ascii="Georgia" w:hAnsi="Georgia"/>
              <w:spacing w:val="-1"/>
              <w:sz w:val="32"/>
              <w:szCs w:val="32"/>
            </w:rPr>
          </w:rPrChange>
        </w:rPr>
      </w:pPr>
      <w:ins w:id="3828" w:author="Rajiv Bansal" w:date="2019-11-29T09:10:00Z">
        <w:r w:rsidRPr="00AE7F9B">
          <w:rPr>
            <w:rFonts w:ascii="Georgia" w:hAnsi="Georgia"/>
            <w:spacing w:val="-1"/>
            <w:rPrChange w:id="3829"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0" w:author="Rajiv Bansal" w:date="2019-11-29T09:10:00Z"/>
          <w:rFonts w:ascii="Georgia" w:hAnsi="Georgia" w:cs="Segoe UI"/>
          <w:spacing w:val="-1"/>
          <w:rPrChange w:id="3831" w:author="Rajiv Bansal" w:date="2019-11-29T09:10:00Z">
            <w:rPr>
              <w:ins w:id="3832" w:author="Rajiv Bansal" w:date="2019-11-29T09:10:00Z"/>
              <w:rFonts w:ascii="Georgia" w:hAnsi="Georgia" w:cs="Segoe UI"/>
              <w:spacing w:val="-1"/>
              <w:sz w:val="32"/>
              <w:szCs w:val="32"/>
            </w:rPr>
          </w:rPrChange>
        </w:rPr>
      </w:pPr>
      <w:ins w:id="3833" w:author="Rajiv Bansal" w:date="2019-11-29T09:10:00Z">
        <w:r w:rsidRPr="00AE7F9B">
          <w:rPr>
            <w:rFonts w:ascii="Georgia" w:hAnsi="Georgia" w:cs="Segoe UI"/>
            <w:spacing w:val="-1"/>
            <w:rPrChange w:id="3834"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5" w:author="Rajiv Bansal" w:date="2019-11-29T09:10:00Z">
              <w:rPr>
                <w:rStyle w:val="HTMLCode"/>
                <w:rFonts w:eastAsiaTheme="majorEastAsia"/>
                <w:spacing w:val="-1"/>
              </w:rPr>
            </w:rPrChange>
          </w:rPr>
          <w:t>/gallery/**</w:t>
        </w:r>
        <w:r w:rsidRPr="00AE7F9B">
          <w:rPr>
            <w:rFonts w:ascii="Georgia" w:hAnsi="Georgia" w:cs="Segoe UI"/>
            <w:spacing w:val="-1"/>
            <w:rPrChange w:id="3836"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37" w:author="Rajiv Bansal" w:date="2019-11-29T09:10:00Z">
              <w:rPr>
                <w:rStyle w:val="HTMLCode"/>
                <w:rFonts w:eastAsiaTheme="majorEastAsia"/>
                <w:spacing w:val="-1"/>
              </w:rPr>
            </w:rPrChange>
          </w:rPr>
          <w:t>gallery-service</w:t>
        </w:r>
        <w:r w:rsidRPr="00AE7F9B">
          <w:rPr>
            <w:rFonts w:ascii="Georgia" w:hAnsi="Georgia" w:cs="Segoe UI"/>
            <w:spacing w:val="-1"/>
            <w:rPrChange w:id="3838"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39" w:author="Rajiv Bansal" w:date="2019-11-29T09:10:00Z"/>
          <w:rFonts w:ascii="Georgia" w:hAnsi="Georgia" w:cs="Segoe UI"/>
          <w:spacing w:val="-1"/>
          <w:rPrChange w:id="3840" w:author="Rajiv Bansal" w:date="2019-11-29T09:10:00Z">
            <w:rPr>
              <w:ins w:id="3841" w:author="Rajiv Bansal" w:date="2019-11-29T09:10:00Z"/>
              <w:rFonts w:ascii="Georgia" w:hAnsi="Georgia" w:cs="Segoe UI"/>
              <w:spacing w:val="-1"/>
              <w:sz w:val="32"/>
              <w:szCs w:val="32"/>
            </w:rPr>
          </w:rPrChange>
        </w:rPr>
      </w:pPr>
      <w:ins w:id="3842" w:author="Rajiv Bansal" w:date="2019-11-29T09:10:00Z">
        <w:r w:rsidRPr="00AE7F9B">
          <w:rPr>
            <w:rFonts w:ascii="Georgia" w:hAnsi="Georgia" w:cs="Segoe UI"/>
            <w:spacing w:val="-1"/>
            <w:rPrChange w:id="3843" w:author="Rajiv Bansal" w:date="2019-11-29T09:10:00Z">
              <w:rPr>
                <w:rFonts w:ascii="Georgia" w:hAnsi="Georgia" w:cs="Segoe UI"/>
                <w:spacing w:val="-1"/>
                <w:sz w:val="32"/>
                <w:szCs w:val="32"/>
              </w:rPr>
            </w:rPrChange>
          </w:rPr>
          <w:t>It load</w:t>
        </w:r>
      </w:ins>
      <w:ins w:id="3844" w:author="Rajiv Bansal" w:date="2019-11-29T09:11:00Z">
        <w:r w:rsidR="00A00D41">
          <w:rPr>
            <w:rFonts w:ascii="Georgia" w:hAnsi="Georgia" w:cs="Segoe UI"/>
            <w:spacing w:val="-1"/>
          </w:rPr>
          <w:t>s</w:t>
        </w:r>
      </w:ins>
      <w:ins w:id="3845" w:author="Rajiv Bansal" w:date="2019-11-29T09:10:00Z">
        <w:r w:rsidRPr="00AE7F9B">
          <w:rPr>
            <w:rFonts w:ascii="Georgia" w:hAnsi="Georgia" w:cs="Segoe UI"/>
            <w:spacing w:val="-1"/>
            <w:rPrChange w:id="3846"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47" w:author="Rajiv Bansal" w:date="2019-11-29T09:15:00Z"/>
          <w:rFonts w:ascii="Georgia" w:hAnsi="Georgia" w:cs="Segoe UI"/>
          <w:spacing w:val="-1"/>
        </w:rPr>
      </w:pPr>
      <w:ins w:id="3848" w:author="Rajiv Bansal" w:date="2019-11-29T09:10:00Z">
        <w:r w:rsidRPr="00AE7F9B">
          <w:rPr>
            <w:rStyle w:val="Emphasis"/>
            <w:rFonts w:ascii="Georgia" w:eastAsiaTheme="majorEastAsia" w:hAnsi="Georgia" w:cs="Segoe UI"/>
            <w:spacing w:val="-1"/>
            <w:rPrChange w:id="3849"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0"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1" w:author="Rajiv Bansal" w:date="2019-11-29T09:11:00Z"/>
          <w:rFonts w:ascii="Georgia" w:hAnsi="Georgia" w:cs="Segoe UI"/>
          <w:color w:val="8EAADB" w:themeColor="accent1" w:themeTint="99"/>
          <w:spacing w:val="-1"/>
          <w:rPrChange w:id="3852" w:author="Rajiv Bansal" w:date="2019-11-29T09:15:00Z">
            <w:rPr>
              <w:ins w:id="3853" w:author="Rajiv Bansal" w:date="2019-11-29T09:11:00Z"/>
              <w:rFonts w:ascii="Georgia" w:hAnsi="Georgia" w:cs="Segoe UI"/>
              <w:spacing w:val="-1"/>
            </w:rPr>
          </w:rPrChange>
        </w:rPr>
      </w:pPr>
      <w:ins w:id="3854" w:author="Rajiv Bansal" w:date="2019-11-29T09:15:00Z">
        <w:r w:rsidRPr="00230A57">
          <w:rPr>
            <w:rFonts w:ascii="Georgia" w:hAnsi="Georgia"/>
            <w:i/>
            <w:iCs/>
            <w:color w:val="8EAADB" w:themeColor="accent1" w:themeTint="99"/>
            <w:spacing w:val="-1"/>
            <w:sz w:val="32"/>
            <w:szCs w:val="32"/>
            <w:shd w:val="clear" w:color="auto" w:fill="FFFFFF"/>
            <w:rPrChange w:id="3855"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6" w:author="Rajiv Bansal" w:date="2019-11-29T09:10:00Z"/>
          <w:rFonts w:ascii="Georgia" w:hAnsi="Georgia" w:cs="Segoe UI"/>
          <w:spacing w:val="-1"/>
          <w:rPrChange w:id="3857" w:author="Rajiv Bansal" w:date="2019-11-29T09:11:00Z">
            <w:rPr>
              <w:ins w:id="3858" w:author="Rajiv Bansal" w:date="2019-11-29T09:10:00Z"/>
              <w:rFonts w:ascii="Georgia" w:hAnsi="Georgia" w:cs="Segoe UI"/>
              <w:spacing w:val="-1"/>
              <w:sz w:val="32"/>
              <w:szCs w:val="32"/>
            </w:rPr>
          </w:rPrChange>
        </w:rPr>
      </w:pPr>
      <w:ins w:id="3859"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0" w:author="Rajiv Bansal" w:date="2019-11-29T09:01:00Z"/>
          <w:rPrChange w:id="3861" w:author="Rajiv Bansal" w:date="2019-11-29T09:10:00Z">
            <w:rPr>
              <w:ins w:id="3862" w:author="Rajiv Bansal" w:date="2019-11-29T09:01:00Z"/>
              <w:rFonts w:ascii="Georgia" w:hAnsi="Georgia"/>
              <w:b/>
              <w:sz w:val="28"/>
              <w:szCs w:val="24"/>
            </w:rPr>
          </w:rPrChange>
        </w:rPr>
        <w:pPrChange w:id="3863"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4" w:author="Rajiv Bansal" w:date="2019-11-29T09:01:00Z"/>
        </w:rPr>
      </w:pPr>
      <w:ins w:id="3865" w:author="Rajiv Bansal" w:date="2019-11-29T09:01:00Z">
        <w:r w:rsidRPr="00A94A8C">
          <w:t>Create Spring Boot Project</w:t>
        </w:r>
      </w:ins>
    </w:p>
    <w:p w14:paraId="5C9091FA" w14:textId="77777777" w:rsidR="00BE2E1A" w:rsidRDefault="00BE2E1A" w:rsidP="00BE2E1A">
      <w:pPr>
        <w:pStyle w:val="ListParagraph"/>
        <w:rPr>
          <w:ins w:id="3866" w:author="Rajiv Bansal" w:date="2019-11-29T09:01:00Z"/>
          <w:b/>
        </w:rPr>
      </w:pPr>
      <w:ins w:id="3867"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68" w:author="Rajiv Bansal" w:date="2019-11-29T09:14:00Z"/>
        </w:rPr>
      </w:pPr>
      <w:ins w:id="3869" w:author="Rajiv Bansal" w:date="2019-11-29T09:01:00Z">
        <w:r w:rsidRPr="00A94A8C">
          <w:t>Click on next</w:t>
        </w:r>
      </w:ins>
      <w:ins w:id="3870" w:author="Rajiv Bansal" w:date="2019-11-29T09:13:00Z">
        <w:r w:rsidR="00B07AAB">
          <w:t xml:space="preserve"> and fill the required details shown in the </w:t>
        </w:r>
      </w:ins>
      <w:ins w:id="3871" w:author="Rajiv Bansal" w:date="2019-11-29T09:14:00Z">
        <w:r w:rsidR="00B07AAB">
          <w:t>below screen:</w:t>
        </w:r>
      </w:ins>
    </w:p>
    <w:p w14:paraId="2ABAA04A" w14:textId="4FF52D38" w:rsidR="00B07AAB" w:rsidRDefault="00B07AAB" w:rsidP="00B07AAB">
      <w:pPr>
        <w:pStyle w:val="ListParagraph"/>
        <w:rPr>
          <w:ins w:id="3872" w:author="Rajiv Bansal" w:date="2019-11-29T09:14:00Z"/>
        </w:rPr>
      </w:pPr>
      <w:ins w:id="3873"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4" w:author="Rajiv Bansal" w:date="2019-11-29T09:31:00Z"/>
          <w:rPrChange w:id="3875" w:author="Rajiv Bansal" w:date="2019-11-29T09:31:00Z">
            <w:rPr>
              <w:ins w:id="3876" w:author="Rajiv Bansal" w:date="2019-11-29T09:31:00Z"/>
              <w:spacing w:val="-1"/>
              <w:sz w:val="32"/>
              <w:szCs w:val="32"/>
              <w:shd w:val="clear" w:color="auto" w:fill="FFFFFF"/>
            </w:rPr>
          </w:rPrChange>
        </w:rPr>
      </w:pPr>
      <w:ins w:id="3877"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78" w:author="Rajiv Bansal" w:date="2019-11-29T09:31:00Z"/>
          <w:rPrChange w:id="3879" w:author="Rajiv Bansal" w:date="2019-11-29T09:31:00Z">
            <w:rPr>
              <w:ins w:id="3880" w:author="Rajiv Bansal" w:date="2019-11-29T09:31:00Z"/>
              <w:spacing w:val="-1"/>
              <w:sz w:val="32"/>
              <w:szCs w:val="32"/>
              <w:shd w:val="clear" w:color="auto" w:fill="FFFFFF"/>
            </w:rPr>
          </w:rPrChange>
        </w:rPr>
      </w:pPr>
      <w:ins w:id="3881"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2" w:author="Rajiv Bansal" w:date="2019-11-29T09:31:00Z"/>
          <w:rPrChange w:id="3883" w:author="Rajiv Bansal" w:date="2019-11-29T09:31:00Z">
            <w:rPr>
              <w:ins w:id="3884" w:author="Rajiv Bansal" w:date="2019-11-29T09:31:00Z"/>
              <w:spacing w:val="-1"/>
              <w:sz w:val="32"/>
              <w:szCs w:val="32"/>
              <w:shd w:val="clear" w:color="auto" w:fill="FFFFFF"/>
            </w:rPr>
          </w:rPrChange>
        </w:rPr>
      </w:pPr>
      <w:ins w:id="3885"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6" w:author="Rajiv Bansal" w:date="2019-11-29T09:19:00Z"/>
          <w:rPrChange w:id="3887" w:author="Rajiv Bansal" w:date="2019-11-29T09:19:00Z">
            <w:rPr>
              <w:ins w:id="3888" w:author="Rajiv Bansal" w:date="2019-11-29T09:19:00Z"/>
              <w:spacing w:val="-1"/>
              <w:sz w:val="32"/>
              <w:szCs w:val="32"/>
              <w:shd w:val="clear" w:color="auto" w:fill="FFFFFF"/>
            </w:rPr>
          </w:rPrChange>
        </w:rPr>
        <w:pPrChange w:id="3889" w:author="Rajiv Bansal" w:date="2019-11-29T09:31:00Z">
          <w:pPr>
            <w:pStyle w:val="ListParagraph"/>
            <w:numPr>
              <w:numId w:val="19"/>
            </w:numPr>
            <w:ind w:hanging="360"/>
          </w:pPr>
        </w:pPrChange>
      </w:pPr>
      <w:ins w:id="3890" w:author="Rajiv Bansal" w:date="2019-11-29T09:14:00Z">
        <w:r>
          <w:rPr>
            <w:spacing w:val="-1"/>
            <w:sz w:val="32"/>
            <w:szCs w:val="32"/>
            <w:shd w:val="clear" w:color="auto" w:fill="FFFFFF"/>
          </w:rPr>
          <w:t>Zuul</w:t>
        </w:r>
      </w:ins>
      <w:ins w:id="3891"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2" w:author="Rajiv Bansal" w:date="2019-11-29T09:19:00Z"/>
          <w:color w:val="2F5496" w:themeColor="accent1" w:themeShade="BF"/>
          <w:rPrChange w:id="3893" w:author="Rajiv Bansal" w:date="2019-11-29T09:20:00Z">
            <w:rPr>
              <w:ins w:id="3894" w:author="Rajiv Bansal" w:date="2019-11-29T09:19:00Z"/>
            </w:rPr>
          </w:rPrChange>
        </w:rPr>
        <w:pPrChange w:id="3895" w:author="Rajiv Bansal" w:date="2019-11-29T09:19:00Z">
          <w:pPr>
            <w:pStyle w:val="ListParagraph"/>
            <w:numPr>
              <w:numId w:val="19"/>
            </w:numPr>
            <w:ind w:hanging="360"/>
          </w:pPr>
        </w:pPrChange>
      </w:pPr>
      <w:ins w:id="3896" w:author="Rajiv Bansal" w:date="2019-11-29T09:19:00Z">
        <w:r w:rsidRPr="008E05C7">
          <w:rPr>
            <w:color w:val="2F5496" w:themeColor="accent1" w:themeShade="BF"/>
            <w:rPrChange w:id="3897"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98" w:author="Rajiv Bansal" w:date="2019-11-29T09:26:00Z"/>
        </w:rPr>
      </w:pPr>
    </w:p>
    <w:p w14:paraId="2B4FB069" w14:textId="5ECC4E03" w:rsidR="00B07AAB" w:rsidRPr="00A94A8C" w:rsidRDefault="008E0E94">
      <w:pPr>
        <w:ind w:left="720"/>
        <w:rPr>
          <w:ins w:id="3899" w:author="Rajiv Bansal" w:date="2019-11-29T09:01:00Z"/>
        </w:rPr>
        <w:pPrChange w:id="3900" w:author="Rajiv Bansal" w:date="2019-11-29T09:14:00Z">
          <w:pPr>
            <w:pStyle w:val="ListParagraph"/>
            <w:numPr>
              <w:numId w:val="19"/>
            </w:numPr>
            <w:ind w:hanging="360"/>
          </w:pPr>
        </w:pPrChange>
      </w:pPr>
      <w:ins w:id="3901" w:author="Rajiv Bansal" w:date="2019-11-29T09:25:00Z">
        <w:del w:id="3902"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43775" cy="2809875"/>
                        </a:xfrm>
                        <a:prstGeom prst="rect">
                          <a:avLst/>
                        </a:prstGeom>
                      </pic:spPr>
                    </pic:pic>
                  </a:graphicData>
                </a:graphic>
              </wp:inline>
            </w:drawing>
          </w:r>
        </w:del>
      </w:ins>
      <w:ins w:id="3903"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4" w:author="Rajiv Bansal" w:date="2019-11-29T09:26:00Z"/>
          <w:b/>
          <w:sz w:val="28"/>
        </w:rPr>
      </w:pPr>
    </w:p>
    <w:p w14:paraId="50D21596" w14:textId="77777777" w:rsidR="00407CB3" w:rsidRPr="00A94A8C" w:rsidRDefault="00407CB3" w:rsidP="00407CB3">
      <w:pPr>
        <w:pStyle w:val="ListParagraph"/>
        <w:numPr>
          <w:ilvl w:val="0"/>
          <w:numId w:val="19"/>
        </w:numPr>
        <w:rPr>
          <w:ins w:id="3905" w:author="Rajiv Bansal" w:date="2019-11-29T09:31:00Z"/>
        </w:rPr>
      </w:pPr>
      <w:ins w:id="3906" w:author="Rajiv Bansal" w:date="2019-11-29T09:31:00Z">
        <w:r w:rsidRPr="00A94A8C">
          <w:t xml:space="preserve">Make changes in the </w:t>
        </w:r>
        <w:r w:rsidRPr="00A94A8C">
          <w:rPr>
            <w:b/>
          </w:rPr>
          <w:t>application.properties</w:t>
        </w:r>
        <w:r>
          <w:t>.</w:t>
        </w:r>
      </w:ins>
    </w:p>
    <w:p w14:paraId="0D721024" w14:textId="11ABAF73" w:rsidR="00176254" w:rsidRDefault="000838AE" w:rsidP="00407CB3">
      <w:pPr>
        <w:pStyle w:val="ListParagraph"/>
        <w:rPr>
          <w:ins w:id="3907" w:author="Rajiv Bansal" w:date="2019-11-29T09:38:00Z"/>
          <w:b/>
          <w:sz w:val="28"/>
        </w:rPr>
      </w:pPr>
      <w:ins w:id="3908" w:author="Rajiv Bansal" w:date="2019-11-30T22:33:00Z">
        <w:del w:id="3909"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01025" cy="3086100"/>
                        </a:xfrm>
                        <a:prstGeom prst="rect">
                          <a:avLst/>
                        </a:prstGeom>
                      </pic:spPr>
                    </pic:pic>
                  </a:graphicData>
                </a:graphic>
              </wp:inline>
            </w:drawing>
          </w:r>
        </w:del>
      </w:ins>
      <w:ins w:id="3910"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1" w:author="Rajiv Bansal" w:date="2019-11-29T09:38:00Z"/>
          <w:b/>
          <w:sz w:val="28"/>
        </w:rPr>
      </w:pPr>
    </w:p>
    <w:p w14:paraId="1683458F" w14:textId="49C249B3" w:rsidR="001A4B42" w:rsidRPr="00FC184D" w:rsidRDefault="00E52024" w:rsidP="001A4B42">
      <w:pPr>
        <w:pStyle w:val="ListParagraph"/>
        <w:numPr>
          <w:ilvl w:val="0"/>
          <w:numId w:val="19"/>
        </w:numPr>
        <w:rPr>
          <w:ins w:id="3912" w:author="Rajiv Bansal" w:date="2019-11-29T09:40:00Z"/>
          <w:b/>
          <w:sz w:val="28"/>
          <w:rPrChange w:id="3913" w:author="Rajiv Bansal" w:date="2019-11-29T09:40:00Z">
            <w:rPr>
              <w:ins w:id="3914" w:author="Rajiv Bansal" w:date="2019-11-29T09:40:00Z"/>
              <w:spacing w:val="-1"/>
              <w:sz w:val="32"/>
              <w:szCs w:val="32"/>
              <w:shd w:val="clear" w:color="auto" w:fill="FFFFFF"/>
            </w:rPr>
          </w:rPrChange>
        </w:rPr>
      </w:pPr>
      <w:ins w:id="3915" w:author="Rajiv Bansal" w:date="2019-11-29T09:39:00Z">
        <w:r>
          <w:rPr>
            <w:spacing w:val="-1"/>
            <w:sz w:val="32"/>
            <w:szCs w:val="32"/>
            <w:shd w:val="clear" w:color="auto" w:fill="FFFFFF"/>
          </w:rPr>
          <w:t xml:space="preserve">Finally, </w:t>
        </w:r>
      </w:ins>
      <w:ins w:id="3916"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3917" w:author="Rajiv Bansal" w:date="2019-11-29T09:41:00Z">
              <w:rPr>
                <w:rFonts w:ascii="Consolas" w:hAnsi="Consolas" w:cs="Consolas"/>
                <w:color w:val="000000"/>
                <w:sz w:val="20"/>
                <w:szCs w:val="20"/>
                <w:shd w:val="clear" w:color="auto" w:fill="D4D4D4"/>
              </w:rPr>
            </w:rPrChange>
          </w:rPr>
          <w:t xml:space="preserve">ZuulGatewayApplication to </w:t>
        </w:r>
      </w:ins>
      <w:ins w:id="3918"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19" w:author="Rajiv Bansal" w:date="2019-11-29T09:44:00Z"/>
          <w:bCs/>
          <w:sz w:val="28"/>
        </w:rPr>
      </w:pPr>
      <w:ins w:id="3920"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1" w:author="Rajiv Bansal" w:date="2019-11-29T09:50:00Z"/>
          <w:b/>
          <w:sz w:val="18"/>
          <w:rPrChange w:id="3922" w:author="Rajiv Bansal" w:date="2019-11-29T09:50:00Z">
            <w:rPr>
              <w:ins w:id="3923" w:author="Rajiv Bansal" w:date="2019-11-29T09:50:00Z"/>
              <w:bCs/>
            </w:rPr>
          </w:rPrChange>
        </w:rPr>
      </w:pPr>
      <w:ins w:id="3924" w:author="Rajiv Bansal" w:date="2019-11-29T09:45:00Z">
        <w:r>
          <w:t xml:space="preserve">Run the application as </w:t>
        </w:r>
        <w:r w:rsidRPr="007A6875">
          <w:rPr>
            <w:b/>
          </w:rPr>
          <w:t>Spring Boot App</w:t>
        </w:r>
        <w:r>
          <w:rPr>
            <w:b/>
          </w:rPr>
          <w:t xml:space="preserve"> </w:t>
        </w:r>
      </w:ins>
      <w:ins w:id="3925"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26" w:author="Rajiv Bansal" w:date="2019-11-29T09:50:00Z"/>
          <w:b/>
          <w:sz w:val="18"/>
          <w:rPrChange w:id="3927" w:author="Rajiv Bansal" w:date="2019-11-29T09:50:00Z">
            <w:rPr>
              <w:ins w:id="3928" w:author="Rajiv Bansal" w:date="2019-11-29T09:50:00Z"/>
              <w:bCs/>
            </w:rPr>
          </w:rPrChange>
        </w:rPr>
        <w:pPrChange w:id="3929" w:author="Rajiv Bansal" w:date="2019-11-29T09:50:00Z">
          <w:pPr>
            <w:pStyle w:val="ListParagraph"/>
            <w:numPr>
              <w:numId w:val="19"/>
            </w:numPr>
            <w:ind w:hanging="360"/>
          </w:pPr>
        </w:pPrChange>
      </w:pPr>
      <w:ins w:id="3930"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3931" w:author="Rajiv Bansal" w:date="2019-11-29T09:49:00Z"/>
          <w:b/>
          <w:sz w:val="18"/>
          <w:rPrChange w:id="3932" w:author="Rajiv Bansal" w:date="2019-11-29T09:49:00Z">
            <w:rPr>
              <w:ins w:id="3933" w:author="Rajiv Bansal" w:date="2019-11-29T09:49:00Z"/>
              <w:spacing w:val="-1"/>
              <w:sz w:val="32"/>
              <w:szCs w:val="32"/>
              <w:shd w:val="clear" w:color="auto" w:fill="FFFFFF"/>
            </w:rPr>
          </w:rPrChange>
        </w:rPr>
        <w:pPrChange w:id="3934" w:author="Rajiv Bansal" w:date="2019-11-29T09:50:00Z">
          <w:pPr>
            <w:pStyle w:val="ListParagraph"/>
            <w:numPr>
              <w:numId w:val="19"/>
            </w:numPr>
            <w:ind w:hanging="360"/>
          </w:pPr>
        </w:pPrChange>
      </w:pPr>
      <w:ins w:id="3935"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3936" w:author="Rajiv Bansal" w:date="2019-11-29T09:45:00Z"/>
          <w:b/>
          <w:sz w:val="18"/>
        </w:rPr>
        <w:pPrChange w:id="3937" w:author="Rajiv Bansal" w:date="2019-11-29T09:49:00Z">
          <w:pPr>
            <w:pStyle w:val="ListParagraph"/>
            <w:numPr>
              <w:numId w:val="19"/>
            </w:numPr>
            <w:ind w:hanging="360"/>
          </w:pPr>
        </w:pPrChange>
      </w:pPr>
      <w:ins w:id="3938"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39" w:author="Rajiv Bansal" w:date="2019-11-29T09:49:00Z"/>
          <w:sz w:val="18"/>
          <w:rPrChange w:id="3940" w:author="Rajiv Bansal" w:date="2019-11-29T09:49:00Z">
            <w:rPr>
              <w:ins w:id="3941" w:author="Rajiv Bansal" w:date="2019-11-29T09:49:00Z"/>
            </w:rPr>
          </w:rPrChange>
        </w:rPr>
        <w:pPrChange w:id="3942"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3" w:author="Rajiv Bansal" w:date="2019-11-29T09:46:00Z"/>
          <w:sz w:val="18"/>
        </w:rPr>
      </w:pPr>
      <w:ins w:id="3944" w:author="Rajiv Bansal" w:date="2019-11-29T09:46:00Z">
        <w:r w:rsidRPr="007A6875">
          <w:t xml:space="preserve">Open the browser </w:t>
        </w:r>
      </w:ins>
      <w:ins w:id="3945" w:author="Rajiv Bansal" w:date="2019-11-30T22:28:00Z">
        <w:r w:rsidR="00AA312E">
          <w:t xml:space="preserve">of Eureka Server </w:t>
        </w:r>
      </w:ins>
      <w:ins w:id="3946" w:author="Rajiv Bansal" w:date="2019-11-30T22:30:00Z">
        <w:r w:rsidR="00ED6871">
          <w:t>a</w:t>
        </w:r>
        <w:r w:rsidR="00ED6871" w:rsidRPr="00ED6871">
          <w:rPr>
            <w:rPrChange w:id="3947" w:author="Rajiv Bansal" w:date="2019-11-30T22:30:00Z">
              <w:rPr>
                <w:spacing w:val="-1"/>
                <w:sz w:val="32"/>
                <w:szCs w:val="32"/>
                <w:shd w:val="clear" w:color="auto" w:fill="FFFFFF"/>
              </w:rPr>
            </w:rPrChange>
          </w:rPr>
          <w:t>t </w:t>
        </w:r>
        <w:r w:rsidR="00ED6871" w:rsidRPr="00ED6871">
          <w:rPr>
            <w:rPrChange w:id="3948" w:author="Rajiv Bansal" w:date="2019-11-30T22:30:00Z">
              <w:rPr>
                <w:rStyle w:val="HTMLCode"/>
                <w:rFonts w:eastAsiaTheme="majorEastAsia"/>
                <w:spacing w:val="-1"/>
                <w:sz w:val="24"/>
                <w:szCs w:val="24"/>
              </w:rPr>
            </w:rPrChange>
          </w:rPr>
          <w:t>localhost:8761</w:t>
        </w:r>
        <w:r w:rsidR="00ED6871" w:rsidRPr="00ED6871">
          <w:rPr>
            <w:rPrChange w:id="3949" w:author="Rajiv Bansal" w:date="2019-11-30T22:30:00Z">
              <w:rPr>
                <w:spacing w:val="-1"/>
                <w:sz w:val="32"/>
                <w:szCs w:val="32"/>
                <w:shd w:val="clear" w:color="auto" w:fill="FFFFFF"/>
              </w:rPr>
            </w:rPrChange>
          </w:rPr>
          <w:t xml:space="preserve">, you should see the running zuul-gateway microservices </w:t>
        </w:r>
      </w:ins>
      <w:ins w:id="3950" w:author="Rajiv Bansal" w:date="2019-11-29T09:46:00Z">
        <w:r w:rsidRPr="007A6875">
          <w:t xml:space="preserve">and enter the url: </w:t>
        </w:r>
      </w:ins>
      <w:ins w:id="3951" w:author="Rajiv Bansal" w:date="2019-11-30T22:29:00Z">
        <w:r w:rsidR="00ED6871">
          <w:fldChar w:fldCharType="begin"/>
        </w:r>
        <w:r w:rsidR="00ED6871">
          <w:instrText xml:space="preserve"> HYPERLINK "</w:instrText>
        </w:r>
      </w:ins>
      <w:ins w:id="3952" w:author="Rajiv Bansal" w:date="2019-11-29T09:46:00Z">
        <w:r w:rsidR="00ED6871" w:rsidRPr="00ED6871">
          <w:rPr>
            <w:rPrChange w:id="3953" w:author="Rajiv Bansal" w:date="2019-11-30T22:29:00Z">
              <w:rPr>
                <w:rStyle w:val="Hyperlink"/>
              </w:rPr>
            </w:rPrChange>
          </w:rPr>
          <w:instrText>http://localhost:</w:instrText>
        </w:r>
      </w:ins>
      <w:ins w:id="3954" w:author="Rajiv Bansal" w:date="2019-11-30T22:28:00Z">
        <w:r w:rsidR="00ED6871" w:rsidRPr="00ED6871">
          <w:rPr>
            <w:rPrChange w:id="3955" w:author="Rajiv Bansal" w:date="2019-11-30T22:29:00Z">
              <w:rPr>
                <w:rStyle w:val="Hyperlink"/>
              </w:rPr>
            </w:rPrChange>
          </w:rPr>
          <w:instrText>8761</w:instrText>
        </w:r>
      </w:ins>
      <w:ins w:id="3956" w:author="Rajiv Bansal" w:date="2019-11-29T09:46:00Z">
        <w:r w:rsidR="00ED6871" w:rsidRPr="00ED6871">
          <w:rPr>
            <w:rPrChange w:id="3957" w:author="Rajiv Bansal" w:date="2019-11-30T22:29:00Z">
              <w:rPr>
                <w:rStyle w:val="Hyperlink"/>
              </w:rPr>
            </w:rPrChange>
          </w:rPr>
          <w:instrText>/</w:instrText>
        </w:r>
      </w:ins>
      <w:ins w:id="3958" w:author="Rajiv Bansal" w:date="2019-11-30T22:29:00Z">
        <w:r w:rsidR="00ED6871">
          <w:instrText xml:space="preserve">" </w:instrText>
        </w:r>
        <w:r w:rsidR="00ED6871">
          <w:fldChar w:fldCharType="separate"/>
        </w:r>
      </w:ins>
      <w:ins w:id="3959" w:author="Rajiv Bansal" w:date="2019-11-29T09:46:00Z">
        <w:r w:rsidR="00ED6871" w:rsidRPr="00742A84">
          <w:rPr>
            <w:rStyle w:val="Hyperlink"/>
          </w:rPr>
          <w:t>http://localhost:</w:t>
        </w:r>
      </w:ins>
      <w:ins w:id="3960" w:author="Rajiv Bansal" w:date="2019-11-30T22:28:00Z">
        <w:r w:rsidR="00ED6871" w:rsidRPr="00742A84">
          <w:rPr>
            <w:rStyle w:val="Hyperlink"/>
          </w:rPr>
          <w:t>8761</w:t>
        </w:r>
      </w:ins>
      <w:ins w:id="3961" w:author="Rajiv Bansal" w:date="2019-11-29T09:46:00Z">
        <w:r w:rsidR="00ED6871" w:rsidRPr="00742A84">
          <w:rPr>
            <w:rStyle w:val="Hyperlink"/>
          </w:rPr>
          <w:t>/</w:t>
        </w:r>
      </w:ins>
      <w:ins w:id="3962" w:author="Rajiv Bansal" w:date="2019-11-30T22:29:00Z">
        <w:r w:rsidR="00ED6871">
          <w:fldChar w:fldCharType="end"/>
        </w:r>
      </w:ins>
    </w:p>
    <w:p w14:paraId="1047DA6F" w14:textId="7AF53C02" w:rsidR="00824C4E" w:rsidRPr="00824C4E" w:rsidRDefault="00ED6871">
      <w:pPr>
        <w:pStyle w:val="ListParagraph"/>
        <w:rPr>
          <w:ins w:id="3963" w:author="Rajiv Bansal" w:date="2019-11-29T09:39:00Z"/>
          <w:bCs/>
          <w:sz w:val="28"/>
          <w:rPrChange w:id="3964" w:author="Rajiv Bansal" w:date="2019-11-29T09:44:00Z">
            <w:rPr>
              <w:ins w:id="3965" w:author="Rajiv Bansal" w:date="2019-11-29T09:39:00Z"/>
              <w:spacing w:val="-1"/>
              <w:sz w:val="32"/>
              <w:szCs w:val="32"/>
              <w:shd w:val="clear" w:color="auto" w:fill="FFFFFF"/>
            </w:rPr>
          </w:rPrChange>
        </w:rPr>
        <w:pPrChange w:id="3966" w:author="Rajiv Bansal" w:date="2019-11-29T09:46:00Z">
          <w:pPr>
            <w:pStyle w:val="ListParagraph"/>
            <w:numPr>
              <w:numId w:val="19"/>
            </w:numPr>
            <w:ind w:hanging="360"/>
          </w:pPr>
        </w:pPrChange>
      </w:pPr>
      <w:ins w:id="3967"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68" w:author="Rajiv Bansal" w:date="2019-11-29T09:26:00Z"/>
          <w:b/>
          <w:sz w:val="28"/>
          <w:rPrChange w:id="3969" w:author="Rajiv Bansal" w:date="2019-11-29T09:39:00Z">
            <w:rPr>
              <w:ins w:id="3970" w:author="Rajiv Bansal" w:date="2019-11-29T09:26:00Z"/>
            </w:rPr>
          </w:rPrChange>
        </w:rPr>
        <w:pPrChange w:id="3971" w:author="Rajiv Bansal" w:date="2019-11-29T09:39:00Z">
          <w:pPr/>
        </w:pPrChange>
      </w:pPr>
    </w:p>
    <w:p w14:paraId="582438E8" w14:textId="77777777" w:rsidR="00176254" w:rsidRDefault="00176254" w:rsidP="00176254">
      <w:pPr>
        <w:rPr>
          <w:ins w:id="3972" w:author="Rajiv Bansal" w:date="2019-11-29T09:26:00Z"/>
          <w:b/>
          <w:sz w:val="28"/>
        </w:rPr>
      </w:pPr>
    </w:p>
    <w:p w14:paraId="5741BE3B" w14:textId="6BE1FFEE" w:rsidR="00BE2E1A" w:rsidRPr="00176254" w:rsidRDefault="00BE2E1A">
      <w:pPr>
        <w:rPr>
          <w:ins w:id="3973" w:author="Rajiv Bansal" w:date="2019-11-29T09:25:00Z"/>
          <w:rFonts w:eastAsiaTheme="majorEastAsia" w:cstheme="majorBidi"/>
          <w:b/>
          <w:color w:val="2F5496" w:themeColor="accent1" w:themeShade="BF"/>
          <w:sz w:val="28"/>
          <w:szCs w:val="26"/>
          <w:rPrChange w:id="3974" w:author="Rajiv Bansal" w:date="2019-11-29T09:26:00Z">
            <w:rPr>
              <w:ins w:id="3975" w:author="Rajiv Bansal" w:date="2019-11-29T09:25:00Z"/>
              <w:b/>
              <w:sz w:val="28"/>
            </w:rPr>
          </w:rPrChange>
        </w:rPr>
        <w:pPrChange w:id="3976" w:author="Rajiv Bansal" w:date="2019-11-29T09:26:00Z">
          <w:pPr>
            <w:pStyle w:val="ListParagraph"/>
            <w:numPr>
              <w:numId w:val="19"/>
            </w:numPr>
            <w:ind w:hanging="360"/>
          </w:pPr>
        </w:pPrChange>
      </w:pPr>
      <w:ins w:id="3977" w:author="Rajiv Bansal" w:date="2019-11-29T09:01:00Z">
        <w:r w:rsidRPr="00176254">
          <w:rPr>
            <w:b/>
            <w:sz w:val="28"/>
            <w:rPrChange w:id="3978"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79" w:author="rkbansal" w:date="2020-02-15T11:50:00Z">
        <w:r w:rsidR="00711EA1">
          <w:t>people-mgmt-service</w:t>
        </w:r>
      </w:ins>
      <w:del w:id="3980"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r>
              <w:t>users_schema</w:t>
            </w:r>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120" o:title=""/>
          </v:shape>
          <o:OLEObject Type="Embed" ProgID="AcroExch.Document.DC" ShapeID="_x0000_i1025" DrawAspect="Icon" ObjectID="_1649107769" r:id="rId121"/>
        </w:object>
      </w:r>
      <w:r w:rsidR="00057A97">
        <w:object w:dxaOrig="1538" w:dyaOrig="993" w14:anchorId="3A9932E1">
          <v:shape id="_x0000_i1026" type="#_x0000_t75" style="width:79.5pt;height:50.25pt" o:ole="">
            <v:imagedata r:id="rId122" o:title=""/>
          </v:shape>
          <o:OLEObject Type="Embed" ProgID="Package" ShapeID="_x0000_i1026" DrawAspect="Icon" ObjectID="_1649107770" r:id="rId123"/>
        </w:object>
      </w:r>
      <w:r w:rsidR="00057A97">
        <w:object w:dxaOrig="1538" w:dyaOrig="993" w14:anchorId="2241C5D8">
          <v:shape id="_x0000_i1027" type="#_x0000_t75" style="width:79.5pt;height:50.25pt" o:ole="">
            <v:imagedata r:id="rId124" o:title=""/>
          </v:shape>
          <o:OLEObject Type="Embed" ProgID="Package" ShapeID="_x0000_i1027" DrawAspect="Icon" ObjectID="_1649107771" r:id="rId125"/>
        </w:object>
      </w:r>
      <w:r w:rsidR="00057A97">
        <w:object w:dxaOrig="1538" w:dyaOrig="993" w14:anchorId="504FBCB8">
          <v:shape id="_x0000_i1028" type="#_x0000_t75" style="width:79.5pt;height:50.25pt" o:ole="">
            <v:imagedata r:id="rId126" o:title=""/>
          </v:shape>
          <o:OLEObject Type="Embed" ProgID="Package" ShapeID="_x0000_i1028" DrawAspect="Icon" ObjectID="_1649107772" r:id="rId127"/>
        </w:object>
      </w:r>
      <w:r w:rsidR="00057A97">
        <w:object w:dxaOrig="1538" w:dyaOrig="993" w14:anchorId="1E07C31A">
          <v:shape id="_x0000_i1029" type="#_x0000_t75" style="width:79.5pt;height:50.25pt" o:ole="">
            <v:imagedata r:id="rId128" o:title=""/>
          </v:shape>
          <o:OLEObject Type="Embed" ProgID="Package" ShapeID="_x0000_i1029" DrawAspect="Icon" ObjectID="_1649107773" r:id="rId129"/>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1"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2" w:author="rkbansal" w:date="2020-01-09T20:59:00Z"/>
        </w:rPr>
      </w:pPr>
      <w:ins w:id="3983" w:author="rkbansal" w:date="2020-02-15T12:06:00Z">
        <w:r w:rsidRPr="00DA00CA">
          <w:rPr>
            <w:rPrChange w:id="3984" w:author="rkbansal" w:date="2020-02-15T12:06:00Z">
              <w:rPr>
                <w:rFonts w:ascii="Consolas" w:hAnsi="Consolas" w:cs="Consolas"/>
                <w:color w:val="008080"/>
                <w:sz w:val="20"/>
                <w:szCs w:val="20"/>
              </w:rPr>
            </w:rPrChange>
          </w:rPr>
          <w:t>Rename the package of io.swagger to com.jmk.user</w:t>
        </w:r>
      </w:ins>
      <w:del w:id="3985" w:author="rkbansal" w:date="2020-01-09T20:59:00Z">
        <w:r w:rsidR="00A776C8" w:rsidRPr="00DA00CA" w:rsidDel="00310FC3">
          <w:rPr>
            <w:rPrChange w:id="3986" w:author="rkbansal" w:date="2020-02-15T12:06:00Z">
              <w:rPr>
                <w:color w:val="008080"/>
              </w:rPr>
            </w:rPrChange>
          </w:rPr>
          <w:delText>&lt;</w:delText>
        </w:r>
        <w:r w:rsidR="00A776C8" w:rsidRPr="00DA00CA" w:rsidDel="00310FC3">
          <w:delText>dependency</w:delText>
        </w:r>
        <w:r w:rsidR="00A776C8" w:rsidRPr="00DA00CA" w:rsidDel="00310FC3">
          <w:rPr>
            <w:rPrChange w:id="3987"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88" w:author="rkbansal" w:date="2020-02-15T12:06:00Z"/>
        </w:rPr>
        <w:pPrChange w:id="3989"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0" w:author="rkbansal" w:date="2020-01-09T20:59:00Z"/>
        </w:rPr>
        <w:pPrChange w:id="399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992" w:author="rkbansal" w:date="2020-01-09T20:59:00Z">
        <w:r w:rsidRPr="00DA00CA" w:rsidDel="00310FC3">
          <w:rPr>
            <w:rPrChange w:id="3993" w:author="rkbansal" w:date="2020-02-15T12:06:00Z">
              <w:rPr>
                <w:color w:val="008080"/>
              </w:rPr>
            </w:rPrChange>
          </w:rPr>
          <w:delText>&lt;</w:delText>
        </w:r>
        <w:r w:rsidDel="00310FC3">
          <w:delText>groupId</w:delText>
        </w:r>
        <w:r w:rsidRPr="00DA00CA" w:rsidDel="00310FC3">
          <w:rPr>
            <w:rPrChange w:id="3994" w:author="rkbansal" w:date="2020-02-15T12:06:00Z">
              <w:rPr>
                <w:color w:val="008080"/>
              </w:rPr>
            </w:rPrChange>
          </w:rPr>
          <w:delText>&gt;</w:delText>
        </w:r>
        <w:r w:rsidRPr="00DA00CA" w:rsidDel="00310FC3">
          <w:rPr>
            <w:rPrChange w:id="3995" w:author="rkbansal" w:date="2020-02-15T12:06:00Z">
              <w:rPr>
                <w:color w:val="000000"/>
              </w:rPr>
            </w:rPrChange>
          </w:rPr>
          <w:delText>org.springframework.cloud</w:delText>
        </w:r>
        <w:r w:rsidRPr="00DA00CA" w:rsidDel="00310FC3">
          <w:rPr>
            <w:rPrChange w:id="3996" w:author="rkbansal" w:date="2020-02-15T12:06:00Z">
              <w:rPr>
                <w:color w:val="008080"/>
              </w:rPr>
            </w:rPrChange>
          </w:rPr>
          <w:delText>&lt;/</w:delText>
        </w:r>
        <w:r w:rsidDel="00310FC3">
          <w:delText>groupId</w:delText>
        </w:r>
        <w:r w:rsidRPr="00DA00CA" w:rsidDel="00310FC3">
          <w:rPr>
            <w:rPrChange w:id="3997" w:author="rkbansal" w:date="2020-02-15T12:06:00Z">
              <w:rPr>
                <w:color w:val="008080"/>
              </w:rPr>
            </w:rPrChange>
          </w:rPr>
          <w:delText>&gt;</w:delText>
        </w:r>
      </w:del>
    </w:p>
    <w:p w14:paraId="68E45F20" w14:textId="0AA0AD00" w:rsidR="00A776C8" w:rsidDel="00310FC3" w:rsidRDefault="00A776C8">
      <w:pPr>
        <w:pStyle w:val="ListParagraph"/>
        <w:rPr>
          <w:del w:id="3998" w:author="rkbansal" w:date="2020-01-09T20:59:00Z"/>
        </w:rPr>
        <w:pPrChange w:id="39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0" w:author="rkbansal" w:date="2020-01-09T20:59:00Z">
        <w:r w:rsidRPr="00DA00CA" w:rsidDel="00310FC3">
          <w:rPr>
            <w:rPrChange w:id="4001" w:author="rkbansal" w:date="2020-02-15T12:06:00Z">
              <w:rPr>
                <w:color w:val="000000"/>
              </w:rPr>
            </w:rPrChange>
          </w:rPr>
          <w:tab/>
        </w:r>
        <w:r w:rsidRPr="00DA00CA" w:rsidDel="00310FC3">
          <w:rPr>
            <w:rPrChange w:id="4002" w:author="rkbansal" w:date="2020-02-15T12:06:00Z">
              <w:rPr>
                <w:color w:val="008080"/>
              </w:rPr>
            </w:rPrChange>
          </w:rPr>
          <w:delText>&lt;</w:delText>
        </w:r>
        <w:r w:rsidDel="00310FC3">
          <w:delText>artifactId</w:delText>
        </w:r>
        <w:r w:rsidRPr="00DA00CA" w:rsidDel="00310FC3">
          <w:rPr>
            <w:rPrChange w:id="4003" w:author="rkbansal" w:date="2020-02-15T12:06:00Z">
              <w:rPr>
                <w:color w:val="008080"/>
              </w:rPr>
            </w:rPrChange>
          </w:rPr>
          <w:delText>&gt;</w:delText>
        </w:r>
        <w:r w:rsidRPr="00DA00CA" w:rsidDel="00310FC3">
          <w:rPr>
            <w:rPrChange w:id="4004" w:author="rkbansal" w:date="2020-02-15T12:06:00Z">
              <w:rPr>
                <w:color w:val="000000"/>
              </w:rPr>
            </w:rPrChange>
          </w:rPr>
          <w:delText>spring-cloud-starter-netflix-eureka-client</w:delText>
        </w:r>
        <w:r w:rsidRPr="00DA00CA" w:rsidDel="00310FC3">
          <w:rPr>
            <w:rPrChange w:id="4005" w:author="rkbansal" w:date="2020-02-15T12:06:00Z">
              <w:rPr>
                <w:color w:val="008080"/>
              </w:rPr>
            </w:rPrChange>
          </w:rPr>
          <w:delText>&lt;/</w:delText>
        </w:r>
        <w:r w:rsidDel="00310FC3">
          <w:delText>artifactId</w:delText>
        </w:r>
        <w:r w:rsidRPr="00DA00CA" w:rsidDel="00310FC3">
          <w:rPr>
            <w:rPrChange w:id="4006" w:author="rkbansal" w:date="2020-02-15T12:06:00Z">
              <w:rPr>
                <w:color w:val="008080"/>
              </w:rPr>
            </w:rPrChange>
          </w:rPr>
          <w:delText>&gt;</w:delText>
        </w:r>
      </w:del>
    </w:p>
    <w:p w14:paraId="1C2243E4" w14:textId="3A91C037" w:rsidR="00A776C8" w:rsidDel="00310FC3" w:rsidRDefault="00A776C8">
      <w:pPr>
        <w:pStyle w:val="ListParagraph"/>
        <w:rPr>
          <w:del w:id="4007" w:author="rkbansal" w:date="2020-01-09T20:59:00Z"/>
        </w:rPr>
        <w:pPrChange w:id="40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9" w:author="rkbansal" w:date="2020-01-09T20:59:00Z">
        <w:r w:rsidRPr="00DA00CA" w:rsidDel="00310FC3">
          <w:rPr>
            <w:rPrChange w:id="4010" w:author="rkbansal" w:date="2020-02-15T12:06:00Z">
              <w:rPr>
                <w:color w:val="008080"/>
              </w:rPr>
            </w:rPrChange>
          </w:rPr>
          <w:delText>&lt;/</w:delText>
        </w:r>
        <w:r w:rsidDel="00310FC3">
          <w:delText>dependency</w:delText>
        </w:r>
        <w:r w:rsidRPr="00DA00CA" w:rsidDel="00310FC3">
          <w:rPr>
            <w:rPrChange w:id="4011" w:author="rkbansal" w:date="2020-02-15T12:06:00Z">
              <w:rPr>
                <w:color w:val="008080"/>
              </w:rPr>
            </w:rPrChange>
          </w:rPr>
          <w:delText>&gt;</w:delText>
        </w:r>
      </w:del>
    </w:p>
    <w:p w14:paraId="69933F91" w14:textId="67CEC339" w:rsidR="00A776C8" w:rsidDel="00310FC3" w:rsidRDefault="00A776C8">
      <w:pPr>
        <w:pStyle w:val="ListParagraph"/>
        <w:rPr>
          <w:del w:id="4012" w:author="rkbansal" w:date="2020-01-09T20:59:00Z"/>
        </w:rPr>
        <w:pPrChange w:id="40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4" w:author="rkbansal" w:date="2020-01-09T20:59:00Z">
        <w:r w:rsidRPr="00DA00CA" w:rsidDel="00310FC3">
          <w:rPr>
            <w:rPrChange w:id="4015" w:author="rkbansal" w:date="2020-02-15T12:06:00Z">
              <w:rPr>
                <w:color w:val="000000"/>
              </w:rPr>
            </w:rPrChange>
          </w:rPr>
          <w:tab/>
        </w:r>
        <w:r w:rsidRPr="00DA00CA" w:rsidDel="00310FC3">
          <w:rPr>
            <w:rPrChange w:id="4016" w:author="rkbansal" w:date="2020-02-15T12:06:00Z">
              <w:rPr>
                <w:color w:val="000000"/>
              </w:rPr>
            </w:rPrChange>
          </w:rPr>
          <w:tab/>
        </w:r>
      </w:del>
    </w:p>
    <w:p w14:paraId="50FA914A" w14:textId="26DFE951" w:rsidR="00A776C8" w:rsidDel="00310FC3" w:rsidRDefault="00A776C8">
      <w:pPr>
        <w:pStyle w:val="ListParagraph"/>
        <w:rPr>
          <w:del w:id="4017" w:author="rkbansal" w:date="2020-01-09T20:59:00Z"/>
        </w:rPr>
        <w:pPrChange w:id="40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9" w:author="rkbansal" w:date="2020-01-09T20:59:00Z">
        <w:r w:rsidRPr="00DA00CA" w:rsidDel="00310FC3">
          <w:rPr>
            <w:rPrChange w:id="4020" w:author="rkbansal" w:date="2020-02-15T12:06:00Z">
              <w:rPr>
                <w:color w:val="008080"/>
              </w:rPr>
            </w:rPrChange>
          </w:rPr>
          <w:delText>&lt;</w:delText>
        </w:r>
        <w:r w:rsidDel="00310FC3">
          <w:delText>dependency</w:delText>
        </w:r>
        <w:r w:rsidRPr="00DA00CA" w:rsidDel="00310FC3">
          <w:rPr>
            <w:rPrChange w:id="4021" w:author="rkbansal" w:date="2020-02-15T12:06:00Z">
              <w:rPr>
                <w:color w:val="008080"/>
              </w:rPr>
            </w:rPrChange>
          </w:rPr>
          <w:delText>&gt;</w:delText>
        </w:r>
      </w:del>
    </w:p>
    <w:p w14:paraId="37A4A823" w14:textId="52A46508" w:rsidR="00A776C8" w:rsidDel="00310FC3" w:rsidRDefault="00A776C8">
      <w:pPr>
        <w:pStyle w:val="ListParagraph"/>
        <w:rPr>
          <w:del w:id="4022" w:author="rkbansal" w:date="2020-01-09T20:59:00Z"/>
        </w:rPr>
        <w:pPrChange w:id="40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4" w:author="rkbansal" w:date="2020-01-09T20:59:00Z">
        <w:r w:rsidRPr="00DA00CA" w:rsidDel="00310FC3">
          <w:rPr>
            <w:rPrChange w:id="4025" w:author="rkbansal" w:date="2020-02-15T12:06:00Z">
              <w:rPr>
                <w:color w:val="000000"/>
              </w:rPr>
            </w:rPrChange>
          </w:rPr>
          <w:tab/>
        </w:r>
        <w:r w:rsidRPr="00DA00CA" w:rsidDel="00310FC3">
          <w:rPr>
            <w:rPrChange w:id="4026" w:author="rkbansal" w:date="2020-02-15T12:06:00Z">
              <w:rPr>
                <w:color w:val="008080"/>
              </w:rPr>
            </w:rPrChange>
          </w:rPr>
          <w:delText>&lt;</w:delText>
        </w:r>
        <w:r w:rsidDel="00310FC3">
          <w:delText>groupId</w:delText>
        </w:r>
        <w:r w:rsidRPr="00DA00CA" w:rsidDel="00310FC3">
          <w:rPr>
            <w:rPrChange w:id="4027" w:author="rkbansal" w:date="2020-02-15T12:06:00Z">
              <w:rPr>
                <w:color w:val="008080"/>
              </w:rPr>
            </w:rPrChange>
          </w:rPr>
          <w:delText>&gt;</w:delText>
        </w:r>
        <w:r w:rsidRPr="00DA00CA" w:rsidDel="00310FC3">
          <w:rPr>
            <w:rPrChange w:id="4028" w:author="rkbansal" w:date="2020-02-15T12:06:00Z">
              <w:rPr>
                <w:color w:val="000000"/>
              </w:rPr>
            </w:rPrChange>
          </w:rPr>
          <w:delText>org.springframework.cloud</w:delText>
        </w:r>
        <w:r w:rsidRPr="00DA00CA" w:rsidDel="00310FC3">
          <w:rPr>
            <w:rPrChange w:id="4029" w:author="rkbansal" w:date="2020-02-15T12:06:00Z">
              <w:rPr>
                <w:color w:val="008080"/>
              </w:rPr>
            </w:rPrChange>
          </w:rPr>
          <w:delText>&lt;/</w:delText>
        </w:r>
        <w:r w:rsidDel="00310FC3">
          <w:delText>groupId</w:delText>
        </w:r>
        <w:r w:rsidRPr="00DA00CA" w:rsidDel="00310FC3">
          <w:rPr>
            <w:rPrChange w:id="4030" w:author="rkbansal" w:date="2020-02-15T12:06:00Z">
              <w:rPr>
                <w:color w:val="008080"/>
              </w:rPr>
            </w:rPrChange>
          </w:rPr>
          <w:delText>&gt;</w:delText>
        </w:r>
      </w:del>
    </w:p>
    <w:p w14:paraId="42D321E7" w14:textId="0AAF6E28" w:rsidR="00A776C8" w:rsidDel="00310FC3" w:rsidRDefault="00A776C8">
      <w:pPr>
        <w:pStyle w:val="ListParagraph"/>
        <w:rPr>
          <w:del w:id="4031" w:author="rkbansal" w:date="2020-01-09T20:59:00Z"/>
        </w:rPr>
        <w:pPrChange w:id="40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3" w:author="rkbansal" w:date="2020-01-09T20:59:00Z">
        <w:r w:rsidRPr="00DA00CA" w:rsidDel="00310FC3">
          <w:rPr>
            <w:rPrChange w:id="4034" w:author="rkbansal" w:date="2020-02-15T12:06:00Z">
              <w:rPr>
                <w:color w:val="000000"/>
              </w:rPr>
            </w:rPrChange>
          </w:rPr>
          <w:tab/>
        </w:r>
        <w:r w:rsidRPr="00DA00CA" w:rsidDel="00310FC3">
          <w:rPr>
            <w:rPrChange w:id="4035" w:author="rkbansal" w:date="2020-02-15T12:06:00Z">
              <w:rPr>
                <w:color w:val="008080"/>
              </w:rPr>
            </w:rPrChange>
          </w:rPr>
          <w:delText>&lt;</w:delText>
        </w:r>
        <w:r w:rsidDel="00310FC3">
          <w:delText>artifactId</w:delText>
        </w:r>
        <w:r w:rsidRPr="00DA00CA" w:rsidDel="00310FC3">
          <w:rPr>
            <w:rPrChange w:id="4036" w:author="rkbansal" w:date="2020-02-15T12:06:00Z">
              <w:rPr>
                <w:color w:val="008080"/>
              </w:rPr>
            </w:rPrChange>
          </w:rPr>
          <w:delText>&gt;</w:delText>
        </w:r>
        <w:r w:rsidRPr="00DA00CA" w:rsidDel="00310FC3">
          <w:rPr>
            <w:rPrChange w:id="4037" w:author="rkbansal" w:date="2020-02-15T12:06:00Z">
              <w:rPr>
                <w:color w:val="000000"/>
              </w:rPr>
            </w:rPrChange>
          </w:rPr>
          <w:delText>spring-cloud-starter-netflix-hystrix</w:delText>
        </w:r>
        <w:r w:rsidRPr="00DA00CA" w:rsidDel="00310FC3">
          <w:rPr>
            <w:rPrChange w:id="4038" w:author="rkbansal" w:date="2020-02-15T12:06:00Z">
              <w:rPr>
                <w:color w:val="008080"/>
              </w:rPr>
            </w:rPrChange>
          </w:rPr>
          <w:delText>&lt;/</w:delText>
        </w:r>
        <w:r w:rsidDel="00310FC3">
          <w:delText>artifactId</w:delText>
        </w:r>
        <w:r w:rsidRPr="00DA00CA" w:rsidDel="00310FC3">
          <w:rPr>
            <w:rPrChange w:id="4039" w:author="rkbansal" w:date="2020-02-15T12:06:00Z">
              <w:rPr>
                <w:color w:val="008080"/>
              </w:rPr>
            </w:rPrChange>
          </w:rPr>
          <w:delText>&gt;</w:delText>
        </w:r>
      </w:del>
    </w:p>
    <w:p w14:paraId="38C876EE" w14:textId="61423C27" w:rsidR="00A776C8" w:rsidDel="00310FC3" w:rsidRDefault="00A776C8">
      <w:pPr>
        <w:pStyle w:val="ListParagraph"/>
        <w:rPr>
          <w:del w:id="4040" w:author="rkbansal" w:date="2020-01-09T20:59:00Z"/>
        </w:rPr>
        <w:pPrChange w:id="40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2" w:author="rkbansal" w:date="2020-01-09T20:59:00Z">
        <w:r w:rsidRPr="00DA00CA" w:rsidDel="00310FC3">
          <w:rPr>
            <w:rPrChange w:id="4043" w:author="rkbansal" w:date="2020-02-15T12:06:00Z">
              <w:rPr>
                <w:color w:val="008080"/>
              </w:rPr>
            </w:rPrChange>
          </w:rPr>
          <w:delText>&lt;/</w:delText>
        </w:r>
        <w:r w:rsidDel="00310FC3">
          <w:delText>dependency</w:delText>
        </w:r>
        <w:r w:rsidRPr="00DA00CA" w:rsidDel="00310FC3">
          <w:rPr>
            <w:rPrChange w:id="4044" w:author="rkbansal" w:date="2020-02-15T12:06:00Z">
              <w:rPr>
                <w:color w:val="008080"/>
              </w:rPr>
            </w:rPrChange>
          </w:rPr>
          <w:delText>&gt;</w:delText>
        </w:r>
      </w:del>
    </w:p>
    <w:p w14:paraId="7D876465" w14:textId="4308F0ED" w:rsidR="00A776C8" w:rsidDel="00310FC3" w:rsidRDefault="00A776C8">
      <w:pPr>
        <w:pStyle w:val="ListParagraph"/>
        <w:rPr>
          <w:del w:id="4045" w:author="rkbansal" w:date="2020-01-09T20:59:00Z"/>
        </w:rPr>
        <w:pPrChange w:id="40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7" w:author="rkbansal" w:date="2020-01-09T20:59:00Z">
        <w:r w:rsidRPr="00DA00CA" w:rsidDel="00310FC3">
          <w:rPr>
            <w:rPrChange w:id="4048" w:author="rkbansal" w:date="2020-02-15T12:06:00Z">
              <w:rPr>
                <w:color w:val="000000"/>
              </w:rPr>
            </w:rPrChange>
          </w:rPr>
          <w:tab/>
        </w:r>
        <w:r w:rsidRPr="00DA00CA" w:rsidDel="00310FC3">
          <w:rPr>
            <w:rPrChange w:id="4049" w:author="rkbansal" w:date="2020-02-15T12:06:00Z">
              <w:rPr>
                <w:color w:val="000000"/>
              </w:rPr>
            </w:rPrChange>
          </w:rPr>
          <w:tab/>
        </w:r>
      </w:del>
    </w:p>
    <w:p w14:paraId="4E237206" w14:textId="32F419B2" w:rsidR="00A776C8" w:rsidDel="00310FC3" w:rsidRDefault="00A776C8">
      <w:pPr>
        <w:pStyle w:val="ListParagraph"/>
        <w:rPr>
          <w:del w:id="4050" w:author="rkbansal" w:date="2020-01-09T20:59:00Z"/>
        </w:rPr>
        <w:pPrChange w:id="405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2" w:author="rkbansal" w:date="2020-01-09T20:59:00Z">
        <w:r w:rsidRPr="00DA00CA" w:rsidDel="00310FC3">
          <w:rPr>
            <w:rPrChange w:id="4053" w:author="rkbansal" w:date="2020-02-15T12:06:00Z">
              <w:rPr>
                <w:color w:val="008080"/>
              </w:rPr>
            </w:rPrChange>
          </w:rPr>
          <w:delText>&lt;</w:delText>
        </w:r>
        <w:r w:rsidDel="00310FC3">
          <w:delText>dependency</w:delText>
        </w:r>
        <w:r w:rsidRPr="00DA00CA" w:rsidDel="00310FC3">
          <w:rPr>
            <w:rPrChange w:id="4054" w:author="rkbansal" w:date="2020-02-15T12:06:00Z">
              <w:rPr>
                <w:color w:val="008080"/>
              </w:rPr>
            </w:rPrChange>
          </w:rPr>
          <w:delText>&gt;</w:delText>
        </w:r>
      </w:del>
    </w:p>
    <w:p w14:paraId="40DA296B" w14:textId="2B40D92D" w:rsidR="00A776C8" w:rsidDel="00310FC3" w:rsidRDefault="00A776C8">
      <w:pPr>
        <w:pStyle w:val="ListParagraph"/>
        <w:rPr>
          <w:del w:id="4055" w:author="rkbansal" w:date="2020-01-09T20:59:00Z"/>
        </w:rPr>
        <w:pPrChange w:id="405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7" w:author="rkbansal" w:date="2020-01-09T20:59:00Z">
        <w:r w:rsidRPr="00DA00CA" w:rsidDel="00310FC3">
          <w:rPr>
            <w:rPrChange w:id="4058" w:author="rkbansal" w:date="2020-02-15T12:06:00Z">
              <w:rPr>
                <w:color w:val="000000"/>
              </w:rPr>
            </w:rPrChange>
          </w:rPr>
          <w:tab/>
        </w:r>
        <w:r w:rsidRPr="00DA00CA" w:rsidDel="00310FC3">
          <w:rPr>
            <w:rPrChange w:id="4059" w:author="rkbansal" w:date="2020-02-15T12:06:00Z">
              <w:rPr>
                <w:color w:val="008080"/>
              </w:rPr>
            </w:rPrChange>
          </w:rPr>
          <w:delText>&lt;</w:delText>
        </w:r>
        <w:r w:rsidDel="00310FC3">
          <w:delText>groupId</w:delText>
        </w:r>
        <w:r w:rsidRPr="00DA00CA" w:rsidDel="00310FC3">
          <w:rPr>
            <w:rPrChange w:id="4060" w:author="rkbansal" w:date="2020-02-15T12:06:00Z">
              <w:rPr>
                <w:color w:val="008080"/>
              </w:rPr>
            </w:rPrChange>
          </w:rPr>
          <w:delText>&gt;</w:delText>
        </w:r>
        <w:r w:rsidRPr="00DA00CA" w:rsidDel="00310FC3">
          <w:rPr>
            <w:rPrChange w:id="4061" w:author="rkbansal" w:date="2020-02-15T12:06:00Z">
              <w:rPr>
                <w:color w:val="000000"/>
              </w:rPr>
            </w:rPrChange>
          </w:rPr>
          <w:delText>org.springframework.cloud</w:delText>
        </w:r>
        <w:r w:rsidRPr="00DA00CA" w:rsidDel="00310FC3">
          <w:rPr>
            <w:rPrChange w:id="4062" w:author="rkbansal" w:date="2020-02-15T12:06:00Z">
              <w:rPr>
                <w:color w:val="008080"/>
              </w:rPr>
            </w:rPrChange>
          </w:rPr>
          <w:delText>&lt;/</w:delText>
        </w:r>
        <w:r w:rsidDel="00310FC3">
          <w:delText>groupId</w:delText>
        </w:r>
        <w:r w:rsidRPr="00DA00CA" w:rsidDel="00310FC3">
          <w:rPr>
            <w:rPrChange w:id="4063" w:author="rkbansal" w:date="2020-02-15T12:06:00Z">
              <w:rPr>
                <w:color w:val="008080"/>
              </w:rPr>
            </w:rPrChange>
          </w:rPr>
          <w:delText>&gt;</w:delText>
        </w:r>
      </w:del>
    </w:p>
    <w:p w14:paraId="0C73D487" w14:textId="0BDC95E7" w:rsidR="00A776C8" w:rsidDel="00310FC3" w:rsidRDefault="00A776C8">
      <w:pPr>
        <w:pStyle w:val="ListParagraph"/>
        <w:rPr>
          <w:del w:id="4064" w:author="rkbansal" w:date="2020-01-09T20:59:00Z"/>
        </w:rPr>
        <w:pPrChange w:id="40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6" w:author="rkbansal" w:date="2020-01-09T20:59:00Z">
        <w:r w:rsidRPr="00DA00CA" w:rsidDel="00310FC3">
          <w:rPr>
            <w:rPrChange w:id="4067" w:author="rkbansal" w:date="2020-02-15T12:06:00Z">
              <w:rPr>
                <w:color w:val="000000"/>
              </w:rPr>
            </w:rPrChange>
          </w:rPr>
          <w:tab/>
        </w:r>
        <w:r w:rsidRPr="00DA00CA" w:rsidDel="00310FC3">
          <w:rPr>
            <w:rPrChange w:id="4068" w:author="rkbansal" w:date="2020-02-15T12:06:00Z">
              <w:rPr>
                <w:color w:val="008080"/>
              </w:rPr>
            </w:rPrChange>
          </w:rPr>
          <w:delText>&lt;</w:delText>
        </w:r>
        <w:r w:rsidDel="00310FC3">
          <w:delText>artifactId</w:delText>
        </w:r>
        <w:r w:rsidRPr="00DA00CA" w:rsidDel="00310FC3">
          <w:rPr>
            <w:rPrChange w:id="4069" w:author="rkbansal" w:date="2020-02-15T12:06:00Z">
              <w:rPr>
                <w:color w:val="008080"/>
              </w:rPr>
            </w:rPrChange>
          </w:rPr>
          <w:delText>&gt;</w:delText>
        </w:r>
        <w:r w:rsidRPr="00DA00CA" w:rsidDel="00310FC3">
          <w:rPr>
            <w:rPrChange w:id="4070" w:author="rkbansal" w:date="2020-02-15T12:06:00Z">
              <w:rPr>
                <w:color w:val="000000"/>
              </w:rPr>
            </w:rPrChange>
          </w:rPr>
          <w:delText>spring-cloud-starter-sleuth</w:delText>
        </w:r>
        <w:r w:rsidRPr="00DA00CA" w:rsidDel="00310FC3">
          <w:rPr>
            <w:rPrChange w:id="4071" w:author="rkbansal" w:date="2020-02-15T12:06:00Z">
              <w:rPr>
                <w:color w:val="008080"/>
              </w:rPr>
            </w:rPrChange>
          </w:rPr>
          <w:delText>&lt;/</w:delText>
        </w:r>
        <w:r w:rsidDel="00310FC3">
          <w:delText>artifactId</w:delText>
        </w:r>
        <w:r w:rsidRPr="00DA00CA" w:rsidDel="00310FC3">
          <w:rPr>
            <w:rPrChange w:id="4072" w:author="rkbansal" w:date="2020-02-15T12:06:00Z">
              <w:rPr>
                <w:color w:val="008080"/>
              </w:rPr>
            </w:rPrChange>
          </w:rPr>
          <w:delText>&gt;</w:delText>
        </w:r>
      </w:del>
    </w:p>
    <w:p w14:paraId="52ACECAC" w14:textId="6B1D2AE8" w:rsidR="00A776C8" w:rsidDel="00310FC3" w:rsidRDefault="00A776C8">
      <w:pPr>
        <w:pStyle w:val="ListParagraph"/>
        <w:rPr>
          <w:del w:id="4073" w:author="rkbansal" w:date="2020-01-09T20:59:00Z"/>
        </w:rPr>
        <w:pPrChange w:id="40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5" w:author="rkbansal" w:date="2020-01-09T20:59:00Z">
        <w:r w:rsidRPr="00DA00CA" w:rsidDel="00310FC3">
          <w:rPr>
            <w:rPrChange w:id="4076" w:author="rkbansal" w:date="2020-02-15T12:06:00Z">
              <w:rPr>
                <w:color w:val="008080"/>
              </w:rPr>
            </w:rPrChange>
          </w:rPr>
          <w:delText>&lt;/</w:delText>
        </w:r>
        <w:r w:rsidDel="00310FC3">
          <w:delText>dependency</w:delText>
        </w:r>
        <w:r w:rsidRPr="00DA00CA" w:rsidDel="00310FC3">
          <w:rPr>
            <w:rPrChange w:id="4077" w:author="rkbansal" w:date="2020-02-15T12:06:00Z">
              <w:rPr>
                <w:color w:val="008080"/>
              </w:rPr>
            </w:rPrChange>
          </w:rPr>
          <w:delText>&gt;</w:delText>
        </w:r>
      </w:del>
    </w:p>
    <w:p w14:paraId="3C6174A9" w14:textId="0800F567" w:rsidR="00A776C8" w:rsidRDefault="00A776C8">
      <w:pPr>
        <w:pStyle w:val="ListParagraph"/>
      </w:pPr>
      <w:del w:id="4078" w:author="rkbansal" w:date="2020-02-15T12:03:00Z">
        <w:r w:rsidRPr="00DA00CA" w:rsidDel="00B43681">
          <w:rPr>
            <w:rPrChange w:id="4079" w:author="rkbansal" w:date="2020-02-15T12:06:00Z">
              <w:rPr>
                <w:color w:val="000000"/>
              </w:rPr>
            </w:rPrChange>
          </w:rPr>
          <w:tab/>
        </w:r>
      </w:del>
    </w:p>
    <w:p w14:paraId="072C7A9B" w14:textId="5233C502" w:rsidR="00A776C8" w:rsidDel="007D7D65" w:rsidRDefault="00A776C8" w:rsidP="00A776C8">
      <w:pPr>
        <w:pStyle w:val="ListParagraph"/>
        <w:rPr>
          <w:del w:id="4080" w:author="Rajiv Bansal" w:date="2019-11-24T13:00:00Z"/>
        </w:rPr>
      </w:pPr>
    </w:p>
    <w:p w14:paraId="4A7DC985" w14:textId="2719AE47" w:rsidR="00A776C8" w:rsidDel="007D7D65" w:rsidRDefault="00A776C8" w:rsidP="00A776C8">
      <w:pPr>
        <w:pStyle w:val="ListParagraph"/>
        <w:rPr>
          <w:del w:id="4081" w:author="Rajiv Bansal" w:date="2019-11-24T13:00:00Z"/>
        </w:rPr>
      </w:pPr>
    </w:p>
    <w:p w14:paraId="270C6F99" w14:textId="1F3F9763" w:rsidR="00A776C8" w:rsidDel="007D7D65" w:rsidRDefault="00A776C8" w:rsidP="00A776C8">
      <w:pPr>
        <w:pStyle w:val="ListParagraph"/>
        <w:rPr>
          <w:del w:id="4082" w:author="Rajiv Bansal" w:date="2019-11-24T13:00:00Z"/>
        </w:rPr>
      </w:pPr>
    </w:p>
    <w:p w14:paraId="6CBE8587" w14:textId="659F7047" w:rsidR="00A776C8" w:rsidDel="007D7D65" w:rsidRDefault="00A776C8" w:rsidP="00A776C8">
      <w:pPr>
        <w:pStyle w:val="ListParagraph"/>
        <w:rPr>
          <w:del w:id="4083" w:author="Rajiv Bansal" w:date="2019-11-24T13:00:00Z"/>
        </w:rPr>
      </w:pPr>
    </w:p>
    <w:p w14:paraId="26930297" w14:textId="30A3404A" w:rsidR="00A776C8" w:rsidDel="007D7D65" w:rsidRDefault="00A776C8" w:rsidP="00A776C8">
      <w:pPr>
        <w:pStyle w:val="ListParagraph"/>
        <w:rPr>
          <w:del w:id="4084" w:author="Rajiv Bansal" w:date="2019-11-24T13:00:00Z"/>
        </w:rPr>
      </w:pPr>
    </w:p>
    <w:p w14:paraId="057E825B" w14:textId="01E63153" w:rsidR="00A776C8" w:rsidDel="007D7D65" w:rsidRDefault="00A776C8" w:rsidP="00A776C8">
      <w:pPr>
        <w:pStyle w:val="ListParagraph"/>
        <w:rPr>
          <w:del w:id="4085" w:author="Rajiv Bansal" w:date="2019-11-24T13:00:00Z"/>
        </w:rPr>
      </w:pPr>
    </w:p>
    <w:p w14:paraId="11B61E95" w14:textId="76FEF9D7" w:rsidR="00A776C8" w:rsidDel="007D7D65" w:rsidRDefault="00A776C8" w:rsidP="00A776C8">
      <w:pPr>
        <w:pStyle w:val="ListParagraph"/>
        <w:rPr>
          <w:del w:id="4086" w:author="Rajiv Bansal" w:date="2019-11-24T13:00:00Z"/>
        </w:rPr>
      </w:pPr>
    </w:p>
    <w:p w14:paraId="67D7674E" w14:textId="2EC3B242" w:rsidR="00A776C8" w:rsidDel="007D7D65" w:rsidRDefault="00A776C8" w:rsidP="00A776C8">
      <w:pPr>
        <w:pStyle w:val="ListParagraph"/>
        <w:rPr>
          <w:del w:id="4087" w:author="Rajiv Bansal" w:date="2019-11-24T13:00:00Z"/>
        </w:rPr>
      </w:pPr>
    </w:p>
    <w:p w14:paraId="04F153FB" w14:textId="249A4FD7" w:rsidR="00A776C8" w:rsidDel="007D7D65" w:rsidRDefault="00A776C8" w:rsidP="00A776C8">
      <w:pPr>
        <w:pStyle w:val="ListParagraph"/>
        <w:rPr>
          <w:del w:id="4088" w:author="Rajiv Bansal" w:date="2019-11-24T13:00:00Z"/>
        </w:rPr>
      </w:pPr>
    </w:p>
    <w:p w14:paraId="6EB20D2F" w14:textId="4EF5B7FB" w:rsidR="00A776C8" w:rsidDel="007D7D65" w:rsidRDefault="00A776C8" w:rsidP="00A776C8">
      <w:pPr>
        <w:pStyle w:val="ListParagraph"/>
        <w:rPr>
          <w:del w:id="4089" w:author="Rajiv Bansal" w:date="2019-11-24T13:00:00Z"/>
        </w:rPr>
      </w:pPr>
    </w:p>
    <w:p w14:paraId="77675794" w14:textId="439FFFF6" w:rsidR="00A776C8" w:rsidDel="007D7D65" w:rsidRDefault="00A776C8" w:rsidP="00A776C8">
      <w:pPr>
        <w:pStyle w:val="ListParagraph"/>
        <w:rPr>
          <w:del w:id="4090" w:author="Rajiv Bansal" w:date="2019-11-24T13:00:00Z"/>
        </w:rPr>
      </w:pPr>
    </w:p>
    <w:p w14:paraId="20A46AD8" w14:textId="6C2B49CB" w:rsidR="00A776C8" w:rsidDel="007D7D65" w:rsidRDefault="00A776C8" w:rsidP="00A776C8">
      <w:pPr>
        <w:pStyle w:val="ListParagraph"/>
        <w:rPr>
          <w:del w:id="4091" w:author="Rajiv Bansal" w:date="2019-11-24T13:00:00Z"/>
        </w:rPr>
      </w:pPr>
    </w:p>
    <w:p w14:paraId="48606F31" w14:textId="53BAF13F" w:rsidR="00A776C8" w:rsidDel="007D7D65" w:rsidRDefault="00A776C8" w:rsidP="00A776C8">
      <w:pPr>
        <w:pStyle w:val="ListParagraph"/>
        <w:rPr>
          <w:del w:id="4092" w:author="Rajiv Bansal" w:date="2019-11-24T13:00:00Z"/>
        </w:rPr>
      </w:pPr>
    </w:p>
    <w:p w14:paraId="490C267F" w14:textId="45C5EB82" w:rsidR="00A776C8" w:rsidDel="007D7D65" w:rsidRDefault="00A776C8" w:rsidP="00A776C8">
      <w:pPr>
        <w:pStyle w:val="ListParagraph"/>
        <w:rPr>
          <w:del w:id="4093" w:author="Rajiv Bansal" w:date="2019-11-24T13:00:00Z"/>
        </w:rPr>
      </w:pPr>
    </w:p>
    <w:p w14:paraId="60236034" w14:textId="54E8AA19" w:rsidR="00A776C8" w:rsidDel="007D7D65" w:rsidRDefault="00A776C8" w:rsidP="00A776C8">
      <w:pPr>
        <w:pStyle w:val="ListParagraph"/>
        <w:rPr>
          <w:del w:id="4094" w:author="Rajiv Bansal" w:date="2019-11-24T13:00:00Z"/>
        </w:rPr>
      </w:pPr>
    </w:p>
    <w:p w14:paraId="3D83F623" w14:textId="7CD2730B" w:rsidR="00A776C8" w:rsidDel="007D7D65" w:rsidRDefault="00A776C8" w:rsidP="00A776C8">
      <w:pPr>
        <w:pStyle w:val="ListParagraph"/>
        <w:rPr>
          <w:del w:id="4095" w:author="Rajiv Bansal" w:date="2019-11-24T13:00:00Z"/>
        </w:rPr>
      </w:pPr>
    </w:p>
    <w:p w14:paraId="4287DCB5" w14:textId="63ABDB6F" w:rsidR="00057A97" w:rsidRPr="00442CA1" w:rsidRDefault="0051448D" w:rsidP="00057A97">
      <w:pPr>
        <w:pStyle w:val="ListParagraph"/>
        <w:numPr>
          <w:ilvl w:val="0"/>
          <w:numId w:val="23"/>
        </w:numPr>
        <w:rPr>
          <w:ins w:id="4096" w:author="rkbansal" w:date="2020-04-11T13:39:00Z"/>
          <w:rPrChange w:id="4097" w:author="rkbansal" w:date="2020-04-11T13:39:00Z">
            <w:rPr>
              <w:ins w:id="4098"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4099" w:author="rkbansal" w:date="2020-04-11T13:40:00Z"/>
        </w:rPr>
      </w:pPr>
      <w:ins w:id="4100" w:author="rkbansal" w:date="2020-04-11T13:39:00Z">
        <w:r>
          <w:t>Enable Eureka Client so that it can register with Eureka Server</w:t>
        </w:r>
      </w:ins>
    </w:p>
    <w:p w14:paraId="4D9F0B31" w14:textId="425D3C5E" w:rsidR="008F74B5" w:rsidRDefault="008F74B5" w:rsidP="00442CA1">
      <w:pPr>
        <w:pStyle w:val="ListParagraph"/>
        <w:numPr>
          <w:ilvl w:val="1"/>
          <w:numId w:val="23"/>
        </w:numPr>
        <w:rPr>
          <w:ins w:id="4101" w:author="rkbansal" w:date="2020-04-11T13:40:00Z"/>
        </w:rPr>
      </w:pPr>
      <w:ins w:id="4102" w:author="rkbansal" w:date="2020-04-11T13:40:00Z">
        <w:r>
          <w:t>Enable Circuit breaker</w:t>
        </w:r>
      </w:ins>
    </w:p>
    <w:p w14:paraId="0DE1AEA7" w14:textId="27105BAF" w:rsidR="008F74B5" w:rsidRDefault="008F74B5" w:rsidP="00442CA1">
      <w:pPr>
        <w:pStyle w:val="ListParagraph"/>
        <w:numPr>
          <w:ilvl w:val="1"/>
          <w:numId w:val="23"/>
        </w:numPr>
        <w:rPr>
          <w:ins w:id="4103" w:author="rkbansal" w:date="2020-04-11T13:40:00Z"/>
        </w:rPr>
      </w:pPr>
      <w:ins w:id="4104" w:author="rkbansal" w:date="2020-04-11T13:40:00Z">
        <w:r>
          <w:lastRenderedPageBreak/>
          <w:t>Enable JpaRepositories</w:t>
        </w:r>
      </w:ins>
    </w:p>
    <w:p w14:paraId="1A72982A" w14:textId="0C13B805" w:rsidR="00442CA1" w:rsidRPr="001A4DA1" w:rsidRDefault="00442CA1">
      <w:pPr>
        <w:pStyle w:val="ListParagraph"/>
        <w:ind w:left="1440"/>
        <w:pPrChange w:id="4105" w:author="rkbansal" w:date="2020-04-11T13:40:00Z">
          <w:pPr>
            <w:pStyle w:val="ListParagraph"/>
            <w:numPr>
              <w:numId w:val="23"/>
            </w:numPr>
            <w:ind w:hanging="360"/>
          </w:pPr>
        </w:pPrChange>
      </w:pP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6" w:author="rkbansal" w:date="2020-02-15T12:07:00Z"/>
          <w:rFonts w:ascii="Consolas" w:hAnsi="Consolas" w:cs="Consolas"/>
          <w:sz w:val="20"/>
          <w:szCs w:val="20"/>
        </w:rPr>
      </w:pPr>
      <w:del w:id="4107"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8" w:author="rkbansal" w:date="2020-02-15T12:07:00Z"/>
          <w:rFonts w:ascii="Consolas" w:hAnsi="Consolas" w:cs="Consolas"/>
          <w:sz w:val="20"/>
          <w:szCs w:val="20"/>
        </w:rPr>
      </w:pPr>
      <w:del w:id="4109"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0" w:author="rkbansal" w:date="2020-02-15T12:07:00Z"/>
          <w:rFonts w:ascii="Consolas" w:hAnsi="Consolas" w:cs="Consolas"/>
          <w:sz w:val="20"/>
          <w:szCs w:val="20"/>
        </w:rPr>
      </w:pPr>
      <w:del w:id="4111"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2" w:author="rkbansal" w:date="2020-02-15T12:07:00Z"/>
          <w:rFonts w:ascii="Consolas" w:hAnsi="Consolas" w:cs="Consolas"/>
          <w:sz w:val="20"/>
          <w:szCs w:val="20"/>
        </w:rPr>
      </w:pPr>
      <w:del w:id="4113"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4" w:author="rkbansal" w:date="2020-02-15T12:07:00Z"/>
          <w:rFonts w:ascii="Consolas" w:hAnsi="Consolas" w:cs="Consolas"/>
          <w:sz w:val="20"/>
          <w:szCs w:val="20"/>
        </w:rPr>
      </w:pPr>
      <w:del w:id="4115"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6" w:author="rkbansal" w:date="2020-02-15T12:07:00Z"/>
          <w:rFonts w:ascii="Consolas" w:hAnsi="Consolas" w:cs="Consolas"/>
          <w:sz w:val="20"/>
          <w:szCs w:val="20"/>
        </w:rPr>
      </w:pPr>
      <w:del w:id="4117"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8"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9" w:author="rkbansal" w:date="2020-02-15T12:07:00Z"/>
          <w:rFonts w:ascii="Consolas" w:hAnsi="Consolas" w:cs="Consolas"/>
          <w:sz w:val="20"/>
          <w:szCs w:val="20"/>
        </w:rPr>
      </w:pPr>
      <w:del w:id="4120"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1" w:author="rkbansal" w:date="2020-02-15T12:07:00Z"/>
          <w:rFonts w:ascii="Consolas" w:hAnsi="Consolas" w:cs="Consolas"/>
          <w:sz w:val="20"/>
          <w:szCs w:val="20"/>
        </w:rPr>
      </w:pPr>
      <w:del w:id="4122"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3" w:author="rkbansal" w:date="2020-02-15T12:07:00Z"/>
          <w:rFonts w:ascii="Consolas" w:hAnsi="Consolas" w:cs="Consolas"/>
          <w:sz w:val="20"/>
          <w:szCs w:val="20"/>
        </w:rPr>
      </w:pPr>
      <w:del w:id="4124"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5"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26" w:author="rkbansal" w:date="2020-02-15T12:07:00Z"/>
        </w:rPr>
      </w:pPr>
      <w:del w:id="4127" w:author="rkbansal" w:date="2020-02-15T12:07:00Z">
        <w:r w:rsidRPr="00A93022" w:rsidDel="001C2A40">
          <w:rPr>
            <w:rFonts w:ascii="Consolas" w:hAnsi="Consolas" w:cs="Consolas"/>
            <w:color w:val="000000"/>
            <w:sz w:val="20"/>
            <w:szCs w:val="20"/>
          </w:rPr>
          <w:delText>}</w:delText>
        </w:r>
      </w:del>
    </w:p>
    <w:p w14:paraId="435DDDA7" w14:textId="712770C8" w:rsidR="0051448D" w:rsidRDefault="00FD4C65" w:rsidP="0051448D">
      <w:ins w:id="4128" w:author="rkbansal" w:date="2020-04-11T13:41:00Z">
        <w:r>
          <w:rPr>
            <w:noProof/>
          </w:rPr>
          <w:drawing>
            <wp:inline distT="0" distB="0" distL="0" distR="0" wp14:anchorId="111E9B87" wp14:editId="5E413F9D">
              <wp:extent cx="5648325" cy="4781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8325" cy="4781550"/>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29" w:author="rkbansal" w:date="2019-12-22T11:09:00Z"/>
        </w:rPr>
      </w:pPr>
      <w:ins w:id="4130" w:author="rkbansal" w:date="2019-12-22T11:08:00Z">
        <w:r>
          <w:t xml:space="preserve">Update the </w:t>
        </w:r>
      </w:ins>
      <w:ins w:id="4131" w:author="rkbansal" w:date="2019-12-22T11:09:00Z">
        <w:r>
          <w:t>application.properties to register with Eureka client</w:t>
        </w:r>
      </w:ins>
    </w:p>
    <w:p w14:paraId="2D46A7F2" w14:textId="333125E3" w:rsidR="00DF3C2D" w:rsidRDefault="00FF21F6">
      <w:pPr>
        <w:pStyle w:val="ListParagraph"/>
        <w:rPr>
          <w:ins w:id="4132" w:author="rkbansal" w:date="2019-12-22T11:08:00Z"/>
        </w:rPr>
        <w:pPrChange w:id="4133" w:author="rkbansal" w:date="2019-12-22T11:09:00Z">
          <w:pPr>
            <w:pStyle w:val="ListParagraph"/>
            <w:numPr>
              <w:numId w:val="23"/>
            </w:numPr>
            <w:ind w:hanging="360"/>
          </w:pPr>
        </w:pPrChange>
      </w:pPr>
      <w:ins w:id="4134" w:author="rkbansal" w:date="2020-04-04T18:31:00Z">
        <w:r>
          <w:rPr>
            <w:noProof/>
          </w:rPr>
          <w:drawing>
            <wp:inline distT="0" distB="0" distL="0" distR="0" wp14:anchorId="7F873AFF" wp14:editId="01EF380F">
              <wp:extent cx="8477250" cy="497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77250" cy="49720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35" w:author="rkbansal" w:date="2019-12-22T12:57:00Z"/>
        </w:rPr>
      </w:pPr>
      <w:ins w:id="4136" w:author="rkbansal" w:date="2019-12-22T12:57:00Z">
        <w:r>
          <w:t>Service should be exposed as following:</w:t>
        </w:r>
      </w:ins>
    </w:p>
    <w:p w14:paraId="12A617A6" w14:textId="2A16E3F8" w:rsidR="00392C47" w:rsidRDefault="005060B9">
      <w:pPr>
        <w:pStyle w:val="ListParagraph"/>
        <w:rPr>
          <w:ins w:id="4137" w:author="rkbansal" w:date="2019-12-22T12:56:00Z"/>
        </w:rPr>
        <w:pPrChange w:id="4138" w:author="rkbansal" w:date="2019-12-22T12:57:00Z">
          <w:pPr>
            <w:pStyle w:val="ListParagraph"/>
            <w:numPr>
              <w:numId w:val="23"/>
            </w:numPr>
            <w:ind w:hanging="360"/>
          </w:pPr>
        </w:pPrChange>
      </w:pPr>
      <w:ins w:id="4139"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0" cy="2552700"/>
                      </a:xfrm>
                      <a:prstGeom prst="rect">
                        <a:avLst/>
                      </a:prstGeom>
                    </pic:spPr>
                  </pic:pic>
                </a:graphicData>
              </a:graphic>
            </wp:inline>
          </w:drawing>
        </w:r>
      </w:ins>
    </w:p>
    <w:p w14:paraId="78010D27" w14:textId="77777777" w:rsidR="00720E4D" w:rsidRDefault="00BF7419" w:rsidP="00A836BE">
      <w:pPr>
        <w:pStyle w:val="ListParagraph"/>
        <w:numPr>
          <w:ilvl w:val="0"/>
          <w:numId w:val="23"/>
        </w:numPr>
        <w:rPr>
          <w:ins w:id="4140" w:author="rkbansal" w:date="2020-04-04T20:58:00Z"/>
        </w:rPr>
      </w:pPr>
      <w:ins w:id="4141" w:author="rkbansal" w:date="2019-12-22T12:58:00Z">
        <w:r>
          <w:t xml:space="preserve">Made changes </w:t>
        </w:r>
      </w:ins>
      <w:ins w:id="4142"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143" w:author="rkbansal" w:date="2019-12-22T12:58:00Z"/>
          <w:rFonts w:eastAsia="Times New Roman" w:cs="Times New Roman"/>
          <w:color w:val="333333"/>
          <w:sz w:val="30"/>
          <w:szCs w:val="30"/>
          <w:lang w:eastAsia="en-IN"/>
        </w:rPr>
        <w:pPrChange w:id="4144" w:author="rkbansal" w:date="2020-04-04T20:58:00Z">
          <w:pPr>
            <w:pStyle w:val="ListParagraph"/>
          </w:pPr>
        </w:pPrChange>
      </w:pPr>
      <w:ins w:id="4145"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4146" w:author="rkbansal" w:date="2020-04-04T20:58:00Z">
        <w:r w:rsidR="00720E4D">
          <w:rPr>
            <w:rFonts w:ascii="Consolas" w:hAnsi="Consolas" w:cs="Consolas"/>
            <w:color w:val="000000"/>
            <w:sz w:val="20"/>
            <w:szCs w:val="20"/>
            <w:shd w:val="clear" w:color="auto" w:fill="E8F2FE"/>
          </w:rPr>
          <w:t xml:space="preserve">, </w:t>
        </w:r>
      </w:ins>
      <w:ins w:id="4147"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8" w:author="rkbansal" w:date="2019-12-22T12:59:00Z"/>
          <w:rFonts w:ascii="Consolas" w:hAnsi="Consolas" w:cs="Consolas"/>
          <w:sz w:val="20"/>
          <w:szCs w:val="20"/>
        </w:rPr>
        <w:pPrChange w:id="4149" w:author="rkbansal" w:date="2019-12-22T13:00:00Z">
          <w:pPr>
            <w:autoSpaceDE w:val="0"/>
            <w:autoSpaceDN w:val="0"/>
            <w:adjustRightInd w:val="0"/>
            <w:spacing w:after="0" w:line="240" w:lineRule="auto"/>
          </w:pPr>
        </w:pPrChange>
      </w:pPr>
      <w:ins w:id="4150" w:author="rkbansal" w:date="2019-12-22T12:59:00Z">
        <w:r w:rsidRPr="00870F04">
          <w:rPr>
            <w:rFonts w:ascii="Consolas" w:hAnsi="Consolas" w:cs="Consolas"/>
            <w:color w:val="646464"/>
            <w:sz w:val="20"/>
            <w:szCs w:val="20"/>
            <w:highlight w:val="yellow"/>
            <w:rPrChange w:id="4151"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52"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3" w:author="rkbansal" w:date="2019-12-22T12:59:00Z"/>
          <w:rFonts w:ascii="Consolas" w:hAnsi="Consolas" w:cs="Consolas"/>
          <w:sz w:val="20"/>
          <w:szCs w:val="20"/>
        </w:rPr>
        <w:pPrChange w:id="4154" w:author="rkbansal" w:date="2019-12-22T13:00:00Z">
          <w:pPr>
            <w:autoSpaceDE w:val="0"/>
            <w:autoSpaceDN w:val="0"/>
            <w:adjustRightInd w:val="0"/>
            <w:spacing w:after="0" w:line="240" w:lineRule="auto"/>
          </w:pPr>
        </w:pPrChange>
      </w:pPr>
      <w:ins w:id="4155"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6" w:author="rkbansal" w:date="2019-12-22T12:59:00Z"/>
          <w:rFonts w:ascii="Consolas" w:hAnsi="Consolas" w:cs="Consolas"/>
          <w:sz w:val="20"/>
          <w:szCs w:val="20"/>
        </w:rPr>
        <w:pPrChange w:id="4157" w:author="rkbansal" w:date="2019-12-22T13:00:00Z">
          <w:pPr>
            <w:autoSpaceDE w:val="0"/>
            <w:autoSpaceDN w:val="0"/>
            <w:adjustRightInd w:val="0"/>
            <w:spacing w:after="0" w:line="240" w:lineRule="auto"/>
          </w:pPr>
        </w:pPrChange>
      </w:pPr>
      <w:ins w:id="4158" w:author="rkbansal" w:date="2019-12-22T12:59:00Z">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9" w:author="rkbansal" w:date="2019-12-22T12:59:00Z"/>
          <w:rFonts w:ascii="Consolas" w:hAnsi="Consolas" w:cs="Consolas"/>
          <w:sz w:val="20"/>
          <w:szCs w:val="20"/>
        </w:rPr>
        <w:pPrChange w:id="4160"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1" w:author="rkbansal" w:date="2019-12-22T12:59:00Z"/>
          <w:rFonts w:ascii="Consolas" w:hAnsi="Consolas" w:cs="Consolas"/>
          <w:sz w:val="20"/>
          <w:szCs w:val="20"/>
        </w:rPr>
        <w:pPrChange w:id="4162" w:author="rkbansal" w:date="2019-12-22T13:00:00Z">
          <w:pPr>
            <w:autoSpaceDE w:val="0"/>
            <w:autoSpaceDN w:val="0"/>
            <w:adjustRightInd w:val="0"/>
            <w:spacing w:after="0" w:line="240" w:lineRule="auto"/>
          </w:pPr>
        </w:pPrChange>
      </w:pPr>
      <w:ins w:id="4163"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4" w:author="rkbansal" w:date="2019-12-22T12:59:00Z"/>
          <w:rFonts w:ascii="Consolas" w:hAnsi="Consolas" w:cs="Consolas"/>
          <w:sz w:val="20"/>
          <w:szCs w:val="20"/>
        </w:rPr>
        <w:pPrChange w:id="4165" w:author="rkbansal" w:date="2019-12-22T13:00:00Z">
          <w:pPr>
            <w:autoSpaceDE w:val="0"/>
            <w:autoSpaceDN w:val="0"/>
            <w:adjustRightInd w:val="0"/>
            <w:spacing w:after="0" w:line="240" w:lineRule="auto"/>
          </w:pPr>
        </w:pPrChange>
      </w:pPr>
      <w:ins w:id="416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7" w:author="rkbansal" w:date="2019-12-22T12:59:00Z"/>
          <w:rFonts w:ascii="Consolas" w:hAnsi="Consolas" w:cs="Consolas"/>
          <w:sz w:val="20"/>
          <w:szCs w:val="20"/>
        </w:rPr>
        <w:pPrChange w:id="4168" w:author="rkbansal" w:date="2019-12-22T13:00:00Z">
          <w:pPr>
            <w:autoSpaceDE w:val="0"/>
            <w:autoSpaceDN w:val="0"/>
            <w:adjustRightInd w:val="0"/>
            <w:spacing w:after="0" w:line="240" w:lineRule="auto"/>
          </w:pPr>
        </w:pPrChange>
      </w:pPr>
      <w:ins w:id="4169"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0" w:author="rkbansal" w:date="2019-12-22T12:59:00Z"/>
          <w:rFonts w:ascii="Consolas" w:hAnsi="Consolas" w:cs="Consolas"/>
          <w:sz w:val="20"/>
          <w:szCs w:val="20"/>
        </w:rPr>
        <w:pPrChange w:id="4171" w:author="rkbansal" w:date="2019-12-22T13:00:00Z">
          <w:pPr>
            <w:autoSpaceDE w:val="0"/>
            <w:autoSpaceDN w:val="0"/>
            <w:adjustRightInd w:val="0"/>
            <w:spacing w:after="0" w:line="240" w:lineRule="auto"/>
          </w:pPr>
        </w:pPrChange>
      </w:pPr>
      <w:ins w:id="4172"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3" w:author="rkbansal" w:date="2019-12-22T12:59:00Z"/>
          <w:rFonts w:ascii="Consolas" w:hAnsi="Consolas" w:cs="Consolas"/>
          <w:sz w:val="20"/>
          <w:szCs w:val="20"/>
        </w:rPr>
        <w:pPrChange w:id="4174" w:author="rkbansal" w:date="2019-12-22T13:00:00Z">
          <w:pPr>
            <w:autoSpaceDE w:val="0"/>
            <w:autoSpaceDN w:val="0"/>
            <w:adjustRightInd w:val="0"/>
            <w:spacing w:after="0" w:line="240" w:lineRule="auto"/>
          </w:pPr>
        </w:pPrChange>
      </w:pPr>
      <w:ins w:id="4175"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6" w:author="rkbansal" w:date="2019-12-22T12:59:00Z"/>
          <w:rFonts w:ascii="Consolas" w:hAnsi="Consolas" w:cs="Consolas"/>
          <w:sz w:val="20"/>
          <w:szCs w:val="20"/>
        </w:rPr>
        <w:pPrChange w:id="4177" w:author="rkbansal" w:date="2019-12-22T13:00:00Z">
          <w:pPr>
            <w:autoSpaceDE w:val="0"/>
            <w:autoSpaceDN w:val="0"/>
            <w:adjustRightInd w:val="0"/>
            <w:spacing w:after="0" w:line="240" w:lineRule="auto"/>
          </w:pPr>
        </w:pPrChange>
      </w:pPr>
      <w:ins w:id="4178"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9" w:author="rkbansal" w:date="2019-12-22T12:59:00Z"/>
          <w:rFonts w:ascii="Consolas" w:hAnsi="Consolas" w:cs="Consolas"/>
          <w:sz w:val="20"/>
          <w:szCs w:val="20"/>
        </w:rPr>
        <w:pPrChange w:id="4180" w:author="rkbansal" w:date="2019-12-22T13:00:00Z">
          <w:pPr>
            <w:autoSpaceDE w:val="0"/>
            <w:autoSpaceDN w:val="0"/>
            <w:adjustRightInd w:val="0"/>
            <w:spacing w:after="0" w:line="240" w:lineRule="auto"/>
          </w:pPr>
        </w:pPrChange>
      </w:pPr>
      <w:ins w:id="4181"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2" w:author="rkbansal" w:date="2019-12-22T12:59:00Z"/>
          <w:rFonts w:ascii="Consolas" w:hAnsi="Consolas" w:cs="Consolas"/>
          <w:sz w:val="20"/>
          <w:szCs w:val="20"/>
        </w:rPr>
        <w:pPrChange w:id="4183" w:author="rkbansal" w:date="2019-12-22T13:00:00Z">
          <w:pPr>
            <w:autoSpaceDE w:val="0"/>
            <w:autoSpaceDN w:val="0"/>
            <w:adjustRightInd w:val="0"/>
            <w:spacing w:after="0" w:line="240" w:lineRule="auto"/>
          </w:pPr>
        </w:pPrChange>
      </w:pPr>
      <w:ins w:id="4184"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5" w:author="rkbansal" w:date="2019-12-22T12:59:00Z"/>
          <w:rFonts w:ascii="Consolas" w:hAnsi="Consolas" w:cs="Consolas"/>
          <w:sz w:val="20"/>
          <w:szCs w:val="20"/>
        </w:rPr>
        <w:pPrChange w:id="4186" w:author="rkbansal" w:date="2019-12-22T13:00:00Z">
          <w:pPr>
            <w:autoSpaceDE w:val="0"/>
            <w:autoSpaceDN w:val="0"/>
            <w:adjustRightInd w:val="0"/>
            <w:spacing w:after="0" w:line="240" w:lineRule="auto"/>
          </w:pPr>
        </w:pPrChange>
      </w:pPr>
      <w:ins w:id="4187"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8" w:author="rkbansal" w:date="2019-12-22T12:59:00Z"/>
          <w:rFonts w:ascii="Consolas" w:hAnsi="Consolas" w:cs="Consolas"/>
          <w:sz w:val="20"/>
          <w:szCs w:val="20"/>
        </w:rPr>
        <w:pPrChange w:id="4189" w:author="rkbansal" w:date="2019-12-22T13:00:00Z">
          <w:pPr>
            <w:autoSpaceDE w:val="0"/>
            <w:autoSpaceDN w:val="0"/>
            <w:adjustRightInd w:val="0"/>
            <w:spacing w:after="0" w:line="240" w:lineRule="auto"/>
          </w:pPr>
        </w:pPrChange>
      </w:pPr>
      <w:ins w:id="4190"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6" w:author="rkbansal" w:date="2019-12-22T12:59:00Z"/>
          <w:rFonts w:ascii="Consolas" w:hAnsi="Consolas" w:cs="Consolas"/>
          <w:sz w:val="20"/>
          <w:szCs w:val="20"/>
        </w:rPr>
        <w:pPrChange w:id="4197" w:author="rkbansal" w:date="2019-12-22T13:00:00Z">
          <w:pPr>
            <w:autoSpaceDE w:val="0"/>
            <w:autoSpaceDN w:val="0"/>
            <w:adjustRightInd w:val="0"/>
            <w:spacing w:after="0" w:line="240" w:lineRule="auto"/>
          </w:pPr>
        </w:pPrChange>
      </w:pPr>
      <w:ins w:id="4198"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9" w:author="rkbansal" w:date="2019-12-22T12:59:00Z"/>
          <w:rFonts w:ascii="Consolas" w:hAnsi="Consolas" w:cs="Consolas"/>
          <w:sz w:val="20"/>
          <w:szCs w:val="20"/>
        </w:rPr>
        <w:pPrChange w:id="4200" w:author="rkbansal" w:date="2019-12-22T13:00:00Z">
          <w:pPr>
            <w:autoSpaceDE w:val="0"/>
            <w:autoSpaceDN w:val="0"/>
            <w:adjustRightInd w:val="0"/>
            <w:spacing w:after="0" w:line="240" w:lineRule="auto"/>
          </w:pPr>
        </w:pPrChange>
      </w:pPr>
      <w:ins w:id="420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2" w:author="rkbansal" w:date="2019-12-22T12:59:00Z"/>
          <w:rFonts w:ascii="Consolas" w:hAnsi="Consolas" w:cs="Consolas"/>
          <w:sz w:val="20"/>
          <w:szCs w:val="20"/>
        </w:rPr>
        <w:pPrChange w:id="4203" w:author="rkbansal" w:date="2019-12-22T13:00:00Z">
          <w:pPr>
            <w:autoSpaceDE w:val="0"/>
            <w:autoSpaceDN w:val="0"/>
            <w:adjustRightInd w:val="0"/>
            <w:spacing w:after="0" w:line="240" w:lineRule="auto"/>
          </w:pPr>
        </w:pPrChange>
      </w:pPr>
      <w:ins w:id="420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5" w:author="rkbansal" w:date="2019-12-22T12:59:00Z"/>
          <w:rFonts w:ascii="Consolas" w:hAnsi="Consolas" w:cs="Consolas"/>
          <w:sz w:val="20"/>
          <w:szCs w:val="20"/>
        </w:rPr>
        <w:pPrChange w:id="4206" w:author="rkbansal" w:date="2019-12-22T13:00:00Z">
          <w:pPr>
            <w:autoSpaceDE w:val="0"/>
            <w:autoSpaceDN w:val="0"/>
            <w:adjustRightInd w:val="0"/>
            <w:spacing w:after="0" w:line="240" w:lineRule="auto"/>
          </w:pPr>
        </w:pPrChange>
      </w:pPr>
      <w:ins w:id="4207"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8" w:author="rkbansal" w:date="2019-12-22T12:59:00Z"/>
          <w:rFonts w:ascii="Consolas" w:hAnsi="Consolas" w:cs="Consolas"/>
          <w:sz w:val="20"/>
          <w:szCs w:val="20"/>
        </w:rPr>
        <w:pPrChange w:id="4209" w:author="rkbansal" w:date="2019-12-22T13:00:00Z">
          <w:pPr>
            <w:autoSpaceDE w:val="0"/>
            <w:autoSpaceDN w:val="0"/>
            <w:adjustRightInd w:val="0"/>
            <w:spacing w:after="0" w:line="240" w:lineRule="auto"/>
          </w:pPr>
        </w:pPrChange>
      </w:pPr>
      <w:ins w:id="4210"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11"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12"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13"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14"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15"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6" w:author="rkbansal" w:date="2019-12-22T12:59:00Z"/>
          <w:rFonts w:ascii="Consolas" w:hAnsi="Consolas" w:cs="Consolas"/>
          <w:sz w:val="20"/>
          <w:szCs w:val="20"/>
        </w:rPr>
        <w:pPrChange w:id="4217" w:author="rkbansal" w:date="2019-12-22T13:00:00Z">
          <w:pPr>
            <w:autoSpaceDE w:val="0"/>
            <w:autoSpaceDN w:val="0"/>
            <w:adjustRightInd w:val="0"/>
            <w:spacing w:after="0" w:line="240" w:lineRule="auto"/>
          </w:pPr>
        </w:pPrChange>
      </w:pPr>
      <w:ins w:id="4218"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9" w:author="rkbansal" w:date="2019-12-22T12:59:00Z"/>
          <w:rFonts w:ascii="Consolas" w:hAnsi="Consolas" w:cs="Consolas"/>
          <w:sz w:val="20"/>
          <w:szCs w:val="20"/>
        </w:rPr>
        <w:pPrChange w:id="4220" w:author="rkbansal" w:date="2019-12-22T13:00:00Z">
          <w:pPr>
            <w:autoSpaceDE w:val="0"/>
            <w:autoSpaceDN w:val="0"/>
            <w:adjustRightInd w:val="0"/>
            <w:spacing w:after="0" w:line="240" w:lineRule="auto"/>
          </w:pPr>
        </w:pPrChange>
      </w:pPr>
      <w:ins w:id="4221"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2" w:author="rkbansal" w:date="2019-12-22T12:59:00Z"/>
          <w:rFonts w:ascii="Consolas" w:hAnsi="Consolas" w:cs="Consolas"/>
          <w:sz w:val="20"/>
          <w:szCs w:val="20"/>
        </w:rPr>
        <w:pPrChange w:id="4223" w:author="rkbansal" w:date="2019-12-22T13:00:00Z">
          <w:pPr>
            <w:autoSpaceDE w:val="0"/>
            <w:autoSpaceDN w:val="0"/>
            <w:adjustRightInd w:val="0"/>
            <w:spacing w:after="0" w:line="240" w:lineRule="auto"/>
          </w:pPr>
        </w:pPrChange>
      </w:pPr>
      <w:ins w:id="4224"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5" w:author="rkbansal" w:date="2019-12-22T12:59:00Z"/>
          <w:rFonts w:ascii="Consolas" w:hAnsi="Consolas" w:cs="Consolas"/>
          <w:sz w:val="20"/>
          <w:szCs w:val="20"/>
        </w:rPr>
        <w:pPrChange w:id="4226" w:author="rkbansal" w:date="2019-12-22T13:00:00Z">
          <w:pPr>
            <w:autoSpaceDE w:val="0"/>
            <w:autoSpaceDN w:val="0"/>
            <w:adjustRightInd w:val="0"/>
            <w:spacing w:after="0" w:line="240" w:lineRule="auto"/>
          </w:pPr>
        </w:pPrChange>
      </w:pPr>
      <w:ins w:id="4227"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8" w:author="rkbansal" w:date="2019-12-22T12:59:00Z"/>
          <w:rFonts w:ascii="Consolas" w:hAnsi="Consolas" w:cs="Consolas"/>
          <w:sz w:val="20"/>
          <w:szCs w:val="20"/>
        </w:rPr>
        <w:pPrChange w:id="4229" w:author="rkbansal" w:date="2019-12-22T13:00:00Z">
          <w:pPr>
            <w:autoSpaceDE w:val="0"/>
            <w:autoSpaceDN w:val="0"/>
            <w:adjustRightInd w:val="0"/>
            <w:spacing w:after="0" w:line="240" w:lineRule="auto"/>
          </w:pPr>
        </w:pPrChange>
      </w:pPr>
      <w:ins w:id="4230"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1" w:author="rkbansal" w:date="2019-12-22T12:59:00Z"/>
          <w:rFonts w:ascii="Consolas" w:hAnsi="Consolas" w:cs="Consolas"/>
          <w:sz w:val="20"/>
          <w:szCs w:val="20"/>
        </w:rPr>
        <w:pPrChange w:id="4232"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33" w:author="rkbansal" w:date="2019-12-22T12:58:00Z"/>
        </w:rPr>
        <w:pPrChange w:id="4234" w:author="rkbansal" w:date="2019-12-22T13:00:00Z">
          <w:pPr>
            <w:pStyle w:val="ListParagraph"/>
            <w:numPr>
              <w:numId w:val="23"/>
            </w:numPr>
            <w:ind w:hanging="360"/>
          </w:pPr>
        </w:pPrChange>
      </w:pPr>
      <w:ins w:id="4235" w:author="rkbansal" w:date="2019-12-22T12:59:00Z">
        <w:r w:rsidRPr="00870F04">
          <w:rPr>
            <w:rFonts w:ascii="Consolas" w:hAnsi="Consolas" w:cs="Consolas"/>
            <w:color w:val="000000"/>
            <w:sz w:val="20"/>
            <w:szCs w:val="20"/>
            <w:rPrChange w:id="4236" w:author="rkbansal" w:date="2019-12-22T13:00:00Z">
              <w:rPr/>
            </w:rPrChange>
          </w:rPr>
          <w:t>}</w:t>
        </w:r>
      </w:ins>
    </w:p>
    <w:p w14:paraId="16E40514" w14:textId="36FA19CA" w:rsidR="00187DD7" w:rsidRPr="00720E4D" w:rsidRDefault="00187DD7">
      <w:pPr>
        <w:pStyle w:val="ListParagraph"/>
        <w:numPr>
          <w:ilvl w:val="1"/>
          <w:numId w:val="23"/>
        </w:numPr>
        <w:rPr>
          <w:ins w:id="4237" w:author="rkbansal" w:date="2020-04-04T19:42:00Z"/>
          <w:bCs/>
          <w:rPrChange w:id="4238" w:author="rkbansal" w:date="2020-04-04T20:59:00Z">
            <w:rPr>
              <w:ins w:id="4239" w:author="rkbansal" w:date="2020-04-04T19:42:00Z"/>
            </w:rPr>
          </w:rPrChange>
        </w:rPr>
        <w:pPrChange w:id="4240" w:author="rkbansal" w:date="2020-04-04T20:59:00Z">
          <w:pPr>
            <w:pStyle w:val="ListParagraph"/>
            <w:numPr>
              <w:numId w:val="74"/>
            </w:numPr>
            <w:ind w:hanging="360"/>
          </w:pPr>
        </w:pPrChange>
      </w:pPr>
      <w:ins w:id="4241" w:author="rkbansal" w:date="2020-04-04T19:42:00Z">
        <w:r w:rsidRPr="00720E4D">
          <w:rPr>
            <w:bCs/>
            <w:rPrChange w:id="4242" w:author="rkbansal" w:date="2020-04-04T20:59:00Z">
              <w:rPr/>
            </w:rPrChange>
          </w:rPr>
          <w:t>Made changes in the Swagger’s HomeController</w:t>
        </w:r>
      </w:ins>
    </w:p>
    <w:p w14:paraId="44A3882A" w14:textId="77777777" w:rsidR="00187DD7" w:rsidRPr="009B1315" w:rsidRDefault="00187DD7" w:rsidP="00187DD7">
      <w:pPr>
        <w:pStyle w:val="ListParagraph"/>
        <w:rPr>
          <w:ins w:id="4243" w:author="rkbansal" w:date="2020-04-04T19:42:00Z"/>
          <w:bCs/>
        </w:rPr>
      </w:pPr>
    </w:p>
    <w:p w14:paraId="50AB7A10" w14:textId="57B660AB" w:rsidR="00187DD7" w:rsidRPr="007D5DE0" w:rsidRDefault="005D78AA" w:rsidP="00187DD7">
      <w:pPr>
        <w:ind w:firstLine="720"/>
        <w:rPr>
          <w:ins w:id="4244" w:author="rkbansal" w:date="2020-04-04T19:42:00Z"/>
          <w:b/>
          <w:sz w:val="18"/>
        </w:rPr>
      </w:pPr>
      <w:ins w:id="4245" w:author="rkbansal" w:date="2020-04-04T20:21:00Z">
        <w:r>
          <w:rPr>
            <w:noProof/>
          </w:rPr>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4246" w:author="rkbansal" w:date="2020-04-04T19:42:00Z"/>
          <w:b/>
          <w:sz w:val="18"/>
          <w:rPrChange w:id="4247" w:author="rkbansal" w:date="2020-04-04T19:42:00Z">
            <w:rPr>
              <w:ins w:id="4248" w:author="rkbansal" w:date="2020-04-04T19:42:00Z"/>
            </w:rPr>
          </w:rPrChange>
        </w:rPr>
        <w:pPrChange w:id="4249"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50" w:author="rkbansal" w:date="2019-12-22T14:08:00Z"/>
          <w:b/>
          <w:sz w:val="18"/>
        </w:rPr>
      </w:pPr>
      <w:ins w:id="4251"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52" w:author="rkbansal" w:date="2019-12-22T14:08:00Z"/>
          <w:b/>
          <w:sz w:val="18"/>
          <w:rPrChange w:id="4253" w:author="rkbansal" w:date="2019-12-22T14:08:00Z">
            <w:rPr>
              <w:ins w:id="4254" w:author="rkbansal" w:date="2019-12-22T14:08:00Z"/>
              <w:bCs/>
            </w:rPr>
          </w:rPrChange>
        </w:rPr>
      </w:pPr>
      <w:ins w:id="4255"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4256" w:author="rkbansal" w:date="2019-12-22T14:08:00Z"/>
          <w:b/>
          <w:sz w:val="18"/>
        </w:rPr>
      </w:pPr>
      <w:ins w:id="4257" w:author="rkbansal" w:date="2019-12-22T14:08:00Z">
        <w:r>
          <w:rPr>
            <w:bCs/>
          </w:rPr>
          <w:t>UserMgmt</w:t>
        </w:r>
      </w:ins>
      <w:ins w:id="4258" w:author="rkbansal" w:date="2020-02-25T00:41:00Z">
        <w:r w:rsidR="005E5806">
          <w:rPr>
            <w:bCs/>
          </w:rPr>
          <w:t>Rest</w:t>
        </w:r>
      </w:ins>
      <w:ins w:id="4259" w:author="rkbansal" w:date="2019-12-22T14:08:00Z">
        <w:r>
          <w:rPr>
            <w:bCs/>
          </w:rPr>
          <w:t>Application</w:t>
        </w:r>
      </w:ins>
    </w:p>
    <w:p w14:paraId="4E5EA42C" w14:textId="77777777" w:rsidR="00A54484" w:rsidRPr="00A54484" w:rsidRDefault="00A54484">
      <w:pPr>
        <w:pStyle w:val="ListParagraph"/>
        <w:rPr>
          <w:ins w:id="4260" w:author="rkbansal" w:date="2019-12-22T14:08:00Z"/>
          <w:rPrChange w:id="4261" w:author="rkbansal" w:date="2019-12-22T14:08:00Z">
            <w:rPr>
              <w:ins w:id="4262" w:author="rkbansal" w:date="2019-12-22T14:08:00Z"/>
              <w:rFonts w:ascii="Cambria" w:hAnsi="Cambria"/>
              <w:color w:val="222635"/>
              <w:sz w:val="29"/>
              <w:szCs w:val="29"/>
              <w:shd w:val="clear" w:color="auto" w:fill="FFFFFF"/>
            </w:rPr>
          </w:rPrChange>
        </w:rPr>
        <w:pPrChange w:id="4263" w:author="rkbansal" w:date="2019-12-22T14:08:00Z">
          <w:pPr>
            <w:pStyle w:val="ListParagraph"/>
            <w:numPr>
              <w:numId w:val="23"/>
            </w:numPr>
            <w:ind w:hanging="360"/>
          </w:pPr>
        </w:pPrChange>
      </w:pPr>
    </w:p>
    <w:p w14:paraId="4AA2872D" w14:textId="2C079691" w:rsidR="002B6106" w:rsidRDefault="002B6106" w:rsidP="002B6106">
      <w:pPr>
        <w:ind w:firstLine="720"/>
        <w:rPr>
          <w:ins w:id="4264" w:author="rkbansal" w:date="2019-12-22T14:10:00Z"/>
        </w:rPr>
      </w:pPr>
      <w:ins w:id="4265" w:author="rkbansal" w:date="2019-12-22T14:09:00Z">
        <w:r w:rsidRPr="002B6106">
          <w:rPr>
            <w:rFonts w:ascii="Cambria" w:hAnsi="Cambria"/>
            <w:color w:val="222635"/>
            <w:sz w:val="29"/>
            <w:szCs w:val="29"/>
            <w:shd w:val="clear" w:color="auto" w:fill="FFFFFF"/>
          </w:rPr>
          <w:t xml:space="preserve">Check Eureka Server is running and </w:t>
        </w:r>
        <w:r w:rsidRPr="002B6106">
          <w:rPr>
            <w:bCs/>
            <w:rPrChange w:id="4266" w:author="rkbansal" w:date="2019-12-22T14:10:00Z">
              <w:rPr/>
            </w:rPrChange>
          </w:rPr>
          <w:t>UserMgmtServiceApplication is registered with Eureka Server</w:t>
        </w:r>
      </w:ins>
      <w:ins w:id="4267"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268" w:author="rkbansal" w:date="2019-12-22T14:10:00Z"/>
          <w:bCs/>
        </w:rPr>
      </w:pPr>
      <w:ins w:id="4269"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270" w:author="rkbansal" w:date="2019-12-22T14:09:00Z"/>
          <w:b/>
          <w:sz w:val="18"/>
          <w:rPrChange w:id="4271" w:author="rkbansal" w:date="2019-12-22T14:10:00Z">
            <w:rPr>
              <w:ins w:id="4272" w:author="rkbansal" w:date="2019-12-22T14:09:00Z"/>
              <w:bCs/>
            </w:rPr>
          </w:rPrChange>
        </w:rPr>
        <w:pPrChange w:id="4273"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274" w:author="rkbansal" w:date="2020-04-04T19:44:00Z"/>
        </w:rPr>
      </w:pPr>
      <w:ins w:id="4275" w:author="rkbansal" w:date="2020-04-04T19:44:00Z">
        <w:r>
          <w:t>After running the application, should be visible following functions for the following url:</w:t>
        </w:r>
        <w:r w:rsidRPr="00B51A16">
          <w:t xml:space="preserve"> </w:t>
        </w:r>
      </w:ins>
      <w:ins w:id="4276" w:author="rkbansal" w:date="2020-04-04T20:22:00Z">
        <w:r w:rsidR="00961DD5">
          <w:fldChar w:fldCharType="begin"/>
        </w:r>
        <w:r w:rsidR="00961DD5">
          <w:instrText xml:space="preserve"> HYPERLINK "</w:instrText>
        </w:r>
      </w:ins>
      <w:ins w:id="4277" w:author="rkbansal" w:date="2020-04-04T19:44:00Z">
        <w:r w:rsidR="00961DD5" w:rsidRPr="00961DD5">
          <w:rPr>
            <w:rPrChange w:id="4278" w:author="rkbansal" w:date="2020-04-04T20:22:00Z">
              <w:rPr>
                <w:rStyle w:val="Hyperlink"/>
              </w:rPr>
            </w:rPrChange>
          </w:rPr>
          <w:instrText>http://localhost:</w:instrText>
        </w:r>
      </w:ins>
      <w:ins w:id="4279" w:author="rkbansal" w:date="2020-04-04T20:22:00Z">
        <w:r w:rsidR="00961DD5" w:rsidRPr="00961DD5">
          <w:rPr>
            <w:rPrChange w:id="4280" w:author="rkbansal" w:date="2020-04-04T20:22:00Z">
              <w:rPr>
                <w:rStyle w:val="Hyperlink"/>
              </w:rPr>
            </w:rPrChange>
          </w:rPr>
          <w:instrText>3</w:instrText>
        </w:r>
      </w:ins>
      <w:ins w:id="4281" w:author="rkbansal" w:date="2020-04-04T19:44:00Z">
        <w:r w:rsidR="00961DD5" w:rsidRPr="00961DD5">
          <w:rPr>
            <w:rPrChange w:id="4282" w:author="rkbansal" w:date="2020-04-04T20:22:00Z">
              <w:rPr>
                <w:rStyle w:val="Hyperlink"/>
              </w:rPr>
            </w:rPrChange>
          </w:rPr>
          <w:instrText>379/api/user-mgmt-service/swagger-ui.html</w:instrText>
        </w:r>
      </w:ins>
      <w:ins w:id="4283" w:author="rkbansal" w:date="2020-04-04T20:22:00Z">
        <w:r w:rsidR="00961DD5">
          <w:instrText xml:space="preserve">" </w:instrText>
        </w:r>
        <w:r w:rsidR="00961DD5">
          <w:fldChar w:fldCharType="separate"/>
        </w:r>
      </w:ins>
      <w:ins w:id="4284" w:author="rkbansal" w:date="2020-04-04T19:44:00Z">
        <w:r w:rsidR="00961DD5" w:rsidRPr="00B85784">
          <w:rPr>
            <w:rStyle w:val="Hyperlink"/>
          </w:rPr>
          <w:t>http://localhost:</w:t>
        </w:r>
      </w:ins>
      <w:ins w:id="4285" w:author="rkbansal" w:date="2020-04-04T20:22:00Z">
        <w:r w:rsidR="00961DD5" w:rsidRPr="00B85784">
          <w:rPr>
            <w:rStyle w:val="Hyperlink"/>
          </w:rPr>
          <w:t>3</w:t>
        </w:r>
      </w:ins>
      <w:ins w:id="4286" w:author="rkbansal" w:date="2020-04-04T19:44:00Z">
        <w:r w:rsidR="00961DD5" w:rsidRPr="00B85784">
          <w:rPr>
            <w:rStyle w:val="Hyperlink"/>
          </w:rPr>
          <w:t>379/api/user-mgmt-service/swagger-ui.html</w:t>
        </w:r>
      </w:ins>
      <w:ins w:id="4287" w:author="rkbansal" w:date="2020-04-04T20:22:00Z">
        <w:r w:rsidR="00961DD5">
          <w:fldChar w:fldCharType="end"/>
        </w:r>
      </w:ins>
    </w:p>
    <w:p w14:paraId="0EEB8E85" w14:textId="77777777" w:rsidR="00187DD7" w:rsidRDefault="00187DD7">
      <w:pPr>
        <w:pStyle w:val="ListParagraph"/>
        <w:rPr>
          <w:ins w:id="4288" w:author="rkbansal" w:date="2020-04-04T19:44:00Z"/>
        </w:rPr>
        <w:pPrChange w:id="4289" w:author="rkbansal" w:date="2020-04-04T19:45:00Z">
          <w:pPr>
            <w:pStyle w:val="ListParagraph"/>
            <w:numPr>
              <w:numId w:val="23"/>
            </w:numPr>
            <w:ind w:hanging="360"/>
          </w:pPr>
        </w:pPrChange>
      </w:pPr>
    </w:p>
    <w:p w14:paraId="7DC72D60" w14:textId="77777777" w:rsidR="00187DD7" w:rsidRDefault="00187DD7">
      <w:pPr>
        <w:pStyle w:val="ListParagraph"/>
        <w:rPr>
          <w:ins w:id="4290" w:author="rkbansal" w:date="2020-04-04T19:44:00Z"/>
        </w:rPr>
        <w:pPrChange w:id="4291" w:author="rkbansal" w:date="2020-04-04T19:45:00Z">
          <w:pPr>
            <w:pStyle w:val="ListParagraph"/>
            <w:numPr>
              <w:numId w:val="23"/>
            </w:numPr>
            <w:ind w:hanging="360"/>
          </w:pPr>
        </w:pPrChange>
      </w:pPr>
      <w:ins w:id="4292" w:author="rkbansal" w:date="2020-04-04T19:44:00Z">
        <w:r>
          <w:t>Or</w:t>
        </w:r>
      </w:ins>
    </w:p>
    <w:p w14:paraId="5D24AA65" w14:textId="0697B40C" w:rsidR="00187DD7" w:rsidRDefault="00320B40">
      <w:pPr>
        <w:pStyle w:val="ListParagraph"/>
        <w:rPr>
          <w:ins w:id="4293" w:author="rkbansal" w:date="2020-04-04T19:44:00Z"/>
        </w:rPr>
        <w:pPrChange w:id="4294" w:author="rkbansal" w:date="2020-04-04T19:45:00Z">
          <w:pPr>
            <w:pStyle w:val="ListParagraph"/>
            <w:numPr>
              <w:numId w:val="23"/>
            </w:numPr>
            <w:ind w:hanging="360"/>
          </w:pPr>
        </w:pPrChange>
      </w:pPr>
      <w:ins w:id="4295" w:author="rkbansal" w:date="2020-04-04T20:22:00Z">
        <w:r>
          <w:fldChar w:fldCharType="begin"/>
        </w:r>
        <w:r>
          <w:instrText xml:space="preserve"> HYPERLINK "</w:instrText>
        </w:r>
      </w:ins>
      <w:ins w:id="4296" w:author="rkbansal" w:date="2020-04-04T19:44:00Z">
        <w:r w:rsidRPr="00320B40">
          <w:rPr>
            <w:rPrChange w:id="4297" w:author="rkbansal" w:date="2020-04-04T20:22:00Z">
              <w:rPr>
                <w:rStyle w:val="Hyperlink"/>
              </w:rPr>
            </w:rPrChange>
          </w:rPr>
          <w:instrText>http://localhost:</w:instrText>
        </w:r>
      </w:ins>
      <w:ins w:id="4298" w:author="rkbansal" w:date="2020-04-04T20:22:00Z">
        <w:r w:rsidRPr="00320B40">
          <w:rPr>
            <w:rPrChange w:id="4299" w:author="rkbansal" w:date="2020-04-04T20:22:00Z">
              <w:rPr>
                <w:rStyle w:val="Hyperlink"/>
              </w:rPr>
            </w:rPrChange>
          </w:rPr>
          <w:instrText>3</w:instrText>
        </w:r>
      </w:ins>
      <w:ins w:id="4300" w:author="rkbansal" w:date="2020-04-04T19:44:00Z">
        <w:r w:rsidRPr="00320B40">
          <w:rPr>
            <w:rPrChange w:id="4301" w:author="rkbansal" w:date="2020-04-04T20:22:00Z">
              <w:rPr>
                <w:rStyle w:val="Hyperlink"/>
              </w:rPr>
            </w:rPrChange>
          </w:rPr>
          <w:instrText>379/api/user-mgmt-service/api-docs</w:instrText>
        </w:r>
      </w:ins>
      <w:ins w:id="4302" w:author="rkbansal" w:date="2020-04-04T20:22:00Z">
        <w:r>
          <w:instrText xml:space="preserve">" </w:instrText>
        </w:r>
        <w:r>
          <w:fldChar w:fldCharType="separate"/>
        </w:r>
      </w:ins>
      <w:ins w:id="4303" w:author="rkbansal" w:date="2020-04-04T19:44:00Z">
        <w:r w:rsidRPr="00B85784">
          <w:rPr>
            <w:rStyle w:val="Hyperlink"/>
          </w:rPr>
          <w:t>http://localhost:</w:t>
        </w:r>
      </w:ins>
      <w:ins w:id="4304" w:author="rkbansal" w:date="2020-04-04T20:22:00Z">
        <w:r w:rsidRPr="00B85784">
          <w:rPr>
            <w:rStyle w:val="Hyperlink"/>
          </w:rPr>
          <w:t>3</w:t>
        </w:r>
      </w:ins>
      <w:ins w:id="4305" w:author="rkbansal" w:date="2020-04-04T19:44:00Z">
        <w:r w:rsidRPr="00B85784">
          <w:rPr>
            <w:rStyle w:val="Hyperlink"/>
          </w:rPr>
          <w:t>379/api/user-mgmt-service/api-docs</w:t>
        </w:r>
      </w:ins>
      <w:ins w:id="4306" w:author="rkbansal" w:date="2020-04-04T20:22:00Z">
        <w:r>
          <w:fldChar w:fldCharType="end"/>
        </w:r>
      </w:ins>
    </w:p>
    <w:p w14:paraId="44170DD8" w14:textId="2FEF5518" w:rsidR="00057A97" w:rsidRDefault="00A836BE">
      <w:pPr>
        <w:pStyle w:val="ListParagraph"/>
        <w:rPr>
          <w:ins w:id="4307" w:author="rkbansal" w:date="2019-12-22T14:13:00Z"/>
        </w:rPr>
        <w:pPrChange w:id="4308" w:author="rkbansal" w:date="2020-04-04T19:45:00Z">
          <w:pPr>
            <w:pStyle w:val="ListParagraph"/>
            <w:numPr>
              <w:numId w:val="23"/>
            </w:numPr>
            <w:ind w:hanging="360"/>
          </w:pPr>
        </w:pPrChange>
      </w:pPr>
      <w:ins w:id="4309" w:author="Rajiv Bansal" w:date="2019-11-27T20:48:00Z">
        <w:del w:id="4310" w:author="rkbansal" w:date="2020-04-04T19:45:00Z">
          <w:r w:rsidDel="00187DD7">
            <w:delText xml:space="preserve">After </w:delText>
          </w:r>
        </w:del>
        <w:del w:id="4311" w:author="rkbansal" w:date="2019-12-22T14:12:00Z">
          <w:r w:rsidDel="00B51A16">
            <w:delText>creating</w:delText>
          </w:r>
        </w:del>
        <w:del w:id="4312" w:author="rkbansal" w:date="2020-04-04T19:45:00Z">
          <w:r w:rsidDel="00187DD7">
            <w:delText xml:space="preserve"> the application, should be visible following functions:</w:delText>
          </w:r>
        </w:del>
      </w:ins>
    </w:p>
    <w:p w14:paraId="05C84717" w14:textId="761BF8FB" w:rsidR="00486B98" w:rsidRDefault="00320B40">
      <w:pPr>
        <w:rPr>
          <w:ins w:id="4313" w:author="rkbansal" w:date="2019-12-22T14:13:00Z"/>
        </w:rPr>
        <w:pPrChange w:id="4314" w:author="rkbansal" w:date="2019-12-22T14:13:00Z">
          <w:pPr>
            <w:pStyle w:val="ListParagraph"/>
            <w:numPr>
              <w:numId w:val="23"/>
            </w:numPr>
            <w:ind w:hanging="360"/>
          </w:pPr>
        </w:pPrChange>
      </w:pPr>
      <w:ins w:id="4315" w:author="rkbansal" w:date="2020-04-04T20:23:00Z">
        <w:r>
          <w:rPr>
            <w:noProof/>
          </w:rPr>
          <w:lastRenderedPageBreak/>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16" w:author="Rajiv Bansal" w:date="2019-11-27T20:48:00Z"/>
        </w:rPr>
      </w:pPr>
      <w:ins w:id="4317" w:author="rkbansal" w:date="2019-12-22T14:14:00Z">
        <w:r>
          <w:t>Test</w:t>
        </w:r>
      </w:ins>
      <w:ins w:id="4318" w:author="rkbansal" w:date="2019-12-22T14:15:00Z">
        <w:r>
          <w:t xml:space="preserve"> the </w:t>
        </w:r>
        <w:r w:rsidR="00E01C45">
          <w:t xml:space="preserve">User </w:t>
        </w:r>
        <w:r>
          <w:t>Api using JUnit</w:t>
        </w:r>
      </w:ins>
    </w:p>
    <w:p w14:paraId="1784C504" w14:textId="6C43A645" w:rsidR="00A836BE" w:rsidRPr="00047E66" w:rsidRDefault="000E0984">
      <w:ins w:id="4319" w:author="rkbansal" w:date="2020-04-11T13:42:00Z">
        <w:r>
          <w:rPr>
            <w:noProof/>
          </w:rPr>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686800" cy="8477250"/>
                      </a:xfrm>
                      <a:prstGeom prst="rect">
                        <a:avLst/>
                      </a:prstGeom>
                    </pic:spPr>
                  </pic:pic>
                </a:graphicData>
              </a:graphic>
            </wp:inline>
          </w:drawing>
        </w:r>
      </w:ins>
      <w:ins w:id="4320" w:author="Rajiv Bansal" w:date="2019-11-27T20:50:00Z">
        <w:del w:id="4321"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953500" cy="8277225"/>
                        </a:xfrm>
                        <a:prstGeom prst="rect">
                          <a:avLst/>
                        </a:prstGeom>
                      </pic:spPr>
                    </pic:pic>
                  </a:graphicData>
                </a:graphic>
              </wp:inline>
            </w:drawing>
          </w:r>
        </w:del>
      </w:ins>
    </w:p>
    <w:p w14:paraId="1CFAD7BC" w14:textId="1B1061C6" w:rsidR="004D59D5" w:rsidRDefault="003B34F3" w:rsidP="003B34F3">
      <w:pPr>
        <w:pStyle w:val="ListParagraph"/>
        <w:numPr>
          <w:ilvl w:val="0"/>
          <w:numId w:val="23"/>
        </w:numPr>
        <w:rPr>
          <w:ins w:id="4322" w:author="rkbansal" w:date="2020-04-04T20:56:00Z"/>
        </w:rPr>
      </w:pPr>
      <w:ins w:id="4323" w:author="rkbansal" w:date="2020-04-04T20:56:00Z">
        <w:r>
          <w:t>Test using Postman</w:t>
        </w:r>
      </w:ins>
    </w:p>
    <w:p w14:paraId="5E83B7E7" w14:textId="0FD195F0" w:rsidR="003B34F3" w:rsidRPr="004D59D5" w:rsidRDefault="003B34F3">
      <w:pPr>
        <w:pStyle w:val="ListParagraph"/>
        <w:pPrChange w:id="4324" w:author="rkbansal" w:date="2020-04-04T20:56:00Z">
          <w:pPr/>
        </w:pPrChange>
      </w:pPr>
      <w:ins w:id="4325" w:author="rkbansal" w:date="2020-04-04T20:56:00Z">
        <w:r>
          <w:rPr>
            <w:noProof/>
          </w:rPr>
          <w:lastRenderedPageBreak/>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9000" cy="5092700"/>
                      </a:xfrm>
                      <a:prstGeom prst="rect">
                        <a:avLst/>
                      </a:prstGeom>
                    </pic:spPr>
                  </pic:pic>
                </a:graphicData>
              </a:graphic>
            </wp:inline>
          </w:drawing>
        </w:r>
      </w:ins>
    </w:p>
    <w:p w14:paraId="3C7AA05D" w14:textId="2030C776" w:rsidR="008F6496" w:rsidRDefault="008F6496" w:rsidP="008F6496">
      <w:pPr>
        <w:pStyle w:val="Heading2"/>
        <w:rPr>
          <w:ins w:id="4326" w:author="rkbansal" w:date="2019-12-04T09:26:00Z"/>
          <w:rFonts w:ascii="Georgia" w:hAnsi="Georgia"/>
          <w:b/>
          <w:sz w:val="28"/>
        </w:rPr>
      </w:pPr>
      <w:moveToRangeStart w:id="4327" w:author="rkbansal" w:date="2019-12-04T09:26:00Z" w:name="move26343988"/>
      <w:moveTo w:id="4328" w:author="rkbansal" w:date="2019-12-04T09:26:00Z">
        <w:r>
          <w:rPr>
            <w:rFonts w:ascii="Georgia" w:hAnsi="Georgia"/>
            <w:b/>
            <w:sz w:val="28"/>
          </w:rPr>
          <w:t>Auth</w:t>
        </w:r>
      </w:moveTo>
      <w:ins w:id="4329" w:author="rkbansal" w:date="2019-12-04T09:28:00Z">
        <w:r w:rsidR="00360505">
          <w:rPr>
            <w:rFonts w:ascii="Georgia" w:hAnsi="Georgia"/>
            <w:b/>
            <w:sz w:val="28"/>
          </w:rPr>
          <w:t>entication</w:t>
        </w:r>
      </w:ins>
      <w:moveTo w:id="4330" w:author="rkbansal" w:date="2019-12-04T09:26:00Z">
        <w:del w:id="4331"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32" w:author="rkbansal" w:date="2019-12-04T09:26:00Z"/>
        </w:rPr>
        <w:pPrChange w:id="4333" w:author="rkbansal" w:date="2019-12-04T09:26:00Z">
          <w:pPr>
            <w:numPr>
              <w:numId w:val="67"/>
            </w:numPr>
            <w:tabs>
              <w:tab w:val="num" w:pos="720"/>
            </w:tabs>
            <w:ind w:left="720" w:hanging="360"/>
          </w:pPr>
        </w:pPrChange>
      </w:pPr>
      <w:ins w:id="4334" w:author="rkbansal" w:date="2019-12-04T09:26:00Z">
        <w:r w:rsidRPr="001C239E">
          <w:t>Authentication Service is used for validating user credentials, and issuing tokens.</w:t>
        </w:r>
      </w:ins>
    </w:p>
    <w:p w14:paraId="069495EC" w14:textId="77777777" w:rsidR="001C239E" w:rsidRPr="001C239E" w:rsidRDefault="001C239E">
      <w:pPr>
        <w:rPr>
          <w:ins w:id="4335" w:author="rkbansal" w:date="2019-12-04T09:26:00Z"/>
        </w:rPr>
        <w:pPrChange w:id="4336" w:author="rkbansal" w:date="2019-12-04T09:27:00Z">
          <w:pPr>
            <w:numPr>
              <w:numId w:val="67"/>
            </w:numPr>
            <w:tabs>
              <w:tab w:val="num" w:pos="720"/>
            </w:tabs>
            <w:ind w:left="720" w:hanging="360"/>
          </w:pPr>
        </w:pPrChange>
      </w:pPr>
      <w:ins w:id="4337" w:author="rkbansal" w:date="2019-12-04T09:26:00Z">
        <w:r w:rsidRPr="001C239E">
          <w:t>The authentication flow is simple as:</w:t>
        </w:r>
      </w:ins>
    </w:p>
    <w:p w14:paraId="0D483729" w14:textId="77777777" w:rsidR="001C239E" w:rsidRPr="001C239E" w:rsidRDefault="001C239E" w:rsidP="001C239E">
      <w:pPr>
        <w:numPr>
          <w:ilvl w:val="1"/>
          <w:numId w:val="67"/>
        </w:numPr>
        <w:rPr>
          <w:ins w:id="4338" w:author="rkbansal" w:date="2019-12-04T09:26:00Z"/>
        </w:rPr>
      </w:pPr>
      <w:ins w:id="4339"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40" w:author="rkbansal" w:date="2019-12-04T09:26:00Z"/>
        </w:rPr>
      </w:pPr>
      <w:ins w:id="4341"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42" w:author="rkbansal" w:date="2019-12-04T09:26:00Z"/>
        </w:rPr>
      </w:pPr>
      <w:ins w:id="4343"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44" w:author="rkbansal" w:date="2019-12-04T09:26:00Z"/>
        </w:rPr>
        <w:pPrChange w:id="4345" w:author="rkbansal" w:date="2019-12-04T09:27:00Z">
          <w:pPr>
            <w:numPr>
              <w:numId w:val="67"/>
            </w:numPr>
            <w:tabs>
              <w:tab w:val="num" w:pos="720"/>
            </w:tabs>
            <w:ind w:left="720" w:hanging="360"/>
          </w:pPr>
        </w:pPrChange>
      </w:pPr>
      <w:ins w:id="4346"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47" w:author="rkbansal" w:date="2019-12-04T09:26:00Z"/>
        </w:rPr>
      </w:pPr>
      <w:ins w:id="4348" w:author="rkbansal" w:date="2019-12-04T09:26:00Z">
        <w:r w:rsidRPr="001C239E">
          <w:t>Authentication Service Tools</w:t>
        </w:r>
      </w:ins>
    </w:p>
    <w:p w14:paraId="2F236FD4" w14:textId="77777777" w:rsidR="001C239E" w:rsidRPr="001C239E" w:rsidRDefault="001C239E" w:rsidP="001C239E">
      <w:pPr>
        <w:numPr>
          <w:ilvl w:val="1"/>
          <w:numId w:val="67"/>
        </w:numPr>
        <w:rPr>
          <w:ins w:id="4349" w:author="rkbansal" w:date="2019-12-04T09:26:00Z"/>
        </w:rPr>
      </w:pPr>
      <w:ins w:id="4350" w:author="rkbansal" w:date="2019-12-04T09:26:00Z">
        <w:r w:rsidRPr="001C239E">
          <w:t>Spring Cloud Security</w:t>
        </w:r>
      </w:ins>
    </w:p>
    <w:p w14:paraId="7D85D202" w14:textId="77777777" w:rsidR="001C239E" w:rsidRPr="001C239E" w:rsidRDefault="001C239E" w:rsidP="001C239E">
      <w:pPr>
        <w:numPr>
          <w:ilvl w:val="1"/>
          <w:numId w:val="67"/>
        </w:numPr>
        <w:rPr>
          <w:ins w:id="4351" w:author="rkbansal" w:date="2019-12-04T09:26:00Z"/>
        </w:rPr>
      </w:pPr>
      <w:ins w:id="4352" w:author="rkbansal" w:date="2019-12-04T09:26:00Z">
        <w:r w:rsidRPr="001C239E">
          <w:t>OAuth2</w:t>
        </w:r>
      </w:ins>
    </w:p>
    <w:p w14:paraId="11D68732" w14:textId="77777777" w:rsidR="001C239E" w:rsidRPr="001C239E" w:rsidRDefault="001C239E" w:rsidP="001C239E">
      <w:pPr>
        <w:numPr>
          <w:ilvl w:val="1"/>
          <w:numId w:val="67"/>
        </w:numPr>
        <w:rPr>
          <w:ins w:id="4353" w:author="rkbansal" w:date="2019-12-04T09:26:00Z"/>
        </w:rPr>
      </w:pPr>
      <w:ins w:id="4354" w:author="rkbansal" w:date="2019-12-04T09:26:00Z">
        <w:r w:rsidRPr="001C239E">
          <w:t>JWT</w:t>
        </w:r>
      </w:ins>
    </w:p>
    <w:p w14:paraId="6E0D555D" w14:textId="5DA71A80" w:rsidR="001C239E" w:rsidRDefault="001C239E" w:rsidP="001C239E">
      <w:pPr>
        <w:numPr>
          <w:ilvl w:val="0"/>
          <w:numId w:val="67"/>
        </w:numPr>
        <w:rPr>
          <w:ins w:id="4355" w:author="rkbansal" w:date="2019-12-04T09:47:00Z"/>
        </w:rPr>
      </w:pPr>
      <w:ins w:id="4356"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57" w:author="rkbansal" w:date="2019-12-04T09:47:00Z"/>
          <w:rFonts w:ascii="Georgia" w:hAnsi="Georgia"/>
          <w:spacing w:val="-1"/>
          <w:rPrChange w:id="4358" w:author="rkbansal" w:date="2019-12-04T09:48:00Z">
            <w:rPr>
              <w:ins w:id="4359" w:author="rkbansal" w:date="2019-12-04T09:47:00Z"/>
              <w:rFonts w:ascii="Georgia" w:hAnsi="Georgia"/>
              <w:spacing w:val="-1"/>
              <w:sz w:val="32"/>
              <w:szCs w:val="32"/>
            </w:rPr>
          </w:rPrChange>
        </w:rPr>
        <w:pPrChange w:id="4360"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61" w:author="rkbansal" w:date="2019-12-04T09:47:00Z">
        <w:r w:rsidRPr="00281BAC">
          <w:rPr>
            <w:rFonts w:ascii="Georgia" w:hAnsi="Georgia"/>
            <w:spacing w:val="-1"/>
            <w:rPrChange w:id="4362"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63" w:author="rkbansal" w:date="2019-12-04T09:47:00Z"/>
          <w:rFonts w:ascii="Georgia" w:hAnsi="Georgia"/>
          <w:spacing w:val="-1"/>
          <w:rPrChange w:id="4364" w:author="rkbansal" w:date="2019-12-04T09:48:00Z">
            <w:rPr>
              <w:ins w:id="4365" w:author="rkbansal" w:date="2019-12-04T09:47:00Z"/>
              <w:rFonts w:ascii="Georgia" w:hAnsi="Georgia"/>
              <w:spacing w:val="-1"/>
              <w:sz w:val="32"/>
              <w:szCs w:val="32"/>
            </w:rPr>
          </w:rPrChange>
        </w:rPr>
        <w:pPrChange w:id="436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67" w:author="rkbansal" w:date="2019-12-04T09:47:00Z">
        <w:r w:rsidRPr="00281BAC">
          <w:rPr>
            <w:rFonts w:ascii="Georgia" w:hAnsi="Georgia"/>
            <w:spacing w:val="-1"/>
            <w:rPrChange w:id="4368"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69" w:author="rkbansal" w:date="2019-12-04T09:47:00Z"/>
          <w:rFonts w:ascii="Georgia" w:hAnsi="Georgia"/>
          <w:spacing w:val="-1"/>
          <w:rPrChange w:id="4370" w:author="rkbansal" w:date="2019-12-04T09:48:00Z">
            <w:rPr>
              <w:ins w:id="4371" w:author="rkbansal" w:date="2019-12-04T09:47:00Z"/>
              <w:rFonts w:ascii="Georgia" w:hAnsi="Georgia"/>
              <w:spacing w:val="-1"/>
              <w:sz w:val="32"/>
              <w:szCs w:val="32"/>
            </w:rPr>
          </w:rPrChange>
        </w:rPr>
        <w:pPrChange w:id="437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3" w:author="rkbansal" w:date="2019-12-04T09:47:00Z">
        <w:r w:rsidRPr="00281BAC">
          <w:rPr>
            <w:rFonts w:ascii="Georgia" w:hAnsi="Georgia"/>
            <w:spacing w:val="-1"/>
            <w:rPrChange w:id="4374"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75" w:author="rkbansal" w:date="2019-12-04T09:47:00Z"/>
          <w:rFonts w:ascii="Georgia" w:hAnsi="Georgia"/>
          <w:spacing w:val="-1"/>
          <w:rPrChange w:id="4376" w:author="rkbansal" w:date="2019-12-04T09:48:00Z">
            <w:rPr>
              <w:ins w:id="4377" w:author="rkbansal" w:date="2019-12-04T09:47:00Z"/>
              <w:rFonts w:ascii="Georgia" w:hAnsi="Georgia"/>
              <w:spacing w:val="-1"/>
              <w:sz w:val="32"/>
              <w:szCs w:val="32"/>
            </w:rPr>
          </w:rPrChange>
        </w:rPr>
        <w:pPrChange w:id="437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9" w:author="rkbansal" w:date="2019-12-04T09:47:00Z">
        <w:r w:rsidRPr="00281BAC">
          <w:rPr>
            <w:rFonts w:ascii="Georgia" w:hAnsi="Georgia"/>
            <w:spacing w:val="-1"/>
            <w:rPrChange w:id="4380"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381" w:author="rkbansal" w:date="2019-12-04T09:48:00Z"/>
        </w:rPr>
      </w:pPr>
    </w:p>
    <w:p w14:paraId="785EFBBC" w14:textId="472BFBCA" w:rsidR="00281BAC" w:rsidRPr="00281BAC" w:rsidRDefault="00281BAC">
      <w:pPr>
        <w:rPr>
          <w:ins w:id="4382" w:author="rkbansal" w:date="2019-12-04T09:47:00Z"/>
          <w:b/>
          <w:bCs/>
          <w:rPrChange w:id="4383" w:author="rkbansal" w:date="2019-12-04T09:49:00Z">
            <w:rPr>
              <w:ins w:id="4384" w:author="rkbansal" w:date="2019-12-04T09:47:00Z"/>
              <w:rFonts w:ascii="Lucida Sans Unicode" w:hAnsi="Lucida Sans Unicode" w:cs="Lucida Sans Unicode"/>
              <w:spacing w:val="-5"/>
              <w:sz w:val="51"/>
              <w:szCs w:val="51"/>
            </w:rPr>
          </w:rPrChange>
        </w:rPr>
        <w:pPrChange w:id="4385" w:author="rkbansal" w:date="2019-12-04T09:48:00Z">
          <w:pPr>
            <w:pStyle w:val="Heading1"/>
            <w:numPr>
              <w:numId w:val="67"/>
            </w:numPr>
            <w:shd w:val="clear" w:color="auto" w:fill="FFFFFF"/>
            <w:tabs>
              <w:tab w:val="num" w:pos="720"/>
            </w:tabs>
            <w:spacing w:before="468"/>
            <w:ind w:left="720" w:hanging="360"/>
          </w:pPr>
        </w:pPrChange>
      </w:pPr>
      <w:ins w:id="4386" w:author="rkbansal" w:date="2019-12-04T09:47:00Z">
        <w:r w:rsidRPr="00281BAC">
          <w:rPr>
            <w:b/>
            <w:bCs/>
            <w:rPrChange w:id="4387"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88" w:author="rkbansal" w:date="2019-12-04T09:47:00Z"/>
          <w:rFonts w:ascii="Georgia" w:hAnsi="Georgia"/>
          <w:spacing w:val="-1"/>
          <w:sz w:val="28"/>
          <w:szCs w:val="28"/>
          <w:rPrChange w:id="4389" w:author="rkbansal" w:date="2019-12-04T09:49:00Z">
            <w:rPr>
              <w:ins w:id="4390" w:author="rkbansal" w:date="2019-12-04T09:47:00Z"/>
              <w:rFonts w:ascii="Georgia" w:hAnsi="Georgia"/>
              <w:spacing w:val="-1"/>
              <w:sz w:val="32"/>
              <w:szCs w:val="32"/>
            </w:rPr>
          </w:rPrChange>
        </w:rPr>
      </w:pPr>
      <w:ins w:id="4391" w:author="rkbansal" w:date="2019-12-04T09:47:00Z">
        <w:r w:rsidRPr="00281BAC">
          <w:rPr>
            <w:rFonts w:ascii="Georgia" w:hAnsi="Georgia"/>
            <w:spacing w:val="-1"/>
            <w:sz w:val="28"/>
            <w:szCs w:val="28"/>
            <w:rPrChange w:id="4392"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393" w:author="rkbansal" w:date="2019-12-04T09:47:00Z"/>
          <w:rFonts w:ascii="Georgia" w:hAnsi="Georgia"/>
          <w:spacing w:val="-1"/>
          <w:sz w:val="28"/>
          <w:szCs w:val="28"/>
          <w:rPrChange w:id="4394" w:author="rkbansal" w:date="2019-12-04T09:49:00Z">
            <w:rPr>
              <w:ins w:id="4395" w:author="rkbansal" w:date="2019-12-04T09:47:00Z"/>
              <w:rFonts w:ascii="Georgia" w:hAnsi="Georgia"/>
              <w:spacing w:val="-1"/>
              <w:sz w:val="32"/>
              <w:szCs w:val="32"/>
            </w:rPr>
          </w:rPrChange>
        </w:rPr>
      </w:pPr>
      <w:ins w:id="4396" w:author="rkbansal" w:date="2019-12-04T09:47:00Z">
        <w:r w:rsidRPr="00281BAC">
          <w:rPr>
            <w:rFonts w:ascii="Georgia" w:hAnsi="Georgia"/>
            <w:spacing w:val="-1"/>
            <w:sz w:val="28"/>
            <w:szCs w:val="28"/>
            <w:rPrChange w:id="4397"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398" w:author="rkbansal" w:date="2019-12-04T09:47:00Z"/>
          <w:rFonts w:ascii="Georgia" w:hAnsi="Georgia"/>
          <w:spacing w:val="-1"/>
          <w:sz w:val="28"/>
          <w:szCs w:val="28"/>
          <w:rPrChange w:id="4399" w:author="rkbansal" w:date="2019-12-04T09:49:00Z">
            <w:rPr>
              <w:ins w:id="4400" w:author="rkbansal" w:date="2019-12-04T09:47:00Z"/>
              <w:rFonts w:ascii="Georgia" w:hAnsi="Georgia"/>
              <w:spacing w:val="-1"/>
              <w:sz w:val="32"/>
              <w:szCs w:val="32"/>
            </w:rPr>
          </w:rPrChange>
        </w:rPr>
      </w:pPr>
      <w:ins w:id="4401" w:author="rkbansal" w:date="2019-12-04T09:47:00Z">
        <w:r w:rsidRPr="00281BAC">
          <w:rPr>
            <w:rFonts w:ascii="Georgia" w:hAnsi="Georgia"/>
            <w:spacing w:val="-1"/>
            <w:sz w:val="28"/>
            <w:szCs w:val="28"/>
            <w:rPrChange w:id="4402"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03" w:author="rkbansal" w:date="2019-12-04T09:47:00Z"/>
          <w:sz w:val="18"/>
          <w:szCs w:val="18"/>
          <w:rPrChange w:id="4404" w:author="rkbansal" w:date="2019-12-04T09:49:00Z">
            <w:rPr>
              <w:ins w:id="4405" w:author="rkbansal" w:date="2019-12-04T09:47:00Z"/>
            </w:rPr>
          </w:rPrChange>
        </w:rPr>
        <w:pPrChange w:id="4406" w:author="rkbansal" w:date="2019-12-04T09:49:00Z">
          <w:pPr>
            <w:pStyle w:val="HTMLPreformatted"/>
            <w:numPr>
              <w:numId w:val="67"/>
            </w:numPr>
            <w:tabs>
              <w:tab w:val="num" w:pos="720"/>
            </w:tabs>
            <w:ind w:left="720" w:hanging="360"/>
          </w:pPr>
        </w:pPrChange>
      </w:pPr>
      <w:ins w:id="4407" w:author="rkbansal" w:date="2019-12-04T09:49:00Z">
        <w:r>
          <w:rPr>
            <w:rStyle w:val="lb"/>
            <w:rFonts w:eastAsiaTheme="majorEastAsia"/>
            <w:spacing w:val="-5"/>
            <w:sz w:val="22"/>
            <w:szCs w:val="22"/>
          </w:rPr>
          <w:tab/>
        </w:r>
      </w:ins>
      <w:ins w:id="4408" w:author="rkbansal" w:date="2019-12-04T09:47:00Z">
        <w:r w:rsidRPr="00281BAC">
          <w:rPr>
            <w:rStyle w:val="lb"/>
            <w:rFonts w:eastAsiaTheme="majorEastAsia"/>
            <w:spacing w:val="-5"/>
            <w:sz w:val="22"/>
            <w:szCs w:val="22"/>
            <w:rPrChange w:id="4409"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10" w:author="rkbansal" w:date="2019-12-04T09:47:00Z"/>
          <w:rFonts w:ascii="Georgia" w:hAnsi="Georgia"/>
          <w:spacing w:val="-1"/>
          <w:sz w:val="28"/>
          <w:szCs w:val="28"/>
          <w:rPrChange w:id="4411" w:author="rkbansal" w:date="2019-12-04T09:49:00Z">
            <w:rPr>
              <w:ins w:id="4412" w:author="rkbansal" w:date="2019-12-04T09:47:00Z"/>
              <w:rFonts w:ascii="Georgia" w:hAnsi="Georgia"/>
              <w:spacing w:val="-1"/>
              <w:sz w:val="32"/>
              <w:szCs w:val="32"/>
            </w:rPr>
          </w:rPrChange>
        </w:rPr>
      </w:pPr>
      <w:ins w:id="4413" w:author="rkbansal" w:date="2019-12-04T09:47:00Z">
        <w:r w:rsidRPr="00281BAC">
          <w:rPr>
            <w:rFonts w:ascii="Georgia" w:hAnsi="Georgia"/>
            <w:spacing w:val="-1"/>
            <w:sz w:val="28"/>
            <w:szCs w:val="28"/>
            <w:rPrChange w:id="4414"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15" w:author="rkbansal" w:date="2019-12-04T09:47:00Z"/>
          <w:sz w:val="18"/>
          <w:szCs w:val="18"/>
          <w:rPrChange w:id="4416" w:author="rkbansal" w:date="2019-12-04T09:49:00Z">
            <w:rPr>
              <w:ins w:id="4417" w:author="rkbansal" w:date="2019-12-04T09:47:00Z"/>
            </w:rPr>
          </w:rPrChange>
        </w:rPr>
        <w:pPrChange w:id="4418" w:author="rkbansal" w:date="2019-12-04T09:49:00Z">
          <w:pPr>
            <w:pStyle w:val="HTMLPreformatted"/>
            <w:numPr>
              <w:numId w:val="67"/>
            </w:numPr>
            <w:tabs>
              <w:tab w:val="num" w:pos="720"/>
            </w:tabs>
            <w:ind w:left="720" w:hanging="360"/>
          </w:pPr>
        </w:pPrChange>
      </w:pPr>
      <w:ins w:id="4419" w:author="rkbansal" w:date="2019-12-04T09:49:00Z">
        <w:r>
          <w:rPr>
            <w:rStyle w:val="lb"/>
            <w:rFonts w:eastAsiaTheme="majorEastAsia"/>
            <w:spacing w:val="-5"/>
            <w:sz w:val="22"/>
            <w:szCs w:val="22"/>
          </w:rPr>
          <w:tab/>
        </w:r>
      </w:ins>
      <w:ins w:id="4420" w:author="rkbansal" w:date="2019-12-04T09:47:00Z">
        <w:r w:rsidRPr="00281BAC">
          <w:rPr>
            <w:rStyle w:val="lb"/>
            <w:rFonts w:eastAsiaTheme="majorEastAsia"/>
            <w:spacing w:val="-5"/>
            <w:sz w:val="22"/>
            <w:szCs w:val="22"/>
            <w:rPrChange w:id="4421"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22" w:author="rkbansal" w:date="2019-12-04T09:47:00Z"/>
          <w:rFonts w:ascii="Georgia" w:hAnsi="Georgia"/>
          <w:spacing w:val="-1"/>
          <w:sz w:val="28"/>
          <w:szCs w:val="28"/>
          <w:rPrChange w:id="4423" w:author="rkbansal" w:date="2019-12-04T09:49:00Z">
            <w:rPr>
              <w:ins w:id="4424" w:author="rkbansal" w:date="2019-12-04T09:47:00Z"/>
              <w:rFonts w:ascii="Georgia" w:hAnsi="Georgia"/>
              <w:spacing w:val="-1"/>
              <w:sz w:val="32"/>
              <w:szCs w:val="32"/>
            </w:rPr>
          </w:rPrChange>
        </w:rPr>
      </w:pPr>
      <w:ins w:id="4425" w:author="rkbansal" w:date="2019-12-04T09:47:00Z">
        <w:r w:rsidRPr="00281BAC">
          <w:rPr>
            <w:rFonts w:ascii="Georgia" w:hAnsi="Georgia"/>
            <w:spacing w:val="-1"/>
            <w:sz w:val="28"/>
            <w:szCs w:val="28"/>
            <w:rPrChange w:id="4426" w:author="rkbansal" w:date="2019-12-04T09:49:00Z">
              <w:rPr>
                <w:rFonts w:ascii="Georgia" w:hAnsi="Georgia"/>
                <w:spacing w:val="-1"/>
                <w:sz w:val="32"/>
                <w:szCs w:val="32"/>
              </w:rPr>
            </w:rPrChange>
          </w:rPr>
          <w:lastRenderedPageBreak/>
          <w:t>The signature is hashing of: </w:t>
        </w:r>
        <w:r w:rsidRPr="00281BAC">
          <w:rPr>
            <w:rStyle w:val="HTMLCode"/>
            <w:spacing w:val="-1"/>
            <w:sz w:val="18"/>
            <w:szCs w:val="18"/>
            <w:rPrChange w:id="4427" w:author="rkbansal" w:date="2019-12-04T09:49:00Z">
              <w:rPr>
                <w:rStyle w:val="HTMLCode"/>
                <w:spacing w:val="-1"/>
              </w:rPr>
            </w:rPrChange>
          </w:rPr>
          <w:t>Header + “.” + Payload + Secret key</w:t>
        </w:r>
      </w:ins>
    </w:p>
    <w:p w14:paraId="6EB09037" w14:textId="77777777" w:rsidR="00281BAC" w:rsidRDefault="00281BAC">
      <w:pPr>
        <w:ind w:left="720"/>
        <w:rPr>
          <w:ins w:id="4428" w:author="rkbansal" w:date="2019-12-04T09:27:00Z"/>
        </w:rPr>
        <w:pPrChange w:id="4429" w:author="rkbansal" w:date="2019-12-04T09:49:00Z">
          <w:pPr>
            <w:numPr>
              <w:numId w:val="67"/>
            </w:numPr>
            <w:tabs>
              <w:tab w:val="num" w:pos="720"/>
            </w:tabs>
            <w:ind w:left="720" w:hanging="360"/>
          </w:pPr>
        </w:pPrChange>
      </w:pPr>
    </w:p>
    <w:p w14:paraId="52D411EA" w14:textId="7594C6FD" w:rsidR="001C239E" w:rsidRDefault="00457EC3" w:rsidP="00457EC3">
      <w:pPr>
        <w:rPr>
          <w:ins w:id="4430" w:author="rkbansal" w:date="2019-12-04T09:49:00Z"/>
          <w:b/>
          <w:bCs/>
        </w:rPr>
      </w:pPr>
      <w:ins w:id="4431" w:author="rkbansal" w:date="2019-12-04T09:27:00Z">
        <w:r w:rsidRPr="00281BAC">
          <w:rPr>
            <w:b/>
            <w:bCs/>
            <w:rPrChange w:id="4432" w:author="rkbansal" w:date="2019-12-04T09:49:00Z">
              <w:rPr/>
            </w:rPrChange>
          </w:rPr>
          <w:t>Steps:</w:t>
        </w:r>
      </w:ins>
    </w:p>
    <w:p w14:paraId="7861859B" w14:textId="313766D3" w:rsidR="00281BAC" w:rsidRDefault="00281BAC" w:rsidP="00457EC3">
      <w:pPr>
        <w:rPr>
          <w:ins w:id="4433" w:author="rkbansal" w:date="2019-12-04T09:51:00Z"/>
          <w:b/>
          <w:bCs/>
        </w:rPr>
      </w:pPr>
      <w:ins w:id="4434" w:author="rkbansal" w:date="2019-12-04T09:50:00Z">
        <w:r>
          <w:rPr>
            <w:b/>
            <w:bCs/>
          </w:rPr>
          <w:t xml:space="preserve">To implement the Authentication Service </w:t>
        </w:r>
      </w:ins>
      <w:ins w:id="4435" w:author="rkbansal" w:date="2019-12-04T09:51:00Z">
        <w:r>
          <w:rPr>
            <w:b/>
            <w:bCs/>
          </w:rPr>
          <w:t xml:space="preserve">there are two major steps </w:t>
        </w:r>
      </w:ins>
      <w:ins w:id="4436" w:author="rkbansal" w:date="2019-12-04T09:57:00Z">
        <w:r w:rsidR="00C404D2">
          <w:rPr>
            <w:b/>
            <w:bCs/>
          </w:rPr>
          <w:t>:</w:t>
        </w:r>
      </w:ins>
    </w:p>
    <w:p w14:paraId="1647706A" w14:textId="4039BE32" w:rsidR="00281BAC" w:rsidRDefault="00281BAC" w:rsidP="00281BAC">
      <w:pPr>
        <w:pStyle w:val="ListParagraph"/>
        <w:numPr>
          <w:ilvl w:val="0"/>
          <w:numId w:val="68"/>
        </w:numPr>
        <w:rPr>
          <w:ins w:id="4437" w:author="rkbansal" w:date="2019-12-04T09:57:00Z"/>
        </w:rPr>
      </w:pPr>
      <w:ins w:id="4438" w:author="rkbansal" w:date="2019-12-04T09:51:00Z">
        <w:r w:rsidRPr="00281BAC">
          <w:rPr>
            <w:rPrChange w:id="4439" w:author="rkbansal" w:date="2019-12-04T09:52:00Z">
              <w:rPr>
                <w:b/>
                <w:bCs/>
              </w:rPr>
            </w:rPrChange>
          </w:rPr>
          <w:t>N</w:t>
        </w:r>
      </w:ins>
      <w:ins w:id="4440" w:author="rkbansal" w:date="2019-12-04T09:50:00Z">
        <w:r w:rsidRPr="00281BAC">
          <w:t>eed to change in the gateway-service(gatew</w:t>
        </w:r>
      </w:ins>
      <w:ins w:id="4441" w:author="rkbansal" w:date="2019-12-04T09:51:00Z">
        <w:r w:rsidRPr="00281BAC">
          <w:t xml:space="preserve">ay-zuul) </w:t>
        </w:r>
      </w:ins>
      <w:ins w:id="4442" w:author="rkbansal" w:date="2019-12-04T09:52:00Z">
        <w:r w:rsidRPr="00281BAC">
          <w:rPr>
            <w:rPrChange w:id="4443"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44" w:author="rkbansal" w:date="2019-12-04T09:51:00Z"/>
          <w:rPrChange w:id="4445" w:author="rkbansal" w:date="2019-12-04T09:52:00Z">
            <w:rPr>
              <w:ins w:id="4446" w:author="rkbansal" w:date="2019-12-04T09:51:00Z"/>
              <w:b/>
              <w:bCs/>
            </w:rPr>
          </w:rPrChange>
        </w:rPr>
        <w:pPrChange w:id="4447" w:author="rkbansal" w:date="2019-12-04T09:52:00Z">
          <w:pPr>
            <w:pStyle w:val="ListParagraph"/>
            <w:numPr>
              <w:numId w:val="19"/>
            </w:numPr>
            <w:ind w:hanging="360"/>
          </w:pPr>
        </w:pPrChange>
      </w:pPr>
      <w:ins w:id="4448" w:author="rkbansal" w:date="2019-12-04T09:57:00Z">
        <w:r>
          <w:t>Create Authentication Ser</w:t>
        </w:r>
      </w:ins>
      <w:ins w:id="4449" w:author="rkbansal" w:date="2019-12-04T09:58:00Z">
        <w:r>
          <w:t>vice</w:t>
        </w:r>
      </w:ins>
    </w:p>
    <w:p w14:paraId="4CFEC1D6" w14:textId="2FD17F0D" w:rsidR="00281BAC" w:rsidRDefault="00281BAC" w:rsidP="00457EC3">
      <w:pPr>
        <w:rPr>
          <w:ins w:id="4450" w:author="rkbansal" w:date="2019-12-04T09:52:00Z"/>
          <w:b/>
          <w:bCs/>
        </w:rPr>
      </w:pPr>
    </w:p>
    <w:p w14:paraId="65AB09E6" w14:textId="3E8B2683" w:rsidR="00281BAC" w:rsidRPr="00955D2A" w:rsidRDefault="00955D2A">
      <w:pPr>
        <w:rPr>
          <w:ins w:id="4451" w:author="rkbansal" w:date="2019-12-04T09:57:00Z"/>
          <w:b/>
          <w:bCs/>
          <w:color w:val="4472C4" w:themeColor="accent1"/>
          <w:rPrChange w:id="4452" w:author="rkbansal" w:date="2019-12-04T10:00:00Z">
            <w:rPr>
              <w:ins w:id="4453" w:author="rkbansal" w:date="2019-12-04T09:57:00Z"/>
            </w:rPr>
          </w:rPrChange>
        </w:rPr>
        <w:pPrChange w:id="4454" w:author="rkbansal" w:date="2019-12-04T10:00:00Z">
          <w:pPr>
            <w:pStyle w:val="ListParagraph"/>
            <w:numPr>
              <w:numId w:val="70"/>
            </w:numPr>
            <w:ind w:left="1080" w:hanging="720"/>
          </w:pPr>
        </w:pPrChange>
      </w:pPr>
      <w:ins w:id="4455" w:author="rkbansal" w:date="2019-12-04T10:00:00Z">
        <w:r>
          <w:rPr>
            <w:b/>
            <w:bCs/>
            <w:color w:val="4472C4" w:themeColor="accent1"/>
          </w:rPr>
          <w:t xml:space="preserve">I.  </w:t>
        </w:r>
      </w:ins>
      <w:ins w:id="4456" w:author="rkbansal" w:date="2019-12-04T09:53:00Z">
        <w:r w:rsidR="00281BAC" w:rsidRPr="00955D2A">
          <w:rPr>
            <w:b/>
            <w:bCs/>
            <w:color w:val="4472C4" w:themeColor="accent1"/>
            <w:rPrChange w:id="4457"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4458" w:author="rkbansal" w:date="2019-12-11T09:39:00Z"/>
          <w:rFonts w:ascii="Georgia" w:hAnsi="Georgia"/>
          <w:spacing w:val="-1"/>
        </w:rPr>
      </w:pPr>
      <w:ins w:id="4459"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60" w:author="rkbansal" w:date="2019-12-11T09:39:00Z"/>
          <w:rFonts w:ascii="Georgia" w:hAnsi="Georgia"/>
          <w:spacing w:val="-1"/>
        </w:rPr>
      </w:pPr>
      <w:ins w:id="4461"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62" w:author="rkbansal" w:date="2019-12-04T09:57:00Z"/>
          <w:rFonts w:ascii="Georgia" w:hAnsi="Georgia"/>
          <w:spacing w:val="-1"/>
        </w:rPr>
        <w:pPrChange w:id="4463" w:author="rkbansal" w:date="2019-12-11T09:39:00Z">
          <w:pPr>
            <w:pStyle w:val="is"/>
            <w:numPr>
              <w:numId w:val="70"/>
            </w:numPr>
            <w:shd w:val="clear" w:color="auto" w:fill="FFFFFF"/>
            <w:spacing w:before="206" w:beforeAutospacing="0" w:after="0" w:afterAutospacing="0"/>
            <w:ind w:left="1080" w:hanging="720"/>
          </w:pPr>
        </w:pPrChange>
      </w:pPr>
      <w:ins w:id="4464"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65" w:author="rkbansal" w:date="2019-12-04T10:01:00Z"/>
          <w:b/>
          <w:bCs/>
          <w:color w:val="C45911" w:themeColor="accent2" w:themeShade="BF"/>
        </w:rPr>
      </w:pPr>
      <w:ins w:id="4466" w:author="rkbansal" w:date="2019-12-04T09:53:00Z">
        <w:r w:rsidRPr="006B4980">
          <w:rPr>
            <w:b/>
            <w:bCs/>
            <w:color w:val="C45911" w:themeColor="accent2" w:themeShade="BF"/>
            <w:rPrChange w:id="4467" w:author="rkbansal" w:date="2019-12-04T09:53:00Z">
              <w:rPr>
                <w:b/>
                <w:bCs/>
                <w:color w:val="4472C4" w:themeColor="accent1"/>
              </w:rPr>
            </w:rPrChange>
          </w:rPr>
          <w:sym w:font="Wingdings" w:char="F0E0"/>
        </w:r>
        <w:r w:rsidR="00281BAC" w:rsidRPr="006B4980">
          <w:rPr>
            <w:b/>
            <w:bCs/>
            <w:color w:val="C45911" w:themeColor="accent2" w:themeShade="BF"/>
            <w:rPrChange w:id="4468"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69" w:author="rkbansal" w:date="2019-12-04T10:03:00Z"/>
          <w:spacing w:val="-1"/>
        </w:rPr>
      </w:pPr>
      <w:ins w:id="4470" w:author="rkbansal" w:date="2019-12-04T09:57:00Z">
        <w:r w:rsidRPr="001C6375">
          <w:rPr>
            <w:spacing w:val="-1"/>
            <w:rPrChange w:id="4471"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72" w:author="rkbansal" w:date="2019-12-04T10:01:00Z">
              <w:rPr/>
            </w:rPrChange>
          </w:rPr>
          <w:t> add spring security and JWT dependencies.</w:t>
        </w:r>
      </w:ins>
    </w:p>
    <w:p w14:paraId="4509F2AC" w14:textId="5C32784E" w:rsidR="003E03B0" w:rsidRDefault="003E03B0" w:rsidP="003E03B0">
      <w:pPr>
        <w:pStyle w:val="ListParagraph"/>
        <w:rPr>
          <w:ins w:id="4473" w:author="rkbansal" w:date="2019-12-04T10:03:00Z"/>
          <w:spacing w:val="-1"/>
        </w:rPr>
      </w:pPr>
      <w:ins w:id="4474"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75" w:author="rkbansal" w:date="2019-12-05T10:11:00Z"/>
          <w:spacing w:val="-1"/>
        </w:rPr>
      </w:pPr>
      <w:ins w:id="4476" w:author="rkbansal" w:date="2019-12-04T10:04:00Z">
        <w:r>
          <w:rPr>
            <w:spacing w:val="-1"/>
          </w:rPr>
          <w:t>Made changes in the application.properties</w:t>
        </w:r>
      </w:ins>
    </w:p>
    <w:p w14:paraId="7B278E35" w14:textId="0C87C6E6" w:rsidR="00AB7131" w:rsidRPr="001C6375" w:rsidRDefault="000E23E5">
      <w:pPr>
        <w:pStyle w:val="ListParagraph"/>
        <w:rPr>
          <w:ins w:id="4477" w:author="rkbansal" w:date="2019-12-04T09:57:00Z"/>
          <w:spacing w:val="-1"/>
          <w:rPrChange w:id="4478" w:author="rkbansal" w:date="2019-12-04T10:01:00Z">
            <w:rPr>
              <w:ins w:id="4479" w:author="rkbansal" w:date="2019-12-04T09:57:00Z"/>
            </w:rPr>
          </w:rPrChange>
        </w:rPr>
        <w:pPrChange w:id="4480" w:author="rkbansal" w:date="2019-12-05T10:11:00Z">
          <w:pPr>
            <w:pStyle w:val="is"/>
            <w:numPr>
              <w:numId w:val="70"/>
            </w:numPr>
            <w:shd w:val="clear" w:color="auto" w:fill="FFFFFF"/>
            <w:spacing w:before="480" w:beforeAutospacing="0" w:after="0" w:afterAutospacing="0"/>
            <w:ind w:left="1080" w:hanging="720"/>
          </w:pPr>
        </w:pPrChange>
      </w:pPr>
      <w:ins w:id="4481" w:author="rkbansal" w:date="2020-04-04T20:35:00Z">
        <w:r>
          <w:rPr>
            <w:noProof/>
          </w:rPr>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82" w:author="rkbansal" w:date="2019-12-20T21:20:00Z"/>
          <w:spacing w:val="-1"/>
          <w:shd w:val="clear" w:color="auto" w:fill="FFFFFF"/>
        </w:rPr>
      </w:pPr>
      <w:ins w:id="4483"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84" w:author="rkbansal" w:date="2020-02-15T12:35:00Z"/>
          <w:spacing w:val="-1"/>
          <w:shd w:val="clear" w:color="auto" w:fill="FFFFFF"/>
        </w:rPr>
      </w:pPr>
      <w:ins w:id="4485"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4486" w:author="rkbansal" w:date="2019-12-20T21:20:00Z"/>
          <w:spacing w:val="-1"/>
          <w:shd w:val="clear" w:color="auto" w:fill="FFFFFF"/>
          <w:rPrChange w:id="4487" w:author="rkbansal" w:date="2019-12-20T21:20:00Z">
            <w:rPr>
              <w:ins w:id="4488" w:author="rkbansal" w:date="2019-12-20T21:20:00Z"/>
              <w:rFonts w:asciiTheme="minorHAnsi" w:hAnsiTheme="minorHAnsi" w:cstheme="minorHAnsi"/>
              <w:b/>
              <w:bCs/>
              <w:spacing w:val="-1"/>
              <w:sz w:val="22"/>
              <w:szCs w:val="22"/>
              <w:shd w:val="clear" w:color="auto" w:fill="FFFFFF"/>
            </w:rPr>
          </w:rPrChange>
        </w:rPr>
      </w:pPr>
      <w:ins w:id="4489"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4490" w:author="rkbansal" w:date="2020-02-15T12:36:00Z"/>
          <w:spacing w:val="-1"/>
          <w:shd w:val="clear" w:color="auto" w:fill="FFFFFF"/>
          <w:rPrChange w:id="4491" w:author="rkbansal" w:date="2020-02-15T12:36:00Z">
            <w:rPr>
              <w:ins w:id="4492" w:author="rkbansal" w:date="2020-02-15T12:36:00Z"/>
              <w:rFonts w:asciiTheme="minorHAnsi" w:hAnsiTheme="minorHAnsi" w:cstheme="minorHAnsi"/>
              <w:b/>
              <w:bCs/>
              <w:spacing w:val="-1"/>
              <w:shd w:val="clear" w:color="auto" w:fill="FFFFFF"/>
            </w:rPr>
          </w:rPrChange>
        </w:rPr>
      </w:pPr>
      <w:ins w:id="4493"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4494" w:author="rkbansal" w:date="2020-02-15T12:36:00Z"/>
          <w:spacing w:val="-1"/>
          <w:shd w:val="clear" w:color="auto" w:fill="FFFFFF"/>
        </w:rPr>
      </w:pPr>
      <w:ins w:id="4495"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496" w:author="rkbansal" w:date="2019-12-20T21:21:00Z"/>
          <w:b/>
          <w:bCs/>
          <w:color w:val="C45911" w:themeColor="accent2" w:themeShade="BF"/>
          <w:sz w:val="20"/>
          <w:szCs w:val="20"/>
        </w:rPr>
      </w:pPr>
      <w:ins w:id="4497"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498"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499" w:author="rkbansal" w:date="2019-12-20T21:21:00Z"/>
          <w:b/>
          <w:bCs/>
          <w:color w:val="C45911" w:themeColor="accent2" w:themeShade="BF"/>
          <w:sz w:val="20"/>
          <w:szCs w:val="20"/>
        </w:rPr>
      </w:pPr>
      <w:ins w:id="4500" w:author="rkbansal" w:date="2020-04-04T20:41:00Z">
        <w:r>
          <w:rPr>
            <w:noProof/>
          </w:rPr>
          <w:lastRenderedPageBreak/>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01" w:author="rkbansal" w:date="2019-12-20T21:21:00Z"/>
          <w:rFonts w:eastAsia="Times New Roman" w:cs="Times New Roman"/>
          <w:spacing w:val="-1"/>
          <w:lang w:eastAsia="en-IN"/>
        </w:rPr>
      </w:pPr>
      <w:ins w:id="4502"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4503" w:author="rkbansal" w:date="2019-12-20T21:21:00Z"/>
          <w:rFonts w:eastAsia="Times New Roman" w:cs="Times New Roman"/>
          <w:spacing w:val="-1"/>
          <w:sz w:val="22"/>
          <w:szCs w:val="22"/>
          <w:lang w:eastAsia="en-IN"/>
        </w:rPr>
      </w:pPr>
      <w:ins w:id="4504"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05" w:author="rkbansal" w:date="2019-12-20T21:21:00Z"/>
          <w:rFonts w:eastAsia="Times New Roman" w:cs="Times New Roman"/>
          <w:spacing w:val="-1"/>
          <w:sz w:val="22"/>
          <w:szCs w:val="22"/>
          <w:lang w:eastAsia="en-IN"/>
        </w:rPr>
      </w:pPr>
      <w:ins w:id="4506"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07"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08" w:author="rkbansal" w:date="2019-12-20T21:21:00Z"/>
          <w:b/>
          <w:bCs/>
          <w:color w:val="C45911" w:themeColor="accent2" w:themeShade="BF"/>
          <w:sz w:val="22"/>
          <w:szCs w:val="22"/>
        </w:rPr>
      </w:pPr>
      <w:ins w:id="4509"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510" w:author="rkbansal" w:date="2019-12-20T21:21:00Z"/>
          <w:b/>
          <w:bCs/>
          <w:color w:val="C45911" w:themeColor="accent2" w:themeShade="BF"/>
          <w:sz w:val="20"/>
          <w:szCs w:val="20"/>
        </w:rPr>
      </w:pPr>
      <w:ins w:id="4511"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12" w:author="rkbansal" w:date="2019-12-20T21:21:00Z"/>
          <w:spacing w:val="-1"/>
          <w:shd w:val="clear" w:color="auto" w:fill="FFFFFF"/>
        </w:rPr>
        <w:pPrChange w:id="4513"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14" w:author="rkbansal" w:date="2019-12-08T23:27:00Z"/>
          <w:spacing w:val="-1"/>
          <w:shd w:val="clear" w:color="auto" w:fill="FFFFFF"/>
        </w:rPr>
      </w:pPr>
      <w:ins w:id="4515" w:author="rkbansal" w:date="2019-12-06T20:16:00Z">
        <w:r w:rsidRPr="00EF6DAA">
          <w:rPr>
            <w:spacing w:val="-1"/>
            <w:shd w:val="clear" w:color="auto" w:fill="FFFFFF"/>
            <w:rPrChange w:id="4516"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4517" w:author="rkbansal" w:date="2019-12-08T23:27:00Z">
              <w:rPr>
                <w:b/>
                <w:bCs/>
                <w:color w:val="C45911" w:themeColor="accent2" w:themeShade="BF"/>
                <w:sz w:val="20"/>
                <w:szCs w:val="20"/>
              </w:rPr>
            </w:rPrChange>
          </w:rPr>
          <w:t>JwtConfig</w:t>
        </w:r>
        <w:r w:rsidRPr="00EF6DAA">
          <w:rPr>
            <w:spacing w:val="-1"/>
            <w:shd w:val="clear" w:color="auto" w:fill="FFFFFF"/>
            <w:rPrChange w:id="4518" w:author="rkbansal" w:date="2019-12-08T23:27:00Z">
              <w:rPr>
                <w:b/>
                <w:bCs/>
                <w:color w:val="C45911" w:themeColor="accent2" w:themeShade="BF"/>
                <w:sz w:val="20"/>
                <w:szCs w:val="20"/>
              </w:rPr>
            </w:rPrChange>
          </w:rPr>
          <w:t xml:space="preserve"> Class first</w:t>
        </w:r>
      </w:ins>
      <w:ins w:id="4519" w:author="rkbansal" w:date="2019-12-08T23:26:00Z">
        <w:r w:rsidR="00EF6DAA" w:rsidRPr="00EF6DAA">
          <w:rPr>
            <w:spacing w:val="-1"/>
            <w:shd w:val="clear" w:color="auto" w:fill="FFFFFF"/>
            <w:rPrChange w:id="4520" w:author="rkbansal" w:date="2019-12-08T23:27:00Z">
              <w:rPr>
                <w:b/>
                <w:bCs/>
                <w:color w:val="C45911" w:themeColor="accent2" w:themeShade="BF"/>
                <w:sz w:val="20"/>
                <w:szCs w:val="20"/>
              </w:rPr>
            </w:rPrChange>
          </w:rPr>
          <w:t xml:space="preserve"> which contains configuration variables</w:t>
        </w:r>
      </w:ins>
      <w:ins w:id="4521"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22" w:author="rkbansal" w:date="2019-12-08T23:24:00Z"/>
          <w:spacing w:val="-1"/>
          <w:shd w:val="clear" w:color="auto" w:fill="FFFFFF"/>
          <w:rPrChange w:id="4523" w:author="rkbansal" w:date="2019-12-08T23:27:00Z">
            <w:rPr>
              <w:ins w:id="4524" w:author="rkbansal" w:date="2019-12-08T23:24:00Z"/>
              <w:b/>
              <w:bCs/>
              <w:color w:val="C45911" w:themeColor="accent2" w:themeShade="BF"/>
              <w:sz w:val="20"/>
              <w:szCs w:val="20"/>
            </w:rPr>
          </w:rPrChange>
        </w:rPr>
        <w:pPrChange w:id="4525" w:author="rkbansal" w:date="2019-12-08T23:27:00Z">
          <w:pPr>
            <w:pStyle w:val="ListParagraph"/>
            <w:numPr>
              <w:numId w:val="19"/>
            </w:numPr>
            <w:ind w:hanging="360"/>
          </w:pPr>
        </w:pPrChange>
      </w:pPr>
      <w:ins w:id="4526"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27"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28" w:author="rkbansal" w:date="2020-02-15T12:46:00Z"/>
          <w:spacing w:val="-1"/>
          <w:shd w:val="clear" w:color="auto" w:fill="FFFFFF"/>
        </w:rPr>
      </w:pPr>
      <w:ins w:id="4529" w:author="rkbansal" w:date="2020-02-15T12:44:00Z">
        <w:r w:rsidRPr="004D1DC4">
          <w:rPr>
            <w:spacing w:val="-1"/>
            <w:shd w:val="clear" w:color="auto" w:fill="FFFFFF"/>
            <w:rPrChange w:id="4530"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4531"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4532"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33" w:author="rkbansal" w:date="2020-02-15T12:46:00Z"/>
          <w:spacing w:val="-1"/>
          <w:shd w:val="clear" w:color="auto" w:fill="FFFFFF"/>
          <w:rPrChange w:id="4534" w:author="rkbansal" w:date="2020-02-15T12:47:00Z">
            <w:rPr>
              <w:ins w:id="4535" w:author="rkbansal" w:date="2020-02-15T12:46:00Z"/>
              <w:rFonts w:ascii="Arial" w:hAnsi="Arial" w:cs="Arial"/>
              <w:color w:val="222222"/>
              <w:shd w:val="clear" w:color="auto" w:fill="FFFFFF"/>
            </w:rPr>
          </w:rPrChange>
        </w:rPr>
      </w:pPr>
      <w:ins w:id="4536" w:author="rkbansal" w:date="2020-02-15T12:46:00Z">
        <w:r w:rsidRPr="004D1DC4">
          <w:rPr>
            <w:spacing w:val="-1"/>
            <w:shd w:val="clear" w:color="auto" w:fill="FFFFFF"/>
            <w:rPrChange w:id="4537"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4538" w:author="rkbansal" w:date="2019-12-06T20:16:00Z"/>
          <w:spacing w:val="-1"/>
          <w:shd w:val="clear" w:color="auto" w:fill="FFFFFF"/>
        </w:rPr>
        <w:pPrChange w:id="4539" w:author="rkbansal" w:date="2020-02-15T12:46:00Z">
          <w:pPr>
            <w:pStyle w:val="ListParagraph"/>
            <w:numPr>
              <w:numId w:val="19"/>
            </w:numPr>
            <w:ind w:hanging="360"/>
          </w:pPr>
        </w:pPrChange>
      </w:pPr>
      <w:ins w:id="4540"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41" w:author="rkbansal" w:date="2019-12-11T09:33:00Z"/>
          <w:b/>
          <w:bCs/>
          <w:color w:val="4472C4" w:themeColor="accent1"/>
          <w:rPrChange w:id="4542" w:author="rkbansal" w:date="2019-12-11T09:33:00Z">
            <w:rPr>
              <w:ins w:id="4543" w:author="rkbansal" w:date="2019-12-11T09:33:00Z"/>
            </w:rPr>
          </w:rPrChange>
        </w:rPr>
        <w:pPrChange w:id="4544" w:author="rkbansal" w:date="2019-12-11T09:33:00Z">
          <w:pPr/>
        </w:pPrChange>
      </w:pPr>
      <w:ins w:id="4545" w:author="rkbansal" w:date="2019-12-04T09:54:00Z">
        <w:r w:rsidRPr="006C6BD7">
          <w:rPr>
            <w:b/>
            <w:bCs/>
            <w:color w:val="4472C4" w:themeColor="accent1"/>
            <w:rPrChange w:id="4546" w:author="rkbansal" w:date="2019-12-11T09:33:00Z">
              <w:rPr/>
            </w:rPrChange>
          </w:rPr>
          <w:t>Create Authentication Service</w:t>
        </w:r>
      </w:ins>
    </w:p>
    <w:p w14:paraId="5514ABB9" w14:textId="77777777" w:rsidR="00474967" w:rsidRDefault="006C6BD7" w:rsidP="00474967">
      <w:pPr>
        <w:pStyle w:val="ListParagraph"/>
        <w:ind w:left="360"/>
        <w:rPr>
          <w:ins w:id="4547" w:author="rkbansal" w:date="2019-12-11T09:34:00Z"/>
          <w:spacing w:val="-1"/>
          <w:shd w:val="clear" w:color="auto" w:fill="FFFFFF"/>
        </w:rPr>
      </w:pPr>
      <w:ins w:id="4548" w:author="rkbansal" w:date="2019-12-11T09:33:00Z">
        <w:r w:rsidRPr="00F83186">
          <w:rPr>
            <w:spacing w:val="-1"/>
            <w:shd w:val="clear" w:color="auto" w:fill="FFFFFF"/>
            <w:rPrChange w:id="4549"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50" w:author="rkbansal" w:date="2019-12-11T09:34:00Z"/>
          <w:spacing w:val="-1"/>
          <w:shd w:val="clear" w:color="auto" w:fill="FFFFFF"/>
          <w:rPrChange w:id="4551" w:author="rkbansal" w:date="2019-12-27T10:11:00Z">
            <w:rPr>
              <w:ins w:id="4552" w:author="rkbansal" w:date="2019-12-11T09:34:00Z"/>
              <w:shd w:val="clear" w:color="auto" w:fill="FFFFFF"/>
            </w:rPr>
          </w:rPrChange>
        </w:rPr>
        <w:pPrChange w:id="4553" w:author="rkbansal" w:date="2019-12-27T10:11:00Z">
          <w:pPr>
            <w:pStyle w:val="ListParagraph"/>
            <w:numPr>
              <w:ilvl w:val="1"/>
              <w:numId w:val="54"/>
            </w:numPr>
            <w:ind w:left="1440" w:hanging="360"/>
          </w:pPr>
        </w:pPrChange>
      </w:pPr>
      <w:ins w:id="4554" w:author="rkbansal" w:date="2020-02-15T12:47:00Z">
        <w:r>
          <w:rPr>
            <w:spacing w:val="-1"/>
            <w:shd w:val="clear" w:color="auto" w:fill="FFFFFF"/>
          </w:rPr>
          <w:t>V</w:t>
        </w:r>
      </w:ins>
      <w:ins w:id="4555" w:author="rkbansal" w:date="2019-12-11T09:33:00Z">
        <w:r w:rsidR="006C6BD7" w:rsidRPr="00055591">
          <w:rPr>
            <w:spacing w:val="-1"/>
            <w:shd w:val="clear" w:color="auto" w:fill="FFFFFF"/>
            <w:rPrChange w:id="4556" w:author="rkbansal" w:date="2019-12-27T10:11:00Z">
              <w:rPr>
                <w:spacing w:val="-1"/>
                <w:sz w:val="32"/>
                <w:szCs w:val="32"/>
                <w:shd w:val="clear" w:color="auto" w:fill="FFFFFF"/>
              </w:rPr>
            </w:rPrChange>
          </w:rPr>
          <w:t>alidate the user credentials, and if valid</w:t>
        </w:r>
      </w:ins>
      <w:ins w:id="4557" w:author="rkbansal" w:date="2019-12-27T10:12:00Z">
        <w:r w:rsidR="00287190">
          <w:rPr>
            <w:spacing w:val="-1"/>
            <w:shd w:val="clear" w:color="auto" w:fill="FFFFFF"/>
          </w:rPr>
          <w:t xml:space="preserve">: </w:t>
        </w:r>
      </w:ins>
      <w:ins w:id="4558" w:author="rkbansal" w:date="2019-12-27T10:11:00Z">
        <w:r w:rsidR="00287190">
          <w:rPr>
            <w:spacing w:val="-1"/>
            <w:shd w:val="clear" w:color="auto" w:fill="FFFFFF"/>
          </w:rPr>
          <w:t xml:space="preserve"> by call</w:t>
        </w:r>
      </w:ins>
      <w:ins w:id="4559" w:author="rkbansal" w:date="2019-12-27T10:12:00Z">
        <w:r w:rsidR="00287190">
          <w:rPr>
            <w:spacing w:val="-1"/>
            <w:shd w:val="clear" w:color="auto" w:fill="FFFFFF"/>
          </w:rPr>
          <w:t>ing UserMgmtService using Fiegn Client</w:t>
        </w:r>
      </w:ins>
      <w:ins w:id="4560"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61" w:author="rkbansal" w:date="2019-12-04T09:54:00Z"/>
          <w:spacing w:val="-1"/>
          <w:shd w:val="clear" w:color="auto" w:fill="FFFFFF"/>
          <w:rPrChange w:id="4562" w:author="rkbansal" w:date="2019-12-27T10:11:00Z">
            <w:rPr>
              <w:ins w:id="4563" w:author="rkbansal" w:date="2019-12-04T09:54:00Z"/>
            </w:rPr>
          </w:rPrChange>
        </w:rPr>
        <w:pPrChange w:id="4564" w:author="rkbansal" w:date="2019-12-27T10:11:00Z">
          <w:pPr>
            <w:pStyle w:val="ListParagraph"/>
            <w:numPr>
              <w:numId w:val="69"/>
            </w:numPr>
            <w:ind w:hanging="360"/>
          </w:pPr>
        </w:pPrChange>
      </w:pPr>
      <w:ins w:id="4565" w:author="rkbansal" w:date="2019-12-11T09:33:00Z">
        <w:r w:rsidRPr="00055591">
          <w:rPr>
            <w:spacing w:val="-1"/>
            <w:shd w:val="clear" w:color="auto" w:fill="FFFFFF"/>
            <w:rPrChange w:id="4566"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67" w:author="rkbansal" w:date="2019-12-04T09:54:00Z"/>
          <w:b/>
          <w:bCs/>
          <w:color w:val="4472C4" w:themeColor="accent1"/>
        </w:rPr>
      </w:pPr>
      <w:ins w:id="4568"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69" w:author="rkbansal" w:date="2019-12-04T09:28:00Z"/>
        </w:rPr>
      </w:pPr>
      <w:ins w:id="4570" w:author="rkbansal" w:date="2019-12-04T09:28:00Z">
        <w:r w:rsidRPr="00A94A8C">
          <w:lastRenderedPageBreak/>
          <w:t>Create Spring Boot Project</w:t>
        </w:r>
      </w:ins>
    </w:p>
    <w:p w14:paraId="769AA64D" w14:textId="77777777" w:rsidR="00173805" w:rsidRDefault="00173805" w:rsidP="00173805">
      <w:pPr>
        <w:pStyle w:val="ListParagraph"/>
        <w:rPr>
          <w:ins w:id="4571" w:author="rkbansal" w:date="2019-12-04T09:28:00Z"/>
          <w:b/>
        </w:rPr>
      </w:pPr>
      <w:ins w:id="4572"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73" w:author="rkbansal" w:date="2019-12-04T09:28:00Z"/>
        </w:rPr>
      </w:pPr>
      <w:ins w:id="4574"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75" w:author="rkbansal" w:date="2019-12-04T09:26:00Z"/>
        </w:rPr>
        <w:pPrChange w:id="4576" w:author="rkbansal" w:date="2019-12-04T09:32:00Z">
          <w:pPr>
            <w:numPr>
              <w:numId w:val="67"/>
            </w:numPr>
            <w:tabs>
              <w:tab w:val="num" w:pos="720"/>
            </w:tabs>
            <w:ind w:left="720" w:hanging="360"/>
          </w:pPr>
        </w:pPrChange>
      </w:pPr>
      <w:ins w:id="4577"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78" w:author="rkbansal" w:date="2019-12-04T09:32:00Z"/>
        </w:rPr>
      </w:pPr>
      <w:ins w:id="4579" w:author="rkbansal" w:date="2019-12-04T09:32:00Z">
        <w:r w:rsidRPr="00C6790F">
          <w:rPr>
            <w:spacing w:val="-1"/>
            <w:shd w:val="clear" w:color="auto" w:fill="FFFFFF"/>
            <w:rPrChange w:id="4580"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81"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82" w:author="rkbansal" w:date="2019-12-04T09:32:00Z"/>
        </w:rPr>
      </w:pPr>
      <w:ins w:id="4583" w:author="rkbansal" w:date="2019-12-04T09:32:00Z">
        <w:r w:rsidRPr="00C6790F">
          <w:rPr>
            <w:spacing w:val="-1"/>
            <w:shd w:val="clear" w:color="auto" w:fill="FFFFFF"/>
            <w:rPrChange w:id="4584"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585" w:author="rkbansal" w:date="2019-12-11T09:34:00Z"/>
          <w:rPrChange w:id="4586" w:author="rkbansal" w:date="2019-12-11T09:35:00Z">
            <w:rPr>
              <w:ins w:id="4587" w:author="rkbansal" w:date="2019-12-11T09:34:00Z"/>
              <w:spacing w:val="-1"/>
              <w:sz w:val="32"/>
              <w:szCs w:val="32"/>
              <w:shd w:val="clear" w:color="auto" w:fill="FFFFFF"/>
            </w:rPr>
          </w:rPrChange>
        </w:rPr>
      </w:pPr>
      <w:ins w:id="4588" w:author="rkbansal" w:date="2019-12-04T09:32:00Z">
        <w:r w:rsidRPr="00C6790F">
          <w:rPr>
            <w:spacing w:val="-1"/>
            <w:shd w:val="clear" w:color="auto" w:fill="FFFFFF"/>
            <w:rPrChange w:id="4589"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590" w:author="rkbansal" w:date="2019-12-11T09:34:00Z"/>
          <w:rPrChange w:id="4591" w:author="rkbansal" w:date="2019-12-11T09:35:00Z">
            <w:rPr>
              <w:ins w:id="4592" w:author="rkbansal" w:date="2019-12-11T09:34:00Z"/>
              <w:spacing w:val="-1"/>
              <w:sz w:val="32"/>
              <w:szCs w:val="32"/>
              <w:shd w:val="clear" w:color="auto" w:fill="FFFFFF"/>
            </w:rPr>
          </w:rPrChange>
        </w:rPr>
      </w:pPr>
      <w:ins w:id="4593" w:author="rkbansal" w:date="2019-12-11T09:34:00Z">
        <w:r w:rsidRPr="00C6790F">
          <w:rPr>
            <w:spacing w:val="-1"/>
            <w:shd w:val="clear" w:color="auto" w:fill="FFFFFF"/>
            <w:rPrChange w:id="4594"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595" w:author="rkbansal" w:date="2019-12-27T10:12:00Z"/>
          <w:rPrChange w:id="4596" w:author="rkbansal" w:date="2019-12-27T10:12:00Z">
            <w:rPr>
              <w:ins w:id="4597" w:author="rkbansal" w:date="2019-12-27T10:12:00Z"/>
              <w:spacing w:val="-1"/>
              <w:shd w:val="clear" w:color="auto" w:fill="FFFFFF"/>
            </w:rPr>
          </w:rPrChange>
        </w:rPr>
      </w:pPr>
      <w:ins w:id="4598" w:author="rkbansal" w:date="2019-12-11T09:35:00Z">
        <w:r w:rsidRPr="00C6790F">
          <w:rPr>
            <w:spacing w:val="-1"/>
            <w:shd w:val="clear" w:color="auto" w:fill="FFFFFF"/>
            <w:rPrChange w:id="4599"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600" w:author="rkbansal" w:date="2020-02-15T13:26:00Z"/>
          <w:rPrChange w:id="4601" w:author="rkbansal" w:date="2020-02-15T13:26:00Z">
            <w:rPr>
              <w:ins w:id="4602" w:author="rkbansal" w:date="2020-02-15T13:26:00Z"/>
              <w:spacing w:val="-1"/>
              <w:shd w:val="clear" w:color="auto" w:fill="FFFFFF"/>
            </w:rPr>
          </w:rPrChange>
        </w:rPr>
      </w:pPr>
      <w:ins w:id="4603" w:author="rkbansal" w:date="2020-02-15T12:48:00Z">
        <w:r>
          <w:rPr>
            <w:spacing w:val="-1"/>
            <w:shd w:val="clear" w:color="auto" w:fill="FFFFFF"/>
          </w:rPr>
          <w:t xml:space="preserve">Spring Cloud Open </w:t>
        </w:r>
      </w:ins>
      <w:ins w:id="4604" w:author="rkbansal" w:date="2019-12-27T10:12:00Z">
        <w:r w:rsidR="002644E9">
          <w:rPr>
            <w:spacing w:val="-1"/>
            <w:shd w:val="clear" w:color="auto" w:fill="FFFFFF"/>
          </w:rPr>
          <w:t>F</w:t>
        </w:r>
      </w:ins>
      <w:ins w:id="4605" w:author="rkbansal" w:date="2019-12-27T10:21:00Z">
        <w:r w:rsidR="00B01E44">
          <w:rPr>
            <w:spacing w:val="-1"/>
            <w:shd w:val="clear" w:color="auto" w:fill="FFFFFF"/>
          </w:rPr>
          <w:t>ei</w:t>
        </w:r>
      </w:ins>
      <w:ins w:id="4606"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607" w:author="rkbansal" w:date="2019-12-27T10:21:00Z"/>
          <w:rPrChange w:id="4608" w:author="rkbansal" w:date="2019-12-27T10:21:00Z">
            <w:rPr>
              <w:ins w:id="4609" w:author="rkbansal" w:date="2019-12-27T10:21:00Z"/>
              <w:spacing w:val="-1"/>
              <w:shd w:val="clear" w:color="auto" w:fill="FFFFFF"/>
            </w:rPr>
          </w:rPrChange>
        </w:rPr>
      </w:pPr>
      <w:ins w:id="4610" w:author="rkbansal" w:date="2020-02-15T13:26:00Z">
        <w:r>
          <w:rPr>
            <w:spacing w:val="-1"/>
            <w:shd w:val="clear" w:color="auto" w:fill="FFFFFF"/>
          </w:rPr>
          <w:t>Common-service(user created service for reusing the enum, model and utility classes)</w:t>
        </w:r>
      </w:ins>
    </w:p>
    <w:p w14:paraId="07E1AAFD" w14:textId="71525370" w:rsidR="00B01E44" w:rsidRPr="00AD1B49" w:rsidRDefault="002E4B44">
      <w:pPr>
        <w:ind w:left="720"/>
        <w:rPr>
          <w:ins w:id="4611" w:author="rkbansal" w:date="2019-12-11T09:35:00Z"/>
          <w:rPrChange w:id="4612" w:author="rkbansal" w:date="2019-12-11T09:35:00Z">
            <w:rPr>
              <w:ins w:id="4613" w:author="rkbansal" w:date="2019-12-11T09:35:00Z"/>
              <w:spacing w:val="-1"/>
              <w:shd w:val="clear" w:color="auto" w:fill="FFFFFF"/>
            </w:rPr>
          </w:rPrChange>
        </w:rPr>
        <w:pPrChange w:id="4614" w:author="rkbansal" w:date="2019-12-27T10:21:00Z">
          <w:pPr>
            <w:pStyle w:val="ListParagraph"/>
            <w:numPr>
              <w:ilvl w:val="1"/>
              <w:numId w:val="19"/>
            </w:numPr>
            <w:ind w:left="1440" w:hanging="360"/>
          </w:pPr>
        </w:pPrChange>
      </w:pPr>
      <w:ins w:id="4615"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616" w:author="rkbansal" w:date="2019-12-11T10:15:00Z"/>
          <w:rPrChange w:id="4617" w:author="rkbansal" w:date="2019-12-11T10:15:00Z">
            <w:rPr>
              <w:ins w:id="4618" w:author="rkbansal" w:date="2019-12-11T10:15:00Z"/>
              <w:spacing w:val="-1"/>
              <w:shd w:val="clear" w:color="auto" w:fill="FFFFFF"/>
            </w:rPr>
          </w:rPrChange>
        </w:rPr>
      </w:pPr>
      <w:ins w:id="4619" w:author="rkbansal" w:date="2019-12-11T10:14:00Z">
        <w:r w:rsidRPr="00057484">
          <w:rPr>
            <w:spacing w:val="-1"/>
            <w:shd w:val="clear" w:color="auto" w:fill="FFFFFF"/>
            <w:rPrChange w:id="4620" w:author="rkbansal" w:date="2019-12-11T10:14:00Z">
              <w:rPr>
                <w:spacing w:val="-1"/>
                <w:sz w:val="32"/>
                <w:szCs w:val="32"/>
                <w:shd w:val="clear" w:color="auto" w:fill="FFFFFF"/>
              </w:rPr>
            </w:rPrChange>
          </w:rPr>
          <w:t>Rename the </w:t>
        </w:r>
        <w:r w:rsidRPr="00057484">
          <w:rPr>
            <w:rStyle w:val="HTMLCode"/>
            <w:rFonts w:eastAsiaTheme="majorEastAsia"/>
            <w:spacing w:val="-1"/>
            <w:sz w:val="24"/>
            <w:szCs w:val="24"/>
          </w:rPr>
          <w:t>application.properties</w:t>
        </w:r>
        <w:r w:rsidRPr="00057484">
          <w:rPr>
            <w:spacing w:val="-1"/>
            <w:shd w:val="clear" w:color="auto" w:fill="FFFFFF"/>
            <w:rPrChange w:id="4621" w:author="rkbansal" w:date="2019-12-11T10:14:00Z">
              <w:rPr>
                <w:spacing w:val="-1"/>
                <w:sz w:val="32"/>
                <w:szCs w:val="32"/>
                <w:shd w:val="clear" w:color="auto" w:fill="FFFFFF"/>
              </w:rPr>
            </w:rPrChange>
          </w:rPr>
          <w:t> file to </w:t>
        </w:r>
        <w:r w:rsidRPr="00057484">
          <w:rPr>
            <w:rStyle w:val="HTMLCode"/>
            <w:rFonts w:eastAsiaTheme="majorEastAsia"/>
            <w:spacing w:val="-1"/>
            <w:sz w:val="24"/>
            <w:szCs w:val="24"/>
          </w:rPr>
          <w:t>application.yml</w:t>
        </w:r>
        <w:r w:rsidRPr="00057484">
          <w:rPr>
            <w:spacing w:val="-1"/>
            <w:shd w:val="clear" w:color="auto" w:fill="FFFFFF"/>
            <w:rPrChange w:id="4622"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623" w:author="rkbansal" w:date="2019-12-11T19:35:00Z"/>
        </w:rPr>
      </w:pPr>
      <w:ins w:id="4624"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6325" cy="1104900"/>
                      </a:xfrm>
                      <a:prstGeom prst="rect">
                        <a:avLst/>
                      </a:prstGeom>
                    </pic:spPr>
                  </pic:pic>
                </a:graphicData>
              </a:graphic>
            </wp:inline>
          </w:drawing>
        </w:r>
      </w:ins>
    </w:p>
    <w:p w14:paraId="56649B15" w14:textId="34E884DF" w:rsidR="00681DD8" w:rsidRDefault="00871DEA">
      <w:pPr>
        <w:pStyle w:val="ListParagraph"/>
        <w:numPr>
          <w:ilvl w:val="0"/>
          <w:numId w:val="19"/>
        </w:numPr>
        <w:rPr>
          <w:ins w:id="4625" w:author="rkbansal" w:date="2020-04-11T13:43:00Z"/>
        </w:rPr>
      </w:pPr>
      <w:ins w:id="4626" w:author="rkbansal" w:date="2020-02-15T12:55:00Z">
        <w:r>
          <w:t xml:space="preserve">Update the </w:t>
        </w:r>
      </w:ins>
      <w:ins w:id="4627" w:author="rkbansal" w:date="2020-02-15T12:56:00Z">
        <w:r w:rsidR="00CA2F6E">
          <w:t xml:space="preserve">main </w:t>
        </w:r>
      </w:ins>
      <w:ins w:id="4628" w:author="rkbansal" w:date="2020-02-15T12:55:00Z">
        <w:r w:rsidRPr="00871DEA">
          <w:rPr>
            <w:b/>
            <w:bCs/>
            <w:rPrChange w:id="4629" w:author="rkbansal" w:date="2020-02-15T12:56:00Z">
              <w:rPr>
                <w:rFonts w:ascii="Consolas" w:hAnsi="Consolas" w:cs="Consolas"/>
                <w:color w:val="000000"/>
                <w:sz w:val="20"/>
                <w:szCs w:val="20"/>
                <w:shd w:val="clear" w:color="auto" w:fill="D4D4D4"/>
              </w:rPr>
            </w:rPrChange>
          </w:rPr>
          <w:t>AuthServiceApplication</w:t>
        </w:r>
        <w:r w:rsidRPr="00871DEA">
          <w:rPr>
            <w:rPrChange w:id="4630" w:author="rkbansal" w:date="2020-02-15T12:55:00Z">
              <w:rPr>
                <w:rFonts w:ascii="Consolas" w:hAnsi="Consolas" w:cs="Consolas"/>
                <w:color w:val="000000"/>
                <w:sz w:val="20"/>
                <w:szCs w:val="20"/>
                <w:shd w:val="clear" w:color="auto" w:fill="D4D4D4"/>
              </w:rPr>
            </w:rPrChange>
          </w:rPr>
          <w:t xml:space="preserve"> application</w:t>
        </w:r>
      </w:ins>
      <w:ins w:id="4631"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4632" w:author="rkbansal" w:date="2020-04-11T13:44:00Z"/>
        </w:rPr>
      </w:pPr>
      <w:ins w:id="4633"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4634" w:author="rkbansal" w:date="2020-04-11T13:44:00Z"/>
        </w:rPr>
      </w:pPr>
      <w:ins w:id="4635" w:author="rkbansal" w:date="2020-04-11T13:44:00Z">
        <w:r>
          <w:t xml:space="preserve">Enable </w:t>
        </w:r>
      </w:ins>
      <w:ins w:id="4636" w:author="rkbansal" w:date="2020-04-11T15:10:00Z">
        <w:r w:rsidR="009F1FE9">
          <w:t>FeignClient to interact with user-mgmt-service</w:t>
        </w:r>
      </w:ins>
    </w:p>
    <w:p w14:paraId="573E2FC9" w14:textId="198D0F26" w:rsidR="00841BD8" w:rsidRDefault="00841BD8">
      <w:pPr>
        <w:pStyle w:val="ListParagraph"/>
        <w:numPr>
          <w:ilvl w:val="1"/>
          <w:numId w:val="19"/>
        </w:numPr>
        <w:rPr>
          <w:ins w:id="4637" w:author="rkbansal" w:date="2020-02-15T12:56:00Z"/>
        </w:rPr>
        <w:pPrChange w:id="4638" w:author="rkbansal" w:date="2020-04-11T13:44:00Z">
          <w:pPr>
            <w:pStyle w:val="ListParagraph"/>
            <w:numPr>
              <w:numId w:val="19"/>
            </w:numPr>
            <w:ind w:hanging="360"/>
          </w:pPr>
        </w:pPrChange>
      </w:pPr>
      <w:ins w:id="4639" w:author="rkbansal" w:date="2020-04-11T13:44:00Z">
        <w:r>
          <w:t>Enable JpaRepositories</w:t>
        </w:r>
      </w:ins>
    </w:p>
    <w:p w14:paraId="74ABA08A" w14:textId="64C930CD" w:rsidR="00CA2F6E" w:rsidRDefault="004D0EEC">
      <w:pPr>
        <w:pStyle w:val="ListParagraph"/>
        <w:rPr>
          <w:ins w:id="4640" w:author="rkbansal" w:date="2020-02-15T12:54:00Z"/>
        </w:rPr>
        <w:pPrChange w:id="4641" w:author="rkbansal" w:date="2020-02-15T12:56:00Z">
          <w:pPr>
            <w:pStyle w:val="ListParagraph"/>
            <w:numPr>
              <w:numId w:val="19"/>
            </w:numPr>
            <w:ind w:hanging="360"/>
          </w:pPr>
        </w:pPrChange>
      </w:pPr>
      <w:ins w:id="4642"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43" w:author="rkbansal" w:date="2019-12-20T21:22:00Z"/>
        </w:rPr>
      </w:pPr>
      <w:ins w:id="4644" w:author="rkbansal" w:date="2020-02-15T12:54:00Z">
        <w:r>
          <w:t>Following</w:t>
        </w:r>
      </w:ins>
      <w:ins w:id="4645"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646" w:author="rkbansal" w:date="2020-02-15T12:58:00Z"/>
          <w:rPrChange w:id="4647" w:author="rkbansal" w:date="2020-02-15T12:58:00Z">
            <w:rPr>
              <w:ins w:id="4648" w:author="rkbansal" w:date="2020-02-15T12:58:00Z"/>
              <w:sz w:val="20"/>
              <w:szCs w:val="20"/>
            </w:rPr>
          </w:rPrChange>
        </w:rPr>
      </w:pPr>
      <w:ins w:id="4649" w:author="rkbansal" w:date="2020-02-15T12:58:00Z">
        <w:r w:rsidRPr="00080419">
          <w:rPr>
            <w:rPrChange w:id="4650"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4651" w:author="rkbansal" w:date="2020-02-15T12:54:00Z"/>
          <w:rPrChange w:id="4652" w:author="rkbansal" w:date="2020-02-15T12:58:00Z">
            <w:rPr>
              <w:ins w:id="4653" w:author="rkbansal" w:date="2020-02-15T12:54:00Z"/>
              <w:shd w:val="clear" w:color="auto" w:fill="FFFFFF"/>
            </w:rPr>
          </w:rPrChange>
        </w:rPr>
      </w:pPr>
      <w:ins w:id="4654" w:author="rkbansal" w:date="2019-12-27T20:16:00Z">
        <w:r w:rsidRPr="00080419">
          <w:rPr>
            <w:spacing w:val="-1"/>
            <w:shd w:val="clear" w:color="auto" w:fill="FFFFFF"/>
            <w:rPrChange w:id="4655" w:author="rkbansal" w:date="2020-02-15T12:58:00Z">
              <w:rPr>
                <w:rFonts w:ascii="Consolas" w:hAnsi="Consolas"/>
                <w:color w:val="6F42C1"/>
                <w:sz w:val="18"/>
                <w:szCs w:val="18"/>
                <w:shd w:val="clear" w:color="auto" w:fill="FFFFFF"/>
              </w:rPr>
            </w:rPrChange>
          </w:rPr>
          <w:t>UserDetailsServiceImpl</w:t>
        </w:r>
      </w:ins>
      <w:ins w:id="4656" w:author="rkbansal" w:date="2020-02-15T12:57:00Z">
        <w:r w:rsidR="00080419" w:rsidRPr="00080419">
          <w:rPr>
            <w:spacing w:val="-1"/>
            <w:shd w:val="clear" w:color="auto" w:fill="FFFFFF"/>
          </w:rPr>
          <w:t xml:space="preserve"> – It will call microservice : user-mgmt-service to validate the credentials using feign clie</w:t>
        </w:r>
      </w:ins>
      <w:ins w:id="4657" w:author="rkbansal" w:date="2020-02-15T12:58:00Z">
        <w:r w:rsidR="00080419" w:rsidRPr="00080419">
          <w:rPr>
            <w:spacing w:val="-1"/>
            <w:shd w:val="clear" w:color="auto" w:fill="FFFFFF"/>
          </w:rPr>
          <w:t>nt</w:t>
        </w:r>
      </w:ins>
      <w:ins w:id="4658"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59" w:author="rkbansal" w:date="2020-02-15T12:54:00Z"/>
          <w:rPrChange w:id="4660" w:author="rkbansal" w:date="2020-02-15T12:58:00Z">
            <w:rPr>
              <w:ins w:id="4661" w:author="rkbansal" w:date="2020-02-15T12:54:00Z"/>
              <w:sz w:val="20"/>
              <w:szCs w:val="20"/>
            </w:rPr>
          </w:rPrChange>
        </w:rPr>
      </w:pPr>
      <w:ins w:id="4662"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4663" w:author="rkbansal" w:date="2019-12-27T20:16:00Z"/>
          <w:spacing w:val="-1"/>
          <w:shd w:val="clear" w:color="auto" w:fill="FFFFFF"/>
          <w:rPrChange w:id="4664" w:author="rkbansal" w:date="2020-02-15T12:58:00Z">
            <w:rPr>
              <w:ins w:id="4665" w:author="rkbansal" w:date="2019-12-27T20:16:00Z"/>
              <w:rFonts w:ascii="Consolas" w:hAnsi="Consolas"/>
              <w:color w:val="6F42C1"/>
              <w:sz w:val="18"/>
              <w:szCs w:val="18"/>
              <w:shd w:val="clear" w:color="auto" w:fill="FFFFFF"/>
            </w:rPr>
          </w:rPrChange>
        </w:rPr>
      </w:pPr>
      <w:ins w:id="4666" w:author="rkbansal" w:date="2019-12-27T20:16:00Z">
        <w:r w:rsidRPr="00080419">
          <w:rPr>
            <w:spacing w:val="-1"/>
            <w:shd w:val="clear" w:color="auto" w:fill="FFFFFF"/>
            <w:rPrChange w:id="4667"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4668" w:author="rkbansal" w:date="2019-12-20T21:22:00Z"/>
          <w:spacing w:val="-1"/>
          <w:shd w:val="clear" w:color="auto" w:fill="FFFFFF"/>
          <w:rPrChange w:id="4669" w:author="rkbansal" w:date="2020-02-15T12:58:00Z">
            <w:rPr>
              <w:ins w:id="4670" w:author="rkbansal" w:date="2019-12-20T21:22:00Z"/>
              <w:spacing w:val="-1"/>
              <w:sz w:val="32"/>
              <w:szCs w:val="32"/>
              <w:shd w:val="clear" w:color="auto" w:fill="FFFFFF"/>
            </w:rPr>
          </w:rPrChange>
        </w:rPr>
        <w:pPrChange w:id="4671" w:author="rkbansal" w:date="2019-12-20T21:22:00Z">
          <w:pPr>
            <w:pStyle w:val="ListParagraph"/>
            <w:numPr>
              <w:numId w:val="19"/>
            </w:numPr>
            <w:ind w:hanging="360"/>
          </w:pPr>
        </w:pPrChange>
      </w:pPr>
      <w:ins w:id="4672" w:author="rkbansal" w:date="2019-12-27T20:16:00Z">
        <w:r w:rsidRPr="00080419">
          <w:rPr>
            <w:spacing w:val="-1"/>
            <w:shd w:val="clear" w:color="auto" w:fill="FFFFFF"/>
            <w:rPrChange w:id="4673" w:author="rkbansal" w:date="2020-02-15T12:58:00Z">
              <w:rPr>
                <w:rFonts w:ascii="Consolas" w:hAnsi="Consolas"/>
                <w:color w:val="6F42C1"/>
                <w:sz w:val="18"/>
                <w:szCs w:val="18"/>
                <w:shd w:val="clear" w:color="auto" w:fill="FFFFFF"/>
              </w:rPr>
            </w:rPrChange>
          </w:rPr>
          <w:t>JwtConfig</w:t>
        </w:r>
      </w:ins>
      <w:ins w:id="4674" w:author="rkbansal" w:date="2020-02-15T12:52:00Z">
        <w:r w:rsidR="00987F13" w:rsidRPr="00080419">
          <w:rPr>
            <w:spacing w:val="-1"/>
            <w:shd w:val="clear" w:color="auto" w:fill="FFFFFF"/>
          </w:rPr>
          <w:t xml:space="preserve"> </w:t>
        </w:r>
      </w:ins>
      <w:ins w:id="4675" w:author="rkbansal" w:date="2019-12-27T20:16:00Z">
        <w:r w:rsidR="00BB17C3" w:rsidRPr="00080419">
          <w:rPr>
            <w:spacing w:val="-1"/>
            <w:highlight w:val="yellow"/>
            <w:shd w:val="clear" w:color="auto" w:fill="FFFFFF"/>
            <w:rPrChange w:id="4676" w:author="rkbansal" w:date="2020-02-15T12:58:00Z">
              <w:rPr>
                <w:rFonts w:ascii="Consolas" w:hAnsi="Consolas"/>
                <w:color w:val="6F42C1"/>
                <w:sz w:val="18"/>
                <w:szCs w:val="18"/>
                <w:shd w:val="clear" w:color="auto" w:fill="FFFFFF"/>
              </w:rPr>
            </w:rPrChange>
          </w:rPr>
          <w:t>(</w:t>
        </w:r>
      </w:ins>
      <w:ins w:id="4677" w:author="rkbansal" w:date="2019-12-27T20:17:00Z">
        <w:r w:rsidR="00BB17C3" w:rsidRPr="00080419">
          <w:rPr>
            <w:spacing w:val="-1"/>
            <w:highlight w:val="yellow"/>
            <w:shd w:val="clear" w:color="auto" w:fill="FFFFFF"/>
            <w:rPrChange w:id="4678"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79" w:author="rkbansal" w:date="2020-02-15T12:59:00Z"/>
        </w:rPr>
      </w:pPr>
    </w:p>
    <w:p w14:paraId="688299C4" w14:textId="1B04EDC5" w:rsidR="00E677DF" w:rsidRDefault="00E677DF" w:rsidP="00E677DF">
      <w:pPr>
        <w:pStyle w:val="ListParagraph"/>
        <w:numPr>
          <w:ilvl w:val="0"/>
          <w:numId w:val="19"/>
        </w:numPr>
        <w:rPr>
          <w:ins w:id="4680" w:author="rkbansal" w:date="2020-02-15T13:01:00Z"/>
        </w:rPr>
      </w:pPr>
      <w:ins w:id="4681" w:author="rkbansal" w:date="2020-02-15T13:00:00Z">
        <w:r w:rsidRPr="00541A22">
          <w:t>UserMgmtServiceClient</w:t>
        </w:r>
        <w:r>
          <w:t>- Feign Client for user-mgmt-service</w:t>
        </w:r>
      </w:ins>
      <w:ins w:id="4682"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83" w:author="rkbansal" w:date="2020-02-15T13:01:00Z"/>
          <w:rFonts w:eastAsia="Times New Roman" w:cs="Times New Roman"/>
          <w:color w:val="222635"/>
          <w:lang w:eastAsia="en-IN"/>
          <w:rPrChange w:id="4684" w:author="rkbansal" w:date="2020-02-15T13:01:00Z">
            <w:rPr>
              <w:ins w:id="4685" w:author="rkbansal" w:date="2020-02-15T13:01:00Z"/>
              <w:rFonts w:ascii="Cambria" w:eastAsia="Times New Roman" w:hAnsi="Cambria" w:cs="Times New Roman"/>
              <w:color w:val="222635"/>
              <w:sz w:val="29"/>
              <w:szCs w:val="29"/>
              <w:lang w:eastAsia="en-IN"/>
            </w:rPr>
          </w:rPrChange>
        </w:rPr>
        <w:pPrChange w:id="4686" w:author="rkbansal" w:date="2020-02-15T13:01:00Z">
          <w:pPr>
            <w:pStyle w:val="ListParagraph"/>
            <w:numPr>
              <w:numId w:val="19"/>
            </w:numPr>
            <w:shd w:val="clear" w:color="auto" w:fill="FFFFFF"/>
            <w:spacing w:before="75" w:after="225" w:line="240" w:lineRule="auto"/>
            <w:ind w:hanging="360"/>
          </w:pPr>
        </w:pPrChange>
      </w:pPr>
      <w:ins w:id="4687" w:author="rkbansal" w:date="2020-02-15T13:01:00Z">
        <w:r w:rsidRPr="00C5338C">
          <w:rPr>
            <w:rFonts w:eastAsia="Times New Roman" w:cs="Times New Roman"/>
            <w:color w:val="222635"/>
            <w:lang w:eastAsia="en-IN"/>
            <w:rPrChange w:id="4688"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689" w:author="rkbansal" w:date="2020-02-15T13:02:00Z"/>
          <w:rFonts w:eastAsia="Times New Roman" w:cs="Times New Roman"/>
          <w:color w:val="222635"/>
          <w:lang w:eastAsia="en-IN"/>
        </w:rPr>
        <w:pPrChange w:id="4690"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691" w:author="rkbansal" w:date="2020-02-15T13:02:00Z"/>
          <w:rFonts w:eastAsia="Times New Roman" w:cs="Times New Roman"/>
          <w:color w:val="222635"/>
          <w:lang w:eastAsia="en-IN"/>
        </w:rPr>
      </w:pPr>
      <w:ins w:id="4692" w:author="rkbansal" w:date="2020-02-15T13:01:00Z">
        <w:r w:rsidRPr="00C5338C">
          <w:rPr>
            <w:rFonts w:eastAsia="Times New Roman" w:cs="Times New Roman"/>
            <w:color w:val="222635"/>
            <w:lang w:eastAsia="en-IN"/>
            <w:rPrChange w:id="4693"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694" w:author="rkbansal" w:date="2020-02-15T13:02:00Z">
        <w:r>
          <w:rPr>
            <w:rFonts w:eastAsia="Times New Roman" w:cs="Times New Roman"/>
            <w:b/>
            <w:bCs/>
            <w:color w:val="222635"/>
            <w:lang w:eastAsia="en-IN"/>
          </w:rPr>
          <w:t>user-mgmt-</w:t>
        </w:r>
      </w:ins>
      <w:ins w:id="4695" w:author="rkbansal" w:date="2020-02-15T13:01:00Z">
        <w:r w:rsidRPr="00C5338C">
          <w:rPr>
            <w:rFonts w:eastAsia="Times New Roman" w:cs="Times New Roman"/>
            <w:b/>
            <w:bCs/>
            <w:color w:val="222635"/>
            <w:lang w:eastAsia="en-IN"/>
            <w:rPrChange w:id="4696"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697"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698"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699" w:author="rkbansal" w:date="2020-02-15T13:02:00Z"/>
          <w:rFonts w:eastAsia="Times New Roman" w:cs="Times New Roman"/>
          <w:color w:val="222635"/>
          <w:lang w:eastAsia="en-IN"/>
          <w:rPrChange w:id="4700" w:author="rkbansal" w:date="2020-02-15T13:02:00Z">
            <w:rPr>
              <w:ins w:id="4701" w:author="rkbansal" w:date="2020-02-15T13:02:00Z"/>
              <w:lang w:eastAsia="en-IN"/>
            </w:rPr>
          </w:rPrChange>
        </w:rPr>
        <w:pPrChange w:id="4702" w:author="rkbansal" w:date="2020-02-15T13:04:00Z">
          <w:pPr>
            <w:pStyle w:val="ListParagraph"/>
            <w:numPr>
              <w:numId w:val="76"/>
            </w:numPr>
            <w:shd w:val="clear" w:color="auto" w:fill="FFFFFF"/>
            <w:spacing w:before="75" w:after="225" w:line="240" w:lineRule="auto"/>
            <w:ind w:left="1080" w:hanging="360"/>
          </w:pPr>
        </w:pPrChange>
      </w:pPr>
      <w:ins w:id="4703" w:author="rkbansal" w:date="2020-04-04T20:31:00Z">
        <w:r>
          <w:rPr>
            <w:noProof/>
          </w:rPr>
          <w:lastRenderedPageBreak/>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704" w:author="rkbansal" w:date="2020-02-15T13:01:00Z"/>
          <w:rFonts w:eastAsia="Times New Roman" w:cs="Times New Roman"/>
          <w:color w:val="222635"/>
          <w:lang w:eastAsia="en-IN"/>
          <w:rPrChange w:id="4705" w:author="rkbansal" w:date="2020-02-15T13:01:00Z">
            <w:rPr>
              <w:ins w:id="4706" w:author="rkbansal" w:date="2020-02-15T13:01:00Z"/>
              <w:rFonts w:ascii="Cambria" w:eastAsia="Times New Roman" w:hAnsi="Cambria" w:cs="Times New Roman"/>
              <w:color w:val="222635"/>
              <w:sz w:val="29"/>
              <w:szCs w:val="29"/>
              <w:lang w:eastAsia="en-IN"/>
            </w:rPr>
          </w:rPrChange>
        </w:rPr>
        <w:pPrChange w:id="4707"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08" w:author="rkbansal" w:date="2020-02-15T12:59:00Z"/>
          <w:rPrChange w:id="4709" w:author="rkbansal" w:date="2020-02-15T12:59:00Z">
            <w:rPr>
              <w:ins w:id="4710" w:author="rkbansal" w:date="2020-02-15T12:59:00Z"/>
              <w:spacing w:val="-1"/>
              <w:sz w:val="32"/>
              <w:szCs w:val="32"/>
              <w:shd w:val="clear" w:color="auto" w:fill="FFFFFF"/>
            </w:rPr>
          </w:rPrChange>
        </w:rPr>
        <w:pPrChange w:id="4711"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12" w:author="rkbansal" w:date="2020-02-15T13:12:00Z"/>
          <w:rPrChange w:id="4713" w:author="rkbansal" w:date="2020-02-15T13:12:00Z">
            <w:rPr>
              <w:ins w:id="4714" w:author="rkbansal" w:date="2020-02-15T13:12:00Z"/>
              <w:spacing w:val="-1"/>
              <w:shd w:val="clear" w:color="auto" w:fill="FFFFFF"/>
            </w:rPr>
          </w:rPrChange>
        </w:rPr>
      </w:pPr>
      <w:ins w:id="4715" w:author="rkbansal" w:date="2020-02-15T13:05:00Z">
        <w:r w:rsidRPr="00730A62">
          <w:rPr>
            <w:spacing w:val="-1"/>
            <w:shd w:val="clear" w:color="auto" w:fill="FFFFFF"/>
            <w:rPrChange w:id="4716"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4717" w:author="rkbansal" w:date="2020-02-15T13:13:00Z"/>
          <w:spacing w:val="-1"/>
          <w:shd w:val="clear" w:color="auto" w:fill="FFFFFF"/>
        </w:rPr>
      </w:pPr>
      <w:ins w:id="4718" w:author="rkbansal" w:date="2020-02-15T13:12:00Z">
        <w:r>
          <w:rPr>
            <w:spacing w:val="-1"/>
            <w:shd w:val="clear" w:color="auto" w:fill="FFFFFF"/>
          </w:rPr>
          <w:t xml:space="preserve">It will implement </w:t>
        </w:r>
        <w:r w:rsidRPr="009A38F7">
          <w:rPr>
            <w:shd w:val="clear" w:color="auto" w:fill="FFFFFF"/>
            <w:rPrChange w:id="4719" w:author="rkbansal" w:date="2020-02-15T13:13:00Z">
              <w:rPr>
                <w:rStyle w:val="HTMLCode"/>
                <w:rFonts w:eastAsiaTheme="majorEastAsia"/>
                <w:spacing w:val="-1"/>
              </w:rPr>
            </w:rPrChange>
          </w:rPr>
          <w:t>UserDetailsService</w:t>
        </w:r>
      </w:ins>
      <w:ins w:id="4720"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21" w:author="rkbansal" w:date="2020-02-15T13:12:00Z">
        <w:r w:rsidRPr="009A38F7">
          <w:rPr>
            <w:spacing w:val="-1"/>
            <w:shd w:val="clear" w:color="auto" w:fill="FFFFFF"/>
            <w:rPrChange w:id="4722" w:author="rkbansal" w:date="2020-02-15T13:13:00Z">
              <w:rPr>
                <w:spacing w:val="-1"/>
                <w:sz w:val="32"/>
                <w:szCs w:val="32"/>
              </w:rPr>
            </w:rPrChange>
          </w:rPr>
          <w:t> interface</w:t>
        </w:r>
      </w:ins>
      <w:ins w:id="4723" w:author="rkbansal" w:date="2020-02-15T13:13:00Z">
        <w:r w:rsidRPr="009A38F7">
          <w:rPr>
            <w:spacing w:val="-1"/>
            <w:shd w:val="clear" w:color="auto" w:fill="FFFFFF"/>
            <w:rPrChange w:id="4724" w:author="rkbansal" w:date="2020-02-15T13:13:00Z">
              <w:rPr>
                <w:spacing w:val="-1"/>
                <w:sz w:val="32"/>
                <w:szCs w:val="32"/>
              </w:rPr>
            </w:rPrChange>
          </w:rPr>
          <w:t xml:space="preserve"> and will</w:t>
        </w:r>
      </w:ins>
      <w:ins w:id="4725" w:author="rkbansal" w:date="2020-02-15T13:05:00Z">
        <w:r w:rsidR="00730A62" w:rsidRPr="00730A62">
          <w:rPr>
            <w:spacing w:val="-1"/>
            <w:shd w:val="clear" w:color="auto" w:fill="FFFFFF"/>
            <w:rPrChange w:id="4726" w:author="rkbansal" w:date="2020-02-15T13:06:00Z">
              <w:rPr>
                <w:shd w:val="clear" w:color="auto" w:fill="FFFFFF"/>
              </w:rPr>
            </w:rPrChange>
          </w:rPr>
          <w:t xml:space="preserve"> call </w:t>
        </w:r>
      </w:ins>
      <w:ins w:id="4727" w:author="rkbansal" w:date="2020-02-15T13:13:00Z">
        <w:r w:rsidR="0021176C" w:rsidRPr="00730A62">
          <w:rPr>
            <w:spacing w:val="-1"/>
            <w:shd w:val="clear" w:color="auto" w:fill="FFFFFF"/>
          </w:rPr>
          <w:t>microservice:</w:t>
        </w:r>
      </w:ins>
      <w:ins w:id="4728" w:author="rkbansal" w:date="2020-02-15T13:05:00Z">
        <w:r w:rsidR="00730A62" w:rsidRPr="00730A62">
          <w:rPr>
            <w:spacing w:val="-1"/>
            <w:shd w:val="clear" w:color="auto" w:fill="FFFFFF"/>
            <w:rPrChange w:id="4729"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730" w:author="rkbansal" w:date="2020-02-15T13:12:00Z"/>
          <w:spacing w:val="-1"/>
          <w:rPrChange w:id="4731" w:author="rkbansal" w:date="2020-02-15T13:13:00Z">
            <w:rPr>
              <w:ins w:id="4732" w:author="rkbansal" w:date="2020-02-15T13:12:00Z"/>
              <w:rFonts w:ascii="Georgia" w:hAnsi="Georgia"/>
              <w:spacing w:val="-1"/>
              <w:sz w:val="32"/>
              <w:szCs w:val="32"/>
            </w:rPr>
          </w:rPrChange>
        </w:rPr>
        <w:pPrChange w:id="4733" w:author="rkbansal" w:date="2020-02-15T13:13:00Z">
          <w:pPr>
            <w:pStyle w:val="ji"/>
            <w:numPr>
              <w:numId w:val="76"/>
            </w:numPr>
            <w:shd w:val="clear" w:color="auto" w:fill="FFFFFF"/>
            <w:spacing w:before="480" w:beforeAutospacing="0" w:after="0" w:afterAutospacing="0"/>
            <w:ind w:left="1080" w:hanging="360"/>
          </w:pPr>
        </w:pPrChange>
      </w:pPr>
      <w:ins w:id="4734" w:author="rkbansal" w:date="2020-02-15T13:12:00Z">
        <w:r w:rsidRPr="009A38F7">
          <w:rPr>
            <w:spacing w:val="-1"/>
            <w:rPrChange w:id="4735"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736" w:author="rkbansal" w:date="2020-02-15T13:06:00Z"/>
          <w:rPrChange w:id="4737" w:author="rkbansal" w:date="2020-02-15T13:06:00Z">
            <w:rPr>
              <w:ins w:id="4738" w:author="rkbansal" w:date="2020-02-15T13:06:00Z"/>
              <w:spacing w:val="-1"/>
              <w:shd w:val="clear" w:color="auto" w:fill="FFFFFF"/>
            </w:rPr>
          </w:rPrChange>
        </w:rPr>
        <w:pPrChange w:id="4739"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740" w:author="rkbansal" w:date="2020-02-15T13:05:00Z"/>
        </w:rPr>
        <w:pPrChange w:id="4741" w:author="rkbansal" w:date="2020-02-15T13:06:00Z">
          <w:pPr>
            <w:pStyle w:val="ListParagraph"/>
            <w:numPr>
              <w:ilvl w:val="1"/>
              <w:numId w:val="19"/>
            </w:numPr>
            <w:ind w:left="1440" w:hanging="360"/>
          </w:pPr>
        </w:pPrChange>
      </w:pPr>
      <w:ins w:id="4742"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743" w:author="rkbansal" w:date="2020-02-15T13:05:00Z"/>
          <w:rPrChange w:id="4744" w:author="rkbansal" w:date="2020-02-15T13:05:00Z">
            <w:rPr>
              <w:ins w:id="4745" w:author="rkbansal" w:date="2020-02-15T13:05:00Z"/>
              <w:spacing w:val="-1"/>
              <w:sz w:val="32"/>
              <w:szCs w:val="32"/>
              <w:shd w:val="clear" w:color="auto" w:fill="FFFFFF"/>
            </w:rPr>
          </w:rPrChange>
        </w:rPr>
        <w:pPrChange w:id="4746"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47" w:author="rkbansal" w:date="2020-02-15T13:17:00Z"/>
          <w:rPrChange w:id="4748" w:author="rkbansal" w:date="2020-02-15T13:17:00Z">
            <w:rPr>
              <w:ins w:id="4749" w:author="rkbansal" w:date="2020-02-15T13:17:00Z"/>
              <w:spacing w:val="-1"/>
              <w:sz w:val="32"/>
              <w:szCs w:val="32"/>
              <w:shd w:val="clear" w:color="auto" w:fill="FFFFFF"/>
            </w:rPr>
          </w:rPrChange>
        </w:rPr>
      </w:pPr>
      <w:ins w:id="4750"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4751" w:author="rkbansal" w:date="2019-12-27T20:17:00Z"/>
          <w:rStyle w:val="HTMLCode"/>
          <w:rFonts w:ascii="Georgia" w:eastAsiaTheme="minorHAnsi" w:hAnsi="Georgia" w:cstheme="minorBidi"/>
          <w:sz w:val="24"/>
          <w:szCs w:val="24"/>
          <w:rPrChange w:id="4752" w:author="rkbansal" w:date="2020-02-15T13:17:00Z">
            <w:rPr>
              <w:ins w:id="4753" w:author="rkbansal" w:date="2019-12-27T20:17:00Z"/>
              <w:rStyle w:val="HTMLCode"/>
              <w:rFonts w:eastAsiaTheme="majorEastAsia"/>
              <w:spacing w:val="-1"/>
              <w:sz w:val="24"/>
              <w:szCs w:val="24"/>
            </w:rPr>
          </w:rPrChange>
        </w:rPr>
        <w:pPrChange w:id="4754" w:author="rkbansal" w:date="2020-02-15T13:17:00Z">
          <w:pPr>
            <w:pStyle w:val="ListParagraph"/>
            <w:numPr>
              <w:numId w:val="19"/>
            </w:numPr>
            <w:ind w:hanging="360"/>
          </w:pPr>
        </w:pPrChange>
      </w:pPr>
      <w:ins w:id="4755" w:author="rkbansal" w:date="2019-12-16T10:08:00Z">
        <w:r w:rsidRPr="003F102C">
          <w:rPr>
            <w:spacing w:val="-1"/>
            <w:shd w:val="clear" w:color="auto" w:fill="FFFFFF"/>
            <w:rPrChange w:id="4756"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4757"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4758"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4759" w:author="rkbansal" w:date="2019-12-27T20:19:00Z"/>
        </w:rPr>
      </w:pPr>
    </w:p>
    <w:p w14:paraId="18941919" w14:textId="4DC5B8AC" w:rsidR="005A2BED" w:rsidRPr="00057484" w:rsidRDefault="0000141D">
      <w:pPr>
        <w:pStyle w:val="ListParagraph"/>
        <w:rPr>
          <w:ins w:id="4760" w:author="rkbansal" w:date="2019-12-04T09:32:00Z"/>
        </w:rPr>
        <w:pPrChange w:id="4761" w:author="rkbansal" w:date="2019-12-27T20:17:00Z">
          <w:pPr>
            <w:pStyle w:val="ListParagraph"/>
            <w:numPr>
              <w:ilvl w:val="1"/>
              <w:numId w:val="19"/>
            </w:numPr>
            <w:ind w:left="1440" w:hanging="360"/>
          </w:pPr>
        </w:pPrChange>
      </w:pPr>
      <w:ins w:id="4762"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63" w:author="rkbansal" w:date="2019-12-11T09:35:00Z"/>
        </w:rPr>
        <w:pPrChange w:id="4764" w:author="rkbansal" w:date="2019-12-28T09:56:00Z">
          <w:pPr/>
        </w:pPrChange>
      </w:pPr>
    </w:p>
    <w:p w14:paraId="67192E1F" w14:textId="77777777" w:rsidR="00D00675" w:rsidRPr="00D00675" w:rsidRDefault="00D00675">
      <w:pPr>
        <w:pStyle w:val="ListParagraph"/>
        <w:rPr>
          <w:ins w:id="4765" w:author="rkbansal" w:date="2019-12-28T09:56:00Z"/>
          <w:rPrChange w:id="4766" w:author="rkbansal" w:date="2019-12-28T09:56:00Z">
            <w:rPr>
              <w:ins w:id="4767" w:author="rkbansal" w:date="2019-12-28T09:56:00Z"/>
              <w:shd w:val="clear" w:color="auto" w:fill="FFFFFF"/>
            </w:rPr>
          </w:rPrChange>
        </w:rPr>
        <w:pPrChange w:id="4768"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69" w:author="rkbansal" w:date="2020-02-15T13:19:00Z"/>
          <w:shd w:val="clear" w:color="auto" w:fill="FFFFFF"/>
        </w:rPr>
      </w:pPr>
      <w:ins w:id="4770" w:author="rkbansal" w:date="2020-02-15T13:19:00Z">
        <w:r w:rsidRPr="00341D56">
          <w:rPr>
            <w:shd w:val="clear" w:color="auto" w:fill="FFFFFF"/>
            <w:rPrChange w:id="4771"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4772" w:author="rkbansal" w:date="2020-02-15T13:22:00Z"/>
          <w:shd w:val="clear" w:color="auto" w:fill="FFFFFF"/>
        </w:rPr>
      </w:pPr>
      <w:ins w:id="4773" w:author="rkbansal" w:date="2019-12-28T09:56:00Z">
        <w:r w:rsidRPr="00D00675">
          <w:rPr>
            <w:shd w:val="clear" w:color="auto" w:fill="FFFFFF"/>
            <w:rPrChange w:id="4774"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4775"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4776"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777" w:author="rkbansal" w:date="2019-12-27T20:19:00Z"/>
        </w:rPr>
        <w:pPrChange w:id="4778" w:author="rkbansal" w:date="2020-02-15T13:19:00Z">
          <w:pPr>
            <w:pStyle w:val="Heading2"/>
          </w:pPr>
        </w:pPrChange>
      </w:pPr>
      <w:ins w:id="4779" w:author="rkbansal" w:date="2020-02-15T13:22:00Z">
        <w:r>
          <w:rPr>
            <w:shd w:val="clear" w:color="auto" w:fill="FFFFFF"/>
          </w:rPr>
          <w:t>NOTE: we can complete the followi</w:t>
        </w:r>
      </w:ins>
      <w:ins w:id="4780"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4781" w:author="rkbansal" w:date="2019-12-28T09:58:00Z"/>
        </w:rPr>
      </w:pPr>
      <w:ins w:id="4782"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783" w:author="rkbansal" w:date="2019-12-30T11:16:00Z"/>
          <w:rFonts w:ascii="Cambria" w:eastAsia="Times New Roman" w:hAnsi="Cambria" w:cs="Times New Roman"/>
          <w:color w:val="222635"/>
          <w:sz w:val="29"/>
          <w:szCs w:val="29"/>
          <w:lang w:eastAsia="en-IN"/>
        </w:rPr>
        <w:pPrChange w:id="4784"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785" w:author="rkbansal" w:date="2019-12-30T11:15:00Z"/>
          <w:rFonts w:ascii="Cambria" w:eastAsia="Times New Roman" w:hAnsi="Cambria" w:cs="Times New Roman"/>
          <w:color w:val="222635"/>
          <w:sz w:val="29"/>
          <w:szCs w:val="29"/>
          <w:lang w:eastAsia="en-IN"/>
        </w:rPr>
        <w:pPrChange w:id="4786"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787" w:author="rkbansal" w:date="2020-02-15T13:19:00Z"/>
          <w:spacing w:val="-1"/>
          <w:shd w:val="clear" w:color="auto" w:fill="FFFFFF"/>
        </w:rPr>
      </w:pPr>
      <w:ins w:id="4788"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789" w:author="rkbansal" w:date="2020-02-15T13:19:00Z"/>
          <w:spacing w:val="-1"/>
          <w:shd w:val="clear" w:color="auto" w:fill="FFFFFF"/>
        </w:rPr>
      </w:pPr>
      <w:ins w:id="4790"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791"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792" w:author="rkbansal" w:date="2020-02-15T13:29:00Z"/>
          <w:b/>
          <w:rPrChange w:id="4793" w:author="rkbansal" w:date="2020-02-15T13:31:00Z">
            <w:rPr>
              <w:ins w:id="4794" w:author="rkbansal" w:date="2020-02-15T13:29:00Z"/>
              <w:b/>
              <w:sz w:val="18"/>
            </w:rPr>
          </w:rPrChange>
        </w:rPr>
        <w:pPrChange w:id="4795" w:author="rkbansal" w:date="2020-02-15T13:31:00Z">
          <w:pPr>
            <w:pStyle w:val="ListParagraph"/>
            <w:numPr>
              <w:numId w:val="23"/>
            </w:numPr>
            <w:ind w:hanging="360"/>
          </w:pPr>
        </w:pPrChange>
      </w:pPr>
      <w:ins w:id="4796"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797" w:author="rkbansal" w:date="2020-02-15T13:29:00Z"/>
          <w:rFonts w:cs="Consolas"/>
          <w:color w:val="000000"/>
          <w:shd w:val="clear" w:color="auto" w:fill="E8F2FE"/>
          <w:rPrChange w:id="4798" w:author="rkbansal" w:date="2020-02-15T13:30:00Z">
            <w:rPr>
              <w:ins w:id="4799" w:author="rkbansal" w:date="2020-02-15T13:29:00Z"/>
              <w:b/>
              <w:sz w:val="18"/>
            </w:rPr>
          </w:rPrChange>
        </w:rPr>
      </w:pPr>
      <w:ins w:id="4800" w:author="rkbansal" w:date="2020-02-15T13:29:00Z">
        <w:r w:rsidRPr="00AB54CB">
          <w:rPr>
            <w:rFonts w:cs="Consolas"/>
            <w:color w:val="000000"/>
            <w:shd w:val="clear" w:color="auto" w:fill="E8F2FE"/>
            <w:rPrChange w:id="4801"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4802" w:author="rkbansal" w:date="2020-02-15T13:29:00Z"/>
          <w:rFonts w:cs="Consolas"/>
          <w:color w:val="000000"/>
          <w:shd w:val="clear" w:color="auto" w:fill="E8F2FE"/>
          <w:rPrChange w:id="4803" w:author="rkbansal" w:date="2020-02-15T13:30:00Z">
            <w:rPr>
              <w:ins w:id="4804" w:author="rkbansal" w:date="2020-02-15T13:29:00Z"/>
              <w:bCs/>
            </w:rPr>
          </w:rPrChange>
        </w:rPr>
      </w:pPr>
      <w:ins w:id="4805" w:author="rkbansal" w:date="2020-02-15T13:29:00Z">
        <w:r w:rsidRPr="00AB54CB">
          <w:rPr>
            <w:rFonts w:cs="Consolas"/>
            <w:color w:val="000000"/>
            <w:shd w:val="clear" w:color="auto" w:fill="E8F2FE"/>
            <w:rPrChange w:id="4806" w:author="rkbansal" w:date="2020-02-15T13:30:00Z">
              <w:rPr>
                <w:bCs/>
              </w:rPr>
            </w:rPrChange>
          </w:rPr>
          <w:t>UserMgmt</w:t>
        </w:r>
      </w:ins>
      <w:ins w:id="4807" w:author="rkbansal" w:date="2020-02-25T00:42:00Z">
        <w:r w:rsidR="00B339CB">
          <w:rPr>
            <w:rFonts w:cs="Consolas"/>
            <w:color w:val="000000"/>
            <w:shd w:val="clear" w:color="auto" w:fill="E8F2FE"/>
          </w:rPr>
          <w:t>Rest</w:t>
        </w:r>
      </w:ins>
      <w:ins w:id="4808" w:author="rkbansal" w:date="2020-02-15T13:29:00Z">
        <w:r w:rsidRPr="00AB54CB">
          <w:rPr>
            <w:rFonts w:cs="Consolas"/>
            <w:color w:val="000000"/>
            <w:shd w:val="clear" w:color="auto" w:fill="E8F2FE"/>
            <w:rPrChange w:id="4809"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4810" w:author="rkbansal" w:date="2020-02-15T13:30:00Z"/>
          <w:rFonts w:cs="Consolas"/>
          <w:color w:val="000000"/>
          <w:shd w:val="clear" w:color="auto" w:fill="E8F2FE"/>
          <w:rPrChange w:id="4811" w:author="rkbansal" w:date="2020-02-15T13:30:00Z">
            <w:rPr>
              <w:ins w:id="4812" w:author="rkbansal" w:date="2020-02-15T13:30:00Z"/>
              <w:rFonts w:ascii="Consolas" w:hAnsi="Consolas" w:cs="Consolas"/>
              <w:color w:val="000000"/>
              <w:sz w:val="20"/>
              <w:szCs w:val="20"/>
              <w:shd w:val="clear" w:color="auto" w:fill="E8F2FE"/>
            </w:rPr>
          </w:rPrChange>
        </w:rPr>
      </w:pPr>
      <w:ins w:id="4813" w:author="rkbansal" w:date="2020-02-15T13:30:00Z">
        <w:r w:rsidRPr="00AB54CB">
          <w:rPr>
            <w:rFonts w:cs="Consolas"/>
            <w:color w:val="000000"/>
            <w:shd w:val="clear" w:color="auto" w:fill="E8F2FE"/>
            <w:rPrChange w:id="4814"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4815" w:author="rkbansal" w:date="2020-02-15T13:29:00Z"/>
          <w:b/>
          <w:rPrChange w:id="4816" w:author="rkbansal" w:date="2020-02-15T13:30:00Z">
            <w:rPr>
              <w:ins w:id="4817" w:author="rkbansal" w:date="2020-02-15T13:29:00Z"/>
              <w:b/>
              <w:sz w:val="18"/>
            </w:rPr>
          </w:rPrChange>
        </w:rPr>
      </w:pPr>
      <w:ins w:id="4818" w:author="rkbansal" w:date="2020-02-15T13:30:00Z">
        <w:r w:rsidRPr="00AB54CB">
          <w:rPr>
            <w:rFonts w:cs="Consolas"/>
            <w:color w:val="000000"/>
            <w:shd w:val="clear" w:color="auto" w:fill="E8F2FE"/>
            <w:rPrChange w:id="4819"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4820" w:author="rkbansal" w:date="2019-12-28T10:07:00Z"/>
          <w:rFonts w:ascii="Cambria" w:eastAsia="Times New Roman" w:hAnsi="Cambria" w:cs="Times New Roman"/>
          <w:color w:val="222635"/>
          <w:sz w:val="29"/>
          <w:szCs w:val="29"/>
          <w:lang w:eastAsia="en-IN"/>
        </w:rPr>
        <w:pPrChange w:id="4821"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22" w:author="rkbansal" w:date="2020-02-17T21:38:00Z"/>
          <w:sz w:val="18"/>
        </w:rPr>
      </w:pPr>
      <w:ins w:id="4823" w:author="rkbansal" w:date="2020-02-15T13:31:00Z">
        <w:r>
          <w:t>Open the</w:t>
        </w:r>
      </w:ins>
      <w:ins w:id="4824" w:author="rkbansal" w:date="2020-02-17T21:37:00Z">
        <w:r w:rsidR="009844F6">
          <w:t xml:space="preserve"> </w:t>
        </w:r>
      </w:ins>
      <w:ins w:id="4825" w:author="rkbansal" w:date="2020-02-15T13:31:00Z">
        <w:r>
          <w:t xml:space="preserve"> </w:t>
        </w:r>
      </w:ins>
      <w:moveToRangeEnd w:id="4327"/>
      <w:ins w:id="4826" w:author="rkbansal" w:date="2020-02-17T21:38:00Z">
        <w:r w:rsidR="009844F6">
          <w:t>browser of Eureka Server a</w:t>
        </w:r>
        <w:r w:rsidR="009844F6" w:rsidRPr="0056374F">
          <w:t xml:space="preserve">t localhost:8761, you should see the </w:t>
        </w:r>
      </w:ins>
      <w:ins w:id="4827" w:author="rkbansal" w:date="2020-02-17T21:47:00Z">
        <w:r w:rsidR="00DE2A39">
          <w:t xml:space="preserve">all the microservices </w:t>
        </w:r>
      </w:ins>
      <w:ins w:id="4828"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29" w:author="rkbansal" w:date="2020-02-17T21:43:00Z"/>
          <w:b/>
          <w:sz w:val="28"/>
        </w:rPr>
      </w:pPr>
    </w:p>
    <w:p w14:paraId="2A251811" w14:textId="025DCD09" w:rsidR="00DE2A39" w:rsidRDefault="00DE2A39" w:rsidP="009A06CB">
      <w:pPr>
        <w:pStyle w:val="ListParagraph"/>
        <w:rPr>
          <w:ins w:id="4830" w:author="rkbansal" w:date="2020-02-17T21:48:00Z"/>
          <w:noProof/>
        </w:rPr>
      </w:pPr>
    </w:p>
    <w:p w14:paraId="2FA514C7" w14:textId="77777777" w:rsidR="00DE2A39" w:rsidRDefault="00DE2A39" w:rsidP="009A06CB">
      <w:pPr>
        <w:pStyle w:val="ListParagraph"/>
        <w:rPr>
          <w:ins w:id="4831" w:author="rkbansal" w:date="2020-02-17T21:48:00Z"/>
          <w:noProof/>
        </w:rPr>
      </w:pPr>
    </w:p>
    <w:p w14:paraId="7F8187CD" w14:textId="77777777" w:rsidR="00DE2A39" w:rsidRDefault="00DE2A39" w:rsidP="009A06CB">
      <w:pPr>
        <w:pStyle w:val="ListParagraph"/>
        <w:rPr>
          <w:ins w:id="4832" w:author="rkbansal" w:date="2020-02-17T21:48:00Z"/>
          <w:noProof/>
        </w:rPr>
      </w:pPr>
    </w:p>
    <w:p w14:paraId="779F21A3" w14:textId="77777777" w:rsidR="00DE2A39" w:rsidRDefault="00DE2A39">
      <w:pPr>
        <w:rPr>
          <w:ins w:id="4833" w:author="rkbansal" w:date="2020-02-17T21:48:00Z"/>
          <w:noProof/>
        </w:rPr>
        <w:pPrChange w:id="4834" w:author="rkbansal" w:date="2020-02-25T00:42:00Z">
          <w:pPr>
            <w:pStyle w:val="ListParagraph"/>
          </w:pPr>
        </w:pPrChange>
      </w:pPr>
    </w:p>
    <w:p w14:paraId="0DC101A6" w14:textId="77777777" w:rsidR="00DE2A39" w:rsidRDefault="00DE2A39" w:rsidP="009A06CB">
      <w:pPr>
        <w:pStyle w:val="ListParagraph"/>
        <w:rPr>
          <w:ins w:id="4835" w:author="rkbansal" w:date="2020-02-17T21:49:00Z"/>
          <w:noProof/>
        </w:rPr>
      </w:pPr>
    </w:p>
    <w:p w14:paraId="14ECDA34" w14:textId="77777777" w:rsidR="00DE2A39" w:rsidRDefault="00DE2A39" w:rsidP="009A06CB">
      <w:pPr>
        <w:pStyle w:val="ListParagraph"/>
        <w:rPr>
          <w:ins w:id="4836" w:author="rkbansal" w:date="2020-02-17T21:49:00Z"/>
          <w:noProof/>
        </w:rPr>
      </w:pPr>
    </w:p>
    <w:p w14:paraId="6C7A7FB5" w14:textId="77777777" w:rsidR="00DE2A39" w:rsidRDefault="00DE2A39" w:rsidP="009A06CB">
      <w:pPr>
        <w:pStyle w:val="ListParagraph"/>
        <w:rPr>
          <w:ins w:id="4837" w:author="rkbansal" w:date="2020-02-17T21:49:00Z"/>
          <w:noProof/>
        </w:rPr>
      </w:pPr>
    </w:p>
    <w:p w14:paraId="47AC0111" w14:textId="77777777" w:rsidR="00DE2A39" w:rsidRDefault="00DE2A39" w:rsidP="009A06CB">
      <w:pPr>
        <w:pStyle w:val="ListParagraph"/>
        <w:rPr>
          <w:ins w:id="4838" w:author="rkbansal" w:date="2020-02-17T21:49:00Z"/>
          <w:noProof/>
        </w:rPr>
      </w:pPr>
    </w:p>
    <w:p w14:paraId="3BE952BC" w14:textId="77777777" w:rsidR="00DE2A39" w:rsidRDefault="00DE2A39" w:rsidP="009A06CB">
      <w:pPr>
        <w:pStyle w:val="ListParagraph"/>
        <w:rPr>
          <w:ins w:id="4839" w:author="rkbansal" w:date="2020-02-17T21:49:00Z"/>
          <w:noProof/>
        </w:rPr>
      </w:pPr>
    </w:p>
    <w:p w14:paraId="0AC672D0" w14:textId="77777777" w:rsidR="00DE2A39" w:rsidRDefault="00DE2A39" w:rsidP="009A06CB">
      <w:pPr>
        <w:pStyle w:val="ListParagraph"/>
        <w:rPr>
          <w:ins w:id="4840" w:author="rkbansal" w:date="2020-02-17T21:49:00Z"/>
          <w:noProof/>
        </w:rPr>
      </w:pPr>
    </w:p>
    <w:p w14:paraId="01659514" w14:textId="77777777" w:rsidR="00DE2A39" w:rsidRDefault="00DE2A39" w:rsidP="009A06CB">
      <w:pPr>
        <w:pStyle w:val="ListParagraph"/>
        <w:rPr>
          <w:ins w:id="4841" w:author="rkbansal" w:date="2020-02-17T21:49:00Z"/>
          <w:noProof/>
        </w:rPr>
      </w:pPr>
    </w:p>
    <w:p w14:paraId="0939989C" w14:textId="77777777" w:rsidR="00DE2A39" w:rsidRDefault="00DE2A39" w:rsidP="009A06CB">
      <w:pPr>
        <w:pStyle w:val="ListParagraph"/>
        <w:rPr>
          <w:ins w:id="4842" w:author="rkbansal" w:date="2020-02-17T21:49:00Z"/>
          <w:noProof/>
        </w:rPr>
      </w:pPr>
    </w:p>
    <w:p w14:paraId="0029D1CD" w14:textId="77777777" w:rsidR="00DE2A39" w:rsidRDefault="00DE2A39" w:rsidP="009A06CB">
      <w:pPr>
        <w:pStyle w:val="ListParagraph"/>
        <w:rPr>
          <w:ins w:id="4843" w:author="rkbansal" w:date="2020-02-17T21:49:00Z"/>
          <w:noProof/>
        </w:rPr>
      </w:pPr>
    </w:p>
    <w:p w14:paraId="5A085A60" w14:textId="77777777" w:rsidR="00DE2A39" w:rsidRDefault="00DE2A39" w:rsidP="009A06CB">
      <w:pPr>
        <w:pStyle w:val="ListParagraph"/>
        <w:rPr>
          <w:ins w:id="4844" w:author="rkbansal" w:date="2020-02-17T21:49:00Z"/>
          <w:noProof/>
        </w:rPr>
      </w:pPr>
    </w:p>
    <w:p w14:paraId="02629839" w14:textId="77777777" w:rsidR="00DE2A39" w:rsidRDefault="00DE2A39" w:rsidP="009A06CB">
      <w:pPr>
        <w:pStyle w:val="ListParagraph"/>
        <w:rPr>
          <w:ins w:id="4845" w:author="rkbansal" w:date="2020-02-17T21:49:00Z"/>
          <w:noProof/>
        </w:rPr>
      </w:pPr>
    </w:p>
    <w:p w14:paraId="296488FA" w14:textId="77777777" w:rsidR="00DE2A39" w:rsidRDefault="00DE2A39" w:rsidP="009A06CB">
      <w:pPr>
        <w:pStyle w:val="ListParagraph"/>
        <w:rPr>
          <w:ins w:id="4846" w:author="rkbansal" w:date="2020-02-17T21:49:00Z"/>
          <w:noProof/>
        </w:rPr>
      </w:pPr>
    </w:p>
    <w:p w14:paraId="21374483" w14:textId="77777777" w:rsidR="00DE2A39" w:rsidRDefault="00DE2A39" w:rsidP="009A06CB">
      <w:pPr>
        <w:pStyle w:val="ListParagraph"/>
        <w:rPr>
          <w:ins w:id="4847" w:author="rkbansal" w:date="2020-02-17T21:49:00Z"/>
          <w:noProof/>
        </w:rPr>
      </w:pPr>
    </w:p>
    <w:p w14:paraId="6457510E" w14:textId="61464496" w:rsidR="00DE2A39" w:rsidRDefault="004F21B9" w:rsidP="009A06CB">
      <w:pPr>
        <w:pStyle w:val="ListParagraph"/>
        <w:rPr>
          <w:ins w:id="4848" w:author="rkbansal" w:date="2020-02-17T21:49:00Z"/>
          <w:noProof/>
        </w:rPr>
      </w:pPr>
      <w:ins w:id="4849"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850" w:author="rkbansal" w:date="2020-02-17T21:49:00Z"/>
          <w:noProof/>
        </w:rPr>
      </w:pPr>
    </w:p>
    <w:p w14:paraId="36C174B9" w14:textId="275CCEE9" w:rsidR="00DE2A39" w:rsidRDefault="00DE2A39" w:rsidP="00DE2A39">
      <w:pPr>
        <w:pStyle w:val="ListParagraph"/>
        <w:numPr>
          <w:ilvl w:val="0"/>
          <w:numId w:val="19"/>
        </w:numPr>
        <w:rPr>
          <w:ins w:id="4851" w:author="rkbansal" w:date="2020-02-17T21:51:00Z"/>
          <w:noProof/>
        </w:rPr>
      </w:pPr>
      <w:ins w:id="4852" w:author="rkbansal" w:date="2020-02-17T21:49:00Z">
        <w:r>
          <w:rPr>
            <w:noProof/>
          </w:rPr>
          <w:t>To use any microservices</w:t>
        </w:r>
      </w:ins>
      <w:ins w:id="4853"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54" w:author="rkbansal" w:date="2020-02-17T21:52:00Z"/>
          <w:noProof/>
          <w:rPrChange w:id="4855" w:author="rkbansal" w:date="2020-02-17T21:55:00Z">
            <w:rPr>
              <w:ins w:id="4856" w:author="rkbansal" w:date="2020-02-17T21:52:00Z"/>
              <w:rFonts w:ascii="Georgia" w:hAnsi="Georgia" w:cs="Segoe UI"/>
              <w:spacing w:val="-1"/>
              <w:sz w:val="32"/>
              <w:szCs w:val="32"/>
            </w:rPr>
          </w:rPrChange>
        </w:rPr>
        <w:pPrChange w:id="4857"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58" w:author="rkbansal" w:date="2020-02-17T21:52:00Z">
        <w:r>
          <w:rPr>
            <w:noProof/>
          </w:rPr>
          <w:t xml:space="preserve">To get the token, user will </w:t>
        </w:r>
      </w:ins>
      <w:ins w:id="4859" w:author="rkbansal" w:date="2020-02-17T21:53:00Z">
        <w:r>
          <w:rPr>
            <w:noProof/>
          </w:rPr>
          <w:t xml:space="preserve">pass his </w:t>
        </w:r>
      </w:ins>
      <w:ins w:id="4860" w:author="rkbansal" w:date="2020-02-17T21:54:00Z">
        <w:r>
          <w:rPr>
            <w:noProof/>
          </w:rPr>
          <w:t xml:space="preserve">credentials and </w:t>
        </w:r>
      </w:ins>
      <w:ins w:id="4861" w:author="rkbansal" w:date="2020-02-17T21:53:00Z">
        <w:r>
          <w:rPr>
            <w:noProof/>
          </w:rPr>
          <w:t xml:space="preserve">call auth service via zuul-gateway </w:t>
        </w:r>
      </w:ins>
      <w:ins w:id="4862" w:author="rkbansal" w:date="2020-02-17T21:54:00Z">
        <w:r>
          <w:rPr>
            <w:noProof/>
          </w:rPr>
          <w:t>service.</w:t>
        </w:r>
      </w:ins>
    </w:p>
    <w:p w14:paraId="0511884E" w14:textId="3D949DF4" w:rsidR="00DE2A39" w:rsidRPr="00DE2A39" w:rsidRDefault="00DE2A39">
      <w:pPr>
        <w:pStyle w:val="ListParagraph"/>
        <w:numPr>
          <w:ilvl w:val="1"/>
          <w:numId w:val="19"/>
        </w:numPr>
        <w:rPr>
          <w:ins w:id="4863" w:author="rkbansal" w:date="2020-02-17T21:52:00Z"/>
          <w:noProof/>
          <w:rPrChange w:id="4864" w:author="rkbansal" w:date="2020-02-17T21:55:00Z">
            <w:rPr>
              <w:ins w:id="4865" w:author="rkbansal" w:date="2020-02-17T21:52:00Z"/>
              <w:rFonts w:ascii="Georgia" w:hAnsi="Georgia" w:cs="Segoe UI"/>
              <w:spacing w:val="-1"/>
              <w:sz w:val="32"/>
              <w:szCs w:val="32"/>
            </w:rPr>
          </w:rPrChange>
        </w:rPr>
        <w:pPrChange w:id="4866"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67" w:author="rkbansal" w:date="2020-02-17T21:52:00Z">
        <w:r w:rsidRPr="00DE2A39">
          <w:rPr>
            <w:noProof/>
            <w:rPrChange w:id="4868" w:author="rkbansal" w:date="2020-02-17T21:55:00Z">
              <w:rPr>
                <w:rFonts w:cs="Segoe UI"/>
                <w:spacing w:val="-1"/>
                <w:sz w:val="32"/>
                <w:szCs w:val="32"/>
              </w:rPr>
            </w:rPrChange>
          </w:rPr>
          <w:t xml:space="preserve">The </w:t>
        </w:r>
      </w:ins>
      <w:ins w:id="4869" w:author="rkbansal" w:date="2020-02-17T21:54:00Z">
        <w:r w:rsidRPr="00DE2A39">
          <w:rPr>
            <w:noProof/>
            <w:rPrChange w:id="4870" w:author="rkbansal" w:date="2020-02-17T21:55:00Z">
              <w:rPr>
                <w:rFonts w:cs="Segoe UI"/>
                <w:spacing w:val="-1"/>
                <w:sz w:val="32"/>
                <w:szCs w:val="32"/>
              </w:rPr>
            </w:rPrChange>
          </w:rPr>
          <w:t xml:space="preserve">Auth </w:t>
        </w:r>
      </w:ins>
      <w:ins w:id="4871" w:author="rkbansal" w:date="2020-02-17T21:52:00Z">
        <w:r w:rsidRPr="00DE2A39">
          <w:rPr>
            <w:noProof/>
            <w:rPrChange w:id="4872" w:author="rkbansal" w:date="2020-02-17T21:55:00Z">
              <w:rPr>
                <w:rFonts w:cs="Segoe UI"/>
                <w:spacing w:val="-1"/>
                <w:sz w:val="32"/>
                <w:szCs w:val="32"/>
              </w:rPr>
            </w:rPrChange>
          </w:rPr>
          <w:t>serv</w:t>
        </w:r>
      </w:ins>
      <w:ins w:id="4873" w:author="rkbansal" w:date="2020-02-17T21:55:00Z">
        <w:r w:rsidRPr="00DE2A39">
          <w:rPr>
            <w:noProof/>
            <w:rPrChange w:id="4874" w:author="rkbansal" w:date="2020-02-17T21:55:00Z">
              <w:rPr>
                <w:rFonts w:cs="Segoe UI"/>
                <w:spacing w:val="-1"/>
                <w:sz w:val="32"/>
                <w:szCs w:val="32"/>
              </w:rPr>
            </w:rPrChange>
          </w:rPr>
          <w:t>ice</w:t>
        </w:r>
      </w:ins>
      <w:ins w:id="4875" w:author="rkbansal" w:date="2020-02-17T21:52:00Z">
        <w:r w:rsidRPr="00DE2A39">
          <w:rPr>
            <w:noProof/>
            <w:rPrChange w:id="4876"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877" w:author="rkbansal" w:date="2020-02-17T21:56:00Z"/>
          <w:noProof/>
        </w:rPr>
      </w:pPr>
      <w:ins w:id="4878" w:author="rkbansal" w:date="2020-02-17T21:54:00Z">
        <w:r w:rsidRPr="00DE2A39">
          <w:rPr>
            <w:noProof/>
            <w:rPrChange w:id="4879"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880" w:author="rkbansal" w:date="2020-02-17T21:55:00Z"/>
          <w:b/>
          <w:bCs/>
          <w:noProof/>
          <w:rPrChange w:id="4881" w:author="rkbansal" w:date="2020-02-17T21:56:00Z">
            <w:rPr>
              <w:ins w:id="4882" w:author="rkbansal" w:date="2020-02-17T21:55:00Z"/>
              <w:noProof/>
            </w:rPr>
          </w:rPrChange>
        </w:rPr>
        <w:pPrChange w:id="4883" w:author="rkbansal" w:date="2020-02-17T21:59:00Z">
          <w:pPr>
            <w:pStyle w:val="ListParagraph"/>
            <w:numPr>
              <w:ilvl w:val="1"/>
              <w:numId w:val="19"/>
            </w:numPr>
            <w:ind w:left="1440" w:hanging="360"/>
          </w:pPr>
        </w:pPrChange>
      </w:pPr>
      <w:ins w:id="4884" w:author="rkbansal" w:date="2020-02-17T21:56:00Z">
        <w:r w:rsidRPr="00DE2A39">
          <w:rPr>
            <w:b/>
            <w:bCs/>
            <w:noProof/>
            <w:rPrChange w:id="4885" w:author="rkbansal" w:date="2020-02-17T21:56:00Z">
              <w:rPr>
                <w:noProof/>
              </w:rPr>
            </w:rPrChange>
          </w:rPr>
          <w:t>Request</w:t>
        </w:r>
      </w:ins>
      <w:ins w:id="4886" w:author="rkbansal" w:date="2020-02-17T21:57:00Z">
        <w:r w:rsidR="008A06C3">
          <w:rPr>
            <w:b/>
            <w:bCs/>
            <w:noProof/>
          </w:rPr>
          <w:t xml:space="preserve"> </w:t>
        </w:r>
      </w:ins>
    </w:p>
    <w:p w14:paraId="05FCAC25" w14:textId="56A9A204" w:rsidR="00DE2A39" w:rsidRDefault="005E2B64" w:rsidP="00DE2A39">
      <w:pPr>
        <w:pStyle w:val="ListParagraph"/>
        <w:rPr>
          <w:ins w:id="4887" w:author="rkbansal" w:date="2020-02-17T21:56:00Z"/>
          <w:noProof/>
        </w:rPr>
      </w:pPr>
      <w:ins w:id="4888"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889" w:author="rkbansal" w:date="2020-02-17T21:56:00Z"/>
          <w:noProof/>
        </w:rPr>
      </w:pPr>
    </w:p>
    <w:p w14:paraId="5F9BBC60" w14:textId="74DA1DAA" w:rsidR="00DE2A39" w:rsidRDefault="00DE2A39" w:rsidP="00DE2A39">
      <w:pPr>
        <w:pStyle w:val="ListParagraph"/>
        <w:rPr>
          <w:ins w:id="4890" w:author="rkbansal" w:date="2020-02-17T21:59:00Z"/>
          <w:noProof/>
        </w:rPr>
      </w:pPr>
      <w:ins w:id="4891" w:author="rkbansal" w:date="2020-02-17T21:56:00Z">
        <w:r w:rsidRPr="00DE2A39">
          <w:rPr>
            <w:b/>
            <w:bCs/>
            <w:noProof/>
            <w:rPrChange w:id="4892" w:author="rkbansal" w:date="2020-02-17T21:56:00Z">
              <w:rPr>
                <w:noProof/>
              </w:rPr>
            </w:rPrChange>
          </w:rPr>
          <w:t>Response</w:t>
        </w:r>
      </w:ins>
      <w:ins w:id="4893" w:author="rkbansal" w:date="2020-02-17T21:57:00Z">
        <w:r w:rsidR="008A06C3">
          <w:rPr>
            <w:b/>
            <w:bCs/>
            <w:noProof/>
          </w:rPr>
          <w:t xml:space="preserve"> – </w:t>
        </w:r>
        <w:r w:rsidR="008A06C3" w:rsidRPr="008A06C3">
          <w:rPr>
            <w:noProof/>
            <w:rPrChange w:id="4894" w:author="rkbansal" w:date="2020-02-17T21:58:00Z">
              <w:rPr>
                <w:b/>
                <w:bCs/>
                <w:noProof/>
              </w:rPr>
            </w:rPrChange>
          </w:rPr>
          <w:t>see the response</w:t>
        </w:r>
      </w:ins>
      <w:ins w:id="4895" w:author="rkbansal" w:date="2020-02-17T21:58:00Z">
        <w:r w:rsidR="008A06C3" w:rsidRPr="008A06C3">
          <w:rPr>
            <w:noProof/>
            <w:rPrChange w:id="4896"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897" w:author="rkbansal" w:date="2020-02-17T21:58:00Z"/>
          <w:noProof/>
        </w:rPr>
      </w:pPr>
    </w:p>
    <w:p w14:paraId="1F244B71" w14:textId="7CC5C9D2" w:rsidR="008A06C3" w:rsidRPr="00DE2A39" w:rsidRDefault="00702225">
      <w:pPr>
        <w:pStyle w:val="ListParagraph"/>
        <w:rPr>
          <w:ins w:id="4898" w:author="rkbansal" w:date="2020-02-17T21:49:00Z"/>
          <w:b/>
          <w:bCs/>
          <w:noProof/>
          <w:rPrChange w:id="4899" w:author="rkbansal" w:date="2020-02-17T21:56:00Z">
            <w:rPr>
              <w:ins w:id="4900" w:author="rkbansal" w:date="2020-02-17T21:49:00Z"/>
              <w:noProof/>
            </w:rPr>
          </w:rPrChange>
        </w:rPr>
      </w:pPr>
      <w:ins w:id="4901"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902" w:author="rkbansal" w:date="2020-02-17T21:49:00Z"/>
          <w:noProof/>
        </w:rPr>
      </w:pPr>
    </w:p>
    <w:p w14:paraId="3FAA5D03" w14:textId="77777777" w:rsidR="00DE2A39" w:rsidRDefault="00DE2A39" w:rsidP="009A06CB">
      <w:pPr>
        <w:pStyle w:val="ListParagraph"/>
        <w:rPr>
          <w:ins w:id="4903" w:author="rkbansal" w:date="2020-02-17T21:49:00Z"/>
          <w:noProof/>
        </w:rPr>
      </w:pPr>
    </w:p>
    <w:p w14:paraId="0B9FC0D5" w14:textId="77777777" w:rsidR="00DE2A39" w:rsidRDefault="00DE2A39" w:rsidP="009A06CB">
      <w:pPr>
        <w:pStyle w:val="ListParagraph"/>
        <w:rPr>
          <w:ins w:id="4904" w:author="rkbansal" w:date="2020-02-17T21:49:00Z"/>
          <w:noProof/>
        </w:rPr>
      </w:pPr>
    </w:p>
    <w:p w14:paraId="531901AD" w14:textId="3E45438E" w:rsidR="00F0589E" w:rsidRDefault="00F0589E" w:rsidP="009A06CB">
      <w:pPr>
        <w:pStyle w:val="ListParagraph"/>
        <w:rPr>
          <w:ins w:id="4905" w:author="rkbansal" w:date="2020-02-17T21:43:00Z"/>
          <w:b/>
          <w:sz w:val="28"/>
        </w:rPr>
      </w:pPr>
      <w:ins w:id="4906" w:author="rkbansal" w:date="2020-02-15T13:29:00Z">
        <w:r w:rsidRPr="009844F6">
          <w:rPr>
            <w:b/>
            <w:sz w:val="28"/>
            <w:rPrChange w:id="4907" w:author="rkbansal" w:date="2020-02-17T21:38:00Z">
              <w:rPr/>
            </w:rPrChange>
          </w:rPr>
          <w:br w:type="page"/>
        </w:r>
      </w:ins>
    </w:p>
    <w:p w14:paraId="1F5C40DD" w14:textId="77777777" w:rsidR="009A06CB" w:rsidRPr="009A06CB" w:rsidRDefault="009A06CB">
      <w:pPr>
        <w:pStyle w:val="ListParagraph"/>
        <w:rPr>
          <w:ins w:id="4908" w:author="rkbansal" w:date="2020-02-17T21:43:00Z"/>
          <w:rPrChange w:id="4909" w:author="rkbansal" w:date="2020-02-17T21:43:00Z">
            <w:rPr>
              <w:ins w:id="4910" w:author="rkbansal" w:date="2020-02-17T21:43:00Z"/>
              <w:b/>
              <w:sz w:val="28"/>
            </w:rPr>
          </w:rPrChange>
        </w:rPr>
        <w:pPrChange w:id="4911" w:author="rkbansal" w:date="2020-02-17T21:43:00Z">
          <w:pPr>
            <w:pStyle w:val="ListParagraph"/>
            <w:numPr>
              <w:numId w:val="19"/>
            </w:numPr>
            <w:ind w:hanging="360"/>
          </w:pPr>
        </w:pPrChange>
      </w:pPr>
    </w:p>
    <w:p w14:paraId="4635A199" w14:textId="77777777" w:rsidR="009A06CB" w:rsidRPr="009844F6" w:rsidRDefault="009A06CB">
      <w:pPr>
        <w:pStyle w:val="ListParagraph"/>
        <w:rPr>
          <w:ins w:id="4912" w:author="rkbansal" w:date="2020-02-15T13:29:00Z"/>
          <w:rPrChange w:id="4913" w:author="rkbansal" w:date="2020-02-17T21:38:00Z">
            <w:rPr>
              <w:ins w:id="4914" w:author="rkbansal" w:date="2020-02-15T13:29:00Z"/>
              <w:rFonts w:eastAsiaTheme="majorEastAsia" w:cstheme="majorBidi"/>
              <w:color w:val="2F5496" w:themeColor="accent1" w:themeShade="BF"/>
              <w:szCs w:val="26"/>
            </w:rPr>
          </w:rPrChange>
        </w:rPr>
        <w:pPrChange w:id="4915" w:author="rkbansal" w:date="2020-02-17T21:43:00Z">
          <w:pPr/>
        </w:pPrChange>
      </w:pPr>
    </w:p>
    <w:p w14:paraId="3727EEE7" w14:textId="1D409ECE" w:rsidR="000F2DCB" w:rsidRDefault="000F2DCB" w:rsidP="000F2DCB">
      <w:pPr>
        <w:pStyle w:val="Heading2"/>
        <w:rPr>
          <w:ins w:id="4916" w:author="rkbansal" w:date="2019-12-28T12:52:00Z"/>
          <w:rFonts w:ascii="Georgia" w:hAnsi="Georgia"/>
          <w:b/>
          <w:sz w:val="28"/>
        </w:rPr>
      </w:pPr>
      <w:ins w:id="4917"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918" w:author="rkbansal" w:date="2019-12-28T13:03:00Z"/>
        </w:rPr>
      </w:pPr>
      <w:ins w:id="4919" w:author="rkbansal" w:date="2019-12-28T12:52:00Z">
        <w:r w:rsidRPr="00144CC6">
          <w:t xml:space="preserve">When we have common configuration variables, classes, enum classes, or logic, used by multiple microservices, like the one we had </w:t>
        </w:r>
      </w:ins>
      <w:ins w:id="4920" w:author="rkbansal" w:date="2019-12-28T12:53:00Z">
        <w:r w:rsidRPr="00144CC6">
          <w:t xml:space="preserve">JwtConfig, Status Enum, User Model related classes used in the Authentication Services and User </w:t>
        </w:r>
      </w:ins>
      <w:ins w:id="4921"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22" w:author="rkbansal" w:date="2019-12-28T13:04:00Z"/>
          <w:spacing w:val="-1"/>
          <w:shd w:val="clear" w:color="auto" w:fill="FFFFFF"/>
          <w:rPrChange w:id="4923" w:author="rkbansal" w:date="2020-02-15T13:24:00Z">
            <w:rPr>
              <w:ins w:id="4924" w:author="rkbansal" w:date="2019-12-28T13:04:00Z"/>
              <w:shd w:val="clear" w:color="auto" w:fill="FFFFFF"/>
            </w:rPr>
          </w:rPrChange>
        </w:rPr>
        <w:pPrChange w:id="4925" w:author="rkbansal" w:date="2019-12-28T13:10:00Z">
          <w:pPr/>
        </w:pPrChange>
      </w:pPr>
      <w:ins w:id="4926" w:author="rkbansal" w:date="2019-12-28T13:03:00Z">
        <w:r w:rsidRPr="00144CC6">
          <w:rPr>
            <w:spacing w:val="-1"/>
            <w:shd w:val="clear" w:color="auto" w:fill="FFFFFF"/>
            <w:rPrChange w:id="4927"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928" w:author="rkbansal" w:date="2020-02-15T13:24:00Z">
              <w:rPr>
                <w:shd w:val="clear" w:color="auto" w:fill="FFFFFF"/>
              </w:rPr>
            </w:rPrChange>
          </w:rPr>
          <w:t> file</w:t>
        </w:r>
      </w:ins>
    </w:p>
    <w:p w14:paraId="59C95AEB" w14:textId="674FA69D" w:rsidR="0087633C" w:rsidRDefault="0087633C" w:rsidP="000F2DCB">
      <w:pPr>
        <w:rPr>
          <w:ins w:id="4929" w:author="rkbansal" w:date="2019-12-28T13:10:00Z"/>
        </w:rPr>
      </w:pPr>
      <w:ins w:id="4930"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931" w:author="rkbansal" w:date="2019-12-28T13:11:00Z"/>
        </w:rPr>
      </w:pPr>
      <w:ins w:id="4932" w:author="rkbansal" w:date="2019-12-28T13:10:00Z">
        <w:r>
          <w:t>In Application.properties</w:t>
        </w:r>
      </w:ins>
    </w:p>
    <w:p w14:paraId="45E83160" w14:textId="0F2A49E3" w:rsidR="00D949EE" w:rsidRDefault="00AC17F8" w:rsidP="00D949EE">
      <w:pPr>
        <w:pStyle w:val="ListParagraph"/>
        <w:rPr>
          <w:ins w:id="4933" w:author="rkbansal" w:date="2019-12-28T13:11:00Z"/>
        </w:rPr>
      </w:pPr>
      <w:ins w:id="4934"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935" w:author="rkbansal" w:date="2019-12-28T13:12:00Z"/>
        </w:rPr>
      </w:pPr>
      <w:ins w:id="4936" w:author="rkbansal" w:date="2019-12-28T13:12:00Z">
        <w:r>
          <w:t>Changes in the main application</w:t>
        </w:r>
      </w:ins>
    </w:p>
    <w:p w14:paraId="078F6BCC" w14:textId="6610DF66" w:rsidR="00132AFB" w:rsidRDefault="009D3528" w:rsidP="00132AFB">
      <w:pPr>
        <w:pStyle w:val="ListParagraph"/>
        <w:rPr>
          <w:ins w:id="4937" w:author="rkbansal" w:date="2019-12-28T13:13:00Z"/>
        </w:rPr>
      </w:pPr>
      <w:ins w:id="4938"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939" w:author="rkbansal" w:date="2019-12-28T13:14:00Z"/>
        </w:rPr>
      </w:pPr>
      <w:ins w:id="4940" w:author="rkbansal" w:date="2019-12-28T13:13:00Z">
        <w:r>
          <w:t xml:space="preserve">Put all the </w:t>
        </w:r>
      </w:ins>
    </w:p>
    <w:p w14:paraId="0A7AE5CB" w14:textId="77777777" w:rsidR="009D3528" w:rsidRDefault="009D3528" w:rsidP="009D3528">
      <w:pPr>
        <w:pStyle w:val="ListParagraph"/>
        <w:numPr>
          <w:ilvl w:val="1"/>
          <w:numId w:val="19"/>
        </w:numPr>
        <w:rPr>
          <w:ins w:id="4941" w:author="rkbansal" w:date="2019-12-28T13:14:00Z"/>
        </w:rPr>
      </w:pPr>
      <w:ins w:id="4942" w:author="rkbansal" w:date="2019-12-28T13:14:00Z">
        <w:r>
          <w:t>common configuration variables,</w:t>
        </w:r>
      </w:ins>
    </w:p>
    <w:p w14:paraId="30D72D28" w14:textId="77777777" w:rsidR="009D3528" w:rsidRDefault="009D3528" w:rsidP="009D3528">
      <w:pPr>
        <w:pStyle w:val="ListParagraph"/>
        <w:numPr>
          <w:ilvl w:val="1"/>
          <w:numId w:val="19"/>
        </w:numPr>
        <w:rPr>
          <w:ins w:id="4943" w:author="rkbansal" w:date="2019-12-28T13:14:00Z"/>
        </w:rPr>
      </w:pPr>
      <w:ins w:id="4944" w:author="rkbansal" w:date="2019-12-28T13:14:00Z">
        <w:r>
          <w:t xml:space="preserve"> classes, enum classes, or logic, used by multiple microservices, </w:t>
        </w:r>
      </w:ins>
    </w:p>
    <w:p w14:paraId="30574511" w14:textId="6FD653CE" w:rsidR="009D3528" w:rsidRDefault="009D3528" w:rsidP="009D3528">
      <w:pPr>
        <w:pStyle w:val="ListParagraph"/>
        <w:numPr>
          <w:ilvl w:val="1"/>
          <w:numId w:val="19"/>
        </w:numPr>
        <w:rPr>
          <w:ins w:id="4945" w:author="rkbansal" w:date="2019-12-28T13:17:00Z"/>
        </w:rPr>
      </w:pPr>
      <w:ins w:id="4946" w:author="rkbansal" w:date="2019-12-28T13:14:00Z">
        <w:r>
          <w:t>like the one we had JwtConfig,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47" w:author="rkbansal" w:date="2019-12-28T13:18:00Z"/>
          <w:rPrChange w:id="4948" w:author="rkbansal" w:date="2020-02-15T13:27:00Z">
            <w:rPr>
              <w:ins w:id="4949" w:author="rkbansal" w:date="2019-12-28T13:18:00Z"/>
              <w:spacing w:val="-1"/>
              <w:sz w:val="32"/>
              <w:szCs w:val="32"/>
              <w:shd w:val="clear" w:color="auto" w:fill="FFFFFF"/>
            </w:rPr>
          </w:rPrChange>
        </w:rPr>
      </w:pPr>
      <w:ins w:id="4950" w:author="rkbansal" w:date="2019-12-28T13:17:00Z">
        <w:r w:rsidRPr="0087295E">
          <w:rPr>
            <w:spacing w:val="-1"/>
            <w:shd w:val="clear" w:color="auto" w:fill="FFFFFF"/>
            <w:rPrChange w:id="4951"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4952" w:author="rkbansal" w:date="2020-02-15T13:27:00Z">
              <w:rPr>
                <w:spacing w:val="-1"/>
                <w:sz w:val="32"/>
                <w:szCs w:val="32"/>
                <w:shd w:val="clear" w:color="auto" w:fill="FFFFFF"/>
              </w:rPr>
            </w:rPrChange>
          </w:rPr>
          <w:t> class</w:t>
        </w:r>
      </w:ins>
      <w:ins w:id="4953" w:author="rkbansal" w:date="2019-12-28T13:18:00Z">
        <w:r w:rsidRPr="0087295E">
          <w:rPr>
            <w:spacing w:val="-1"/>
            <w:shd w:val="clear" w:color="auto" w:fill="FFFFFF"/>
            <w:rPrChange w:id="4954" w:author="rkbansal" w:date="2020-02-15T13:27:00Z">
              <w:rPr>
                <w:spacing w:val="-1"/>
                <w:sz w:val="32"/>
                <w:szCs w:val="32"/>
                <w:shd w:val="clear" w:color="auto" w:fill="FFFFFF"/>
              </w:rPr>
            </w:rPrChange>
          </w:rPr>
          <w:t>,</w:t>
        </w:r>
        <w:r w:rsidRPr="0087295E">
          <w:t xml:space="preserve"> User Model related classes</w:t>
        </w:r>
      </w:ins>
      <w:ins w:id="4955" w:author="rkbansal" w:date="2019-12-28T13:17:00Z">
        <w:r w:rsidRPr="0087295E">
          <w:rPr>
            <w:spacing w:val="-1"/>
            <w:shd w:val="clear" w:color="auto" w:fill="FFFFFF"/>
            <w:rPrChange w:id="4956"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57"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58" w:author="rkbansal" w:date="2019-12-28T13:19:00Z"/>
          <w:rPrChange w:id="4959" w:author="rkbansal" w:date="2020-02-15T13:27:00Z">
            <w:rPr>
              <w:ins w:id="4960" w:author="rkbansal" w:date="2019-12-28T13:19:00Z"/>
              <w:spacing w:val="-1"/>
              <w:sz w:val="32"/>
              <w:szCs w:val="32"/>
              <w:shd w:val="clear" w:color="auto" w:fill="FFFFFF"/>
            </w:rPr>
          </w:rPrChange>
        </w:rPr>
      </w:pPr>
      <w:ins w:id="4961" w:author="rkbansal" w:date="2019-12-28T13:18:00Z">
        <w:r w:rsidRPr="0087295E">
          <w:rPr>
            <w:spacing w:val="-1"/>
            <w:shd w:val="clear" w:color="auto" w:fill="FFFFFF"/>
            <w:rPrChange w:id="4962" w:author="rkbansal" w:date="2020-02-15T13:27:00Z">
              <w:rPr>
                <w:spacing w:val="-1"/>
                <w:sz w:val="32"/>
                <w:szCs w:val="32"/>
                <w:shd w:val="clear" w:color="auto" w:fill="FFFFFF"/>
              </w:rPr>
            </w:rPrChange>
          </w:rPr>
          <w:t>Add the dependency of common-service in auth-service</w:t>
        </w:r>
      </w:ins>
      <w:ins w:id="4963" w:author="rkbansal" w:date="2019-12-28T13:19:00Z">
        <w:r w:rsidRPr="0087295E">
          <w:rPr>
            <w:spacing w:val="-1"/>
            <w:shd w:val="clear" w:color="auto" w:fill="FFFFFF"/>
            <w:rPrChange w:id="4964"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65" w:author="rkbansal" w:date="2019-12-28T13:21:00Z"/>
        </w:rPr>
        <w:pPrChange w:id="4966" w:author="rkbansal" w:date="2019-12-28T13:21:00Z">
          <w:pPr>
            <w:pStyle w:val="ListParagraph"/>
            <w:numPr>
              <w:numId w:val="19"/>
            </w:numPr>
            <w:ind w:hanging="360"/>
          </w:pPr>
        </w:pPrChange>
      </w:pPr>
      <w:ins w:id="4967"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4968" w:author="rkbansal" w:date="2020-04-21T17:53:00Z"/>
        </w:rPr>
      </w:pPr>
      <w:ins w:id="4969" w:author="rkbansal" w:date="2019-12-28T13:19:00Z">
        <w:r>
          <w:t>Now we can use the common configurations and classes.</w:t>
        </w:r>
      </w:ins>
    </w:p>
    <w:p w14:paraId="3DCFD92F" w14:textId="77777777" w:rsidR="00F626F3" w:rsidRPr="000F2DCB" w:rsidRDefault="00F626F3">
      <w:pPr>
        <w:pStyle w:val="ListParagraph"/>
        <w:rPr>
          <w:ins w:id="4970" w:author="rkbansal" w:date="2019-12-28T12:50:00Z"/>
          <w:rPrChange w:id="4971" w:author="rkbansal" w:date="2019-12-28T12:52:00Z">
            <w:rPr>
              <w:ins w:id="4972" w:author="rkbansal" w:date="2019-12-28T12:50:00Z"/>
              <w:rFonts w:ascii="Georgia" w:hAnsi="Georgia"/>
              <w:b/>
              <w:sz w:val="28"/>
            </w:rPr>
          </w:rPrChange>
        </w:rPr>
        <w:pPrChange w:id="4973" w:author="rkbansal" w:date="2020-04-21T17:53:00Z">
          <w:pPr>
            <w:pStyle w:val="Heading2"/>
          </w:pPr>
        </w:pPrChange>
      </w:pPr>
    </w:p>
    <w:p w14:paraId="0FF9452F" w14:textId="77777777" w:rsidR="00693592" w:rsidRDefault="00F626F3" w:rsidP="00CC3C0A">
      <w:pPr>
        <w:pStyle w:val="Heading3"/>
        <w:rPr>
          <w:ins w:id="4974" w:author="rkbansal" w:date="2020-04-21T17:55:00Z"/>
          <w:b/>
          <w:bCs/>
        </w:rPr>
      </w:pPr>
      <w:ins w:id="4975" w:author="rkbansal" w:date="2020-04-21T17:53:00Z">
        <w:r w:rsidRPr="00CC3C0A">
          <w:rPr>
            <w:b/>
            <w:bCs/>
            <w:sz w:val="36"/>
            <w:szCs w:val="36"/>
            <w:rPrChange w:id="4976" w:author="rkbansal" w:date="2020-04-21T17:54:00Z">
              <w:rPr/>
            </w:rPrChange>
          </w:rPr>
          <w:t>Exception Handling</w:t>
        </w:r>
      </w:ins>
    </w:p>
    <w:p w14:paraId="20210737" w14:textId="77777777" w:rsidR="009B2C6E" w:rsidRDefault="00693592" w:rsidP="00693592">
      <w:pPr>
        <w:rPr>
          <w:ins w:id="4977" w:author="rkbansal" w:date="2020-04-21T17:57:00Z"/>
          <w:shd w:val="clear" w:color="auto" w:fill="FFFFFF"/>
        </w:rPr>
      </w:pPr>
      <w:ins w:id="4978"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4979" w:author="rkbansal" w:date="2020-04-21T17:57:00Z"/>
          <w:b/>
          <w:bCs/>
          <w:sz w:val="28"/>
          <w:szCs w:val="28"/>
          <w:rPrChange w:id="4980" w:author="rkbansal" w:date="2020-04-21T19:44:00Z">
            <w:rPr>
              <w:ins w:id="4981" w:author="rkbansal" w:date="2020-04-21T17:57:00Z"/>
            </w:rPr>
          </w:rPrChange>
        </w:rPr>
        <w:pPrChange w:id="4982" w:author="rkbansal" w:date="2020-04-21T19:44:00Z">
          <w:pPr>
            <w:pStyle w:val="Heading2"/>
            <w:spacing w:before="480" w:after="480" w:line="525" w:lineRule="atLeast"/>
            <w:textAlignment w:val="baseline"/>
          </w:pPr>
        </w:pPrChange>
      </w:pPr>
      <w:ins w:id="4983" w:author="rkbansal" w:date="2020-04-21T17:57:00Z">
        <w:r w:rsidRPr="00EB4F74">
          <w:rPr>
            <w:b/>
            <w:bCs/>
            <w:i w:val="0"/>
            <w:iCs w:val="0"/>
            <w:sz w:val="28"/>
            <w:szCs w:val="28"/>
            <w:rPrChange w:id="4984"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4985" w:author="rkbansal" w:date="2020-04-21T17:57:00Z"/>
          <w:rFonts w:ascii="Georgia" w:hAnsi="Georgia"/>
          <w:color w:val="262D3D"/>
          <w:sz w:val="27"/>
          <w:szCs w:val="27"/>
        </w:rPr>
      </w:pPr>
      <w:ins w:id="4986"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4987" w:author="rkbansal" w:date="2020-04-21T17:58:00Z"/>
          <w:b/>
          <w:bCs/>
        </w:rPr>
      </w:pPr>
      <w:ins w:id="4988" w:author="rkbansal" w:date="2020-04-21T17:57:00Z">
        <w:r>
          <w:rPr>
            <w:noProof/>
          </w:rPr>
          <w:lastRenderedPageBreak/>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4989" w:author="rkbansal" w:date="2020-04-21T17:58:00Z"/>
          <w:rFonts w:eastAsia="Times New Roman" w:cs="Times New Roman"/>
          <w:color w:val="262D3D"/>
          <w:sz w:val="27"/>
          <w:szCs w:val="27"/>
          <w:lang w:eastAsia="en-IN"/>
        </w:rPr>
      </w:pPr>
      <w:ins w:id="4990"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4991" w:author="rkbansal" w:date="2020-04-21T17:58:00Z"/>
          <w:rFonts w:eastAsia="Times New Roman" w:cs="Times New Roman"/>
          <w:color w:val="262D3D"/>
          <w:sz w:val="27"/>
          <w:szCs w:val="27"/>
          <w:lang w:eastAsia="en-IN"/>
        </w:rPr>
      </w:pPr>
      <w:ins w:id="4992"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4993"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4994"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4995" w:author="rkbansal" w:date="2020-04-21T17:59:00Z"/>
          <w:rFonts w:eastAsia="Times New Roman" w:cs="Times New Roman"/>
          <w:color w:val="262D3D"/>
          <w:sz w:val="27"/>
          <w:szCs w:val="27"/>
          <w:lang w:eastAsia="en-IN"/>
        </w:rPr>
      </w:pPr>
      <w:ins w:id="4996"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4997" w:author="rkbansal" w:date="2020-04-21T17:58:00Z"/>
          <w:rFonts w:eastAsia="Times New Roman" w:cs="Times New Roman"/>
          <w:color w:val="262D3D"/>
          <w:sz w:val="27"/>
          <w:szCs w:val="27"/>
          <w:lang w:eastAsia="en-IN"/>
        </w:rPr>
      </w:pPr>
      <w:ins w:id="4998"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4999" w:author="rkbansal" w:date="2020-04-21T17:58:00Z"/>
          <w:rFonts w:eastAsia="Times New Roman" w:cs="Times New Roman"/>
          <w:color w:val="262D3D"/>
          <w:sz w:val="27"/>
          <w:szCs w:val="27"/>
          <w:lang w:eastAsia="en-IN"/>
        </w:rPr>
      </w:pPr>
      <w:ins w:id="5000"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5001" w:author="rkbansal" w:date="2020-04-21T18:01:00Z"/>
          <w:rFonts w:ascii="Georgia" w:hAnsi="Georgia"/>
          <w:color w:val="262D3D"/>
          <w:sz w:val="27"/>
          <w:szCs w:val="27"/>
        </w:rPr>
      </w:pPr>
      <w:ins w:id="5002" w:author="rkbansal" w:date="2020-02-15T13:27:00Z">
        <w:r w:rsidRPr="00CC3C0A">
          <w:rPr>
            <w:b/>
            <w:bCs/>
            <w:rPrChange w:id="5003" w:author="rkbansal" w:date="2020-04-21T17:54:00Z">
              <w:rPr/>
            </w:rPrChange>
          </w:rPr>
          <w:br w:type="page"/>
        </w:r>
      </w:ins>
      <w:ins w:id="5004"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5005" w:author="rkbansal" w:date="2020-04-21T18:01:00Z"/>
          <w:rFonts w:eastAsia="Times New Roman" w:cs="Times New Roman"/>
          <w:color w:val="262D3D"/>
          <w:sz w:val="27"/>
          <w:szCs w:val="27"/>
          <w:lang w:eastAsia="en-IN"/>
        </w:rPr>
      </w:pPr>
      <w:ins w:id="5006"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5007" w:author="rkbansal" w:date="2020-04-21T18:01:00Z"/>
          <w:b/>
          <w:bCs/>
          <w:color w:val="2F5496" w:themeColor="accent1" w:themeShade="BF"/>
          <w:szCs w:val="26"/>
        </w:rPr>
      </w:pPr>
      <w:ins w:id="5008"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5009" w:author="rkbansal" w:date="2020-04-21T18:02:00Z"/>
          <w:color w:val="262D3D"/>
          <w:shd w:val="clear" w:color="auto" w:fill="FFFFFF"/>
        </w:rPr>
      </w:pPr>
      <w:ins w:id="5010"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5011" w:author="rkbansal" w:date="2020-04-21T18:02:00Z">
        <w:r>
          <w:rPr>
            <w:color w:val="262D3D"/>
            <w:shd w:val="clear" w:color="auto" w:fill="FFFFFF"/>
          </w:rPr>
          <w:t xml:space="preserve">associated classes </w:t>
        </w:r>
      </w:ins>
      <w:ins w:id="5012"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5013" w:author="rkbansal" w:date="2020-02-15T13:27:00Z"/>
          <w:b/>
          <w:bCs/>
          <w:color w:val="2F5496" w:themeColor="accent1" w:themeShade="BF"/>
          <w:szCs w:val="26"/>
          <w:rPrChange w:id="5014" w:author="rkbansal" w:date="2020-04-21T17:54:00Z">
            <w:rPr>
              <w:ins w:id="5015" w:author="rkbansal" w:date="2020-02-15T13:27:00Z"/>
              <w:color w:val="2F5496" w:themeColor="accent1" w:themeShade="BF"/>
              <w:szCs w:val="26"/>
            </w:rPr>
          </w:rPrChange>
        </w:rPr>
      </w:pPr>
      <w:ins w:id="5016"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5017" w:author="rkbansal" w:date="2020-04-21T19:37:00Z"/>
          <w:b/>
          <w:sz w:val="28"/>
        </w:rPr>
      </w:pPr>
      <w:ins w:id="5018" w:author="rkbansal" w:date="2020-04-21T19:37:00Z">
        <w:r>
          <w:rPr>
            <w:b/>
            <w:sz w:val="28"/>
          </w:rPr>
          <w:t>ApiError Class:</w:t>
        </w:r>
      </w:ins>
    </w:p>
    <w:p w14:paraId="7EB2DFC3" w14:textId="23241E68" w:rsidR="00424FB4" w:rsidRDefault="00424FB4">
      <w:pPr>
        <w:rPr>
          <w:ins w:id="5019" w:author="rkbansal" w:date="2020-04-21T18:02:00Z"/>
          <w:rFonts w:eastAsiaTheme="majorEastAsia" w:cstheme="majorBidi"/>
          <w:b/>
          <w:color w:val="2F5496" w:themeColor="accent1" w:themeShade="BF"/>
          <w:sz w:val="28"/>
          <w:szCs w:val="26"/>
        </w:rPr>
      </w:pPr>
      <w:ins w:id="5020"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21" w:author="rkbansal" w:date="2020-04-21T19:40:00Z"/>
          <w:rFonts w:ascii="Georgia" w:hAnsi="Georgia"/>
          <w:color w:val="262D3D"/>
        </w:rPr>
      </w:pPr>
      <w:ins w:id="502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23" w:author="rkbansal" w:date="2020-04-21T19:40:00Z"/>
          <w:rFonts w:ascii="Georgia" w:hAnsi="Georgia"/>
          <w:color w:val="262D3D"/>
        </w:rPr>
      </w:pPr>
      <w:ins w:id="502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25" w:author="rkbansal" w:date="2020-04-21T19:40:00Z"/>
          <w:rFonts w:ascii="Georgia" w:hAnsi="Georgia"/>
          <w:color w:val="262D3D"/>
        </w:rPr>
      </w:pPr>
      <w:ins w:id="502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27" w:author="rkbansal" w:date="2020-04-21T19:40:00Z"/>
          <w:rFonts w:ascii="Georgia" w:hAnsi="Georgia"/>
          <w:color w:val="262D3D"/>
        </w:rPr>
      </w:pPr>
      <w:ins w:id="502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29" w:author="rkbansal" w:date="2020-04-21T19:40:00Z"/>
          <w:rFonts w:ascii="Georgia" w:hAnsi="Georgia"/>
          <w:color w:val="262D3D"/>
        </w:rPr>
      </w:pPr>
      <w:ins w:id="503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5031" w:author="rkbansal" w:date="2020-04-21T19:42:00Z"/>
          <w:b/>
          <w:sz w:val="28"/>
        </w:rPr>
      </w:pPr>
      <w:ins w:id="5032"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5033" w:author="rkbansal" w:date="2020-04-21T19:42:00Z"/>
          <w:b/>
          <w:sz w:val="28"/>
        </w:rPr>
      </w:pPr>
      <w:ins w:id="5034"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5035" w:author="rkbansal" w:date="2020-04-21T19:42:00Z"/>
          <w:rFonts w:eastAsia="Times New Roman" w:cs="Times New Roman"/>
          <w:color w:val="262D3D"/>
          <w:sz w:val="27"/>
          <w:szCs w:val="27"/>
          <w:lang w:eastAsia="en-IN"/>
        </w:rPr>
      </w:pPr>
      <w:ins w:id="5036"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5037" w:author="rkbansal" w:date="2020-04-21T19:42:00Z"/>
          <w:rFonts w:eastAsia="Times New Roman" w:cs="Times New Roman"/>
          <w:color w:val="262D3D"/>
          <w:sz w:val="27"/>
          <w:szCs w:val="27"/>
          <w:lang w:eastAsia="en-IN"/>
        </w:rPr>
      </w:pPr>
      <w:ins w:id="5038"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5039" w:author="rkbansal" w:date="2020-04-21T19:42:00Z"/>
          <w:rFonts w:eastAsia="Times New Roman" w:cs="Times New Roman"/>
          <w:color w:val="262D3D"/>
          <w:sz w:val="27"/>
          <w:szCs w:val="27"/>
          <w:lang w:eastAsia="en-IN"/>
        </w:rPr>
      </w:pPr>
      <w:ins w:id="5040"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5041" w:author="rkbansal" w:date="2020-04-21T19:43:00Z"/>
          <w:b/>
          <w:sz w:val="28"/>
        </w:rPr>
      </w:pPr>
      <w:ins w:id="5042"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5043" w:author="rkbansal" w:date="2020-04-21T19:43:00Z"/>
          <w:b/>
          <w:bCs/>
          <w:sz w:val="28"/>
          <w:szCs w:val="28"/>
          <w:rPrChange w:id="5044" w:author="rkbansal" w:date="2020-04-21T19:44:00Z">
            <w:rPr>
              <w:ins w:id="5045" w:author="rkbansal" w:date="2020-04-21T19:43:00Z"/>
            </w:rPr>
          </w:rPrChange>
        </w:rPr>
        <w:pPrChange w:id="5046" w:author="rkbansal" w:date="2020-04-21T19:44:00Z">
          <w:pPr>
            <w:pStyle w:val="Heading2"/>
            <w:spacing w:before="480" w:after="480" w:line="525" w:lineRule="atLeast"/>
            <w:textAlignment w:val="baseline"/>
          </w:pPr>
        </w:pPrChange>
      </w:pPr>
      <w:ins w:id="5047" w:author="rkbansal" w:date="2020-04-21T19:43:00Z">
        <w:r w:rsidRPr="00EB4F74">
          <w:rPr>
            <w:b/>
            <w:bCs/>
            <w:i w:val="0"/>
            <w:iCs w:val="0"/>
            <w:sz w:val="28"/>
            <w:szCs w:val="28"/>
            <w:rPrChange w:id="5048"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5049" w:author="rkbansal" w:date="2020-04-21T19:43:00Z"/>
          <w:rFonts w:ascii="Georgia" w:hAnsi="Georgia"/>
          <w:color w:val="262D3D"/>
          <w:sz w:val="27"/>
          <w:szCs w:val="27"/>
        </w:rPr>
      </w:pPr>
      <w:ins w:id="5050"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5051" w:author="rkbansal" w:date="2020-04-21T19:43:00Z"/>
          <w:rFonts w:ascii="Georgia" w:hAnsi="Georgia"/>
          <w:color w:val="262D3D"/>
          <w:sz w:val="27"/>
          <w:szCs w:val="27"/>
        </w:rPr>
      </w:pPr>
      <w:ins w:id="5052"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5053" w:author="rkbansal" w:date="2020-04-21T19:43:00Z"/>
          <w:rFonts w:ascii="Georgia" w:hAnsi="Georgia"/>
          <w:color w:val="262D3D"/>
          <w:sz w:val="27"/>
          <w:szCs w:val="27"/>
        </w:rPr>
      </w:pPr>
      <w:ins w:id="5054"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5055" w:author="rkbansal" w:date="2020-04-21T19:43:00Z"/>
          <w:rFonts w:ascii="Georgia" w:hAnsi="Georgia"/>
          <w:color w:val="262D3D"/>
          <w:sz w:val="27"/>
          <w:szCs w:val="27"/>
        </w:rPr>
      </w:pPr>
      <w:ins w:id="505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5057" w:author="rkbansal" w:date="2020-04-21T23:45:00Z"/>
          <w:rFonts w:ascii="Georgia" w:hAnsi="Georgia"/>
          <w:color w:val="262D3D"/>
          <w:sz w:val="27"/>
          <w:szCs w:val="27"/>
        </w:rPr>
      </w:pPr>
      <w:ins w:id="5058"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5059" w:author="rkbansal" w:date="2020-04-21T23:45:00Z"/>
          <w:b/>
          <w:bCs/>
          <w:sz w:val="28"/>
          <w:szCs w:val="28"/>
          <w:rPrChange w:id="5060" w:author="rkbansal" w:date="2020-04-21T23:48:00Z">
            <w:rPr>
              <w:ins w:id="5061" w:author="rkbansal" w:date="2020-04-21T23:45:00Z"/>
            </w:rPr>
          </w:rPrChange>
        </w:rPr>
        <w:pPrChange w:id="5062" w:author="rkbansal" w:date="2020-04-21T23:48:00Z">
          <w:pPr>
            <w:pStyle w:val="Heading2"/>
            <w:spacing w:before="480" w:after="480" w:line="525" w:lineRule="atLeast"/>
            <w:textAlignment w:val="baseline"/>
          </w:pPr>
        </w:pPrChange>
      </w:pPr>
      <w:ins w:id="5063" w:author="rkbansal" w:date="2020-04-21T23:45:00Z">
        <w:r w:rsidRPr="00F26480">
          <w:rPr>
            <w:b/>
            <w:bCs/>
            <w:i w:val="0"/>
            <w:iCs w:val="0"/>
            <w:sz w:val="28"/>
            <w:szCs w:val="28"/>
            <w:rPrChange w:id="5064"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5065" w:author="rkbansal" w:date="2020-04-21T23:47:00Z"/>
          <w:rFonts w:ascii="Georgia" w:hAnsi="Georgia"/>
          <w:color w:val="262D3D"/>
          <w:sz w:val="27"/>
          <w:szCs w:val="27"/>
        </w:rPr>
      </w:pPr>
      <w:ins w:id="5066"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5067" w:author="rkbansal" w:date="2020-04-21T23:47:00Z"/>
          <w:rFonts w:eastAsia="Times New Roman" w:cs="Times New Roman"/>
          <w:color w:val="262D3D"/>
          <w:sz w:val="27"/>
          <w:szCs w:val="27"/>
          <w:lang w:eastAsia="en-IN"/>
        </w:rPr>
      </w:pPr>
      <w:ins w:id="5068"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5069" w:author="rkbansal" w:date="2020-04-21T23:47:00Z"/>
          <w:rFonts w:eastAsia="Times New Roman" w:cs="Times New Roman"/>
          <w:color w:val="262D3D"/>
          <w:sz w:val="27"/>
          <w:szCs w:val="27"/>
          <w:lang w:eastAsia="en-IN"/>
        </w:rPr>
      </w:pPr>
      <w:ins w:id="5070"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5071" w:author="rkbansal" w:date="2020-04-21T23:47:00Z"/>
          <w:rFonts w:eastAsia="Times New Roman" w:cs="Times New Roman"/>
          <w:color w:val="262D3D"/>
          <w:sz w:val="27"/>
          <w:szCs w:val="27"/>
          <w:lang w:eastAsia="en-IN"/>
        </w:rPr>
      </w:pPr>
      <w:ins w:id="5072"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5073" w:author="rkbansal" w:date="2020-04-21T23:50:00Z"/>
          <w:rFonts w:ascii="Georgia" w:hAnsi="Georgia"/>
          <w:color w:val="262D3D"/>
          <w:sz w:val="27"/>
          <w:szCs w:val="27"/>
        </w:rPr>
      </w:pPr>
      <w:ins w:id="5074"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5075" w:author="rkbansal" w:date="2020-04-21T23:50:00Z"/>
          <w:rFonts w:ascii="Georgia" w:hAnsi="Georgia"/>
          <w:color w:val="262D3D"/>
          <w:shd w:val="clear" w:color="auto" w:fill="FFFFFF"/>
        </w:rPr>
      </w:pPr>
      <w:ins w:id="5076"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5077" w:author="rkbansal" w:date="2020-04-21T23:50:00Z"/>
          <w:rFonts w:ascii="Georgia" w:hAnsi="Georgia"/>
          <w:color w:val="262D3D"/>
          <w:sz w:val="27"/>
          <w:szCs w:val="27"/>
        </w:rPr>
      </w:pPr>
      <w:ins w:id="5078"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5079" w:author="rkbansal" w:date="2020-04-21T23:50:00Z"/>
          <w:b/>
          <w:bCs/>
          <w:sz w:val="28"/>
          <w:szCs w:val="28"/>
          <w:rPrChange w:id="5080" w:author="rkbansal" w:date="2020-04-21T23:51:00Z">
            <w:rPr>
              <w:ins w:id="5081" w:author="rkbansal" w:date="2020-04-21T23:50:00Z"/>
            </w:rPr>
          </w:rPrChange>
        </w:rPr>
        <w:pPrChange w:id="5082" w:author="rkbansal" w:date="2020-04-21T23:51:00Z">
          <w:pPr>
            <w:pStyle w:val="Heading3"/>
            <w:spacing w:before="480" w:after="480" w:line="450" w:lineRule="atLeast"/>
            <w:textAlignment w:val="baseline"/>
          </w:pPr>
        </w:pPrChange>
      </w:pPr>
      <w:ins w:id="5083" w:author="rkbansal" w:date="2020-04-21T23:50:00Z">
        <w:r w:rsidRPr="00B22671">
          <w:rPr>
            <w:b/>
            <w:bCs/>
            <w:sz w:val="28"/>
            <w:szCs w:val="28"/>
            <w:rPrChange w:id="5084" w:author="rkbansal" w:date="2020-04-21T23:51:00Z">
              <w:rPr/>
            </w:rPrChange>
          </w:rPr>
          <w:t xml:space="preserve">Handling </w:t>
        </w:r>
      </w:ins>
      <w:ins w:id="5085" w:author="rkbansal" w:date="2020-04-21T23:59:00Z">
        <w:r w:rsidR="007267E6">
          <w:rPr>
            <w:b/>
            <w:bCs/>
            <w:sz w:val="28"/>
            <w:szCs w:val="28"/>
          </w:rPr>
          <w:t xml:space="preserve">Rest </w:t>
        </w:r>
      </w:ins>
      <w:ins w:id="5086" w:author="rkbansal" w:date="2020-04-21T23:50:00Z">
        <w:r w:rsidRPr="00B22671">
          <w:rPr>
            <w:b/>
            <w:bCs/>
            <w:sz w:val="28"/>
            <w:szCs w:val="28"/>
            <w:rPrChange w:id="5087"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5088" w:author="rkbansal" w:date="2020-04-21T23:50:00Z"/>
          <w:rFonts w:ascii="Georgia" w:hAnsi="Georgia"/>
          <w:color w:val="262D3D"/>
          <w:sz w:val="27"/>
          <w:szCs w:val="27"/>
        </w:rPr>
      </w:pPr>
      <w:ins w:id="5089"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5090" w:author="rkbansal" w:date="2020-04-21T23:50:00Z"/>
          <w:rFonts w:ascii="Georgia" w:hAnsi="Georgia"/>
          <w:color w:val="262D3D"/>
          <w:sz w:val="27"/>
          <w:szCs w:val="27"/>
        </w:rPr>
      </w:pPr>
      <w:ins w:id="5091"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5092" w:author="rkbansal" w:date="2020-04-21T23:50:00Z"/>
          <w:rFonts w:ascii="Georgia" w:hAnsi="Georgia"/>
          <w:color w:val="262D3D"/>
          <w:sz w:val="27"/>
          <w:szCs w:val="27"/>
        </w:rPr>
      </w:pPr>
      <w:ins w:id="5093"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5094" w:author="rkbansal" w:date="2020-04-21T19:43:00Z"/>
          <w:rFonts w:ascii="Georgia" w:hAnsi="Georgia"/>
          <w:color w:val="262D3D"/>
          <w:sz w:val="27"/>
          <w:szCs w:val="27"/>
        </w:rPr>
      </w:pPr>
      <w:ins w:id="5095"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5096" w:author="rkbansal" w:date="2020-04-21T19:40:00Z"/>
          <w:b/>
          <w:sz w:val="28"/>
          <w:rPrChange w:id="5097" w:author="rkbansal" w:date="2020-04-21T23:55:00Z">
            <w:rPr>
              <w:ins w:id="5098"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5099" w:author="rkbansal" w:date="2020-04-22T15:38:00Z"/>
          <w:color w:val="262D3D"/>
          <w:shd w:val="clear" w:color="auto" w:fill="FFFFFF"/>
        </w:rPr>
      </w:pPr>
      <w:ins w:id="5100"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6E8F8B3C" w:rsidR="00913740" w:rsidRDefault="00913740">
      <w:pPr>
        <w:rPr>
          <w:ins w:id="5101" w:author="rkbansal" w:date="2020-04-22T15:38:00Z"/>
          <w:color w:val="262D3D"/>
          <w:shd w:val="clear" w:color="auto" w:fill="FFFFFF"/>
        </w:rPr>
      </w:pPr>
      <w:ins w:id="5102" w:author="rkbansal" w:date="2020-04-22T15:38:00Z">
        <w:r>
          <w:rPr>
            <w:color w:val="262D3D"/>
            <w:shd w:val="clear" w:color="auto" w:fill="FFFFFF"/>
          </w:rPr>
          <w:t>S</w:t>
        </w:r>
      </w:ins>
      <w:ins w:id="5103" w:author="rkbansal" w:date="2020-04-22T15:39:00Z">
        <w:r>
          <w:rPr>
            <w:color w:val="262D3D"/>
            <w:shd w:val="clear" w:color="auto" w:fill="FFFFFF"/>
          </w:rPr>
          <w:t>ource Code of the classes discussed above.</w:t>
        </w:r>
      </w:ins>
    </w:p>
    <w:p w14:paraId="4D206868" w14:textId="36B0A87A" w:rsidR="00913740" w:rsidRPr="00496A03" w:rsidRDefault="00913740" w:rsidP="006E18BE">
      <w:pPr>
        <w:pStyle w:val="ListParagraph"/>
        <w:numPr>
          <w:ilvl w:val="0"/>
          <w:numId w:val="19"/>
        </w:numPr>
        <w:rPr>
          <w:ins w:id="5104" w:author="rkbansal" w:date="2020-04-22T15:40:00Z"/>
          <w:color w:val="262D3D"/>
          <w:shd w:val="clear" w:color="auto" w:fill="FFFFFF"/>
          <w:rPrChange w:id="5105" w:author="rkbansal" w:date="2020-04-22T15:40:00Z">
            <w:rPr>
              <w:ins w:id="5106" w:author="rkbansal" w:date="2020-04-22T15:40:00Z"/>
              <w:b/>
              <w:bCs/>
              <w:color w:val="262D3D"/>
              <w:shd w:val="clear" w:color="auto" w:fill="FFFFFF"/>
            </w:rPr>
          </w:rPrChange>
        </w:rPr>
      </w:pPr>
      <w:ins w:id="5107" w:author="rkbansal" w:date="2020-04-22T15:38:00Z">
        <w:r w:rsidRPr="006E18BE">
          <w:rPr>
            <w:b/>
            <w:bCs/>
            <w:color w:val="262D3D"/>
            <w:shd w:val="clear" w:color="auto" w:fill="FFFFFF"/>
            <w:rPrChange w:id="5108" w:author="rkbansal" w:date="2020-04-22T15:40:00Z">
              <w:rPr>
                <w:rStyle w:val="HTMLCode"/>
                <w:rFonts w:eastAsiaTheme="majorEastAsia"/>
                <w:color w:val="455065"/>
                <w:sz w:val="21"/>
                <w:szCs w:val="21"/>
                <w:bdr w:val="single" w:sz="6" w:space="3" w:color="EBECED" w:frame="1"/>
                <w:shd w:val="clear" w:color="auto" w:fill="FBFBFB"/>
              </w:rPr>
            </w:rPrChange>
          </w:rPr>
          <w:t>E</w:t>
        </w:r>
        <w:r w:rsidRPr="006E18BE">
          <w:rPr>
            <w:b/>
            <w:bCs/>
            <w:color w:val="262D3D"/>
            <w:shd w:val="clear" w:color="auto" w:fill="FFFFFF"/>
            <w:rPrChange w:id="5109" w:author="rkbansal" w:date="2020-04-22T15:39:00Z">
              <w:rPr>
                <w:rStyle w:val="HTMLCode"/>
                <w:rFonts w:eastAsiaTheme="majorEastAsia"/>
                <w:color w:val="455065"/>
                <w:sz w:val="21"/>
                <w:szCs w:val="21"/>
                <w:bdr w:val="single" w:sz="6" w:space="3" w:color="EBECED" w:frame="1"/>
                <w:shd w:val="clear" w:color="auto" w:fill="FBFBFB"/>
              </w:rPr>
            </w:rPrChange>
          </w:rPr>
          <w:t>ntityNotFoundException</w:t>
        </w:r>
        <w:r w:rsidRPr="006E18BE">
          <w:rPr>
            <w:b/>
            <w:bCs/>
            <w:color w:val="262D3D"/>
            <w:shd w:val="clear" w:color="auto" w:fill="FFFFFF"/>
            <w:rPrChange w:id="5110" w:author="rkbansal" w:date="2020-04-22T15:39:00Z">
              <w:rPr>
                <w:color w:val="262D3D"/>
                <w:shd w:val="clear" w:color="auto" w:fill="FFFFFF"/>
              </w:rPr>
            </w:rPrChange>
          </w:rPr>
          <w:t> </w:t>
        </w:r>
      </w:ins>
    </w:p>
    <w:p w14:paraId="323C1AF3" w14:textId="0B8ED581" w:rsidR="00496A03" w:rsidRPr="006E18BE" w:rsidRDefault="00496A03" w:rsidP="00496A03">
      <w:pPr>
        <w:pStyle w:val="ListParagraph"/>
        <w:rPr>
          <w:ins w:id="5111" w:author="rkbansal" w:date="2020-04-22T15:38:00Z"/>
          <w:color w:val="262D3D"/>
          <w:shd w:val="clear" w:color="auto" w:fill="FFFFFF"/>
          <w:rPrChange w:id="5112" w:author="rkbansal" w:date="2020-04-22T15:39:00Z">
            <w:rPr>
              <w:ins w:id="5113" w:author="rkbansal" w:date="2020-04-22T15:38:00Z"/>
              <w:color w:val="262D3D"/>
              <w:shd w:val="clear" w:color="auto" w:fill="FFFFFF"/>
            </w:rPr>
          </w:rPrChange>
        </w:rPr>
        <w:pPrChange w:id="5114" w:author="rkbansal" w:date="2020-04-22T15:40:00Z">
          <w:pPr/>
        </w:pPrChange>
      </w:pPr>
      <w:ins w:id="5115" w:author="rkbansal" w:date="2020-04-22T15:40:00Z">
        <w:r>
          <w:rPr>
            <w:noProof/>
          </w:rPr>
          <w:lastRenderedPageBreak/>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6600825"/>
                      </a:xfrm>
                      <a:prstGeom prst="rect">
                        <a:avLst/>
                      </a:prstGeom>
                    </pic:spPr>
                  </pic:pic>
                </a:graphicData>
              </a:graphic>
            </wp:inline>
          </w:drawing>
        </w:r>
      </w:ins>
    </w:p>
    <w:p w14:paraId="00B84BA0" w14:textId="2D84DF35" w:rsidR="00913740" w:rsidRPr="006E18BE" w:rsidRDefault="00913740" w:rsidP="006E18BE">
      <w:pPr>
        <w:pStyle w:val="ListParagraph"/>
        <w:numPr>
          <w:ilvl w:val="0"/>
          <w:numId w:val="19"/>
        </w:numPr>
        <w:rPr>
          <w:ins w:id="5116" w:author="rkbansal" w:date="2020-04-21T23:57:00Z"/>
          <w:b/>
          <w:bCs/>
          <w:color w:val="262D3D"/>
          <w:shd w:val="clear" w:color="auto" w:fill="FFFFFF"/>
          <w:rPrChange w:id="5117" w:author="rkbansal" w:date="2020-04-22T15:39:00Z">
            <w:rPr>
              <w:ins w:id="5118" w:author="rkbansal" w:date="2020-04-21T23:57:00Z"/>
              <w:color w:val="262D3D"/>
              <w:shd w:val="clear" w:color="auto" w:fill="FFFFFF"/>
            </w:rPr>
          </w:rPrChange>
        </w:rPr>
        <w:pPrChange w:id="5119" w:author="rkbansal" w:date="2020-04-22T15:39:00Z">
          <w:pPr/>
        </w:pPrChange>
      </w:pPr>
      <w:ins w:id="5120" w:author="rkbansal" w:date="2020-04-22T15:38:00Z">
        <w:r w:rsidRPr="006E18BE">
          <w:rPr>
            <w:b/>
            <w:bCs/>
            <w:color w:val="262D3D"/>
            <w:shd w:val="clear" w:color="auto" w:fill="FFFFFF"/>
            <w:rPrChange w:id="5121" w:author="rkbansal" w:date="2020-04-22T15:39:00Z">
              <w:rPr>
                <w:color w:val="262D3D"/>
                <w:shd w:val="clear" w:color="auto" w:fill="FFFFFF"/>
              </w:rPr>
            </w:rPrChange>
          </w:rPr>
          <w:t>RestExceptionHandler</w:t>
        </w:r>
      </w:ins>
    </w:p>
    <w:p w14:paraId="5035B09A" w14:textId="77777777" w:rsidR="007267E6" w:rsidRDefault="002041EA">
      <w:pPr>
        <w:rPr>
          <w:ins w:id="5122" w:author="rkbansal" w:date="2020-04-21T23:58:00Z"/>
          <w:b/>
          <w:sz w:val="28"/>
        </w:rPr>
      </w:pPr>
      <w:ins w:id="5123" w:author="rkbansal" w:date="2020-04-21T23:57:00Z">
        <w:r>
          <w:rPr>
            <w:noProof/>
          </w:rPr>
          <w:lastRenderedPageBreak/>
          <w:drawing>
            <wp:inline distT="0" distB="0" distL="0" distR="0" wp14:anchorId="268BF8CB" wp14:editId="62D45711">
              <wp:extent cx="8791575" cy="761047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791575" cy="7610475"/>
                      </a:xfrm>
                      <a:prstGeom prst="rect">
                        <a:avLst/>
                      </a:prstGeom>
                    </pic:spPr>
                  </pic:pic>
                </a:graphicData>
              </a:graphic>
            </wp:inline>
          </w:drawing>
        </w:r>
      </w:ins>
    </w:p>
    <w:p w14:paraId="1E9B0290" w14:textId="3BBE192B" w:rsidR="007267E6" w:rsidRDefault="007267E6">
      <w:pPr>
        <w:rPr>
          <w:ins w:id="5124" w:author="rkbansal" w:date="2020-04-21T23:58:00Z"/>
          <w:color w:val="262D3D"/>
          <w:shd w:val="clear" w:color="auto" w:fill="FFFFFF"/>
        </w:rPr>
      </w:pPr>
      <w:ins w:id="5125"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5126" w:author="rkbansal" w:date="2020-04-21T23:58:00Z"/>
          <w:color w:val="262D3D"/>
          <w:shd w:val="clear" w:color="auto" w:fill="FFFFFF"/>
        </w:rPr>
      </w:pPr>
      <w:ins w:id="5127"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5128" w:author="rkbansal" w:date="2020-04-22T00:05:00Z"/>
          <w:b/>
          <w:bCs/>
          <w:sz w:val="28"/>
          <w:szCs w:val="28"/>
        </w:rPr>
      </w:pPr>
      <w:ins w:id="5129"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5130" w:author="rkbansal" w:date="2020-04-22T00:05:00Z"/>
          <w:spacing w:val="-3"/>
          <w:sz w:val="26"/>
          <w:szCs w:val="26"/>
          <w:shd w:val="clear" w:color="auto" w:fill="FFFFFF"/>
          <w:rPrChange w:id="5131" w:author="rkbansal" w:date="2020-04-22T00:06:00Z">
            <w:rPr>
              <w:ins w:id="5132" w:author="rkbansal" w:date="2020-04-22T00:05:00Z"/>
              <w:rFonts w:ascii="Roboto" w:hAnsi="Roboto"/>
              <w:spacing w:val="-3"/>
              <w:sz w:val="26"/>
              <w:szCs w:val="26"/>
              <w:shd w:val="clear" w:color="auto" w:fill="FFFFFF"/>
            </w:rPr>
          </w:rPrChange>
        </w:rPr>
      </w:pPr>
      <w:ins w:id="5133" w:author="rkbansal" w:date="2020-04-22T00:05:00Z">
        <w:r w:rsidRPr="00133514">
          <w:rPr>
            <w:spacing w:val="-3"/>
            <w:sz w:val="26"/>
            <w:szCs w:val="26"/>
            <w:shd w:val="clear" w:color="auto" w:fill="FFFFFF"/>
            <w:rPrChange w:id="5134"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5135" w:author="rkbansal" w:date="2020-04-22T00:05:00Z"/>
          <w:i/>
          <w:iCs/>
          <w:color w:val="7A2518"/>
          <w:shd w:val="clear" w:color="auto" w:fill="FFFFFF"/>
        </w:rPr>
      </w:pPr>
      <w:ins w:id="5136"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5137" w:author="rkbansal" w:date="2020-04-22T00:05:00Z"/>
        </w:rPr>
      </w:pPr>
      <w:ins w:id="5138"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5139" w:author="rkbansal" w:date="2020-04-22T00:06:00Z"/>
          <w:rFonts w:eastAsia="Times New Roman" w:cs="Times New Roman"/>
          <w:spacing w:val="-2"/>
          <w:lang w:eastAsia="en-IN"/>
          <w:rPrChange w:id="5140" w:author="rkbansal" w:date="2020-04-22T00:06:00Z">
            <w:rPr>
              <w:ins w:id="5141" w:author="rkbansal" w:date="2020-04-22T00:06:00Z"/>
              <w:rFonts w:ascii="inherit" w:eastAsia="Times New Roman" w:hAnsi="inherit" w:cs="Times New Roman"/>
              <w:spacing w:val="-2"/>
              <w:lang w:eastAsia="en-IN"/>
            </w:rPr>
          </w:rPrChange>
        </w:rPr>
      </w:pPr>
      <w:ins w:id="5142" w:author="rkbansal" w:date="2020-04-22T00:06:00Z">
        <w:r w:rsidRPr="00133514">
          <w:rPr>
            <w:rFonts w:eastAsia="Times New Roman" w:cs="Times New Roman"/>
            <w:spacing w:val="-2"/>
            <w:lang w:eastAsia="en-IN"/>
            <w:rPrChange w:id="5143"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5144"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5145"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5146" w:author="rkbansal" w:date="2020-04-22T00:08:00Z"/>
          <w:rFonts w:eastAsia="Times New Roman" w:cs="Times New Roman"/>
          <w:spacing w:val="-2"/>
          <w:lang w:eastAsia="en-IN"/>
        </w:rPr>
      </w:pPr>
      <w:ins w:id="5147" w:author="rkbansal" w:date="2020-04-22T00:06:00Z">
        <w:r w:rsidRPr="00133514">
          <w:rPr>
            <w:rFonts w:eastAsia="Times New Roman" w:cs="Times New Roman"/>
            <w:spacing w:val="-2"/>
            <w:lang w:eastAsia="en-IN"/>
            <w:rPrChange w:id="5148"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5149" w:author="rkbansal" w:date="2020-04-22T00:08:00Z"/>
          <w:rFonts w:eastAsia="Times New Roman" w:cs="Times New Roman"/>
          <w:spacing w:val="-2"/>
          <w:lang w:eastAsia="en-IN"/>
        </w:rPr>
      </w:pPr>
      <w:ins w:id="5150"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5151" w:author="rkbansal" w:date="2020-04-22T00:10:00Z"/>
          <w:rFonts w:eastAsia="Times New Roman" w:cs="Times New Roman"/>
          <w:spacing w:val="-2"/>
          <w:lang w:eastAsia="en-IN"/>
        </w:rPr>
      </w:pPr>
      <w:ins w:id="5152"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5153" w:author="rkbansal" w:date="2020-04-22T00:06:00Z"/>
          <w:rFonts w:eastAsia="Times New Roman" w:cs="Times New Roman"/>
          <w:spacing w:val="-2"/>
          <w:lang w:eastAsia="en-IN"/>
          <w:rPrChange w:id="5154" w:author="rkbansal" w:date="2020-04-22T00:06:00Z">
            <w:rPr>
              <w:ins w:id="5155" w:author="rkbansal" w:date="2020-04-22T00:06:00Z"/>
              <w:rFonts w:ascii="inherit" w:eastAsia="Times New Roman" w:hAnsi="inherit" w:cs="Times New Roman"/>
              <w:spacing w:val="-2"/>
              <w:lang w:eastAsia="en-IN"/>
            </w:rPr>
          </w:rPrChange>
        </w:rPr>
      </w:pPr>
      <w:ins w:id="5156"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5157" w:author="rkbansal" w:date="2020-04-22T00:00:00Z"/>
          <w:rPrChange w:id="5158" w:author="rkbansal" w:date="2020-04-22T00:05:00Z">
            <w:rPr>
              <w:ins w:id="5159" w:author="rkbansal" w:date="2020-04-22T00:00:00Z"/>
              <w:b/>
              <w:bCs/>
              <w:sz w:val="28"/>
              <w:szCs w:val="28"/>
            </w:rPr>
          </w:rPrChange>
        </w:rPr>
        <w:pPrChange w:id="5160" w:author="rkbansal" w:date="2020-04-22T00:05:00Z">
          <w:pPr>
            <w:pStyle w:val="Heading5"/>
          </w:pPr>
        </w:pPrChange>
      </w:pPr>
    </w:p>
    <w:p w14:paraId="5FE48891" w14:textId="65E50919" w:rsidR="002041EA" w:rsidRDefault="002041EA">
      <w:pPr>
        <w:rPr>
          <w:ins w:id="5161" w:author="rkbansal" w:date="2020-04-21T23:55:00Z"/>
          <w:rFonts w:eastAsiaTheme="majorEastAsia" w:cstheme="majorBidi"/>
          <w:b/>
          <w:color w:val="2F5496" w:themeColor="accent1" w:themeShade="BF"/>
          <w:sz w:val="28"/>
          <w:szCs w:val="26"/>
        </w:rPr>
      </w:pPr>
      <w:ins w:id="5162" w:author="rkbansal" w:date="2020-04-21T23:55:00Z">
        <w:r>
          <w:rPr>
            <w:b/>
            <w:sz w:val="28"/>
          </w:rPr>
          <w:br w:type="page"/>
        </w:r>
      </w:ins>
    </w:p>
    <w:p w14:paraId="316FCB38" w14:textId="5614328F" w:rsidR="000D70BE" w:rsidRDefault="00D92041" w:rsidP="000D70BE">
      <w:pPr>
        <w:pStyle w:val="Heading2"/>
        <w:rPr>
          <w:ins w:id="5163" w:author="rkbansal" w:date="2020-01-09T12:08:00Z"/>
          <w:rFonts w:ascii="Georgia" w:hAnsi="Georgia"/>
          <w:b/>
          <w:sz w:val="28"/>
        </w:rPr>
      </w:pPr>
      <w:ins w:id="5164"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5165" w:author="rkbansal" w:date="2020-01-09T12:08:00Z"/>
        </w:rPr>
      </w:pPr>
      <w:ins w:id="5166" w:author="rkbansal" w:date="2020-01-09T12:08:00Z">
        <w:r>
          <w:t xml:space="preserve">Create the </w:t>
        </w:r>
      </w:ins>
      <w:ins w:id="5167" w:author="rkbansal" w:date="2020-02-15T13:27:00Z">
        <w:r w:rsidR="00FA42C7">
          <w:t>project</w:t>
        </w:r>
      </w:ins>
      <w:ins w:id="5168"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5169" w:author="rkbansal" w:date="2020-01-09T12:08:00Z"/>
        </w:rPr>
        <w:pPrChange w:id="5170" w:author="rkbansal" w:date="2020-01-09T12:09:00Z">
          <w:pPr>
            <w:pStyle w:val="ListParagraph"/>
            <w:numPr>
              <w:numId w:val="22"/>
            </w:numPr>
            <w:ind w:hanging="360"/>
          </w:pPr>
        </w:pPrChange>
      </w:pPr>
      <w:ins w:id="5171" w:author="rkbansal" w:date="2020-01-09T12:08:00Z">
        <w:r w:rsidRPr="00FC7C32">
          <w:t xml:space="preserve">Create the </w:t>
        </w:r>
      </w:ins>
      <w:ins w:id="5172" w:author="rkbansal" w:date="2020-01-09T12:09:00Z">
        <w:r w:rsidR="003D7BF4">
          <w:t>project</w:t>
        </w:r>
      </w:ins>
      <w:ins w:id="5173" w:author="rkbansal" w:date="2020-01-09T12:08:00Z">
        <w:r>
          <w:t>:</w:t>
        </w:r>
      </w:ins>
    </w:p>
    <w:p w14:paraId="193664BA" w14:textId="2822659A" w:rsidR="000D70BE" w:rsidRDefault="000D70BE">
      <w:pPr>
        <w:pStyle w:val="ListParagraph"/>
        <w:numPr>
          <w:ilvl w:val="0"/>
          <w:numId w:val="73"/>
        </w:numPr>
        <w:rPr>
          <w:ins w:id="5174" w:author="rkbansal" w:date="2020-01-09T12:08:00Z"/>
        </w:rPr>
        <w:pPrChange w:id="5175" w:author="rkbansal" w:date="2020-01-09T12:09:00Z">
          <w:pPr>
            <w:pStyle w:val="ListParagraph"/>
            <w:numPr>
              <w:numId w:val="22"/>
            </w:numPr>
            <w:ind w:hanging="360"/>
          </w:pPr>
        </w:pPrChange>
      </w:pPr>
      <w:ins w:id="5176" w:author="rkbansal" w:date="2020-01-09T12:08:00Z">
        <w:r>
          <w:t xml:space="preserve">Update the </w:t>
        </w:r>
      </w:ins>
      <w:ins w:id="5177" w:author="rkbansal" w:date="2020-01-09T12:09:00Z">
        <w:r w:rsidR="003D7BF4">
          <w:t>project</w:t>
        </w:r>
      </w:ins>
      <w:ins w:id="5178"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5179" w:author="rkbansal" w:date="2020-01-09T12:09:00Z"/>
        </w:rPr>
      </w:pPr>
      <w:ins w:id="5180" w:author="rkbansal" w:date="2020-01-09T12:08:00Z">
        <w:r>
          <w:t>Get the list of all the</w:t>
        </w:r>
      </w:ins>
      <w:ins w:id="5181" w:author="rkbansal" w:date="2020-01-09T12:09:00Z">
        <w:r w:rsidR="003D7BF4">
          <w:t xml:space="preserve"> project based on the status</w:t>
        </w:r>
      </w:ins>
    </w:p>
    <w:p w14:paraId="2EDB627E" w14:textId="0000C922" w:rsidR="003D7BF4" w:rsidRDefault="003D7BF4">
      <w:pPr>
        <w:pStyle w:val="ListParagraph"/>
        <w:numPr>
          <w:ilvl w:val="0"/>
          <w:numId w:val="73"/>
        </w:numPr>
        <w:rPr>
          <w:ins w:id="5182" w:author="rkbansal" w:date="2020-01-09T12:08:00Z"/>
        </w:rPr>
        <w:pPrChange w:id="5183" w:author="rkbansal" w:date="2020-01-09T12:09:00Z">
          <w:pPr>
            <w:pStyle w:val="ListParagraph"/>
            <w:numPr>
              <w:numId w:val="22"/>
            </w:numPr>
            <w:ind w:hanging="360"/>
          </w:pPr>
        </w:pPrChange>
      </w:pPr>
      <w:ins w:id="5184" w:author="rkbansal" w:date="2020-01-09T12:09:00Z">
        <w:r>
          <w:t>Ge</w:t>
        </w:r>
      </w:ins>
      <w:ins w:id="5185" w:author="rkbansal" w:date="2020-01-09T12:10:00Z">
        <w:r>
          <w:t>t the project based on the project id</w:t>
        </w:r>
      </w:ins>
    </w:p>
    <w:p w14:paraId="12737781" w14:textId="3F160EA5" w:rsidR="000D70BE" w:rsidRDefault="000D70BE">
      <w:pPr>
        <w:pStyle w:val="ListParagraph"/>
        <w:numPr>
          <w:ilvl w:val="0"/>
          <w:numId w:val="73"/>
        </w:numPr>
        <w:rPr>
          <w:ins w:id="5186" w:author="rkbansal" w:date="2020-01-09T12:08:00Z"/>
        </w:rPr>
        <w:pPrChange w:id="5187" w:author="rkbansal" w:date="2020-01-09T12:09:00Z">
          <w:pPr>
            <w:pStyle w:val="ListParagraph"/>
            <w:numPr>
              <w:numId w:val="22"/>
            </w:numPr>
            <w:ind w:hanging="360"/>
          </w:pPr>
        </w:pPrChange>
      </w:pPr>
      <w:ins w:id="5188" w:author="rkbansal" w:date="2020-01-09T12:08:00Z">
        <w:r>
          <w:t xml:space="preserve">Delete the </w:t>
        </w:r>
      </w:ins>
      <w:ins w:id="5189" w:author="rkbansal" w:date="2020-01-09T12:10:00Z">
        <w:r w:rsidR="003D7BF4">
          <w:t>project based on the project id</w:t>
        </w:r>
      </w:ins>
    </w:p>
    <w:p w14:paraId="72BC3D6B" w14:textId="307ECB64" w:rsidR="000D70BE" w:rsidRDefault="000D70BE">
      <w:pPr>
        <w:pStyle w:val="ListParagraph"/>
        <w:rPr>
          <w:ins w:id="5190" w:author="rkbansal" w:date="2020-01-09T12:08:00Z"/>
        </w:rPr>
        <w:pPrChange w:id="5191" w:author="rkbansal" w:date="2020-01-09T12:10:00Z">
          <w:pPr>
            <w:pStyle w:val="ListParagraph"/>
            <w:numPr>
              <w:numId w:val="22"/>
            </w:numPr>
            <w:ind w:hanging="360"/>
          </w:pPr>
        </w:pPrChange>
      </w:pPr>
    </w:p>
    <w:p w14:paraId="3A8D1C7F" w14:textId="77777777" w:rsidR="000D70BE" w:rsidRDefault="000D70BE" w:rsidP="000D70BE">
      <w:pPr>
        <w:rPr>
          <w:ins w:id="5192" w:author="rkbansal" w:date="2020-01-09T12:08:00Z"/>
        </w:rPr>
      </w:pPr>
    </w:p>
    <w:p w14:paraId="528AF9E5" w14:textId="6B2ECC15" w:rsidR="000D70BE" w:rsidRDefault="000D70BE">
      <w:pPr>
        <w:pStyle w:val="ListParagraph"/>
        <w:numPr>
          <w:ilvl w:val="0"/>
          <w:numId w:val="74"/>
        </w:numPr>
        <w:jc w:val="both"/>
        <w:rPr>
          <w:ins w:id="5193" w:author="rkbansal" w:date="2020-03-05T22:46:00Z"/>
        </w:rPr>
      </w:pPr>
      <w:ins w:id="5194" w:author="rkbansal" w:date="2020-01-09T12:08:00Z">
        <w:r>
          <w:t xml:space="preserve">Follow the document to implement </w:t>
        </w:r>
      </w:ins>
      <w:ins w:id="5195" w:author="rkbansal" w:date="2020-01-09T12:10:00Z">
        <w:r w:rsidR="002D4E05">
          <w:t>project</w:t>
        </w:r>
      </w:ins>
      <w:ins w:id="5196" w:author="rkbansal" w:date="2020-01-09T12:08:00Z">
        <w:r>
          <w:t xml:space="preserve">-mgmt-service: </w:t>
        </w:r>
        <w:r w:rsidRPr="00057A97">
          <w:rPr>
            <w:b/>
            <w:bCs/>
          </w:rPr>
          <w:t xml:space="preserve">DemoProjectWork-member-mgmt-service.doc </w:t>
        </w:r>
        <w:r>
          <w:t>along with the following changes:</w:t>
        </w:r>
      </w:ins>
    </w:p>
    <w:p w14:paraId="7D58353D" w14:textId="3888836C" w:rsidR="0008588E" w:rsidRDefault="0008588E" w:rsidP="0008588E">
      <w:pPr>
        <w:pStyle w:val="ListParagraph"/>
        <w:jc w:val="both"/>
        <w:rPr>
          <w:ins w:id="5197" w:author="rkbansal" w:date="2020-03-05T22:47:00Z"/>
        </w:rPr>
      </w:pPr>
      <w:ins w:id="5198" w:author="rkbansal" w:date="2020-03-05T22:47:00Z">
        <w:r>
          <w:t>Commands:</w:t>
        </w:r>
      </w:ins>
    </w:p>
    <w:p w14:paraId="5E4CF98C" w14:textId="77777777" w:rsidR="0008588E" w:rsidRDefault="0008588E" w:rsidP="0008588E">
      <w:pPr>
        <w:pStyle w:val="ListParagraph"/>
        <w:jc w:val="both"/>
        <w:rPr>
          <w:ins w:id="5199" w:author="rkbansal" w:date="2020-03-05T22:47:00Z"/>
        </w:rPr>
      </w:pPr>
      <w:ins w:id="5200" w:author="rkbansal" w:date="2020-03-05T22:47:00Z">
        <w:r>
          <w:t xml:space="preserve">create user 'project'@'%' identified by 'project'; </w:t>
        </w:r>
      </w:ins>
    </w:p>
    <w:p w14:paraId="4A0E6413" w14:textId="77777777" w:rsidR="0008588E" w:rsidRDefault="0008588E" w:rsidP="0008588E">
      <w:pPr>
        <w:pStyle w:val="ListParagraph"/>
        <w:jc w:val="both"/>
        <w:rPr>
          <w:ins w:id="5201" w:author="rkbansal" w:date="2020-03-05T22:47:00Z"/>
        </w:rPr>
      </w:pPr>
    </w:p>
    <w:p w14:paraId="2521FC2E" w14:textId="77777777" w:rsidR="0008588E" w:rsidRDefault="0008588E" w:rsidP="0008588E">
      <w:pPr>
        <w:pStyle w:val="ListParagraph"/>
        <w:jc w:val="both"/>
        <w:rPr>
          <w:ins w:id="5202" w:author="rkbansal" w:date="2020-03-05T22:47:00Z"/>
        </w:rPr>
      </w:pPr>
      <w:ins w:id="5203" w:author="rkbansal" w:date="2020-03-05T22:47:00Z">
        <w:r>
          <w:t>create database project_schema;</w:t>
        </w:r>
      </w:ins>
    </w:p>
    <w:p w14:paraId="23D42AEF" w14:textId="77777777" w:rsidR="0008588E" w:rsidRDefault="0008588E" w:rsidP="0008588E">
      <w:pPr>
        <w:pStyle w:val="ListParagraph"/>
        <w:jc w:val="both"/>
        <w:rPr>
          <w:ins w:id="5204" w:author="rkbansal" w:date="2020-03-05T22:47:00Z"/>
        </w:rPr>
      </w:pPr>
    </w:p>
    <w:p w14:paraId="1D7FCB79" w14:textId="77777777" w:rsidR="0008588E" w:rsidRDefault="0008588E" w:rsidP="0008588E">
      <w:pPr>
        <w:pStyle w:val="ListParagraph"/>
        <w:jc w:val="both"/>
        <w:rPr>
          <w:ins w:id="5205" w:author="rkbansal" w:date="2020-03-05T22:47:00Z"/>
        </w:rPr>
      </w:pPr>
      <w:ins w:id="5206" w:author="rkbansal" w:date="2020-03-05T22:47:00Z">
        <w:r>
          <w:t>grant all on project_schema.* to project@'%';</w:t>
        </w:r>
      </w:ins>
    </w:p>
    <w:p w14:paraId="6826A637" w14:textId="77777777" w:rsidR="0008588E" w:rsidRDefault="0008588E">
      <w:pPr>
        <w:pStyle w:val="ListParagraph"/>
        <w:jc w:val="both"/>
        <w:rPr>
          <w:ins w:id="5207" w:author="rkbansal" w:date="2020-01-09T12:08:00Z"/>
        </w:rPr>
        <w:pPrChange w:id="5208" w:author="rkbansal" w:date="2020-03-05T22:46:00Z">
          <w:pPr>
            <w:pStyle w:val="ListParagraph"/>
            <w:numPr>
              <w:numId w:val="23"/>
            </w:numPr>
            <w:ind w:hanging="360"/>
            <w:jc w:val="both"/>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209" w:author="rkbansal" w:date="2020-03-05T22:46:00Z">
          <w:tblPr>
            <w:tblW w:w="0" w:type="auto"/>
            <w:tblLook w:val="04A0" w:firstRow="1" w:lastRow="0" w:firstColumn="1" w:lastColumn="0" w:noHBand="0" w:noVBand="1"/>
          </w:tblPr>
        </w:tblPrChange>
      </w:tblPr>
      <w:tblGrid>
        <w:gridCol w:w="4508"/>
        <w:gridCol w:w="4508"/>
        <w:tblGridChange w:id="5210">
          <w:tblGrid>
            <w:gridCol w:w="4508"/>
            <w:gridCol w:w="4508"/>
          </w:tblGrid>
        </w:tblGridChange>
      </w:tblGrid>
      <w:tr w:rsidR="000D70BE" w14:paraId="5EF9DB24" w14:textId="77777777" w:rsidTr="0008588E">
        <w:trPr>
          <w:ins w:id="5211" w:author="rkbansal" w:date="2020-01-09T12:08:00Z"/>
        </w:trPr>
        <w:tc>
          <w:tcPr>
            <w:tcW w:w="4508" w:type="dxa"/>
            <w:tcPrChange w:id="5212" w:author="rkbansal" w:date="2020-03-05T22:46:00Z">
              <w:tcPr>
                <w:tcW w:w="4508" w:type="dxa"/>
              </w:tcPr>
            </w:tcPrChange>
          </w:tcPr>
          <w:p w14:paraId="38A1A427" w14:textId="77777777" w:rsidR="000D70BE" w:rsidRDefault="000D70BE" w:rsidP="00AA4966">
            <w:pPr>
              <w:rPr>
                <w:ins w:id="5213" w:author="rkbansal" w:date="2020-01-09T12:08:00Z"/>
              </w:rPr>
            </w:pPr>
            <w:ins w:id="5214" w:author="rkbansal" w:date="2020-01-09T12:08:00Z">
              <w:r>
                <w:t>Database/Schema Name</w:t>
              </w:r>
            </w:ins>
          </w:p>
        </w:tc>
        <w:tc>
          <w:tcPr>
            <w:tcW w:w="4508" w:type="dxa"/>
            <w:tcPrChange w:id="5215" w:author="rkbansal" w:date="2020-03-05T22:46:00Z">
              <w:tcPr>
                <w:tcW w:w="4508" w:type="dxa"/>
              </w:tcPr>
            </w:tcPrChange>
          </w:tcPr>
          <w:p w14:paraId="2C233D77" w14:textId="4EE60970" w:rsidR="000D70BE" w:rsidRDefault="00DD071F" w:rsidP="00AA4966">
            <w:pPr>
              <w:rPr>
                <w:ins w:id="5216" w:author="rkbansal" w:date="2020-01-09T12:08:00Z"/>
              </w:rPr>
            </w:pPr>
            <w:ins w:id="5217" w:author="rkbansal" w:date="2020-01-09T12:10:00Z">
              <w:r>
                <w:t>project</w:t>
              </w:r>
            </w:ins>
            <w:ins w:id="5218" w:author="rkbansal" w:date="2020-01-09T12:08:00Z">
              <w:r w:rsidR="000D70BE">
                <w:t>_schema</w:t>
              </w:r>
            </w:ins>
          </w:p>
        </w:tc>
      </w:tr>
      <w:tr w:rsidR="000D70BE" w14:paraId="57EB5C44" w14:textId="77777777" w:rsidTr="0008588E">
        <w:trPr>
          <w:ins w:id="5219" w:author="rkbansal" w:date="2020-01-09T12:08:00Z"/>
        </w:trPr>
        <w:tc>
          <w:tcPr>
            <w:tcW w:w="4508" w:type="dxa"/>
            <w:tcPrChange w:id="5220" w:author="rkbansal" w:date="2020-03-05T22:46:00Z">
              <w:tcPr>
                <w:tcW w:w="4508" w:type="dxa"/>
              </w:tcPr>
            </w:tcPrChange>
          </w:tcPr>
          <w:p w14:paraId="3258D6E9" w14:textId="77777777" w:rsidR="000D70BE" w:rsidRDefault="000D70BE" w:rsidP="00AA4966">
            <w:pPr>
              <w:rPr>
                <w:ins w:id="5221" w:author="rkbansal" w:date="2020-01-09T12:08:00Z"/>
              </w:rPr>
            </w:pPr>
            <w:ins w:id="5222" w:author="rkbansal" w:date="2020-01-09T12:08:00Z">
              <w:r>
                <w:t>User name</w:t>
              </w:r>
            </w:ins>
          </w:p>
        </w:tc>
        <w:tc>
          <w:tcPr>
            <w:tcW w:w="4508" w:type="dxa"/>
            <w:tcPrChange w:id="5223" w:author="rkbansal" w:date="2020-03-05T22:46:00Z">
              <w:tcPr>
                <w:tcW w:w="4508" w:type="dxa"/>
              </w:tcPr>
            </w:tcPrChange>
          </w:tcPr>
          <w:p w14:paraId="15397287" w14:textId="2E09FA03" w:rsidR="000D70BE" w:rsidRDefault="00AA4966" w:rsidP="00AA4966">
            <w:pPr>
              <w:rPr>
                <w:ins w:id="5224" w:author="rkbansal" w:date="2020-01-09T12:08:00Z"/>
              </w:rPr>
            </w:pPr>
            <w:ins w:id="5225" w:author="rkbansal" w:date="2020-01-09T12:11:00Z">
              <w:r>
                <w:t>P</w:t>
              </w:r>
              <w:r w:rsidR="001707FC">
                <w:t>roject</w:t>
              </w:r>
            </w:ins>
          </w:p>
        </w:tc>
      </w:tr>
      <w:tr w:rsidR="000D70BE" w14:paraId="41748869" w14:textId="77777777" w:rsidTr="0008588E">
        <w:trPr>
          <w:ins w:id="5226" w:author="rkbansal" w:date="2020-01-09T12:08:00Z"/>
        </w:trPr>
        <w:tc>
          <w:tcPr>
            <w:tcW w:w="4508" w:type="dxa"/>
            <w:tcPrChange w:id="5227" w:author="rkbansal" w:date="2020-03-05T22:46:00Z">
              <w:tcPr>
                <w:tcW w:w="4508" w:type="dxa"/>
              </w:tcPr>
            </w:tcPrChange>
          </w:tcPr>
          <w:p w14:paraId="7B3F7185" w14:textId="77777777" w:rsidR="000D70BE" w:rsidRDefault="000D70BE" w:rsidP="00AA4966">
            <w:pPr>
              <w:rPr>
                <w:ins w:id="5228" w:author="rkbansal" w:date="2020-01-09T12:08:00Z"/>
              </w:rPr>
            </w:pPr>
            <w:ins w:id="5229" w:author="rkbansal" w:date="2020-01-09T12:08:00Z">
              <w:r>
                <w:t>Password</w:t>
              </w:r>
            </w:ins>
          </w:p>
        </w:tc>
        <w:tc>
          <w:tcPr>
            <w:tcW w:w="4508" w:type="dxa"/>
            <w:tcPrChange w:id="5230" w:author="rkbansal" w:date="2020-03-05T22:46:00Z">
              <w:tcPr>
                <w:tcW w:w="4508" w:type="dxa"/>
              </w:tcPr>
            </w:tcPrChange>
          </w:tcPr>
          <w:p w14:paraId="0E3D134A" w14:textId="77777777" w:rsidR="000D70BE" w:rsidRDefault="00AA4966" w:rsidP="00AA4966">
            <w:pPr>
              <w:rPr>
                <w:ins w:id="5231" w:author="rkbansal" w:date="2020-03-05T22:46:00Z"/>
              </w:rPr>
            </w:pPr>
            <w:ins w:id="5232" w:author="rkbansal" w:date="2020-01-09T12:11:00Z">
              <w:r>
                <w:t>P</w:t>
              </w:r>
              <w:r w:rsidR="001707FC">
                <w:t>roject</w:t>
              </w:r>
            </w:ins>
          </w:p>
          <w:p w14:paraId="70451F18" w14:textId="77777777" w:rsidR="0008588E" w:rsidRDefault="0008588E" w:rsidP="00AA4966">
            <w:pPr>
              <w:rPr>
                <w:ins w:id="5233" w:author="rkbansal" w:date="2020-03-05T22:46:00Z"/>
              </w:rPr>
            </w:pPr>
          </w:p>
          <w:p w14:paraId="4BF2ECD5" w14:textId="5819C91C" w:rsidR="0008588E" w:rsidRDefault="0008588E" w:rsidP="00AA4966">
            <w:pPr>
              <w:rPr>
                <w:ins w:id="5234" w:author="rkbansal" w:date="2020-01-09T12:08:00Z"/>
              </w:rPr>
            </w:pPr>
          </w:p>
        </w:tc>
      </w:tr>
    </w:tbl>
    <w:p w14:paraId="2EA2069A" w14:textId="77777777" w:rsidR="000D70BE" w:rsidRDefault="000D70BE" w:rsidP="000D70BE">
      <w:pPr>
        <w:rPr>
          <w:ins w:id="5235" w:author="rkbansal" w:date="2020-01-09T12:08:00Z"/>
        </w:rPr>
      </w:pPr>
    </w:p>
    <w:p w14:paraId="18E40F59" w14:textId="5E62762F" w:rsidR="000D70BE" w:rsidRDefault="000D70BE">
      <w:pPr>
        <w:pStyle w:val="ListParagraph"/>
        <w:numPr>
          <w:ilvl w:val="0"/>
          <w:numId w:val="74"/>
        </w:numPr>
        <w:rPr>
          <w:ins w:id="5236" w:author="rkbansal" w:date="2020-01-09T12:08:00Z"/>
        </w:rPr>
        <w:pPrChange w:id="5237" w:author="rkbansal" w:date="2020-01-09T12:12:00Z">
          <w:pPr>
            <w:pStyle w:val="ListParagraph"/>
            <w:numPr>
              <w:numId w:val="23"/>
            </w:numPr>
            <w:ind w:hanging="360"/>
          </w:pPr>
        </w:pPrChange>
      </w:pPr>
      <w:ins w:id="5238"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239" w:author="rkbansal" w:date="2020-01-09T12:08:00Z"/>
        </w:rPr>
      </w:pPr>
      <w:ins w:id="5240" w:author="rkbansal" w:date="2020-01-09T12:16:00Z">
        <w:r>
          <w:object w:dxaOrig="1538" w:dyaOrig="993" w14:anchorId="5612DBA9">
            <v:shape id="_x0000_i1030" type="#_x0000_t75" style="width:79.5pt;height:50.25pt" o:ole="">
              <v:imagedata r:id="rId181" o:title=""/>
            </v:shape>
            <o:OLEObject Type="Embed" ProgID="Package" ShapeID="_x0000_i1030" DrawAspect="Icon" ObjectID="_1649107774" r:id="rId182"/>
          </w:object>
        </w:r>
      </w:ins>
      <w:ins w:id="5241" w:author="rkbansal" w:date="2020-01-09T12:16:00Z">
        <w:r w:rsidR="00A302C9">
          <w:object w:dxaOrig="1538" w:dyaOrig="993" w14:anchorId="2C81B425">
            <v:shape id="_x0000_i1031" type="#_x0000_t75" style="width:79.5pt;height:50.25pt" o:ole="">
              <v:imagedata r:id="rId183" o:title=""/>
            </v:shape>
            <o:OLEObject Type="Embed" ProgID="AcroExch.Document.DC" ShapeID="_x0000_i1031" DrawAspect="Icon" ObjectID="_1649107775" r:id="rId184"/>
          </w:object>
        </w:r>
      </w:ins>
      <w:ins w:id="5242" w:author="rkbansal" w:date="2020-01-09T12:16:00Z">
        <w:r w:rsidR="00A302C9">
          <w:object w:dxaOrig="1538" w:dyaOrig="993" w14:anchorId="06E8A971">
            <v:shape id="_x0000_i1032" type="#_x0000_t75" style="width:79.5pt;height:50.25pt" o:ole="">
              <v:imagedata r:id="rId185" o:title=""/>
            </v:shape>
            <o:OLEObject Type="Embed" ProgID="Package" ShapeID="_x0000_i1032" DrawAspect="Icon" ObjectID="_1649107776" r:id="rId186"/>
          </w:object>
        </w:r>
      </w:ins>
      <w:ins w:id="5243" w:author="rkbansal" w:date="2020-01-09T12:16:00Z">
        <w:r w:rsidR="00A302C9">
          <w:object w:dxaOrig="1538" w:dyaOrig="993" w14:anchorId="26B8F7CB">
            <v:shape id="_x0000_i1033" type="#_x0000_t75" style="width:79.5pt;height:50.25pt" o:ole="">
              <v:imagedata r:id="rId187" o:title=""/>
            </v:shape>
            <o:OLEObject Type="Embed" ProgID="Package" ShapeID="_x0000_i1033" DrawAspect="Icon" ObjectID="_1649107777" r:id="rId188"/>
          </w:object>
        </w:r>
      </w:ins>
    </w:p>
    <w:p w14:paraId="6FC018D6" w14:textId="77777777" w:rsidR="000D70BE" w:rsidRDefault="000D70BE">
      <w:pPr>
        <w:pStyle w:val="ListParagraph"/>
        <w:numPr>
          <w:ilvl w:val="0"/>
          <w:numId w:val="74"/>
        </w:numPr>
        <w:rPr>
          <w:ins w:id="5244" w:author="rkbansal" w:date="2020-01-09T12:08:00Z"/>
        </w:rPr>
        <w:pPrChange w:id="5245" w:author="rkbansal" w:date="2020-01-09T12:12:00Z">
          <w:pPr>
            <w:pStyle w:val="ListParagraph"/>
            <w:numPr>
              <w:numId w:val="23"/>
            </w:numPr>
            <w:ind w:hanging="360"/>
          </w:pPr>
        </w:pPrChange>
      </w:pPr>
      <w:ins w:id="5246" w:author="rkbansal" w:date="2020-01-09T12:08:00Z">
        <w:r>
          <w:t>Add the following dependencies</w:t>
        </w:r>
      </w:ins>
    </w:p>
    <w:p w14:paraId="3785CCDE" w14:textId="77777777" w:rsidR="000D70BE" w:rsidRDefault="000D70BE" w:rsidP="000D70BE">
      <w:pPr>
        <w:pStyle w:val="ListParagraph"/>
        <w:rPr>
          <w:ins w:id="5247" w:author="rkbansal" w:date="2020-01-09T12:08:00Z"/>
        </w:rPr>
      </w:pPr>
    </w:p>
    <w:p w14:paraId="210F7729" w14:textId="60533C01" w:rsidR="000D70BE" w:rsidRDefault="004E6D87" w:rsidP="000D70BE">
      <w:pPr>
        <w:pStyle w:val="ListParagraph"/>
        <w:rPr>
          <w:ins w:id="5248" w:author="rkbansal" w:date="2020-01-09T12:08:00Z"/>
        </w:rPr>
      </w:pPr>
      <w:ins w:id="5249" w:author="rkbansal" w:date="2020-02-23T19:44:00Z">
        <w:r>
          <w:rPr>
            <w:noProof/>
          </w:rPr>
          <w:lastRenderedPageBreak/>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8210550"/>
                      </a:xfrm>
                      <a:prstGeom prst="rect">
                        <a:avLst/>
                      </a:prstGeom>
                    </pic:spPr>
                  </pic:pic>
                </a:graphicData>
              </a:graphic>
            </wp:inline>
          </w:drawing>
        </w:r>
      </w:ins>
      <w:ins w:id="5250"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251" w:author="rkbansal" w:date="2020-02-24T19:45:00Z"/>
        </w:rPr>
      </w:pPr>
      <w:ins w:id="5252"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5253" w:author="rkbansal" w:date="2020-04-11T13:44:00Z"/>
          <w:rPrChange w:id="5254" w:author="rkbansal" w:date="2020-04-11T13:44:00Z">
            <w:rPr>
              <w:ins w:id="5255" w:author="rkbansal" w:date="2020-04-11T13:44:00Z"/>
              <w:rFonts w:ascii="Consolas" w:hAnsi="Consolas" w:cs="Consolas"/>
              <w:color w:val="000000"/>
              <w:sz w:val="20"/>
              <w:szCs w:val="20"/>
              <w:shd w:val="clear" w:color="auto" w:fill="E8F2FE"/>
            </w:rPr>
          </w:rPrChange>
        </w:rPr>
      </w:pPr>
      <w:ins w:id="5256"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257" w:author="rkbansal" w:date="2020-01-09T18:31:00Z">
        <w:r w:rsidR="004F7A1A">
          <w:rPr>
            <w:rFonts w:ascii="Consolas" w:hAnsi="Consolas" w:cs="Consolas"/>
            <w:color w:val="000000"/>
            <w:sz w:val="20"/>
            <w:szCs w:val="20"/>
            <w:shd w:val="clear" w:color="auto" w:fill="D4D4D4"/>
          </w:rPr>
          <w:t>Project</w:t>
        </w:r>
      </w:ins>
      <w:ins w:id="5258"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5259" w:author="rkbansal" w:date="2020-04-11T13:44:00Z"/>
        </w:rPr>
      </w:pPr>
      <w:ins w:id="5260" w:author="rkbansal" w:date="2020-04-11T13:44:00Z">
        <w:r>
          <w:t xml:space="preserve">Enable Eureka Client so that it can </w:t>
        </w:r>
      </w:ins>
      <w:ins w:id="5261" w:author="rkbansal" w:date="2020-04-11T15:11:00Z">
        <w:r w:rsidR="00E62684">
          <w:t xml:space="preserve">be </w:t>
        </w:r>
      </w:ins>
      <w:ins w:id="5262" w:author="rkbansal" w:date="2020-04-11T13:44:00Z">
        <w:r>
          <w:t>register with Eureka Server</w:t>
        </w:r>
      </w:ins>
    </w:p>
    <w:p w14:paraId="52DA1799" w14:textId="77777777" w:rsidR="00C84AF7" w:rsidRDefault="00C84AF7" w:rsidP="00C84AF7">
      <w:pPr>
        <w:pStyle w:val="ListParagraph"/>
        <w:numPr>
          <w:ilvl w:val="1"/>
          <w:numId w:val="74"/>
        </w:numPr>
        <w:rPr>
          <w:ins w:id="5263" w:author="rkbansal" w:date="2020-04-11T13:44:00Z"/>
        </w:rPr>
      </w:pPr>
      <w:ins w:id="5264" w:author="rkbansal" w:date="2020-04-11T13:44:00Z">
        <w:r>
          <w:t>Enable Circuit breaker</w:t>
        </w:r>
      </w:ins>
    </w:p>
    <w:p w14:paraId="31D9459A" w14:textId="0D0E8528" w:rsidR="00C84AF7" w:rsidRDefault="00C84AF7" w:rsidP="00C84AF7">
      <w:pPr>
        <w:pStyle w:val="ListParagraph"/>
        <w:numPr>
          <w:ilvl w:val="1"/>
          <w:numId w:val="74"/>
        </w:numPr>
        <w:rPr>
          <w:ins w:id="5265" w:author="rkbansal" w:date="2020-04-11T13:44:00Z"/>
        </w:rPr>
      </w:pPr>
      <w:ins w:id="5266" w:author="rkbansal" w:date="2020-04-11T13:44:00Z">
        <w:r>
          <w:t>Enable JpaRepositories</w:t>
        </w:r>
      </w:ins>
    </w:p>
    <w:p w14:paraId="0116FE4A" w14:textId="6712CB32" w:rsidR="00445F55" w:rsidRPr="001A4DA1" w:rsidRDefault="00445F55">
      <w:pPr>
        <w:pStyle w:val="ListParagraph"/>
        <w:numPr>
          <w:ilvl w:val="1"/>
          <w:numId w:val="74"/>
        </w:numPr>
        <w:rPr>
          <w:ins w:id="5267" w:author="rkbansal" w:date="2020-01-09T12:08:00Z"/>
        </w:rPr>
        <w:pPrChange w:id="5268" w:author="rkbansal" w:date="2020-04-11T13:44:00Z">
          <w:pPr>
            <w:pStyle w:val="ListParagraph"/>
            <w:numPr>
              <w:numId w:val="23"/>
            </w:numPr>
            <w:ind w:hanging="360"/>
          </w:pPr>
        </w:pPrChange>
      </w:pPr>
      <w:ins w:id="5269" w:author="rkbansal" w:date="2020-04-11T13:44:00Z">
        <w:r>
          <w:t>Enable swagger2 so that we can view the document</w:t>
        </w:r>
      </w:ins>
    </w:p>
    <w:p w14:paraId="3E716F98" w14:textId="5B700FF0" w:rsidR="000D70BE" w:rsidRDefault="00366A1A" w:rsidP="000D70BE">
      <w:pPr>
        <w:rPr>
          <w:ins w:id="5270" w:author="rkbansal" w:date="2020-01-09T12:08:00Z"/>
        </w:rPr>
      </w:pPr>
      <w:ins w:id="5271" w:author="rkbansal" w:date="2020-04-11T15:07:00Z">
        <w:r>
          <w:rPr>
            <w:noProof/>
          </w:rPr>
          <w:drawing>
            <wp:inline distT="0" distB="0" distL="0" distR="0" wp14:anchorId="75204047" wp14:editId="714ED8AE">
              <wp:extent cx="5924550" cy="43053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24550" cy="4305300"/>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272" w:author="rkbansal" w:date="2020-01-09T18:41:00Z"/>
        </w:rPr>
      </w:pPr>
      <w:ins w:id="5273" w:author="rkbansal" w:date="2020-01-09T18:38:00Z">
        <w:r>
          <w:lastRenderedPageBreak/>
          <w:t xml:space="preserve">Create the </w:t>
        </w:r>
      </w:ins>
      <w:ins w:id="5274" w:author="rkbansal" w:date="2020-01-09T18:39:00Z">
        <w:r w:rsidR="00CF45A4" w:rsidRPr="00CF45A4">
          <w:rPr>
            <w:b/>
            <w:bCs/>
            <w:rPrChange w:id="5275" w:author="rkbansal" w:date="2020-01-09T18:39:00Z">
              <w:rPr/>
            </w:rPrChange>
          </w:rPr>
          <w:t>schema name</w:t>
        </w:r>
        <w:r w:rsidR="00CF45A4">
          <w:t xml:space="preserve">: </w:t>
        </w:r>
      </w:ins>
      <w:ins w:id="5276" w:author="rkbansal" w:date="2020-01-09T18:38:00Z">
        <w:r>
          <w:t xml:space="preserve">project_schema and </w:t>
        </w:r>
        <w:r w:rsidRPr="00CF45A4">
          <w:rPr>
            <w:b/>
            <w:bCs/>
            <w:rPrChange w:id="5277" w:author="rkbansal" w:date="2020-01-09T18:39:00Z">
              <w:rPr/>
            </w:rPrChange>
          </w:rPr>
          <w:t>user</w:t>
        </w:r>
        <w:r>
          <w:t xml:space="preserve">: project and </w:t>
        </w:r>
        <w:r w:rsidRPr="00CF45A4">
          <w:rPr>
            <w:b/>
            <w:bCs/>
            <w:rPrChange w:id="5278" w:author="rkbansal" w:date="2020-01-09T18:39:00Z">
              <w:rPr/>
            </w:rPrChange>
          </w:rPr>
          <w:t>password</w:t>
        </w:r>
        <w:r>
          <w:t>:project</w:t>
        </w:r>
      </w:ins>
    </w:p>
    <w:p w14:paraId="42828651" w14:textId="77777777" w:rsidR="00CF45A4" w:rsidRPr="00CF45A4" w:rsidRDefault="00CF45A4">
      <w:pPr>
        <w:ind w:left="360" w:firstLine="360"/>
        <w:jc w:val="both"/>
        <w:rPr>
          <w:ins w:id="5279" w:author="rkbansal" w:date="2020-01-09T18:41:00Z"/>
          <w:rFonts w:cstheme="minorHAnsi"/>
          <w:lang w:val="en-US"/>
          <w:rPrChange w:id="5280" w:author="rkbansal" w:date="2020-01-09T18:41:00Z">
            <w:rPr>
              <w:ins w:id="5281" w:author="rkbansal" w:date="2020-01-09T18:41:00Z"/>
              <w:lang w:val="en-US"/>
            </w:rPr>
          </w:rPrChange>
        </w:rPr>
        <w:pPrChange w:id="5282" w:author="rkbansal" w:date="2020-01-09T18:41:00Z">
          <w:pPr>
            <w:pStyle w:val="ListParagraph"/>
            <w:numPr>
              <w:numId w:val="74"/>
            </w:numPr>
            <w:ind w:hanging="360"/>
            <w:jc w:val="both"/>
          </w:pPr>
        </w:pPrChange>
      </w:pPr>
      <w:ins w:id="5283" w:author="rkbansal" w:date="2020-01-09T18:41:00Z">
        <w:r w:rsidRPr="00CF45A4">
          <w:rPr>
            <w:rFonts w:cstheme="minorHAnsi"/>
            <w:lang w:val="en-US"/>
            <w:rPrChange w:id="5284" w:author="rkbansal" w:date="2020-01-09T18:41:00Z">
              <w:rPr>
                <w:lang w:val="en-US"/>
              </w:rPr>
            </w:rPrChange>
          </w:rPr>
          <w:t>Create the database named: root and user: bjjd using mysql command line or UI</w:t>
        </w:r>
      </w:ins>
    </w:p>
    <w:p w14:paraId="2467B442" w14:textId="77777777" w:rsidR="00CF45A4" w:rsidRPr="00D80614" w:rsidRDefault="00CF45A4">
      <w:pPr>
        <w:pStyle w:val="ListParagraph"/>
        <w:spacing w:after="300" w:line="300" w:lineRule="atLeast"/>
        <w:ind w:left="360" w:firstLine="360"/>
        <w:rPr>
          <w:ins w:id="5285" w:author="rkbansal" w:date="2020-01-09T18:41:00Z"/>
          <w:rFonts w:ascii="Helvetica" w:eastAsia="Times New Roman" w:hAnsi="Helvetica" w:cs="Times New Roman"/>
          <w:color w:val="333333"/>
          <w:sz w:val="21"/>
          <w:szCs w:val="21"/>
          <w:lang w:eastAsia="en-IN"/>
        </w:rPr>
        <w:pPrChange w:id="5286" w:author="rkbansal" w:date="2020-01-09T18:41:00Z">
          <w:pPr>
            <w:pStyle w:val="ListParagraph"/>
            <w:spacing w:after="300" w:line="300" w:lineRule="atLeast"/>
            <w:ind w:left="360"/>
          </w:pPr>
        </w:pPrChange>
      </w:pPr>
      <w:ins w:id="5287"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288" w:author="rkbansal" w:date="2020-01-09T18:41:00Z"/>
          <w:rFonts w:ascii="Helvetica" w:eastAsia="Times New Roman" w:hAnsi="Helvetica" w:cs="Times New Roman"/>
          <w:color w:val="333333"/>
          <w:sz w:val="21"/>
          <w:szCs w:val="21"/>
          <w:lang w:eastAsia="en-IN"/>
        </w:rPr>
        <w:pPrChange w:id="5289" w:author="rkbansal" w:date="2020-01-09T18:41:00Z">
          <w:pPr>
            <w:pStyle w:val="ListParagraph"/>
            <w:spacing w:after="300" w:line="300" w:lineRule="atLeast"/>
            <w:ind w:left="360"/>
          </w:pPr>
        </w:pPrChange>
      </w:pPr>
      <w:ins w:id="5290"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291" w:author="rkbansal" w:date="2020-01-09T18:40:00Z"/>
        </w:rPr>
        <w:pPrChange w:id="5292" w:author="rkbansal" w:date="2020-01-09T18:41:00Z">
          <w:pPr>
            <w:pStyle w:val="ListParagraph"/>
            <w:numPr>
              <w:numId w:val="74"/>
            </w:numPr>
            <w:ind w:hanging="360"/>
          </w:pPr>
        </w:pPrChange>
      </w:pPr>
    </w:p>
    <w:p w14:paraId="2AD70377" w14:textId="77777777" w:rsidR="00CF45A4" w:rsidRDefault="00CF45A4" w:rsidP="00CF45A4">
      <w:pPr>
        <w:pStyle w:val="ListParagraph"/>
        <w:rPr>
          <w:ins w:id="5293" w:author="rkbansal" w:date="2020-01-09T18:40:00Z"/>
        </w:rPr>
      </w:pPr>
      <w:ins w:id="5294" w:author="rkbansal" w:date="2020-01-09T18:40:00Z">
        <w:r>
          <w:t xml:space="preserve">create user 'project'@'%' identified by 'project'; </w:t>
        </w:r>
      </w:ins>
    </w:p>
    <w:p w14:paraId="15ACC686" w14:textId="77777777" w:rsidR="00CF45A4" w:rsidRDefault="00CF45A4" w:rsidP="00CF45A4">
      <w:pPr>
        <w:pStyle w:val="ListParagraph"/>
        <w:rPr>
          <w:ins w:id="5295" w:author="rkbansal" w:date="2020-01-09T18:40:00Z"/>
        </w:rPr>
      </w:pPr>
    </w:p>
    <w:p w14:paraId="2048B170" w14:textId="77777777" w:rsidR="00CF45A4" w:rsidRDefault="00CF45A4" w:rsidP="00CF45A4">
      <w:pPr>
        <w:pStyle w:val="ListParagraph"/>
        <w:rPr>
          <w:ins w:id="5296" w:author="rkbansal" w:date="2020-01-09T18:40:00Z"/>
        </w:rPr>
      </w:pPr>
      <w:ins w:id="5297" w:author="rkbansal" w:date="2020-01-09T18:40:00Z">
        <w:r>
          <w:t>create database project_schema;</w:t>
        </w:r>
      </w:ins>
    </w:p>
    <w:p w14:paraId="1FCBD65A" w14:textId="77777777" w:rsidR="00CF45A4" w:rsidRDefault="00CF45A4" w:rsidP="00CF45A4">
      <w:pPr>
        <w:pStyle w:val="ListParagraph"/>
        <w:rPr>
          <w:ins w:id="5298" w:author="rkbansal" w:date="2020-01-09T18:40:00Z"/>
        </w:rPr>
      </w:pPr>
    </w:p>
    <w:p w14:paraId="69EB0B2B" w14:textId="77777777" w:rsidR="00CF45A4" w:rsidRDefault="00CF45A4" w:rsidP="00CF45A4">
      <w:pPr>
        <w:pStyle w:val="ListParagraph"/>
        <w:rPr>
          <w:ins w:id="5299" w:author="rkbansal" w:date="2020-01-09T18:40:00Z"/>
        </w:rPr>
      </w:pPr>
      <w:ins w:id="5300" w:author="rkbansal" w:date="2020-01-09T18:40:00Z">
        <w:r>
          <w:t>grant all on project_schema.* to project@'%';</w:t>
        </w:r>
      </w:ins>
    </w:p>
    <w:p w14:paraId="1067F8D7" w14:textId="77777777" w:rsidR="00CF45A4" w:rsidRDefault="00CF45A4">
      <w:pPr>
        <w:pStyle w:val="ListParagraph"/>
        <w:rPr>
          <w:ins w:id="5301" w:author="rkbansal" w:date="2020-01-09T18:38:00Z"/>
        </w:rPr>
        <w:pPrChange w:id="5302" w:author="rkbansal" w:date="2020-01-09T18:40:00Z">
          <w:pPr>
            <w:pStyle w:val="ListParagraph"/>
            <w:numPr>
              <w:numId w:val="74"/>
            </w:numPr>
            <w:ind w:hanging="360"/>
          </w:pPr>
        </w:pPrChange>
      </w:pPr>
    </w:p>
    <w:p w14:paraId="20D2EB85" w14:textId="21BD436B" w:rsidR="000D70BE" w:rsidRDefault="000D70BE">
      <w:pPr>
        <w:pStyle w:val="ListParagraph"/>
        <w:numPr>
          <w:ilvl w:val="0"/>
          <w:numId w:val="74"/>
        </w:numPr>
        <w:rPr>
          <w:ins w:id="5303" w:author="rkbansal" w:date="2020-03-30T20:48:00Z"/>
        </w:rPr>
      </w:pPr>
      <w:ins w:id="5304" w:author="rkbansal" w:date="2020-01-09T12:08:00Z">
        <w:r>
          <w:t>Update the application.properties to register with Eureka client</w:t>
        </w:r>
      </w:ins>
    </w:p>
    <w:p w14:paraId="74D02540" w14:textId="325C5B82" w:rsidR="001E46E2" w:rsidRDefault="00531318">
      <w:pPr>
        <w:pStyle w:val="ListParagraph"/>
        <w:rPr>
          <w:ins w:id="5305" w:author="rkbansal" w:date="2020-01-09T12:08:00Z"/>
        </w:rPr>
        <w:pPrChange w:id="5306" w:author="rkbansal" w:date="2020-03-30T20:48:00Z">
          <w:pPr>
            <w:pStyle w:val="ListParagraph"/>
            <w:numPr>
              <w:numId w:val="23"/>
            </w:numPr>
            <w:ind w:hanging="360"/>
          </w:pPr>
        </w:pPrChange>
      </w:pPr>
      <w:ins w:id="5307" w:author="rkbansal" w:date="2020-03-31T01:14:00Z">
        <w:r>
          <w:rPr>
            <w:noProof/>
          </w:rPr>
          <w:drawing>
            <wp:inline distT="0" distB="0" distL="0" distR="0" wp14:anchorId="1C2F4666" wp14:editId="5CAC650F">
              <wp:extent cx="8543925" cy="51054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543925" cy="5105400"/>
                      </a:xfrm>
                      <a:prstGeom prst="rect">
                        <a:avLst/>
                      </a:prstGeom>
                    </pic:spPr>
                  </pic:pic>
                </a:graphicData>
              </a:graphic>
            </wp:inline>
          </w:drawing>
        </w:r>
      </w:ins>
    </w:p>
    <w:p w14:paraId="56A203DD" w14:textId="60793EA4" w:rsidR="000D70BE" w:rsidRDefault="000D70BE" w:rsidP="000D70BE">
      <w:pPr>
        <w:pStyle w:val="ListParagraph"/>
        <w:rPr>
          <w:ins w:id="5308" w:author="rkbansal" w:date="2020-01-09T12:08:00Z"/>
        </w:rPr>
      </w:pPr>
    </w:p>
    <w:p w14:paraId="207B181E" w14:textId="77777777" w:rsidR="000D70BE" w:rsidRDefault="000D70BE">
      <w:pPr>
        <w:pStyle w:val="ListParagraph"/>
        <w:numPr>
          <w:ilvl w:val="0"/>
          <w:numId w:val="74"/>
        </w:numPr>
        <w:rPr>
          <w:ins w:id="5309" w:author="rkbansal" w:date="2020-01-09T12:08:00Z"/>
        </w:rPr>
        <w:pPrChange w:id="5310" w:author="rkbansal" w:date="2020-01-09T12:12:00Z">
          <w:pPr>
            <w:pStyle w:val="ListParagraph"/>
            <w:numPr>
              <w:numId w:val="23"/>
            </w:numPr>
            <w:ind w:hanging="360"/>
          </w:pPr>
        </w:pPrChange>
      </w:pPr>
      <w:ins w:id="5311" w:author="rkbansal" w:date="2020-01-09T12:08:00Z">
        <w:r>
          <w:t>Service should be exposed as following:</w:t>
        </w:r>
      </w:ins>
    </w:p>
    <w:p w14:paraId="2D5900C7" w14:textId="3217C532" w:rsidR="000D70BE" w:rsidRDefault="00111FFF" w:rsidP="000D70BE">
      <w:pPr>
        <w:pStyle w:val="ListParagraph"/>
        <w:rPr>
          <w:ins w:id="5312" w:author="rkbansal" w:date="2020-01-09T12:08:00Z"/>
        </w:rPr>
      </w:pPr>
      <w:ins w:id="5313"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2628900"/>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314" w:author="rkbansal" w:date="2020-01-09T12:08:00Z"/>
        </w:rPr>
        <w:pPrChange w:id="5315" w:author="rkbansal" w:date="2020-01-09T12:12:00Z">
          <w:pPr>
            <w:pStyle w:val="ListParagraph"/>
            <w:numPr>
              <w:numId w:val="23"/>
            </w:numPr>
            <w:ind w:hanging="360"/>
          </w:pPr>
        </w:pPrChange>
      </w:pPr>
      <w:ins w:id="5316"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5317" w:author="rkbansal" w:date="2020-01-09T12:08:00Z"/>
          <w:rFonts w:eastAsia="Times New Roman" w:cs="Times New Roman"/>
          <w:color w:val="333333"/>
          <w:sz w:val="30"/>
          <w:szCs w:val="30"/>
          <w:lang w:eastAsia="en-IN"/>
        </w:rPr>
      </w:pPr>
      <w:ins w:id="531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9" w:author="rkbansal" w:date="2020-02-25T00:14:00Z"/>
          <w:rFonts w:ascii="Consolas" w:hAnsi="Consolas" w:cs="Consolas"/>
          <w:sz w:val="20"/>
          <w:szCs w:val="20"/>
        </w:rPr>
        <w:pPrChange w:id="5320" w:author="rkbansal" w:date="2020-02-25T00:14:00Z">
          <w:pPr>
            <w:autoSpaceDE w:val="0"/>
            <w:autoSpaceDN w:val="0"/>
            <w:adjustRightInd w:val="0"/>
            <w:spacing w:after="0" w:line="240" w:lineRule="auto"/>
          </w:pPr>
        </w:pPrChange>
      </w:pPr>
      <w:ins w:id="5321" w:author="rkbansal" w:date="2020-02-25T00:14:00Z">
        <w:r w:rsidRPr="007B537E">
          <w:rPr>
            <w:rFonts w:ascii="Consolas" w:hAnsi="Consolas" w:cs="Consolas"/>
            <w:color w:val="646464"/>
            <w:sz w:val="20"/>
            <w:szCs w:val="20"/>
            <w:highlight w:val="yellow"/>
            <w:rPrChange w:id="532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323"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4" w:author="rkbansal" w:date="2020-02-25T00:14:00Z"/>
          <w:rFonts w:ascii="Consolas" w:hAnsi="Consolas" w:cs="Consolas"/>
          <w:sz w:val="20"/>
          <w:szCs w:val="20"/>
        </w:rPr>
        <w:pPrChange w:id="5325" w:author="rkbansal" w:date="2020-02-25T00:14:00Z">
          <w:pPr>
            <w:autoSpaceDE w:val="0"/>
            <w:autoSpaceDN w:val="0"/>
            <w:adjustRightInd w:val="0"/>
            <w:spacing w:after="0" w:line="240" w:lineRule="auto"/>
          </w:pPr>
        </w:pPrChange>
      </w:pPr>
      <w:ins w:id="532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7" w:author="rkbansal" w:date="2020-02-25T00:14:00Z"/>
          <w:rFonts w:ascii="Consolas" w:hAnsi="Consolas" w:cs="Consolas"/>
          <w:sz w:val="20"/>
          <w:szCs w:val="20"/>
        </w:rPr>
        <w:pPrChange w:id="5328" w:author="rkbansal" w:date="2020-02-25T00:14:00Z">
          <w:pPr>
            <w:autoSpaceDE w:val="0"/>
            <w:autoSpaceDN w:val="0"/>
            <w:adjustRightInd w:val="0"/>
            <w:spacing w:after="0" w:line="240" w:lineRule="auto"/>
          </w:pPr>
        </w:pPrChange>
      </w:pPr>
      <w:ins w:id="532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0" w:author="rkbansal" w:date="2020-02-25T00:14:00Z"/>
          <w:rFonts w:ascii="Consolas" w:hAnsi="Consolas" w:cs="Consolas"/>
          <w:sz w:val="20"/>
          <w:szCs w:val="20"/>
        </w:rPr>
        <w:pPrChange w:id="5331"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2" w:author="rkbansal" w:date="2020-02-25T00:14:00Z"/>
          <w:rFonts w:ascii="Consolas" w:hAnsi="Consolas" w:cs="Consolas"/>
          <w:sz w:val="20"/>
          <w:szCs w:val="20"/>
        </w:rPr>
        <w:pPrChange w:id="5333" w:author="rkbansal" w:date="2020-02-25T00:14:00Z">
          <w:pPr>
            <w:autoSpaceDE w:val="0"/>
            <w:autoSpaceDN w:val="0"/>
            <w:adjustRightInd w:val="0"/>
            <w:spacing w:after="0" w:line="240" w:lineRule="auto"/>
          </w:pPr>
        </w:pPrChange>
      </w:pPr>
      <w:ins w:id="5334"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5" w:author="rkbansal" w:date="2020-02-25T00:14:00Z"/>
          <w:rFonts w:ascii="Consolas" w:hAnsi="Consolas" w:cs="Consolas"/>
          <w:sz w:val="20"/>
          <w:szCs w:val="20"/>
        </w:rPr>
        <w:pPrChange w:id="5336" w:author="rkbansal" w:date="2020-02-25T00:14:00Z">
          <w:pPr>
            <w:autoSpaceDE w:val="0"/>
            <w:autoSpaceDN w:val="0"/>
            <w:adjustRightInd w:val="0"/>
            <w:spacing w:after="0" w:line="240" w:lineRule="auto"/>
          </w:pPr>
        </w:pPrChange>
      </w:pPr>
      <w:ins w:id="533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8" w:author="rkbansal" w:date="2020-02-25T00:14:00Z"/>
          <w:rFonts w:ascii="Consolas" w:hAnsi="Consolas" w:cs="Consolas"/>
          <w:sz w:val="20"/>
          <w:szCs w:val="20"/>
        </w:rPr>
        <w:pPrChange w:id="5339" w:author="rkbansal" w:date="2020-02-25T00:14:00Z">
          <w:pPr>
            <w:autoSpaceDE w:val="0"/>
            <w:autoSpaceDN w:val="0"/>
            <w:adjustRightInd w:val="0"/>
            <w:spacing w:after="0" w:line="240" w:lineRule="auto"/>
          </w:pPr>
        </w:pPrChange>
      </w:pPr>
      <w:ins w:id="5340"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1" w:author="rkbansal" w:date="2020-02-25T00:14:00Z"/>
          <w:rFonts w:ascii="Consolas" w:hAnsi="Consolas" w:cs="Consolas"/>
          <w:sz w:val="20"/>
          <w:szCs w:val="20"/>
        </w:rPr>
        <w:pPrChange w:id="5342" w:author="rkbansal" w:date="2020-02-25T00:14:00Z">
          <w:pPr>
            <w:autoSpaceDE w:val="0"/>
            <w:autoSpaceDN w:val="0"/>
            <w:adjustRightInd w:val="0"/>
            <w:spacing w:after="0" w:line="240" w:lineRule="auto"/>
          </w:pPr>
        </w:pPrChange>
      </w:pPr>
      <w:ins w:id="5343"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4" w:author="rkbansal" w:date="2020-02-25T00:14:00Z"/>
          <w:rFonts w:ascii="Consolas" w:hAnsi="Consolas" w:cs="Consolas"/>
          <w:sz w:val="20"/>
          <w:szCs w:val="20"/>
        </w:rPr>
        <w:pPrChange w:id="5345" w:author="rkbansal" w:date="2020-02-25T00:14:00Z">
          <w:pPr>
            <w:autoSpaceDE w:val="0"/>
            <w:autoSpaceDN w:val="0"/>
            <w:adjustRightInd w:val="0"/>
            <w:spacing w:after="0" w:line="240" w:lineRule="auto"/>
          </w:pPr>
        </w:pPrChange>
      </w:pPr>
      <w:ins w:id="5346"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7" w:author="rkbansal" w:date="2020-02-25T00:14:00Z"/>
          <w:rFonts w:ascii="Consolas" w:hAnsi="Consolas" w:cs="Consolas"/>
          <w:sz w:val="20"/>
          <w:szCs w:val="20"/>
        </w:rPr>
        <w:pPrChange w:id="5348" w:author="rkbansal" w:date="2020-02-25T00:14:00Z">
          <w:pPr>
            <w:autoSpaceDE w:val="0"/>
            <w:autoSpaceDN w:val="0"/>
            <w:adjustRightInd w:val="0"/>
            <w:spacing w:after="0" w:line="240" w:lineRule="auto"/>
          </w:pPr>
        </w:pPrChange>
      </w:pPr>
      <w:ins w:id="5349"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0" w:author="rkbansal" w:date="2020-02-25T00:14:00Z"/>
          <w:rFonts w:ascii="Consolas" w:hAnsi="Consolas" w:cs="Consolas"/>
          <w:sz w:val="20"/>
          <w:szCs w:val="20"/>
        </w:rPr>
        <w:pPrChange w:id="5351" w:author="rkbansal" w:date="2020-02-25T00:14:00Z">
          <w:pPr>
            <w:autoSpaceDE w:val="0"/>
            <w:autoSpaceDN w:val="0"/>
            <w:adjustRightInd w:val="0"/>
            <w:spacing w:after="0" w:line="240" w:lineRule="auto"/>
          </w:pPr>
        </w:pPrChange>
      </w:pPr>
      <w:ins w:id="5352"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3" w:author="rkbansal" w:date="2020-02-25T00:14:00Z"/>
          <w:rFonts w:ascii="Consolas" w:hAnsi="Consolas" w:cs="Consolas"/>
          <w:sz w:val="20"/>
          <w:szCs w:val="20"/>
        </w:rPr>
        <w:pPrChange w:id="5354" w:author="rkbansal" w:date="2020-02-25T00:14:00Z">
          <w:pPr>
            <w:autoSpaceDE w:val="0"/>
            <w:autoSpaceDN w:val="0"/>
            <w:adjustRightInd w:val="0"/>
            <w:spacing w:after="0" w:line="240" w:lineRule="auto"/>
          </w:pPr>
        </w:pPrChange>
      </w:pPr>
      <w:ins w:id="5355"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6" w:author="rkbansal" w:date="2020-02-25T00:14:00Z"/>
          <w:rFonts w:ascii="Consolas" w:hAnsi="Consolas" w:cs="Consolas"/>
          <w:sz w:val="20"/>
          <w:szCs w:val="20"/>
        </w:rPr>
        <w:pPrChange w:id="5357" w:author="rkbansal" w:date="2020-02-25T00:14:00Z">
          <w:pPr>
            <w:autoSpaceDE w:val="0"/>
            <w:autoSpaceDN w:val="0"/>
            <w:adjustRightInd w:val="0"/>
            <w:spacing w:after="0" w:line="240" w:lineRule="auto"/>
          </w:pPr>
        </w:pPrChange>
      </w:pPr>
      <w:ins w:id="5358"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9" w:author="rkbansal" w:date="2020-02-25T00:14:00Z"/>
          <w:rFonts w:ascii="Consolas" w:hAnsi="Consolas" w:cs="Consolas"/>
          <w:sz w:val="20"/>
          <w:szCs w:val="20"/>
        </w:rPr>
        <w:pPrChange w:id="5360" w:author="rkbansal" w:date="2020-02-25T00:14:00Z">
          <w:pPr>
            <w:autoSpaceDE w:val="0"/>
            <w:autoSpaceDN w:val="0"/>
            <w:adjustRightInd w:val="0"/>
            <w:spacing w:after="0" w:line="240" w:lineRule="auto"/>
          </w:pPr>
        </w:pPrChange>
      </w:pPr>
      <w:ins w:id="5361"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2" w:author="rkbansal" w:date="2020-02-25T00:14:00Z"/>
          <w:rFonts w:ascii="Consolas" w:hAnsi="Consolas" w:cs="Consolas"/>
          <w:sz w:val="20"/>
          <w:szCs w:val="20"/>
        </w:rPr>
        <w:pPrChange w:id="5363" w:author="rkbansal" w:date="2020-02-25T00:14:00Z">
          <w:pPr>
            <w:autoSpaceDE w:val="0"/>
            <w:autoSpaceDN w:val="0"/>
            <w:adjustRightInd w:val="0"/>
            <w:spacing w:after="0" w:line="240" w:lineRule="auto"/>
          </w:pPr>
        </w:pPrChange>
      </w:pPr>
      <w:ins w:id="5364"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5" w:author="rkbansal" w:date="2020-02-25T00:14:00Z"/>
          <w:rFonts w:ascii="Consolas" w:hAnsi="Consolas" w:cs="Consolas"/>
          <w:sz w:val="20"/>
          <w:szCs w:val="20"/>
        </w:rPr>
        <w:pPrChange w:id="5366"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7" w:author="rkbansal" w:date="2020-02-25T00:14:00Z"/>
          <w:rFonts w:ascii="Consolas" w:hAnsi="Consolas" w:cs="Consolas"/>
          <w:sz w:val="20"/>
          <w:szCs w:val="20"/>
        </w:rPr>
        <w:pPrChange w:id="5368" w:author="rkbansal" w:date="2020-02-25T00:14:00Z">
          <w:pPr>
            <w:autoSpaceDE w:val="0"/>
            <w:autoSpaceDN w:val="0"/>
            <w:adjustRightInd w:val="0"/>
            <w:spacing w:after="0" w:line="240" w:lineRule="auto"/>
          </w:pPr>
        </w:pPrChange>
      </w:pPr>
      <w:ins w:id="536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0" w:author="rkbansal" w:date="2020-02-25T00:14:00Z"/>
          <w:rFonts w:ascii="Consolas" w:hAnsi="Consolas" w:cs="Consolas"/>
          <w:sz w:val="20"/>
          <w:szCs w:val="20"/>
        </w:rPr>
        <w:pPrChange w:id="5371" w:author="rkbansal" w:date="2020-02-25T00:14:00Z">
          <w:pPr>
            <w:autoSpaceDE w:val="0"/>
            <w:autoSpaceDN w:val="0"/>
            <w:adjustRightInd w:val="0"/>
            <w:spacing w:after="0" w:line="240" w:lineRule="auto"/>
          </w:pPr>
        </w:pPrChange>
      </w:pPr>
      <w:ins w:id="537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3" w:author="rkbansal" w:date="2020-02-25T00:14:00Z"/>
          <w:rFonts w:ascii="Consolas" w:hAnsi="Consolas" w:cs="Consolas"/>
          <w:sz w:val="20"/>
          <w:szCs w:val="20"/>
        </w:rPr>
        <w:pPrChange w:id="5374" w:author="rkbansal" w:date="2020-02-25T00:14:00Z">
          <w:pPr>
            <w:autoSpaceDE w:val="0"/>
            <w:autoSpaceDN w:val="0"/>
            <w:adjustRightInd w:val="0"/>
            <w:spacing w:after="0" w:line="240" w:lineRule="auto"/>
          </w:pPr>
        </w:pPrChange>
      </w:pPr>
      <w:ins w:id="537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6" w:author="rkbansal" w:date="2020-02-25T00:14:00Z"/>
          <w:rFonts w:ascii="Consolas" w:hAnsi="Consolas" w:cs="Consolas"/>
          <w:sz w:val="20"/>
          <w:szCs w:val="20"/>
        </w:rPr>
        <w:pPrChange w:id="5377" w:author="rkbansal" w:date="2020-02-25T00:14:00Z">
          <w:pPr>
            <w:autoSpaceDE w:val="0"/>
            <w:autoSpaceDN w:val="0"/>
            <w:adjustRightInd w:val="0"/>
            <w:spacing w:after="0" w:line="240" w:lineRule="auto"/>
          </w:pPr>
        </w:pPrChange>
      </w:pPr>
      <w:ins w:id="5378"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9" w:author="rkbansal" w:date="2020-02-25T00:14:00Z"/>
          <w:rFonts w:ascii="Consolas" w:hAnsi="Consolas" w:cs="Consolas"/>
          <w:sz w:val="20"/>
          <w:szCs w:val="20"/>
        </w:rPr>
        <w:pPrChange w:id="5380" w:author="rkbansal" w:date="2020-02-25T00:14:00Z">
          <w:pPr>
            <w:autoSpaceDE w:val="0"/>
            <w:autoSpaceDN w:val="0"/>
            <w:adjustRightInd w:val="0"/>
            <w:spacing w:after="0" w:line="240" w:lineRule="auto"/>
          </w:pPr>
        </w:pPrChange>
      </w:pPr>
      <w:ins w:id="5381" w:author="rkbansal" w:date="2020-02-25T00:14:00Z">
        <w:r>
          <w:rPr>
            <w:rFonts w:ascii="Consolas" w:hAnsi="Consolas" w:cs="Consolas"/>
            <w:color w:val="000000"/>
            <w:sz w:val="20"/>
            <w:szCs w:val="20"/>
          </w:rPr>
          <w:lastRenderedPageBreak/>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38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38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38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38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386"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7" w:author="rkbansal" w:date="2020-02-25T00:14:00Z"/>
          <w:rFonts w:ascii="Consolas" w:hAnsi="Consolas" w:cs="Consolas"/>
          <w:sz w:val="20"/>
          <w:szCs w:val="20"/>
        </w:rPr>
        <w:pPrChange w:id="5388" w:author="rkbansal" w:date="2020-02-25T00:14:00Z">
          <w:pPr>
            <w:autoSpaceDE w:val="0"/>
            <w:autoSpaceDN w:val="0"/>
            <w:adjustRightInd w:val="0"/>
            <w:spacing w:after="0" w:line="240" w:lineRule="auto"/>
          </w:pPr>
        </w:pPrChange>
      </w:pPr>
      <w:ins w:id="5389"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0" w:author="rkbansal" w:date="2020-02-25T00:14:00Z"/>
          <w:rFonts w:ascii="Consolas" w:hAnsi="Consolas" w:cs="Consolas"/>
          <w:sz w:val="20"/>
          <w:szCs w:val="20"/>
        </w:rPr>
        <w:pPrChange w:id="5391" w:author="rkbansal" w:date="2020-02-25T00:14:00Z">
          <w:pPr>
            <w:autoSpaceDE w:val="0"/>
            <w:autoSpaceDN w:val="0"/>
            <w:adjustRightInd w:val="0"/>
            <w:spacing w:after="0" w:line="240" w:lineRule="auto"/>
          </w:pPr>
        </w:pPrChange>
      </w:pPr>
      <w:ins w:id="5392"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3" w:author="rkbansal" w:date="2020-02-25T00:14:00Z"/>
          <w:rFonts w:ascii="Consolas" w:hAnsi="Consolas" w:cs="Consolas"/>
          <w:sz w:val="20"/>
          <w:szCs w:val="20"/>
        </w:rPr>
        <w:pPrChange w:id="5394" w:author="rkbansal" w:date="2020-02-25T00:14:00Z">
          <w:pPr>
            <w:autoSpaceDE w:val="0"/>
            <w:autoSpaceDN w:val="0"/>
            <w:adjustRightInd w:val="0"/>
            <w:spacing w:after="0" w:line="240" w:lineRule="auto"/>
          </w:pPr>
        </w:pPrChange>
      </w:pPr>
      <w:ins w:id="5395"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6" w:author="rkbansal" w:date="2020-02-25T00:14:00Z"/>
          <w:rFonts w:ascii="Consolas" w:hAnsi="Consolas" w:cs="Consolas"/>
          <w:sz w:val="20"/>
          <w:szCs w:val="20"/>
        </w:rPr>
        <w:pPrChange w:id="5397" w:author="rkbansal" w:date="2020-02-25T00:14:00Z">
          <w:pPr>
            <w:autoSpaceDE w:val="0"/>
            <w:autoSpaceDN w:val="0"/>
            <w:adjustRightInd w:val="0"/>
            <w:spacing w:after="0" w:line="240" w:lineRule="auto"/>
          </w:pPr>
        </w:pPrChange>
      </w:pPr>
      <w:ins w:id="5398"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9" w:author="rkbansal" w:date="2020-02-25T00:14:00Z"/>
          <w:rFonts w:ascii="Consolas" w:hAnsi="Consolas" w:cs="Consolas"/>
          <w:sz w:val="20"/>
          <w:szCs w:val="20"/>
        </w:rPr>
        <w:pPrChange w:id="5400" w:author="rkbansal" w:date="2020-02-25T00:14:00Z">
          <w:pPr>
            <w:autoSpaceDE w:val="0"/>
            <w:autoSpaceDN w:val="0"/>
            <w:adjustRightInd w:val="0"/>
            <w:spacing w:after="0" w:line="240" w:lineRule="auto"/>
          </w:pPr>
        </w:pPrChange>
      </w:pPr>
      <w:ins w:id="5401"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2" w:author="rkbansal" w:date="2020-02-25T00:14:00Z"/>
          <w:rFonts w:ascii="Consolas" w:hAnsi="Consolas" w:cs="Consolas"/>
          <w:sz w:val="20"/>
          <w:szCs w:val="20"/>
        </w:rPr>
        <w:pPrChange w:id="5403"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4" w:author="rkbansal" w:date="2020-01-09T12:08:00Z"/>
        </w:rPr>
        <w:pPrChange w:id="5405" w:author="rkbansal" w:date="2020-03-30T20:39:00Z">
          <w:pPr>
            <w:pBdr>
              <w:top w:val="single" w:sz="4" w:space="1" w:color="auto"/>
              <w:left w:val="single" w:sz="4" w:space="4" w:color="auto"/>
              <w:bottom w:val="single" w:sz="4" w:space="1" w:color="auto"/>
              <w:right w:val="single" w:sz="4" w:space="4" w:color="auto"/>
            </w:pBdr>
          </w:pPr>
        </w:pPrChange>
      </w:pPr>
      <w:ins w:id="5406"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407" w:author="rkbansal" w:date="2020-03-30T20:39:00Z"/>
          <w:bCs/>
        </w:rPr>
      </w:pPr>
      <w:ins w:id="5408" w:author="rkbansal" w:date="2020-03-30T20:39:00Z">
        <w:r>
          <w:rPr>
            <w:bCs/>
          </w:rPr>
          <w:t>Made changes in the Swagger’s HomeController</w:t>
        </w:r>
      </w:ins>
    </w:p>
    <w:p w14:paraId="45B7C1E6" w14:textId="77777777" w:rsidR="00A74323" w:rsidRPr="00A74323" w:rsidRDefault="00A74323">
      <w:pPr>
        <w:pStyle w:val="ListParagraph"/>
        <w:rPr>
          <w:ins w:id="5409" w:author="rkbansal" w:date="2020-01-09T12:08:00Z"/>
          <w:bCs/>
          <w:rPrChange w:id="5410" w:author="rkbansal" w:date="2020-03-30T20:39:00Z">
            <w:rPr>
              <w:ins w:id="5411" w:author="rkbansal" w:date="2020-01-09T12:08:00Z"/>
            </w:rPr>
          </w:rPrChange>
        </w:rPr>
        <w:pPrChange w:id="5412" w:author="rkbansal" w:date="2020-03-30T20:39:00Z">
          <w:pPr>
            <w:ind w:firstLine="720"/>
          </w:pPr>
        </w:pPrChange>
      </w:pPr>
    </w:p>
    <w:p w14:paraId="4382954B" w14:textId="7750EEFD" w:rsidR="000D70BE" w:rsidRPr="007D5DE0" w:rsidRDefault="0016127D" w:rsidP="000D70BE">
      <w:pPr>
        <w:ind w:firstLine="720"/>
        <w:rPr>
          <w:ins w:id="5413" w:author="rkbansal" w:date="2020-01-09T12:08:00Z"/>
          <w:b/>
          <w:sz w:val="18"/>
        </w:rPr>
      </w:pPr>
      <w:ins w:id="5414"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415" w:author="rkbansal" w:date="2020-03-31T01:18:00Z"/>
        </w:rPr>
      </w:pPr>
      <w:ins w:id="5416" w:author="rkbansal" w:date="2020-01-09T12:08:00Z">
        <w:r>
          <w:t>After running the application, should be visible following functions for the following url:</w:t>
        </w:r>
        <w:r w:rsidRPr="00B51A16">
          <w:t xml:space="preserve"> </w:t>
        </w:r>
      </w:ins>
      <w:ins w:id="5417"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418" w:author="rkbansal" w:date="2020-03-30T20:40:00Z"/>
        </w:rPr>
        <w:pPrChange w:id="5419" w:author="rkbansal" w:date="2020-03-31T01:18:00Z">
          <w:pPr>
            <w:pStyle w:val="ListParagraph"/>
            <w:numPr>
              <w:numId w:val="74"/>
            </w:numPr>
            <w:ind w:hanging="360"/>
          </w:pPr>
        </w:pPrChange>
      </w:pPr>
    </w:p>
    <w:p w14:paraId="6D581E38" w14:textId="449F0FDF" w:rsidR="00A74323" w:rsidRDefault="00A74323" w:rsidP="00A74323">
      <w:pPr>
        <w:pStyle w:val="ListParagraph"/>
        <w:rPr>
          <w:ins w:id="5420" w:author="rkbansal" w:date="2020-03-30T20:46:00Z"/>
        </w:rPr>
      </w:pPr>
      <w:ins w:id="5421" w:author="rkbansal" w:date="2020-03-30T20:41:00Z">
        <w:r>
          <w:t>Or</w:t>
        </w:r>
      </w:ins>
    </w:p>
    <w:p w14:paraId="38E05D38" w14:textId="22EC094B" w:rsidR="00A74323" w:rsidRDefault="006E2911" w:rsidP="00A74323">
      <w:pPr>
        <w:pStyle w:val="ListParagraph"/>
        <w:rPr>
          <w:ins w:id="5422" w:author="rkbansal" w:date="2020-03-31T01:19:00Z"/>
        </w:rPr>
      </w:pPr>
      <w:ins w:id="5423"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424" w:author="rkbansal" w:date="2020-03-29T22:11:00Z"/>
        </w:rPr>
        <w:pPrChange w:id="5425" w:author="rkbansal" w:date="2020-03-30T20:40:00Z">
          <w:pPr>
            <w:pStyle w:val="ListParagraph"/>
            <w:numPr>
              <w:numId w:val="74"/>
            </w:numPr>
            <w:ind w:hanging="360"/>
          </w:pPr>
        </w:pPrChange>
      </w:pPr>
    </w:p>
    <w:p w14:paraId="0BA65717" w14:textId="730BC292" w:rsidR="00F534A1" w:rsidRDefault="00AF032E">
      <w:pPr>
        <w:pStyle w:val="ListParagraph"/>
        <w:rPr>
          <w:ins w:id="5426" w:author="rkbansal" w:date="2020-01-09T12:08:00Z"/>
        </w:rPr>
        <w:pPrChange w:id="5427" w:author="rkbansal" w:date="2020-03-29T22:11:00Z">
          <w:pPr>
            <w:pStyle w:val="ListParagraph"/>
            <w:numPr>
              <w:numId w:val="23"/>
            </w:numPr>
            <w:ind w:hanging="360"/>
          </w:pPr>
        </w:pPrChange>
      </w:pPr>
      <w:ins w:id="5428" w:author="rkbansal" w:date="2020-03-29T22:13:00Z">
        <w:r>
          <w:rPr>
            <w:noProof/>
          </w:rPr>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429" w:author="rkbansal" w:date="2020-01-09T12:08:00Z"/>
        </w:rPr>
      </w:pPr>
    </w:p>
    <w:p w14:paraId="7A5367F7" w14:textId="3F8F0F22" w:rsidR="000D70BE" w:rsidRDefault="000D70BE">
      <w:pPr>
        <w:pStyle w:val="ListParagraph"/>
        <w:numPr>
          <w:ilvl w:val="0"/>
          <w:numId w:val="74"/>
        </w:numPr>
        <w:rPr>
          <w:ins w:id="5430" w:author="rkbansal" w:date="2020-01-09T12:08:00Z"/>
        </w:rPr>
        <w:pPrChange w:id="5431" w:author="rkbansal" w:date="2020-01-09T12:12:00Z">
          <w:pPr>
            <w:pStyle w:val="ListParagraph"/>
            <w:numPr>
              <w:numId w:val="23"/>
            </w:numPr>
            <w:ind w:hanging="360"/>
          </w:pPr>
        </w:pPrChange>
      </w:pPr>
      <w:ins w:id="5432" w:author="rkbansal" w:date="2020-01-09T12:08:00Z">
        <w:r>
          <w:t xml:space="preserve">Test the </w:t>
        </w:r>
      </w:ins>
      <w:ins w:id="5433" w:author="rkbansal" w:date="2020-03-29T21:50:00Z">
        <w:r w:rsidR="00773D9D">
          <w:t>Project</w:t>
        </w:r>
      </w:ins>
      <w:ins w:id="5434" w:author="rkbansal" w:date="2020-01-09T12:08:00Z">
        <w:r>
          <w:t xml:space="preserve"> Api using JUnit</w:t>
        </w:r>
      </w:ins>
    </w:p>
    <w:p w14:paraId="6CC872FA" w14:textId="5305D77E" w:rsidR="000D70BE" w:rsidRPr="00047E66" w:rsidRDefault="00412667" w:rsidP="000D70BE">
      <w:pPr>
        <w:rPr>
          <w:ins w:id="5435" w:author="rkbansal" w:date="2020-01-09T12:08:00Z"/>
        </w:rPr>
      </w:pPr>
      <w:ins w:id="5436" w:author="rkbansal" w:date="2020-04-11T15:09:00Z">
        <w:r>
          <w:rPr>
            <w:noProof/>
          </w:rPr>
          <w:lastRenderedPageBreak/>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437" w:author="rkbansal" w:date="2020-02-25T00:17:00Z"/>
          <w:b/>
        </w:rPr>
      </w:pPr>
      <w:ins w:id="5438"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439" w:author="rkbansal" w:date="2020-02-25T00:17:00Z"/>
          <w:rFonts w:cs="Consolas"/>
          <w:color w:val="000000"/>
          <w:shd w:val="clear" w:color="auto" w:fill="E8F2FE"/>
        </w:rPr>
      </w:pPr>
      <w:ins w:id="5440"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5441" w:author="rkbansal" w:date="2020-02-25T00:17:00Z"/>
          <w:rFonts w:cs="Consolas"/>
          <w:color w:val="000000"/>
          <w:shd w:val="clear" w:color="auto" w:fill="E8F2FE"/>
        </w:rPr>
      </w:pPr>
      <w:ins w:id="5442" w:author="rkbansal" w:date="2020-02-25T00:17:00Z">
        <w:r w:rsidRPr="004F63DB">
          <w:rPr>
            <w:rFonts w:cs="Consolas"/>
            <w:color w:val="000000"/>
            <w:shd w:val="clear" w:color="auto" w:fill="E8F2FE"/>
          </w:rPr>
          <w:t>UserMgmt</w:t>
        </w:r>
      </w:ins>
      <w:ins w:id="5443" w:author="rkbansal" w:date="2020-02-25T00:42:00Z">
        <w:r w:rsidR="00C57FE3">
          <w:rPr>
            <w:rFonts w:cs="Consolas"/>
            <w:color w:val="000000"/>
            <w:shd w:val="clear" w:color="auto" w:fill="E8F2FE"/>
          </w:rPr>
          <w:t>Rest</w:t>
        </w:r>
      </w:ins>
      <w:ins w:id="5444"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5445" w:author="rkbansal" w:date="2020-02-25T00:17:00Z"/>
          <w:rFonts w:cs="Consolas"/>
          <w:color w:val="000000"/>
          <w:shd w:val="clear" w:color="auto" w:fill="E8F2FE"/>
        </w:rPr>
      </w:pPr>
      <w:ins w:id="5446"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5447" w:author="rkbansal" w:date="2020-02-25T00:18:00Z"/>
          <w:b/>
          <w:rPrChange w:id="5448" w:author="rkbansal" w:date="2020-02-25T00:18:00Z">
            <w:rPr>
              <w:ins w:id="5449" w:author="rkbansal" w:date="2020-02-25T00:18:00Z"/>
              <w:rFonts w:cs="Consolas"/>
              <w:color w:val="000000"/>
              <w:shd w:val="clear" w:color="auto" w:fill="E8F2FE"/>
            </w:rPr>
          </w:rPrChange>
        </w:rPr>
      </w:pPr>
      <w:ins w:id="5450"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5451" w:author="rkbansal" w:date="2020-02-25T00:17:00Z"/>
          <w:b/>
        </w:rPr>
      </w:pPr>
      <w:ins w:id="5452" w:author="rkbansal" w:date="2020-02-25T00:18:00Z">
        <w:r>
          <w:rPr>
            <w:rFonts w:cs="Consolas"/>
            <w:color w:val="000000"/>
            <w:shd w:val="clear" w:color="auto" w:fill="E8F2FE"/>
          </w:rPr>
          <w:t>ProjectM</w:t>
        </w:r>
      </w:ins>
      <w:ins w:id="5453"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5454"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455" w:author="rkbansal" w:date="2020-02-25T00:46:00Z"/>
          <w:sz w:val="18"/>
          <w:rPrChange w:id="5456" w:author="rkbansal" w:date="2020-02-25T00:46:00Z">
            <w:rPr>
              <w:ins w:id="5457" w:author="rkbansal" w:date="2020-02-25T00:46:00Z"/>
            </w:rPr>
          </w:rPrChange>
        </w:rPr>
      </w:pPr>
      <w:ins w:id="5458"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459" w:author="rkbansal" w:date="2020-02-25T00:17:00Z"/>
          <w:sz w:val="18"/>
        </w:rPr>
        <w:pPrChange w:id="5460" w:author="rkbansal" w:date="2020-02-25T00:46:00Z">
          <w:pPr>
            <w:pStyle w:val="ListParagraph"/>
            <w:numPr>
              <w:numId w:val="19"/>
            </w:numPr>
            <w:ind w:hanging="360"/>
          </w:pPr>
        </w:pPrChange>
      </w:pPr>
      <w:ins w:id="5461" w:author="rkbansal" w:date="2020-04-04T21:10:00Z">
        <w:r>
          <w:rPr>
            <w:noProof/>
          </w:rPr>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462" w:author="rkbansal" w:date="2020-02-25T01:05:00Z"/>
        </w:rPr>
      </w:pPr>
      <w:ins w:id="5463" w:author="rkbansal" w:date="2020-02-25T00:59:00Z">
        <w:r>
          <w:t xml:space="preserve">Testing </w:t>
        </w:r>
      </w:ins>
    </w:p>
    <w:p w14:paraId="31B6C268" w14:textId="31A2EFC0" w:rsidR="00247050" w:rsidRDefault="00247050">
      <w:pPr>
        <w:pStyle w:val="ListParagraph"/>
        <w:numPr>
          <w:ilvl w:val="1"/>
          <w:numId w:val="19"/>
        </w:numPr>
        <w:rPr>
          <w:ins w:id="5464" w:author="rkbansal" w:date="2020-02-25T01:05:00Z"/>
        </w:rPr>
      </w:pPr>
      <w:ins w:id="5465" w:author="rkbansal" w:date="2020-02-25T01:05:00Z">
        <w:r>
          <w:t>Without authentication</w:t>
        </w:r>
      </w:ins>
      <w:ins w:id="5466" w:author="rkbansal" w:date="2020-02-25T01:06:00Z">
        <w:r w:rsidR="001F55B5" w:rsidRPr="001F55B5">
          <w:t xml:space="preserve"> </w:t>
        </w:r>
        <w:r w:rsidR="001F55B5">
          <w:t>means directly hitting the project-mgmt-project running on 5379</w:t>
        </w:r>
      </w:ins>
    </w:p>
    <w:p w14:paraId="5753F4B8" w14:textId="0FA16BB1" w:rsidR="00247050" w:rsidRDefault="00247050">
      <w:pPr>
        <w:pStyle w:val="ListParagraph"/>
        <w:numPr>
          <w:ilvl w:val="1"/>
          <w:numId w:val="19"/>
        </w:numPr>
        <w:rPr>
          <w:ins w:id="5467" w:author="rkbansal" w:date="2020-02-25T01:03:00Z"/>
        </w:rPr>
        <w:pPrChange w:id="5468" w:author="rkbansal" w:date="2020-02-25T01:05:00Z">
          <w:pPr>
            <w:pStyle w:val="ListParagraph"/>
            <w:numPr>
              <w:numId w:val="19"/>
            </w:numPr>
            <w:ind w:hanging="360"/>
          </w:pPr>
        </w:pPrChange>
      </w:pPr>
      <w:ins w:id="5469" w:author="rkbansal" w:date="2020-02-25T01:05:00Z">
        <w:r>
          <w:t xml:space="preserve">With authentication means every request to </w:t>
        </w:r>
      </w:ins>
      <w:ins w:id="5470" w:author="rkbansal" w:date="2020-02-25T01:09:00Z">
        <w:r w:rsidR="001F55B5">
          <w:t xml:space="preserve">project-mgmt-service </w:t>
        </w:r>
      </w:ins>
      <w:ins w:id="5471" w:author="rkbansal" w:date="2020-02-25T01:05:00Z">
        <w:r>
          <w:t>microservice will be hit via gateway running 1379</w:t>
        </w:r>
      </w:ins>
    </w:p>
    <w:p w14:paraId="1490395D" w14:textId="77777777" w:rsidR="001F55B5" w:rsidRDefault="001F55B5">
      <w:pPr>
        <w:pStyle w:val="ListParagraph"/>
        <w:ind w:left="1440"/>
        <w:rPr>
          <w:ins w:id="5472" w:author="rkbansal" w:date="2020-02-25T01:06:00Z"/>
        </w:rPr>
        <w:pPrChange w:id="5473" w:author="rkbansal" w:date="2020-02-25T01:06:00Z">
          <w:pPr>
            <w:pStyle w:val="ListParagraph"/>
            <w:numPr>
              <w:ilvl w:val="1"/>
              <w:numId w:val="19"/>
            </w:numPr>
            <w:ind w:left="1440" w:hanging="360"/>
          </w:pPr>
        </w:pPrChange>
      </w:pPr>
    </w:p>
    <w:p w14:paraId="11DCCAC3" w14:textId="77777777" w:rsidR="001F55B5" w:rsidRDefault="001F55B5">
      <w:pPr>
        <w:pStyle w:val="ListParagraph"/>
        <w:ind w:left="1440"/>
        <w:rPr>
          <w:ins w:id="5474" w:author="rkbansal" w:date="2020-02-25T01:06:00Z"/>
        </w:rPr>
        <w:pPrChange w:id="5475" w:author="rkbansal" w:date="2020-02-25T01:06:00Z">
          <w:pPr>
            <w:pStyle w:val="ListParagraph"/>
            <w:numPr>
              <w:ilvl w:val="1"/>
              <w:numId w:val="19"/>
            </w:numPr>
            <w:ind w:left="1440" w:hanging="360"/>
          </w:pPr>
        </w:pPrChange>
      </w:pPr>
    </w:p>
    <w:p w14:paraId="60EFD196" w14:textId="7BF57029" w:rsidR="000D70BE" w:rsidRDefault="006B269A">
      <w:pPr>
        <w:pStyle w:val="ListParagraph"/>
        <w:numPr>
          <w:ilvl w:val="2"/>
          <w:numId w:val="19"/>
        </w:numPr>
        <w:rPr>
          <w:ins w:id="5476" w:author="rkbansal" w:date="2020-02-25T00:59:00Z"/>
        </w:rPr>
        <w:pPrChange w:id="5477" w:author="rkbansal" w:date="2020-02-25T01:06:00Z">
          <w:pPr>
            <w:pStyle w:val="ListParagraph"/>
            <w:numPr>
              <w:numId w:val="19"/>
            </w:numPr>
            <w:ind w:hanging="360"/>
          </w:pPr>
        </w:pPrChange>
      </w:pPr>
      <w:ins w:id="5478" w:author="rkbansal" w:date="2020-02-25T00:59:00Z">
        <w:r>
          <w:t>without authentication means directly hitting the project-mgmt-project running on 5379</w:t>
        </w:r>
      </w:ins>
    </w:p>
    <w:p w14:paraId="3ED4472D" w14:textId="77777777" w:rsidR="00247050" w:rsidRDefault="00247050" w:rsidP="00247050">
      <w:pPr>
        <w:pStyle w:val="ListParagraph"/>
        <w:rPr>
          <w:ins w:id="5479" w:author="rkbansal" w:date="2020-02-25T01:03:00Z"/>
          <w:b/>
          <w:sz w:val="28"/>
        </w:rPr>
      </w:pPr>
    </w:p>
    <w:p w14:paraId="6001384C" w14:textId="4A3AB127" w:rsidR="00247050" w:rsidRDefault="00240C06" w:rsidP="00247050">
      <w:pPr>
        <w:pStyle w:val="ListParagraph"/>
        <w:rPr>
          <w:ins w:id="5480" w:author="rkbansal" w:date="2020-02-25T01:04:00Z"/>
          <w:b/>
          <w:sz w:val="28"/>
        </w:rPr>
      </w:pPr>
      <w:ins w:id="5481" w:author="rkbansal" w:date="2020-04-04T21:12:00Z">
        <w:r>
          <w:rPr>
            <w:noProof/>
          </w:rPr>
          <w:lastRenderedPageBreak/>
          <w:drawing>
            <wp:inline distT="0" distB="0" distL="0" distR="0" wp14:anchorId="48AAF976" wp14:editId="674A0C0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779000" cy="4006850"/>
                      </a:xfrm>
                      <a:prstGeom prst="rect">
                        <a:avLst/>
                      </a:prstGeom>
                    </pic:spPr>
                  </pic:pic>
                </a:graphicData>
              </a:graphic>
            </wp:inline>
          </w:drawing>
        </w:r>
      </w:ins>
    </w:p>
    <w:p w14:paraId="1E100E61" w14:textId="77777777" w:rsidR="00247050" w:rsidRDefault="00247050" w:rsidP="00247050">
      <w:pPr>
        <w:pStyle w:val="ListParagraph"/>
        <w:rPr>
          <w:ins w:id="5482" w:author="rkbansal" w:date="2020-02-25T01:04:00Z"/>
          <w:b/>
          <w:sz w:val="28"/>
        </w:rPr>
      </w:pPr>
    </w:p>
    <w:p w14:paraId="67E5B121" w14:textId="33795BBC" w:rsidR="00247050" w:rsidRDefault="00247050" w:rsidP="00247050">
      <w:pPr>
        <w:pStyle w:val="ListParagraph"/>
        <w:rPr>
          <w:ins w:id="5483" w:author="rkbansal" w:date="2020-02-25T01:04:00Z"/>
          <w:b/>
          <w:sz w:val="28"/>
        </w:rPr>
      </w:pPr>
    </w:p>
    <w:p w14:paraId="51C11210" w14:textId="76DED6B0" w:rsidR="00247050" w:rsidRDefault="00247050" w:rsidP="00247050">
      <w:pPr>
        <w:pStyle w:val="ListParagraph"/>
        <w:rPr>
          <w:ins w:id="5484" w:author="rkbansal" w:date="2020-02-25T01:04:00Z"/>
          <w:b/>
          <w:sz w:val="28"/>
        </w:rPr>
      </w:pPr>
    </w:p>
    <w:p w14:paraId="5DDF06D6" w14:textId="3F68858C" w:rsidR="00247050" w:rsidRPr="00ED1246" w:rsidRDefault="001F55B5">
      <w:pPr>
        <w:pStyle w:val="ListParagraph"/>
        <w:numPr>
          <w:ilvl w:val="2"/>
          <w:numId w:val="19"/>
        </w:numPr>
        <w:rPr>
          <w:ins w:id="5485" w:author="rkbansal" w:date="2020-02-25T01:10:00Z"/>
          <w:b/>
          <w:sz w:val="28"/>
          <w:rPrChange w:id="5486" w:author="rkbansal" w:date="2020-02-25T01:10:00Z">
            <w:rPr>
              <w:ins w:id="5487" w:author="rkbansal" w:date="2020-02-25T01:10:00Z"/>
            </w:rPr>
          </w:rPrChange>
        </w:rPr>
      </w:pPr>
      <w:ins w:id="5488" w:author="rkbansal" w:date="2020-02-25T01:07:00Z">
        <w:r>
          <w:t xml:space="preserve">with authentication means every request to </w:t>
        </w:r>
      </w:ins>
      <w:ins w:id="5489" w:author="rkbansal" w:date="2020-02-25T01:09:00Z">
        <w:r>
          <w:t>project-mgmt-</w:t>
        </w:r>
      </w:ins>
      <w:ins w:id="5490" w:author="rkbansal" w:date="2020-02-25T01:10:00Z">
        <w:r>
          <w:t>service</w:t>
        </w:r>
      </w:ins>
      <w:ins w:id="5491" w:author="rkbansal" w:date="2020-02-25T01:07:00Z">
        <w:r>
          <w:t xml:space="preserve"> microservice will be hit via gateway running</w:t>
        </w:r>
      </w:ins>
      <w:ins w:id="5492" w:author="rkbansal" w:date="2020-04-04T21:18:00Z">
        <w:r w:rsidR="00716CEC">
          <w:t xml:space="preserve"> on</w:t>
        </w:r>
      </w:ins>
      <w:ins w:id="5493" w:author="rkbansal" w:date="2020-02-25T01:07:00Z">
        <w:r>
          <w:t xml:space="preserve"> 1379</w:t>
        </w:r>
      </w:ins>
    </w:p>
    <w:p w14:paraId="3BB7D837" w14:textId="031B5A62" w:rsidR="00ED1246" w:rsidRPr="001C387C" w:rsidRDefault="00CF518B" w:rsidP="00ED1246">
      <w:pPr>
        <w:pStyle w:val="ListParagraph"/>
        <w:numPr>
          <w:ilvl w:val="3"/>
          <w:numId w:val="19"/>
        </w:numPr>
        <w:rPr>
          <w:ins w:id="5494" w:author="rkbansal" w:date="2020-02-25T01:15:00Z"/>
          <w:b/>
          <w:sz w:val="28"/>
          <w:rPrChange w:id="5495" w:author="rkbansal" w:date="2020-02-25T01:15:00Z">
            <w:rPr>
              <w:ins w:id="5496" w:author="rkbansal" w:date="2020-02-25T01:15:00Z"/>
            </w:rPr>
          </w:rPrChange>
        </w:rPr>
      </w:pPr>
      <w:ins w:id="5497" w:author="rkbansal" w:date="2020-02-25T01:13:00Z">
        <w:r>
          <w:t xml:space="preserve">getting project details with status “A” but </w:t>
        </w:r>
      </w:ins>
      <w:ins w:id="5498" w:author="rkbansal" w:date="2020-02-25T01:10:00Z">
        <w:r w:rsidR="00ED1246">
          <w:t>without token</w:t>
        </w:r>
      </w:ins>
      <w:ins w:id="5499" w:author="rkbansal" w:date="2020-02-25T01:11:00Z">
        <w:r>
          <w:t xml:space="preserve"> means no </w:t>
        </w:r>
      </w:ins>
      <w:ins w:id="5500" w:author="rkbansal" w:date="2020-02-25T01:13:00Z">
        <w:r>
          <w:t>authorization code(Bearer token) in the header</w:t>
        </w:r>
      </w:ins>
      <w:ins w:id="5501" w:author="rkbansal" w:date="2020-02-25T01:14:00Z">
        <w:r>
          <w:t xml:space="preserve"> will give the error.</w:t>
        </w:r>
      </w:ins>
    </w:p>
    <w:p w14:paraId="4B67093D" w14:textId="7B6F1F56" w:rsidR="001C387C" w:rsidRPr="001C387C" w:rsidRDefault="00957C11">
      <w:pPr>
        <w:pStyle w:val="ListParagraph"/>
        <w:ind w:left="2160"/>
        <w:rPr>
          <w:ins w:id="5502" w:author="rkbansal" w:date="2020-02-25T01:15:00Z"/>
          <w:b/>
          <w:sz w:val="28"/>
          <w:rPrChange w:id="5503" w:author="rkbansal" w:date="2020-02-25T01:15:00Z">
            <w:rPr>
              <w:ins w:id="5504" w:author="rkbansal" w:date="2020-02-25T01:15:00Z"/>
            </w:rPr>
          </w:rPrChange>
        </w:rPr>
        <w:pPrChange w:id="5505" w:author="rkbansal" w:date="2020-02-25T01:15:00Z">
          <w:pPr>
            <w:pStyle w:val="ListParagraph"/>
            <w:numPr>
              <w:ilvl w:val="3"/>
              <w:numId w:val="19"/>
            </w:numPr>
            <w:ind w:left="2880" w:hanging="360"/>
          </w:pPr>
        </w:pPrChange>
      </w:pPr>
      <w:ins w:id="5506"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507" w:author="rkbansal" w:date="2020-02-25T01:13:00Z"/>
          <w:b/>
          <w:sz w:val="28"/>
          <w:rPrChange w:id="5508" w:author="rkbansal" w:date="2020-02-25T01:15:00Z">
            <w:rPr>
              <w:ins w:id="5509" w:author="rkbansal" w:date="2020-02-25T01:13:00Z"/>
            </w:rPr>
          </w:rPrChange>
        </w:rPr>
        <w:pPrChange w:id="5510"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511" w:author="rkbansal" w:date="2020-02-25T01:18:00Z"/>
          <w:b/>
          <w:sz w:val="28"/>
          <w:rPrChange w:id="5512" w:author="rkbansal" w:date="2020-02-25T01:18:00Z">
            <w:rPr>
              <w:ins w:id="5513" w:author="rkbansal" w:date="2020-02-25T01:18:00Z"/>
            </w:rPr>
          </w:rPrChange>
        </w:rPr>
      </w:pPr>
      <w:ins w:id="5514" w:author="rkbansal" w:date="2020-02-25T01:17:00Z">
        <w:r>
          <w:t>getting project details with status “A” but with token means authorization code(Bearer token) in the header wil</w:t>
        </w:r>
      </w:ins>
      <w:ins w:id="5515" w:author="rkbansal" w:date="2020-02-25T01:18:00Z">
        <w:r>
          <w:t>l be provided using authentication service</w:t>
        </w:r>
      </w:ins>
    </w:p>
    <w:p w14:paraId="047E46D2" w14:textId="744B15FE" w:rsidR="00511C1C" w:rsidRDefault="00511C1C" w:rsidP="00511C1C">
      <w:pPr>
        <w:pStyle w:val="ListParagraph"/>
        <w:numPr>
          <w:ilvl w:val="0"/>
          <w:numId w:val="79"/>
        </w:numPr>
        <w:rPr>
          <w:ins w:id="5516" w:author="rkbansal" w:date="2020-02-25T01:25:00Z"/>
          <w:b/>
          <w:sz w:val="28"/>
        </w:rPr>
      </w:pPr>
      <w:ins w:id="5517" w:author="rkbansal" w:date="2020-02-25T01:19:00Z">
        <w:r>
          <w:rPr>
            <w:b/>
            <w:sz w:val="28"/>
          </w:rPr>
          <w:t xml:space="preserve">To get authentication code </w:t>
        </w:r>
      </w:ins>
      <w:ins w:id="5518" w:author="rkbansal" w:date="2020-04-04T21:20:00Z">
        <w:r w:rsidR="00BD4EDA">
          <w:rPr>
            <w:b/>
            <w:sz w:val="28"/>
          </w:rPr>
          <w:t xml:space="preserve">in response header </w:t>
        </w:r>
      </w:ins>
      <w:ins w:id="5519" w:author="rkbansal" w:date="2020-02-25T01:19:00Z">
        <w:r>
          <w:rPr>
            <w:b/>
            <w:sz w:val="28"/>
          </w:rPr>
          <w:t>using authentication service</w:t>
        </w:r>
      </w:ins>
    </w:p>
    <w:p w14:paraId="5D335295" w14:textId="6D711145" w:rsidR="00D76B85" w:rsidRDefault="006D668F">
      <w:pPr>
        <w:pStyle w:val="ListParagraph"/>
        <w:ind w:left="3960"/>
        <w:rPr>
          <w:ins w:id="5520" w:author="rkbansal" w:date="2020-02-25T01:19:00Z"/>
          <w:b/>
          <w:sz w:val="28"/>
        </w:rPr>
        <w:pPrChange w:id="5521" w:author="rkbansal" w:date="2020-02-25T01:25:00Z">
          <w:pPr>
            <w:pStyle w:val="ListParagraph"/>
            <w:numPr>
              <w:numId w:val="79"/>
            </w:numPr>
            <w:ind w:left="3960" w:hanging="360"/>
          </w:pPr>
        </w:pPrChange>
      </w:pPr>
      <w:ins w:id="5522" w:author="rkbansal" w:date="2020-04-04T21:20:00Z">
        <w:r>
          <w:rPr>
            <w:noProof/>
          </w:rPr>
          <w:lastRenderedPageBreak/>
          <w:drawing>
            <wp:inline distT="0" distB="0" distL="0" distR="0" wp14:anchorId="25B075F6" wp14:editId="1BCD1E4C">
              <wp:extent cx="9779000" cy="4773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779000" cy="4773295"/>
                      </a:xfrm>
                      <a:prstGeom prst="rect">
                        <a:avLst/>
                      </a:prstGeom>
                    </pic:spPr>
                  </pic:pic>
                </a:graphicData>
              </a:graphic>
            </wp:inline>
          </w:drawing>
        </w:r>
      </w:ins>
    </w:p>
    <w:p w14:paraId="62264943" w14:textId="519D6EDA" w:rsidR="00D76B85" w:rsidRPr="001A0DFC" w:rsidRDefault="00D76B85" w:rsidP="00511C1C">
      <w:pPr>
        <w:pStyle w:val="ListParagraph"/>
        <w:numPr>
          <w:ilvl w:val="0"/>
          <w:numId w:val="79"/>
        </w:numPr>
        <w:rPr>
          <w:ins w:id="5523" w:author="rkbansal" w:date="2020-02-25T01:32:00Z"/>
          <w:b/>
          <w:sz w:val="28"/>
          <w:rPrChange w:id="5524" w:author="rkbansal" w:date="2020-02-25T01:32:00Z">
            <w:rPr>
              <w:ins w:id="5525" w:author="rkbansal" w:date="2020-02-25T01:32:00Z"/>
            </w:rPr>
          </w:rPrChange>
        </w:rPr>
      </w:pPr>
      <w:ins w:id="5526" w:author="rkbansal" w:date="2020-02-25T01:26:00Z">
        <w:r>
          <w:rPr>
            <w:b/>
            <w:sz w:val="28"/>
          </w:rPr>
          <w:t>Now hit the proje</w:t>
        </w:r>
      </w:ins>
      <w:ins w:id="5527" w:author="rkbansal" w:date="2020-02-26T20:34:00Z">
        <w:r w:rsidR="00683812">
          <w:rPr>
            <w:b/>
            <w:sz w:val="28"/>
          </w:rPr>
          <w:t>c</w:t>
        </w:r>
      </w:ins>
      <w:ins w:id="5528" w:author="rkbansal" w:date="2020-02-25T01:26:00Z">
        <w:r>
          <w:rPr>
            <w:b/>
            <w:sz w:val="28"/>
          </w:rPr>
          <w:t>t</w:t>
        </w:r>
      </w:ins>
      <w:ins w:id="5529" w:author="rkbansal" w:date="2020-02-25T01:27:00Z">
        <w:r>
          <w:rPr>
            <w:b/>
            <w:sz w:val="28"/>
          </w:rPr>
          <w:t xml:space="preserve">-mgmt-service to </w:t>
        </w:r>
        <w:r>
          <w:t xml:space="preserve">get project details with status “A” </w:t>
        </w:r>
      </w:ins>
      <w:ins w:id="5530" w:author="rkbansal" w:date="2020-02-25T01:32:00Z">
        <w:r w:rsidR="001A0DFC">
          <w:t>by providing the</w:t>
        </w:r>
      </w:ins>
      <w:ins w:id="5531" w:author="rkbansal" w:date="2020-02-25T01:27:00Z">
        <w:r>
          <w:t xml:space="preserve"> token means authorization code(Bearer token) in the header</w:t>
        </w:r>
      </w:ins>
      <w:ins w:id="5532" w:author="rkbansal" w:date="2020-02-25T01:30:00Z">
        <w:r w:rsidR="00A775D7">
          <w:t xml:space="preserve"> received in above step</w:t>
        </w:r>
      </w:ins>
    </w:p>
    <w:p w14:paraId="351050D1" w14:textId="4C7A9C69" w:rsidR="001A0DFC" w:rsidRPr="00A775D7" w:rsidRDefault="00896CD3">
      <w:pPr>
        <w:pStyle w:val="ListParagraph"/>
        <w:ind w:left="3960"/>
        <w:rPr>
          <w:ins w:id="5533" w:author="rkbansal" w:date="2020-02-25T01:30:00Z"/>
          <w:b/>
          <w:sz w:val="28"/>
          <w:rPrChange w:id="5534" w:author="rkbansal" w:date="2020-02-25T01:30:00Z">
            <w:rPr>
              <w:ins w:id="5535" w:author="rkbansal" w:date="2020-02-25T01:30:00Z"/>
            </w:rPr>
          </w:rPrChange>
        </w:rPr>
        <w:pPrChange w:id="5536" w:author="rkbansal" w:date="2020-02-25T01:32:00Z">
          <w:pPr>
            <w:pStyle w:val="ListParagraph"/>
            <w:numPr>
              <w:numId w:val="79"/>
            </w:numPr>
            <w:ind w:left="3960" w:hanging="360"/>
          </w:pPr>
        </w:pPrChange>
      </w:pPr>
      <w:ins w:id="5537" w:author="rkbansal" w:date="2020-04-04T21:22:00Z">
        <w:r>
          <w:rPr>
            <w:noProof/>
          </w:rPr>
          <w:drawing>
            <wp:inline distT="0" distB="0" distL="0" distR="0" wp14:anchorId="16CF3313" wp14:editId="598E2700">
              <wp:extent cx="9779000" cy="42964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779000" cy="4296410"/>
                      </a:xfrm>
                      <a:prstGeom prst="rect">
                        <a:avLst/>
                      </a:prstGeom>
                    </pic:spPr>
                  </pic:pic>
                </a:graphicData>
              </a:graphic>
            </wp:inline>
          </w:drawing>
        </w:r>
      </w:ins>
    </w:p>
    <w:p w14:paraId="557DE859" w14:textId="77777777" w:rsidR="00A775D7" w:rsidRPr="00ED1246" w:rsidRDefault="00A775D7">
      <w:pPr>
        <w:pStyle w:val="ListParagraph"/>
        <w:ind w:left="3960"/>
        <w:rPr>
          <w:ins w:id="5538" w:author="rkbansal" w:date="2020-02-25T01:10:00Z"/>
          <w:b/>
          <w:sz w:val="28"/>
          <w:rPrChange w:id="5539" w:author="rkbansal" w:date="2020-02-25T01:10:00Z">
            <w:rPr>
              <w:ins w:id="5540" w:author="rkbansal" w:date="2020-02-25T01:10:00Z"/>
            </w:rPr>
          </w:rPrChange>
        </w:rPr>
        <w:pPrChange w:id="5541"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542" w:author="rkbansal" w:date="2020-02-25T01:04:00Z"/>
          <w:b/>
          <w:sz w:val="28"/>
        </w:rPr>
        <w:pPrChange w:id="5543" w:author="rkbansal" w:date="2020-02-25T01:10:00Z">
          <w:pPr>
            <w:pStyle w:val="ListParagraph"/>
          </w:pPr>
        </w:pPrChange>
      </w:pPr>
    </w:p>
    <w:p w14:paraId="6B9CFDEB" w14:textId="77777777" w:rsidR="00247050" w:rsidRDefault="00247050" w:rsidP="00247050">
      <w:pPr>
        <w:pStyle w:val="ListParagraph"/>
        <w:rPr>
          <w:ins w:id="5544" w:author="rkbansal" w:date="2020-02-25T01:04:00Z"/>
          <w:b/>
          <w:sz w:val="28"/>
        </w:rPr>
      </w:pPr>
    </w:p>
    <w:p w14:paraId="7F667FF1" w14:textId="39932E17" w:rsidR="00247050" w:rsidRPr="00247050" w:rsidRDefault="00247050">
      <w:pPr>
        <w:pStyle w:val="ListParagraph"/>
        <w:rPr>
          <w:ins w:id="5545" w:author="rkbansal" w:date="2020-02-25T01:02:00Z"/>
          <w:rPrChange w:id="5546" w:author="rkbansal" w:date="2020-02-25T01:03:00Z">
            <w:rPr>
              <w:ins w:id="5547" w:author="rkbansal" w:date="2020-02-25T01:02:00Z"/>
              <w:rFonts w:eastAsiaTheme="majorEastAsia" w:cstheme="majorBidi"/>
              <w:color w:val="2F5496" w:themeColor="accent1" w:themeShade="BF"/>
              <w:szCs w:val="26"/>
            </w:rPr>
          </w:rPrChange>
        </w:rPr>
        <w:pPrChange w:id="5548" w:author="rkbansal" w:date="2020-02-25T01:03:00Z">
          <w:pPr/>
        </w:pPrChange>
      </w:pPr>
      <w:ins w:id="5549" w:author="rkbansal" w:date="2020-02-25T01:02:00Z">
        <w:r w:rsidRPr="00247050">
          <w:rPr>
            <w:b/>
            <w:sz w:val="28"/>
            <w:rPrChange w:id="5550" w:author="rkbansal" w:date="2020-02-25T01:03:00Z">
              <w:rPr/>
            </w:rPrChange>
          </w:rPr>
          <w:br w:type="page"/>
        </w:r>
      </w:ins>
    </w:p>
    <w:p w14:paraId="38186FDF" w14:textId="1FD13AE8" w:rsidR="006A39B1" w:rsidRDefault="00C62AC7" w:rsidP="00C62AC7">
      <w:pPr>
        <w:pStyle w:val="Heading2"/>
        <w:rPr>
          <w:rFonts w:ascii="Georgia" w:hAnsi="Georgia"/>
          <w:b/>
          <w:sz w:val="28"/>
        </w:rPr>
      </w:pPr>
      <w:del w:id="5551" w:author="rkbansal" w:date="2020-01-09T12:08:00Z">
        <w:r w:rsidRPr="00981242" w:rsidDel="003759CB">
          <w:rPr>
            <w:rFonts w:ascii="Georgia" w:hAnsi="Georgia"/>
            <w:b/>
            <w:sz w:val="28"/>
          </w:rPr>
          <w:lastRenderedPageBreak/>
          <w:delText>Member</w:delText>
        </w:r>
      </w:del>
      <w:ins w:id="5552"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5553" w:author="rkbansal" w:date="2020-04-19T23:41:00Z">
          <w:pPr>
            <w:pStyle w:val="ListParagraph"/>
            <w:numPr>
              <w:numId w:val="22"/>
            </w:numPr>
            <w:ind w:hanging="360"/>
          </w:pPr>
        </w:pPrChange>
      </w:pPr>
      <w:ins w:id="5554"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5555" w:author="rkbansal" w:date="2020-04-19T23:41:00Z">
          <w:pPr>
            <w:pStyle w:val="ListParagraph"/>
            <w:numPr>
              <w:numId w:val="22"/>
            </w:numPr>
            <w:ind w:hanging="360"/>
          </w:pPr>
        </w:pPrChange>
      </w:pPr>
      <w:ins w:id="5556" w:author="rkbansal" w:date="2020-04-19T23:41:00Z">
        <w:r>
          <w:t>2</w:t>
        </w:r>
      </w:ins>
      <w:ins w:id="5557" w:author="rkbansal" w:date="2020-04-19T23:42:00Z">
        <w:r>
          <w:t xml:space="preserve">. </w:t>
        </w:r>
      </w:ins>
      <w:r w:rsidR="002F4616">
        <w:t>Update the member</w:t>
      </w:r>
    </w:p>
    <w:p w14:paraId="6936FF80" w14:textId="63433F93" w:rsidR="002F4616" w:rsidRDefault="006810F3">
      <w:pPr>
        <w:ind w:left="360"/>
        <w:pPrChange w:id="5558" w:author="rkbansal" w:date="2020-04-19T23:43:00Z">
          <w:pPr>
            <w:pStyle w:val="ListParagraph"/>
            <w:numPr>
              <w:numId w:val="22"/>
            </w:numPr>
            <w:ind w:hanging="360"/>
          </w:pPr>
        </w:pPrChange>
      </w:pPr>
      <w:ins w:id="5559" w:author="rkbansal" w:date="2020-04-19T23:43:00Z">
        <w:r>
          <w:t xml:space="preserve">3. </w:t>
        </w:r>
      </w:ins>
      <w:r w:rsidR="002F4616">
        <w:t>Get the list of all the members</w:t>
      </w:r>
    </w:p>
    <w:p w14:paraId="32C4DF89" w14:textId="0C6010A0" w:rsidR="002F4616" w:rsidRDefault="006810F3">
      <w:pPr>
        <w:ind w:left="360"/>
        <w:pPrChange w:id="5560" w:author="rkbansal" w:date="2020-04-19T23:43:00Z">
          <w:pPr>
            <w:pStyle w:val="ListParagraph"/>
            <w:numPr>
              <w:numId w:val="22"/>
            </w:numPr>
            <w:ind w:hanging="360"/>
          </w:pPr>
        </w:pPrChange>
      </w:pPr>
      <w:ins w:id="5561" w:author="rkbansal" w:date="2020-04-19T23:43:00Z">
        <w:r>
          <w:t>4.</w:t>
        </w:r>
      </w:ins>
      <w:r w:rsidR="002F4616">
        <w:t>Delete the member</w:t>
      </w:r>
    </w:p>
    <w:p w14:paraId="0B4AEFDF" w14:textId="7B65A398" w:rsidR="002F4616" w:rsidRDefault="006810F3">
      <w:pPr>
        <w:ind w:left="360"/>
        <w:pPrChange w:id="5562" w:author="rkbansal" w:date="2020-04-19T23:43:00Z">
          <w:pPr>
            <w:pStyle w:val="ListParagraph"/>
            <w:numPr>
              <w:numId w:val="22"/>
            </w:numPr>
            <w:ind w:hanging="360"/>
          </w:pPr>
        </w:pPrChange>
      </w:pPr>
      <w:ins w:id="5563"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5564"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5565" w:author="rkbansal" w:date="2020-04-19T23:54:00Z"/>
        </w:rPr>
      </w:pPr>
      <w:ins w:id="5566" w:author="rkbansal" w:date="2020-04-19T23:51:00Z">
        <w:r>
          <w:t>In this microservice, we will create</w:t>
        </w:r>
      </w:ins>
      <w:ins w:id="5567" w:author="rkbansal" w:date="2020-04-19T23:53:00Z">
        <w:r>
          <w:t xml:space="preserve"> parent class </w:t>
        </w:r>
      </w:ins>
      <w:ins w:id="5568" w:author="rkbansal" w:date="2020-04-19T23:54:00Z">
        <w:r>
          <w:t>P</w:t>
        </w:r>
      </w:ins>
      <w:ins w:id="5569" w:author="rkbansal" w:date="2020-04-19T23:53:00Z">
        <w:r>
          <w:t>erson ha</w:t>
        </w:r>
      </w:ins>
      <w:ins w:id="5570" w:author="rkbansal" w:date="2020-04-19T23:54:00Z">
        <w:r>
          <w:t>ving three subclasses Member, Sevadar and Devotee:</w:t>
        </w:r>
      </w:ins>
    </w:p>
    <w:p w14:paraId="0E8C5287" w14:textId="0CF4CD59" w:rsidR="00B66C98" w:rsidRDefault="00003037">
      <w:pPr>
        <w:pPrChange w:id="5571" w:author="rkbansal" w:date="2020-04-19T23:51:00Z">
          <w:pPr>
            <w:pStyle w:val="ListParagraph"/>
          </w:pPr>
        </w:pPrChange>
      </w:pPr>
      <w:ins w:id="5572"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5573"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5574" w:author="rkbansal" w:date="2020-04-19T23:37:00Z"/>
        </w:rPr>
        <w:pPrChange w:id="5575" w:author="rkbansal" w:date="2020-04-20T00:00:00Z">
          <w:pPr>
            <w:pStyle w:val="ListParagraph"/>
            <w:numPr>
              <w:numId w:val="74"/>
            </w:numPr>
            <w:ind w:hanging="360"/>
            <w:jc w:val="both"/>
          </w:pPr>
        </w:pPrChange>
      </w:pPr>
      <w:ins w:id="5576" w:author="rkbansal" w:date="2020-04-19T23:37:00Z">
        <w:r>
          <w:t xml:space="preserve">Follow the document to implement project-mgmt-service: </w:t>
        </w:r>
        <w:r w:rsidRPr="003F7906">
          <w:rPr>
            <w:b/>
            <w:bCs/>
          </w:rPr>
          <w:t xml:space="preserve">DemoProjectWork-member-mgmt-service.doc </w:t>
        </w:r>
        <w:r>
          <w:t>along with the following changes:</w:t>
        </w:r>
      </w:ins>
    </w:p>
    <w:p w14:paraId="4F7BC97C" w14:textId="77777777" w:rsidR="00CF6C1A" w:rsidRDefault="00CF6C1A" w:rsidP="00CF6C1A">
      <w:pPr>
        <w:pStyle w:val="ListParagraph"/>
        <w:jc w:val="both"/>
        <w:rPr>
          <w:ins w:id="5577" w:author="rkbansal" w:date="2020-04-19T23:37:00Z"/>
        </w:rPr>
      </w:pPr>
      <w:ins w:id="5578" w:author="rkbansal" w:date="2020-04-19T23:37:00Z">
        <w:r>
          <w:t>Commands:</w:t>
        </w:r>
      </w:ins>
    </w:p>
    <w:p w14:paraId="5AED7E13" w14:textId="6DCB5EDB" w:rsidR="00CF6C1A" w:rsidRDefault="00CF6C1A" w:rsidP="00CF6C1A">
      <w:pPr>
        <w:pStyle w:val="ListParagraph"/>
        <w:jc w:val="both"/>
        <w:rPr>
          <w:ins w:id="5579" w:author="rkbansal" w:date="2020-04-19T23:37:00Z"/>
        </w:rPr>
      </w:pPr>
      <w:ins w:id="5580" w:author="rkbansal" w:date="2020-04-19T23:37:00Z">
        <w:r>
          <w:t>create user 'p</w:t>
        </w:r>
      </w:ins>
      <w:ins w:id="5581" w:author="rkbansal" w:date="2020-04-19T23:39:00Z">
        <w:r w:rsidR="00000273">
          <w:t>erson</w:t>
        </w:r>
      </w:ins>
      <w:ins w:id="5582" w:author="rkbansal" w:date="2020-04-19T23:37:00Z">
        <w:r>
          <w:t>'@'%' identified by '</w:t>
        </w:r>
      </w:ins>
      <w:ins w:id="5583" w:author="rkbansal" w:date="2020-04-19T23:40:00Z">
        <w:r w:rsidR="00000273" w:rsidRPr="00000273">
          <w:t xml:space="preserve"> </w:t>
        </w:r>
        <w:r w:rsidR="00000273">
          <w:t>person</w:t>
        </w:r>
      </w:ins>
      <w:ins w:id="5584" w:author="rkbansal" w:date="2020-04-19T23:37:00Z">
        <w:r>
          <w:t xml:space="preserve">'; </w:t>
        </w:r>
      </w:ins>
    </w:p>
    <w:p w14:paraId="640A8B8C" w14:textId="77777777" w:rsidR="00CF6C1A" w:rsidRDefault="00CF6C1A" w:rsidP="00CF6C1A">
      <w:pPr>
        <w:pStyle w:val="ListParagraph"/>
        <w:jc w:val="both"/>
        <w:rPr>
          <w:ins w:id="5585" w:author="rkbansal" w:date="2020-04-19T23:37:00Z"/>
        </w:rPr>
      </w:pPr>
    </w:p>
    <w:p w14:paraId="0398623D" w14:textId="50146744" w:rsidR="00CF6C1A" w:rsidRDefault="00CF6C1A" w:rsidP="00CF6C1A">
      <w:pPr>
        <w:pStyle w:val="ListParagraph"/>
        <w:jc w:val="both"/>
        <w:rPr>
          <w:ins w:id="5586" w:author="rkbansal" w:date="2020-04-19T23:37:00Z"/>
        </w:rPr>
      </w:pPr>
      <w:ins w:id="5587" w:author="rkbansal" w:date="2020-04-19T23:37:00Z">
        <w:r>
          <w:t>create database p</w:t>
        </w:r>
      </w:ins>
      <w:ins w:id="5588" w:author="rkbansal" w:date="2020-04-19T23:40:00Z">
        <w:r w:rsidR="00000273">
          <w:t>erson</w:t>
        </w:r>
      </w:ins>
      <w:ins w:id="5589" w:author="rkbansal" w:date="2020-04-19T23:37:00Z">
        <w:r>
          <w:t>_schema;</w:t>
        </w:r>
      </w:ins>
    </w:p>
    <w:p w14:paraId="07FD729D" w14:textId="77777777" w:rsidR="00CF6C1A" w:rsidRDefault="00CF6C1A" w:rsidP="00CF6C1A">
      <w:pPr>
        <w:pStyle w:val="ListParagraph"/>
        <w:jc w:val="both"/>
        <w:rPr>
          <w:ins w:id="5590" w:author="rkbansal" w:date="2020-04-19T23:37:00Z"/>
        </w:rPr>
      </w:pPr>
    </w:p>
    <w:p w14:paraId="2122AA35" w14:textId="3A1A70A7" w:rsidR="00CF6C1A" w:rsidRDefault="00CF6C1A" w:rsidP="00CF6C1A">
      <w:pPr>
        <w:pStyle w:val="ListParagraph"/>
        <w:jc w:val="both"/>
        <w:rPr>
          <w:ins w:id="5591" w:author="rkbansal" w:date="2020-04-19T23:37:00Z"/>
        </w:rPr>
      </w:pPr>
      <w:ins w:id="5592" w:author="rkbansal" w:date="2020-04-19T23:37:00Z">
        <w:r>
          <w:t>grant all on p</w:t>
        </w:r>
      </w:ins>
      <w:ins w:id="5593" w:author="rkbansal" w:date="2020-04-19T23:40:00Z">
        <w:r w:rsidR="00E01067">
          <w:t>erson</w:t>
        </w:r>
      </w:ins>
      <w:ins w:id="5594" w:author="rkbansal" w:date="2020-04-19T23:37:00Z">
        <w:r>
          <w:t>_schema.* to p</w:t>
        </w:r>
      </w:ins>
      <w:ins w:id="5595" w:author="rkbansal" w:date="2020-04-19T23:40:00Z">
        <w:r w:rsidR="00930714">
          <w:t>erson</w:t>
        </w:r>
      </w:ins>
      <w:ins w:id="5596" w:author="rkbansal" w:date="2020-04-19T23:37:00Z">
        <w:r>
          <w:t>@'%';</w:t>
        </w:r>
      </w:ins>
    </w:p>
    <w:p w14:paraId="49E87D6F" w14:textId="77777777" w:rsidR="00CF6C1A" w:rsidRDefault="00CF6C1A" w:rsidP="00CF6C1A">
      <w:pPr>
        <w:pStyle w:val="ListParagraph"/>
        <w:jc w:val="both"/>
        <w:rPr>
          <w:ins w:id="5597" w:author="rkbansal" w:date="2020-04-19T23:37: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F6C1A" w14:paraId="2F6D42B1" w14:textId="77777777" w:rsidTr="00125E38">
        <w:trPr>
          <w:ins w:id="5598" w:author="rkbansal" w:date="2020-04-19T23:37:00Z"/>
        </w:trPr>
        <w:tc>
          <w:tcPr>
            <w:tcW w:w="4508" w:type="dxa"/>
          </w:tcPr>
          <w:p w14:paraId="7720DE6B" w14:textId="77777777" w:rsidR="00CF6C1A" w:rsidRDefault="00CF6C1A" w:rsidP="00125E38">
            <w:pPr>
              <w:rPr>
                <w:ins w:id="5599" w:author="rkbansal" w:date="2020-04-19T23:37:00Z"/>
              </w:rPr>
            </w:pPr>
            <w:ins w:id="5600" w:author="rkbansal" w:date="2020-04-19T23:37:00Z">
              <w:r>
                <w:t>Database/Schema Name</w:t>
              </w:r>
            </w:ins>
          </w:p>
        </w:tc>
        <w:tc>
          <w:tcPr>
            <w:tcW w:w="4508" w:type="dxa"/>
          </w:tcPr>
          <w:p w14:paraId="43019992" w14:textId="59B0DBA3" w:rsidR="00CF6C1A" w:rsidRDefault="00CF6C1A" w:rsidP="00125E38">
            <w:pPr>
              <w:rPr>
                <w:ins w:id="5601" w:author="rkbansal" w:date="2020-04-19T23:37:00Z"/>
              </w:rPr>
            </w:pPr>
            <w:ins w:id="5602" w:author="rkbansal" w:date="2020-04-19T23:37:00Z">
              <w:r>
                <w:t>p</w:t>
              </w:r>
            </w:ins>
            <w:ins w:id="5603" w:author="rkbansal" w:date="2020-04-19T23:40:00Z">
              <w:r w:rsidR="00811EF5">
                <w:t>erson</w:t>
              </w:r>
            </w:ins>
            <w:ins w:id="5604" w:author="rkbansal" w:date="2020-04-19T23:37:00Z">
              <w:r>
                <w:t>_schema</w:t>
              </w:r>
            </w:ins>
          </w:p>
        </w:tc>
      </w:tr>
      <w:tr w:rsidR="00CF6C1A" w14:paraId="47B36F4F" w14:textId="77777777" w:rsidTr="00125E38">
        <w:trPr>
          <w:ins w:id="5605" w:author="rkbansal" w:date="2020-04-19T23:37:00Z"/>
        </w:trPr>
        <w:tc>
          <w:tcPr>
            <w:tcW w:w="4508" w:type="dxa"/>
          </w:tcPr>
          <w:p w14:paraId="0DA4532D" w14:textId="77777777" w:rsidR="00CF6C1A" w:rsidRDefault="00CF6C1A" w:rsidP="00125E38">
            <w:pPr>
              <w:rPr>
                <w:ins w:id="5606" w:author="rkbansal" w:date="2020-04-19T23:37:00Z"/>
              </w:rPr>
            </w:pPr>
            <w:ins w:id="5607" w:author="rkbansal" w:date="2020-04-19T23:37:00Z">
              <w:r>
                <w:t>User name</w:t>
              </w:r>
            </w:ins>
          </w:p>
        </w:tc>
        <w:tc>
          <w:tcPr>
            <w:tcW w:w="4508" w:type="dxa"/>
          </w:tcPr>
          <w:p w14:paraId="741794C6" w14:textId="032C9348" w:rsidR="00CF6C1A" w:rsidRDefault="00811EF5" w:rsidP="00125E38">
            <w:pPr>
              <w:rPr>
                <w:ins w:id="5608" w:author="rkbansal" w:date="2020-04-19T23:37:00Z"/>
              </w:rPr>
            </w:pPr>
            <w:ins w:id="5609" w:author="rkbansal" w:date="2020-04-19T23:40:00Z">
              <w:r>
                <w:t>person</w:t>
              </w:r>
            </w:ins>
          </w:p>
        </w:tc>
      </w:tr>
      <w:tr w:rsidR="00CF6C1A" w14:paraId="418ADC83" w14:textId="77777777" w:rsidTr="00125E38">
        <w:trPr>
          <w:ins w:id="5610" w:author="rkbansal" w:date="2020-04-19T23:37:00Z"/>
        </w:trPr>
        <w:tc>
          <w:tcPr>
            <w:tcW w:w="4508" w:type="dxa"/>
          </w:tcPr>
          <w:p w14:paraId="49C1FB72" w14:textId="77777777" w:rsidR="00CF6C1A" w:rsidRDefault="00CF6C1A" w:rsidP="00125E38">
            <w:pPr>
              <w:rPr>
                <w:ins w:id="5611" w:author="rkbansal" w:date="2020-04-19T23:37:00Z"/>
              </w:rPr>
            </w:pPr>
            <w:ins w:id="5612" w:author="rkbansal" w:date="2020-04-19T23:37:00Z">
              <w:r>
                <w:t>Password</w:t>
              </w:r>
            </w:ins>
          </w:p>
        </w:tc>
        <w:tc>
          <w:tcPr>
            <w:tcW w:w="4508" w:type="dxa"/>
          </w:tcPr>
          <w:p w14:paraId="31D824C6" w14:textId="29CC69A1" w:rsidR="00CF6C1A" w:rsidRDefault="00811EF5" w:rsidP="00125E38">
            <w:pPr>
              <w:rPr>
                <w:ins w:id="5613" w:author="rkbansal" w:date="2020-04-19T23:37:00Z"/>
              </w:rPr>
            </w:pPr>
            <w:ins w:id="5614" w:author="rkbansal" w:date="2020-04-19T23:40:00Z">
              <w:r>
                <w:t>person</w:t>
              </w:r>
            </w:ins>
          </w:p>
          <w:p w14:paraId="4C078A09" w14:textId="77777777" w:rsidR="00CF6C1A" w:rsidRDefault="00CF6C1A" w:rsidP="00125E38">
            <w:pPr>
              <w:rPr>
                <w:ins w:id="5615" w:author="rkbansal" w:date="2020-04-19T23:37:00Z"/>
              </w:rPr>
            </w:pPr>
          </w:p>
          <w:p w14:paraId="58474765" w14:textId="77777777" w:rsidR="00CF6C1A" w:rsidRDefault="00CF6C1A" w:rsidP="00125E38">
            <w:pPr>
              <w:rPr>
                <w:ins w:id="5616" w:author="rkbansal" w:date="2020-04-19T23:37:00Z"/>
              </w:rPr>
            </w:pPr>
          </w:p>
        </w:tc>
      </w:tr>
    </w:tbl>
    <w:p w14:paraId="073A59DF" w14:textId="77777777" w:rsidR="00CF6C1A" w:rsidRDefault="00CF6C1A" w:rsidP="00CF6C1A">
      <w:pPr>
        <w:rPr>
          <w:ins w:id="5617" w:author="rkbansal" w:date="2020-04-19T23:37:00Z"/>
        </w:rPr>
      </w:pPr>
    </w:p>
    <w:p w14:paraId="6496700A" w14:textId="781962A1" w:rsidR="00CF6C1A" w:rsidRDefault="00CF6C1A" w:rsidP="00CF6C1A">
      <w:pPr>
        <w:pStyle w:val="ListParagraph"/>
        <w:numPr>
          <w:ilvl w:val="0"/>
          <w:numId w:val="74"/>
        </w:numPr>
        <w:rPr>
          <w:ins w:id="5618" w:author="rkbansal" w:date="2020-04-20T00:00:00Z"/>
        </w:rPr>
      </w:pPr>
      <w:ins w:id="5619" w:author="rkbansal" w:date="2020-04-19T23:37:00Z">
        <w:r>
          <w:t>Use the following document related to the swagger, database scripts, ER diagram of Users:</w:t>
        </w:r>
      </w:ins>
    </w:p>
    <w:p w14:paraId="00E9B3BA" w14:textId="7E63681F" w:rsidR="003D1D1F" w:rsidRDefault="003D1D1F">
      <w:pPr>
        <w:pStyle w:val="ListParagraph"/>
        <w:rPr>
          <w:ins w:id="5620" w:author="rkbansal" w:date="2020-04-19T23:37:00Z"/>
        </w:rPr>
        <w:pPrChange w:id="5621" w:author="rkbansal" w:date="2020-04-20T00:00:00Z">
          <w:pPr>
            <w:pStyle w:val="ListParagraph"/>
            <w:numPr>
              <w:numId w:val="74"/>
            </w:numPr>
            <w:ind w:hanging="360"/>
          </w:pPr>
        </w:pPrChange>
      </w:pPr>
      <w:ins w:id="5622" w:author="rkbansal" w:date="2020-04-20T00:00:00Z">
        <w:r w:rsidRPr="003D1D1F">
          <w:object w:dxaOrig="3196" w:dyaOrig="811" w14:anchorId="49F5BA25">
            <v:shape id="_x0000_i1034" type="#_x0000_t75" style="width:158.25pt;height:43.5pt" o:ole="">
              <v:imagedata r:id="rId202" o:title=""/>
            </v:shape>
            <o:OLEObject Type="Embed" ProgID="Package" ShapeID="_x0000_i1034" DrawAspect="Content" ObjectID="_1649107778" r:id="rId203"/>
          </w:object>
        </w:r>
      </w:ins>
      <w:ins w:id="5623" w:author="rkbansal" w:date="2020-04-20T00:00:00Z">
        <w:r w:rsidRPr="003D1D1F">
          <w:object w:dxaOrig="3631" w:dyaOrig="811" w14:anchorId="089810D2">
            <v:shape id="_x0000_i1035" type="#_x0000_t75" style="width:180pt;height:43.5pt" o:ole="">
              <v:imagedata r:id="rId204" o:title=""/>
            </v:shape>
            <o:OLEObject Type="Embed" ProgID="Package" ShapeID="_x0000_i1035" DrawAspect="Content" ObjectID="_1649107779" r:id="rId205"/>
          </w:object>
        </w:r>
      </w:ins>
      <w:ins w:id="5624" w:author="rkbansal" w:date="2020-04-20T00:00:00Z">
        <w:r w:rsidRPr="003D1D1F">
          <w:object w:dxaOrig="3616" w:dyaOrig="811" w14:anchorId="552EC5B4">
            <v:shape id="_x0000_i1036" type="#_x0000_t75" style="width:180pt;height:43.5pt" o:ole="">
              <v:imagedata r:id="rId206" o:title=""/>
            </v:shape>
            <o:OLEObject Type="Embed" ProgID="Package" ShapeID="_x0000_i1036" DrawAspect="Content" ObjectID="_1649107780" r:id="rId207"/>
          </w:object>
        </w:r>
      </w:ins>
    </w:p>
    <w:p w14:paraId="7A551A07" w14:textId="35BBD811" w:rsidR="00CF6C1A" w:rsidRDefault="00CF6C1A" w:rsidP="00CF6C1A">
      <w:pPr>
        <w:pStyle w:val="ListParagraph"/>
        <w:rPr>
          <w:ins w:id="5625" w:author="rkbansal" w:date="2020-04-19T23:37:00Z"/>
        </w:rPr>
      </w:pPr>
    </w:p>
    <w:p w14:paraId="3F5CC831" w14:textId="7930CAD0" w:rsidR="002D3283" w:rsidRDefault="002D3283" w:rsidP="00CF6C1A">
      <w:pPr>
        <w:pStyle w:val="ListParagraph"/>
        <w:numPr>
          <w:ilvl w:val="0"/>
          <w:numId w:val="74"/>
        </w:numPr>
        <w:rPr>
          <w:ins w:id="5626" w:author="rkbansal" w:date="2020-04-20T00:07:00Z"/>
        </w:rPr>
      </w:pPr>
      <w:ins w:id="5627" w:author="rkbansal" w:date="2020-04-20T00:03:00Z">
        <w:r>
          <w:t xml:space="preserve">Move the following </w:t>
        </w:r>
      </w:ins>
      <w:ins w:id="5628" w:author="rkbansal" w:date="2020-04-20T00:04:00Z">
        <w:r>
          <w:t xml:space="preserve">maven </w:t>
        </w:r>
      </w:ins>
      <w:ins w:id="5629" w:author="rkbansal" w:date="2020-04-20T00:03:00Z">
        <w:r>
          <w:t xml:space="preserve">dependency from project-mgmt-service to </w:t>
        </w:r>
      </w:ins>
      <w:ins w:id="5630" w:author="rkbansal" w:date="2020-04-20T00:04:00Z">
        <w:r>
          <w:t xml:space="preserve">common-service to make it centralize and </w:t>
        </w:r>
      </w:ins>
      <w:ins w:id="5631" w:author="rkbansal" w:date="2020-04-20T00:05:00Z">
        <w:r>
          <w:t>create the bean in common service for these features so that these can be used in various microservices</w:t>
        </w:r>
      </w:ins>
      <w:ins w:id="5632" w:author="rkbansal" w:date="2020-04-20T00:06:00Z">
        <w:r>
          <w:t>.</w:t>
        </w:r>
      </w:ins>
    </w:p>
    <w:p w14:paraId="5FE17A6F" w14:textId="05D3143F" w:rsidR="001F01BE" w:rsidRDefault="001F01BE">
      <w:pPr>
        <w:pStyle w:val="ListParagraph"/>
        <w:rPr>
          <w:ins w:id="5633" w:author="rkbansal" w:date="2020-04-20T00:06:00Z"/>
        </w:rPr>
        <w:pPrChange w:id="5634" w:author="rkbansal" w:date="2020-04-20T00:07:00Z">
          <w:pPr>
            <w:pStyle w:val="ListParagraph"/>
            <w:numPr>
              <w:numId w:val="74"/>
            </w:numPr>
            <w:ind w:hanging="360"/>
          </w:pPr>
        </w:pPrChange>
      </w:pPr>
      <w:ins w:id="5635" w:author="rkbansal" w:date="2020-04-20T00:07:00Z">
        <w:r>
          <w:rPr>
            <w:noProof/>
          </w:rPr>
          <w:drawing>
            <wp:inline distT="0" distB="0" distL="0" distR="0" wp14:anchorId="0DBC6EA9" wp14:editId="10EDFE99">
              <wp:extent cx="5314950" cy="20097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4950" cy="2009775"/>
                      </a:xfrm>
                      <a:prstGeom prst="rect">
                        <a:avLst/>
                      </a:prstGeom>
                    </pic:spPr>
                  </pic:pic>
                </a:graphicData>
              </a:graphic>
            </wp:inline>
          </w:drawing>
        </w:r>
      </w:ins>
    </w:p>
    <w:p w14:paraId="136745EF" w14:textId="012B021D" w:rsidR="00304F24" w:rsidRDefault="00304F24">
      <w:pPr>
        <w:pStyle w:val="ListParagraph"/>
        <w:rPr>
          <w:ins w:id="5636" w:author="rkbansal" w:date="2020-04-20T00:14:00Z"/>
        </w:rPr>
        <w:pPrChange w:id="5637" w:author="rkbansal" w:date="2020-04-20T00:14:00Z">
          <w:pPr>
            <w:pStyle w:val="ListParagraph"/>
            <w:numPr>
              <w:numId w:val="74"/>
            </w:numPr>
            <w:ind w:hanging="360"/>
          </w:pPr>
        </w:pPrChange>
      </w:pPr>
      <w:ins w:id="5638"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67375" cy="3362325"/>
                      </a:xfrm>
                      <a:prstGeom prst="rect">
                        <a:avLst/>
                      </a:prstGeom>
                    </pic:spPr>
                  </pic:pic>
                </a:graphicData>
              </a:graphic>
            </wp:inline>
          </w:drawing>
        </w:r>
      </w:ins>
    </w:p>
    <w:p w14:paraId="2DD47C0D" w14:textId="7BF29A04" w:rsidR="00CF6C1A" w:rsidRDefault="00CF6C1A" w:rsidP="00CF6C1A">
      <w:pPr>
        <w:pStyle w:val="ListParagraph"/>
        <w:numPr>
          <w:ilvl w:val="0"/>
          <w:numId w:val="74"/>
        </w:numPr>
        <w:rPr>
          <w:ins w:id="5639" w:author="rkbansal" w:date="2020-04-19T23:37:00Z"/>
        </w:rPr>
      </w:pPr>
      <w:ins w:id="5640" w:author="rkbansal" w:date="2020-04-19T23:37:00Z">
        <w:r>
          <w:t>Add the following dependencies</w:t>
        </w:r>
      </w:ins>
    </w:p>
    <w:p w14:paraId="4BA7BBCA" w14:textId="11E06544" w:rsidR="00CF6C1A" w:rsidRDefault="003B5D9A" w:rsidP="00CF6C1A">
      <w:pPr>
        <w:pStyle w:val="ListParagraph"/>
        <w:rPr>
          <w:ins w:id="5641" w:author="rkbansal" w:date="2020-04-19T23:37:00Z"/>
        </w:rPr>
      </w:pPr>
      <w:ins w:id="5642" w:author="rkbansal" w:date="2020-04-20T00:18:00Z">
        <w:r>
          <w:rPr>
            <w:noProof/>
          </w:rPr>
          <w:lastRenderedPageBreak/>
          <w:drawing>
            <wp:inline distT="0" distB="0" distL="0" distR="0" wp14:anchorId="6899A8F5" wp14:editId="69F3B53D">
              <wp:extent cx="9420225" cy="81629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420225" cy="8162925"/>
                      </a:xfrm>
                      <a:prstGeom prst="rect">
                        <a:avLst/>
                      </a:prstGeom>
                    </pic:spPr>
                  </pic:pic>
                </a:graphicData>
              </a:graphic>
            </wp:inline>
          </w:drawing>
        </w:r>
      </w:ins>
    </w:p>
    <w:p w14:paraId="7CDC0FA4" w14:textId="27AA4104" w:rsidR="00CF6C1A" w:rsidRDefault="00CF6C1A" w:rsidP="00CF6C1A">
      <w:pPr>
        <w:pStyle w:val="ListParagraph"/>
        <w:rPr>
          <w:ins w:id="5643" w:author="rkbansal" w:date="2020-04-19T23:37:00Z"/>
        </w:rPr>
      </w:pPr>
      <w:ins w:id="5644"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5645" w:author="rkbansal" w:date="2020-04-19T23:37:00Z"/>
        </w:rPr>
      </w:pPr>
      <w:ins w:id="5646" w:author="rkbansal" w:date="2020-04-19T23:37:00Z">
        <w:r w:rsidRPr="004F63DB">
          <w:t>Rename the package of io.swagger to com.jmk.</w:t>
        </w:r>
        <w:r>
          <w:t>p</w:t>
        </w:r>
      </w:ins>
      <w:ins w:id="5647" w:author="rkbansal" w:date="2020-04-20T00:18:00Z">
        <w:r w:rsidR="00D14253">
          <w:t>eople</w:t>
        </w:r>
      </w:ins>
    </w:p>
    <w:p w14:paraId="3DDCA8A0" w14:textId="49052A1C" w:rsidR="00CF6C1A" w:rsidRPr="005D2287" w:rsidRDefault="00CF6C1A" w:rsidP="00CF6C1A">
      <w:pPr>
        <w:pStyle w:val="ListParagraph"/>
        <w:numPr>
          <w:ilvl w:val="0"/>
          <w:numId w:val="74"/>
        </w:numPr>
        <w:rPr>
          <w:ins w:id="5648" w:author="rkbansal" w:date="2020-04-19T23:37:00Z"/>
        </w:rPr>
      </w:pPr>
      <w:ins w:id="5649" w:author="rkbansal" w:date="2020-04-19T23:37:00Z">
        <w:r>
          <w:t xml:space="preserve">Rename and refactor the </w:t>
        </w:r>
        <w:r>
          <w:rPr>
            <w:rFonts w:ascii="Consolas" w:hAnsi="Consolas" w:cs="Consolas"/>
            <w:color w:val="000000"/>
            <w:sz w:val="20"/>
            <w:szCs w:val="20"/>
            <w:shd w:val="clear" w:color="auto" w:fill="D4D4D4"/>
          </w:rPr>
          <w:t>Swagger2SpringBoot.java to P</w:t>
        </w:r>
      </w:ins>
      <w:ins w:id="5650" w:author="rkbansal" w:date="2020-04-20T00:19:00Z">
        <w:r w:rsidR="00DC2907">
          <w:rPr>
            <w:rFonts w:ascii="Consolas" w:hAnsi="Consolas" w:cs="Consolas"/>
            <w:color w:val="000000"/>
            <w:sz w:val="20"/>
            <w:szCs w:val="20"/>
            <w:shd w:val="clear" w:color="auto" w:fill="D4D4D4"/>
          </w:rPr>
          <w:t>eople</w:t>
        </w:r>
      </w:ins>
      <w:ins w:id="5651" w:author="rkbansal" w:date="2020-04-19T23:37:00Z">
        <w:r>
          <w:rPr>
            <w:rFonts w:ascii="Consolas" w:hAnsi="Consolas" w:cs="Consolas"/>
            <w:color w:val="000000"/>
            <w:sz w:val="20"/>
            <w:szCs w:val="20"/>
            <w:shd w:val="clear" w:color="auto" w:fill="E8F2FE"/>
          </w:rPr>
          <w:t>MgmtWebApplication.java with the following details:</w:t>
        </w:r>
      </w:ins>
    </w:p>
    <w:p w14:paraId="553DDE70" w14:textId="77777777" w:rsidR="00CF6C1A" w:rsidRDefault="00CF6C1A" w:rsidP="00CF6C1A">
      <w:pPr>
        <w:pStyle w:val="ListParagraph"/>
        <w:numPr>
          <w:ilvl w:val="1"/>
          <w:numId w:val="74"/>
        </w:numPr>
        <w:rPr>
          <w:ins w:id="5652" w:author="rkbansal" w:date="2020-04-19T23:37:00Z"/>
        </w:rPr>
      </w:pPr>
      <w:ins w:id="5653"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5654" w:author="rkbansal" w:date="2020-04-19T23:37:00Z"/>
        </w:rPr>
      </w:pPr>
      <w:ins w:id="5655" w:author="rkbansal" w:date="2020-04-19T23:37:00Z">
        <w:r>
          <w:t>Enable JpaRepositories</w:t>
        </w:r>
      </w:ins>
    </w:p>
    <w:p w14:paraId="21A6D61E" w14:textId="0E3192D6" w:rsidR="00CF6C1A" w:rsidRPr="001A4DA1" w:rsidRDefault="00CF6C1A" w:rsidP="00CF6C1A">
      <w:pPr>
        <w:pStyle w:val="ListParagraph"/>
        <w:numPr>
          <w:ilvl w:val="1"/>
          <w:numId w:val="74"/>
        </w:numPr>
        <w:rPr>
          <w:ins w:id="5656" w:author="rkbansal" w:date="2020-04-19T23:37:00Z"/>
        </w:rPr>
      </w:pPr>
      <w:ins w:id="5657" w:author="rkbansal" w:date="2020-04-19T23:37:00Z">
        <w:r>
          <w:t xml:space="preserve">Enable </w:t>
        </w:r>
      </w:ins>
      <w:ins w:id="5658" w:author="rkbansal" w:date="2020-04-20T01:05:00Z">
        <w:r w:rsidR="00A421A9">
          <w:t>EnableS</w:t>
        </w:r>
      </w:ins>
      <w:ins w:id="5659" w:author="rkbansal" w:date="2020-04-19T23:37:00Z">
        <w:r>
          <w:t>wagger2 so that we can view the document</w:t>
        </w:r>
      </w:ins>
      <w:ins w:id="5660" w:author="rkbansal" w:date="2020-04-20T01:05:00Z">
        <w:r w:rsidR="000209FC">
          <w:t xml:space="preserve"> api</w:t>
        </w:r>
      </w:ins>
    </w:p>
    <w:p w14:paraId="18710788" w14:textId="008FDB34" w:rsidR="00CF6C1A" w:rsidRDefault="00A2758A" w:rsidP="00CF6C1A">
      <w:pPr>
        <w:rPr>
          <w:ins w:id="5661" w:author="rkbansal" w:date="2020-04-19T23:37:00Z"/>
        </w:rPr>
      </w:pPr>
      <w:ins w:id="5662" w:author="rkbansal" w:date="2020-04-20T00:43:00Z">
        <w:r>
          <w:rPr>
            <w:noProof/>
          </w:rPr>
          <w:drawing>
            <wp:inline distT="0" distB="0" distL="0" distR="0" wp14:anchorId="29D91BC1" wp14:editId="090A87FF">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38700" cy="2286000"/>
                      </a:xfrm>
                      <a:prstGeom prst="rect">
                        <a:avLst/>
                      </a:prstGeom>
                    </pic:spPr>
                  </pic:pic>
                </a:graphicData>
              </a:graphic>
            </wp:inline>
          </w:drawing>
        </w:r>
      </w:ins>
    </w:p>
    <w:p w14:paraId="433A9C96" w14:textId="612F6C3A" w:rsidR="00CF6C1A" w:rsidRDefault="00CF6C1A" w:rsidP="00CF6C1A">
      <w:pPr>
        <w:pStyle w:val="ListParagraph"/>
        <w:numPr>
          <w:ilvl w:val="0"/>
          <w:numId w:val="74"/>
        </w:numPr>
        <w:rPr>
          <w:ins w:id="5663" w:author="rkbansal" w:date="2020-04-19T23:37:00Z"/>
        </w:rPr>
      </w:pPr>
      <w:ins w:id="5664" w:author="rkbansal" w:date="2020-04-19T23:37:00Z">
        <w:r>
          <w:t xml:space="preserve">Create the </w:t>
        </w:r>
        <w:r w:rsidRPr="005D2287">
          <w:rPr>
            <w:b/>
            <w:bCs/>
          </w:rPr>
          <w:t>schema name</w:t>
        </w:r>
        <w:r>
          <w:t>: p</w:t>
        </w:r>
      </w:ins>
      <w:ins w:id="5665" w:author="rkbansal" w:date="2020-04-20T00:43:00Z">
        <w:r w:rsidR="00370EB6">
          <w:t>erson</w:t>
        </w:r>
      </w:ins>
      <w:ins w:id="5666" w:author="rkbansal" w:date="2020-04-19T23:37:00Z">
        <w:r>
          <w:t xml:space="preserve">_schema and </w:t>
        </w:r>
        <w:r w:rsidRPr="005D2287">
          <w:rPr>
            <w:b/>
            <w:bCs/>
          </w:rPr>
          <w:t>user</w:t>
        </w:r>
        <w:r>
          <w:t>: p</w:t>
        </w:r>
      </w:ins>
      <w:ins w:id="5667" w:author="rkbansal" w:date="2020-04-20T00:43:00Z">
        <w:r w:rsidR="00370EB6">
          <w:t>erson</w:t>
        </w:r>
      </w:ins>
      <w:ins w:id="5668" w:author="rkbansal" w:date="2020-04-19T23:37:00Z">
        <w:r>
          <w:t xml:space="preserve"> and </w:t>
        </w:r>
        <w:r w:rsidRPr="005D2287">
          <w:rPr>
            <w:b/>
            <w:bCs/>
          </w:rPr>
          <w:t>password</w:t>
        </w:r>
        <w:r>
          <w:t>:</w:t>
        </w:r>
      </w:ins>
      <w:ins w:id="5669" w:author="rkbansal" w:date="2020-04-20T00:43:00Z">
        <w:r w:rsidR="00370EB6">
          <w:t>person</w:t>
        </w:r>
      </w:ins>
    </w:p>
    <w:p w14:paraId="3A95F877" w14:textId="77777777" w:rsidR="00CF6C1A" w:rsidRPr="005D2287" w:rsidRDefault="00CF6C1A" w:rsidP="00CF6C1A">
      <w:pPr>
        <w:ind w:left="360" w:firstLine="360"/>
        <w:jc w:val="both"/>
        <w:rPr>
          <w:ins w:id="5670" w:author="rkbansal" w:date="2020-04-19T23:37:00Z"/>
          <w:rFonts w:cstheme="minorHAnsi"/>
          <w:lang w:val="en-US"/>
        </w:rPr>
      </w:pPr>
      <w:ins w:id="5671" w:author="rkbansal" w:date="2020-04-19T23:37:00Z">
        <w:r w:rsidRPr="005D2287">
          <w:rPr>
            <w:rFonts w:cstheme="minorHAnsi"/>
            <w:lang w:val="en-US"/>
          </w:rPr>
          <w:t>Create the database named: root and user: bjjd using mysql command line or UI</w:t>
        </w:r>
      </w:ins>
    </w:p>
    <w:p w14:paraId="2669BC22" w14:textId="77777777" w:rsidR="00CF6C1A" w:rsidRPr="00D80614" w:rsidRDefault="00CF6C1A" w:rsidP="00CF6C1A">
      <w:pPr>
        <w:pStyle w:val="ListParagraph"/>
        <w:spacing w:after="300" w:line="300" w:lineRule="atLeast"/>
        <w:ind w:left="360" w:firstLine="360"/>
        <w:rPr>
          <w:ins w:id="5672" w:author="rkbansal" w:date="2020-04-19T23:37:00Z"/>
          <w:rFonts w:ascii="Helvetica" w:eastAsia="Times New Roman" w:hAnsi="Helvetica" w:cs="Times New Roman"/>
          <w:color w:val="333333"/>
          <w:sz w:val="21"/>
          <w:szCs w:val="21"/>
          <w:lang w:eastAsia="en-IN"/>
        </w:rPr>
      </w:pPr>
      <w:ins w:id="5673" w:author="rkbansal" w:date="2020-04-19T23:37:00Z">
        <w:r w:rsidRPr="00D80614">
          <w:rPr>
            <w:rFonts w:ascii="Helvetica" w:eastAsia="Times New Roman" w:hAnsi="Helvetica" w:cs="Times New Roman"/>
            <w:color w:val="333333"/>
            <w:sz w:val="21"/>
            <w:szCs w:val="21"/>
            <w:lang w:eastAsia="en-IN"/>
          </w:rPr>
          <w:t>User Id: root</w:t>
        </w:r>
      </w:ins>
    </w:p>
    <w:p w14:paraId="41632218" w14:textId="77777777" w:rsidR="00CF6C1A" w:rsidRPr="00D80614" w:rsidRDefault="00CF6C1A" w:rsidP="00CF6C1A">
      <w:pPr>
        <w:pStyle w:val="ListParagraph"/>
        <w:spacing w:after="300" w:line="300" w:lineRule="atLeast"/>
        <w:ind w:left="360" w:firstLine="360"/>
        <w:rPr>
          <w:ins w:id="5674" w:author="rkbansal" w:date="2020-04-19T23:37:00Z"/>
          <w:rFonts w:ascii="Helvetica" w:eastAsia="Times New Roman" w:hAnsi="Helvetica" w:cs="Times New Roman"/>
          <w:color w:val="333333"/>
          <w:sz w:val="21"/>
          <w:szCs w:val="21"/>
          <w:lang w:eastAsia="en-IN"/>
        </w:rPr>
      </w:pPr>
      <w:ins w:id="5675" w:author="rkbansal" w:date="2020-04-19T23:37:00Z">
        <w:r w:rsidRPr="00D80614">
          <w:rPr>
            <w:rFonts w:ascii="Helvetica" w:eastAsia="Times New Roman" w:hAnsi="Helvetica" w:cs="Times New Roman"/>
            <w:color w:val="333333"/>
            <w:sz w:val="21"/>
            <w:szCs w:val="21"/>
            <w:lang w:eastAsia="en-IN"/>
          </w:rPr>
          <w:t>Password: rajiv999</w:t>
        </w:r>
      </w:ins>
    </w:p>
    <w:p w14:paraId="131FBFF9" w14:textId="77777777" w:rsidR="00CF6C1A" w:rsidRDefault="00CF6C1A" w:rsidP="00CF6C1A">
      <w:pPr>
        <w:pStyle w:val="ListParagraph"/>
        <w:rPr>
          <w:ins w:id="5676" w:author="rkbansal" w:date="2020-04-19T23:37:00Z"/>
        </w:rPr>
      </w:pPr>
    </w:p>
    <w:p w14:paraId="44147159" w14:textId="77B9207A" w:rsidR="00CF6C1A" w:rsidRDefault="00CF6C1A" w:rsidP="00CF6C1A">
      <w:pPr>
        <w:pStyle w:val="ListParagraph"/>
        <w:rPr>
          <w:ins w:id="5677" w:author="rkbansal" w:date="2020-04-19T23:37:00Z"/>
        </w:rPr>
      </w:pPr>
      <w:ins w:id="5678" w:author="rkbansal" w:date="2020-04-19T23:37:00Z">
        <w:r>
          <w:t>create user 'p</w:t>
        </w:r>
      </w:ins>
      <w:ins w:id="5679" w:author="rkbansal" w:date="2020-04-20T00:57:00Z">
        <w:r w:rsidR="00C86146">
          <w:t>erson</w:t>
        </w:r>
      </w:ins>
      <w:ins w:id="5680" w:author="rkbansal" w:date="2020-04-19T23:37:00Z">
        <w:r>
          <w:t>'@'%' identified by 'p</w:t>
        </w:r>
      </w:ins>
      <w:ins w:id="5681" w:author="rkbansal" w:date="2020-04-20T00:58:00Z">
        <w:r w:rsidR="00C86146">
          <w:t>erson</w:t>
        </w:r>
      </w:ins>
      <w:ins w:id="5682" w:author="rkbansal" w:date="2020-04-19T23:37:00Z">
        <w:r>
          <w:t xml:space="preserve">'; </w:t>
        </w:r>
      </w:ins>
    </w:p>
    <w:p w14:paraId="5F4D3E85" w14:textId="77777777" w:rsidR="00CF6C1A" w:rsidRDefault="00CF6C1A" w:rsidP="00CF6C1A">
      <w:pPr>
        <w:pStyle w:val="ListParagraph"/>
        <w:rPr>
          <w:ins w:id="5683" w:author="rkbansal" w:date="2020-04-19T23:37:00Z"/>
        </w:rPr>
      </w:pPr>
    </w:p>
    <w:p w14:paraId="31645054" w14:textId="0EDB7D60" w:rsidR="00CF6C1A" w:rsidRDefault="00CF6C1A" w:rsidP="00CF6C1A">
      <w:pPr>
        <w:pStyle w:val="ListParagraph"/>
        <w:rPr>
          <w:ins w:id="5684" w:author="rkbansal" w:date="2020-04-19T23:37:00Z"/>
        </w:rPr>
      </w:pPr>
      <w:ins w:id="5685" w:author="rkbansal" w:date="2020-04-19T23:37:00Z">
        <w:r>
          <w:t>create database p</w:t>
        </w:r>
      </w:ins>
      <w:ins w:id="5686" w:author="rkbansal" w:date="2020-04-20T00:58:00Z">
        <w:r w:rsidR="00C86146">
          <w:t>erson_</w:t>
        </w:r>
      </w:ins>
      <w:ins w:id="5687" w:author="rkbansal" w:date="2020-04-19T23:37:00Z">
        <w:r>
          <w:t>schema;</w:t>
        </w:r>
      </w:ins>
    </w:p>
    <w:p w14:paraId="706A8273" w14:textId="77777777" w:rsidR="00CF6C1A" w:rsidRDefault="00CF6C1A" w:rsidP="00CF6C1A">
      <w:pPr>
        <w:pStyle w:val="ListParagraph"/>
        <w:rPr>
          <w:ins w:id="5688" w:author="rkbansal" w:date="2020-04-19T23:37:00Z"/>
        </w:rPr>
      </w:pPr>
    </w:p>
    <w:p w14:paraId="411B711C" w14:textId="4C9CBA1D" w:rsidR="00CF6C1A" w:rsidRDefault="00CF6C1A" w:rsidP="00CF6C1A">
      <w:pPr>
        <w:pStyle w:val="ListParagraph"/>
        <w:rPr>
          <w:ins w:id="5689" w:author="rkbansal" w:date="2020-04-19T23:37:00Z"/>
        </w:rPr>
      </w:pPr>
      <w:ins w:id="5690" w:author="rkbansal" w:date="2020-04-19T23:37:00Z">
        <w:r>
          <w:t>grant all on p</w:t>
        </w:r>
      </w:ins>
      <w:ins w:id="5691" w:author="rkbansal" w:date="2020-04-20T00:58:00Z">
        <w:r w:rsidR="00C86146">
          <w:t>erson</w:t>
        </w:r>
      </w:ins>
      <w:ins w:id="5692" w:author="rkbansal" w:date="2020-04-19T23:37:00Z">
        <w:r>
          <w:t>_schema.* to p</w:t>
        </w:r>
      </w:ins>
      <w:ins w:id="5693" w:author="rkbansal" w:date="2020-04-20T00:58:00Z">
        <w:r w:rsidR="00C86146">
          <w:t>erson</w:t>
        </w:r>
      </w:ins>
      <w:ins w:id="5694" w:author="rkbansal" w:date="2020-04-19T23:37:00Z">
        <w:r>
          <w:t>@'%';</w:t>
        </w:r>
      </w:ins>
    </w:p>
    <w:p w14:paraId="54CF1869" w14:textId="77777777" w:rsidR="00CF6C1A" w:rsidRDefault="00CF6C1A" w:rsidP="00CF6C1A">
      <w:pPr>
        <w:pStyle w:val="ListParagraph"/>
        <w:rPr>
          <w:ins w:id="5695" w:author="rkbansal" w:date="2020-04-19T23:37:00Z"/>
        </w:rPr>
      </w:pPr>
    </w:p>
    <w:p w14:paraId="27E85ACC" w14:textId="77777777" w:rsidR="00CF6C1A" w:rsidRDefault="00CF6C1A" w:rsidP="00CF6C1A">
      <w:pPr>
        <w:pStyle w:val="ListParagraph"/>
        <w:numPr>
          <w:ilvl w:val="0"/>
          <w:numId w:val="74"/>
        </w:numPr>
        <w:rPr>
          <w:ins w:id="5696" w:author="rkbansal" w:date="2020-04-19T23:37:00Z"/>
        </w:rPr>
      </w:pPr>
      <w:ins w:id="5697" w:author="rkbansal" w:date="2020-04-19T23:37:00Z">
        <w:r>
          <w:lastRenderedPageBreak/>
          <w:t>Update the application.properties to register with Eureka client</w:t>
        </w:r>
      </w:ins>
    </w:p>
    <w:p w14:paraId="17F0181B" w14:textId="11B302C0" w:rsidR="00CF6C1A" w:rsidRDefault="00C72B00" w:rsidP="00CF6C1A">
      <w:pPr>
        <w:pStyle w:val="ListParagraph"/>
        <w:rPr>
          <w:ins w:id="5698" w:author="rkbansal" w:date="2020-04-19T23:37:00Z"/>
        </w:rPr>
      </w:pPr>
      <w:ins w:id="5699" w:author="rkbansal" w:date="2020-04-20T00:59:00Z">
        <w:r>
          <w:rPr>
            <w:noProof/>
          </w:rPr>
          <w:drawing>
            <wp:inline distT="0" distB="0" distL="0" distR="0" wp14:anchorId="1B7D3FD1" wp14:editId="2F05F404">
              <wp:extent cx="8458200" cy="53340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458200" cy="5334000"/>
                      </a:xfrm>
                      <a:prstGeom prst="rect">
                        <a:avLst/>
                      </a:prstGeom>
                    </pic:spPr>
                  </pic:pic>
                </a:graphicData>
              </a:graphic>
            </wp:inline>
          </w:drawing>
        </w:r>
      </w:ins>
    </w:p>
    <w:p w14:paraId="70D98F09" w14:textId="77777777" w:rsidR="00CF6C1A" w:rsidRDefault="00CF6C1A" w:rsidP="00CF6C1A">
      <w:pPr>
        <w:pStyle w:val="ListParagraph"/>
        <w:rPr>
          <w:ins w:id="5700" w:author="rkbansal" w:date="2020-04-19T23:37:00Z"/>
        </w:rPr>
      </w:pPr>
    </w:p>
    <w:p w14:paraId="65513431" w14:textId="77777777" w:rsidR="00CF6C1A" w:rsidRDefault="00CF6C1A" w:rsidP="00CF6C1A">
      <w:pPr>
        <w:pStyle w:val="ListParagraph"/>
        <w:numPr>
          <w:ilvl w:val="0"/>
          <w:numId w:val="74"/>
        </w:numPr>
        <w:rPr>
          <w:ins w:id="5701" w:author="rkbansal" w:date="2020-04-19T23:37:00Z"/>
        </w:rPr>
      </w:pPr>
      <w:ins w:id="5702" w:author="rkbansal" w:date="2020-04-19T23:37:00Z">
        <w:r>
          <w:t>Service should be exposed as following:</w:t>
        </w:r>
      </w:ins>
    </w:p>
    <w:p w14:paraId="774C399A" w14:textId="5C1D9FFC" w:rsidR="00CF6C1A" w:rsidRDefault="006A2F6B" w:rsidP="00CF6C1A">
      <w:pPr>
        <w:pStyle w:val="ListParagraph"/>
        <w:rPr>
          <w:ins w:id="5703" w:author="rkbansal" w:date="2020-04-19T23:37:00Z"/>
        </w:rPr>
      </w:pPr>
      <w:ins w:id="5704"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5705" w:author="rkbansal" w:date="2020-04-22T18:08:00Z"/>
        </w:rPr>
      </w:pPr>
      <w:ins w:id="5706" w:author="rkbansal" w:date="2020-04-22T18:05:00Z">
        <w:r>
          <w:t xml:space="preserve">Custom </w:t>
        </w:r>
      </w:ins>
      <w:ins w:id="5707" w:author="rkbansal" w:date="2020-04-22T18:04:00Z">
        <w:r>
          <w:t>E</w:t>
        </w:r>
      </w:ins>
      <w:ins w:id="5708" w:author="rkbansal" w:date="2020-04-22T18:05:00Z">
        <w:r>
          <w:t>xception Handling</w:t>
        </w:r>
        <w:r w:rsidR="003C7005">
          <w:t xml:space="preserve"> where EntityNotFoundException class</w:t>
        </w:r>
      </w:ins>
      <w:ins w:id="5709" w:author="rkbansal" w:date="2020-04-22T18:07:00Z">
        <w:r w:rsidR="00AF3F9B">
          <w:t xml:space="preserve"> </w:t>
        </w:r>
      </w:ins>
      <w:ins w:id="5710" w:author="rkbansal" w:date="2020-04-22T18:06:00Z">
        <w:r w:rsidR="0026197A">
          <w:t>(</w:t>
        </w:r>
      </w:ins>
      <w:ins w:id="5711" w:author="rkbansal" w:date="2020-04-22T18:05:00Z">
        <w:r w:rsidR="003C7005">
          <w:t>created in common-service</w:t>
        </w:r>
      </w:ins>
      <w:ins w:id="5712" w:author="rkbansal" w:date="2020-04-22T18:06:00Z">
        <w:r w:rsidR="0026197A">
          <w:t xml:space="preserve">) thrown if entity not present in database which is handled in RestExcceptionHandler(created in common-service), in this </w:t>
        </w:r>
      </w:ins>
      <w:ins w:id="5713" w:author="rkbansal" w:date="2020-04-22T18:07:00Z">
        <w:r w:rsidR="0026197A">
          <w:t>handler we are creating the appropriate error message in json and send back to client.</w:t>
        </w:r>
      </w:ins>
    </w:p>
    <w:p w14:paraId="4CFF991E" w14:textId="2F2F2714" w:rsidR="00FD086C" w:rsidRDefault="00FA5B1D" w:rsidP="00FD086C">
      <w:pPr>
        <w:pStyle w:val="ListParagraph"/>
        <w:rPr>
          <w:ins w:id="5714" w:author="rkbansal" w:date="2020-04-22T18:07:00Z"/>
        </w:rPr>
        <w:pPrChange w:id="5715" w:author="rkbansal" w:date="2020-04-22T18:08:00Z">
          <w:pPr>
            <w:pStyle w:val="ListParagraph"/>
            <w:numPr>
              <w:numId w:val="74"/>
            </w:numPr>
            <w:ind w:hanging="360"/>
          </w:pPr>
        </w:pPrChange>
      </w:pPr>
      <w:ins w:id="5716" w:author="rkbansal" w:date="2020-04-22T18:09:00Z">
        <w:r>
          <w:rPr>
            <w:noProof/>
          </w:rPr>
          <w:lastRenderedPageBreak/>
          <w:drawing>
            <wp:inline distT="0" distB="0" distL="0" distR="0" wp14:anchorId="3EFB0933" wp14:editId="6582BAD5">
              <wp:extent cx="9779000" cy="7256780"/>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779000" cy="7256780"/>
                      </a:xfrm>
                      <a:prstGeom prst="rect">
                        <a:avLst/>
                      </a:prstGeom>
                    </pic:spPr>
                  </pic:pic>
                </a:graphicData>
              </a:graphic>
            </wp:inline>
          </w:drawing>
        </w:r>
      </w:ins>
    </w:p>
    <w:p w14:paraId="67C60927" w14:textId="77777777" w:rsidR="0026197A" w:rsidRDefault="0026197A" w:rsidP="0026197A">
      <w:pPr>
        <w:pStyle w:val="ListParagraph"/>
        <w:rPr>
          <w:ins w:id="5717" w:author="rkbansal" w:date="2020-04-22T18:04:00Z"/>
        </w:rPr>
        <w:pPrChange w:id="5718"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5719" w:author="rkbansal" w:date="2020-04-20T01:18:00Z"/>
          <w:rPrChange w:id="5720" w:author="rkbansal" w:date="2020-04-20T01:18:00Z">
            <w:rPr>
              <w:ins w:id="5721" w:author="rkbansal" w:date="2020-04-20T01:18:00Z"/>
              <w:rFonts w:ascii="Consolas" w:hAnsi="Consolas" w:cs="Consolas"/>
              <w:color w:val="000000"/>
              <w:sz w:val="20"/>
              <w:szCs w:val="20"/>
              <w:shd w:val="clear" w:color="auto" w:fill="E8F2FE"/>
            </w:rPr>
          </w:rPrChange>
        </w:rPr>
      </w:pPr>
      <w:ins w:id="5722"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23" w:author="rkbansal" w:date="2020-04-20T01:19:00Z"/>
          <w:rFonts w:ascii="Consolas" w:hAnsi="Consolas" w:cs="Consolas"/>
          <w:sz w:val="20"/>
          <w:szCs w:val="20"/>
          <w:rPrChange w:id="5724" w:author="rkbansal" w:date="2020-04-20T01:19:00Z">
            <w:rPr>
              <w:ins w:id="5725" w:author="rkbansal" w:date="2020-04-20T01:19:00Z"/>
            </w:rPr>
          </w:rPrChange>
        </w:rPr>
        <w:pPrChange w:id="5726" w:author="rkbansal" w:date="2020-04-20T01:19:00Z">
          <w:pPr>
            <w:pStyle w:val="ListParagraph"/>
            <w:numPr>
              <w:numId w:val="74"/>
            </w:numPr>
            <w:autoSpaceDE w:val="0"/>
            <w:autoSpaceDN w:val="0"/>
            <w:adjustRightInd w:val="0"/>
            <w:spacing w:after="0" w:line="240" w:lineRule="auto"/>
            <w:ind w:hanging="360"/>
          </w:pPr>
        </w:pPrChange>
      </w:pPr>
      <w:ins w:id="5727" w:author="rkbansal" w:date="2020-04-20T01:19:00Z">
        <w:r w:rsidRPr="000A3392">
          <w:rPr>
            <w:rFonts w:ascii="Consolas" w:hAnsi="Consolas" w:cs="Consolas"/>
            <w:color w:val="646464"/>
            <w:sz w:val="20"/>
            <w:szCs w:val="20"/>
            <w:rPrChange w:id="5728"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29" w:author="rkbansal" w:date="2020-04-20T01:19:00Z"/>
          <w:rFonts w:ascii="Consolas" w:hAnsi="Consolas" w:cs="Consolas"/>
          <w:sz w:val="20"/>
          <w:szCs w:val="20"/>
          <w:rPrChange w:id="5730" w:author="rkbansal" w:date="2020-04-20T01:19:00Z">
            <w:rPr>
              <w:ins w:id="5731" w:author="rkbansal" w:date="2020-04-20T01:19:00Z"/>
            </w:rPr>
          </w:rPrChange>
        </w:rPr>
        <w:pPrChange w:id="5732" w:author="rkbansal" w:date="2020-04-20T01:19:00Z">
          <w:pPr>
            <w:pStyle w:val="ListParagraph"/>
            <w:numPr>
              <w:numId w:val="74"/>
            </w:numPr>
            <w:autoSpaceDE w:val="0"/>
            <w:autoSpaceDN w:val="0"/>
            <w:adjustRightInd w:val="0"/>
            <w:spacing w:after="0" w:line="240" w:lineRule="auto"/>
            <w:ind w:hanging="360"/>
          </w:pPr>
        </w:pPrChange>
      </w:pPr>
      <w:ins w:id="5733" w:author="rkbansal" w:date="2020-04-20T01:19:00Z">
        <w:r w:rsidRPr="000A3392">
          <w:rPr>
            <w:rFonts w:ascii="Consolas" w:hAnsi="Consolas" w:cs="Consolas"/>
            <w:b/>
            <w:bCs/>
            <w:color w:val="7F0055"/>
            <w:sz w:val="20"/>
            <w:szCs w:val="20"/>
            <w:rPrChange w:id="5734" w:author="rkbansal" w:date="2020-04-20T01:19:00Z">
              <w:rPr>
                <w:b/>
                <w:bCs/>
                <w:color w:val="7F0055"/>
              </w:rPr>
            </w:rPrChange>
          </w:rPr>
          <w:t>public</w:t>
        </w:r>
        <w:r w:rsidRPr="000A3392">
          <w:rPr>
            <w:rFonts w:ascii="Consolas" w:hAnsi="Consolas" w:cs="Consolas"/>
            <w:color w:val="000000"/>
            <w:sz w:val="20"/>
            <w:szCs w:val="20"/>
            <w:rPrChange w:id="5735" w:author="rkbansal" w:date="2020-04-20T01:19:00Z">
              <w:rPr/>
            </w:rPrChange>
          </w:rPr>
          <w:t xml:space="preserve"> </w:t>
        </w:r>
        <w:r w:rsidRPr="000A3392">
          <w:rPr>
            <w:rFonts w:ascii="Consolas" w:hAnsi="Consolas" w:cs="Consolas"/>
            <w:b/>
            <w:bCs/>
            <w:color w:val="7F0055"/>
            <w:sz w:val="20"/>
            <w:szCs w:val="20"/>
            <w:rPrChange w:id="5736" w:author="rkbansal" w:date="2020-04-20T01:19:00Z">
              <w:rPr>
                <w:b/>
                <w:bCs/>
                <w:color w:val="7F0055"/>
              </w:rPr>
            </w:rPrChange>
          </w:rPr>
          <w:t>class</w:t>
        </w:r>
        <w:r w:rsidRPr="000A3392">
          <w:rPr>
            <w:rFonts w:ascii="Consolas" w:hAnsi="Consolas" w:cs="Consolas"/>
            <w:color w:val="000000"/>
            <w:sz w:val="20"/>
            <w:szCs w:val="20"/>
            <w:rPrChange w:id="5737"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38" w:author="rkbansal" w:date="2020-04-20T01:19:00Z"/>
          <w:rFonts w:ascii="Consolas" w:hAnsi="Consolas" w:cs="Consolas"/>
          <w:sz w:val="20"/>
          <w:szCs w:val="20"/>
          <w:rPrChange w:id="5739" w:author="rkbansal" w:date="2020-04-20T01:19:00Z">
            <w:rPr>
              <w:ins w:id="5740" w:author="rkbansal" w:date="2020-04-20T01:19:00Z"/>
            </w:rPr>
          </w:rPrChange>
        </w:rPr>
        <w:pPrChange w:id="5741"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42" w:author="rkbansal" w:date="2020-04-20T01:19:00Z"/>
          <w:rFonts w:ascii="Consolas" w:hAnsi="Consolas" w:cs="Consolas"/>
          <w:sz w:val="20"/>
          <w:szCs w:val="20"/>
          <w:rPrChange w:id="5743" w:author="rkbansal" w:date="2020-04-20T01:19:00Z">
            <w:rPr>
              <w:ins w:id="5744" w:author="rkbansal" w:date="2020-04-20T01:19:00Z"/>
            </w:rPr>
          </w:rPrChange>
        </w:rPr>
        <w:pPrChange w:id="5745" w:author="rkbansal" w:date="2020-04-20T01:19:00Z">
          <w:pPr>
            <w:pStyle w:val="ListParagraph"/>
            <w:numPr>
              <w:numId w:val="74"/>
            </w:numPr>
            <w:autoSpaceDE w:val="0"/>
            <w:autoSpaceDN w:val="0"/>
            <w:adjustRightInd w:val="0"/>
            <w:spacing w:after="0" w:line="240" w:lineRule="auto"/>
            <w:ind w:hanging="360"/>
          </w:pPr>
        </w:pPrChange>
      </w:pPr>
      <w:ins w:id="5746" w:author="rkbansal" w:date="2020-04-20T01:19:00Z">
        <w:r w:rsidRPr="000A3392">
          <w:rPr>
            <w:rFonts w:ascii="Consolas" w:hAnsi="Consolas" w:cs="Consolas"/>
            <w:color w:val="000000"/>
            <w:sz w:val="20"/>
            <w:szCs w:val="20"/>
            <w:rPrChange w:id="5747"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48" w:author="rkbansal" w:date="2020-04-20T01:19:00Z"/>
          <w:rFonts w:ascii="Consolas" w:hAnsi="Consolas" w:cs="Consolas"/>
          <w:sz w:val="20"/>
          <w:szCs w:val="20"/>
          <w:rPrChange w:id="5749" w:author="rkbansal" w:date="2020-04-20T01:19:00Z">
            <w:rPr>
              <w:ins w:id="5750" w:author="rkbansal" w:date="2020-04-20T01:19:00Z"/>
            </w:rPr>
          </w:rPrChange>
        </w:rPr>
        <w:pPrChange w:id="5751" w:author="rkbansal" w:date="2020-04-20T01:19:00Z">
          <w:pPr>
            <w:pStyle w:val="ListParagraph"/>
            <w:numPr>
              <w:numId w:val="74"/>
            </w:numPr>
            <w:autoSpaceDE w:val="0"/>
            <w:autoSpaceDN w:val="0"/>
            <w:adjustRightInd w:val="0"/>
            <w:spacing w:after="0" w:line="240" w:lineRule="auto"/>
            <w:ind w:hanging="360"/>
          </w:pPr>
        </w:pPrChange>
      </w:pPr>
      <w:ins w:id="5752" w:author="rkbansal" w:date="2020-04-20T01:19:00Z">
        <w:r w:rsidRPr="000A3392">
          <w:rPr>
            <w:rFonts w:ascii="Consolas" w:hAnsi="Consolas" w:cs="Consolas"/>
            <w:color w:val="000000"/>
            <w:sz w:val="20"/>
            <w:szCs w:val="20"/>
            <w:rPrChange w:id="5753" w:author="rkbansal" w:date="2020-04-20T01:19:00Z">
              <w:rPr/>
            </w:rPrChange>
          </w:rPr>
          <w:t xml:space="preserve">        </w:t>
        </w:r>
        <w:r w:rsidRPr="000A3392">
          <w:rPr>
            <w:rFonts w:ascii="Consolas" w:hAnsi="Consolas" w:cs="Consolas"/>
            <w:b/>
            <w:bCs/>
            <w:color w:val="7F0055"/>
            <w:sz w:val="20"/>
            <w:szCs w:val="20"/>
            <w:rPrChange w:id="5754" w:author="rkbansal" w:date="2020-04-20T01:19:00Z">
              <w:rPr>
                <w:b/>
                <w:bCs/>
                <w:color w:val="7F0055"/>
              </w:rPr>
            </w:rPrChange>
          </w:rPr>
          <w:t>return</w:t>
        </w:r>
        <w:r w:rsidRPr="000A3392">
          <w:rPr>
            <w:rFonts w:ascii="Consolas" w:hAnsi="Consolas" w:cs="Consolas"/>
            <w:color w:val="000000"/>
            <w:sz w:val="20"/>
            <w:szCs w:val="20"/>
            <w:rPrChange w:id="5755" w:author="rkbansal" w:date="2020-04-20T01:19:00Z">
              <w:rPr/>
            </w:rPrChange>
          </w:rPr>
          <w:t xml:space="preserve"> </w:t>
        </w:r>
        <w:r w:rsidRPr="000A3392">
          <w:rPr>
            <w:rFonts w:ascii="Consolas" w:hAnsi="Consolas" w:cs="Consolas"/>
            <w:b/>
            <w:bCs/>
            <w:color w:val="7F0055"/>
            <w:sz w:val="20"/>
            <w:szCs w:val="20"/>
            <w:rPrChange w:id="5756" w:author="rkbansal" w:date="2020-04-20T01:19:00Z">
              <w:rPr>
                <w:b/>
                <w:bCs/>
                <w:color w:val="7F0055"/>
              </w:rPr>
            </w:rPrChange>
          </w:rPr>
          <w:t>new</w:t>
        </w:r>
        <w:r w:rsidRPr="000A3392">
          <w:rPr>
            <w:rFonts w:ascii="Consolas" w:hAnsi="Consolas" w:cs="Consolas"/>
            <w:color w:val="000000"/>
            <w:sz w:val="20"/>
            <w:szCs w:val="20"/>
            <w:rPrChange w:id="5757"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58" w:author="rkbansal" w:date="2020-04-20T01:19:00Z"/>
          <w:rFonts w:ascii="Consolas" w:hAnsi="Consolas" w:cs="Consolas"/>
          <w:sz w:val="20"/>
          <w:szCs w:val="20"/>
          <w:rPrChange w:id="5759" w:author="rkbansal" w:date="2020-04-20T01:19:00Z">
            <w:rPr>
              <w:ins w:id="5760" w:author="rkbansal" w:date="2020-04-20T01:19:00Z"/>
            </w:rPr>
          </w:rPrChange>
        </w:rPr>
        <w:pPrChange w:id="5761" w:author="rkbansal" w:date="2020-04-20T01:19:00Z">
          <w:pPr>
            <w:pStyle w:val="ListParagraph"/>
            <w:numPr>
              <w:numId w:val="74"/>
            </w:numPr>
            <w:autoSpaceDE w:val="0"/>
            <w:autoSpaceDN w:val="0"/>
            <w:adjustRightInd w:val="0"/>
            <w:spacing w:after="0" w:line="240" w:lineRule="auto"/>
            <w:ind w:hanging="360"/>
          </w:pPr>
        </w:pPrChange>
      </w:pPr>
      <w:ins w:id="5762" w:author="rkbansal" w:date="2020-04-20T01:19:00Z">
        <w:r w:rsidRPr="000A3392">
          <w:rPr>
            <w:rFonts w:ascii="Consolas" w:hAnsi="Consolas" w:cs="Consolas"/>
            <w:color w:val="000000"/>
            <w:sz w:val="20"/>
            <w:szCs w:val="20"/>
            <w:rPrChange w:id="5763" w:author="rkbansal" w:date="2020-04-20T01:19:00Z">
              <w:rPr>
                <w:color w:val="000000"/>
              </w:rPr>
            </w:rPrChange>
          </w:rPr>
          <w:t xml:space="preserve">            .title</w:t>
        </w:r>
        <w:r w:rsidRPr="000A3392">
          <w:rPr>
            <w:rFonts w:ascii="Consolas" w:hAnsi="Consolas" w:cs="Consolas"/>
            <w:color w:val="000000"/>
            <w:sz w:val="20"/>
            <w:szCs w:val="20"/>
            <w:highlight w:val="yellow"/>
            <w:rPrChange w:id="5764" w:author="rkbansal" w:date="2020-04-20T01:19:00Z">
              <w:rPr>
                <w:color w:val="000000"/>
              </w:rPr>
            </w:rPrChange>
          </w:rPr>
          <w:t>(</w:t>
        </w:r>
        <w:r w:rsidRPr="000A3392">
          <w:rPr>
            <w:rFonts w:ascii="Consolas" w:hAnsi="Consolas" w:cs="Consolas"/>
            <w:color w:val="2A00FF"/>
            <w:sz w:val="20"/>
            <w:szCs w:val="20"/>
            <w:highlight w:val="yellow"/>
            <w:rPrChange w:id="5765" w:author="rkbansal" w:date="2020-04-20T01:19:00Z">
              <w:rPr/>
            </w:rPrChange>
          </w:rPr>
          <w:t>"People Management Service API"</w:t>
        </w:r>
        <w:r w:rsidRPr="000A3392">
          <w:rPr>
            <w:rFonts w:ascii="Consolas" w:hAnsi="Consolas" w:cs="Consolas"/>
            <w:color w:val="000000"/>
            <w:sz w:val="20"/>
            <w:szCs w:val="20"/>
            <w:highlight w:val="yellow"/>
            <w:rPrChange w:id="5766"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67" w:author="rkbansal" w:date="2020-04-20T01:19:00Z"/>
          <w:rFonts w:ascii="Consolas" w:hAnsi="Consolas" w:cs="Consolas"/>
          <w:sz w:val="20"/>
          <w:szCs w:val="20"/>
          <w:rPrChange w:id="5768" w:author="rkbansal" w:date="2020-04-20T01:19:00Z">
            <w:rPr>
              <w:ins w:id="5769" w:author="rkbansal" w:date="2020-04-20T01:19:00Z"/>
            </w:rPr>
          </w:rPrChange>
        </w:rPr>
        <w:pPrChange w:id="5770" w:author="rkbansal" w:date="2020-04-20T01:19:00Z">
          <w:pPr>
            <w:pStyle w:val="ListParagraph"/>
            <w:numPr>
              <w:numId w:val="74"/>
            </w:numPr>
            <w:autoSpaceDE w:val="0"/>
            <w:autoSpaceDN w:val="0"/>
            <w:adjustRightInd w:val="0"/>
            <w:spacing w:after="0" w:line="240" w:lineRule="auto"/>
            <w:ind w:hanging="360"/>
          </w:pPr>
        </w:pPrChange>
      </w:pPr>
      <w:ins w:id="5771" w:author="rkbansal" w:date="2020-04-20T01:19:00Z">
        <w:r w:rsidRPr="000A3392">
          <w:rPr>
            <w:rFonts w:ascii="Consolas" w:hAnsi="Consolas" w:cs="Consolas"/>
            <w:color w:val="000000"/>
            <w:sz w:val="20"/>
            <w:szCs w:val="20"/>
            <w:rPrChange w:id="5772" w:author="rkbansal" w:date="2020-04-20T01:19:00Z">
              <w:rPr>
                <w:color w:val="000000"/>
              </w:rPr>
            </w:rPrChange>
          </w:rPr>
          <w:t xml:space="preserve">            .description(</w:t>
        </w:r>
        <w:r w:rsidRPr="000A3392">
          <w:rPr>
            <w:rFonts w:ascii="Consolas" w:hAnsi="Consolas" w:cs="Consolas"/>
            <w:color w:val="2A00FF"/>
            <w:sz w:val="20"/>
            <w:szCs w:val="20"/>
            <w:rPrChange w:id="5773"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5774"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75" w:author="rkbansal" w:date="2020-04-20T01:19:00Z"/>
          <w:rFonts w:ascii="Consolas" w:hAnsi="Consolas" w:cs="Consolas"/>
          <w:sz w:val="20"/>
          <w:szCs w:val="20"/>
          <w:rPrChange w:id="5776" w:author="rkbansal" w:date="2020-04-20T01:19:00Z">
            <w:rPr>
              <w:ins w:id="5777" w:author="rkbansal" w:date="2020-04-20T01:19:00Z"/>
            </w:rPr>
          </w:rPrChange>
        </w:rPr>
        <w:pPrChange w:id="5778" w:author="rkbansal" w:date="2020-04-20T01:19:00Z">
          <w:pPr>
            <w:pStyle w:val="ListParagraph"/>
            <w:numPr>
              <w:numId w:val="74"/>
            </w:numPr>
            <w:autoSpaceDE w:val="0"/>
            <w:autoSpaceDN w:val="0"/>
            <w:adjustRightInd w:val="0"/>
            <w:spacing w:after="0" w:line="240" w:lineRule="auto"/>
            <w:ind w:hanging="360"/>
          </w:pPr>
        </w:pPrChange>
      </w:pPr>
      <w:ins w:id="5779" w:author="rkbansal" w:date="2020-04-20T01:19:00Z">
        <w:r w:rsidRPr="000A3392">
          <w:rPr>
            <w:rFonts w:ascii="Consolas" w:hAnsi="Consolas" w:cs="Consolas"/>
            <w:color w:val="000000"/>
            <w:sz w:val="20"/>
            <w:szCs w:val="20"/>
            <w:rPrChange w:id="5780" w:author="rkbansal" w:date="2020-04-20T01:19:00Z">
              <w:rPr/>
            </w:rPrChange>
          </w:rPr>
          <w:t xml:space="preserve">            .license(</w:t>
        </w:r>
        <w:r w:rsidRPr="000A3392">
          <w:rPr>
            <w:rFonts w:ascii="Consolas" w:hAnsi="Consolas" w:cs="Consolas"/>
            <w:color w:val="2A00FF"/>
            <w:sz w:val="20"/>
            <w:szCs w:val="20"/>
            <w:rPrChange w:id="5781" w:author="rkbansal" w:date="2020-04-20T01:19:00Z">
              <w:rPr>
                <w:color w:val="2A00FF"/>
              </w:rPr>
            </w:rPrChange>
          </w:rPr>
          <w:t>""</w:t>
        </w:r>
        <w:r w:rsidRPr="000A3392">
          <w:rPr>
            <w:rFonts w:ascii="Consolas" w:hAnsi="Consolas" w:cs="Consolas"/>
            <w:color w:val="000000"/>
            <w:sz w:val="20"/>
            <w:szCs w:val="20"/>
            <w:rPrChange w:id="5782"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83" w:author="rkbansal" w:date="2020-04-20T01:19:00Z"/>
          <w:rFonts w:ascii="Consolas" w:hAnsi="Consolas" w:cs="Consolas"/>
          <w:sz w:val="20"/>
          <w:szCs w:val="20"/>
          <w:rPrChange w:id="5784" w:author="rkbansal" w:date="2020-04-20T01:19:00Z">
            <w:rPr>
              <w:ins w:id="5785" w:author="rkbansal" w:date="2020-04-20T01:19:00Z"/>
            </w:rPr>
          </w:rPrChange>
        </w:rPr>
        <w:pPrChange w:id="5786" w:author="rkbansal" w:date="2020-04-20T01:19:00Z">
          <w:pPr>
            <w:pStyle w:val="ListParagraph"/>
            <w:numPr>
              <w:numId w:val="74"/>
            </w:numPr>
            <w:autoSpaceDE w:val="0"/>
            <w:autoSpaceDN w:val="0"/>
            <w:adjustRightInd w:val="0"/>
            <w:spacing w:after="0" w:line="240" w:lineRule="auto"/>
            <w:ind w:hanging="360"/>
          </w:pPr>
        </w:pPrChange>
      </w:pPr>
      <w:ins w:id="5787" w:author="rkbansal" w:date="2020-04-20T01:19:00Z">
        <w:r w:rsidRPr="000A3392">
          <w:rPr>
            <w:rFonts w:ascii="Consolas" w:hAnsi="Consolas" w:cs="Consolas"/>
            <w:color w:val="000000"/>
            <w:sz w:val="20"/>
            <w:szCs w:val="20"/>
            <w:rPrChange w:id="5788" w:author="rkbansal" w:date="2020-04-20T01:19:00Z">
              <w:rPr/>
            </w:rPrChange>
          </w:rPr>
          <w:t xml:space="preserve">            .licenseUrl(</w:t>
        </w:r>
        <w:r w:rsidRPr="000A3392">
          <w:rPr>
            <w:rFonts w:ascii="Consolas" w:hAnsi="Consolas" w:cs="Consolas"/>
            <w:color w:val="2A00FF"/>
            <w:sz w:val="20"/>
            <w:szCs w:val="20"/>
            <w:rPrChange w:id="5789" w:author="rkbansal" w:date="2020-04-20T01:19:00Z">
              <w:rPr>
                <w:color w:val="2A00FF"/>
              </w:rPr>
            </w:rPrChange>
          </w:rPr>
          <w:t>"http://unlicense.org"</w:t>
        </w:r>
        <w:r w:rsidRPr="000A3392">
          <w:rPr>
            <w:rFonts w:ascii="Consolas" w:hAnsi="Consolas" w:cs="Consolas"/>
            <w:color w:val="000000"/>
            <w:sz w:val="20"/>
            <w:szCs w:val="20"/>
            <w:rPrChange w:id="5790"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91" w:author="rkbansal" w:date="2020-04-20T01:19:00Z"/>
          <w:rFonts w:ascii="Consolas" w:hAnsi="Consolas" w:cs="Consolas"/>
          <w:sz w:val="20"/>
          <w:szCs w:val="20"/>
          <w:rPrChange w:id="5792" w:author="rkbansal" w:date="2020-04-20T01:19:00Z">
            <w:rPr>
              <w:ins w:id="5793" w:author="rkbansal" w:date="2020-04-20T01:19:00Z"/>
            </w:rPr>
          </w:rPrChange>
        </w:rPr>
        <w:pPrChange w:id="5794" w:author="rkbansal" w:date="2020-04-20T01:19:00Z">
          <w:pPr>
            <w:pStyle w:val="ListParagraph"/>
            <w:numPr>
              <w:numId w:val="74"/>
            </w:numPr>
            <w:autoSpaceDE w:val="0"/>
            <w:autoSpaceDN w:val="0"/>
            <w:adjustRightInd w:val="0"/>
            <w:spacing w:after="0" w:line="240" w:lineRule="auto"/>
            <w:ind w:hanging="360"/>
          </w:pPr>
        </w:pPrChange>
      </w:pPr>
      <w:ins w:id="5795" w:author="rkbansal" w:date="2020-04-20T01:19:00Z">
        <w:r w:rsidRPr="000A3392">
          <w:rPr>
            <w:rFonts w:ascii="Consolas" w:hAnsi="Consolas" w:cs="Consolas"/>
            <w:color w:val="000000"/>
            <w:sz w:val="20"/>
            <w:szCs w:val="20"/>
            <w:rPrChange w:id="5796" w:author="rkbansal" w:date="2020-04-20T01:19:00Z">
              <w:rPr/>
            </w:rPrChange>
          </w:rPr>
          <w:t xml:space="preserve">            .termsOfServiceUrl(</w:t>
        </w:r>
        <w:r w:rsidRPr="000A3392">
          <w:rPr>
            <w:rFonts w:ascii="Consolas" w:hAnsi="Consolas" w:cs="Consolas"/>
            <w:color w:val="2A00FF"/>
            <w:sz w:val="20"/>
            <w:szCs w:val="20"/>
            <w:rPrChange w:id="5797" w:author="rkbansal" w:date="2020-04-20T01:19:00Z">
              <w:rPr>
                <w:color w:val="2A00FF"/>
              </w:rPr>
            </w:rPrChange>
          </w:rPr>
          <w:t>""</w:t>
        </w:r>
        <w:r w:rsidRPr="000A3392">
          <w:rPr>
            <w:rFonts w:ascii="Consolas" w:hAnsi="Consolas" w:cs="Consolas"/>
            <w:color w:val="000000"/>
            <w:sz w:val="20"/>
            <w:szCs w:val="20"/>
            <w:rPrChange w:id="5798"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99" w:author="rkbansal" w:date="2020-04-20T01:19:00Z"/>
          <w:rFonts w:ascii="Consolas" w:hAnsi="Consolas" w:cs="Consolas"/>
          <w:sz w:val="20"/>
          <w:szCs w:val="20"/>
          <w:rPrChange w:id="5800" w:author="rkbansal" w:date="2020-04-20T01:19:00Z">
            <w:rPr>
              <w:ins w:id="5801" w:author="rkbansal" w:date="2020-04-20T01:19:00Z"/>
            </w:rPr>
          </w:rPrChange>
        </w:rPr>
        <w:pPrChange w:id="5802" w:author="rkbansal" w:date="2020-04-20T01:19:00Z">
          <w:pPr>
            <w:pStyle w:val="ListParagraph"/>
            <w:numPr>
              <w:numId w:val="74"/>
            </w:numPr>
            <w:autoSpaceDE w:val="0"/>
            <w:autoSpaceDN w:val="0"/>
            <w:adjustRightInd w:val="0"/>
            <w:spacing w:after="0" w:line="240" w:lineRule="auto"/>
            <w:ind w:hanging="360"/>
          </w:pPr>
        </w:pPrChange>
      </w:pPr>
      <w:ins w:id="5803" w:author="rkbansal" w:date="2020-04-20T01:19:00Z">
        <w:r w:rsidRPr="000A3392">
          <w:rPr>
            <w:rFonts w:ascii="Consolas" w:hAnsi="Consolas" w:cs="Consolas"/>
            <w:color w:val="000000"/>
            <w:sz w:val="20"/>
            <w:szCs w:val="20"/>
            <w:rPrChange w:id="5804" w:author="rkbansal" w:date="2020-04-20T01:19:00Z">
              <w:rPr/>
            </w:rPrChange>
          </w:rPr>
          <w:t xml:space="preserve">            .version(</w:t>
        </w:r>
        <w:r w:rsidRPr="000A3392">
          <w:rPr>
            <w:rFonts w:ascii="Consolas" w:hAnsi="Consolas" w:cs="Consolas"/>
            <w:color w:val="2A00FF"/>
            <w:sz w:val="20"/>
            <w:szCs w:val="20"/>
            <w:rPrChange w:id="5805" w:author="rkbansal" w:date="2020-04-20T01:19:00Z">
              <w:rPr>
                <w:color w:val="2A00FF"/>
              </w:rPr>
            </w:rPrChange>
          </w:rPr>
          <w:t>"18.10.0"</w:t>
        </w:r>
        <w:r w:rsidRPr="000A3392">
          <w:rPr>
            <w:rFonts w:ascii="Consolas" w:hAnsi="Consolas" w:cs="Consolas"/>
            <w:color w:val="000000"/>
            <w:sz w:val="20"/>
            <w:szCs w:val="20"/>
            <w:rPrChange w:id="5806"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07" w:author="rkbansal" w:date="2020-04-20T01:19:00Z"/>
          <w:rFonts w:ascii="Consolas" w:hAnsi="Consolas" w:cs="Consolas"/>
          <w:sz w:val="20"/>
          <w:szCs w:val="20"/>
          <w:rPrChange w:id="5808" w:author="rkbansal" w:date="2020-04-20T01:19:00Z">
            <w:rPr>
              <w:ins w:id="5809" w:author="rkbansal" w:date="2020-04-20T01:19:00Z"/>
            </w:rPr>
          </w:rPrChange>
        </w:rPr>
        <w:pPrChange w:id="5810" w:author="rkbansal" w:date="2020-04-20T01:19:00Z">
          <w:pPr>
            <w:pStyle w:val="ListParagraph"/>
            <w:numPr>
              <w:numId w:val="74"/>
            </w:numPr>
            <w:autoSpaceDE w:val="0"/>
            <w:autoSpaceDN w:val="0"/>
            <w:adjustRightInd w:val="0"/>
            <w:spacing w:after="0" w:line="240" w:lineRule="auto"/>
            <w:ind w:hanging="360"/>
          </w:pPr>
        </w:pPrChange>
      </w:pPr>
      <w:ins w:id="5811" w:author="rkbansal" w:date="2020-04-20T01:19:00Z">
        <w:r w:rsidRPr="000A3392">
          <w:rPr>
            <w:rFonts w:ascii="Consolas" w:hAnsi="Consolas" w:cs="Consolas"/>
            <w:color w:val="000000"/>
            <w:sz w:val="20"/>
            <w:szCs w:val="20"/>
            <w:rPrChange w:id="5812" w:author="rkbansal" w:date="2020-04-20T01:19:00Z">
              <w:rPr/>
            </w:rPrChange>
          </w:rPr>
          <w:t xml:space="preserve">            .contact(</w:t>
        </w:r>
        <w:r w:rsidRPr="000A3392">
          <w:rPr>
            <w:rFonts w:ascii="Consolas" w:hAnsi="Consolas" w:cs="Consolas"/>
            <w:b/>
            <w:bCs/>
            <w:color w:val="7F0055"/>
            <w:sz w:val="20"/>
            <w:szCs w:val="20"/>
            <w:rPrChange w:id="5813" w:author="rkbansal" w:date="2020-04-20T01:19:00Z">
              <w:rPr>
                <w:b/>
                <w:bCs/>
                <w:color w:val="7F0055"/>
              </w:rPr>
            </w:rPrChange>
          </w:rPr>
          <w:t>new</w:t>
        </w:r>
        <w:r w:rsidRPr="000A3392">
          <w:rPr>
            <w:rFonts w:ascii="Consolas" w:hAnsi="Consolas" w:cs="Consolas"/>
            <w:color w:val="000000"/>
            <w:sz w:val="20"/>
            <w:szCs w:val="20"/>
            <w:rPrChange w:id="5814" w:author="rkbansal" w:date="2020-04-20T01:19:00Z">
              <w:rPr/>
            </w:rPrChange>
          </w:rPr>
          <w:t xml:space="preserve"> Contact(</w:t>
        </w:r>
        <w:r w:rsidRPr="000A3392">
          <w:rPr>
            <w:rFonts w:ascii="Consolas" w:hAnsi="Consolas" w:cs="Consolas"/>
            <w:color w:val="2A00FF"/>
            <w:sz w:val="20"/>
            <w:szCs w:val="20"/>
            <w:rPrChange w:id="5815" w:author="rkbansal" w:date="2020-04-20T01:19:00Z">
              <w:rPr>
                <w:color w:val="2A00FF"/>
              </w:rPr>
            </w:rPrChange>
          </w:rPr>
          <w:t>""</w:t>
        </w:r>
        <w:r w:rsidRPr="000A3392">
          <w:rPr>
            <w:rFonts w:ascii="Consolas" w:hAnsi="Consolas" w:cs="Consolas"/>
            <w:color w:val="000000"/>
            <w:sz w:val="20"/>
            <w:szCs w:val="20"/>
            <w:rPrChange w:id="5816" w:author="rkbansal" w:date="2020-04-20T01:19:00Z">
              <w:rPr/>
            </w:rPrChange>
          </w:rPr>
          <w:t>,</w:t>
        </w:r>
        <w:r w:rsidRPr="000A3392">
          <w:rPr>
            <w:rFonts w:ascii="Consolas" w:hAnsi="Consolas" w:cs="Consolas"/>
            <w:color w:val="2A00FF"/>
            <w:sz w:val="20"/>
            <w:szCs w:val="20"/>
            <w:rPrChange w:id="5817" w:author="rkbansal" w:date="2020-04-20T01:19:00Z">
              <w:rPr>
                <w:color w:val="2A00FF"/>
              </w:rPr>
            </w:rPrChange>
          </w:rPr>
          <w:t>""</w:t>
        </w:r>
        <w:r w:rsidRPr="000A3392">
          <w:rPr>
            <w:rFonts w:ascii="Consolas" w:hAnsi="Consolas" w:cs="Consolas"/>
            <w:color w:val="000000"/>
            <w:sz w:val="20"/>
            <w:szCs w:val="20"/>
            <w:rPrChange w:id="5818" w:author="rkbansal" w:date="2020-04-20T01:19:00Z">
              <w:rPr/>
            </w:rPrChange>
          </w:rPr>
          <w:t xml:space="preserve">, </w:t>
        </w:r>
        <w:r w:rsidRPr="000A3392">
          <w:rPr>
            <w:rFonts w:ascii="Consolas" w:hAnsi="Consolas" w:cs="Consolas"/>
            <w:color w:val="2A00FF"/>
            <w:sz w:val="20"/>
            <w:szCs w:val="20"/>
            <w:rPrChange w:id="5819" w:author="rkbansal" w:date="2020-04-20T01:19:00Z">
              <w:rPr>
                <w:color w:val="2A00FF"/>
              </w:rPr>
            </w:rPrChange>
          </w:rPr>
          <w:t>""</w:t>
        </w:r>
        <w:r w:rsidRPr="000A3392">
          <w:rPr>
            <w:rFonts w:ascii="Consolas" w:hAnsi="Consolas" w:cs="Consolas"/>
            <w:color w:val="000000"/>
            <w:sz w:val="20"/>
            <w:szCs w:val="20"/>
            <w:rPrChange w:id="5820"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21" w:author="rkbansal" w:date="2020-04-20T01:19:00Z"/>
          <w:rFonts w:ascii="Consolas" w:hAnsi="Consolas" w:cs="Consolas"/>
          <w:sz w:val="20"/>
          <w:szCs w:val="20"/>
          <w:rPrChange w:id="5822" w:author="rkbansal" w:date="2020-04-20T01:19:00Z">
            <w:rPr>
              <w:ins w:id="5823" w:author="rkbansal" w:date="2020-04-20T01:19:00Z"/>
            </w:rPr>
          </w:rPrChange>
        </w:rPr>
        <w:pPrChange w:id="5824" w:author="rkbansal" w:date="2020-04-20T01:19:00Z">
          <w:pPr>
            <w:pStyle w:val="ListParagraph"/>
            <w:numPr>
              <w:numId w:val="74"/>
            </w:numPr>
            <w:autoSpaceDE w:val="0"/>
            <w:autoSpaceDN w:val="0"/>
            <w:adjustRightInd w:val="0"/>
            <w:spacing w:after="0" w:line="240" w:lineRule="auto"/>
            <w:ind w:hanging="360"/>
          </w:pPr>
        </w:pPrChange>
      </w:pPr>
      <w:ins w:id="5825" w:author="rkbansal" w:date="2020-04-20T01:19:00Z">
        <w:r w:rsidRPr="000A3392">
          <w:rPr>
            <w:rFonts w:ascii="Consolas" w:hAnsi="Consolas" w:cs="Consolas"/>
            <w:color w:val="000000"/>
            <w:sz w:val="20"/>
            <w:szCs w:val="20"/>
            <w:rPrChange w:id="5826"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27" w:author="rkbansal" w:date="2020-04-20T01:19:00Z"/>
          <w:rFonts w:ascii="Consolas" w:hAnsi="Consolas" w:cs="Consolas"/>
          <w:sz w:val="20"/>
          <w:szCs w:val="20"/>
          <w:rPrChange w:id="5828" w:author="rkbansal" w:date="2020-04-20T01:19:00Z">
            <w:rPr>
              <w:ins w:id="5829" w:author="rkbansal" w:date="2020-04-20T01:19:00Z"/>
            </w:rPr>
          </w:rPrChange>
        </w:rPr>
        <w:pPrChange w:id="5830" w:author="rkbansal" w:date="2020-04-20T01:19:00Z">
          <w:pPr>
            <w:pStyle w:val="ListParagraph"/>
            <w:numPr>
              <w:numId w:val="74"/>
            </w:numPr>
            <w:autoSpaceDE w:val="0"/>
            <w:autoSpaceDN w:val="0"/>
            <w:adjustRightInd w:val="0"/>
            <w:spacing w:after="0" w:line="240" w:lineRule="auto"/>
            <w:ind w:hanging="360"/>
          </w:pPr>
        </w:pPrChange>
      </w:pPr>
      <w:ins w:id="5831" w:author="rkbansal" w:date="2020-04-20T01:19:00Z">
        <w:r w:rsidRPr="000A3392">
          <w:rPr>
            <w:rFonts w:ascii="Consolas" w:hAnsi="Consolas" w:cs="Consolas"/>
            <w:color w:val="000000"/>
            <w:sz w:val="20"/>
            <w:szCs w:val="20"/>
            <w:rPrChange w:id="5832"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33" w:author="rkbansal" w:date="2020-04-20T01:19:00Z"/>
          <w:rFonts w:ascii="Consolas" w:hAnsi="Consolas" w:cs="Consolas"/>
          <w:sz w:val="20"/>
          <w:szCs w:val="20"/>
          <w:rPrChange w:id="5834" w:author="rkbansal" w:date="2020-04-20T01:19:00Z">
            <w:rPr>
              <w:ins w:id="5835" w:author="rkbansal" w:date="2020-04-20T01:19:00Z"/>
            </w:rPr>
          </w:rPrChange>
        </w:rPr>
        <w:pPrChange w:id="5836"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37" w:author="rkbansal" w:date="2020-04-20T01:19:00Z"/>
          <w:rFonts w:ascii="Consolas" w:hAnsi="Consolas" w:cs="Consolas"/>
          <w:sz w:val="20"/>
          <w:szCs w:val="20"/>
          <w:rPrChange w:id="5838" w:author="rkbansal" w:date="2020-04-20T01:19:00Z">
            <w:rPr>
              <w:ins w:id="5839" w:author="rkbansal" w:date="2020-04-20T01:19:00Z"/>
            </w:rPr>
          </w:rPrChange>
        </w:rPr>
        <w:pPrChange w:id="5840" w:author="rkbansal" w:date="2020-04-20T01:19:00Z">
          <w:pPr>
            <w:pStyle w:val="ListParagraph"/>
            <w:numPr>
              <w:numId w:val="74"/>
            </w:numPr>
            <w:autoSpaceDE w:val="0"/>
            <w:autoSpaceDN w:val="0"/>
            <w:adjustRightInd w:val="0"/>
            <w:spacing w:after="0" w:line="240" w:lineRule="auto"/>
            <w:ind w:hanging="360"/>
          </w:pPr>
        </w:pPrChange>
      </w:pPr>
      <w:ins w:id="5841" w:author="rkbansal" w:date="2020-04-20T01:19:00Z">
        <w:r w:rsidRPr="000A3392">
          <w:rPr>
            <w:rFonts w:ascii="Consolas" w:hAnsi="Consolas" w:cs="Consolas"/>
            <w:color w:val="000000"/>
            <w:sz w:val="20"/>
            <w:szCs w:val="20"/>
            <w:rPrChange w:id="5842" w:author="rkbansal" w:date="2020-04-20T01:19:00Z">
              <w:rPr>
                <w:color w:val="000000"/>
              </w:rPr>
            </w:rPrChange>
          </w:rPr>
          <w:t xml:space="preserve">    </w:t>
        </w:r>
        <w:r w:rsidRPr="000A3392">
          <w:rPr>
            <w:rFonts w:ascii="Consolas" w:hAnsi="Consolas" w:cs="Consolas"/>
            <w:color w:val="646464"/>
            <w:sz w:val="20"/>
            <w:szCs w:val="20"/>
            <w:rPrChange w:id="5843"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44" w:author="rkbansal" w:date="2020-04-20T01:19:00Z"/>
          <w:rFonts w:ascii="Consolas" w:hAnsi="Consolas" w:cs="Consolas"/>
          <w:sz w:val="20"/>
          <w:szCs w:val="20"/>
          <w:rPrChange w:id="5845" w:author="rkbansal" w:date="2020-04-20T01:19:00Z">
            <w:rPr>
              <w:ins w:id="5846" w:author="rkbansal" w:date="2020-04-20T01:19:00Z"/>
            </w:rPr>
          </w:rPrChange>
        </w:rPr>
        <w:pPrChange w:id="5847" w:author="rkbansal" w:date="2020-04-20T01:19:00Z">
          <w:pPr>
            <w:pStyle w:val="ListParagraph"/>
            <w:numPr>
              <w:numId w:val="74"/>
            </w:numPr>
            <w:autoSpaceDE w:val="0"/>
            <w:autoSpaceDN w:val="0"/>
            <w:adjustRightInd w:val="0"/>
            <w:spacing w:after="0" w:line="240" w:lineRule="auto"/>
            <w:ind w:hanging="360"/>
          </w:pPr>
        </w:pPrChange>
      </w:pPr>
      <w:ins w:id="5848" w:author="rkbansal" w:date="2020-04-20T01:19:00Z">
        <w:r w:rsidRPr="000A3392">
          <w:rPr>
            <w:rFonts w:ascii="Consolas" w:hAnsi="Consolas" w:cs="Consolas"/>
            <w:color w:val="000000"/>
            <w:sz w:val="20"/>
            <w:szCs w:val="20"/>
            <w:rPrChange w:id="5849" w:author="rkbansal" w:date="2020-04-20T01:19:00Z">
              <w:rPr/>
            </w:rPrChange>
          </w:rPr>
          <w:t xml:space="preserve">    </w:t>
        </w:r>
        <w:r w:rsidRPr="000A3392">
          <w:rPr>
            <w:rFonts w:ascii="Consolas" w:hAnsi="Consolas" w:cs="Consolas"/>
            <w:b/>
            <w:bCs/>
            <w:color w:val="7F0055"/>
            <w:sz w:val="20"/>
            <w:szCs w:val="20"/>
            <w:rPrChange w:id="5850" w:author="rkbansal" w:date="2020-04-20T01:19:00Z">
              <w:rPr>
                <w:b/>
                <w:bCs/>
                <w:color w:val="7F0055"/>
              </w:rPr>
            </w:rPrChange>
          </w:rPr>
          <w:t>public</w:t>
        </w:r>
        <w:r w:rsidRPr="000A3392">
          <w:rPr>
            <w:rFonts w:ascii="Consolas" w:hAnsi="Consolas" w:cs="Consolas"/>
            <w:color w:val="000000"/>
            <w:sz w:val="20"/>
            <w:szCs w:val="20"/>
            <w:rPrChange w:id="5851"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52" w:author="rkbansal" w:date="2020-04-20T01:19:00Z"/>
          <w:rFonts w:ascii="Consolas" w:hAnsi="Consolas" w:cs="Consolas"/>
          <w:sz w:val="20"/>
          <w:szCs w:val="20"/>
          <w:rPrChange w:id="5853" w:author="rkbansal" w:date="2020-04-20T01:19:00Z">
            <w:rPr>
              <w:ins w:id="5854" w:author="rkbansal" w:date="2020-04-20T01:19:00Z"/>
            </w:rPr>
          </w:rPrChange>
        </w:rPr>
        <w:pPrChange w:id="5855" w:author="rkbansal" w:date="2020-04-20T01:19:00Z">
          <w:pPr>
            <w:pStyle w:val="ListParagraph"/>
            <w:numPr>
              <w:numId w:val="74"/>
            </w:numPr>
            <w:autoSpaceDE w:val="0"/>
            <w:autoSpaceDN w:val="0"/>
            <w:adjustRightInd w:val="0"/>
            <w:spacing w:after="0" w:line="240" w:lineRule="auto"/>
            <w:ind w:hanging="360"/>
          </w:pPr>
        </w:pPrChange>
      </w:pPr>
      <w:ins w:id="5856" w:author="rkbansal" w:date="2020-04-20T01:19:00Z">
        <w:r w:rsidRPr="000A3392">
          <w:rPr>
            <w:rFonts w:ascii="Consolas" w:hAnsi="Consolas" w:cs="Consolas"/>
            <w:color w:val="000000"/>
            <w:sz w:val="20"/>
            <w:szCs w:val="20"/>
            <w:rPrChange w:id="5857" w:author="rkbansal" w:date="2020-04-20T01:19:00Z">
              <w:rPr/>
            </w:rPrChange>
          </w:rPr>
          <w:t xml:space="preserve">        </w:t>
        </w:r>
        <w:r w:rsidRPr="000A3392">
          <w:rPr>
            <w:rFonts w:ascii="Consolas" w:hAnsi="Consolas" w:cs="Consolas"/>
            <w:b/>
            <w:bCs/>
            <w:color w:val="7F0055"/>
            <w:sz w:val="20"/>
            <w:szCs w:val="20"/>
            <w:rPrChange w:id="5858" w:author="rkbansal" w:date="2020-04-20T01:19:00Z">
              <w:rPr>
                <w:b/>
                <w:bCs/>
                <w:color w:val="7F0055"/>
              </w:rPr>
            </w:rPrChange>
          </w:rPr>
          <w:t>return</w:t>
        </w:r>
        <w:r w:rsidRPr="000A3392">
          <w:rPr>
            <w:rFonts w:ascii="Consolas" w:hAnsi="Consolas" w:cs="Consolas"/>
            <w:color w:val="000000"/>
            <w:sz w:val="20"/>
            <w:szCs w:val="20"/>
            <w:rPrChange w:id="5859" w:author="rkbansal" w:date="2020-04-20T01:19:00Z">
              <w:rPr/>
            </w:rPrChange>
          </w:rPr>
          <w:t xml:space="preserve"> </w:t>
        </w:r>
        <w:r w:rsidRPr="000A3392">
          <w:rPr>
            <w:rFonts w:ascii="Consolas" w:hAnsi="Consolas" w:cs="Consolas"/>
            <w:b/>
            <w:bCs/>
            <w:color w:val="7F0055"/>
            <w:sz w:val="20"/>
            <w:szCs w:val="20"/>
            <w:rPrChange w:id="5860" w:author="rkbansal" w:date="2020-04-20T01:19:00Z">
              <w:rPr>
                <w:b/>
                <w:bCs/>
                <w:color w:val="7F0055"/>
              </w:rPr>
            </w:rPrChange>
          </w:rPr>
          <w:t>new</w:t>
        </w:r>
        <w:r w:rsidRPr="000A3392">
          <w:rPr>
            <w:rFonts w:ascii="Consolas" w:hAnsi="Consolas" w:cs="Consolas"/>
            <w:color w:val="000000"/>
            <w:sz w:val="20"/>
            <w:szCs w:val="20"/>
            <w:rPrChange w:id="5861" w:author="rkbansal" w:date="2020-04-20T01:19:00Z">
              <w:rPr/>
            </w:rPrChange>
          </w:rPr>
          <w:t xml:space="preserve"> Docket(DocumentationType.</w:t>
        </w:r>
        <w:r w:rsidRPr="000A3392">
          <w:rPr>
            <w:rFonts w:ascii="Consolas" w:hAnsi="Consolas" w:cs="Consolas"/>
            <w:b/>
            <w:bCs/>
            <w:i/>
            <w:iCs/>
            <w:color w:val="0000C0"/>
            <w:sz w:val="20"/>
            <w:szCs w:val="20"/>
            <w:rPrChange w:id="5862" w:author="rkbansal" w:date="2020-04-20T01:19:00Z">
              <w:rPr>
                <w:b/>
                <w:bCs/>
                <w:i/>
                <w:iCs/>
                <w:color w:val="0000C0"/>
              </w:rPr>
            </w:rPrChange>
          </w:rPr>
          <w:t>SWAGGER_2</w:t>
        </w:r>
        <w:r w:rsidRPr="000A3392">
          <w:rPr>
            <w:rFonts w:ascii="Consolas" w:hAnsi="Consolas" w:cs="Consolas"/>
            <w:color w:val="000000"/>
            <w:sz w:val="20"/>
            <w:szCs w:val="20"/>
            <w:rPrChange w:id="5863"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64" w:author="rkbansal" w:date="2020-04-20T01:19:00Z"/>
          <w:rFonts w:ascii="Consolas" w:hAnsi="Consolas" w:cs="Consolas"/>
          <w:sz w:val="20"/>
          <w:szCs w:val="20"/>
          <w:rPrChange w:id="5865" w:author="rkbansal" w:date="2020-04-20T01:19:00Z">
            <w:rPr>
              <w:ins w:id="5866" w:author="rkbansal" w:date="2020-04-20T01:19:00Z"/>
            </w:rPr>
          </w:rPrChange>
        </w:rPr>
        <w:pPrChange w:id="5867" w:author="rkbansal" w:date="2020-04-20T01:19:00Z">
          <w:pPr>
            <w:pStyle w:val="ListParagraph"/>
            <w:numPr>
              <w:numId w:val="74"/>
            </w:numPr>
            <w:autoSpaceDE w:val="0"/>
            <w:autoSpaceDN w:val="0"/>
            <w:adjustRightInd w:val="0"/>
            <w:spacing w:after="0" w:line="240" w:lineRule="auto"/>
            <w:ind w:hanging="360"/>
          </w:pPr>
        </w:pPrChange>
      </w:pPr>
      <w:ins w:id="5868" w:author="rkbansal" w:date="2020-04-20T01:19:00Z">
        <w:r w:rsidRPr="000A3392">
          <w:rPr>
            <w:rFonts w:ascii="Consolas" w:hAnsi="Consolas" w:cs="Consolas"/>
            <w:color w:val="000000"/>
            <w:sz w:val="20"/>
            <w:szCs w:val="20"/>
            <w:rPrChange w:id="5869"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70" w:author="rkbansal" w:date="2020-04-20T01:19:00Z"/>
          <w:rFonts w:ascii="Consolas" w:hAnsi="Consolas" w:cs="Consolas"/>
          <w:sz w:val="20"/>
          <w:szCs w:val="20"/>
          <w:rPrChange w:id="5871" w:author="rkbansal" w:date="2020-04-20T01:19:00Z">
            <w:rPr>
              <w:ins w:id="5872" w:author="rkbansal" w:date="2020-04-20T01:19:00Z"/>
            </w:rPr>
          </w:rPrChange>
        </w:rPr>
        <w:pPrChange w:id="5873" w:author="rkbansal" w:date="2020-04-20T01:19:00Z">
          <w:pPr>
            <w:pStyle w:val="ListParagraph"/>
            <w:numPr>
              <w:numId w:val="74"/>
            </w:numPr>
            <w:autoSpaceDE w:val="0"/>
            <w:autoSpaceDN w:val="0"/>
            <w:adjustRightInd w:val="0"/>
            <w:spacing w:after="0" w:line="240" w:lineRule="auto"/>
            <w:ind w:hanging="360"/>
          </w:pPr>
        </w:pPrChange>
      </w:pPr>
      <w:ins w:id="5874" w:author="rkbansal" w:date="2020-04-20T01:19:00Z">
        <w:r w:rsidRPr="000A3392">
          <w:rPr>
            <w:rFonts w:ascii="Consolas" w:hAnsi="Consolas" w:cs="Consolas"/>
            <w:color w:val="000000"/>
            <w:sz w:val="20"/>
            <w:szCs w:val="20"/>
            <w:rPrChange w:id="5875" w:author="rkbansal" w:date="2020-04-20T01:19:00Z">
              <w:rPr/>
            </w:rPrChange>
          </w:rPr>
          <w:t xml:space="preserve">                    .apis(RequestHandlerSelectors.</w:t>
        </w:r>
        <w:r w:rsidRPr="000A3392">
          <w:rPr>
            <w:rFonts w:ascii="Consolas" w:hAnsi="Consolas" w:cs="Consolas"/>
            <w:i/>
            <w:iCs/>
            <w:color w:val="000000"/>
            <w:sz w:val="20"/>
            <w:szCs w:val="20"/>
            <w:highlight w:val="yellow"/>
            <w:rPrChange w:id="5876" w:author="rkbansal" w:date="2020-04-20T01:19:00Z">
              <w:rPr>
                <w:i/>
                <w:iCs/>
              </w:rPr>
            </w:rPrChange>
          </w:rPr>
          <w:t>basePackage</w:t>
        </w:r>
        <w:r w:rsidRPr="000A3392">
          <w:rPr>
            <w:rFonts w:ascii="Consolas" w:hAnsi="Consolas" w:cs="Consolas"/>
            <w:color w:val="000000"/>
            <w:sz w:val="20"/>
            <w:szCs w:val="20"/>
            <w:highlight w:val="yellow"/>
            <w:rPrChange w:id="5877" w:author="rkbansal" w:date="2020-04-20T01:19:00Z">
              <w:rPr/>
            </w:rPrChange>
          </w:rPr>
          <w:t>(</w:t>
        </w:r>
        <w:r w:rsidRPr="000A3392">
          <w:rPr>
            <w:rFonts w:ascii="Consolas" w:hAnsi="Consolas" w:cs="Consolas"/>
            <w:color w:val="2A00FF"/>
            <w:sz w:val="20"/>
            <w:szCs w:val="20"/>
            <w:highlight w:val="yellow"/>
            <w:rPrChange w:id="5878" w:author="rkbansal" w:date="2020-04-20T01:19:00Z">
              <w:rPr>
                <w:color w:val="2A00FF"/>
              </w:rPr>
            </w:rPrChange>
          </w:rPr>
          <w:t>"com.jmk.people.api"</w:t>
        </w:r>
        <w:r w:rsidRPr="000A3392">
          <w:rPr>
            <w:rFonts w:ascii="Consolas" w:hAnsi="Consolas" w:cs="Consolas"/>
            <w:color w:val="000000"/>
            <w:sz w:val="20"/>
            <w:szCs w:val="20"/>
            <w:highlight w:val="yellow"/>
            <w:rPrChange w:id="5879" w:author="rkbansal" w:date="2020-04-20T01:19:00Z">
              <w:rPr/>
            </w:rPrChange>
          </w:rPr>
          <w:t>)).paths(PathSelectors.</w:t>
        </w:r>
        <w:r w:rsidRPr="000A3392">
          <w:rPr>
            <w:rFonts w:ascii="Consolas" w:hAnsi="Consolas" w:cs="Consolas"/>
            <w:i/>
            <w:iCs/>
            <w:color w:val="000000"/>
            <w:sz w:val="20"/>
            <w:szCs w:val="20"/>
            <w:highlight w:val="yellow"/>
            <w:rPrChange w:id="5880" w:author="rkbansal" w:date="2020-04-20T01:19:00Z">
              <w:rPr>
                <w:i/>
                <w:iCs/>
              </w:rPr>
            </w:rPrChange>
          </w:rPr>
          <w:t>regex</w:t>
        </w:r>
        <w:r w:rsidRPr="000A3392">
          <w:rPr>
            <w:rFonts w:ascii="Consolas" w:hAnsi="Consolas" w:cs="Consolas"/>
            <w:color w:val="000000"/>
            <w:sz w:val="20"/>
            <w:szCs w:val="20"/>
            <w:highlight w:val="yellow"/>
            <w:rPrChange w:id="5881" w:author="rkbansal" w:date="2020-04-20T01:19:00Z">
              <w:rPr/>
            </w:rPrChange>
          </w:rPr>
          <w:t>(</w:t>
        </w:r>
        <w:r w:rsidRPr="000A3392">
          <w:rPr>
            <w:rFonts w:ascii="Consolas" w:hAnsi="Consolas" w:cs="Consolas"/>
            <w:color w:val="2A00FF"/>
            <w:sz w:val="20"/>
            <w:szCs w:val="20"/>
            <w:highlight w:val="yellow"/>
            <w:rPrChange w:id="5882" w:author="rkbansal" w:date="2020-04-20T01:19:00Z">
              <w:rPr>
                <w:color w:val="2A00FF"/>
              </w:rPr>
            </w:rPrChange>
          </w:rPr>
          <w:t>"/*.*"</w:t>
        </w:r>
        <w:r w:rsidRPr="000A3392">
          <w:rPr>
            <w:rFonts w:ascii="Consolas" w:hAnsi="Consolas" w:cs="Consolas"/>
            <w:color w:val="000000"/>
            <w:sz w:val="20"/>
            <w:szCs w:val="20"/>
            <w:highlight w:val="yellow"/>
            <w:rPrChange w:id="5883"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84" w:author="rkbansal" w:date="2020-04-20T01:19:00Z"/>
          <w:rFonts w:ascii="Consolas" w:hAnsi="Consolas" w:cs="Consolas"/>
          <w:sz w:val="20"/>
          <w:szCs w:val="20"/>
          <w:rPrChange w:id="5885" w:author="rkbansal" w:date="2020-04-20T01:19:00Z">
            <w:rPr>
              <w:ins w:id="5886" w:author="rkbansal" w:date="2020-04-20T01:19:00Z"/>
            </w:rPr>
          </w:rPrChange>
        </w:rPr>
        <w:pPrChange w:id="5887" w:author="rkbansal" w:date="2020-04-20T01:19:00Z">
          <w:pPr>
            <w:pStyle w:val="ListParagraph"/>
            <w:numPr>
              <w:numId w:val="74"/>
            </w:numPr>
            <w:autoSpaceDE w:val="0"/>
            <w:autoSpaceDN w:val="0"/>
            <w:adjustRightInd w:val="0"/>
            <w:spacing w:after="0" w:line="240" w:lineRule="auto"/>
            <w:ind w:hanging="360"/>
          </w:pPr>
        </w:pPrChange>
      </w:pPr>
      <w:ins w:id="5888" w:author="rkbansal" w:date="2020-04-20T01:19:00Z">
        <w:r w:rsidRPr="000A3392">
          <w:rPr>
            <w:rFonts w:ascii="Consolas" w:hAnsi="Consolas" w:cs="Consolas"/>
            <w:color w:val="000000"/>
            <w:sz w:val="20"/>
            <w:szCs w:val="20"/>
            <w:rPrChange w:id="5889"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90" w:author="rkbansal" w:date="2020-04-20T01:19:00Z"/>
          <w:rFonts w:ascii="Consolas" w:hAnsi="Consolas" w:cs="Consolas"/>
          <w:sz w:val="20"/>
          <w:szCs w:val="20"/>
          <w:rPrChange w:id="5891" w:author="rkbansal" w:date="2020-04-20T01:19:00Z">
            <w:rPr>
              <w:ins w:id="5892" w:author="rkbansal" w:date="2020-04-20T01:19:00Z"/>
            </w:rPr>
          </w:rPrChange>
        </w:rPr>
        <w:pPrChange w:id="5893" w:author="rkbansal" w:date="2020-04-20T01:19:00Z">
          <w:pPr>
            <w:pStyle w:val="ListParagraph"/>
            <w:numPr>
              <w:numId w:val="74"/>
            </w:numPr>
            <w:autoSpaceDE w:val="0"/>
            <w:autoSpaceDN w:val="0"/>
            <w:adjustRightInd w:val="0"/>
            <w:spacing w:after="0" w:line="240" w:lineRule="auto"/>
            <w:ind w:hanging="360"/>
          </w:pPr>
        </w:pPrChange>
      </w:pPr>
      <w:ins w:id="5894" w:author="rkbansal" w:date="2020-04-20T01:19:00Z">
        <w:r w:rsidRPr="000A3392">
          <w:rPr>
            <w:rFonts w:ascii="Consolas" w:hAnsi="Consolas" w:cs="Consolas"/>
            <w:color w:val="000000"/>
            <w:sz w:val="20"/>
            <w:szCs w:val="20"/>
            <w:rPrChange w:id="5895" w:author="rkbansal" w:date="2020-04-20T01:19:00Z">
              <w:rPr/>
            </w:rPrChange>
          </w:rPr>
          <w:t xml:space="preserve">                .directModelSubstitute(org.threeten.bp.LocalDate.</w:t>
        </w:r>
        <w:r w:rsidRPr="000A3392">
          <w:rPr>
            <w:rFonts w:ascii="Consolas" w:hAnsi="Consolas" w:cs="Consolas"/>
            <w:b/>
            <w:bCs/>
            <w:color w:val="7F0055"/>
            <w:sz w:val="20"/>
            <w:szCs w:val="20"/>
            <w:rPrChange w:id="5896" w:author="rkbansal" w:date="2020-04-20T01:19:00Z">
              <w:rPr>
                <w:b/>
                <w:bCs/>
                <w:color w:val="7F0055"/>
              </w:rPr>
            </w:rPrChange>
          </w:rPr>
          <w:t>class</w:t>
        </w:r>
        <w:r w:rsidRPr="000A3392">
          <w:rPr>
            <w:rFonts w:ascii="Consolas" w:hAnsi="Consolas" w:cs="Consolas"/>
            <w:color w:val="000000"/>
            <w:sz w:val="20"/>
            <w:szCs w:val="20"/>
            <w:rPrChange w:id="5897" w:author="rkbansal" w:date="2020-04-20T01:19:00Z">
              <w:rPr/>
            </w:rPrChange>
          </w:rPr>
          <w:t>, java.sql.Date.</w:t>
        </w:r>
        <w:r w:rsidRPr="000A3392">
          <w:rPr>
            <w:rFonts w:ascii="Consolas" w:hAnsi="Consolas" w:cs="Consolas"/>
            <w:b/>
            <w:bCs/>
            <w:color w:val="7F0055"/>
            <w:sz w:val="20"/>
            <w:szCs w:val="20"/>
            <w:rPrChange w:id="5898" w:author="rkbansal" w:date="2020-04-20T01:19:00Z">
              <w:rPr>
                <w:b/>
                <w:bCs/>
                <w:color w:val="7F0055"/>
              </w:rPr>
            </w:rPrChange>
          </w:rPr>
          <w:t>class</w:t>
        </w:r>
        <w:r w:rsidRPr="000A3392">
          <w:rPr>
            <w:rFonts w:ascii="Consolas" w:hAnsi="Consolas" w:cs="Consolas"/>
            <w:color w:val="000000"/>
            <w:sz w:val="20"/>
            <w:szCs w:val="20"/>
            <w:rPrChange w:id="5899"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00" w:author="rkbansal" w:date="2020-04-20T01:19:00Z"/>
          <w:rFonts w:ascii="Consolas" w:hAnsi="Consolas" w:cs="Consolas"/>
          <w:sz w:val="20"/>
          <w:szCs w:val="20"/>
          <w:rPrChange w:id="5901" w:author="rkbansal" w:date="2020-04-20T01:19:00Z">
            <w:rPr>
              <w:ins w:id="5902" w:author="rkbansal" w:date="2020-04-20T01:19:00Z"/>
            </w:rPr>
          </w:rPrChange>
        </w:rPr>
        <w:pPrChange w:id="5903" w:author="rkbansal" w:date="2020-04-20T01:19:00Z">
          <w:pPr>
            <w:pStyle w:val="ListParagraph"/>
            <w:numPr>
              <w:numId w:val="74"/>
            </w:numPr>
            <w:autoSpaceDE w:val="0"/>
            <w:autoSpaceDN w:val="0"/>
            <w:adjustRightInd w:val="0"/>
            <w:spacing w:after="0" w:line="240" w:lineRule="auto"/>
            <w:ind w:hanging="360"/>
          </w:pPr>
        </w:pPrChange>
      </w:pPr>
      <w:ins w:id="5904" w:author="rkbansal" w:date="2020-04-20T01:19:00Z">
        <w:r w:rsidRPr="000A3392">
          <w:rPr>
            <w:rFonts w:ascii="Consolas" w:hAnsi="Consolas" w:cs="Consolas"/>
            <w:color w:val="000000"/>
            <w:sz w:val="20"/>
            <w:szCs w:val="20"/>
            <w:rPrChange w:id="5905" w:author="rkbansal" w:date="2020-04-20T01:19:00Z">
              <w:rPr/>
            </w:rPrChange>
          </w:rPr>
          <w:t xml:space="preserve">                .directModelSubstitute(org.threeten.bp.OffsetDateTime.</w:t>
        </w:r>
        <w:r w:rsidRPr="000A3392">
          <w:rPr>
            <w:rFonts w:ascii="Consolas" w:hAnsi="Consolas" w:cs="Consolas"/>
            <w:b/>
            <w:bCs/>
            <w:color w:val="7F0055"/>
            <w:sz w:val="20"/>
            <w:szCs w:val="20"/>
            <w:rPrChange w:id="5906" w:author="rkbansal" w:date="2020-04-20T01:19:00Z">
              <w:rPr>
                <w:b/>
                <w:bCs/>
                <w:color w:val="7F0055"/>
              </w:rPr>
            </w:rPrChange>
          </w:rPr>
          <w:t>class</w:t>
        </w:r>
        <w:r w:rsidRPr="000A3392">
          <w:rPr>
            <w:rFonts w:ascii="Consolas" w:hAnsi="Consolas" w:cs="Consolas"/>
            <w:color w:val="000000"/>
            <w:sz w:val="20"/>
            <w:szCs w:val="20"/>
            <w:rPrChange w:id="5907" w:author="rkbansal" w:date="2020-04-20T01:19:00Z">
              <w:rPr/>
            </w:rPrChange>
          </w:rPr>
          <w:t>, java.util.Date.</w:t>
        </w:r>
        <w:r w:rsidRPr="000A3392">
          <w:rPr>
            <w:rFonts w:ascii="Consolas" w:hAnsi="Consolas" w:cs="Consolas"/>
            <w:b/>
            <w:bCs/>
            <w:color w:val="7F0055"/>
            <w:sz w:val="20"/>
            <w:szCs w:val="20"/>
            <w:rPrChange w:id="5908" w:author="rkbansal" w:date="2020-04-20T01:19:00Z">
              <w:rPr>
                <w:b/>
                <w:bCs/>
                <w:color w:val="7F0055"/>
              </w:rPr>
            </w:rPrChange>
          </w:rPr>
          <w:t>class</w:t>
        </w:r>
        <w:r w:rsidRPr="000A3392">
          <w:rPr>
            <w:rFonts w:ascii="Consolas" w:hAnsi="Consolas" w:cs="Consolas"/>
            <w:color w:val="000000"/>
            <w:sz w:val="20"/>
            <w:szCs w:val="20"/>
            <w:rPrChange w:id="5909"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10" w:author="rkbansal" w:date="2020-04-20T01:19:00Z"/>
          <w:rFonts w:ascii="Consolas" w:hAnsi="Consolas" w:cs="Consolas"/>
          <w:sz w:val="20"/>
          <w:szCs w:val="20"/>
          <w:rPrChange w:id="5911" w:author="rkbansal" w:date="2020-04-20T01:19:00Z">
            <w:rPr>
              <w:ins w:id="5912" w:author="rkbansal" w:date="2020-04-20T01:19:00Z"/>
            </w:rPr>
          </w:rPrChange>
        </w:rPr>
        <w:pPrChange w:id="5913" w:author="rkbansal" w:date="2020-04-20T01:19:00Z">
          <w:pPr>
            <w:pStyle w:val="ListParagraph"/>
            <w:numPr>
              <w:numId w:val="74"/>
            </w:numPr>
            <w:autoSpaceDE w:val="0"/>
            <w:autoSpaceDN w:val="0"/>
            <w:adjustRightInd w:val="0"/>
            <w:spacing w:after="0" w:line="240" w:lineRule="auto"/>
            <w:ind w:hanging="360"/>
          </w:pPr>
        </w:pPrChange>
      </w:pPr>
      <w:ins w:id="5914" w:author="rkbansal" w:date="2020-04-20T01:19:00Z">
        <w:r w:rsidRPr="000A3392">
          <w:rPr>
            <w:rFonts w:ascii="Consolas" w:hAnsi="Consolas" w:cs="Consolas"/>
            <w:color w:val="000000"/>
            <w:sz w:val="20"/>
            <w:szCs w:val="20"/>
            <w:rPrChange w:id="5915"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16" w:author="rkbansal" w:date="2020-04-20T01:19:00Z"/>
          <w:rFonts w:ascii="Consolas" w:hAnsi="Consolas" w:cs="Consolas"/>
          <w:sz w:val="20"/>
          <w:szCs w:val="20"/>
          <w:rPrChange w:id="5917" w:author="rkbansal" w:date="2020-04-20T01:19:00Z">
            <w:rPr>
              <w:ins w:id="5918" w:author="rkbansal" w:date="2020-04-20T01:19:00Z"/>
            </w:rPr>
          </w:rPrChange>
        </w:rPr>
        <w:pPrChange w:id="5919" w:author="rkbansal" w:date="2020-04-20T01:19:00Z">
          <w:pPr>
            <w:pStyle w:val="ListParagraph"/>
            <w:numPr>
              <w:numId w:val="74"/>
            </w:numPr>
            <w:autoSpaceDE w:val="0"/>
            <w:autoSpaceDN w:val="0"/>
            <w:adjustRightInd w:val="0"/>
            <w:spacing w:after="0" w:line="240" w:lineRule="auto"/>
            <w:ind w:hanging="360"/>
          </w:pPr>
        </w:pPrChange>
      </w:pPr>
      <w:ins w:id="5920" w:author="rkbansal" w:date="2020-04-20T01:19:00Z">
        <w:r w:rsidRPr="000A3392">
          <w:rPr>
            <w:rFonts w:ascii="Consolas" w:hAnsi="Consolas" w:cs="Consolas"/>
            <w:color w:val="000000"/>
            <w:sz w:val="20"/>
            <w:szCs w:val="20"/>
            <w:rPrChange w:id="5921"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22" w:author="rkbansal" w:date="2020-04-20T01:19:00Z"/>
          <w:rFonts w:ascii="Consolas" w:hAnsi="Consolas" w:cs="Consolas"/>
          <w:sz w:val="20"/>
          <w:szCs w:val="20"/>
          <w:rPrChange w:id="5923" w:author="rkbansal" w:date="2020-04-20T01:19:00Z">
            <w:rPr>
              <w:ins w:id="5924" w:author="rkbansal" w:date="2020-04-20T01:19:00Z"/>
            </w:rPr>
          </w:rPrChange>
        </w:rPr>
        <w:pPrChange w:id="5925"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26" w:author="rkbansal" w:date="2020-04-20T01:19:00Z"/>
          <w:rFonts w:ascii="Consolas" w:hAnsi="Consolas" w:cs="Consolas"/>
          <w:sz w:val="20"/>
          <w:szCs w:val="20"/>
          <w:rPrChange w:id="5927" w:author="rkbansal" w:date="2020-04-20T01:19:00Z">
            <w:rPr>
              <w:ins w:id="5928" w:author="rkbansal" w:date="2020-04-20T01:19:00Z"/>
            </w:rPr>
          </w:rPrChange>
        </w:rPr>
        <w:pPrChange w:id="5929" w:author="rkbansal" w:date="2020-04-20T01:19:00Z">
          <w:pPr>
            <w:pStyle w:val="ListParagraph"/>
            <w:numPr>
              <w:numId w:val="74"/>
            </w:numPr>
            <w:autoSpaceDE w:val="0"/>
            <w:autoSpaceDN w:val="0"/>
            <w:adjustRightInd w:val="0"/>
            <w:spacing w:after="0" w:line="240" w:lineRule="auto"/>
            <w:ind w:hanging="360"/>
          </w:pPr>
        </w:pPrChange>
      </w:pPr>
      <w:ins w:id="5930" w:author="rkbansal" w:date="2020-04-20T01:19:00Z">
        <w:r w:rsidRPr="000A3392">
          <w:rPr>
            <w:rFonts w:ascii="Consolas" w:hAnsi="Consolas" w:cs="Consolas"/>
            <w:color w:val="000000"/>
            <w:sz w:val="20"/>
            <w:szCs w:val="20"/>
            <w:rPrChange w:id="5931" w:author="rkbansal" w:date="2020-04-20T01:19:00Z">
              <w:rPr/>
            </w:rPrChange>
          </w:rPr>
          <w:t>}</w:t>
        </w:r>
      </w:ins>
    </w:p>
    <w:p w14:paraId="662216C3" w14:textId="77777777" w:rsidR="000A3392" w:rsidRPr="007D5DE0" w:rsidRDefault="000A3392">
      <w:pPr>
        <w:rPr>
          <w:ins w:id="5932" w:author="rkbansal" w:date="2020-04-19T23:37:00Z"/>
        </w:rPr>
        <w:pPrChange w:id="5933"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5934" w:author="rkbansal" w:date="2020-04-19T23:37:00Z"/>
          <w:bCs/>
        </w:rPr>
      </w:pPr>
      <w:ins w:id="5935" w:author="rkbansal" w:date="2020-04-19T23:37:00Z">
        <w:r>
          <w:rPr>
            <w:bCs/>
          </w:rPr>
          <w:t>Made changes in the Swagger’s HomeController</w:t>
        </w:r>
      </w:ins>
    </w:p>
    <w:p w14:paraId="70CB425A" w14:textId="151E5D94" w:rsidR="00CF6C1A" w:rsidRPr="005D2287" w:rsidRDefault="000A3392" w:rsidP="00CF6C1A">
      <w:pPr>
        <w:pStyle w:val="ListParagraph"/>
        <w:rPr>
          <w:ins w:id="5936" w:author="rkbansal" w:date="2020-04-19T23:37:00Z"/>
          <w:bCs/>
        </w:rPr>
      </w:pPr>
      <w:ins w:id="5937" w:author="rkbansal" w:date="2020-04-20T01:20:00Z">
        <w:r>
          <w:rPr>
            <w:noProof/>
          </w:rPr>
          <w:lastRenderedPageBreak/>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5938" w:author="rkbansal" w:date="2020-04-19T23:37:00Z"/>
          <w:b/>
          <w:sz w:val="18"/>
        </w:rPr>
      </w:pPr>
    </w:p>
    <w:p w14:paraId="3CB717BC" w14:textId="07D20676" w:rsidR="00CF6C1A" w:rsidRDefault="00CF6C1A" w:rsidP="00CF6C1A">
      <w:pPr>
        <w:pStyle w:val="ListParagraph"/>
        <w:numPr>
          <w:ilvl w:val="0"/>
          <w:numId w:val="74"/>
        </w:numPr>
        <w:rPr>
          <w:ins w:id="5939" w:author="rkbansal" w:date="2020-04-19T23:37:00Z"/>
        </w:rPr>
      </w:pPr>
      <w:ins w:id="5940" w:author="rkbansal" w:date="2020-04-19T23:37:00Z">
        <w:r>
          <w:t>After running the application, should be visible following functions for the following url:</w:t>
        </w:r>
        <w:r w:rsidRPr="00B51A16">
          <w:t xml:space="preserve"> </w:t>
        </w:r>
      </w:ins>
      <w:ins w:id="5941" w:author="rkbansal" w:date="2020-04-20T01:23:00Z">
        <w:r w:rsidR="007957BB">
          <w:fldChar w:fldCharType="begin"/>
        </w:r>
        <w:r w:rsidR="007957BB">
          <w:instrText xml:space="preserve"> HYPERLINK "</w:instrText>
        </w:r>
      </w:ins>
      <w:ins w:id="5942" w:author="rkbansal" w:date="2020-04-19T23:37:00Z">
        <w:r w:rsidR="007957BB" w:rsidRPr="007957BB">
          <w:rPr>
            <w:rPrChange w:id="5943" w:author="rkbansal" w:date="2020-04-20T01:23:00Z">
              <w:rPr>
                <w:rStyle w:val="Hyperlink"/>
              </w:rPr>
            </w:rPrChange>
          </w:rPr>
          <w:instrText>http://localhost:</w:instrText>
        </w:r>
      </w:ins>
      <w:ins w:id="5944" w:author="rkbansal" w:date="2020-04-20T01:23:00Z">
        <w:r w:rsidR="007957BB" w:rsidRPr="007957BB">
          <w:rPr>
            <w:rPrChange w:id="5945" w:author="rkbansal" w:date="2020-04-20T01:23:00Z">
              <w:rPr>
                <w:rStyle w:val="Hyperlink"/>
              </w:rPr>
            </w:rPrChange>
          </w:rPr>
          <w:instrText>6</w:instrText>
        </w:r>
      </w:ins>
      <w:ins w:id="5946" w:author="rkbansal" w:date="2020-04-19T23:37:00Z">
        <w:r w:rsidR="007957BB" w:rsidRPr="007957BB">
          <w:rPr>
            <w:rPrChange w:id="5947" w:author="rkbansal" w:date="2020-04-20T01:23:00Z">
              <w:rPr>
                <w:rStyle w:val="Hyperlink"/>
              </w:rPr>
            </w:rPrChange>
          </w:rPr>
          <w:instrText>379/api/p</w:instrText>
        </w:r>
      </w:ins>
      <w:ins w:id="5948" w:author="rkbansal" w:date="2020-04-20T01:23:00Z">
        <w:r w:rsidR="007957BB" w:rsidRPr="007957BB">
          <w:rPr>
            <w:rPrChange w:id="5949" w:author="rkbansal" w:date="2020-04-20T01:23:00Z">
              <w:rPr>
                <w:rStyle w:val="Hyperlink"/>
              </w:rPr>
            </w:rPrChange>
          </w:rPr>
          <w:instrText>eople</w:instrText>
        </w:r>
      </w:ins>
      <w:ins w:id="5950" w:author="rkbansal" w:date="2020-04-19T23:37:00Z">
        <w:r w:rsidR="007957BB" w:rsidRPr="007957BB">
          <w:rPr>
            <w:rPrChange w:id="5951" w:author="rkbansal" w:date="2020-04-20T01:23:00Z">
              <w:rPr>
                <w:rStyle w:val="Hyperlink"/>
              </w:rPr>
            </w:rPrChange>
          </w:rPr>
          <w:instrText>-mgmt-service/swagger-ui.html</w:instrText>
        </w:r>
      </w:ins>
      <w:ins w:id="5952" w:author="rkbansal" w:date="2020-04-20T01:23:00Z">
        <w:r w:rsidR="007957BB">
          <w:instrText xml:space="preserve">" </w:instrText>
        </w:r>
        <w:r w:rsidR="007957BB">
          <w:fldChar w:fldCharType="separate"/>
        </w:r>
      </w:ins>
      <w:ins w:id="5953" w:author="rkbansal" w:date="2020-04-19T23:37:00Z">
        <w:r w:rsidR="007957BB" w:rsidRPr="00AD14E2">
          <w:rPr>
            <w:rStyle w:val="Hyperlink"/>
          </w:rPr>
          <w:t>http://localhost:</w:t>
        </w:r>
      </w:ins>
      <w:ins w:id="5954" w:author="rkbansal" w:date="2020-04-20T01:23:00Z">
        <w:r w:rsidR="007957BB" w:rsidRPr="00AD14E2">
          <w:rPr>
            <w:rStyle w:val="Hyperlink"/>
          </w:rPr>
          <w:t>6</w:t>
        </w:r>
      </w:ins>
      <w:ins w:id="5955" w:author="rkbansal" w:date="2020-04-19T23:37:00Z">
        <w:r w:rsidR="007957BB" w:rsidRPr="00AD14E2">
          <w:rPr>
            <w:rStyle w:val="Hyperlink"/>
          </w:rPr>
          <w:t>379/api/p</w:t>
        </w:r>
      </w:ins>
      <w:ins w:id="5956" w:author="rkbansal" w:date="2020-04-20T01:23:00Z">
        <w:r w:rsidR="007957BB" w:rsidRPr="00AD14E2">
          <w:rPr>
            <w:rStyle w:val="Hyperlink"/>
          </w:rPr>
          <w:t>eople</w:t>
        </w:r>
      </w:ins>
      <w:ins w:id="5957" w:author="rkbansal" w:date="2020-04-19T23:37:00Z">
        <w:r w:rsidR="007957BB" w:rsidRPr="00AD14E2">
          <w:rPr>
            <w:rStyle w:val="Hyperlink"/>
          </w:rPr>
          <w:t>-mgmt-service/swagger-ui.html</w:t>
        </w:r>
      </w:ins>
      <w:ins w:id="5958" w:author="rkbansal" w:date="2020-04-20T01:23:00Z">
        <w:r w:rsidR="007957BB">
          <w:fldChar w:fldCharType="end"/>
        </w:r>
      </w:ins>
    </w:p>
    <w:p w14:paraId="571667A7" w14:textId="77777777" w:rsidR="00CF6C1A" w:rsidRDefault="00CF6C1A" w:rsidP="00CF6C1A">
      <w:pPr>
        <w:pStyle w:val="ListParagraph"/>
        <w:rPr>
          <w:ins w:id="5959" w:author="rkbansal" w:date="2020-04-19T23:37:00Z"/>
        </w:rPr>
      </w:pPr>
    </w:p>
    <w:p w14:paraId="11936223" w14:textId="77777777" w:rsidR="00CF6C1A" w:rsidRDefault="00CF6C1A" w:rsidP="00CF6C1A">
      <w:pPr>
        <w:pStyle w:val="ListParagraph"/>
        <w:rPr>
          <w:ins w:id="5960" w:author="rkbansal" w:date="2020-04-19T23:37:00Z"/>
        </w:rPr>
      </w:pPr>
      <w:ins w:id="5961" w:author="rkbansal" w:date="2020-04-19T23:37:00Z">
        <w:r>
          <w:t>Or</w:t>
        </w:r>
      </w:ins>
    </w:p>
    <w:p w14:paraId="5E28A4D7" w14:textId="346F4676" w:rsidR="00CF6C1A" w:rsidRDefault="00FB198A" w:rsidP="00CF6C1A">
      <w:pPr>
        <w:pStyle w:val="ListParagraph"/>
        <w:rPr>
          <w:ins w:id="5962" w:author="rkbansal" w:date="2020-04-19T23:37:00Z"/>
        </w:rPr>
      </w:pPr>
      <w:ins w:id="5963" w:author="rkbansal" w:date="2020-04-20T01:27:00Z">
        <w:r>
          <w:fldChar w:fldCharType="begin"/>
        </w:r>
        <w:r>
          <w:instrText xml:space="preserve"> HYPERLINK "</w:instrText>
        </w:r>
      </w:ins>
      <w:ins w:id="5964" w:author="rkbansal" w:date="2020-04-19T23:37:00Z">
        <w:r w:rsidRPr="00FB198A">
          <w:rPr>
            <w:rPrChange w:id="5965" w:author="rkbansal" w:date="2020-04-20T01:27:00Z">
              <w:rPr>
                <w:rStyle w:val="Hyperlink"/>
              </w:rPr>
            </w:rPrChange>
          </w:rPr>
          <w:instrText>http://localhost:</w:instrText>
        </w:r>
      </w:ins>
      <w:ins w:id="5966" w:author="rkbansal" w:date="2020-04-20T01:24:00Z">
        <w:r w:rsidRPr="00FB198A">
          <w:rPr>
            <w:rPrChange w:id="5967" w:author="rkbansal" w:date="2020-04-20T01:27:00Z">
              <w:rPr>
                <w:rStyle w:val="Hyperlink"/>
              </w:rPr>
            </w:rPrChange>
          </w:rPr>
          <w:instrText>6</w:instrText>
        </w:r>
      </w:ins>
      <w:ins w:id="5968" w:author="rkbansal" w:date="2020-04-19T23:37:00Z">
        <w:r w:rsidRPr="00FB198A">
          <w:rPr>
            <w:rPrChange w:id="5969" w:author="rkbansal" w:date="2020-04-20T01:27:00Z">
              <w:rPr>
                <w:rStyle w:val="Hyperlink"/>
              </w:rPr>
            </w:rPrChange>
          </w:rPr>
          <w:instrText>379/api/p</w:instrText>
        </w:r>
      </w:ins>
      <w:ins w:id="5970" w:author="rkbansal" w:date="2020-04-20T01:24:00Z">
        <w:r w:rsidRPr="00FB198A">
          <w:rPr>
            <w:rPrChange w:id="5971" w:author="rkbansal" w:date="2020-04-20T01:27:00Z">
              <w:rPr>
                <w:rStyle w:val="Hyperlink"/>
              </w:rPr>
            </w:rPrChange>
          </w:rPr>
          <w:instrText>eople</w:instrText>
        </w:r>
      </w:ins>
      <w:ins w:id="5972" w:author="rkbansal" w:date="2020-04-19T23:37:00Z">
        <w:r w:rsidRPr="00FB198A">
          <w:rPr>
            <w:rPrChange w:id="5973" w:author="rkbansal" w:date="2020-04-20T01:27:00Z">
              <w:rPr>
                <w:rStyle w:val="Hyperlink"/>
              </w:rPr>
            </w:rPrChange>
          </w:rPr>
          <w:instrText>-mgmt-service/api-docs</w:instrText>
        </w:r>
      </w:ins>
      <w:ins w:id="5974" w:author="rkbansal" w:date="2020-04-20T01:27:00Z">
        <w:r>
          <w:instrText xml:space="preserve">" </w:instrText>
        </w:r>
        <w:r>
          <w:fldChar w:fldCharType="separate"/>
        </w:r>
      </w:ins>
      <w:ins w:id="5975" w:author="rkbansal" w:date="2020-04-19T23:37:00Z">
        <w:r w:rsidRPr="00AD14E2">
          <w:rPr>
            <w:rStyle w:val="Hyperlink"/>
          </w:rPr>
          <w:t>http://localhost:</w:t>
        </w:r>
      </w:ins>
      <w:ins w:id="5976" w:author="rkbansal" w:date="2020-04-20T01:24:00Z">
        <w:r w:rsidRPr="00AD14E2">
          <w:rPr>
            <w:rStyle w:val="Hyperlink"/>
          </w:rPr>
          <w:t>6</w:t>
        </w:r>
      </w:ins>
      <w:ins w:id="5977" w:author="rkbansal" w:date="2020-04-19T23:37:00Z">
        <w:r w:rsidRPr="00AD14E2">
          <w:rPr>
            <w:rStyle w:val="Hyperlink"/>
          </w:rPr>
          <w:t>379/api/p</w:t>
        </w:r>
      </w:ins>
      <w:ins w:id="5978" w:author="rkbansal" w:date="2020-04-20T01:24:00Z">
        <w:r w:rsidRPr="00AD14E2">
          <w:rPr>
            <w:rStyle w:val="Hyperlink"/>
          </w:rPr>
          <w:t>eople</w:t>
        </w:r>
      </w:ins>
      <w:ins w:id="5979" w:author="rkbansal" w:date="2020-04-19T23:37:00Z">
        <w:r w:rsidRPr="00AD14E2">
          <w:rPr>
            <w:rStyle w:val="Hyperlink"/>
          </w:rPr>
          <w:t>-mgmt-service/api-docs</w:t>
        </w:r>
      </w:ins>
      <w:ins w:id="5980" w:author="rkbansal" w:date="2020-04-20T01:27:00Z">
        <w:r>
          <w:fldChar w:fldCharType="end"/>
        </w:r>
      </w:ins>
    </w:p>
    <w:p w14:paraId="5848BAEC" w14:textId="77777777" w:rsidR="00CF6C1A" w:rsidRDefault="00CF6C1A" w:rsidP="00CF6C1A">
      <w:pPr>
        <w:pStyle w:val="ListParagraph"/>
        <w:rPr>
          <w:ins w:id="5981" w:author="rkbansal" w:date="2020-04-19T23:37:00Z"/>
        </w:rPr>
      </w:pPr>
    </w:p>
    <w:p w14:paraId="7937E25F" w14:textId="10F63514" w:rsidR="00CF6C1A" w:rsidRDefault="00FB198A" w:rsidP="00CF6C1A">
      <w:pPr>
        <w:pStyle w:val="ListParagraph"/>
        <w:rPr>
          <w:ins w:id="5982" w:author="rkbansal" w:date="2020-04-19T23:37:00Z"/>
        </w:rPr>
      </w:pPr>
      <w:ins w:id="5983"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5984" w:author="rkbansal" w:date="2020-04-19T23:37:00Z"/>
        </w:rPr>
      </w:pPr>
    </w:p>
    <w:p w14:paraId="0B2B422E" w14:textId="33875643" w:rsidR="00CF6C1A" w:rsidRDefault="00CF6C1A" w:rsidP="00CF6C1A">
      <w:pPr>
        <w:pStyle w:val="ListParagraph"/>
        <w:numPr>
          <w:ilvl w:val="0"/>
          <w:numId w:val="74"/>
        </w:numPr>
        <w:rPr>
          <w:ins w:id="5985" w:author="rkbansal" w:date="2020-04-19T23:37:00Z"/>
        </w:rPr>
      </w:pPr>
      <w:ins w:id="5986" w:author="rkbansal" w:date="2020-04-19T23:37:00Z">
        <w:r>
          <w:t xml:space="preserve">Test the </w:t>
        </w:r>
      </w:ins>
      <w:ins w:id="5987" w:author="rkbansal" w:date="2020-04-20T01:35:00Z">
        <w:r w:rsidR="0024774D">
          <w:t>People</w:t>
        </w:r>
      </w:ins>
      <w:ins w:id="5988" w:author="rkbansal" w:date="2020-04-19T23:37:00Z">
        <w:r>
          <w:t xml:space="preserve"> Api using JUnit</w:t>
        </w:r>
      </w:ins>
    </w:p>
    <w:p w14:paraId="15969689" w14:textId="45DA161E" w:rsidR="00CF6C1A" w:rsidRPr="00047E66" w:rsidRDefault="0023778B" w:rsidP="00CF6C1A">
      <w:pPr>
        <w:rPr>
          <w:ins w:id="5989" w:author="rkbansal" w:date="2020-04-19T23:37:00Z"/>
        </w:rPr>
      </w:pPr>
      <w:ins w:id="5990"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5991" w:author="rkbansal" w:date="2020-04-19T23:37:00Z"/>
          <w:b/>
        </w:rPr>
      </w:pPr>
      <w:ins w:id="5992"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5993" w:author="rkbansal" w:date="2020-04-19T23:37:00Z"/>
          <w:rFonts w:cs="Consolas"/>
          <w:color w:val="000000"/>
          <w:shd w:val="clear" w:color="auto" w:fill="E8F2FE"/>
        </w:rPr>
        <w:pPrChange w:id="5994" w:author="rkbansal" w:date="2020-04-20T01:38:00Z">
          <w:pPr>
            <w:pStyle w:val="ListParagraph"/>
            <w:numPr>
              <w:ilvl w:val="1"/>
              <w:numId w:val="23"/>
            </w:numPr>
            <w:ind w:left="1440" w:hanging="360"/>
          </w:pPr>
        </w:pPrChange>
      </w:pPr>
      <w:ins w:id="5995"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5996" w:author="rkbansal" w:date="2020-04-19T23:37:00Z"/>
          <w:rFonts w:cs="Consolas"/>
          <w:color w:val="000000"/>
          <w:shd w:val="clear" w:color="auto" w:fill="E8F2FE"/>
        </w:rPr>
        <w:pPrChange w:id="5997" w:author="rkbansal" w:date="2020-04-20T01:38:00Z">
          <w:pPr>
            <w:pStyle w:val="ListParagraph"/>
            <w:numPr>
              <w:ilvl w:val="1"/>
              <w:numId w:val="23"/>
            </w:numPr>
            <w:ind w:left="1440" w:hanging="360"/>
          </w:pPr>
        </w:pPrChange>
      </w:pPr>
      <w:ins w:id="5998"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5999" w:author="rkbansal" w:date="2020-04-19T23:37:00Z"/>
          <w:rFonts w:cs="Consolas"/>
          <w:color w:val="000000"/>
          <w:shd w:val="clear" w:color="auto" w:fill="E8F2FE"/>
        </w:rPr>
        <w:pPrChange w:id="6000" w:author="rkbansal" w:date="2020-04-20T01:38:00Z">
          <w:pPr>
            <w:pStyle w:val="ListParagraph"/>
            <w:numPr>
              <w:ilvl w:val="1"/>
              <w:numId w:val="23"/>
            </w:numPr>
            <w:ind w:left="1440" w:hanging="360"/>
          </w:pPr>
        </w:pPrChange>
      </w:pPr>
      <w:ins w:id="6001"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6002" w:author="rkbansal" w:date="2020-04-19T23:37:00Z"/>
          <w:b/>
        </w:rPr>
        <w:pPrChange w:id="6003" w:author="rkbansal" w:date="2020-04-20T01:38:00Z">
          <w:pPr>
            <w:pStyle w:val="ListParagraph"/>
            <w:numPr>
              <w:ilvl w:val="1"/>
              <w:numId w:val="23"/>
            </w:numPr>
            <w:ind w:left="1440" w:hanging="360"/>
          </w:pPr>
        </w:pPrChange>
      </w:pPr>
      <w:ins w:id="6004"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6005" w:author="rkbansal" w:date="2020-04-19T23:37:00Z"/>
          <w:rFonts w:cs="Consolas"/>
          <w:color w:val="000000"/>
          <w:shd w:val="clear" w:color="auto" w:fill="E8F2FE"/>
          <w:rPrChange w:id="6006" w:author="rkbansal" w:date="2020-04-20T01:39:00Z">
            <w:rPr>
              <w:ins w:id="6007" w:author="rkbansal" w:date="2020-04-19T23:37:00Z"/>
              <w:b/>
            </w:rPr>
          </w:rPrChange>
        </w:rPr>
        <w:pPrChange w:id="6008" w:author="rkbansal" w:date="2020-04-20T01:38:00Z">
          <w:pPr>
            <w:pStyle w:val="ListParagraph"/>
            <w:numPr>
              <w:ilvl w:val="1"/>
              <w:numId w:val="23"/>
            </w:numPr>
            <w:ind w:left="1440" w:hanging="360"/>
          </w:pPr>
        </w:pPrChange>
      </w:pPr>
      <w:ins w:id="6009" w:author="rkbansal" w:date="2020-04-20T01:38:00Z">
        <w:r w:rsidRPr="005E0A35">
          <w:rPr>
            <w:rFonts w:cs="Consolas"/>
            <w:color w:val="000000"/>
            <w:shd w:val="clear" w:color="auto" w:fill="E8F2FE"/>
            <w:rPrChange w:id="6010"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6011"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6012" w:author="rkbansal" w:date="2020-04-19T23:37:00Z"/>
          <w:sz w:val="18"/>
        </w:rPr>
      </w:pPr>
      <w:ins w:id="6013"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6014" w:author="rkbansal" w:date="2020-04-19T23:37:00Z"/>
          <w:sz w:val="18"/>
        </w:rPr>
      </w:pPr>
      <w:ins w:id="6015"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6016" w:author="rkbansal" w:date="2020-04-19T23:37:00Z"/>
        </w:rPr>
      </w:pPr>
      <w:ins w:id="6017" w:author="rkbansal" w:date="2020-04-19T23:37:00Z">
        <w:r>
          <w:t xml:space="preserve">Testing </w:t>
        </w:r>
      </w:ins>
    </w:p>
    <w:p w14:paraId="47A6CA9C" w14:textId="12BFCF63" w:rsidR="00CF6C1A" w:rsidRDefault="00CF6C1A" w:rsidP="00CF6C1A">
      <w:pPr>
        <w:pStyle w:val="ListParagraph"/>
        <w:numPr>
          <w:ilvl w:val="1"/>
          <w:numId w:val="19"/>
        </w:numPr>
        <w:rPr>
          <w:ins w:id="6018" w:author="rkbansal" w:date="2020-04-22T23:56:00Z"/>
        </w:rPr>
      </w:pPr>
      <w:ins w:id="6019" w:author="rkbansal" w:date="2020-04-19T23:37:00Z">
        <w:r>
          <w:t>Without authentication</w:t>
        </w:r>
        <w:r w:rsidRPr="001F55B5">
          <w:t xml:space="preserve"> </w:t>
        </w:r>
        <w:r>
          <w:t>means directly hitting the p</w:t>
        </w:r>
      </w:ins>
      <w:ins w:id="6020" w:author="rkbansal" w:date="2020-04-22T23:48:00Z">
        <w:r w:rsidR="00185B50">
          <w:t>eople</w:t>
        </w:r>
      </w:ins>
      <w:ins w:id="6021" w:author="rkbansal" w:date="2020-04-19T23:37:00Z">
        <w:r>
          <w:t xml:space="preserve">-mgmt-project running on </w:t>
        </w:r>
      </w:ins>
      <w:ins w:id="6022" w:author="rkbansal" w:date="2020-04-22T23:48:00Z">
        <w:r w:rsidR="00264A19">
          <w:t>6</w:t>
        </w:r>
      </w:ins>
      <w:ins w:id="6023" w:author="rkbansal" w:date="2020-04-19T23:37:00Z">
        <w:r>
          <w:t>379</w:t>
        </w:r>
      </w:ins>
      <w:ins w:id="6024" w:author="rkbansal" w:date="2020-04-22T23:53:00Z">
        <w:r w:rsidR="00F54108">
          <w:t xml:space="preserve"> and fetch the member details based on the id</w:t>
        </w:r>
      </w:ins>
    </w:p>
    <w:p w14:paraId="6383C881" w14:textId="33686435" w:rsidR="006E02A5" w:rsidRDefault="006E02A5" w:rsidP="006E02A5">
      <w:pPr>
        <w:pStyle w:val="ListParagraph"/>
        <w:ind w:left="1440"/>
        <w:rPr>
          <w:ins w:id="6025" w:author="rkbansal" w:date="2020-04-22T23:48:00Z"/>
        </w:rPr>
        <w:pPrChange w:id="6026" w:author="rkbansal" w:date="2020-04-22T23:56:00Z">
          <w:pPr>
            <w:pStyle w:val="ListParagraph"/>
            <w:numPr>
              <w:ilvl w:val="1"/>
              <w:numId w:val="19"/>
            </w:numPr>
            <w:ind w:left="1440" w:hanging="360"/>
          </w:pPr>
        </w:pPrChange>
      </w:pPr>
      <w:ins w:id="6027"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6028" w:author="rkbansal" w:date="2020-04-22T23:57:00Z"/>
        </w:rPr>
      </w:pPr>
      <w:ins w:id="6029" w:author="rkbansal" w:date="2020-04-22T23:49:00Z">
        <w:r>
          <w:t>Without authentication</w:t>
        </w:r>
        <w:r w:rsidRPr="001F55B5">
          <w:t xml:space="preserve"> </w:t>
        </w:r>
        <w:r>
          <w:t>means directly hitting the people-mgmt-project running on 6379</w:t>
        </w:r>
        <w:r>
          <w:t xml:space="preserve"> but not able to get the member id because it does not exist</w:t>
        </w:r>
      </w:ins>
    </w:p>
    <w:p w14:paraId="0791247D" w14:textId="546E696E" w:rsidR="00B02F93" w:rsidRDefault="00B02F93" w:rsidP="00B02F93">
      <w:pPr>
        <w:pStyle w:val="ListParagraph"/>
        <w:ind w:left="1440"/>
        <w:rPr>
          <w:ins w:id="6030" w:author="rkbansal" w:date="2020-04-22T23:49:00Z"/>
        </w:rPr>
        <w:pPrChange w:id="6031" w:author="rkbansal" w:date="2020-04-22T23:57:00Z">
          <w:pPr>
            <w:pStyle w:val="ListParagraph"/>
            <w:numPr>
              <w:ilvl w:val="1"/>
              <w:numId w:val="19"/>
            </w:numPr>
            <w:ind w:left="1440" w:hanging="360"/>
          </w:pPr>
        </w:pPrChange>
      </w:pPr>
      <w:ins w:id="6032"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6033" w:author="rkbansal" w:date="2020-04-19T23:37:00Z"/>
        </w:rPr>
      </w:pPr>
      <w:ins w:id="6034" w:author="rkbansal" w:date="2020-04-19T23:37:00Z">
        <w:r>
          <w:t xml:space="preserve">With authentication means every request to </w:t>
        </w:r>
      </w:ins>
      <w:ins w:id="6035" w:author="rkbansal" w:date="2020-04-22T23:48:00Z">
        <w:r w:rsidR="00185B50">
          <w:t>people</w:t>
        </w:r>
      </w:ins>
      <w:ins w:id="6036" w:author="rkbansal" w:date="2020-04-19T23:37:00Z">
        <w:r>
          <w:t>-mgmt-service microservice will be hit via gateway running 1379</w:t>
        </w:r>
      </w:ins>
    </w:p>
    <w:p w14:paraId="753265C8" w14:textId="77777777" w:rsidR="00CF6C1A" w:rsidRDefault="00CF6C1A" w:rsidP="00CF6C1A">
      <w:pPr>
        <w:pStyle w:val="ListParagraph"/>
        <w:ind w:left="1440"/>
        <w:rPr>
          <w:ins w:id="6037" w:author="rkbansal" w:date="2020-04-19T23:37:00Z"/>
        </w:rPr>
      </w:pPr>
    </w:p>
    <w:p w14:paraId="4670618C" w14:textId="2D43C286" w:rsidR="00CF6C1A" w:rsidRPr="005D2287" w:rsidRDefault="00CF6C1A" w:rsidP="00CF6C1A">
      <w:pPr>
        <w:pStyle w:val="ListParagraph"/>
        <w:numPr>
          <w:ilvl w:val="2"/>
          <w:numId w:val="19"/>
        </w:numPr>
        <w:rPr>
          <w:ins w:id="6038" w:author="rkbansal" w:date="2020-04-19T23:37:00Z"/>
          <w:b/>
          <w:sz w:val="28"/>
        </w:rPr>
      </w:pPr>
      <w:ins w:id="6039" w:author="rkbansal" w:date="2020-04-19T23:37:00Z">
        <w:r>
          <w:t xml:space="preserve">with authentication means every request to </w:t>
        </w:r>
      </w:ins>
      <w:ins w:id="6040" w:author="rkbansal" w:date="2020-04-23T00:01:00Z">
        <w:r w:rsidR="00DB14CB">
          <w:t>people</w:t>
        </w:r>
      </w:ins>
      <w:ins w:id="6041"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6042" w:author="rkbansal" w:date="2020-04-19T23:37:00Z"/>
          <w:b/>
          <w:sz w:val="28"/>
        </w:rPr>
      </w:pPr>
      <w:ins w:id="6043" w:author="rkbansal" w:date="2020-04-19T23:37:00Z">
        <w:r>
          <w:t xml:space="preserve">getting </w:t>
        </w:r>
      </w:ins>
      <w:ins w:id="6044" w:author="rkbansal" w:date="2020-04-23T00:01:00Z">
        <w:r w:rsidR="00DB14CB">
          <w:t>mem</w:t>
        </w:r>
      </w:ins>
      <w:ins w:id="6045" w:author="rkbansal" w:date="2020-04-23T00:02:00Z">
        <w:r w:rsidR="00DB14CB">
          <w:t>ber</w:t>
        </w:r>
      </w:ins>
      <w:ins w:id="6046" w:author="rkbansal" w:date="2020-04-19T23:37:00Z">
        <w:r>
          <w:t xml:space="preserve"> details </w:t>
        </w:r>
      </w:ins>
      <w:ins w:id="6047" w:author="rkbansal" w:date="2020-04-23T00:02:00Z">
        <w:r w:rsidR="00DB14CB">
          <w:t>based on the id</w:t>
        </w:r>
      </w:ins>
      <w:ins w:id="6048" w:author="rkbansal" w:date="2020-04-19T23:37:00Z">
        <w:r>
          <w:t xml:space="preserve"> but without token means no authorization code</w:t>
        </w:r>
      </w:ins>
      <w:ins w:id="6049" w:author="rkbansal" w:date="2020-04-23T00:03:00Z">
        <w:r w:rsidR="00F2421D">
          <w:t xml:space="preserve"> </w:t>
        </w:r>
      </w:ins>
      <w:ins w:id="6050" w:author="rkbansal" w:date="2020-04-19T23:37:00Z">
        <w:r>
          <w:t>(Bearer token) in the header will give the error.</w:t>
        </w:r>
      </w:ins>
    </w:p>
    <w:p w14:paraId="1FBA5D99" w14:textId="2517EE57" w:rsidR="00CF6C1A" w:rsidRPr="005D2287" w:rsidRDefault="00D10F90" w:rsidP="00CF6C1A">
      <w:pPr>
        <w:pStyle w:val="ListParagraph"/>
        <w:ind w:left="2160"/>
        <w:rPr>
          <w:ins w:id="6051" w:author="rkbansal" w:date="2020-04-19T23:37:00Z"/>
          <w:b/>
          <w:sz w:val="28"/>
        </w:rPr>
      </w:pPr>
      <w:ins w:id="6052"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6053" w:author="rkbansal" w:date="2020-04-19T23:37:00Z"/>
          <w:b/>
          <w:sz w:val="28"/>
        </w:rPr>
      </w:pPr>
    </w:p>
    <w:p w14:paraId="28E49972" w14:textId="46D96290" w:rsidR="00CF6C1A" w:rsidRPr="005D2287" w:rsidRDefault="00CF6C1A" w:rsidP="00CF6C1A">
      <w:pPr>
        <w:pStyle w:val="ListParagraph"/>
        <w:numPr>
          <w:ilvl w:val="0"/>
          <w:numId w:val="78"/>
        </w:numPr>
        <w:rPr>
          <w:ins w:id="6054" w:author="rkbansal" w:date="2020-04-19T23:37:00Z"/>
          <w:b/>
          <w:sz w:val="28"/>
        </w:rPr>
      </w:pPr>
      <w:ins w:id="6055" w:author="rkbansal" w:date="2020-04-19T23:37:00Z">
        <w:r>
          <w:t xml:space="preserve">getting </w:t>
        </w:r>
      </w:ins>
      <w:ins w:id="6056" w:author="rkbansal" w:date="2020-04-23T00:03:00Z">
        <w:r w:rsidR="00281278">
          <w:t xml:space="preserve">member details based on the id </w:t>
        </w:r>
      </w:ins>
      <w:ins w:id="6057"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6058" w:author="rkbansal" w:date="2020-04-23T00:18:00Z"/>
          <w:b/>
          <w:sz w:val="28"/>
        </w:rPr>
      </w:pPr>
      <w:ins w:id="6059" w:author="rkbansal" w:date="2020-04-19T23:37:00Z">
        <w:r w:rsidRPr="00215C54">
          <w:rPr>
            <w:b/>
            <w:sz w:val="28"/>
            <w:rPrChange w:id="6060" w:author="rkbansal" w:date="2020-04-23T00:04:00Z">
              <w:rPr/>
            </w:rPrChange>
          </w:rPr>
          <w:t>To get authentication code in response header using authentication service</w:t>
        </w:r>
      </w:ins>
    </w:p>
    <w:p w14:paraId="7029A3C5" w14:textId="3143D563" w:rsidR="00DD7BB7" w:rsidRPr="00215C54" w:rsidRDefault="00DD7BB7" w:rsidP="00DD7BB7">
      <w:pPr>
        <w:pStyle w:val="ListParagraph"/>
        <w:ind w:left="3192"/>
        <w:rPr>
          <w:ins w:id="6061" w:author="rkbansal" w:date="2020-04-19T23:37:00Z"/>
          <w:b/>
          <w:sz w:val="28"/>
          <w:rPrChange w:id="6062" w:author="rkbansal" w:date="2020-04-23T00:04:00Z">
            <w:rPr>
              <w:ins w:id="6063" w:author="rkbansal" w:date="2020-04-19T23:37:00Z"/>
            </w:rPr>
          </w:rPrChange>
        </w:rPr>
        <w:pPrChange w:id="6064" w:author="rkbansal" w:date="2020-04-23T00:18:00Z">
          <w:pPr>
            <w:pStyle w:val="ListParagraph"/>
            <w:numPr>
              <w:numId w:val="79"/>
            </w:numPr>
            <w:ind w:left="3960" w:hanging="360"/>
          </w:pPr>
        </w:pPrChange>
      </w:pPr>
      <w:ins w:id="6065"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6066"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6067" w:author="rkbansal" w:date="2020-04-23T00:19:00Z"/>
          <w:b/>
          <w:sz w:val="28"/>
          <w:rPrChange w:id="6068" w:author="rkbansal" w:date="2020-04-23T00:19:00Z">
            <w:rPr>
              <w:ins w:id="6069" w:author="rkbansal" w:date="2020-04-23T00:19:00Z"/>
            </w:rPr>
          </w:rPrChange>
        </w:rPr>
      </w:pPr>
      <w:ins w:id="6070" w:author="rkbansal" w:date="2020-04-19T23:37:00Z">
        <w:r w:rsidRPr="00CB7534">
          <w:rPr>
            <w:b/>
            <w:sz w:val="28"/>
            <w:rPrChange w:id="6071" w:author="rkbansal" w:date="2020-04-23T00:18:00Z">
              <w:rPr>
                <w:b/>
                <w:sz w:val="28"/>
              </w:rPr>
            </w:rPrChange>
          </w:rPr>
          <w:t xml:space="preserve">Now hit the </w:t>
        </w:r>
      </w:ins>
      <w:ins w:id="6072" w:author="rkbansal" w:date="2020-04-23T00:18:00Z">
        <w:r w:rsidR="00B7469B" w:rsidRPr="00CB7534">
          <w:rPr>
            <w:b/>
            <w:sz w:val="28"/>
            <w:rPrChange w:id="6073" w:author="rkbansal" w:date="2020-04-23T00:18:00Z">
              <w:rPr>
                <w:b/>
                <w:sz w:val="28"/>
              </w:rPr>
            </w:rPrChange>
          </w:rPr>
          <w:t>people</w:t>
        </w:r>
      </w:ins>
      <w:ins w:id="6074" w:author="rkbansal" w:date="2020-04-19T23:37:00Z">
        <w:r w:rsidRPr="00CB7534">
          <w:rPr>
            <w:b/>
            <w:sz w:val="28"/>
            <w:rPrChange w:id="6075" w:author="rkbansal" w:date="2020-04-23T00:18:00Z">
              <w:rPr>
                <w:b/>
                <w:sz w:val="28"/>
              </w:rPr>
            </w:rPrChange>
          </w:rPr>
          <w:t xml:space="preserve">-mgmt-service to </w:t>
        </w:r>
        <w:r>
          <w:t xml:space="preserve">get </w:t>
        </w:r>
      </w:ins>
      <w:ins w:id="6076" w:author="rkbansal" w:date="2020-04-23T00:18:00Z">
        <w:r w:rsidR="00F541F1">
          <w:t>member</w:t>
        </w:r>
      </w:ins>
      <w:ins w:id="6077" w:author="rkbansal" w:date="2020-04-19T23:37:00Z">
        <w:r>
          <w:t xml:space="preserve"> details </w:t>
        </w:r>
      </w:ins>
      <w:ins w:id="6078" w:author="rkbansal" w:date="2020-04-23T00:18:00Z">
        <w:r w:rsidR="00F541F1">
          <w:t>based on the id</w:t>
        </w:r>
      </w:ins>
      <w:ins w:id="6079" w:author="rkbansal" w:date="2020-04-19T23:37:00Z">
        <w:r>
          <w:t xml:space="preserve"> by providing the token means authorization code</w:t>
        </w:r>
      </w:ins>
      <w:ins w:id="6080" w:author="rkbansal" w:date="2020-04-23T00:18:00Z">
        <w:r w:rsidR="002C553D">
          <w:t xml:space="preserve"> </w:t>
        </w:r>
      </w:ins>
      <w:ins w:id="6081" w:author="rkbansal" w:date="2020-04-19T23:37:00Z">
        <w:r>
          <w:t>(Bearer token) in the header received in above step</w:t>
        </w:r>
      </w:ins>
    </w:p>
    <w:p w14:paraId="175E563D" w14:textId="624E9890" w:rsidR="00CB7534" w:rsidRPr="00CB7534" w:rsidRDefault="00FE0903" w:rsidP="00CB7534">
      <w:pPr>
        <w:pStyle w:val="ListParagraph"/>
        <w:ind w:left="3192"/>
        <w:rPr>
          <w:ins w:id="6082" w:author="rkbansal" w:date="2020-04-19T23:37:00Z"/>
          <w:b/>
          <w:sz w:val="28"/>
          <w:rPrChange w:id="6083" w:author="rkbansal" w:date="2020-04-23T00:18:00Z">
            <w:rPr>
              <w:ins w:id="6084" w:author="rkbansal" w:date="2020-04-19T23:37:00Z"/>
              <w:b/>
              <w:sz w:val="28"/>
            </w:rPr>
          </w:rPrChange>
        </w:rPr>
        <w:pPrChange w:id="6085" w:author="rkbansal" w:date="2020-04-23T00:19:00Z">
          <w:pPr>
            <w:pStyle w:val="ListParagraph"/>
            <w:numPr>
              <w:numId w:val="79"/>
            </w:numPr>
            <w:ind w:left="3960" w:hanging="360"/>
          </w:pPr>
        </w:pPrChange>
      </w:pPr>
      <w:ins w:id="6086"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6087" w:author="rkbansal" w:date="2020-04-19T23:37:00Z"/>
          <w:b/>
          <w:sz w:val="28"/>
        </w:rPr>
      </w:pPr>
    </w:p>
    <w:p w14:paraId="1F597570" w14:textId="77777777" w:rsidR="00CF6C1A" w:rsidRDefault="00CF6C1A" w:rsidP="00C801D8"/>
    <w:p w14:paraId="2F3478E8" w14:textId="77777777" w:rsidR="0063644A" w:rsidRDefault="0063644A">
      <w:pPr>
        <w:rPr>
          <w:ins w:id="6088" w:author="rkbansal" w:date="2020-04-23T00:02:00Z"/>
          <w:rFonts w:eastAsiaTheme="majorEastAsia" w:cstheme="majorBidi"/>
          <w:b/>
          <w:color w:val="2F5496" w:themeColor="accent1" w:themeShade="BF"/>
          <w:sz w:val="28"/>
          <w:szCs w:val="26"/>
        </w:rPr>
      </w:pPr>
      <w:ins w:id="6089" w:author="rkbansal" w:date="2020-04-23T00:02:00Z">
        <w:r>
          <w:rPr>
            <w:b/>
            <w:sz w:val="28"/>
          </w:rPr>
          <w:br w:type="page"/>
        </w:r>
      </w:ins>
    </w:p>
    <w:p w14:paraId="7E1A1875" w14:textId="43C9C918" w:rsidR="00BF4DC0" w:rsidRDefault="0015129C" w:rsidP="00BF4DC0">
      <w:pPr>
        <w:pStyle w:val="Heading2"/>
        <w:rPr>
          <w:ins w:id="6090" w:author="rkbansal" w:date="2020-04-19T23:34:00Z"/>
          <w:rFonts w:ascii="Georgia" w:hAnsi="Georgia"/>
          <w:b/>
          <w:sz w:val="28"/>
        </w:rPr>
      </w:pPr>
      <w:ins w:id="6091" w:author="rkbansal" w:date="2020-04-20T23:45:00Z">
        <w:r>
          <w:rPr>
            <w:rFonts w:ascii="Georgia" w:hAnsi="Georgia"/>
            <w:b/>
            <w:sz w:val="28"/>
          </w:rPr>
          <w:lastRenderedPageBreak/>
          <w:t>Account</w:t>
        </w:r>
      </w:ins>
      <w:ins w:id="6092" w:author="rkbansal" w:date="2020-04-19T23:34:00Z">
        <w:r w:rsidR="00BF4DC0" w:rsidRPr="00981242">
          <w:rPr>
            <w:rFonts w:ascii="Georgia" w:hAnsi="Georgia"/>
            <w:b/>
            <w:sz w:val="28"/>
          </w:rPr>
          <w:t>-Mgmt-Service</w:t>
        </w:r>
      </w:ins>
    </w:p>
    <w:p w14:paraId="4A294487" w14:textId="7C77AD46" w:rsidR="00BF4DC0" w:rsidRDefault="00BF4DC0" w:rsidP="00BF4DC0">
      <w:pPr>
        <w:rPr>
          <w:ins w:id="6093" w:author="rkbansal" w:date="2020-04-20T23:46:00Z"/>
        </w:rPr>
      </w:pPr>
      <w:ins w:id="6094" w:author="rkbansal" w:date="2020-04-19T23:34:00Z">
        <w:r>
          <w:t xml:space="preserve">Create the </w:t>
        </w:r>
      </w:ins>
      <w:ins w:id="6095" w:author="rkbansal" w:date="2020-04-20T23:46:00Z">
        <w:r w:rsidR="00034108">
          <w:t>account</w:t>
        </w:r>
      </w:ins>
      <w:ins w:id="6096"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6097" w:author="rkbansal" w:date="2020-04-20T23:49:00Z"/>
        </w:rPr>
      </w:pPr>
      <w:ins w:id="6098" w:author="rkbansal" w:date="2020-04-20T23:47:00Z">
        <w:r>
          <w:t>M</w:t>
        </w:r>
      </w:ins>
      <w:ins w:id="6099" w:author="rkbansal" w:date="2020-04-20T23:46:00Z">
        <w:r>
          <w:t>anage the donations</w:t>
        </w:r>
      </w:ins>
    </w:p>
    <w:p w14:paraId="2B61C53E" w14:textId="16653126" w:rsidR="00B44B8C" w:rsidRDefault="00B44B8C" w:rsidP="00B44B8C">
      <w:pPr>
        <w:pStyle w:val="ListParagraph"/>
        <w:numPr>
          <w:ilvl w:val="1"/>
          <w:numId w:val="78"/>
        </w:numPr>
        <w:ind w:left="924" w:hanging="357"/>
        <w:rPr>
          <w:ins w:id="6100" w:author="rkbansal" w:date="2020-04-20T23:50:00Z"/>
        </w:rPr>
      </w:pPr>
      <w:ins w:id="6101" w:author="rkbansal" w:date="2020-04-20T23:49:00Z">
        <w:r>
          <w:t>Saving the donation</w:t>
        </w:r>
      </w:ins>
    </w:p>
    <w:p w14:paraId="7E75008F" w14:textId="417FFA6B" w:rsidR="00C26E2C" w:rsidRDefault="00683B7C">
      <w:pPr>
        <w:pStyle w:val="ListParagraph"/>
        <w:numPr>
          <w:ilvl w:val="0"/>
          <w:numId w:val="86"/>
        </w:numPr>
        <w:ind w:left="1491" w:hanging="357"/>
        <w:rPr>
          <w:ins w:id="6102" w:author="rkbansal" w:date="2020-04-21T00:06:00Z"/>
        </w:rPr>
      </w:pPr>
      <w:ins w:id="6103" w:author="rkbansal" w:date="2020-04-20T23:55:00Z">
        <w:r>
          <w:t>Validate the</w:t>
        </w:r>
      </w:ins>
      <w:ins w:id="6104" w:author="rkbansal" w:date="2020-04-20T23:56:00Z">
        <w:r>
          <w:t xml:space="preserve"> </w:t>
        </w:r>
      </w:ins>
      <w:ins w:id="6105" w:author="rkbansal" w:date="2020-04-20T23:55:00Z">
        <w:r>
          <w:t xml:space="preserve">donor if </w:t>
        </w:r>
      </w:ins>
      <w:ins w:id="6106" w:author="rkbansal" w:date="2020-04-20T23:56:00Z">
        <w:r>
          <w:t>donor</w:t>
        </w:r>
      </w:ins>
      <w:ins w:id="6107" w:author="rkbansal" w:date="2020-04-21T00:08:00Z">
        <w:r w:rsidR="00464CF4">
          <w:t xml:space="preserve"> id and donor type </w:t>
        </w:r>
      </w:ins>
      <w:ins w:id="6108" w:author="rkbansal" w:date="2020-04-20T23:56:00Z">
        <w:r>
          <w:t xml:space="preserve">is </w:t>
        </w:r>
      </w:ins>
      <w:ins w:id="6109" w:author="rkbansal" w:date="2020-04-21T00:08:00Z">
        <w:r w:rsidR="00464CF4">
          <w:t>provided in the request.</w:t>
        </w:r>
      </w:ins>
      <w:ins w:id="6110"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6111" w:author="rkbansal" w:date="2020-04-21T00:12:00Z"/>
        </w:rPr>
      </w:pPr>
      <w:ins w:id="6112"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6113" w:author="rkbansal" w:date="2020-04-21T00:12:00Z"/>
        </w:rPr>
      </w:pPr>
      <w:ins w:id="6114" w:author="rkbansal" w:date="2020-04-21T00:13:00Z">
        <w:r>
          <w:t>Donation r</w:t>
        </w:r>
      </w:ins>
      <w:ins w:id="6115" w:author="rkbansal" w:date="2020-04-21T00:12:00Z">
        <w:r w:rsidR="006A7EFD">
          <w:t>equest</w:t>
        </w:r>
      </w:ins>
      <w:ins w:id="6116" w:author="rkbansal" w:date="2020-04-21T00:13:00Z">
        <w:r>
          <w:t xml:space="preserve"> is</w:t>
        </w:r>
      </w:ins>
      <w:ins w:id="6117" w:author="rkbansal" w:date="2020-04-21T00:12:00Z">
        <w:r>
          <w:t xml:space="preserve"> </w:t>
        </w:r>
        <w:r w:rsidR="006A7EFD">
          <w:t>valid</w:t>
        </w:r>
      </w:ins>
      <w:ins w:id="6118" w:author="rkbansal" w:date="2020-04-21T00:13:00Z">
        <w:r>
          <w:t xml:space="preserve"> otherwise error message should be triggered</w:t>
        </w:r>
      </w:ins>
      <w:ins w:id="6119"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6120" w:author="rkbansal" w:date="2020-04-21T00:13:00Z"/>
        </w:rPr>
      </w:pPr>
      <w:ins w:id="6121"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6122" w:author="rkbansal" w:date="2020-04-21T00:11:00Z"/>
        </w:rPr>
      </w:pPr>
      <w:ins w:id="6123" w:author="rkbansal" w:date="2020-04-21T00:13:00Z">
        <w:r>
          <w:t>Saving th</w:t>
        </w:r>
      </w:ins>
      <w:ins w:id="6124" w:author="rkbansal" w:date="2020-04-21T00:14:00Z">
        <w:r>
          <w:t>e donation.</w:t>
        </w:r>
      </w:ins>
    </w:p>
    <w:p w14:paraId="1AA79AAF" w14:textId="5A3A666D" w:rsidR="00B44B8C" w:rsidRDefault="00B44B8C" w:rsidP="00B44B8C">
      <w:pPr>
        <w:pStyle w:val="ListParagraph"/>
        <w:numPr>
          <w:ilvl w:val="1"/>
          <w:numId w:val="78"/>
        </w:numPr>
        <w:ind w:left="924" w:hanging="357"/>
        <w:rPr>
          <w:ins w:id="6125" w:author="rkbansal" w:date="2020-04-20T23:50:00Z"/>
        </w:rPr>
      </w:pPr>
      <w:ins w:id="6126"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6127" w:author="rkbansal" w:date="2020-04-20T23:50:00Z"/>
        </w:rPr>
      </w:pPr>
      <w:ins w:id="6128"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6129" w:author="rkbansal" w:date="2020-04-20T23:50:00Z"/>
        </w:rPr>
      </w:pPr>
      <w:ins w:id="6130" w:author="rkbansal" w:date="2020-04-20T23:50:00Z">
        <w:r>
          <w:t>Delete the donation</w:t>
        </w:r>
      </w:ins>
    </w:p>
    <w:p w14:paraId="6BC0DA63" w14:textId="144AD531" w:rsidR="00B44B8C" w:rsidRDefault="00B44B8C">
      <w:pPr>
        <w:pStyle w:val="ListParagraph"/>
        <w:numPr>
          <w:ilvl w:val="1"/>
          <w:numId w:val="78"/>
        </w:numPr>
        <w:ind w:left="924" w:hanging="357"/>
        <w:rPr>
          <w:ins w:id="6131" w:author="rkbansal" w:date="2020-04-20T23:48:00Z"/>
        </w:rPr>
        <w:pPrChange w:id="6132" w:author="rkbansal" w:date="2020-04-20T23:49:00Z">
          <w:pPr>
            <w:pStyle w:val="ListParagraph"/>
            <w:numPr>
              <w:numId w:val="78"/>
            </w:numPr>
            <w:ind w:left="357" w:hanging="357"/>
          </w:pPr>
        </w:pPrChange>
      </w:pPr>
      <w:ins w:id="6133"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6134" w:author="rkbansal" w:date="2020-04-20T23:51:00Z"/>
        </w:rPr>
      </w:pPr>
      <w:ins w:id="6135" w:author="rkbansal" w:date="2020-04-20T23:48:00Z">
        <w:r>
          <w:t>Manage the expense</w:t>
        </w:r>
      </w:ins>
      <w:ins w:id="6136" w:author="rkbansal" w:date="2020-04-20T23:49:00Z">
        <w:r>
          <w:t>s:</w:t>
        </w:r>
      </w:ins>
    </w:p>
    <w:p w14:paraId="692CA128" w14:textId="6B297410" w:rsidR="00A573CD" w:rsidRDefault="00A573CD" w:rsidP="00A573CD">
      <w:pPr>
        <w:pStyle w:val="ListParagraph"/>
        <w:numPr>
          <w:ilvl w:val="1"/>
          <w:numId w:val="78"/>
        </w:numPr>
        <w:ind w:left="924" w:hanging="357"/>
        <w:rPr>
          <w:ins w:id="6137" w:author="rkbansal" w:date="2020-04-21T00:00:00Z"/>
        </w:rPr>
      </w:pPr>
      <w:ins w:id="6138" w:author="rkbansal" w:date="2020-04-20T23:51:00Z">
        <w:r>
          <w:t>Saving the expense</w:t>
        </w:r>
      </w:ins>
    </w:p>
    <w:p w14:paraId="30567017" w14:textId="72A9F348" w:rsidR="00683B7C" w:rsidRDefault="00683B7C">
      <w:pPr>
        <w:pStyle w:val="ListParagraph"/>
        <w:numPr>
          <w:ilvl w:val="2"/>
          <w:numId w:val="78"/>
        </w:numPr>
        <w:ind w:left="1491" w:hanging="357"/>
        <w:rPr>
          <w:ins w:id="6139" w:author="rkbansal" w:date="2020-04-20T23:56:00Z"/>
        </w:rPr>
        <w:pPrChange w:id="6140" w:author="rkbansal" w:date="2020-04-21T00:01:00Z">
          <w:pPr>
            <w:pStyle w:val="ListParagraph"/>
            <w:numPr>
              <w:ilvl w:val="1"/>
              <w:numId w:val="78"/>
            </w:numPr>
            <w:ind w:left="924" w:hanging="357"/>
          </w:pPr>
        </w:pPrChange>
      </w:pPr>
      <w:ins w:id="6141" w:author="rkbansal" w:date="2020-04-21T00:00:00Z">
        <w:r>
          <w:t xml:space="preserve">Validate the </w:t>
        </w:r>
      </w:ins>
      <w:ins w:id="6142" w:author="rkbansal" w:date="2020-04-21T00:01:00Z">
        <w:r>
          <w:t>project exists.</w:t>
        </w:r>
      </w:ins>
    </w:p>
    <w:p w14:paraId="3B188426" w14:textId="77777777" w:rsidR="00683B7C" w:rsidRDefault="00683B7C">
      <w:pPr>
        <w:pStyle w:val="ListParagraph"/>
        <w:ind w:left="3240"/>
        <w:rPr>
          <w:ins w:id="6143" w:author="rkbansal" w:date="2020-04-20T23:51:00Z"/>
        </w:rPr>
        <w:pPrChange w:id="6144"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6145" w:author="rkbansal" w:date="2020-04-20T23:51:00Z"/>
        </w:rPr>
      </w:pPr>
      <w:ins w:id="6146"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6147" w:author="rkbansal" w:date="2020-04-20T23:51:00Z"/>
        </w:rPr>
      </w:pPr>
      <w:ins w:id="6148" w:author="rkbansal" w:date="2020-04-20T23:51:00Z">
        <w:r>
          <w:t>Updating the expense</w:t>
        </w:r>
      </w:ins>
    </w:p>
    <w:p w14:paraId="220B5773" w14:textId="2E14149D" w:rsidR="00A573CD" w:rsidRDefault="00A573CD" w:rsidP="00A573CD">
      <w:pPr>
        <w:pStyle w:val="ListParagraph"/>
        <w:numPr>
          <w:ilvl w:val="1"/>
          <w:numId w:val="78"/>
        </w:numPr>
        <w:ind w:left="924" w:hanging="357"/>
        <w:rPr>
          <w:ins w:id="6149" w:author="rkbansal" w:date="2020-04-20T23:51:00Z"/>
        </w:rPr>
      </w:pPr>
      <w:ins w:id="6150" w:author="rkbansal" w:date="2020-04-20T23:51:00Z">
        <w:r>
          <w:t>Delete the expense</w:t>
        </w:r>
      </w:ins>
    </w:p>
    <w:p w14:paraId="536791FE" w14:textId="2710D308" w:rsidR="00A573CD" w:rsidRDefault="00A573CD">
      <w:pPr>
        <w:pStyle w:val="ListParagraph"/>
        <w:numPr>
          <w:ilvl w:val="1"/>
          <w:numId w:val="78"/>
        </w:numPr>
        <w:ind w:left="924" w:hanging="357"/>
        <w:rPr>
          <w:ins w:id="6151" w:author="rkbansal" w:date="2020-04-19T23:34:00Z"/>
        </w:rPr>
        <w:pPrChange w:id="6152" w:author="rkbansal" w:date="2020-04-20T23:51:00Z">
          <w:pPr/>
        </w:pPrChange>
      </w:pPr>
      <w:ins w:id="6153" w:author="rkbansal" w:date="2020-04-20T23:51:00Z">
        <w:r>
          <w:t>Find the expense by id</w:t>
        </w:r>
      </w:ins>
    </w:p>
    <w:p w14:paraId="391A255A" w14:textId="77777777" w:rsidR="002E2790" w:rsidRDefault="002E2790" w:rsidP="002E2790">
      <w:pPr>
        <w:rPr>
          <w:ins w:id="6154" w:author="rkbansal" w:date="2020-04-23T00:30:00Z"/>
        </w:rPr>
      </w:pPr>
      <w:ins w:id="6155"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6156" w:author="rkbansal" w:date="2020-04-23T00:30:00Z"/>
        </w:rPr>
      </w:pPr>
      <w:ins w:id="6157" w:author="rkbansal" w:date="2020-04-23T00:30:00Z">
        <w:r>
          <w:t xml:space="preserve">Follow the document to implement project-mgmt-service: </w:t>
        </w:r>
        <w:r w:rsidRPr="003F7906">
          <w:rPr>
            <w:b/>
            <w:bCs/>
          </w:rPr>
          <w:t xml:space="preserve">DemoProjectWork-member-mgmt-service.doc </w:t>
        </w:r>
        <w:r>
          <w:t>along with the following changes:</w:t>
        </w:r>
      </w:ins>
    </w:p>
    <w:p w14:paraId="1B31BA3A" w14:textId="77777777" w:rsidR="002E2790" w:rsidRDefault="002E2790" w:rsidP="002E2790">
      <w:pPr>
        <w:pStyle w:val="ListParagraph"/>
        <w:jc w:val="both"/>
        <w:rPr>
          <w:ins w:id="6158" w:author="rkbansal" w:date="2020-04-23T00:30:00Z"/>
        </w:rPr>
      </w:pPr>
      <w:ins w:id="6159" w:author="rkbansal" w:date="2020-04-23T00:30:00Z">
        <w:r>
          <w:t>Commands:</w:t>
        </w:r>
      </w:ins>
    </w:p>
    <w:p w14:paraId="5DC209CD" w14:textId="2F9FF126" w:rsidR="002E2790" w:rsidRDefault="002E2790" w:rsidP="002E2790">
      <w:pPr>
        <w:pStyle w:val="ListParagraph"/>
        <w:jc w:val="both"/>
        <w:rPr>
          <w:ins w:id="6160" w:author="rkbansal" w:date="2020-04-23T00:30:00Z"/>
        </w:rPr>
      </w:pPr>
      <w:ins w:id="6161" w:author="rkbansal" w:date="2020-04-23T00:30:00Z">
        <w:r>
          <w:t>create user '</w:t>
        </w:r>
      </w:ins>
      <w:ins w:id="6162" w:author="rkbansal" w:date="2020-04-23T00:31:00Z">
        <w:r w:rsidR="00D277F4">
          <w:t>account</w:t>
        </w:r>
      </w:ins>
      <w:ins w:id="6163" w:author="rkbansal" w:date="2020-04-23T00:30:00Z">
        <w:r>
          <w:t>'@'%' identified by '</w:t>
        </w:r>
      </w:ins>
      <w:ins w:id="6164" w:author="rkbansal" w:date="2020-04-23T00:31:00Z">
        <w:r w:rsidR="00D277F4">
          <w:t>account</w:t>
        </w:r>
      </w:ins>
      <w:ins w:id="6165" w:author="rkbansal" w:date="2020-04-23T00:30:00Z">
        <w:r>
          <w:t xml:space="preserve">'; </w:t>
        </w:r>
      </w:ins>
    </w:p>
    <w:p w14:paraId="77FEE94B" w14:textId="77777777" w:rsidR="002E2790" w:rsidRDefault="002E2790" w:rsidP="002E2790">
      <w:pPr>
        <w:pStyle w:val="ListParagraph"/>
        <w:jc w:val="both"/>
        <w:rPr>
          <w:ins w:id="6166" w:author="rkbansal" w:date="2020-04-23T00:30:00Z"/>
        </w:rPr>
      </w:pPr>
    </w:p>
    <w:p w14:paraId="0948CAB3" w14:textId="61511BB3" w:rsidR="002E2790" w:rsidRDefault="002E2790" w:rsidP="002E2790">
      <w:pPr>
        <w:pStyle w:val="ListParagraph"/>
        <w:jc w:val="both"/>
        <w:rPr>
          <w:ins w:id="6167" w:author="rkbansal" w:date="2020-04-23T00:30:00Z"/>
        </w:rPr>
      </w:pPr>
      <w:ins w:id="6168" w:author="rkbansal" w:date="2020-04-23T00:30:00Z">
        <w:r>
          <w:t xml:space="preserve">create database </w:t>
        </w:r>
      </w:ins>
      <w:ins w:id="6169" w:author="rkbansal" w:date="2020-04-23T00:31:00Z">
        <w:r w:rsidR="00D277F4">
          <w:t>account</w:t>
        </w:r>
      </w:ins>
      <w:ins w:id="6170" w:author="rkbansal" w:date="2020-04-23T00:30:00Z">
        <w:r>
          <w:t>_schema;</w:t>
        </w:r>
      </w:ins>
    </w:p>
    <w:p w14:paraId="4894F098" w14:textId="77777777" w:rsidR="002E2790" w:rsidRDefault="002E2790" w:rsidP="002E2790">
      <w:pPr>
        <w:pStyle w:val="ListParagraph"/>
        <w:jc w:val="both"/>
        <w:rPr>
          <w:ins w:id="6171" w:author="rkbansal" w:date="2020-04-23T00:30:00Z"/>
        </w:rPr>
      </w:pPr>
    </w:p>
    <w:p w14:paraId="14DEE092" w14:textId="0E030070" w:rsidR="002E2790" w:rsidRDefault="002E2790" w:rsidP="002E2790">
      <w:pPr>
        <w:pStyle w:val="ListParagraph"/>
        <w:jc w:val="both"/>
        <w:rPr>
          <w:ins w:id="6172" w:author="rkbansal" w:date="2020-04-23T00:30:00Z"/>
        </w:rPr>
      </w:pPr>
      <w:ins w:id="6173" w:author="rkbansal" w:date="2020-04-23T00:30:00Z">
        <w:r>
          <w:t xml:space="preserve">grant all on </w:t>
        </w:r>
      </w:ins>
      <w:ins w:id="6174" w:author="rkbansal" w:date="2020-04-23T00:31:00Z">
        <w:r w:rsidR="00D277F4">
          <w:t>account</w:t>
        </w:r>
        <w:r w:rsidR="00D277F4">
          <w:t xml:space="preserve"> </w:t>
        </w:r>
      </w:ins>
      <w:ins w:id="6175" w:author="rkbansal" w:date="2020-04-23T00:30:00Z">
        <w:r>
          <w:t xml:space="preserve">_schema.* to </w:t>
        </w:r>
      </w:ins>
      <w:ins w:id="6176" w:author="rkbansal" w:date="2020-04-23T00:31:00Z">
        <w:r w:rsidR="00D277F4">
          <w:t>account</w:t>
        </w:r>
      </w:ins>
      <w:ins w:id="6177" w:author="rkbansal" w:date="2020-04-23T00:30:00Z">
        <w:r>
          <w:t>@'%';</w:t>
        </w:r>
      </w:ins>
    </w:p>
    <w:p w14:paraId="455A035A" w14:textId="77777777" w:rsidR="002E2790" w:rsidRDefault="002E2790" w:rsidP="002E2790">
      <w:pPr>
        <w:pStyle w:val="ListParagraph"/>
        <w:jc w:val="both"/>
        <w:rPr>
          <w:ins w:id="6178" w:author="rkbansal" w:date="2020-04-23T00:3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2E2790" w14:paraId="3DC82A54" w14:textId="77777777" w:rsidTr="00733CDB">
        <w:trPr>
          <w:ins w:id="6179" w:author="rkbansal" w:date="2020-04-23T00:30:00Z"/>
        </w:trPr>
        <w:tc>
          <w:tcPr>
            <w:tcW w:w="4508" w:type="dxa"/>
          </w:tcPr>
          <w:p w14:paraId="293F6405" w14:textId="77777777" w:rsidR="002E2790" w:rsidRDefault="002E2790" w:rsidP="00733CDB">
            <w:pPr>
              <w:rPr>
                <w:ins w:id="6180" w:author="rkbansal" w:date="2020-04-23T00:30:00Z"/>
              </w:rPr>
            </w:pPr>
            <w:ins w:id="6181" w:author="rkbansal" w:date="2020-04-23T00:30:00Z">
              <w:r>
                <w:t>Database/Schema Name</w:t>
              </w:r>
            </w:ins>
          </w:p>
        </w:tc>
        <w:tc>
          <w:tcPr>
            <w:tcW w:w="4508" w:type="dxa"/>
          </w:tcPr>
          <w:p w14:paraId="7FECE2DD" w14:textId="1EB87CF2" w:rsidR="002E2790" w:rsidRDefault="00AB0D26" w:rsidP="00733CDB">
            <w:pPr>
              <w:rPr>
                <w:ins w:id="6182" w:author="rkbansal" w:date="2020-04-23T00:30:00Z"/>
              </w:rPr>
            </w:pPr>
            <w:ins w:id="6183" w:author="rkbansal" w:date="2020-04-23T00:31:00Z">
              <w:r>
                <w:t>account</w:t>
              </w:r>
            </w:ins>
            <w:ins w:id="6184" w:author="rkbansal" w:date="2020-04-23T00:30:00Z">
              <w:r w:rsidR="002E2790">
                <w:t>_schema</w:t>
              </w:r>
            </w:ins>
          </w:p>
        </w:tc>
      </w:tr>
      <w:tr w:rsidR="002E2790" w14:paraId="4F749B80" w14:textId="77777777" w:rsidTr="00733CDB">
        <w:trPr>
          <w:ins w:id="6185" w:author="rkbansal" w:date="2020-04-23T00:30:00Z"/>
        </w:trPr>
        <w:tc>
          <w:tcPr>
            <w:tcW w:w="4508" w:type="dxa"/>
          </w:tcPr>
          <w:p w14:paraId="430C9DAD" w14:textId="77777777" w:rsidR="002E2790" w:rsidRDefault="002E2790" w:rsidP="00733CDB">
            <w:pPr>
              <w:rPr>
                <w:ins w:id="6186" w:author="rkbansal" w:date="2020-04-23T00:30:00Z"/>
              </w:rPr>
            </w:pPr>
            <w:ins w:id="6187" w:author="rkbansal" w:date="2020-04-23T00:30:00Z">
              <w:r>
                <w:t>User name</w:t>
              </w:r>
            </w:ins>
          </w:p>
        </w:tc>
        <w:tc>
          <w:tcPr>
            <w:tcW w:w="4508" w:type="dxa"/>
          </w:tcPr>
          <w:p w14:paraId="5609C26C" w14:textId="02A7C44A" w:rsidR="002E2790" w:rsidRDefault="00AB0D26" w:rsidP="00733CDB">
            <w:pPr>
              <w:rPr>
                <w:ins w:id="6188" w:author="rkbansal" w:date="2020-04-23T00:30:00Z"/>
              </w:rPr>
            </w:pPr>
            <w:ins w:id="6189" w:author="rkbansal" w:date="2020-04-23T00:31:00Z">
              <w:r>
                <w:t>A</w:t>
              </w:r>
              <w:r>
                <w:t>ccount</w:t>
              </w:r>
            </w:ins>
          </w:p>
        </w:tc>
      </w:tr>
      <w:tr w:rsidR="002E2790" w14:paraId="189E7519" w14:textId="77777777" w:rsidTr="00733CDB">
        <w:trPr>
          <w:ins w:id="6190" w:author="rkbansal" w:date="2020-04-23T00:30:00Z"/>
        </w:trPr>
        <w:tc>
          <w:tcPr>
            <w:tcW w:w="4508" w:type="dxa"/>
          </w:tcPr>
          <w:p w14:paraId="477E576A" w14:textId="77777777" w:rsidR="002E2790" w:rsidRDefault="002E2790" w:rsidP="00733CDB">
            <w:pPr>
              <w:rPr>
                <w:ins w:id="6191" w:author="rkbansal" w:date="2020-04-23T00:30:00Z"/>
              </w:rPr>
            </w:pPr>
            <w:ins w:id="6192" w:author="rkbansal" w:date="2020-04-23T00:30:00Z">
              <w:r>
                <w:t>Password</w:t>
              </w:r>
            </w:ins>
          </w:p>
        </w:tc>
        <w:tc>
          <w:tcPr>
            <w:tcW w:w="4508" w:type="dxa"/>
          </w:tcPr>
          <w:p w14:paraId="54EC5626" w14:textId="159A8D1B" w:rsidR="002E2790" w:rsidRDefault="00AB0D26" w:rsidP="00733CDB">
            <w:pPr>
              <w:rPr>
                <w:ins w:id="6193" w:author="rkbansal" w:date="2020-04-23T00:30:00Z"/>
              </w:rPr>
            </w:pPr>
            <w:ins w:id="6194" w:author="rkbansal" w:date="2020-04-23T00:32:00Z">
              <w:r>
                <w:t>account</w:t>
              </w:r>
            </w:ins>
          </w:p>
          <w:p w14:paraId="09B1C514" w14:textId="77777777" w:rsidR="002E2790" w:rsidRDefault="002E2790" w:rsidP="00733CDB">
            <w:pPr>
              <w:rPr>
                <w:ins w:id="6195" w:author="rkbansal" w:date="2020-04-23T00:30:00Z"/>
              </w:rPr>
            </w:pPr>
          </w:p>
          <w:p w14:paraId="03E23882" w14:textId="77777777" w:rsidR="002E2790" w:rsidRDefault="002E2790" w:rsidP="00733CDB">
            <w:pPr>
              <w:rPr>
                <w:ins w:id="6196" w:author="rkbansal" w:date="2020-04-23T00:30:00Z"/>
              </w:rPr>
            </w:pPr>
          </w:p>
        </w:tc>
      </w:tr>
    </w:tbl>
    <w:p w14:paraId="11FEF775" w14:textId="77777777" w:rsidR="002E2790" w:rsidRDefault="002E2790" w:rsidP="002E2790">
      <w:pPr>
        <w:rPr>
          <w:ins w:id="6197" w:author="rkbansal" w:date="2020-04-23T00:30:00Z"/>
        </w:rPr>
      </w:pPr>
    </w:p>
    <w:p w14:paraId="7D67FFE5" w14:textId="77777777" w:rsidR="002E2790" w:rsidRDefault="002E2790" w:rsidP="002E2790">
      <w:pPr>
        <w:pStyle w:val="ListParagraph"/>
        <w:numPr>
          <w:ilvl w:val="0"/>
          <w:numId w:val="74"/>
        </w:numPr>
        <w:rPr>
          <w:ins w:id="6198" w:author="rkbansal" w:date="2020-04-23T00:30:00Z"/>
        </w:rPr>
      </w:pPr>
      <w:ins w:id="6199" w:author="rkbansal" w:date="2020-04-23T00:30:00Z">
        <w:r>
          <w:t>Use the following document related to the swagger, database scripts, ER diagram of Users:</w:t>
        </w:r>
      </w:ins>
    </w:p>
    <w:p w14:paraId="19D0DD78" w14:textId="0E16DD48" w:rsidR="002E2790" w:rsidRDefault="00EF0BD8" w:rsidP="002E2790">
      <w:pPr>
        <w:pStyle w:val="ListParagraph"/>
        <w:rPr>
          <w:ins w:id="6200" w:author="rkbansal" w:date="2020-04-23T00:30:00Z"/>
        </w:rPr>
      </w:pPr>
      <w:ins w:id="6201" w:author="rkbansal" w:date="2020-04-23T00:33:00Z">
        <w:r w:rsidRPr="00EF0BD8">
          <w:object w:dxaOrig="3331" w:dyaOrig="811" w14:anchorId="2297D264">
            <v:shape id="_x0000_i1153" type="#_x0000_t75" style="width:166.5pt;height:40.5pt" o:ole="">
              <v:imagedata r:id="rId224" o:title=""/>
            </v:shape>
            <o:OLEObject Type="Embed" ProgID="Package" ShapeID="_x0000_i1153" DrawAspect="Content" ObjectID="_1649107781" r:id="rId225"/>
          </w:object>
        </w:r>
        <w:r w:rsidRPr="00EF0BD8">
          <w:t xml:space="preserve"> </w:t>
        </w:r>
        <w:r w:rsidRPr="00EF0BD8">
          <w:object w:dxaOrig="3766" w:dyaOrig="811" w14:anchorId="1C6C37ED">
            <v:shape id="_x0000_i1154" type="#_x0000_t75" style="width:188.25pt;height:40.5pt" o:ole="">
              <v:imagedata r:id="rId226" o:title=""/>
            </v:shape>
            <o:OLEObject Type="Embed" ProgID="Package" ShapeID="_x0000_i1154" DrawAspect="Content" ObjectID="_1649107782" r:id="rId227"/>
          </w:object>
        </w:r>
        <w:r w:rsidRPr="00EF0BD8">
          <w:t xml:space="preserve"> </w:t>
        </w:r>
        <w:r w:rsidRPr="00EF0BD8">
          <w:object w:dxaOrig="3751" w:dyaOrig="811" w14:anchorId="47A48A71">
            <v:shape id="_x0000_i1155" type="#_x0000_t75" style="width:187.5pt;height:40.5pt" o:ole="">
              <v:imagedata r:id="rId228" o:title=""/>
            </v:shape>
            <o:OLEObject Type="Embed" ProgID="Package" ShapeID="_x0000_i1155" DrawAspect="Content" ObjectID="_1649107783" r:id="rId229"/>
          </w:object>
        </w:r>
      </w:ins>
    </w:p>
    <w:p w14:paraId="7CCD0002" w14:textId="77777777" w:rsidR="002E2790" w:rsidRDefault="002E2790" w:rsidP="002E2790">
      <w:pPr>
        <w:pStyle w:val="ListParagraph"/>
        <w:rPr>
          <w:ins w:id="6202" w:author="rkbansal" w:date="2020-04-23T00:30:00Z"/>
        </w:rPr>
      </w:pPr>
    </w:p>
    <w:p w14:paraId="5F864E80" w14:textId="77777777" w:rsidR="002E2790" w:rsidRDefault="002E2790" w:rsidP="002E2790">
      <w:pPr>
        <w:pStyle w:val="ListParagraph"/>
        <w:numPr>
          <w:ilvl w:val="0"/>
          <w:numId w:val="74"/>
        </w:numPr>
        <w:rPr>
          <w:ins w:id="6203" w:author="rkbansal" w:date="2020-04-23T00:30:00Z"/>
        </w:rPr>
      </w:pPr>
      <w:ins w:id="6204" w:author="rkbansal" w:date="2020-04-23T00:30:00Z">
        <w:r>
          <w:t>Move the following maven dependency from project-mgmt-service to common-service to make it centralize and create the bean in common service for these features so that these can be used in various microservices.</w:t>
        </w:r>
      </w:ins>
    </w:p>
    <w:p w14:paraId="3E7E756B" w14:textId="77777777" w:rsidR="002E2790" w:rsidRDefault="002E2790" w:rsidP="002E2790">
      <w:pPr>
        <w:pStyle w:val="ListParagraph"/>
        <w:rPr>
          <w:ins w:id="6205" w:author="rkbansal" w:date="2020-04-23T00:30:00Z"/>
        </w:rPr>
      </w:pPr>
      <w:ins w:id="6206" w:author="rkbansal" w:date="2020-04-23T00:30:00Z">
        <w:r>
          <w:rPr>
            <w:noProof/>
          </w:rPr>
          <w:drawing>
            <wp:inline distT="0" distB="0" distL="0" distR="0" wp14:anchorId="42B7AEE5" wp14:editId="1BBD6D3F">
              <wp:extent cx="5314950" cy="2009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4950" cy="2009775"/>
                      </a:xfrm>
                      <a:prstGeom prst="rect">
                        <a:avLst/>
                      </a:prstGeom>
                    </pic:spPr>
                  </pic:pic>
                </a:graphicData>
              </a:graphic>
            </wp:inline>
          </w:drawing>
        </w:r>
      </w:ins>
    </w:p>
    <w:p w14:paraId="146B5973" w14:textId="77777777" w:rsidR="002E2790" w:rsidRDefault="002E2790" w:rsidP="002E2790">
      <w:pPr>
        <w:pStyle w:val="ListParagraph"/>
        <w:rPr>
          <w:ins w:id="6207" w:author="rkbansal" w:date="2020-04-23T00:30:00Z"/>
        </w:rPr>
      </w:pPr>
      <w:ins w:id="6208" w:author="rkbansal" w:date="2020-04-23T00:30:00Z">
        <w:r>
          <w:rPr>
            <w:noProof/>
          </w:rPr>
          <w:lastRenderedPageBreak/>
          <w:drawing>
            <wp:inline distT="0" distB="0" distL="0" distR="0" wp14:anchorId="4D14CC7F" wp14:editId="31F61056">
              <wp:extent cx="5667375" cy="33623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67375" cy="3362325"/>
                      </a:xfrm>
                      <a:prstGeom prst="rect">
                        <a:avLst/>
                      </a:prstGeom>
                    </pic:spPr>
                  </pic:pic>
                </a:graphicData>
              </a:graphic>
            </wp:inline>
          </w:drawing>
        </w:r>
      </w:ins>
    </w:p>
    <w:p w14:paraId="75534081" w14:textId="77777777" w:rsidR="002E2790" w:rsidRDefault="002E2790" w:rsidP="002E2790">
      <w:pPr>
        <w:pStyle w:val="ListParagraph"/>
        <w:numPr>
          <w:ilvl w:val="0"/>
          <w:numId w:val="74"/>
        </w:numPr>
        <w:rPr>
          <w:ins w:id="6209" w:author="rkbansal" w:date="2020-04-23T00:30:00Z"/>
        </w:rPr>
      </w:pPr>
      <w:ins w:id="6210" w:author="rkbansal" w:date="2020-04-23T00:30:00Z">
        <w:r>
          <w:t>Add the following dependencies</w:t>
        </w:r>
      </w:ins>
    </w:p>
    <w:p w14:paraId="15DE89C1" w14:textId="77777777" w:rsidR="002E2790" w:rsidRDefault="002E2790" w:rsidP="002E2790">
      <w:pPr>
        <w:pStyle w:val="ListParagraph"/>
        <w:rPr>
          <w:ins w:id="6211" w:author="rkbansal" w:date="2020-04-23T00:30:00Z"/>
        </w:rPr>
      </w:pPr>
      <w:ins w:id="6212" w:author="rkbansal" w:date="2020-04-23T00:30:00Z">
        <w:r>
          <w:rPr>
            <w:noProof/>
          </w:rPr>
          <w:drawing>
            <wp:inline distT="0" distB="0" distL="0" distR="0" wp14:anchorId="47DD71CF" wp14:editId="1563DF61">
              <wp:extent cx="9420225" cy="81629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420225" cy="8162925"/>
                      </a:xfrm>
                      <a:prstGeom prst="rect">
                        <a:avLst/>
                      </a:prstGeom>
                    </pic:spPr>
                  </pic:pic>
                </a:graphicData>
              </a:graphic>
            </wp:inline>
          </w:drawing>
        </w:r>
      </w:ins>
    </w:p>
    <w:p w14:paraId="15577261" w14:textId="77777777" w:rsidR="002E2790" w:rsidRDefault="002E2790" w:rsidP="002E2790">
      <w:pPr>
        <w:pStyle w:val="ListParagraph"/>
        <w:rPr>
          <w:ins w:id="6213" w:author="rkbansal" w:date="2020-04-23T00:30:00Z"/>
        </w:rPr>
      </w:pPr>
      <w:ins w:id="6214" w:author="rkbansal" w:date="2020-04-23T00:30:00Z">
        <w:r>
          <w:rPr>
            <w:rFonts w:ascii="Consolas" w:hAnsi="Consolas" w:cs="Consolas"/>
            <w:color w:val="000000"/>
            <w:sz w:val="20"/>
            <w:szCs w:val="20"/>
          </w:rPr>
          <w:tab/>
        </w:r>
      </w:ins>
    </w:p>
    <w:p w14:paraId="56CBAEBB" w14:textId="77777777" w:rsidR="002E2790" w:rsidRDefault="002E2790" w:rsidP="002E2790">
      <w:pPr>
        <w:pStyle w:val="ListParagraph"/>
        <w:numPr>
          <w:ilvl w:val="0"/>
          <w:numId w:val="74"/>
        </w:numPr>
        <w:rPr>
          <w:ins w:id="6215" w:author="rkbansal" w:date="2020-04-23T00:30:00Z"/>
        </w:rPr>
      </w:pPr>
      <w:ins w:id="6216" w:author="rkbansal" w:date="2020-04-23T00:30:00Z">
        <w:r w:rsidRPr="004F63DB">
          <w:t>Rename the package of io.swagger to com.jmk.</w:t>
        </w:r>
        <w:r>
          <w:t>people</w:t>
        </w:r>
      </w:ins>
    </w:p>
    <w:p w14:paraId="5EFB1E50" w14:textId="77777777" w:rsidR="002E2790" w:rsidRPr="005D2287" w:rsidRDefault="002E2790" w:rsidP="002E2790">
      <w:pPr>
        <w:pStyle w:val="ListParagraph"/>
        <w:numPr>
          <w:ilvl w:val="0"/>
          <w:numId w:val="74"/>
        </w:numPr>
        <w:rPr>
          <w:ins w:id="6217" w:author="rkbansal" w:date="2020-04-23T00:30:00Z"/>
        </w:rPr>
      </w:pPr>
      <w:ins w:id="6218" w:author="rkbansal" w:date="2020-04-23T00:30:00Z">
        <w:r>
          <w:t xml:space="preserve">Rename and refactor the </w:t>
        </w:r>
        <w:r>
          <w:rPr>
            <w:rFonts w:ascii="Consolas" w:hAnsi="Consolas" w:cs="Consolas"/>
            <w:color w:val="000000"/>
            <w:sz w:val="20"/>
            <w:szCs w:val="20"/>
            <w:shd w:val="clear" w:color="auto" w:fill="D4D4D4"/>
          </w:rPr>
          <w:t>Swagger2SpringBoot.java to People</w:t>
        </w:r>
        <w:r>
          <w:rPr>
            <w:rFonts w:ascii="Consolas" w:hAnsi="Consolas" w:cs="Consolas"/>
            <w:color w:val="000000"/>
            <w:sz w:val="20"/>
            <w:szCs w:val="20"/>
            <w:shd w:val="clear" w:color="auto" w:fill="E8F2FE"/>
          </w:rPr>
          <w:t>MgmtWebApplication.java with the following details:</w:t>
        </w:r>
      </w:ins>
    </w:p>
    <w:p w14:paraId="62C6CFDB" w14:textId="77777777" w:rsidR="002E2790" w:rsidRDefault="002E2790" w:rsidP="002E2790">
      <w:pPr>
        <w:pStyle w:val="ListParagraph"/>
        <w:numPr>
          <w:ilvl w:val="1"/>
          <w:numId w:val="74"/>
        </w:numPr>
        <w:rPr>
          <w:ins w:id="6219" w:author="rkbansal" w:date="2020-04-23T00:30:00Z"/>
        </w:rPr>
      </w:pPr>
      <w:ins w:id="6220" w:author="rkbansal" w:date="2020-04-23T00:30:00Z">
        <w:r>
          <w:t>Enable Eureka Client so that it can be register with Eureka Server</w:t>
        </w:r>
      </w:ins>
    </w:p>
    <w:p w14:paraId="0020FAE0" w14:textId="77777777" w:rsidR="002E2790" w:rsidRDefault="002E2790" w:rsidP="002E2790">
      <w:pPr>
        <w:pStyle w:val="ListParagraph"/>
        <w:numPr>
          <w:ilvl w:val="1"/>
          <w:numId w:val="74"/>
        </w:numPr>
        <w:rPr>
          <w:ins w:id="6221" w:author="rkbansal" w:date="2020-04-23T00:30:00Z"/>
        </w:rPr>
      </w:pPr>
      <w:ins w:id="6222" w:author="rkbansal" w:date="2020-04-23T00:30:00Z">
        <w:r>
          <w:t>Enable JpaRepositories</w:t>
        </w:r>
      </w:ins>
    </w:p>
    <w:p w14:paraId="0C450F96" w14:textId="77777777" w:rsidR="002E2790" w:rsidRPr="001A4DA1" w:rsidRDefault="002E2790" w:rsidP="002E2790">
      <w:pPr>
        <w:pStyle w:val="ListParagraph"/>
        <w:numPr>
          <w:ilvl w:val="1"/>
          <w:numId w:val="74"/>
        </w:numPr>
        <w:rPr>
          <w:ins w:id="6223" w:author="rkbansal" w:date="2020-04-23T00:30:00Z"/>
        </w:rPr>
      </w:pPr>
      <w:ins w:id="6224" w:author="rkbansal" w:date="2020-04-23T00:30:00Z">
        <w:r>
          <w:t>Enable EnableSwagger2 so that we can view the document api</w:t>
        </w:r>
      </w:ins>
    </w:p>
    <w:p w14:paraId="5073A76A" w14:textId="77777777" w:rsidR="002E2790" w:rsidRDefault="002E2790" w:rsidP="002E2790">
      <w:pPr>
        <w:rPr>
          <w:ins w:id="6225" w:author="rkbansal" w:date="2020-04-23T00:30:00Z"/>
        </w:rPr>
      </w:pPr>
      <w:ins w:id="6226" w:author="rkbansal" w:date="2020-04-23T00:30:00Z">
        <w:r>
          <w:rPr>
            <w:noProof/>
          </w:rPr>
          <w:lastRenderedPageBreak/>
          <w:drawing>
            <wp:inline distT="0" distB="0" distL="0" distR="0" wp14:anchorId="337D4329" wp14:editId="67865B34">
              <wp:extent cx="4838700" cy="22860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38700" cy="2286000"/>
                      </a:xfrm>
                      <a:prstGeom prst="rect">
                        <a:avLst/>
                      </a:prstGeom>
                    </pic:spPr>
                  </pic:pic>
                </a:graphicData>
              </a:graphic>
            </wp:inline>
          </w:drawing>
        </w:r>
      </w:ins>
    </w:p>
    <w:p w14:paraId="7FEA5F04" w14:textId="77777777" w:rsidR="002E2790" w:rsidRDefault="002E2790" w:rsidP="002E2790">
      <w:pPr>
        <w:pStyle w:val="ListParagraph"/>
        <w:numPr>
          <w:ilvl w:val="0"/>
          <w:numId w:val="74"/>
        </w:numPr>
        <w:rPr>
          <w:ins w:id="6227" w:author="rkbansal" w:date="2020-04-23T00:30:00Z"/>
        </w:rPr>
      </w:pPr>
      <w:ins w:id="6228" w:author="rkbansal" w:date="2020-04-23T00:30:00Z">
        <w:r>
          <w:t xml:space="preserve">Create the </w:t>
        </w:r>
        <w:r w:rsidRPr="005D2287">
          <w:rPr>
            <w:b/>
            <w:bCs/>
          </w:rPr>
          <w:t>schema name</w:t>
        </w:r>
        <w:r>
          <w:t xml:space="preserve">: person_schema and </w:t>
        </w:r>
        <w:r w:rsidRPr="005D2287">
          <w:rPr>
            <w:b/>
            <w:bCs/>
          </w:rPr>
          <w:t>user</w:t>
        </w:r>
        <w:r>
          <w:t xml:space="preserve">: person and </w:t>
        </w:r>
        <w:r w:rsidRPr="005D2287">
          <w:rPr>
            <w:b/>
            <w:bCs/>
          </w:rPr>
          <w:t>password</w:t>
        </w:r>
        <w:r>
          <w:t>:person</w:t>
        </w:r>
      </w:ins>
    </w:p>
    <w:p w14:paraId="5D4C2558" w14:textId="77777777" w:rsidR="002E2790" w:rsidRPr="005D2287" w:rsidRDefault="002E2790" w:rsidP="002E2790">
      <w:pPr>
        <w:ind w:left="360" w:firstLine="360"/>
        <w:jc w:val="both"/>
        <w:rPr>
          <w:ins w:id="6229" w:author="rkbansal" w:date="2020-04-23T00:30:00Z"/>
          <w:rFonts w:cstheme="minorHAnsi"/>
          <w:lang w:val="en-US"/>
        </w:rPr>
      </w:pPr>
      <w:ins w:id="6230" w:author="rkbansal" w:date="2020-04-23T00:30:00Z">
        <w:r w:rsidRPr="005D2287">
          <w:rPr>
            <w:rFonts w:cstheme="minorHAnsi"/>
            <w:lang w:val="en-US"/>
          </w:rPr>
          <w:t>Create the database named: root and user: bjjd using mysql command line or UI</w:t>
        </w:r>
      </w:ins>
    </w:p>
    <w:p w14:paraId="4D419BC7" w14:textId="77777777" w:rsidR="002E2790" w:rsidRPr="00D80614" w:rsidRDefault="002E2790" w:rsidP="002E2790">
      <w:pPr>
        <w:pStyle w:val="ListParagraph"/>
        <w:spacing w:after="300" w:line="300" w:lineRule="atLeast"/>
        <w:ind w:left="360" w:firstLine="360"/>
        <w:rPr>
          <w:ins w:id="6231" w:author="rkbansal" w:date="2020-04-23T00:30:00Z"/>
          <w:rFonts w:ascii="Helvetica" w:eastAsia="Times New Roman" w:hAnsi="Helvetica" w:cs="Times New Roman"/>
          <w:color w:val="333333"/>
          <w:sz w:val="21"/>
          <w:szCs w:val="21"/>
          <w:lang w:eastAsia="en-IN"/>
        </w:rPr>
      </w:pPr>
      <w:ins w:id="6232" w:author="rkbansal" w:date="2020-04-23T00:30:00Z">
        <w:r w:rsidRPr="00D80614">
          <w:rPr>
            <w:rFonts w:ascii="Helvetica" w:eastAsia="Times New Roman" w:hAnsi="Helvetica" w:cs="Times New Roman"/>
            <w:color w:val="333333"/>
            <w:sz w:val="21"/>
            <w:szCs w:val="21"/>
            <w:lang w:eastAsia="en-IN"/>
          </w:rPr>
          <w:t>User Id: root</w:t>
        </w:r>
      </w:ins>
    </w:p>
    <w:p w14:paraId="6901EFF7" w14:textId="77777777" w:rsidR="002E2790" w:rsidRPr="00D80614" w:rsidRDefault="002E2790" w:rsidP="002E2790">
      <w:pPr>
        <w:pStyle w:val="ListParagraph"/>
        <w:spacing w:after="300" w:line="300" w:lineRule="atLeast"/>
        <w:ind w:left="360" w:firstLine="360"/>
        <w:rPr>
          <w:ins w:id="6233" w:author="rkbansal" w:date="2020-04-23T00:30:00Z"/>
          <w:rFonts w:ascii="Helvetica" w:eastAsia="Times New Roman" w:hAnsi="Helvetica" w:cs="Times New Roman"/>
          <w:color w:val="333333"/>
          <w:sz w:val="21"/>
          <w:szCs w:val="21"/>
          <w:lang w:eastAsia="en-IN"/>
        </w:rPr>
      </w:pPr>
      <w:ins w:id="6234" w:author="rkbansal" w:date="2020-04-23T00:30:00Z">
        <w:r w:rsidRPr="00D80614">
          <w:rPr>
            <w:rFonts w:ascii="Helvetica" w:eastAsia="Times New Roman" w:hAnsi="Helvetica" w:cs="Times New Roman"/>
            <w:color w:val="333333"/>
            <w:sz w:val="21"/>
            <w:szCs w:val="21"/>
            <w:lang w:eastAsia="en-IN"/>
          </w:rPr>
          <w:t>Password: rajiv999</w:t>
        </w:r>
      </w:ins>
    </w:p>
    <w:p w14:paraId="0A5FCC4C" w14:textId="77777777" w:rsidR="002E2790" w:rsidRDefault="002E2790" w:rsidP="002E2790">
      <w:pPr>
        <w:pStyle w:val="ListParagraph"/>
        <w:rPr>
          <w:ins w:id="6235" w:author="rkbansal" w:date="2020-04-23T00:30:00Z"/>
        </w:rPr>
      </w:pPr>
    </w:p>
    <w:p w14:paraId="182D32DD" w14:textId="77777777" w:rsidR="002E2790" w:rsidRDefault="002E2790" w:rsidP="002E2790">
      <w:pPr>
        <w:pStyle w:val="ListParagraph"/>
        <w:rPr>
          <w:ins w:id="6236" w:author="rkbansal" w:date="2020-04-23T00:30:00Z"/>
        </w:rPr>
      </w:pPr>
      <w:ins w:id="6237" w:author="rkbansal" w:date="2020-04-23T00:30:00Z">
        <w:r>
          <w:t xml:space="preserve">create user 'person'@'%' identified by 'person'; </w:t>
        </w:r>
      </w:ins>
    </w:p>
    <w:p w14:paraId="1905050E" w14:textId="77777777" w:rsidR="002E2790" w:rsidRDefault="002E2790" w:rsidP="002E2790">
      <w:pPr>
        <w:pStyle w:val="ListParagraph"/>
        <w:rPr>
          <w:ins w:id="6238" w:author="rkbansal" w:date="2020-04-23T00:30:00Z"/>
        </w:rPr>
      </w:pPr>
    </w:p>
    <w:p w14:paraId="709FA979" w14:textId="77777777" w:rsidR="002E2790" w:rsidRDefault="002E2790" w:rsidP="002E2790">
      <w:pPr>
        <w:pStyle w:val="ListParagraph"/>
        <w:rPr>
          <w:ins w:id="6239" w:author="rkbansal" w:date="2020-04-23T00:30:00Z"/>
        </w:rPr>
      </w:pPr>
      <w:ins w:id="6240" w:author="rkbansal" w:date="2020-04-23T00:30:00Z">
        <w:r>
          <w:t>create database person_schema;</w:t>
        </w:r>
      </w:ins>
    </w:p>
    <w:p w14:paraId="38357A6C" w14:textId="77777777" w:rsidR="002E2790" w:rsidRDefault="002E2790" w:rsidP="002E2790">
      <w:pPr>
        <w:pStyle w:val="ListParagraph"/>
        <w:rPr>
          <w:ins w:id="6241" w:author="rkbansal" w:date="2020-04-23T00:30:00Z"/>
        </w:rPr>
      </w:pPr>
    </w:p>
    <w:p w14:paraId="76A657A0" w14:textId="77777777" w:rsidR="002E2790" w:rsidRDefault="002E2790" w:rsidP="002E2790">
      <w:pPr>
        <w:pStyle w:val="ListParagraph"/>
        <w:rPr>
          <w:ins w:id="6242" w:author="rkbansal" w:date="2020-04-23T00:30:00Z"/>
        </w:rPr>
      </w:pPr>
      <w:ins w:id="6243" w:author="rkbansal" w:date="2020-04-23T00:30:00Z">
        <w:r>
          <w:t>grant all on person_schema.* to person@'%';</w:t>
        </w:r>
      </w:ins>
    </w:p>
    <w:p w14:paraId="667C7F85" w14:textId="77777777" w:rsidR="002E2790" w:rsidRDefault="002E2790" w:rsidP="002E2790">
      <w:pPr>
        <w:pStyle w:val="ListParagraph"/>
        <w:rPr>
          <w:ins w:id="6244" w:author="rkbansal" w:date="2020-04-23T00:30:00Z"/>
        </w:rPr>
      </w:pPr>
    </w:p>
    <w:p w14:paraId="51350ED2" w14:textId="77777777" w:rsidR="002E2790" w:rsidRDefault="002E2790" w:rsidP="002E2790">
      <w:pPr>
        <w:pStyle w:val="ListParagraph"/>
        <w:numPr>
          <w:ilvl w:val="0"/>
          <w:numId w:val="74"/>
        </w:numPr>
        <w:rPr>
          <w:ins w:id="6245" w:author="rkbansal" w:date="2020-04-23T00:30:00Z"/>
        </w:rPr>
      </w:pPr>
      <w:ins w:id="6246" w:author="rkbansal" w:date="2020-04-23T00:30:00Z">
        <w:r>
          <w:t>Update the application.properties to register with Eureka client</w:t>
        </w:r>
      </w:ins>
    </w:p>
    <w:p w14:paraId="7B8671A4" w14:textId="77777777" w:rsidR="002E2790" w:rsidRDefault="002E2790" w:rsidP="002E2790">
      <w:pPr>
        <w:pStyle w:val="ListParagraph"/>
        <w:rPr>
          <w:ins w:id="6247" w:author="rkbansal" w:date="2020-04-23T00:30:00Z"/>
        </w:rPr>
      </w:pPr>
      <w:ins w:id="6248" w:author="rkbansal" w:date="2020-04-23T00:30:00Z">
        <w:r>
          <w:rPr>
            <w:noProof/>
          </w:rPr>
          <w:drawing>
            <wp:inline distT="0" distB="0" distL="0" distR="0" wp14:anchorId="2865B588" wp14:editId="60F1DB80">
              <wp:extent cx="8458200" cy="5334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458200" cy="5334000"/>
                      </a:xfrm>
                      <a:prstGeom prst="rect">
                        <a:avLst/>
                      </a:prstGeom>
                    </pic:spPr>
                  </pic:pic>
                </a:graphicData>
              </a:graphic>
            </wp:inline>
          </w:drawing>
        </w:r>
      </w:ins>
    </w:p>
    <w:p w14:paraId="6FC29B3C" w14:textId="77777777" w:rsidR="002E2790" w:rsidRDefault="002E2790" w:rsidP="002E2790">
      <w:pPr>
        <w:pStyle w:val="ListParagraph"/>
        <w:rPr>
          <w:ins w:id="6249" w:author="rkbansal" w:date="2020-04-23T00:30:00Z"/>
        </w:rPr>
      </w:pPr>
    </w:p>
    <w:p w14:paraId="17CA33FA" w14:textId="77777777" w:rsidR="002E2790" w:rsidRDefault="002E2790" w:rsidP="002E2790">
      <w:pPr>
        <w:pStyle w:val="ListParagraph"/>
        <w:numPr>
          <w:ilvl w:val="0"/>
          <w:numId w:val="74"/>
        </w:numPr>
        <w:rPr>
          <w:ins w:id="6250" w:author="rkbansal" w:date="2020-04-23T00:30:00Z"/>
        </w:rPr>
      </w:pPr>
      <w:ins w:id="6251" w:author="rkbansal" w:date="2020-04-23T00:30:00Z">
        <w:r>
          <w:t>Service should be exposed as following:</w:t>
        </w:r>
      </w:ins>
    </w:p>
    <w:p w14:paraId="4338B5F1" w14:textId="77777777" w:rsidR="002E2790" w:rsidRDefault="002E2790" w:rsidP="002E2790">
      <w:pPr>
        <w:pStyle w:val="ListParagraph"/>
        <w:rPr>
          <w:ins w:id="6252" w:author="rkbansal" w:date="2020-04-23T00:30:00Z"/>
        </w:rPr>
      </w:pPr>
      <w:ins w:id="6253" w:author="rkbansal" w:date="2020-04-23T00:30:00Z">
        <w:r>
          <w:rPr>
            <w:noProof/>
          </w:rPr>
          <w:lastRenderedPageBreak/>
          <w:drawing>
            <wp:inline distT="0" distB="0" distL="0" distR="0" wp14:anchorId="397EA713" wp14:editId="4ADC5B1E">
              <wp:extent cx="9420225" cy="6000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420225" cy="6000750"/>
                      </a:xfrm>
                      <a:prstGeom prst="rect">
                        <a:avLst/>
                      </a:prstGeom>
                    </pic:spPr>
                  </pic:pic>
                </a:graphicData>
              </a:graphic>
            </wp:inline>
          </w:drawing>
        </w:r>
      </w:ins>
    </w:p>
    <w:p w14:paraId="71A8BA43" w14:textId="77777777" w:rsidR="002E2790" w:rsidRDefault="002E2790" w:rsidP="002E2790">
      <w:pPr>
        <w:pStyle w:val="ListParagraph"/>
        <w:numPr>
          <w:ilvl w:val="0"/>
          <w:numId w:val="74"/>
        </w:numPr>
        <w:rPr>
          <w:ins w:id="6254" w:author="rkbansal" w:date="2020-04-23T00:30:00Z"/>
        </w:rPr>
      </w:pPr>
      <w:ins w:id="6255" w:author="rkbansal" w:date="2020-04-23T00:30: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0FE82C4" w14:textId="77777777" w:rsidR="002E2790" w:rsidRDefault="002E2790" w:rsidP="002E2790">
      <w:pPr>
        <w:pStyle w:val="ListParagraph"/>
        <w:rPr>
          <w:ins w:id="6256" w:author="rkbansal" w:date="2020-04-23T00:30:00Z"/>
        </w:rPr>
      </w:pPr>
      <w:ins w:id="6257" w:author="rkbansal" w:date="2020-04-23T00:30:00Z">
        <w:r>
          <w:rPr>
            <w:noProof/>
          </w:rPr>
          <w:drawing>
            <wp:inline distT="0" distB="0" distL="0" distR="0" wp14:anchorId="02A0783A" wp14:editId="6130F2E1">
              <wp:extent cx="9779000" cy="7256780"/>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779000" cy="7256780"/>
                      </a:xfrm>
                      <a:prstGeom prst="rect">
                        <a:avLst/>
                      </a:prstGeom>
                    </pic:spPr>
                  </pic:pic>
                </a:graphicData>
              </a:graphic>
            </wp:inline>
          </w:drawing>
        </w:r>
      </w:ins>
    </w:p>
    <w:p w14:paraId="6EEB7EBA" w14:textId="77777777" w:rsidR="002E2790" w:rsidRDefault="002E2790" w:rsidP="002E2790">
      <w:pPr>
        <w:pStyle w:val="ListParagraph"/>
        <w:rPr>
          <w:ins w:id="6258" w:author="rkbansal" w:date="2020-04-23T00:30:00Z"/>
        </w:rPr>
      </w:pPr>
    </w:p>
    <w:p w14:paraId="5B69AA91" w14:textId="77777777" w:rsidR="002E2790" w:rsidRPr="00733CDB" w:rsidRDefault="002E2790" w:rsidP="002E2790">
      <w:pPr>
        <w:pStyle w:val="ListParagraph"/>
        <w:numPr>
          <w:ilvl w:val="0"/>
          <w:numId w:val="74"/>
        </w:numPr>
        <w:rPr>
          <w:ins w:id="6259" w:author="rkbansal" w:date="2020-04-23T00:30:00Z"/>
        </w:rPr>
      </w:pPr>
      <w:ins w:id="6260" w:author="rkbansal" w:date="2020-04-23T00:30:00Z">
        <w:r>
          <w:lastRenderedPageBreak/>
          <w:t xml:space="preserve">Made changes in the </w:t>
        </w:r>
        <w:r>
          <w:rPr>
            <w:rFonts w:ascii="Consolas" w:hAnsi="Consolas" w:cs="Consolas"/>
            <w:color w:val="000000"/>
            <w:sz w:val="20"/>
            <w:szCs w:val="20"/>
            <w:shd w:val="clear" w:color="auto" w:fill="E8F2FE"/>
          </w:rPr>
          <w:t>SwaggerDocumentationConfig</w:t>
        </w:r>
      </w:ins>
    </w:p>
    <w:p w14:paraId="7FC16665"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61" w:author="rkbansal" w:date="2020-04-23T00:30:00Z"/>
          <w:rFonts w:ascii="Consolas" w:hAnsi="Consolas" w:cs="Consolas"/>
          <w:sz w:val="20"/>
          <w:szCs w:val="20"/>
        </w:rPr>
      </w:pPr>
      <w:ins w:id="6262" w:author="rkbansal" w:date="2020-04-23T00:30:00Z">
        <w:r w:rsidRPr="00733CDB">
          <w:rPr>
            <w:rFonts w:ascii="Consolas" w:hAnsi="Consolas" w:cs="Consolas"/>
            <w:color w:val="646464"/>
            <w:sz w:val="20"/>
            <w:szCs w:val="20"/>
          </w:rPr>
          <w:t>@Configuration</w:t>
        </w:r>
      </w:ins>
    </w:p>
    <w:p w14:paraId="39823C35"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63" w:author="rkbansal" w:date="2020-04-23T00:30:00Z"/>
          <w:rFonts w:ascii="Consolas" w:hAnsi="Consolas" w:cs="Consolas"/>
          <w:sz w:val="20"/>
          <w:szCs w:val="20"/>
        </w:rPr>
      </w:pPr>
      <w:ins w:id="6264" w:author="rkbansal" w:date="2020-04-23T00:30:00Z">
        <w:r w:rsidRPr="00733CDB">
          <w:rPr>
            <w:rFonts w:ascii="Consolas" w:hAnsi="Consolas" w:cs="Consolas"/>
            <w:b/>
            <w:bCs/>
            <w:color w:val="7F0055"/>
            <w:sz w:val="20"/>
            <w:szCs w:val="20"/>
          </w:rPr>
          <w:t>public</w:t>
        </w:r>
        <w:r w:rsidRPr="00733CDB">
          <w:rPr>
            <w:rFonts w:ascii="Consolas" w:hAnsi="Consolas" w:cs="Consolas"/>
            <w:color w:val="000000"/>
            <w:sz w:val="20"/>
            <w:szCs w:val="20"/>
          </w:rPr>
          <w:t xml:space="preserve"> </w:t>
        </w:r>
        <w:r w:rsidRPr="00733CDB">
          <w:rPr>
            <w:rFonts w:ascii="Consolas" w:hAnsi="Consolas" w:cs="Consolas"/>
            <w:b/>
            <w:bCs/>
            <w:color w:val="7F0055"/>
            <w:sz w:val="20"/>
            <w:szCs w:val="20"/>
          </w:rPr>
          <w:t>class</w:t>
        </w:r>
        <w:r w:rsidRPr="00733CDB">
          <w:rPr>
            <w:rFonts w:ascii="Consolas" w:hAnsi="Consolas" w:cs="Consolas"/>
            <w:color w:val="000000"/>
            <w:sz w:val="20"/>
            <w:szCs w:val="20"/>
          </w:rPr>
          <w:t xml:space="preserve"> SwaggerDocumentationConfig {</w:t>
        </w:r>
      </w:ins>
    </w:p>
    <w:p w14:paraId="544C9F7C"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65" w:author="rkbansal" w:date="2020-04-23T00:30:00Z"/>
          <w:rFonts w:ascii="Consolas" w:hAnsi="Consolas" w:cs="Consolas"/>
          <w:sz w:val="20"/>
          <w:szCs w:val="20"/>
        </w:rPr>
      </w:pPr>
    </w:p>
    <w:p w14:paraId="1A8F36E9"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66" w:author="rkbansal" w:date="2020-04-23T00:30:00Z"/>
          <w:rFonts w:ascii="Consolas" w:hAnsi="Consolas" w:cs="Consolas"/>
          <w:sz w:val="20"/>
          <w:szCs w:val="20"/>
        </w:rPr>
      </w:pPr>
      <w:ins w:id="6267" w:author="rkbansal" w:date="2020-04-23T00:30:00Z">
        <w:r w:rsidRPr="00733CDB">
          <w:rPr>
            <w:rFonts w:ascii="Consolas" w:hAnsi="Consolas" w:cs="Consolas"/>
            <w:color w:val="000000"/>
            <w:sz w:val="20"/>
            <w:szCs w:val="20"/>
          </w:rPr>
          <w:t xml:space="preserve">    ApiInfo apiInfo() {</w:t>
        </w:r>
      </w:ins>
    </w:p>
    <w:p w14:paraId="033A3A7A"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68" w:author="rkbansal" w:date="2020-04-23T00:30:00Z"/>
          <w:rFonts w:ascii="Consolas" w:hAnsi="Consolas" w:cs="Consolas"/>
          <w:sz w:val="20"/>
          <w:szCs w:val="20"/>
        </w:rPr>
      </w:pPr>
      <w:ins w:id="6269" w:author="rkbansal" w:date="2020-04-23T00:30:00Z">
        <w:r w:rsidRPr="00733CDB">
          <w:rPr>
            <w:rFonts w:ascii="Consolas" w:hAnsi="Consolas" w:cs="Consolas"/>
            <w:color w:val="000000"/>
            <w:sz w:val="20"/>
            <w:szCs w:val="20"/>
          </w:rPr>
          <w:t xml:space="preserve">        </w:t>
        </w:r>
        <w:r w:rsidRPr="00733CDB">
          <w:rPr>
            <w:rFonts w:ascii="Consolas" w:hAnsi="Consolas" w:cs="Consolas"/>
            <w:b/>
            <w:bCs/>
            <w:color w:val="7F0055"/>
            <w:sz w:val="20"/>
            <w:szCs w:val="20"/>
          </w:rPr>
          <w:t>return</w:t>
        </w:r>
        <w:r w:rsidRPr="00733CDB">
          <w:rPr>
            <w:rFonts w:ascii="Consolas" w:hAnsi="Consolas" w:cs="Consolas"/>
            <w:color w:val="000000"/>
            <w:sz w:val="20"/>
            <w:szCs w:val="20"/>
          </w:rPr>
          <w:t xml:space="preserve"> </w:t>
        </w:r>
        <w:r w:rsidRPr="00733CDB">
          <w:rPr>
            <w:rFonts w:ascii="Consolas" w:hAnsi="Consolas" w:cs="Consolas"/>
            <w:b/>
            <w:bCs/>
            <w:color w:val="7F0055"/>
            <w:sz w:val="20"/>
            <w:szCs w:val="20"/>
          </w:rPr>
          <w:t>new</w:t>
        </w:r>
        <w:r w:rsidRPr="00733CDB">
          <w:rPr>
            <w:rFonts w:ascii="Consolas" w:hAnsi="Consolas" w:cs="Consolas"/>
            <w:color w:val="000000"/>
            <w:sz w:val="20"/>
            <w:szCs w:val="20"/>
          </w:rPr>
          <w:t xml:space="preserve"> ApiInfoBuilder()</w:t>
        </w:r>
      </w:ins>
    </w:p>
    <w:p w14:paraId="6BE205C7"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70" w:author="rkbansal" w:date="2020-04-23T00:30:00Z"/>
          <w:rFonts w:ascii="Consolas" w:hAnsi="Consolas" w:cs="Consolas"/>
          <w:sz w:val="20"/>
          <w:szCs w:val="20"/>
        </w:rPr>
      </w:pPr>
      <w:ins w:id="6271" w:author="rkbansal" w:date="2020-04-23T00:30:00Z">
        <w:r w:rsidRPr="00733CDB">
          <w:rPr>
            <w:rFonts w:ascii="Consolas" w:hAnsi="Consolas" w:cs="Consolas"/>
            <w:color w:val="000000"/>
            <w:sz w:val="20"/>
            <w:szCs w:val="20"/>
          </w:rPr>
          <w:t xml:space="preserve">            .title</w:t>
        </w:r>
        <w:r w:rsidRPr="00733CDB">
          <w:rPr>
            <w:rFonts w:ascii="Consolas" w:hAnsi="Consolas" w:cs="Consolas"/>
            <w:color w:val="000000"/>
            <w:sz w:val="20"/>
            <w:szCs w:val="20"/>
            <w:highlight w:val="yellow"/>
          </w:rPr>
          <w:t>(</w:t>
        </w:r>
        <w:r w:rsidRPr="00733CDB">
          <w:rPr>
            <w:rFonts w:ascii="Consolas" w:hAnsi="Consolas" w:cs="Consolas"/>
            <w:color w:val="2A00FF"/>
            <w:sz w:val="20"/>
            <w:szCs w:val="20"/>
            <w:highlight w:val="yellow"/>
          </w:rPr>
          <w:t>"People Management Service API"</w:t>
        </w:r>
        <w:r w:rsidRPr="00733CDB">
          <w:rPr>
            <w:rFonts w:ascii="Consolas" w:hAnsi="Consolas" w:cs="Consolas"/>
            <w:color w:val="000000"/>
            <w:sz w:val="20"/>
            <w:szCs w:val="20"/>
            <w:highlight w:val="yellow"/>
          </w:rPr>
          <w:t>)</w:t>
        </w:r>
      </w:ins>
    </w:p>
    <w:p w14:paraId="59048A9F"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72" w:author="rkbansal" w:date="2020-04-23T00:30:00Z"/>
          <w:rFonts w:ascii="Consolas" w:hAnsi="Consolas" w:cs="Consolas"/>
          <w:sz w:val="20"/>
          <w:szCs w:val="20"/>
        </w:rPr>
      </w:pPr>
      <w:ins w:id="6273" w:author="rkbansal" w:date="2020-04-23T00:30:00Z">
        <w:r w:rsidRPr="00733CDB">
          <w:rPr>
            <w:rFonts w:ascii="Consolas" w:hAnsi="Consolas" w:cs="Consolas"/>
            <w:color w:val="000000"/>
            <w:sz w:val="20"/>
            <w:szCs w:val="20"/>
          </w:rPr>
          <w:t xml:space="preserve">            .description(</w:t>
        </w:r>
        <w:r w:rsidRPr="00733CDB">
          <w:rPr>
            <w:rFonts w:ascii="Consolas" w:hAnsi="Consolas" w:cs="Consolas"/>
            <w:color w:val="2A00FF"/>
            <w:sz w:val="20"/>
            <w:szCs w:val="20"/>
          </w:rPr>
          <w:t>"No description provided (generated by Swagger Codegen https://github.com/swagger-api/swagger-codegen)"</w:t>
        </w:r>
        <w:r w:rsidRPr="00733CDB">
          <w:rPr>
            <w:rFonts w:ascii="Consolas" w:hAnsi="Consolas" w:cs="Consolas"/>
            <w:color w:val="000000"/>
            <w:sz w:val="20"/>
            <w:szCs w:val="20"/>
          </w:rPr>
          <w:t>)</w:t>
        </w:r>
      </w:ins>
    </w:p>
    <w:p w14:paraId="1E46D2C0"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74" w:author="rkbansal" w:date="2020-04-23T00:30:00Z"/>
          <w:rFonts w:ascii="Consolas" w:hAnsi="Consolas" w:cs="Consolas"/>
          <w:sz w:val="20"/>
          <w:szCs w:val="20"/>
        </w:rPr>
      </w:pPr>
      <w:ins w:id="6275" w:author="rkbansal" w:date="2020-04-23T00:30:00Z">
        <w:r w:rsidRPr="00733CDB">
          <w:rPr>
            <w:rFonts w:ascii="Consolas" w:hAnsi="Consolas" w:cs="Consolas"/>
            <w:color w:val="000000"/>
            <w:sz w:val="20"/>
            <w:szCs w:val="20"/>
          </w:rPr>
          <w:t xml:space="preserve">            .license(</w:t>
        </w:r>
        <w:r w:rsidRPr="00733CDB">
          <w:rPr>
            <w:rFonts w:ascii="Consolas" w:hAnsi="Consolas" w:cs="Consolas"/>
            <w:color w:val="2A00FF"/>
            <w:sz w:val="20"/>
            <w:szCs w:val="20"/>
          </w:rPr>
          <w:t>""</w:t>
        </w:r>
        <w:r w:rsidRPr="00733CDB">
          <w:rPr>
            <w:rFonts w:ascii="Consolas" w:hAnsi="Consolas" w:cs="Consolas"/>
            <w:color w:val="000000"/>
            <w:sz w:val="20"/>
            <w:szCs w:val="20"/>
          </w:rPr>
          <w:t>)</w:t>
        </w:r>
      </w:ins>
    </w:p>
    <w:p w14:paraId="1E0FD330"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76" w:author="rkbansal" w:date="2020-04-23T00:30:00Z"/>
          <w:rFonts w:ascii="Consolas" w:hAnsi="Consolas" w:cs="Consolas"/>
          <w:sz w:val="20"/>
          <w:szCs w:val="20"/>
        </w:rPr>
      </w:pPr>
      <w:ins w:id="6277" w:author="rkbansal" w:date="2020-04-23T00:30:00Z">
        <w:r w:rsidRPr="00733CDB">
          <w:rPr>
            <w:rFonts w:ascii="Consolas" w:hAnsi="Consolas" w:cs="Consolas"/>
            <w:color w:val="000000"/>
            <w:sz w:val="20"/>
            <w:szCs w:val="20"/>
          </w:rPr>
          <w:t xml:space="preserve">            .licenseUrl(</w:t>
        </w:r>
        <w:r w:rsidRPr="00733CDB">
          <w:rPr>
            <w:rFonts w:ascii="Consolas" w:hAnsi="Consolas" w:cs="Consolas"/>
            <w:color w:val="2A00FF"/>
            <w:sz w:val="20"/>
            <w:szCs w:val="20"/>
          </w:rPr>
          <w:t>"http://unlicense.org"</w:t>
        </w:r>
        <w:r w:rsidRPr="00733CDB">
          <w:rPr>
            <w:rFonts w:ascii="Consolas" w:hAnsi="Consolas" w:cs="Consolas"/>
            <w:color w:val="000000"/>
            <w:sz w:val="20"/>
            <w:szCs w:val="20"/>
          </w:rPr>
          <w:t>)</w:t>
        </w:r>
      </w:ins>
    </w:p>
    <w:p w14:paraId="60259E32"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78" w:author="rkbansal" w:date="2020-04-23T00:30:00Z"/>
          <w:rFonts w:ascii="Consolas" w:hAnsi="Consolas" w:cs="Consolas"/>
          <w:sz w:val="20"/>
          <w:szCs w:val="20"/>
        </w:rPr>
      </w:pPr>
      <w:ins w:id="6279" w:author="rkbansal" w:date="2020-04-23T00:30:00Z">
        <w:r w:rsidRPr="00733CDB">
          <w:rPr>
            <w:rFonts w:ascii="Consolas" w:hAnsi="Consolas" w:cs="Consolas"/>
            <w:color w:val="000000"/>
            <w:sz w:val="20"/>
            <w:szCs w:val="20"/>
          </w:rPr>
          <w:t xml:space="preserve">            .termsOfServiceUrl(</w:t>
        </w:r>
        <w:r w:rsidRPr="00733CDB">
          <w:rPr>
            <w:rFonts w:ascii="Consolas" w:hAnsi="Consolas" w:cs="Consolas"/>
            <w:color w:val="2A00FF"/>
            <w:sz w:val="20"/>
            <w:szCs w:val="20"/>
          </w:rPr>
          <w:t>""</w:t>
        </w:r>
        <w:r w:rsidRPr="00733CDB">
          <w:rPr>
            <w:rFonts w:ascii="Consolas" w:hAnsi="Consolas" w:cs="Consolas"/>
            <w:color w:val="000000"/>
            <w:sz w:val="20"/>
            <w:szCs w:val="20"/>
          </w:rPr>
          <w:t>)</w:t>
        </w:r>
      </w:ins>
    </w:p>
    <w:p w14:paraId="1E32C220"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0" w:author="rkbansal" w:date="2020-04-23T00:30:00Z"/>
          <w:rFonts w:ascii="Consolas" w:hAnsi="Consolas" w:cs="Consolas"/>
          <w:sz w:val="20"/>
          <w:szCs w:val="20"/>
        </w:rPr>
      </w:pPr>
      <w:ins w:id="6281" w:author="rkbansal" w:date="2020-04-23T00:30:00Z">
        <w:r w:rsidRPr="00733CDB">
          <w:rPr>
            <w:rFonts w:ascii="Consolas" w:hAnsi="Consolas" w:cs="Consolas"/>
            <w:color w:val="000000"/>
            <w:sz w:val="20"/>
            <w:szCs w:val="20"/>
          </w:rPr>
          <w:t xml:space="preserve">            .version(</w:t>
        </w:r>
        <w:r w:rsidRPr="00733CDB">
          <w:rPr>
            <w:rFonts w:ascii="Consolas" w:hAnsi="Consolas" w:cs="Consolas"/>
            <w:color w:val="2A00FF"/>
            <w:sz w:val="20"/>
            <w:szCs w:val="20"/>
          </w:rPr>
          <w:t>"18.10.0"</w:t>
        </w:r>
        <w:r w:rsidRPr="00733CDB">
          <w:rPr>
            <w:rFonts w:ascii="Consolas" w:hAnsi="Consolas" w:cs="Consolas"/>
            <w:color w:val="000000"/>
            <w:sz w:val="20"/>
            <w:szCs w:val="20"/>
          </w:rPr>
          <w:t>)</w:t>
        </w:r>
      </w:ins>
    </w:p>
    <w:p w14:paraId="1C4E16ED"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2" w:author="rkbansal" w:date="2020-04-23T00:30:00Z"/>
          <w:rFonts w:ascii="Consolas" w:hAnsi="Consolas" w:cs="Consolas"/>
          <w:sz w:val="20"/>
          <w:szCs w:val="20"/>
        </w:rPr>
      </w:pPr>
      <w:ins w:id="6283" w:author="rkbansal" w:date="2020-04-23T00:30:00Z">
        <w:r w:rsidRPr="00733CDB">
          <w:rPr>
            <w:rFonts w:ascii="Consolas" w:hAnsi="Consolas" w:cs="Consolas"/>
            <w:color w:val="000000"/>
            <w:sz w:val="20"/>
            <w:szCs w:val="20"/>
          </w:rPr>
          <w:t xml:space="preserve">            .contact(</w:t>
        </w:r>
        <w:r w:rsidRPr="00733CDB">
          <w:rPr>
            <w:rFonts w:ascii="Consolas" w:hAnsi="Consolas" w:cs="Consolas"/>
            <w:b/>
            <w:bCs/>
            <w:color w:val="7F0055"/>
            <w:sz w:val="20"/>
            <w:szCs w:val="20"/>
          </w:rPr>
          <w:t>new</w:t>
        </w:r>
        <w:r w:rsidRPr="00733CDB">
          <w:rPr>
            <w:rFonts w:ascii="Consolas" w:hAnsi="Consolas" w:cs="Consolas"/>
            <w:color w:val="000000"/>
            <w:sz w:val="20"/>
            <w:szCs w:val="20"/>
          </w:rPr>
          <w:t xml:space="preserve"> Contact(</w:t>
        </w:r>
        <w:r w:rsidRPr="00733CDB">
          <w:rPr>
            <w:rFonts w:ascii="Consolas" w:hAnsi="Consolas" w:cs="Consolas"/>
            <w:color w:val="2A00FF"/>
            <w:sz w:val="20"/>
            <w:szCs w:val="20"/>
          </w:rPr>
          <w:t>""</w:t>
        </w:r>
        <w:r w:rsidRPr="00733CDB">
          <w:rPr>
            <w:rFonts w:ascii="Consolas" w:hAnsi="Consolas" w:cs="Consolas"/>
            <w:color w:val="000000"/>
            <w:sz w:val="20"/>
            <w:szCs w:val="20"/>
          </w:rPr>
          <w:t>,</w:t>
        </w:r>
        <w:r w:rsidRPr="00733CDB">
          <w:rPr>
            <w:rFonts w:ascii="Consolas" w:hAnsi="Consolas" w:cs="Consolas"/>
            <w:color w:val="2A00FF"/>
            <w:sz w:val="20"/>
            <w:szCs w:val="20"/>
          </w:rPr>
          <w:t>""</w:t>
        </w:r>
        <w:r w:rsidRPr="00733CDB">
          <w:rPr>
            <w:rFonts w:ascii="Consolas" w:hAnsi="Consolas" w:cs="Consolas"/>
            <w:color w:val="000000"/>
            <w:sz w:val="20"/>
            <w:szCs w:val="20"/>
          </w:rPr>
          <w:t xml:space="preserve">, </w:t>
        </w:r>
        <w:r w:rsidRPr="00733CDB">
          <w:rPr>
            <w:rFonts w:ascii="Consolas" w:hAnsi="Consolas" w:cs="Consolas"/>
            <w:color w:val="2A00FF"/>
            <w:sz w:val="20"/>
            <w:szCs w:val="20"/>
          </w:rPr>
          <w:t>""</w:t>
        </w:r>
        <w:r w:rsidRPr="00733CDB">
          <w:rPr>
            <w:rFonts w:ascii="Consolas" w:hAnsi="Consolas" w:cs="Consolas"/>
            <w:color w:val="000000"/>
            <w:sz w:val="20"/>
            <w:szCs w:val="20"/>
          </w:rPr>
          <w:t>))</w:t>
        </w:r>
      </w:ins>
    </w:p>
    <w:p w14:paraId="7AD238A4"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4" w:author="rkbansal" w:date="2020-04-23T00:30:00Z"/>
          <w:rFonts w:ascii="Consolas" w:hAnsi="Consolas" w:cs="Consolas"/>
          <w:sz w:val="20"/>
          <w:szCs w:val="20"/>
        </w:rPr>
      </w:pPr>
      <w:ins w:id="6285" w:author="rkbansal" w:date="2020-04-23T00:30:00Z">
        <w:r w:rsidRPr="00733CDB">
          <w:rPr>
            <w:rFonts w:ascii="Consolas" w:hAnsi="Consolas" w:cs="Consolas"/>
            <w:color w:val="000000"/>
            <w:sz w:val="20"/>
            <w:szCs w:val="20"/>
          </w:rPr>
          <w:t xml:space="preserve">            .build();</w:t>
        </w:r>
      </w:ins>
    </w:p>
    <w:p w14:paraId="6DD3F4C5"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6" w:author="rkbansal" w:date="2020-04-23T00:30:00Z"/>
          <w:rFonts w:ascii="Consolas" w:hAnsi="Consolas" w:cs="Consolas"/>
          <w:sz w:val="20"/>
          <w:szCs w:val="20"/>
        </w:rPr>
      </w:pPr>
      <w:ins w:id="6287" w:author="rkbansal" w:date="2020-04-23T00:30:00Z">
        <w:r w:rsidRPr="00733CDB">
          <w:rPr>
            <w:rFonts w:ascii="Consolas" w:hAnsi="Consolas" w:cs="Consolas"/>
            <w:color w:val="000000"/>
            <w:sz w:val="20"/>
            <w:szCs w:val="20"/>
          </w:rPr>
          <w:t xml:space="preserve">    }</w:t>
        </w:r>
      </w:ins>
    </w:p>
    <w:p w14:paraId="776219E2"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8" w:author="rkbansal" w:date="2020-04-23T00:30:00Z"/>
          <w:rFonts w:ascii="Consolas" w:hAnsi="Consolas" w:cs="Consolas"/>
          <w:sz w:val="20"/>
          <w:szCs w:val="20"/>
        </w:rPr>
      </w:pPr>
    </w:p>
    <w:p w14:paraId="0987D7BC"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9" w:author="rkbansal" w:date="2020-04-23T00:30:00Z"/>
          <w:rFonts w:ascii="Consolas" w:hAnsi="Consolas" w:cs="Consolas"/>
          <w:sz w:val="20"/>
          <w:szCs w:val="20"/>
        </w:rPr>
      </w:pPr>
      <w:ins w:id="6290" w:author="rkbansal" w:date="2020-04-23T00:30:00Z">
        <w:r w:rsidRPr="00733CDB">
          <w:rPr>
            <w:rFonts w:ascii="Consolas" w:hAnsi="Consolas" w:cs="Consolas"/>
            <w:color w:val="000000"/>
            <w:sz w:val="20"/>
            <w:szCs w:val="20"/>
          </w:rPr>
          <w:t xml:space="preserve">    </w:t>
        </w:r>
        <w:r w:rsidRPr="00733CDB">
          <w:rPr>
            <w:rFonts w:ascii="Consolas" w:hAnsi="Consolas" w:cs="Consolas"/>
            <w:color w:val="646464"/>
            <w:sz w:val="20"/>
            <w:szCs w:val="20"/>
          </w:rPr>
          <w:t>@Bean</w:t>
        </w:r>
      </w:ins>
    </w:p>
    <w:p w14:paraId="3B6BF8AD"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91" w:author="rkbansal" w:date="2020-04-23T00:30:00Z"/>
          <w:rFonts w:ascii="Consolas" w:hAnsi="Consolas" w:cs="Consolas"/>
          <w:sz w:val="20"/>
          <w:szCs w:val="20"/>
        </w:rPr>
      </w:pPr>
      <w:ins w:id="6292" w:author="rkbansal" w:date="2020-04-23T00:30:00Z">
        <w:r w:rsidRPr="00733CDB">
          <w:rPr>
            <w:rFonts w:ascii="Consolas" w:hAnsi="Consolas" w:cs="Consolas"/>
            <w:color w:val="000000"/>
            <w:sz w:val="20"/>
            <w:szCs w:val="20"/>
          </w:rPr>
          <w:t xml:space="preserve">    </w:t>
        </w:r>
        <w:r w:rsidRPr="00733CDB">
          <w:rPr>
            <w:rFonts w:ascii="Consolas" w:hAnsi="Consolas" w:cs="Consolas"/>
            <w:b/>
            <w:bCs/>
            <w:color w:val="7F0055"/>
            <w:sz w:val="20"/>
            <w:szCs w:val="20"/>
          </w:rPr>
          <w:t>public</w:t>
        </w:r>
        <w:r w:rsidRPr="00733CDB">
          <w:rPr>
            <w:rFonts w:ascii="Consolas" w:hAnsi="Consolas" w:cs="Consolas"/>
            <w:color w:val="000000"/>
            <w:sz w:val="20"/>
            <w:szCs w:val="20"/>
          </w:rPr>
          <w:t xml:space="preserve"> Docket customImplementation(){</w:t>
        </w:r>
      </w:ins>
    </w:p>
    <w:p w14:paraId="382FD339"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93" w:author="rkbansal" w:date="2020-04-23T00:30:00Z"/>
          <w:rFonts w:ascii="Consolas" w:hAnsi="Consolas" w:cs="Consolas"/>
          <w:sz w:val="20"/>
          <w:szCs w:val="20"/>
        </w:rPr>
      </w:pPr>
      <w:ins w:id="6294" w:author="rkbansal" w:date="2020-04-23T00:30:00Z">
        <w:r w:rsidRPr="00733CDB">
          <w:rPr>
            <w:rFonts w:ascii="Consolas" w:hAnsi="Consolas" w:cs="Consolas"/>
            <w:color w:val="000000"/>
            <w:sz w:val="20"/>
            <w:szCs w:val="20"/>
          </w:rPr>
          <w:t xml:space="preserve">        </w:t>
        </w:r>
        <w:r w:rsidRPr="00733CDB">
          <w:rPr>
            <w:rFonts w:ascii="Consolas" w:hAnsi="Consolas" w:cs="Consolas"/>
            <w:b/>
            <w:bCs/>
            <w:color w:val="7F0055"/>
            <w:sz w:val="20"/>
            <w:szCs w:val="20"/>
          </w:rPr>
          <w:t>return</w:t>
        </w:r>
        <w:r w:rsidRPr="00733CDB">
          <w:rPr>
            <w:rFonts w:ascii="Consolas" w:hAnsi="Consolas" w:cs="Consolas"/>
            <w:color w:val="000000"/>
            <w:sz w:val="20"/>
            <w:szCs w:val="20"/>
          </w:rPr>
          <w:t xml:space="preserve"> </w:t>
        </w:r>
        <w:r w:rsidRPr="00733CDB">
          <w:rPr>
            <w:rFonts w:ascii="Consolas" w:hAnsi="Consolas" w:cs="Consolas"/>
            <w:b/>
            <w:bCs/>
            <w:color w:val="7F0055"/>
            <w:sz w:val="20"/>
            <w:szCs w:val="20"/>
          </w:rPr>
          <w:t>new</w:t>
        </w:r>
        <w:r w:rsidRPr="00733CDB">
          <w:rPr>
            <w:rFonts w:ascii="Consolas" w:hAnsi="Consolas" w:cs="Consolas"/>
            <w:color w:val="000000"/>
            <w:sz w:val="20"/>
            <w:szCs w:val="20"/>
          </w:rPr>
          <w:t xml:space="preserve"> Docket(DocumentationType.</w:t>
        </w:r>
        <w:r w:rsidRPr="00733CDB">
          <w:rPr>
            <w:rFonts w:ascii="Consolas" w:hAnsi="Consolas" w:cs="Consolas"/>
            <w:b/>
            <w:bCs/>
            <w:i/>
            <w:iCs/>
            <w:color w:val="0000C0"/>
            <w:sz w:val="20"/>
            <w:szCs w:val="20"/>
          </w:rPr>
          <w:t>SWAGGER_2</w:t>
        </w:r>
        <w:r w:rsidRPr="00733CDB">
          <w:rPr>
            <w:rFonts w:ascii="Consolas" w:hAnsi="Consolas" w:cs="Consolas"/>
            <w:color w:val="000000"/>
            <w:sz w:val="20"/>
            <w:szCs w:val="20"/>
          </w:rPr>
          <w:t>)</w:t>
        </w:r>
      </w:ins>
    </w:p>
    <w:p w14:paraId="1DC70B66"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95" w:author="rkbansal" w:date="2020-04-23T00:30:00Z"/>
          <w:rFonts w:ascii="Consolas" w:hAnsi="Consolas" w:cs="Consolas"/>
          <w:sz w:val="20"/>
          <w:szCs w:val="20"/>
        </w:rPr>
      </w:pPr>
      <w:ins w:id="6296" w:author="rkbansal" w:date="2020-04-23T00:30:00Z">
        <w:r w:rsidRPr="00733CDB">
          <w:rPr>
            <w:rFonts w:ascii="Consolas" w:hAnsi="Consolas" w:cs="Consolas"/>
            <w:color w:val="000000"/>
            <w:sz w:val="20"/>
            <w:szCs w:val="20"/>
          </w:rPr>
          <w:t xml:space="preserve">                .select()</w:t>
        </w:r>
      </w:ins>
    </w:p>
    <w:p w14:paraId="780D0BC9"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97" w:author="rkbansal" w:date="2020-04-23T00:30:00Z"/>
          <w:rFonts w:ascii="Consolas" w:hAnsi="Consolas" w:cs="Consolas"/>
          <w:sz w:val="20"/>
          <w:szCs w:val="20"/>
        </w:rPr>
      </w:pPr>
      <w:ins w:id="6298" w:author="rkbansal" w:date="2020-04-23T00:30:00Z">
        <w:r w:rsidRPr="00733CDB">
          <w:rPr>
            <w:rFonts w:ascii="Consolas" w:hAnsi="Consolas" w:cs="Consolas"/>
            <w:color w:val="000000"/>
            <w:sz w:val="20"/>
            <w:szCs w:val="20"/>
          </w:rPr>
          <w:t xml:space="preserve">                    .apis(RequestHandlerSelectors.</w:t>
        </w:r>
        <w:r w:rsidRPr="00733CDB">
          <w:rPr>
            <w:rFonts w:ascii="Consolas" w:hAnsi="Consolas" w:cs="Consolas"/>
            <w:i/>
            <w:iCs/>
            <w:color w:val="000000"/>
            <w:sz w:val="20"/>
            <w:szCs w:val="20"/>
            <w:highlight w:val="yellow"/>
          </w:rPr>
          <w:t>basePackage</w:t>
        </w:r>
        <w:r w:rsidRPr="00733CDB">
          <w:rPr>
            <w:rFonts w:ascii="Consolas" w:hAnsi="Consolas" w:cs="Consolas"/>
            <w:color w:val="000000"/>
            <w:sz w:val="20"/>
            <w:szCs w:val="20"/>
            <w:highlight w:val="yellow"/>
          </w:rPr>
          <w:t>(</w:t>
        </w:r>
        <w:r w:rsidRPr="00733CDB">
          <w:rPr>
            <w:rFonts w:ascii="Consolas" w:hAnsi="Consolas" w:cs="Consolas"/>
            <w:color w:val="2A00FF"/>
            <w:sz w:val="20"/>
            <w:szCs w:val="20"/>
            <w:highlight w:val="yellow"/>
          </w:rPr>
          <w:t>"com.jmk.people.api"</w:t>
        </w:r>
        <w:r w:rsidRPr="00733CDB">
          <w:rPr>
            <w:rFonts w:ascii="Consolas" w:hAnsi="Consolas" w:cs="Consolas"/>
            <w:color w:val="000000"/>
            <w:sz w:val="20"/>
            <w:szCs w:val="20"/>
            <w:highlight w:val="yellow"/>
          </w:rPr>
          <w:t>)).paths(PathSelectors.</w:t>
        </w:r>
        <w:r w:rsidRPr="00733CDB">
          <w:rPr>
            <w:rFonts w:ascii="Consolas" w:hAnsi="Consolas" w:cs="Consolas"/>
            <w:i/>
            <w:iCs/>
            <w:color w:val="000000"/>
            <w:sz w:val="20"/>
            <w:szCs w:val="20"/>
            <w:highlight w:val="yellow"/>
          </w:rPr>
          <w:t>regex</w:t>
        </w:r>
        <w:r w:rsidRPr="00733CDB">
          <w:rPr>
            <w:rFonts w:ascii="Consolas" w:hAnsi="Consolas" w:cs="Consolas"/>
            <w:color w:val="000000"/>
            <w:sz w:val="20"/>
            <w:szCs w:val="20"/>
            <w:highlight w:val="yellow"/>
          </w:rPr>
          <w:t>(</w:t>
        </w:r>
        <w:r w:rsidRPr="00733CDB">
          <w:rPr>
            <w:rFonts w:ascii="Consolas" w:hAnsi="Consolas" w:cs="Consolas"/>
            <w:color w:val="2A00FF"/>
            <w:sz w:val="20"/>
            <w:szCs w:val="20"/>
            <w:highlight w:val="yellow"/>
          </w:rPr>
          <w:t>"/*.*"</w:t>
        </w:r>
        <w:r w:rsidRPr="00733CDB">
          <w:rPr>
            <w:rFonts w:ascii="Consolas" w:hAnsi="Consolas" w:cs="Consolas"/>
            <w:color w:val="000000"/>
            <w:sz w:val="20"/>
            <w:szCs w:val="20"/>
            <w:highlight w:val="yellow"/>
          </w:rPr>
          <w:t>))</w:t>
        </w:r>
      </w:ins>
    </w:p>
    <w:p w14:paraId="278A2604"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99" w:author="rkbansal" w:date="2020-04-23T00:30:00Z"/>
          <w:rFonts w:ascii="Consolas" w:hAnsi="Consolas" w:cs="Consolas"/>
          <w:sz w:val="20"/>
          <w:szCs w:val="20"/>
        </w:rPr>
      </w:pPr>
      <w:ins w:id="6300" w:author="rkbansal" w:date="2020-04-23T00:30:00Z">
        <w:r w:rsidRPr="00733CDB">
          <w:rPr>
            <w:rFonts w:ascii="Consolas" w:hAnsi="Consolas" w:cs="Consolas"/>
            <w:color w:val="000000"/>
            <w:sz w:val="20"/>
            <w:szCs w:val="20"/>
          </w:rPr>
          <w:t xml:space="preserve">                    .build()</w:t>
        </w:r>
      </w:ins>
    </w:p>
    <w:p w14:paraId="79E13500"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01" w:author="rkbansal" w:date="2020-04-23T00:30:00Z"/>
          <w:rFonts w:ascii="Consolas" w:hAnsi="Consolas" w:cs="Consolas"/>
          <w:sz w:val="20"/>
          <w:szCs w:val="20"/>
        </w:rPr>
      </w:pPr>
      <w:ins w:id="6302" w:author="rkbansal" w:date="2020-04-23T00:30:00Z">
        <w:r w:rsidRPr="00733CDB">
          <w:rPr>
            <w:rFonts w:ascii="Consolas" w:hAnsi="Consolas" w:cs="Consolas"/>
            <w:color w:val="000000"/>
            <w:sz w:val="20"/>
            <w:szCs w:val="20"/>
          </w:rPr>
          <w:t xml:space="preserve">                .directModelSubstitute(org.threeten.bp.LocalDate.</w:t>
        </w:r>
        <w:r w:rsidRPr="00733CDB">
          <w:rPr>
            <w:rFonts w:ascii="Consolas" w:hAnsi="Consolas" w:cs="Consolas"/>
            <w:b/>
            <w:bCs/>
            <w:color w:val="7F0055"/>
            <w:sz w:val="20"/>
            <w:szCs w:val="20"/>
          </w:rPr>
          <w:t>class</w:t>
        </w:r>
        <w:r w:rsidRPr="00733CDB">
          <w:rPr>
            <w:rFonts w:ascii="Consolas" w:hAnsi="Consolas" w:cs="Consolas"/>
            <w:color w:val="000000"/>
            <w:sz w:val="20"/>
            <w:szCs w:val="20"/>
          </w:rPr>
          <w:t>, java.sql.Date.</w:t>
        </w:r>
        <w:r w:rsidRPr="00733CDB">
          <w:rPr>
            <w:rFonts w:ascii="Consolas" w:hAnsi="Consolas" w:cs="Consolas"/>
            <w:b/>
            <w:bCs/>
            <w:color w:val="7F0055"/>
            <w:sz w:val="20"/>
            <w:szCs w:val="20"/>
          </w:rPr>
          <w:t>class</w:t>
        </w:r>
        <w:r w:rsidRPr="00733CDB">
          <w:rPr>
            <w:rFonts w:ascii="Consolas" w:hAnsi="Consolas" w:cs="Consolas"/>
            <w:color w:val="000000"/>
            <w:sz w:val="20"/>
            <w:szCs w:val="20"/>
          </w:rPr>
          <w:t>)</w:t>
        </w:r>
      </w:ins>
    </w:p>
    <w:p w14:paraId="4FBB4120"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03" w:author="rkbansal" w:date="2020-04-23T00:30:00Z"/>
          <w:rFonts w:ascii="Consolas" w:hAnsi="Consolas" w:cs="Consolas"/>
          <w:sz w:val="20"/>
          <w:szCs w:val="20"/>
        </w:rPr>
      </w:pPr>
      <w:ins w:id="6304" w:author="rkbansal" w:date="2020-04-23T00:30:00Z">
        <w:r w:rsidRPr="00733CDB">
          <w:rPr>
            <w:rFonts w:ascii="Consolas" w:hAnsi="Consolas" w:cs="Consolas"/>
            <w:color w:val="000000"/>
            <w:sz w:val="20"/>
            <w:szCs w:val="20"/>
          </w:rPr>
          <w:t xml:space="preserve">                .directModelSubstitute(org.threeten.bp.OffsetDateTime.</w:t>
        </w:r>
        <w:r w:rsidRPr="00733CDB">
          <w:rPr>
            <w:rFonts w:ascii="Consolas" w:hAnsi="Consolas" w:cs="Consolas"/>
            <w:b/>
            <w:bCs/>
            <w:color w:val="7F0055"/>
            <w:sz w:val="20"/>
            <w:szCs w:val="20"/>
          </w:rPr>
          <w:t>class</w:t>
        </w:r>
        <w:r w:rsidRPr="00733CDB">
          <w:rPr>
            <w:rFonts w:ascii="Consolas" w:hAnsi="Consolas" w:cs="Consolas"/>
            <w:color w:val="000000"/>
            <w:sz w:val="20"/>
            <w:szCs w:val="20"/>
          </w:rPr>
          <w:t>, java.util.Date.</w:t>
        </w:r>
        <w:r w:rsidRPr="00733CDB">
          <w:rPr>
            <w:rFonts w:ascii="Consolas" w:hAnsi="Consolas" w:cs="Consolas"/>
            <w:b/>
            <w:bCs/>
            <w:color w:val="7F0055"/>
            <w:sz w:val="20"/>
            <w:szCs w:val="20"/>
          </w:rPr>
          <w:t>class</w:t>
        </w:r>
        <w:r w:rsidRPr="00733CDB">
          <w:rPr>
            <w:rFonts w:ascii="Consolas" w:hAnsi="Consolas" w:cs="Consolas"/>
            <w:color w:val="000000"/>
            <w:sz w:val="20"/>
            <w:szCs w:val="20"/>
          </w:rPr>
          <w:t>)</w:t>
        </w:r>
      </w:ins>
    </w:p>
    <w:p w14:paraId="5DBE59D7"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05" w:author="rkbansal" w:date="2020-04-23T00:30:00Z"/>
          <w:rFonts w:ascii="Consolas" w:hAnsi="Consolas" w:cs="Consolas"/>
          <w:sz w:val="20"/>
          <w:szCs w:val="20"/>
        </w:rPr>
      </w:pPr>
      <w:ins w:id="6306" w:author="rkbansal" w:date="2020-04-23T00:30:00Z">
        <w:r w:rsidRPr="00733CDB">
          <w:rPr>
            <w:rFonts w:ascii="Consolas" w:hAnsi="Consolas" w:cs="Consolas"/>
            <w:color w:val="000000"/>
            <w:sz w:val="20"/>
            <w:szCs w:val="20"/>
          </w:rPr>
          <w:t xml:space="preserve">                .apiInfo(apiInfo());</w:t>
        </w:r>
      </w:ins>
    </w:p>
    <w:p w14:paraId="6A89788D"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07" w:author="rkbansal" w:date="2020-04-23T00:30:00Z"/>
          <w:rFonts w:ascii="Consolas" w:hAnsi="Consolas" w:cs="Consolas"/>
          <w:sz w:val="20"/>
          <w:szCs w:val="20"/>
        </w:rPr>
      </w:pPr>
      <w:ins w:id="6308" w:author="rkbansal" w:date="2020-04-23T00:30:00Z">
        <w:r w:rsidRPr="00733CDB">
          <w:rPr>
            <w:rFonts w:ascii="Consolas" w:hAnsi="Consolas" w:cs="Consolas"/>
            <w:color w:val="000000"/>
            <w:sz w:val="20"/>
            <w:szCs w:val="20"/>
          </w:rPr>
          <w:t xml:space="preserve">    }</w:t>
        </w:r>
      </w:ins>
    </w:p>
    <w:p w14:paraId="36E2A532"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09" w:author="rkbansal" w:date="2020-04-23T00:30:00Z"/>
          <w:rFonts w:ascii="Consolas" w:hAnsi="Consolas" w:cs="Consolas"/>
          <w:sz w:val="20"/>
          <w:szCs w:val="20"/>
        </w:rPr>
      </w:pPr>
    </w:p>
    <w:p w14:paraId="2FE83F30" w14:textId="77777777" w:rsidR="002E2790" w:rsidRPr="00733CDB" w:rsidRDefault="002E2790" w:rsidP="002E279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10" w:author="rkbansal" w:date="2020-04-23T00:30:00Z"/>
          <w:rFonts w:ascii="Consolas" w:hAnsi="Consolas" w:cs="Consolas"/>
          <w:sz w:val="20"/>
          <w:szCs w:val="20"/>
        </w:rPr>
      </w:pPr>
      <w:ins w:id="6311" w:author="rkbansal" w:date="2020-04-23T00:30:00Z">
        <w:r w:rsidRPr="00733CDB">
          <w:rPr>
            <w:rFonts w:ascii="Consolas" w:hAnsi="Consolas" w:cs="Consolas"/>
            <w:color w:val="000000"/>
            <w:sz w:val="20"/>
            <w:szCs w:val="20"/>
          </w:rPr>
          <w:t>}</w:t>
        </w:r>
      </w:ins>
    </w:p>
    <w:p w14:paraId="7BCCEDF9" w14:textId="77777777" w:rsidR="002E2790" w:rsidRPr="007D5DE0" w:rsidRDefault="002E2790" w:rsidP="002E2790">
      <w:pPr>
        <w:rPr>
          <w:ins w:id="6312" w:author="rkbansal" w:date="2020-04-23T00:30:00Z"/>
        </w:rPr>
      </w:pPr>
    </w:p>
    <w:p w14:paraId="7FD26BFB" w14:textId="77777777" w:rsidR="002E2790" w:rsidRDefault="002E2790" w:rsidP="002E2790">
      <w:pPr>
        <w:pStyle w:val="ListParagraph"/>
        <w:numPr>
          <w:ilvl w:val="0"/>
          <w:numId w:val="74"/>
        </w:numPr>
        <w:rPr>
          <w:ins w:id="6313" w:author="rkbansal" w:date="2020-04-23T00:30:00Z"/>
          <w:bCs/>
        </w:rPr>
      </w:pPr>
      <w:ins w:id="6314" w:author="rkbansal" w:date="2020-04-23T00:30:00Z">
        <w:r>
          <w:rPr>
            <w:bCs/>
          </w:rPr>
          <w:t>Made changes in the Swagger’s HomeController</w:t>
        </w:r>
      </w:ins>
    </w:p>
    <w:p w14:paraId="46856635" w14:textId="77777777" w:rsidR="002E2790" w:rsidRPr="005D2287" w:rsidRDefault="002E2790" w:rsidP="002E2790">
      <w:pPr>
        <w:pStyle w:val="ListParagraph"/>
        <w:rPr>
          <w:ins w:id="6315" w:author="rkbansal" w:date="2020-04-23T00:30:00Z"/>
          <w:bCs/>
        </w:rPr>
      </w:pPr>
      <w:ins w:id="6316" w:author="rkbansal" w:date="2020-04-23T00:30:00Z">
        <w:r>
          <w:rPr>
            <w:noProof/>
          </w:rPr>
          <w:drawing>
            <wp:inline distT="0" distB="0" distL="0" distR="0" wp14:anchorId="2DE28938" wp14:editId="66B6EDE7">
              <wp:extent cx="3629025" cy="21717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9025" cy="2171700"/>
                      </a:xfrm>
                      <a:prstGeom prst="rect">
                        <a:avLst/>
                      </a:prstGeom>
                    </pic:spPr>
                  </pic:pic>
                </a:graphicData>
              </a:graphic>
            </wp:inline>
          </w:drawing>
        </w:r>
      </w:ins>
    </w:p>
    <w:p w14:paraId="06AED9FF" w14:textId="77777777" w:rsidR="002E2790" w:rsidRPr="007D5DE0" w:rsidRDefault="002E2790" w:rsidP="002E2790">
      <w:pPr>
        <w:ind w:firstLine="720"/>
        <w:rPr>
          <w:ins w:id="6317" w:author="rkbansal" w:date="2020-04-23T00:30:00Z"/>
          <w:b/>
          <w:sz w:val="18"/>
        </w:rPr>
      </w:pPr>
    </w:p>
    <w:p w14:paraId="7CEDBDD6" w14:textId="77777777" w:rsidR="002E2790" w:rsidRDefault="002E2790" w:rsidP="002E2790">
      <w:pPr>
        <w:pStyle w:val="ListParagraph"/>
        <w:numPr>
          <w:ilvl w:val="0"/>
          <w:numId w:val="74"/>
        </w:numPr>
        <w:rPr>
          <w:ins w:id="6318" w:author="rkbansal" w:date="2020-04-23T00:30:00Z"/>
        </w:rPr>
      </w:pPr>
      <w:ins w:id="6319" w:author="rkbansal" w:date="2020-04-23T00:30:00Z">
        <w:r>
          <w:t>After running the application, should be visible following functions for the following url:</w:t>
        </w:r>
        <w:r w:rsidRPr="00B51A16">
          <w:t xml:space="preserve"> </w:t>
        </w:r>
        <w:r>
          <w:fldChar w:fldCharType="begin"/>
        </w:r>
        <w:r>
          <w:instrText xml:space="preserve"> HYPERLINK "</w:instrText>
        </w:r>
        <w:r w:rsidRPr="00733CDB">
          <w:instrText>http://localhost:6379/api/people-mgmt-service/swagger-ui.html</w:instrText>
        </w:r>
        <w:r>
          <w:instrText xml:space="preserve">" </w:instrText>
        </w:r>
        <w:r>
          <w:fldChar w:fldCharType="separate"/>
        </w:r>
        <w:r w:rsidRPr="00AD14E2">
          <w:rPr>
            <w:rStyle w:val="Hyperlink"/>
          </w:rPr>
          <w:t>http://localhost:6379/api/people-mgmt-service/swagger-ui.html</w:t>
        </w:r>
        <w:r>
          <w:fldChar w:fldCharType="end"/>
        </w:r>
      </w:ins>
    </w:p>
    <w:p w14:paraId="4798AF68" w14:textId="77777777" w:rsidR="002E2790" w:rsidRDefault="002E2790" w:rsidP="002E2790">
      <w:pPr>
        <w:pStyle w:val="ListParagraph"/>
        <w:rPr>
          <w:ins w:id="6320" w:author="rkbansal" w:date="2020-04-23T00:30:00Z"/>
        </w:rPr>
      </w:pPr>
    </w:p>
    <w:p w14:paraId="478DFB94" w14:textId="77777777" w:rsidR="002E2790" w:rsidRDefault="002E2790" w:rsidP="002E2790">
      <w:pPr>
        <w:pStyle w:val="ListParagraph"/>
        <w:rPr>
          <w:ins w:id="6321" w:author="rkbansal" w:date="2020-04-23T00:30:00Z"/>
        </w:rPr>
      </w:pPr>
      <w:ins w:id="6322" w:author="rkbansal" w:date="2020-04-23T00:30:00Z">
        <w:r>
          <w:t>Or</w:t>
        </w:r>
      </w:ins>
    </w:p>
    <w:p w14:paraId="2CF92B97" w14:textId="77777777" w:rsidR="002E2790" w:rsidRDefault="002E2790" w:rsidP="002E2790">
      <w:pPr>
        <w:pStyle w:val="ListParagraph"/>
        <w:rPr>
          <w:ins w:id="6323" w:author="rkbansal" w:date="2020-04-23T00:30:00Z"/>
        </w:rPr>
      </w:pPr>
      <w:ins w:id="6324" w:author="rkbansal" w:date="2020-04-23T00:30:00Z">
        <w:r>
          <w:fldChar w:fldCharType="begin"/>
        </w:r>
        <w:r>
          <w:instrText xml:space="preserve"> HYPERLINK "</w:instrText>
        </w:r>
        <w:r w:rsidRPr="00733CDB">
          <w:instrText>http://localhost:6379/api/people-mgmt-service/api-docs</w:instrText>
        </w:r>
        <w:r>
          <w:instrText xml:space="preserve">" </w:instrText>
        </w:r>
        <w:r>
          <w:fldChar w:fldCharType="separate"/>
        </w:r>
        <w:r w:rsidRPr="00AD14E2">
          <w:rPr>
            <w:rStyle w:val="Hyperlink"/>
          </w:rPr>
          <w:t>http://localhost:6379/api/people-mgmt-service/api-docs</w:t>
        </w:r>
        <w:r>
          <w:fldChar w:fldCharType="end"/>
        </w:r>
      </w:ins>
    </w:p>
    <w:p w14:paraId="6E0A1CFD" w14:textId="77777777" w:rsidR="002E2790" w:rsidRDefault="002E2790" w:rsidP="002E2790">
      <w:pPr>
        <w:pStyle w:val="ListParagraph"/>
        <w:rPr>
          <w:ins w:id="6325" w:author="rkbansal" w:date="2020-04-23T00:30:00Z"/>
        </w:rPr>
      </w:pPr>
    </w:p>
    <w:p w14:paraId="15070DA6" w14:textId="77777777" w:rsidR="002E2790" w:rsidRDefault="002E2790" w:rsidP="002E2790">
      <w:pPr>
        <w:pStyle w:val="ListParagraph"/>
        <w:rPr>
          <w:ins w:id="6326" w:author="rkbansal" w:date="2020-04-23T00:30:00Z"/>
        </w:rPr>
      </w:pPr>
      <w:ins w:id="6327" w:author="rkbansal" w:date="2020-04-23T00:30:00Z">
        <w:r>
          <w:rPr>
            <w:noProof/>
          </w:rPr>
          <w:lastRenderedPageBreak/>
          <w:drawing>
            <wp:inline distT="0" distB="0" distL="0" distR="0" wp14:anchorId="12D1987A" wp14:editId="0DD346D5">
              <wp:extent cx="7143750" cy="87153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43750" cy="8715375"/>
                      </a:xfrm>
                      <a:prstGeom prst="rect">
                        <a:avLst/>
                      </a:prstGeom>
                    </pic:spPr>
                  </pic:pic>
                </a:graphicData>
              </a:graphic>
            </wp:inline>
          </w:drawing>
        </w:r>
      </w:ins>
    </w:p>
    <w:p w14:paraId="4AA356F8" w14:textId="77777777" w:rsidR="002E2790" w:rsidRDefault="002E2790" w:rsidP="002E2790">
      <w:pPr>
        <w:rPr>
          <w:ins w:id="6328" w:author="rkbansal" w:date="2020-04-23T00:30:00Z"/>
        </w:rPr>
      </w:pPr>
    </w:p>
    <w:p w14:paraId="774C54BD" w14:textId="77777777" w:rsidR="002E2790" w:rsidRDefault="002E2790" w:rsidP="002E2790">
      <w:pPr>
        <w:pStyle w:val="ListParagraph"/>
        <w:numPr>
          <w:ilvl w:val="0"/>
          <w:numId w:val="74"/>
        </w:numPr>
        <w:rPr>
          <w:ins w:id="6329" w:author="rkbansal" w:date="2020-04-23T00:30:00Z"/>
        </w:rPr>
      </w:pPr>
      <w:ins w:id="6330" w:author="rkbansal" w:date="2020-04-23T00:30:00Z">
        <w:r>
          <w:t>Test the People Api using JUnit</w:t>
        </w:r>
      </w:ins>
    </w:p>
    <w:p w14:paraId="465BBF09" w14:textId="77777777" w:rsidR="002E2790" w:rsidRPr="00047E66" w:rsidRDefault="002E2790" w:rsidP="002E2790">
      <w:pPr>
        <w:rPr>
          <w:ins w:id="6331" w:author="rkbansal" w:date="2020-04-23T00:30:00Z"/>
        </w:rPr>
      </w:pPr>
      <w:ins w:id="6332" w:author="rkbansal" w:date="2020-04-23T00:30:00Z">
        <w:r>
          <w:rPr>
            <w:noProof/>
          </w:rPr>
          <w:lastRenderedPageBreak/>
          <w:drawing>
            <wp:inline distT="0" distB="0" distL="0" distR="0" wp14:anchorId="7D5109EE" wp14:editId="28F6E447">
              <wp:extent cx="9779000" cy="57969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79000" cy="5796915"/>
                      </a:xfrm>
                      <a:prstGeom prst="rect">
                        <a:avLst/>
                      </a:prstGeom>
                    </pic:spPr>
                  </pic:pic>
                </a:graphicData>
              </a:graphic>
            </wp:inline>
          </w:drawing>
        </w:r>
      </w:ins>
    </w:p>
    <w:p w14:paraId="48BC9728" w14:textId="77777777" w:rsidR="002E2790" w:rsidRPr="004F63DB" w:rsidRDefault="002E2790" w:rsidP="002E2790">
      <w:pPr>
        <w:pStyle w:val="ListParagraph"/>
        <w:numPr>
          <w:ilvl w:val="0"/>
          <w:numId w:val="19"/>
        </w:numPr>
        <w:rPr>
          <w:ins w:id="6333" w:author="rkbansal" w:date="2020-04-23T00:30:00Z"/>
          <w:b/>
        </w:rPr>
      </w:pPr>
      <w:ins w:id="6334"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6335" w:author="rkbansal" w:date="2020-04-23T00:30:00Z"/>
          <w:rFonts w:cs="Consolas"/>
          <w:color w:val="000000"/>
          <w:shd w:val="clear" w:color="auto" w:fill="E8F2FE"/>
        </w:rPr>
      </w:pPr>
      <w:ins w:id="6336"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6337" w:author="rkbansal" w:date="2020-04-23T00:30:00Z"/>
          <w:rFonts w:cs="Consolas"/>
          <w:color w:val="000000"/>
          <w:shd w:val="clear" w:color="auto" w:fill="E8F2FE"/>
        </w:rPr>
      </w:pPr>
      <w:ins w:id="6338"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6339" w:author="rkbansal" w:date="2020-04-23T00:30:00Z"/>
          <w:rFonts w:cs="Consolas"/>
          <w:color w:val="000000"/>
          <w:shd w:val="clear" w:color="auto" w:fill="E8F2FE"/>
        </w:rPr>
      </w:pPr>
      <w:ins w:id="6340"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6341" w:author="rkbansal" w:date="2020-04-23T00:30:00Z"/>
          <w:b/>
        </w:rPr>
      </w:pPr>
      <w:ins w:id="6342" w:author="rkbansal" w:date="2020-04-23T00:30:00Z">
        <w:r w:rsidRPr="004F63DB">
          <w:rPr>
            <w:rFonts w:cs="Consolas"/>
            <w:color w:val="000000"/>
            <w:shd w:val="clear" w:color="auto" w:fill="E8F2FE"/>
          </w:rPr>
          <w:t>ZuulGatewayApplication</w:t>
        </w:r>
      </w:ins>
    </w:p>
    <w:p w14:paraId="4ACF259E" w14:textId="77777777" w:rsidR="002E2790" w:rsidRPr="00733CDB" w:rsidRDefault="002E2790" w:rsidP="002E2790">
      <w:pPr>
        <w:pStyle w:val="ListParagraph"/>
        <w:numPr>
          <w:ilvl w:val="1"/>
          <w:numId w:val="85"/>
        </w:numPr>
        <w:rPr>
          <w:ins w:id="6343" w:author="rkbansal" w:date="2020-04-23T00:30:00Z"/>
          <w:rFonts w:cs="Consolas"/>
          <w:color w:val="000000"/>
          <w:shd w:val="clear" w:color="auto" w:fill="E8F2FE"/>
        </w:rPr>
      </w:pPr>
      <w:ins w:id="6344" w:author="rkbansal" w:date="2020-04-23T00:30:00Z">
        <w:r w:rsidRPr="00733CDB">
          <w:rPr>
            <w:rFonts w:cs="Consolas"/>
            <w:color w:val="000000"/>
            <w:shd w:val="clear" w:color="auto" w:fill="E8F2FE"/>
          </w:rPr>
          <w:t>PeopleMgmtRestApplication</w:t>
        </w:r>
      </w:ins>
    </w:p>
    <w:p w14:paraId="07E2F325" w14:textId="77777777" w:rsidR="002E2790" w:rsidRPr="000D5012" w:rsidRDefault="002E2790" w:rsidP="002E2790">
      <w:pPr>
        <w:pStyle w:val="ListParagraph"/>
        <w:shd w:val="clear" w:color="auto" w:fill="FFFFFF"/>
        <w:spacing w:before="75" w:after="225" w:line="240" w:lineRule="auto"/>
        <w:rPr>
          <w:ins w:id="6345"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6346" w:author="rkbansal" w:date="2020-04-23T00:30:00Z"/>
          <w:sz w:val="18"/>
        </w:rPr>
      </w:pPr>
      <w:ins w:id="6347"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77777777" w:rsidR="002E2790" w:rsidRPr="007A6875" w:rsidRDefault="002E2790" w:rsidP="002E2790">
      <w:pPr>
        <w:pStyle w:val="ListParagraph"/>
        <w:rPr>
          <w:ins w:id="6348" w:author="rkbansal" w:date="2020-04-23T00:30:00Z"/>
          <w:sz w:val="18"/>
        </w:rPr>
      </w:pPr>
      <w:ins w:id="6349" w:author="rkbansal" w:date="2020-04-23T00:30:00Z">
        <w:r>
          <w:rPr>
            <w:noProof/>
          </w:rPr>
          <w:drawing>
            <wp:inline distT="0" distB="0" distL="0" distR="0" wp14:anchorId="22A0322A" wp14:editId="76B13BD6">
              <wp:extent cx="9779000" cy="43738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79000" cy="4373880"/>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6350" w:author="rkbansal" w:date="2020-04-23T00:30:00Z"/>
        </w:rPr>
      </w:pPr>
      <w:ins w:id="6351" w:author="rkbansal" w:date="2020-04-23T00:30:00Z">
        <w:r>
          <w:t xml:space="preserve">Testing </w:t>
        </w:r>
      </w:ins>
    </w:p>
    <w:p w14:paraId="7DE84E67" w14:textId="77777777" w:rsidR="002E2790" w:rsidRDefault="002E2790" w:rsidP="002E2790">
      <w:pPr>
        <w:pStyle w:val="ListParagraph"/>
        <w:numPr>
          <w:ilvl w:val="1"/>
          <w:numId w:val="19"/>
        </w:numPr>
        <w:rPr>
          <w:ins w:id="6352" w:author="rkbansal" w:date="2020-04-23T00:30:00Z"/>
        </w:rPr>
      </w:pPr>
      <w:ins w:id="6353" w:author="rkbansal" w:date="2020-04-23T00:30:00Z">
        <w:r>
          <w:t>Without authentication</w:t>
        </w:r>
        <w:r w:rsidRPr="001F55B5">
          <w:t xml:space="preserve"> </w:t>
        </w:r>
        <w:r>
          <w:t>means directly hitting the people-mgmt-project running on 6379 and fetch the member details based on the id</w:t>
        </w:r>
      </w:ins>
    </w:p>
    <w:p w14:paraId="5414CBD7" w14:textId="77777777" w:rsidR="002E2790" w:rsidRDefault="002E2790" w:rsidP="002E2790">
      <w:pPr>
        <w:pStyle w:val="ListParagraph"/>
        <w:ind w:left="1440"/>
        <w:rPr>
          <w:ins w:id="6354" w:author="rkbansal" w:date="2020-04-23T00:30:00Z"/>
        </w:rPr>
      </w:pPr>
      <w:ins w:id="6355" w:author="rkbansal" w:date="2020-04-23T00:30:00Z">
        <w:r>
          <w:rPr>
            <w:noProof/>
          </w:rPr>
          <w:lastRenderedPageBreak/>
          <w:drawing>
            <wp:inline distT="0" distB="0" distL="0" distR="0" wp14:anchorId="085184FF" wp14:editId="3A67CEAE">
              <wp:extent cx="9779000" cy="485013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79000" cy="4850130"/>
                      </a:xfrm>
                      <a:prstGeom prst="rect">
                        <a:avLst/>
                      </a:prstGeom>
                    </pic:spPr>
                  </pic:pic>
                </a:graphicData>
              </a:graphic>
            </wp:inline>
          </w:drawing>
        </w:r>
      </w:ins>
    </w:p>
    <w:p w14:paraId="3CDCCBDA" w14:textId="77777777" w:rsidR="002E2790" w:rsidRDefault="002E2790" w:rsidP="002E2790">
      <w:pPr>
        <w:pStyle w:val="ListParagraph"/>
        <w:numPr>
          <w:ilvl w:val="1"/>
          <w:numId w:val="19"/>
        </w:numPr>
        <w:rPr>
          <w:ins w:id="6356" w:author="rkbansal" w:date="2020-04-23T00:30:00Z"/>
        </w:rPr>
      </w:pPr>
      <w:ins w:id="6357" w:author="rkbansal" w:date="2020-04-23T00:30:00Z">
        <w:r>
          <w:t>Without authentication</w:t>
        </w:r>
        <w:r w:rsidRPr="001F55B5">
          <w:t xml:space="preserve"> </w:t>
        </w:r>
        <w:r>
          <w:t>means directly hitting the people-mgmt-project running on 6379 but not able to get the member id because it does not exist</w:t>
        </w:r>
      </w:ins>
    </w:p>
    <w:p w14:paraId="7D852E60" w14:textId="77777777" w:rsidR="002E2790" w:rsidRDefault="002E2790" w:rsidP="002E2790">
      <w:pPr>
        <w:pStyle w:val="ListParagraph"/>
        <w:ind w:left="1440"/>
        <w:rPr>
          <w:ins w:id="6358" w:author="rkbansal" w:date="2020-04-23T00:30:00Z"/>
        </w:rPr>
      </w:pPr>
      <w:ins w:id="6359" w:author="rkbansal" w:date="2020-04-23T00:30:00Z">
        <w:r>
          <w:rPr>
            <w:noProof/>
          </w:rPr>
          <w:drawing>
            <wp:inline distT="0" distB="0" distL="0" distR="0" wp14:anchorId="3B70AAD9" wp14:editId="6C57252A">
              <wp:extent cx="9779000" cy="3879850"/>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79000" cy="3879850"/>
                      </a:xfrm>
                      <a:prstGeom prst="rect">
                        <a:avLst/>
                      </a:prstGeom>
                    </pic:spPr>
                  </pic:pic>
                </a:graphicData>
              </a:graphic>
            </wp:inline>
          </w:drawing>
        </w:r>
      </w:ins>
    </w:p>
    <w:p w14:paraId="79512450" w14:textId="77777777" w:rsidR="002E2790" w:rsidRDefault="002E2790" w:rsidP="002E2790">
      <w:pPr>
        <w:pStyle w:val="ListParagraph"/>
        <w:numPr>
          <w:ilvl w:val="1"/>
          <w:numId w:val="19"/>
        </w:numPr>
        <w:rPr>
          <w:ins w:id="6360" w:author="rkbansal" w:date="2020-04-23T00:30:00Z"/>
        </w:rPr>
      </w:pPr>
      <w:ins w:id="6361"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6362" w:author="rkbansal" w:date="2020-04-23T00:30:00Z"/>
        </w:rPr>
      </w:pPr>
    </w:p>
    <w:p w14:paraId="2D35ED20" w14:textId="77777777" w:rsidR="002E2790" w:rsidRPr="005D2287" w:rsidRDefault="002E2790" w:rsidP="002E2790">
      <w:pPr>
        <w:pStyle w:val="ListParagraph"/>
        <w:numPr>
          <w:ilvl w:val="2"/>
          <w:numId w:val="19"/>
        </w:numPr>
        <w:rPr>
          <w:ins w:id="6363" w:author="rkbansal" w:date="2020-04-23T00:30:00Z"/>
          <w:b/>
          <w:sz w:val="28"/>
        </w:rPr>
      </w:pPr>
      <w:ins w:id="6364" w:author="rkbansal" w:date="2020-04-23T00:30:00Z">
        <w:r>
          <w:t>with authentication means every request to people-mgmt-service microservice will be hit via gateway running on 1379</w:t>
        </w:r>
      </w:ins>
    </w:p>
    <w:p w14:paraId="08D6A12C" w14:textId="77777777" w:rsidR="002E2790" w:rsidRPr="005D2287" w:rsidRDefault="002E2790" w:rsidP="002E2790">
      <w:pPr>
        <w:pStyle w:val="ListParagraph"/>
        <w:numPr>
          <w:ilvl w:val="3"/>
          <w:numId w:val="19"/>
        </w:numPr>
        <w:rPr>
          <w:ins w:id="6365" w:author="rkbansal" w:date="2020-04-23T00:30:00Z"/>
          <w:b/>
          <w:sz w:val="28"/>
        </w:rPr>
      </w:pPr>
      <w:ins w:id="6366" w:author="rkbansal" w:date="2020-04-23T00:30:00Z">
        <w:r>
          <w:t>getting member details based on the id but without token means no authorization code (Bearer token) in the header will give the error.</w:t>
        </w:r>
      </w:ins>
    </w:p>
    <w:p w14:paraId="2CF1BF78" w14:textId="77777777" w:rsidR="002E2790" w:rsidRPr="005D2287" w:rsidRDefault="002E2790" w:rsidP="002E2790">
      <w:pPr>
        <w:pStyle w:val="ListParagraph"/>
        <w:ind w:left="2160"/>
        <w:rPr>
          <w:ins w:id="6367" w:author="rkbansal" w:date="2020-04-23T00:30:00Z"/>
          <w:b/>
          <w:sz w:val="28"/>
        </w:rPr>
      </w:pPr>
      <w:ins w:id="6368" w:author="rkbansal" w:date="2020-04-23T00:30:00Z">
        <w:r>
          <w:rPr>
            <w:noProof/>
          </w:rPr>
          <w:drawing>
            <wp:inline distT="0" distB="0" distL="0" distR="0" wp14:anchorId="6639B065" wp14:editId="4E310183">
              <wp:extent cx="9779000" cy="28289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79000" cy="2828925"/>
                      </a:xfrm>
                      <a:prstGeom prst="rect">
                        <a:avLst/>
                      </a:prstGeom>
                    </pic:spPr>
                  </pic:pic>
                </a:graphicData>
              </a:graphic>
            </wp:inline>
          </w:drawing>
        </w:r>
      </w:ins>
    </w:p>
    <w:p w14:paraId="514B380F" w14:textId="77777777" w:rsidR="002E2790" w:rsidRPr="005D2287" w:rsidRDefault="002E2790" w:rsidP="002E2790">
      <w:pPr>
        <w:rPr>
          <w:ins w:id="6369" w:author="rkbansal" w:date="2020-04-23T00:30:00Z"/>
          <w:b/>
          <w:sz w:val="28"/>
        </w:rPr>
      </w:pPr>
    </w:p>
    <w:p w14:paraId="4DB26CA4" w14:textId="77777777" w:rsidR="002E2790" w:rsidRPr="005D2287" w:rsidRDefault="002E2790" w:rsidP="002E2790">
      <w:pPr>
        <w:pStyle w:val="ListParagraph"/>
        <w:numPr>
          <w:ilvl w:val="0"/>
          <w:numId w:val="78"/>
        </w:numPr>
        <w:rPr>
          <w:ins w:id="6370" w:author="rkbansal" w:date="2020-04-23T00:30:00Z"/>
          <w:b/>
          <w:sz w:val="28"/>
        </w:rPr>
      </w:pPr>
      <w:ins w:id="6371" w:author="rkbansal" w:date="2020-04-23T00:30:00Z">
        <w:r>
          <w:t>getting member details based on the id with token means authorization code(Bearer token) in the header will be provided using authentication service</w:t>
        </w:r>
      </w:ins>
    </w:p>
    <w:p w14:paraId="50FEBD92" w14:textId="77777777" w:rsidR="002E2790" w:rsidRDefault="002E2790" w:rsidP="002E2790">
      <w:pPr>
        <w:pStyle w:val="ListParagraph"/>
        <w:numPr>
          <w:ilvl w:val="2"/>
          <w:numId w:val="78"/>
        </w:numPr>
        <w:ind w:left="3192" w:hanging="357"/>
        <w:rPr>
          <w:ins w:id="6372" w:author="rkbansal" w:date="2020-04-23T00:30:00Z"/>
          <w:b/>
          <w:sz w:val="28"/>
        </w:rPr>
      </w:pPr>
      <w:ins w:id="6373" w:author="rkbansal" w:date="2020-04-23T00:30:00Z">
        <w:r w:rsidRPr="00733CDB">
          <w:rPr>
            <w:b/>
            <w:sz w:val="28"/>
          </w:rPr>
          <w:t>To get authentication code in response header using authentication service</w:t>
        </w:r>
      </w:ins>
    </w:p>
    <w:p w14:paraId="57BB7CC1" w14:textId="77777777" w:rsidR="002E2790" w:rsidRPr="00733CDB" w:rsidRDefault="002E2790" w:rsidP="002E2790">
      <w:pPr>
        <w:pStyle w:val="ListParagraph"/>
        <w:ind w:left="3192"/>
        <w:rPr>
          <w:ins w:id="6374" w:author="rkbansal" w:date="2020-04-23T00:30:00Z"/>
          <w:b/>
          <w:sz w:val="28"/>
        </w:rPr>
      </w:pPr>
      <w:ins w:id="6375" w:author="rkbansal" w:date="2020-04-23T00:30:00Z">
        <w:r>
          <w:rPr>
            <w:noProof/>
          </w:rPr>
          <w:lastRenderedPageBreak/>
          <w:drawing>
            <wp:inline distT="0" distB="0" distL="0" distR="0" wp14:anchorId="4913CADE" wp14:editId="175A7D0B">
              <wp:extent cx="9779000" cy="510921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79000" cy="5109210"/>
                      </a:xfrm>
                      <a:prstGeom prst="rect">
                        <a:avLst/>
                      </a:prstGeom>
                    </pic:spPr>
                  </pic:pic>
                </a:graphicData>
              </a:graphic>
            </wp:inline>
          </w:drawing>
        </w:r>
      </w:ins>
    </w:p>
    <w:p w14:paraId="4EADD579" w14:textId="77777777" w:rsidR="002E2790" w:rsidRDefault="002E2790" w:rsidP="002E2790">
      <w:pPr>
        <w:pStyle w:val="ListParagraph"/>
        <w:ind w:left="3960"/>
        <w:rPr>
          <w:ins w:id="6376" w:author="rkbansal" w:date="2020-04-23T00:30:00Z"/>
          <w:b/>
          <w:sz w:val="28"/>
        </w:rPr>
      </w:pPr>
    </w:p>
    <w:p w14:paraId="7DE3693B" w14:textId="77777777" w:rsidR="002E2790" w:rsidRPr="00733CDB" w:rsidRDefault="002E2790" w:rsidP="002E2790">
      <w:pPr>
        <w:pStyle w:val="ListParagraph"/>
        <w:numPr>
          <w:ilvl w:val="2"/>
          <w:numId w:val="78"/>
        </w:numPr>
        <w:ind w:left="3192" w:hanging="357"/>
        <w:rPr>
          <w:ins w:id="6377" w:author="rkbansal" w:date="2020-04-23T00:30:00Z"/>
          <w:b/>
          <w:sz w:val="28"/>
        </w:rPr>
      </w:pPr>
      <w:ins w:id="6378" w:author="rkbansal" w:date="2020-04-23T00:30:00Z">
        <w:r w:rsidRPr="00733CDB">
          <w:rPr>
            <w:b/>
            <w:sz w:val="28"/>
          </w:rPr>
          <w:t xml:space="preserve">Now hit the people-mgmt-service to </w:t>
        </w:r>
        <w:r>
          <w:t>get member details based on the id by providing the token means authorization code (Bearer token) in the header received in above step</w:t>
        </w:r>
      </w:ins>
    </w:p>
    <w:p w14:paraId="1848FA51" w14:textId="77777777" w:rsidR="002E2790" w:rsidRPr="00733CDB" w:rsidRDefault="002E2790" w:rsidP="002E2790">
      <w:pPr>
        <w:pStyle w:val="ListParagraph"/>
        <w:ind w:left="3192"/>
        <w:rPr>
          <w:ins w:id="6379" w:author="rkbansal" w:date="2020-04-23T00:30:00Z"/>
          <w:b/>
          <w:sz w:val="28"/>
        </w:rPr>
      </w:pPr>
      <w:ins w:id="6380" w:author="rkbansal" w:date="2020-04-23T00:30:00Z">
        <w:r>
          <w:rPr>
            <w:noProof/>
          </w:rPr>
          <w:drawing>
            <wp:inline distT="0" distB="0" distL="0" distR="0" wp14:anchorId="057BD309" wp14:editId="7A5BB10B">
              <wp:extent cx="9779000" cy="5325745"/>
              <wp:effectExtent l="0" t="0" r="0" b="82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779000" cy="5325745"/>
                      </a:xfrm>
                      <a:prstGeom prst="rect">
                        <a:avLst/>
                      </a:prstGeom>
                    </pic:spPr>
                  </pic:pic>
                </a:graphicData>
              </a:graphic>
            </wp:inline>
          </w:drawing>
        </w:r>
      </w:ins>
    </w:p>
    <w:p w14:paraId="563119AE" w14:textId="70A21EFF" w:rsidR="007B642F" w:rsidRDefault="00C45711" w:rsidP="006C0801">
      <w:del w:id="6381" w:author="rkbansal" w:date="2020-04-23T00:27:00Z">
        <w:r w:rsidDel="007E0026">
          <w:fldChar w:fldCharType="begin"/>
        </w:r>
        <w:r w:rsidDel="007E0026">
          <w:fldChar w:fldCharType="separate"/>
        </w:r>
        <w:r w:rsidDel="007E0026">
          <w:fldChar w:fldCharType="end"/>
        </w:r>
        <w:r w:rsidDel="007E0026">
          <w:fldChar w:fldCharType="begin"/>
        </w:r>
        <w:r w:rsidDel="007E0026">
          <w:fldChar w:fldCharType="separate"/>
        </w:r>
        <w:r w:rsidDel="007E0026">
          <w:fldChar w:fldCharType="end"/>
        </w:r>
        <w:r w:rsidDel="007E0026">
          <w:fldChar w:fldCharType="begin"/>
        </w:r>
        <w:r w:rsidDel="007E0026">
          <w:fldChar w:fldCharType="separate"/>
        </w:r>
        <w:r w:rsidDel="007E0026">
          <w:fldChar w:fldCharType="end"/>
        </w:r>
        <w:r w:rsidDel="007E0026">
          <w:fldChar w:fldCharType="begin"/>
        </w:r>
        <w:r w:rsidDel="007E0026">
          <w:fldChar w:fldCharType="separate"/>
        </w:r>
        <w:r w:rsidDel="007E0026">
          <w:fldChar w:fldCharType="end"/>
        </w:r>
      </w:del>
    </w:p>
    <w:p w14:paraId="1410C5C3" w14:textId="77777777" w:rsidR="007E0026" w:rsidRDefault="007E0026">
      <w:pPr>
        <w:rPr>
          <w:ins w:id="6382" w:author="rkbansal" w:date="2020-04-23T00:28:00Z"/>
          <w:rFonts w:eastAsiaTheme="majorEastAsia" w:cstheme="majorBidi"/>
          <w:b/>
          <w:color w:val="2F5496" w:themeColor="accent1" w:themeShade="BF"/>
          <w:sz w:val="28"/>
          <w:szCs w:val="26"/>
        </w:rPr>
      </w:pPr>
      <w:ins w:id="6383" w:author="rkbansal" w:date="2020-04-23T00:28:00Z">
        <w:r>
          <w:rPr>
            <w:b/>
            <w:sz w:val="28"/>
          </w:rPr>
          <w:br w:type="page"/>
        </w:r>
      </w:ins>
    </w:p>
    <w:p w14:paraId="58F122A0" w14:textId="168C010B" w:rsidR="00BB6D89" w:rsidRDefault="00BB6D89" w:rsidP="00BB6D89">
      <w:pPr>
        <w:pStyle w:val="Heading2"/>
        <w:rPr>
          <w:ins w:id="6384" w:author="rkbansal" w:date="2020-04-10T19:45:00Z"/>
          <w:rFonts w:ascii="Georgia" w:hAnsi="Georgia"/>
          <w:b/>
          <w:sz w:val="28"/>
        </w:rPr>
      </w:pPr>
      <w:ins w:id="6385"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6386" w:author="rkbansal" w:date="2020-04-10T19:45:00Z"/>
        </w:rPr>
      </w:pPr>
    </w:p>
    <w:p w14:paraId="14457A30" w14:textId="495B0AED" w:rsidR="00BB6D89" w:rsidRDefault="00BB6D89" w:rsidP="00BB6D89">
      <w:pPr>
        <w:rPr>
          <w:ins w:id="6387" w:author="rkbansal" w:date="2020-04-10T19:51:00Z"/>
        </w:rPr>
      </w:pPr>
      <w:ins w:id="6388" w:author="rkbansal" w:date="2020-04-10T19:45:00Z">
        <w:r>
          <w:t>This service w</w:t>
        </w:r>
      </w:ins>
      <w:ins w:id="6389" w:author="rkbansal" w:date="2020-04-10T19:46:00Z">
        <w:r>
          <w:t xml:space="preserve">ill upload the </w:t>
        </w:r>
      </w:ins>
      <w:ins w:id="6390" w:author="rkbansal" w:date="2020-04-10T19:47:00Z">
        <w:r>
          <w:t>data</w:t>
        </w:r>
      </w:ins>
      <w:ins w:id="6391" w:author="rkbansal" w:date="2020-04-10T19:46:00Z">
        <w:r>
          <w:t xml:space="preserve"> </w:t>
        </w:r>
      </w:ins>
      <w:ins w:id="6392" w:author="rkbansal" w:date="2020-04-10T19:47:00Z">
        <w:r>
          <w:t xml:space="preserve">in bulk </w:t>
        </w:r>
      </w:ins>
      <w:ins w:id="6393" w:author="rkbansal" w:date="2020-04-10T19:46:00Z">
        <w:r>
          <w:t>for Member, Devote</w:t>
        </w:r>
      </w:ins>
      <w:ins w:id="6394" w:author="rkbansal" w:date="2020-04-10T19:47:00Z">
        <w:r>
          <w:t>e etc. in different format and call the appropriate microservice to sa</w:t>
        </w:r>
      </w:ins>
      <w:ins w:id="6395" w:author="rkbansal" w:date="2020-04-10T19:48:00Z">
        <w:r>
          <w:t>ve the data.</w:t>
        </w:r>
      </w:ins>
    </w:p>
    <w:p w14:paraId="44BEF0F3" w14:textId="050D12D0" w:rsidR="009717A2" w:rsidRDefault="009717A2" w:rsidP="00BB6D89">
      <w:pPr>
        <w:rPr>
          <w:ins w:id="6396" w:author="rkbansal" w:date="2020-04-10T19:51:00Z"/>
        </w:rPr>
      </w:pPr>
    </w:p>
    <w:p w14:paraId="61976FB5" w14:textId="5AE6EA28" w:rsidR="009717A2" w:rsidRDefault="009717A2">
      <w:pPr>
        <w:pStyle w:val="ListParagraph"/>
        <w:numPr>
          <w:ilvl w:val="0"/>
          <w:numId w:val="82"/>
        </w:numPr>
        <w:rPr>
          <w:ins w:id="6397" w:author="rkbansal" w:date="2020-04-10T19:48:00Z"/>
        </w:rPr>
        <w:pPrChange w:id="6398" w:author="rkbansal" w:date="2020-04-10T19:52:00Z">
          <w:pPr/>
        </w:pPrChange>
      </w:pPr>
      <w:ins w:id="6399" w:author="rkbansal" w:date="2020-04-10T19:51:00Z">
        <w:r>
          <w:t>Create the Project using spring Starter Project.</w:t>
        </w:r>
      </w:ins>
    </w:p>
    <w:p w14:paraId="34B0A936" w14:textId="7858443F" w:rsidR="009C18AB" w:rsidRDefault="009C18AB" w:rsidP="00BB6D89">
      <w:pPr>
        <w:rPr>
          <w:ins w:id="6400" w:author="rkbansal" w:date="2020-04-10T19:48:00Z"/>
        </w:rPr>
      </w:pPr>
    </w:p>
    <w:p w14:paraId="6D3F1799" w14:textId="423DE691" w:rsidR="009C18AB" w:rsidRDefault="009C18AB" w:rsidP="00BB6D89">
      <w:pPr>
        <w:rPr>
          <w:ins w:id="6401" w:author="rkbansal" w:date="2020-04-10T19:48:00Z"/>
        </w:rPr>
      </w:pPr>
      <w:ins w:id="6402"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6403" w:author="rkbansal" w:date="2020-04-10T19:48:00Z"/>
        </w:rPr>
        <w:pPrChange w:id="6404" w:author="rkbansal" w:date="2020-04-10T19:52:00Z">
          <w:pPr/>
        </w:pPrChange>
      </w:pPr>
      <w:ins w:id="6405" w:author="rkbansal" w:date="2020-04-10T19:52:00Z">
        <w:r>
          <w:t>C</w:t>
        </w:r>
      </w:ins>
      <w:ins w:id="6406" w:author="rkbansal" w:date="2020-04-10T19:48:00Z">
        <w:r w:rsidR="009C18AB">
          <w:t>lick on Next</w:t>
        </w:r>
      </w:ins>
      <w:ins w:id="6407"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6408" w:author="rkbansal" w:date="2020-04-10T19:54:00Z"/>
          <w:rPrChange w:id="6409" w:author="rkbansal" w:date="2020-04-10T19:54:00Z">
            <w:rPr>
              <w:del w:id="6410" w:author="rkbansal" w:date="2020-04-10T19:54:00Z"/>
              <w:bCs/>
              <w:sz w:val="28"/>
            </w:rPr>
          </w:rPrChange>
        </w:rPr>
      </w:pPr>
      <w:ins w:id="6411"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57800" cy="7419975"/>
                      </a:xfrm>
                      <a:prstGeom prst="rect">
                        <a:avLst/>
                      </a:prstGeom>
                    </pic:spPr>
                  </pic:pic>
                </a:graphicData>
              </a:graphic>
            </wp:inline>
          </w:drawing>
        </w:r>
      </w:ins>
      <w:moveFromRangeStart w:id="6412" w:author="rkbansal" w:date="2019-12-04T09:26:00Z" w:name="move26343988"/>
      <w:moveFrom w:id="6413" w:author="rkbansal" w:date="2019-12-04T09:26:00Z">
        <w:del w:id="6414" w:author="rkbansal" w:date="2020-04-10T19:54:00Z">
          <w:r w:rsidR="00A426D6" w:rsidRPr="009717A2" w:rsidDel="009717A2">
            <w:rPr>
              <w:bCs/>
              <w:sz w:val="28"/>
              <w:rPrChange w:id="6415" w:author="rkbansal" w:date="2020-04-10T19:52:00Z">
                <w:rPr>
                  <w:b/>
                  <w:sz w:val="28"/>
                </w:rPr>
              </w:rPrChange>
            </w:rPr>
            <w:delText>Auth</w:delText>
          </w:r>
          <w:r w:rsidR="006C0801" w:rsidRPr="009717A2" w:rsidDel="009717A2">
            <w:rPr>
              <w:bCs/>
              <w:sz w:val="28"/>
              <w:rPrChange w:id="6416" w:author="rkbansal" w:date="2020-04-10T19:52:00Z">
                <w:rPr>
                  <w:b/>
                  <w:sz w:val="28"/>
                </w:rPr>
              </w:rPrChange>
            </w:rPr>
            <w:delText>-Mgmt Service</w:delText>
          </w:r>
        </w:del>
      </w:moveFrom>
    </w:p>
    <w:p w14:paraId="109BFDE9" w14:textId="77777777" w:rsidR="009717A2" w:rsidRPr="009717A2" w:rsidRDefault="009717A2" w:rsidP="009C50E7">
      <w:pPr>
        <w:pStyle w:val="Heading2"/>
        <w:rPr>
          <w:ins w:id="6417" w:author="rkbansal" w:date="2020-04-10T19:54:00Z"/>
          <w:moveFrom w:id="6418" w:author="rkbansal" w:date="2019-12-04T09:26:00Z"/>
          <w:rFonts w:ascii="Georgia" w:hAnsi="Georgia"/>
          <w:bCs/>
          <w:sz w:val="28"/>
          <w:rPrChange w:id="6419" w:author="rkbansal" w:date="2020-04-10T19:52:00Z">
            <w:rPr>
              <w:ins w:id="6420" w:author="rkbansal" w:date="2020-04-10T19:54:00Z"/>
              <w:moveFrom w:id="6421" w:author="rkbansal" w:date="2019-12-04T09:26:00Z"/>
              <w:rFonts w:ascii="Georgia" w:hAnsi="Georgia"/>
              <w:b/>
              <w:sz w:val="28"/>
            </w:rPr>
          </w:rPrChange>
        </w:rPr>
      </w:pPr>
    </w:p>
    <w:moveFromRangeEnd w:id="6412"/>
    <w:p w14:paraId="11E0215B" w14:textId="19B0331F" w:rsidR="00396767" w:rsidRDefault="00396767" w:rsidP="00396767">
      <w:pPr>
        <w:rPr>
          <w:ins w:id="6422" w:author="rkbansal" w:date="2020-04-10T19:55:00Z"/>
          <w:bCs/>
          <w:sz w:val="28"/>
        </w:rPr>
      </w:pPr>
    </w:p>
    <w:p w14:paraId="17A5E343" w14:textId="2E3C985B" w:rsidR="009717A2" w:rsidRPr="007A2413" w:rsidRDefault="009717A2" w:rsidP="009717A2">
      <w:pPr>
        <w:pStyle w:val="ListParagraph"/>
        <w:numPr>
          <w:ilvl w:val="0"/>
          <w:numId w:val="82"/>
        </w:numPr>
        <w:rPr>
          <w:ins w:id="6423" w:author="rkbansal" w:date="2020-04-10T19:55:00Z"/>
          <w:rPrChange w:id="6424" w:author="rkbansal" w:date="2020-04-10T19:55:00Z">
            <w:rPr>
              <w:ins w:id="6425" w:author="rkbansal" w:date="2020-04-10T19:55:00Z"/>
              <w:bCs/>
              <w:sz w:val="28"/>
            </w:rPr>
          </w:rPrChange>
        </w:rPr>
      </w:pPr>
      <w:ins w:id="6426" w:author="rkbansal" w:date="2020-04-10T19:55:00Z">
        <w:r w:rsidRPr="009717A2">
          <w:rPr>
            <w:bCs/>
            <w:sz w:val="28"/>
            <w:rPrChange w:id="6427" w:author="rkbansal" w:date="2020-04-10T19:55:00Z">
              <w:rPr/>
            </w:rPrChange>
          </w:rPr>
          <w:t>Click on Finish and import the project.</w:t>
        </w:r>
      </w:ins>
    </w:p>
    <w:p w14:paraId="65AD94E7" w14:textId="4642AEF4" w:rsidR="007A2413" w:rsidRPr="009717A2" w:rsidRDefault="0001342D">
      <w:pPr>
        <w:rPr>
          <w:ins w:id="6428" w:author="rkbansal" w:date="2020-04-10T19:55:00Z"/>
          <w:rPrChange w:id="6429" w:author="rkbansal" w:date="2020-04-10T19:55:00Z">
            <w:rPr>
              <w:ins w:id="6430" w:author="rkbansal" w:date="2020-04-10T19:55:00Z"/>
              <w:bCs/>
              <w:sz w:val="28"/>
            </w:rPr>
          </w:rPrChange>
        </w:rPr>
      </w:pPr>
      <w:ins w:id="6431"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6432" w:author="rkbansal" w:date="2020-04-11T12:50:00Z"/>
          <w:bCs/>
          <w:sz w:val="28"/>
        </w:rPr>
      </w:pPr>
      <w:ins w:id="6433" w:author="rkbansal" w:date="2020-04-11T12:50:00Z">
        <w:r>
          <w:rPr>
            <w:bCs/>
            <w:sz w:val="28"/>
          </w:rPr>
          <w:t>Add the following dependencies in the pom.xml</w:t>
        </w:r>
      </w:ins>
    </w:p>
    <w:p w14:paraId="17C64803" w14:textId="74D07CE3" w:rsidR="008268E3" w:rsidRDefault="005551C9">
      <w:pPr>
        <w:pStyle w:val="ListParagraph"/>
        <w:ind w:left="360"/>
        <w:rPr>
          <w:ins w:id="6434" w:author="rkbansal" w:date="2020-04-11T12:50:00Z"/>
          <w:bCs/>
          <w:sz w:val="28"/>
        </w:rPr>
        <w:pPrChange w:id="6435" w:author="rkbansal" w:date="2020-04-11T12:50:00Z">
          <w:pPr>
            <w:pStyle w:val="ListParagraph"/>
            <w:numPr>
              <w:numId w:val="82"/>
            </w:numPr>
            <w:ind w:left="360" w:hanging="360"/>
          </w:pPr>
        </w:pPrChange>
      </w:pPr>
      <w:ins w:id="6436"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pPr>
        <w:pStyle w:val="ListParagraph"/>
        <w:numPr>
          <w:ilvl w:val="0"/>
          <w:numId w:val="82"/>
        </w:numPr>
        <w:rPr>
          <w:ins w:id="6437" w:author="rkbansal" w:date="2020-04-11T12:45:00Z"/>
          <w:bCs/>
          <w:sz w:val="28"/>
          <w:rPrChange w:id="6438" w:author="rkbansal" w:date="2020-04-11T12:45:00Z">
            <w:rPr>
              <w:ins w:id="6439" w:author="rkbansal" w:date="2020-04-11T12:45:00Z"/>
              <w:rFonts w:ascii="Helvetica" w:hAnsi="Helvetica" w:cs="Helvetica"/>
            </w:rPr>
          </w:rPrChange>
        </w:rPr>
        <w:pPrChange w:id="6440" w:author="rkbansal" w:date="2020-04-11T12:45:00Z">
          <w:pPr>
            <w:pStyle w:val="Heading2"/>
            <w:shd w:val="clear" w:color="auto" w:fill="FFFFFF"/>
            <w:spacing w:before="450" w:after="450"/>
          </w:pPr>
        </w:pPrChange>
      </w:pPr>
      <w:ins w:id="6441" w:author="rkbansal" w:date="2020-04-11T12:45:00Z">
        <w:r w:rsidRPr="00D65528">
          <w:rPr>
            <w:bCs/>
            <w:sz w:val="28"/>
            <w:rPrChange w:id="6442"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6443" w:author="rkbansal" w:date="2020-04-11T12:48:00Z"/>
          <w:rFonts w:eastAsia="Times New Roman" w:cs="Helvetica"/>
          <w:lang w:eastAsia="en-IN"/>
        </w:rPr>
      </w:pPr>
      <w:ins w:id="6444" w:author="rkbansal" w:date="2020-04-11T12:46:00Z">
        <w:r w:rsidRPr="00D65528">
          <w:rPr>
            <w:rFonts w:eastAsia="Times New Roman" w:cs="Helvetica"/>
            <w:b/>
            <w:bCs/>
            <w:lang w:eastAsia="en-IN"/>
            <w:rPrChange w:id="6445"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6446"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6447" w:author="rkbansal" w:date="2020-04-11T12:48:00Z"/>
          <w:rFonts w:eastAsia="Times New Roman" w:cs="Helvetica"/>
          <w:lang w:eastAsia="en-IN"/>
        </w:rPr>
      </w:pPr>
      <w:ins w:id="6448" w:author="rkbansal" w:date="2020-04-11T12:46:00Z">
        <w:r w:rsidRPr="00D65528">
          <w:rPr>
            <w:rFonts w:eastAsia="Times New Roman" w:cs="Helvetica"/>
            <w:lang w:eastAsia="en-IN"/>
            <w:rPrChange w:id="6449"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6450" w:author="rkbansal" w:date="2020-04-11T12:49:00Z"/>
          <w:rFonts w:eastAsia="Times New Roman" w:cs="Helvetica"/>
          <w:lang w:eastAsia="en-IN"/>
        </w:rPr>
      </w:pPr>
      <w:ins w:id="6451" w:author="rkbansal" w:date="2020-04-11T12:48:00Z">
        <w:r>
          <w:rPr>
            <w:rFonts w:eastAsia="Times New Roman" w:cs="Helvetica"/>
            <w:lang w:eastAsia="en-IN"/>
          </w:rPr>
          <w:t>Add the eureka client properties so that it can register</w:t>
        </w:r>
      </w:ins>
      <w:ins w:id="6452"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6453" w:author="rkbansal" w:date="2020-04-11T12:47:00Z"/>
          <w:rFonts w:eastAsia="Times New Roman" w:cs="Helvetica"/>
          <w:lang w:eastAsia="en-IN"/>
          <w:rPrChange w:id="6454" w:author="rkbansal" w:date="2020-04-11T12:49:00Z">
            <w:rPr>
              <w:ins w:id="6455" w:author="rkbansal" w:date="2020-04-11T12:47:00Z"/>
              <w:lang w:eastAsia="en-IN"/>
            </w:rPr>
          </w:rPrChange>
        </w:rPr>
        <w:pPrChange w:id="6456" w:author="rkbansal" w:date="2020-04-11T12:49:00Z">
          <w:pPr>
            <w:pStyle w:val="ListParagraph"/>
            <w:shd w:val="clear" w:color="auto" w:fill="FFFFFF"/>
            <w:spacing w:after="225" w:line="240" w:lineRule="auto"/>
            <w:ind w:left="360"/>
            <w:jc w:val="both"/>
          </w:pPr>
        </w:pPrChange>
      </w:pPr>
      <w:ins w:id="6457"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6458"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6459" w:author="rkbansal" w:date="2020-04-11T12:49:00Z"/>
          <w:rFonts w:eastAsia="Times New Roman" w:cs="Helvetica"/>
          <w:lang w:eastAsia="en-IN"/>
        </w:rPr>
      </w:pPr>
      <w:ins w:id="6460" w:author="rkbansal" w:date="2020-04-11T12:46:00Z">
        <w:r w:rsidRPr="00D65528">
          <w:rPr>
            <w:rFonts w:eastAsia="Times New Roman" w:cs="Helvetica"/>
            <w:lang w:eastAsia="en-IN"/>
            <w:rPrChange w:id="6461"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6462"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6463" w:author="rkbansal" w:date="2020-04-11T12:47:00Z">
              <w:rPr>
                <w:rFonts w:ascii="Helvetica" w:eastAsia="Times New Roman" w:hAnsi="Helvetica" w:cs="Helvetica"/>
                <w:sz w:val="29"/>
                <w:szCs w:val="29"/>
                <w:lang w:eastAsia="en-IN"/>
              </w:rPr>
            </w:rPrChange>
          </w:rPr>
          <w:t> file, and add the following properties to it</w:t>
        </w:r>
      </w:ins>
      <w:ins w:id="6464"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6465" w:author="rkbansal" w:date="2020-04-11T12:49:00Z"/>
          <w:rFonts w:eastAsia="Times New Roman" w:cs="Helvetica"/>
          <w:lang w:eastAsia="en-IN"/>
        </w:rPr>
      </w:pPr>
      <w:ins w:id="6466"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pPr>
        <w:pStyle w:val="ListParagraph"/>
        <w:shd w:val="clear" w:color="auto" w:fill="FFFFFF"/>
        <w:spacing w:after="225" w:line="240" w:lineRule="auto"/>
        <w:ind w:left="360"/>
        <w:jc w:val="both"/>
        <w:rPr>
          <w:ins w:id="6467" w:author="rkbansal" w:date="2020-04-10T19:55:00Z"/>
          <w:rFonts w:eastAsia="Times New Roman" w:cs="Helvetica"/>
          <w:lang w:eastAsia="en-IN"/>
          <w:rPrChange w:id="6468" w:author="rkbansal" w:date="2020-04-11T12:47:00Z">
            <w:rPr>
              <w:ins w:id="6469" w:author="rkbansal" w:date="2020-04-10T19:55:00Z"/>
              <w:bCs/>
              <w:sz w:val="28"/>
            </w:rPr>
          </w:rPrChange>
        </w:rPr>
        <w:pPrChange w:id="6470" w:author="rkbansal" w:date="2020-04-11T12:47:00Z">
          <w:pPr/>
        </w:pPrChange>
      </w:pPr>
    </w:p>
    <w:p w14:paraId="32CFB90A" w14:textId="65FA7A3D" w:rsidR="009717A2" w:rsidRDefault="009717A2" w:rsidP="009717A2">
      <w:pPr>
        <w:rPr>
          <w:ins w:id="6471" w:author="rkbansal" w:date="2020-04-10T19:55:00Z"/>
          <w:bCs/>
          <w:sz w:val="28"/>
        </w:rPr>
      </w:pPr>
    </w:p>
    <w:p w14:paraId="741B43E7" w14:textId="77777777" w:rsidR="00F95EA3" w:rsidRPr="00FB38BF" w:rsidRDefault="00F95EA3">
      <w:pPr>
        <w:pStyle w:val="ListParagraph"/>
        <w:numPr>
          <w:ilvl w:val="0"/>
          <w:numId w:val="82"/>
        </w:numPr>
        <w:rPr>
          <w:ins w:id="6472" w:author="rkbansal" w:date="2020-04-11T12:51:00Z"/>
          <w:b/>
          <w:sz w:val="28"/>
          <w:rPrChange w:id="6473" w:author="rkbansal" w:date="2020-04-11T15:12:00Z">
            <w:rPr>
              <w:ins w:id="6474" w:author="rkbansal" w:date="2020-04-11T12:51:00Z"/>
              <w:rFonts w:ascii="Helvetica" w:hAnsi="Helvetica" w:cs="Helvetica"/>
              <w:sz w:val="30"/>
              <w:szCs w:val="30"/>
            </w:rPr>
          </w:rPrChange>
        </w:rPr>
        <w:pPrChange w:id="6475" w:author="rkbansal" w:date="2020-04-11T12:52:00Z">
          <w:pPr>
            <w:pStyle w:val="Heading3"/>
            <w:shd w:val="clear" w:color="auto" w:fill="FFFFFF"/>
            <w:spacing w:before="450" w:after="450"/>
          </w:pPr>
        </w:pPrChange>
      </w:pPr>
      <w:ins w:id="6476" w:author="rkbansal" w:date="2020-04-11T12:51:00Z">
        <w:r w:rsidRPr="00FB38BF">
          <w:rPr>
            <w:b/>
            <w:sz w:val="28"/>
            <w:rPrChange w:id="6477"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6478" w:author="rkbansal" w:date="2020-04-11T12:53:00Z"/>
          <w:rFonts w:eastAsia="Times New Roman" w:cs="Helvetica"/>
          <w:lang w:eastAsia="en-IN"/>
        </w:rPr>
      </w:pPr>
      <w:ins w:id="6479" w:author="rkbansal" w:date="2020-04-11T12:51:00Z">
        <w:r w:rsidRPr="001E72E1">
          <w:rPr>
            <w:rFonts w:eastAsia="Times New Roman" w:cs="Helvetica"/>
            <w:lang w:eastAsia="en-IN"/>
            <w:rPrChange w:id="6480"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6481" w:author="rkbansal" w:date="2020-04-11T13:25:00Z">
              <w:rPr>
                <w:rFonts w:ascii="Helvetica" w:hAnsi="Helvetica" w:cs="Helvetica"/>
                <w:sz w:val="29"/>
                <w:szCs w:val="29"/>
              </w:rPr>
            </w:rPrChange>
          </w:rPr>
          <w:fldChar w:fldCharType="begin"/>
        </w:r>
        <w:r w:rsidRPr="001E72E1">
          <w:rPr>
            <w:rFonts w:eastAsia="Times New Roman" w:cs="Helvetica"/>
            <w:lang w:eastAsia="en-IN"/>
            <w:rPrChange w:id="6482"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6483"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6484"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6485" w:author="rkbansal" w:date="2020-04-11T13:25:00Z">
              <w:rPr>
                <w:rFonts w:ascii="Helvetica" w:hAnsi="Helvetica" w:cs="Helvetica"/>
                <w:sz w:val="29"/>
                <w:szCs w:val="29"/>
              </w:rPr>
            </w:rPrChange>
          </w:rPr>
          <w:fldChar w:fldCharType="end"/>
        </w:r>
        <w:r w:rsidRPr="001E72E1">
          <w:rPr>
            <w:rFonts w:eastAsia="Times New Roman" w:cs="Helvetica"/>
            <w:lang w:eastAsia="en-IN"/>
            <w:rPrChange w:id="6486"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6487"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6488"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6489" w:author="rkbansal" w:date="2020-04-11T12:51:00Z"/>
          <w:rFonts w:cs="Helvetica"/>
          <w:rPrChange w:id="6490" w:author="rkbansal" w:date="2020-04-11T13:25:00Z">
            <w:rPr>
              <w:ins w:id="6491" w:author="rkbansal" w:date="2020-04-11T12:51:00Z"/>
              <w:rFonts w:ascii="Helvetica" w:hAnsi="Helvetica" w:cs="Helvetica"/>
              <w:sz w:val="29"/>
              <w:szCs w:val="29"/>
            </w:rPr>
          </w:rPrChange>
        </w:rPr>
        <w:pPrChange w:id="6492"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6493" w:author="rkbansal" w:date="2020-04-11T13:26:00Z"/>
          <w:rFonts w:eastAsia="Times New Roman" w:cs="Helvetica"/>
          <w:lang w:eastAsia="en-IN"/>
        </w:rPr>
      </w:pPr>
      <w:ins w:id="6494" w:author="rkbansal" w:date="2020-04-11T12:51:00Z">
        <w:r w:rsidRPr="001E72E1">
          <w:rPr>
            <w:rFonts w:eastAsia="Times New Roman" w:cs="Helvetica"/>
            <w:lang w:eastAsia="en-IN"/>
            <w:rPrChange w:id="6495"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6496"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6497" w:author="rkbansal" w:date="2020-04-11T13:25:00Z">
              <w:rPr>
                <w:rFonts w:ascii="Helvetica" w:hAnsi="Helvetica" w:cs="Helvetica"/>
                <w:sz w:val="29"/>
                <w:szCs w:val="29"/>
              </w:rPr>
            </w:rPrChange>
          </w:rPr>
          <w:t> to bind all the file storage properties</w:t>
        </w:r>
      </w:ins>
      <w:ins w:id="6498"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6499" w:author="rkbansal" w:date="2020-04-11T12:51:00Z"/>
          <w:rFonts w:cs="Helvetica"/>
          <w:rPrChange w:id="6500" w:author="rkbansal" w:date="2020-04-11T13:25:00Z">
            <w:rPr>
              <w:ins w:id="6501" w:author="rkbansal" w:date="2020-04-11T12:51:00Z"/>
              <w:rFonts w:ascii="Helvetica" w:hAnsi="Helvetica" w:cs="Helvetica"/>
              <w:sz w:val="29"/>
              <w:szCs w:val="29"/>
            </w:rPr>
          </w:rPrChange>
        </w:rPr>
        <w:pPrChange w:id="6502" w:author="rkbansal" w:date="2020-04-11T13:25:00Z">
          <w:pPr>
            <w:pStyle w:val="NormalWeb"/>
            <w:shd w:val="clear" w:color="auto" w:fill="FFFFFF"/>
            <w:spacing w:before="0" w:beforeAutospacing="0" w:after="225" w:afterAutospacing="0"/>
          </w:pPr>
        </w:pPrChange>
      </w:pPr>
      <w:ins w:id="6503"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6504" w:author="rkbansal" w:date="2020-04-11T13:25:00Z"/>
          <w:rFonts w:eastAsia="Times New Roman" w:cs="Helvetica"/>
          <w:lang w:eastAsia="en-IN"/>
          <w:rPrChange w:id="6505" w:author="rkbansal" w:date="2020-04-11T13:25:00Z">
            <w:rPr>
              <w:ins w:id="6506" w:author="rkbansal" w:date="2020-04-11T13:25:00Z"/>
              <w:rFonts w:ascii="Helvetica" w:eastAsia="Times New Roman" w:hAnsi="Helvetica" w:cs="Helvetica"/>
              <w:sz w:val="29"/>
              <w:szCs w:val="29"/>
              <w:lang w:eastAsia="en-IN"/>
            </w:rPr>
          </w:rPrChange>
        </w:rPr>
        <w:pPrChange w:id="6507" w:author="rkbansal" w:date="2020-04-11T13:25:00Z">
          <w:pPr>
            <w:shd w:val="clear" w:color="auto" w:fill="FFFFFF"/>
            <w:spacing w:after="225" w:line="240" w:lineRule="auto"/>
          </w:pPr>
        </w:pPrChange>
      </w:pPr>
      <w:ins w:id="6508" w:author="rkbansal" w:date="2020-04-11T13:26:00Z">
        <w:r>
          <w:rPr>
            <w:rFonts w:eastAsia="Times New Roman" w:cs="Helvetica"/>
            <w:lang w:eastAsia="en-IN"/>
          </w:rPr>
          <w:t>T</w:t>
        </w:r>
      </w:ins>
      <w:ins w:id="6509" w:author="rkbansal" w:date="2020-04-11T13:25:00Z">
        <w:r w:rsidR="001E72E1" w:rsidRPr="001E72E1">
          <w:rPr>
            <w:rFonts w:eastAsia="Times New Roman" w:cs="Helvetica"/>
            <w:lang w:eastAsia="en-IN"/>
            <w:rPrChange w:id="6510"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651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6512"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651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6514"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6515" w:author="rkbansal" w:date="2020-04-11T13:25:00Z"/>
          <w:rFonts w:eastAsia="Times New Roman" w:cs="Helvetica"/>
          <w:lang w:eastAsia="en-IN"/>
          <w:rPrChange w:id="6516" w:author="rkbansal" w:date="2020-04-11T13:25:00Z">
            <w:rPr>
              <w:ins w:id="6517" w:author="rkbansal" w:date="2020-04-11T13:25:00Z"/>
              <w:rFonts w:ascii="Helvetica" w:eastAsia="Times New Roman" w:hAnsi="Helvetica" w:cs="Helvetica"/>
              <w:sz w:val="29"/>
              <w:szCs w:val="29"/>
              <w:lang w:eastAsia="en-IN"/>
            </w:rPr>
          </w:rPrChange>
        </w:rPr>
        <w:pPrChange w:id="6518" w:author="rkbansal" w:date="2020-04-11T13:25:00Z">
          <w:pPr>
            <w:shd w:val="clear" w:color="auto" w:fill="FFFFFF"/>
            <w:spacing w:after="225" w:line="240" w:lineRule="auto"/>
          </w:pPr>
        </w:pPrChange>
      </w:pPr>
      <w:ins w:id="6519" w:author="rkbansal" w:date="2020-04-11T13:25:00Z">
        <w:r w:rsidRPr="001E72E1">
          <w:rPr>
            <w:rFonts w:eastAsia="Times New Roman" w:cs="Helvetica"/>
            <w:lang w:eastAsia="en-IN"/>
            <w:rPrChange w:id="6520"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652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6522"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pPr>
        <w:pStyle w:val="ListParagraph"/>
        <w:numPr>
          <w:ilvl w:val="0"/>
          <w:numId w:val="82"/>
        </w:numPr>
        <w:rPr>
          <w:ins w:id="6523" w:author="rkbansal" w:date="2020-04-11T15:12:00Z"/>
          <w:b/>
          <w:sz w:val="28"/>
          <w:rPrChange w:id="6524" w:author="rkbansal" w:date="2020-04-11T15:13:00Z">
            <w:rPr>
              <w:ins w:id="6525" w:author="rkbansal" w:date="2020-04-11T15:12:00Z"/>
            </w:rPr>
          </w:rPrChange>
        </w:rPr>
        <w:pPrChange w:id="6526" w:author="rkbansal" w:date="2020-04-11T15:13:00Z">
          <w:pPr>
            <w:pStyle w:val="ListParagraph"/>
            <w:numPr>
              <w:numId w:val="19"/>
            </w:numPr>
            <w:ind w:hanging="360"/>
          </w:pPr>
        </w:pPrChange>
      </w:pPr>
      <w:ins w:id="6527" w:author="rkbansal" w:date="2020-04-11T15:12:00Z">
        <w:r w:rsidRPr="00FB38BF">
          <w:rPr>
            <w:b/>
            <w:sz w:val="28"/>
            <w:rPrChange w:id="6528" w:author="rkbansal" w:date="2020-04-11T15:13:00Z">
              <w:rPr/>
            </w:rPrChange>
          </w:rPr>
          <w:t xml:space="preserve">Update the main </w:t>
        </w:r>
      </w:ins>
      <w:ins w:id="6529" w:author="rkbansal" w:date="2020-04-11T15:13:00Z">
        <w:r w:rsidRPr="00FB38BF">
          <w:rPr>
            <w:b/>
            <w:sz w:val="28"/>
            <w:rPrChange w:id="6530" w:author="rkbansal" w:date="2020-04-11T15:13:00Z">
              <w:rPr>
                <w:rFonts w:ascii="Consolas" w:hAnsi="Consolas" w:cs="Consolas"/>
                <w:color w:val="000000"/>
                <w:sz w:val="20"/>
                <w:szCs w:val="20"/>
                <w:shd w:val="clear" w:color="auto" w:fill="D4D4D4"/>
              </w:rPr>
            </w:rPrChange>
          </w:rPr>
          <w:t>DataUploadServiceApplication</w:t>
        </w:r>
        <w:r>
          <w:rPr>
            <w:b/>
            <w:sz w:val="28"/>
          </w:rPr>
          <w:t xml:space="preserve"> </w:t>
        </w:r>
      </w:ins>
      <w:ins w:id="6531" w:author="rkbansal" w:date="2020-04-11T15:12:00Z">
        <w:r w:rsidRPr="00FB38BF">
          <w:rPr>
            <w:b/>
            <w:sz w:val="28"/>
            <w:rPrChange w:id="6532" w:author="rkbansal" w:date="2020-04-11T15:13:00Z">
              <w:rPr/>
            </w:rPrChange>
          </w:rPr>
          <w:t>application with the following details:</w:t>
        </w:r>
      </w:ins>
    </w:p>
    <w:p w14:paraId="66A306B0" w14:textId="77777777" w:rsidR="00FB38BF" w:rsidRDefault="00FB38BF">
      <w:pPr>
        <w:pStyle w:val="ListParagraph"/>
        <w:numPr>
          <w:ilvl w:val="0"/>
          <w:numId w:val="83"/>
        </w:numPr>
        <w:rPr>
          <w:ins w:id="6533" w:author="rkbansal" w:date="2020-04-11T15:12:00Z"/>
        </w:rPr>
        <w:pPrChange w:id="6534" w:author="rkbansal" w:date="2020-04-11T15:13:00Z">
          <w:pPr>
            <w:pStyle w:val="ListParagraph"/>
            <w:numPr>
              <w:ilvl w:val="1"/>
              <w:numId w:val="19"/>
            </w:numPr>
            <w:ind w:left="1440" w:hanging="360"/>
          </w:pPr>
        </w:pPrChange>
      </w:pPr>
      <w:ins w:id="6535"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6536" w:author="rkbansal" w:date="2020-04-11T15:14:00Z"/>
        </w:rPr>
      </w:pPr>
      <w:ins w:id="6537" w:author="rkbansal" w:date="2020-04-11T15:12:00Z">
        <w:r>
          <w:t xml:space="preserve">Enable FeignClient to interact with </w:t>
        </w:r>
      </w:ins>
      <w:ins w:id="6538" w:author="rkbansal" w:date="2020-04-11T15:14:00Z">
        <w:r>
          <w:t>people</w:t>
        </w:r>
      </w:ins>
      <w:ins w:id="6539" w:author="rkbansal" w:date="2020-04-11T15:12:00Z">
        <w:r>
          <w:t>-mgmt-service</w:t>
        </w:r>
      </w:ins>
      <w:ins w:id="6540" w:author="rkbansal" w:date="2020-04-11T15:14:00Z">
        <w:r>
          <w:t>, account-mgmt-service and project-mgmt-service</w:t>
        </w:r>
      </w:ins>
    </w:p>
    <w:p w14:paraId="5D9AA04C" w14:textId="7B4AD05A" w:rsidR="001E72E1" w:rsidRDefault="00FB38BF" w:rsidP="00FB38BF">
      <w:pPr>
        <w:pStyle w:val="ListParagraph"/>
        <w:numPr>
          <w:ilvl w:val="0"/>
          <w:numId w:val="83"/>
        </w:numPr>
        <w:rPr>
          <w:ins w:id="6541" w:author="rkbansal" w:date="2020-04-11T15:15:00Z"/>
        </w:rPr>
      </w:pPr>
      <w:ins w:id="6542" w:author="rkbansal" w:date="2020-04-11T15:12:00Z">
        <w:r>
          <w:t>Enable JpaRepositories</w:t>
        </w:r>
      </w:ins>
      <w:ins w:id="6543" w:author="rkbansal" w:date="2020-04-11T15:14:00Z">
        <w:r w:rsidR="00FF449E">
          <w:t xml:space="preserve"> to store the data upload history</w:t>
        </w:r>
      </w:ins>
      <w:ins w:id="6544" w:author="rkbansal" w:date="2020-04-11T15:15:00Z">
        <w:r w:rsidR="008645C3">
          <w:t>.</w:t>
        </w:r>
      </w:ins>
    </w:p>
    <w:p w14:paraId="0028099B" w14:textId="33086B12" w:rsidR="008645C3" w:rsidRDefault="008645C3" w:rsidP="00FB38BF">
      <w:pPr>
        <w:pStyle w:val="ListParagraph"/>
        <w:numPr>
          <w:ilvl w:val="0"/>
          <w:numId w:val="83"/>
        </w:numPr>
        <w:rPr>
          <w:ins w:id="6545" w:author="rkbansal" w:date="2020-04-11T15:15:00Z"/>
        </w:rPr>
      </w:pPr>
      <w:ins w:id="6546" w:author="rkbansal" w:date="2020-04-11T15:15:00Z">
        <w:r w:rsidRPr="008645C3">
          <w:rPr>
            <w:rPrChange w:id="6547" w:author="rkbansal" w:date="2020-04-11T15:15:00Z">
              <w:rPr>
                <w:rFonts w:ascii="Helvetica" w:hAnsi="Helvetica" w:cs="Helvetica"/>
                <w:sz w:val="29"/>
                <w:szCs w:val="29"/>
                <w:shd w:val="clear" w:color="auto" w:fill="FFFFFF"/>
              </w:rPr>
            </w:rPrChange>
          </w:rPr>
          <w:t>To enable the </w:t>
        </w:r>
        <w:r w:rsidRPr="008645C3">
          <w:rPr>
            <w:rPrChange w:id="6548"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6549"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6550"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r>
          <w:fldChar w:fldCharType="end"/>
        </w:r>
        <w:r w:rsidRPr="008645C3">
          <w:rPr>
            <w:rPrChange w:id="6551"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pPr>
        <w:rPr>
          <w:ins w:id="6552" w:author="rkbansal" w:date="2020-04-11T15:15:00Z"/>
        </w:rPr>
        <w:pPrChange w:id="6553" w:author="rkbansal" w:date="2020-04-11T15:15:00Z">
          <w:pPr>
            <w:pStyle w:val="ListParagraph"/>
            <w:numPr>
              <w:numId w:val="83"/>
            </w:numPr>
            <w:ind w:left="1440" w:hanging="360"/>
          </w:pPr>
        </w:pPrChange>
      </w:pPr>
      <w:ins w:id="6554"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6555" w:author="rkbansal" w:date="2020-04-11T15:16:00Z"/>
        </w:rPr>
      </w:pPr>
    </w:p>
    <w:p w14:paraId="2242F4DB" w14:textId="5C09D983" w:rsidR="00C112D2" w:rsidRDefault="00C112D2" w:rsidP="00C112D2">
      <w:pPr>
        <w:pStyle w:val="ListParagraph"/>
        <w:numPr>
          <w:ilvl w:val="0"/>
          <w:numId w:val="82"/>
        </w:numPr>
        <w:rPr>
          <w:ins w:id="6556" w:author="rkbansal" w:date="2020-04-11T15:16:00Z"/>
        </w:rPr>
      </w:pPr>
      <w:ins w:id="6557" w:author="rkbansal" w:date="2020-04-11T15:16:00Z">
        <w:r>
          <w:t>Write FileController to upload the single file or multiple files.</w:t>
        </w:r>
      </w:ins>
    </w:p>
    <w:p w14:paraId="00EA536E" w14:textId="2620201E" w:rsidR="001C397A" w:rsidRDefault="001C397A">
      <w:pPr>
        <w:rPr>
          <w:ins w:id="6558" w:author="rkbansal" w:date="2020-04-21T00:15:00Z"/>
        </w:rPr>
      </w:pPr>
      <w:ins w:id="6559" w:author="rkbansal" w:date="2020-04-21T00:15:00Z">
        <w:r>
          <w:br w:type="page"/>
        </w:r>
      </w:ins>
    </w:p>
    <w:p w14:paraId="088211CE" w14:textId="17D206E8" w:rsidR="001C397A" w:rsidRDefault="001C397A" w:rsidP="001C397A">
      <w:pPr>
        <w:pStyle w:val="Heading2"/>
        <w:rPr>
          <w:ins w:id="6560" w:author="rkbansal" w:date="2020-04-21T00:15:00Z"/>
          <w:rFonts w:ascii="Georgia" w:hAnsi="Georgia"/>
          <w:b/>
          <w:sz w:val="28"/>
        </w:rPr>
      </w:pPr>
      <w:ins w:id="6561" w:author="rkbansal" w:date="2020-04-21T00:15:00Z">
        <w:r>
          <w:rPr>
            <w:rFonts w:ascii="Georgia" w:hAnsi="Georgia"/>
            <w:b/>
            <w:sz w:val="28"/>
          </w:rPr>
          <w:lastRenderedPageBreak/>
          <w:t xml:space="preserve">Messaging </w:t>
        </w:r>
        <w:r w:rsidRPr="00981242">
          <w:rPr>
            <w:rFonts w:ascii="Georgia" w:hAnsi="Georgia"/>
            <w:b/>
            <w:sz w:val="28"/>
          </w:rPr>
          <w:t>Service</w:t>
        </w:r>
      </w:ins>
    </w:p>
    <w:p w14:paraId="397CEC4D" w14:textId="77777777" w:rsidR="00C112D2" w:rsidRPr="009717A2" w:rsidRDefault="00C112D2">
      <w:pPr>
        <w:pStyle w:val="ListParagraph"/>
        <w:ind w:left="360"/>
        <w:pPrChange w:id="6562"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5"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BA7BD8"/>
    <w:multiLevelType w:val="multilevel"/>
    <w:tmpl w:val="566E3EE8"/>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2F284259"/>
    <w:multiLevelType w:val="hybridMultilevel"/>
    <w:tmpl w:val="FB6E40E8"/>
    <w:lvl w:ilvl="0" w:tplc="40090001">
      <w:start w:val="1"/>
      <w:numFmt w:val="bullet"/>
      <w:lvlText w:val=""/>
      <w:lvlJc w:val="left"/>
      <w:pPr>
        <w:ind w:left="360" w:hanging="360"/>
      </w:pPr>
      <w:rPr>
        <w:rFonts w:ascii="Symbol" w:hAnsi="Symbol" w:cs="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48" w15:restartNumberingAfterBreak="0">
    <w:nsid w:val="43914A9C"/>
    <w:multiLevelType w:val="hybridMultilevel"/>
    <w:tmpl w:val="FA621B86"/>
    <w:lvl w:ilvl="0" w:tplc="40090001">
      <w:start w:val="1"/>
      <w:numFmt w:val="bullet"/>
      <w:lvlText w:val=""/>
      <w:lvlJc w:val="left"/>
      <w:pPr>
        <w:ind w:left="720" w:hanging="360"/>
      </w:pPr>
      <w:rPr>
        <w:rFonts w:ascii="Symbol" w:hAnsi="Symbol" w:cs="Symbol" w:hint="default"/>
      </w:rPr>
    </w:lvl>
    <w:lvl w:ilvl="1" w:tplc="5EC64E18">
      <w:start w:val="1"/>
      <w:numFmt w:val="decimal"/>
      <w:lvlText w:val="%2."/>
      <w:lvlJc w:val="left"/>
      <w:pPr>
        <w:ind w:left="1440" w:hanging="360"/>
      </w:pPr>
      <w:rPr>
        <w:rFonts w:ascii="Georgia" w:eastAsiaTheme="minorHAnsi" w:hAnsi="Georgia" w:cstheme="minorBid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80"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25"/>
  </w:num>
  <w:num w:numId="3">
    <w:abstractNumId w:val="31"/>
  </w:num>
  <w:num w:numId="4">
    <w:abstractNumId w:val="21"/>
  </w:num>
  <w:num w:numId="5">
    <w:abstractNumId w:val="12"/>
  </w:num>
  <w:num w:numId="6">
    <w:abstractNumId w:val="22"/>
  </w:num>
  <w:num w:numId="7">
    <w:abstractNumId w:val="70"/>
  </w:num>
  <w:num w:numId="8">
    <w:abstractNumId w:val="28"/>
  </w:num>
  <w:num w:numId="9">
    <w:abstractNumId w:val="75"/>
  </w:num>
  <w:num w:numId="10">
    <w:abstractNumId w:val="66"/>
  </w:num>
  <w:num w:numId="11">
    <w:abstractNumId w:val="23"/>
  </w:num>
  <w:num w:numId="12">
    <w:abstractNumId w:val="13"/>
  </w:num>
  <w:num w:numId="13">
    <w:abstractNumId w:val="56"/>
  </w:num>
  <w:num w:numId="14">
    <w:abstractNumId w:val="83"/>
  </w:num>
  <w:num w:numId="15">
    <w:abstractNumId w:val="49"/>
  </w:num>
  <w:num w:numId="16">
    <w:abstractNumId w:val="10"/>
  </w:num>
  <w:num w:numId="17">
    <w:abstractNumId w:val="35"/>
  </w:num>
  <w:num w:numId="18">
    <w:abstractNumId w:val="78"/>
  </w:num>
  <w:num w:numId="19">
    <w:abstractNumId w:val="48"/>
  </w:num>
  <w:num w:numId="20">
    <w:abstractNumId w:val="37"/>
  </w:num>
  <w:num w:numId="21">
    <w:abstractNumId w:val="54"/>
  </w:num>
  <w:num w:numId="22">
    <w:abstractNumId w:val="44"/>
  </w:num>
  <w:num w:numId="23">
    <w:abstractNumId w:val="3"/>
  </w:num>
  <w:num w:numId="24">
    <w:abstractNumId w:val="30"/>
  </w:num>
  <w:num w:numId="25">
    <w:abstractNumId w:val="46"/>
  </w:num>
  <w:num w:numId="26">
    <w:abstractNumId w:val="52"/>
  </w:num>
  <w:num w:numId="27">
    <w:abstractNumId w:val="20"/>
  </w:num>
  <w:num w:numId="28">
    <w:abstractNumId w:val="8"/>
  </w:num>
  <w:num w:numId="29">
    <w:abstractNumId w:val="0"/>
  </w:num>
  <w:num w:numId="30">
    <w:abstractNumId w:val="76"/>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9"/>
  </w:num>
  <w:num w:numId="36">
    <w:abstractNumId w:val="19"/>
  </w:num>
  <w:num w:numId="37">
    <w:abstractNumId w:val="26"/>
  </w:num>
  <w:num w:numId="38">
    <w:abstractNumId w:val="81"/>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41"/>
  </w:num>
  <w:num w:numId="42">
    <w:abstractNumId w:val="41"/>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71"/>
  </w:num>
  <w:num w:numId="45">
    <w:abstractNumId w:val="43"/>
  </w:num>
  <w:num w:numId="46">
    <w:abstractNumId w:val="5"/>
  </w:num>
  <w:num w:numId="47">
    <w:abstractNumId w:val="33"/>
  </w:num>
  <w:num w:numId="48">
    <w:abstractNumId w:val="55"/>
  </w:num>
  <w:num w:numId="49">
    <w:abstractNumId w:val="2"/>
  </w:num>
  <w:num w:numId="50">
    <w:abstractNumId w:val="65"/>
  </w:num>
  <w:num w:numId="51">
    <w:abstractNumId w:val="1"/>
  </w:num>
  <w:num w:numId="52">
    <w:abstractNumId w:val="51"/>
  </w:num>
  <w:num w:numId="53">
    <w:abstractNumId w:val="69"/>
  </w:num>
  <w:num w:numId="54">
    <w:abstractNumId w:val="11"/>
  </w:num>
  <w:num w:numId="55">
    <w:abstractNumId w:val="61"/>
  </w:num>
  <w:num w:numId="56">
    <w:abstractNumId w:val="63"/>
  </w:num>
  <w:num w:numId="57">
    <w:abstractNumId w:val="57"/>
  </w:num>
  <w:num w:numId="58">
    <w:abstractNumId w:val="14"/>
  </w:num>
  <w:num w:numId="59">
    <w:abstractNumId w:val="34"/>
  </w:num>
  <w:num w:numId="60">
    <w:abstractNumId w:val="60"/>
  </w:num>
  <w:num w:numId="61">
    <w:abstractNumId w:val="32"/>
  </w:num>
  <w:num w:numId="62">
    <w:abstractNumId w:val="67"/>
  </w:num>
  <w:num w:numId="63">
    <w:abstractNumId w:val="82"/>
  </w:num>
  <w:num w:numId="64">
    <w:abstractNumId w:val="73"/>
  </w:num>
  <w:num w:numId="65">
    <w:abstractNumId w:val="27"/>
  </w:num>
  <w:num w:numId="66">
    <w:abstractNumId w:val="50"/>
  </w:num>
  <w:num w:numId="67">
    <w:abstractNumId w:val="58"/>
  </w:num>
  <w:num w:numId="68">
    <w:abstractNumId w:val="74"/>
  </w:num>
  <w:num w:numId="69">
    <w:abstractNumId w:val="72"/>
  </w:num>
  <w:num w:numId="70">
    <w:abstractNumId w:val="7"/>
  </w:num>
  <w:num w:numId="71">
    <w:abstractNumId w:val="6"/>
  </w:num>
  <w:num w:numId="72">
    <w:abstractNumId w:val="62"/>
  </w:num>
  <w:num w:numId="73">
    <w:abstractNumId w:val="17"/>
  </w:num>
  <w:num w:numId="74">
    <w:abstractNumId w:val="29"/>
  </w:num>
  <w:num w:numId="75">
    <w:abstractNumId w:val="40"/>
  </w:num>
  <w:num w:numId="76">
    <w:abstractNumId w:val="77"/>
  </w:num>
  <w:num w:numId="77">
    <w:abstractNumId w:val="59"/>
  </w:num>
  <w:num w:numId="78">
    <w:abstractNumId w:val="47"/>
  </w:num>
  <w:num w:numId="79">
    <w:abstractNumId w:val="24"/>
  </w:num>
  <w:num w:numId="80">
    <w:abstractNumId w:val="42"/>
  </w:num>
  <w:num w:numId="81">
    <w:abstractNumId w:val="80"/>
  </w:num>
  <w:num w:numId="82">
    <w:abstractNumId w:val="36"/>
  </w:num>
  <w:num w:numId="83">
    <w:abstractNumId w:val="45"/>
  </w:num>
  <w:num w:numId="84">
    <w:abstractNumId w:val="68"/>
  </w:num>
  <w:num w:numId="85">
    <w:abstractNumId w:val="38"/>
  </w:num>
  <w:num w:numId="86">
    <w:abstractNumId w:val="79"/>
  </w:num>
  <w:num w:numId="87">
    <w:abstractNumId w:val="64"/>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141D"/>
    <w:rsid w:val="00003037"/>
    <w:rsid w:val="000040E9"/>
    <w:rsid w:val="00004971"/>
    <w:rsid w:val="00005B63"/>
    <w:rsid w:val="0001342D"/>
    <w:rsid w:val="000209FC"/>
    <w:rsid w:val="00022349"/>
    <w:rsid w:val="00034108"/>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8588E"/>
    <w:rsid w:val="00087D00"/>
    <w:rsid w:val="000A3392"/>
    <w:rsid w:val="000A3C20"/>
    <w:rsid w:val="000B0A09"/>
    <w:rsid w:val="000D5012"/>
    <w:rsid w:val="000D5022"/>
    <w:rsid w:val="000D70BE"/>
    <w:rsid w:val="000E0984"/>
    <w:rsid w:val="000E23E5"/>
    <w:rsid w:val="000F1177"/>
    <w:rsid w:val="000F157E"/>
    <w:rsid w:val="000F2DCB"/>
    <w:rsid w:val="00111862"/>
    <w:rsid w:val="00111FFF"/>
    <w:rsid w:val="001219C2"/>
    <w:rsid w:val="00125E38"/>
    <w:rsid w:val="00126334"/>
    <w:rsid w:val="00132AFB"/>
    <w:rsid w:val="00133130"/>
    <w:rsid w:val="00133514"/>
    <w:rsid w:val="00144CC6"/>
    <w:rsid w:val="00150063"/>
    <w:rsid w:val="0015129C"/>
    <w:rsid w:val="001564E1"/>
    <w:rsid w:val="001607E5"/>
    <w:rsid w:val="0016127D"/>
    <w:rsid w:val="00165D60"/>
    <w:rsid w:val="001707FC"/>
    <w:rsid w:val="001710DB"/>
    <w:rsid w:val="00173805"/>
    <w:rsid w:val="00176254"/>
    <w:rsid w:val="00180569"/>
    <w:rsid w:val="00183ACF"/>
    <w:rsid w:val="00185B50"/>
    <w:rsid w:val="00187DD7"/>
    <w:rsid w:val="001A0DFC"/>
    <w:rsid w:val="001A10DD"/>
    <w:rsid w:val="001A4B42"/>
    <w:rsid w:val="001A4DA1"/>
    <w:rsid w:val="001A7134"/>
    <w:rsid w:val="001A78D6"/>
    <w:rsid w:val="001B25CE"/>
    <w:rsid w:val="001B53B3"/>
    <w:rsid w:val="001C0C12"/>
    <w:rsid w:val="001C239E"/>
    <w:rsid w:val="001C2A40"/>
    <w:rsid w:val="001C2CF3"/>
    <w:rsid w:val="001C387C"/>
    <w:rsid w:val="001C397A"/>
    <w:rsid w:val="001C6375"/>
    <w:rsid w:val="001D02A9"/>
    <w:rsid w:val="001D1AF1"/>
    <w:rsid w:val="001E217E"/>
    <w:rsid w:val="001E46E2"/>
    <w:rsid w:val="001E72E1"/>
    <w:rsid w:val="001F01BE"/>
    <w:rsid w:val="001F55B5"/>
    <w:rsid w:val="001F5DE9"/>
    <w:rsid w:val="001F6428"/>
    <w:rsid w:val="001F70B7"/>
    <w:rsid w:val="002003C2"/>
    <w:rsid w:val="002017AB"/>
    <w:rsid w:val="0020321C"/>
    <w:rsid w:val="002041EA"/>
    <w:rsid w:val="0021176C"/>
    <w:rsid w:val="0021219D"/>
    <w:rsid w:val="00215C54"/>
    <w:rsid w:val="002221C5"/>
    <w:rsid w:val="00225DAB"/>
    <w:rsid w:val="00230A57"/>
    <w:rsid w:val="0023778B"/>
    <w:rsid w:val="00240C06"/>
    <w:rsid w:val="00245F0B"/>
    <w:rsid w:val="00247050"/>
    <w:rsid w:val="0024774D"/>
    <w:rsid w:val="0026197A"/>
    <w:rsid w:val="002644E9"/>
    <w:rsid w:val="00264A19"/>
    <w:rsid w:val="002708D0"/>
    <w:rsid w:val="00281040"/>
    <w:rsid w:val="00281278"/>
    <w:rsid w:val="00281BAC"/>
    <w:rsid w:val="00283D15"/>
    <w:rsid w:val="00284457"/>
    <w:rsid w:val="00284992"/>
    <w:rsid w:val="00284C2A"/>
    <w:rsid w:val="00287190"/>
    <w:rsid w:val="00293463"/>
    <w:rsid w:val="0029526E"/>
    <w:rsid w:val="002B4651"/>
    <w:rsid w:val="002B5FC7"/>
    <w:rsid w:val="002B6106"/>
    <w:rsid w:val="002C553D"/>
    <w:rsid w:val="002D3283"/>
    <w:rsid w:val="002D4E05"/>
    <w:rsid w:val="002D70D5"/>
    <w:rsid w:val="002E2790"/>
    <w:rsid w:val="002E2B25"/>
    <w:rsid w:val="002E4B44"/>
    <w:rsid w:val="002E5410"/>
    <w:rsid w:val="002E7278"/>
    <w:rsid w:val="002F369A"/>
    <w:rsid w:val="002F4616"/>
    <w:rsid w:val="002F6508"/>
    <w:rsid w:val="002F6FF3"/>
    <w:rsid w:val="00303C6E"/>
    <w:rsid w:val="00304F24"/>
    <w:rsid w:val="00304F3A"/>
    <w:rsid w:val="00305C1D"/>
    <w:rsid w:val="00310FC3"/>
    <w:rsid w:val="003121C1"/>
    <w:rsid w:val="003127B1"/>
    <w:rsid w:val="00320B40"/>
    <w:rsid w:val="0032268D"/>
    <w:rsid w:val="0033172C"/>
    <w:rsid w:val="00333BF4"/>
    <w:rsid w:val="00335186"/>
    <w:rsid w:val="00341D56"/>
    <w:rsid w:val="00343BF9"/>
    <w:rsid w:val="00344EF5"/>
    <w:rsid w:val="00360505"/>
    <w:rsid w:val="003657DC"/>
    <w:rsid w:val="00365E46"/>
    <w:rsid w:val="00366A1A"/>
    <w:rsid w:val="00370EB6"/>
    <w:rsid w:val="003759CB"/>
    <w:rsid w:val="00376BF2"/>
    <w:rsid w:val="00382F38"/>
    <w:rsid w:val="0038425D"/>
    <w:rsid w:val="00392C47"/>
    <w:rsid w:val="00396767"/>
    <w:rsid w:val="0039683F"/>
    <w:rsid w:val="003A4DE5"/>
    <w:rsid w:val="003A6EF5"/>
    <w:rsid w:val="003B085B"/>
    <w:rsid w:val="003B34F3"/>
    <w:rsid w:val="003B5D9A"/>
    <w:rsid w:val="003C12D6"/>
    <w:rsid w:val="003C7005"/>
    <w:rsid w:val="003C7F00"/>
    <w:rsid w:val="003D1D1F"/>
    <w:rsid w:val="003D2F2B"/>
    <w:rsid w:val="003D6006"/>
    <w:rsid w:val="003D7BF4"/>
    <w:rsid w:val="003E03B0"/>
    <w:rsid w:val="003E3FE2"/>
    <w:rsid w:val="003E720E"/>
    <w:rsid w:val="003E76D3"/>
    <w:rsid w:val="003F102C"/>
    <w:rsid w:val="003F501B"/>
    <w:rsid w:val="003F7906"/>
    <w:rsid w:val="0040082C"/>
    <w:rsid w:val="00403A40"/>
    <w:rsid w:val="00407CB3"/>
    <w:rsid w:val="00412667"/>
    <w:rsid w:val="00412979"/>
    <w:rsid w:val="00412E0F"/>
    <w:rsid w:val="0041603C"/>
    <w:rsid w:val="00423757"/>
    <w:rsid w:val="00424FB4"/>
    <w:rsid w:val="00425FF0"/>
    <w:rsid w:val="0043362B"/>
    <w:rsid w:val="00442CA1"/>
    <w:rsid w:val="00444656"/>
    <w:rsid w:val="004452F6"/>
    <w:rsid w:val="00445F55"/>
    <w:rsid w:val="0045637E"/>
    <w:rsid w:val="00456F95"/>
    <w:rsid w:val="00457EC3"/>
    <w:rsid w:val="004637DA"/>
    <w:rsid w:val="004644E9"/>
    <w:rsid w:val="00464CF4"/>
    <w:rsid w:val="00474967"/>
    <w:rsid w:val="00484CAB"/>
    <w:rsid w:val="00486B98"/>
    <w:rsid w:val="004873B3"/>
    <w:rsid w:val="00496A03"/>
    <w:rsid w:val="004A202C"/>
    <w:rsid w:val="004A25C6"/>
    <w:rsid w:val="004A34C9"/>
    <w:rsid w:val="004A3C02"/>
    <w:rsid w:val="004A4B97"/>
    <w:rsid w:val="004A6163"/>
    <w:rsid w:val="004B1EAB"/>
    <w:rsid w:val="004C6078"/>
    <w:rsid w:val="004C6610"/>
    <w:rsid w:val="004D0EEC"/>
    <w:rsid w:val="004D1DC4"/>
    <w:rsid w:val="004D34A4"/>
    <w:rsid w:val="004D59D5"/>
    <w:rsid w:val="004D71AC"/>
    <w:rsid w:val="004E6D87"/>
    <w:rsid w:val="004E6FF8"/>
    <w:rsid w:val="004F21B9"/>
    <w:rsid w:val="004F7A1A"/>
    <w:rsid w:val="005025A4"/>
    <w:rsid w:val="005060B9"/>
    <w:rsid w:val="00507932"/>
    <w:rsid w:val="00511C1C"/>
    <w:rsid w:val="0051336D"/>
    <w:rsid w:val="0051448D"/>
    <w:rsid w:val="00531318"/>
    <w:rsid w:val="00532C52"/>
    <w:rsid w:val="00541E68"/>
    <w:rsid w:val="0054446F"/>
    <w:rsid w:val="005551C9"/>
    <w:rsid w:val="00574808"/>
    <w:rsid w:val="00575BE3"/>
    <w:rsid w:val="005876EB"/>
    <w:rsid w:val="005963C8"/>
    <w:rsid w:val="005A2BED"/>
    <w:rsid w:val="005B0803"/>
    <w:rsid w:val="005D78AA"/>
    <w:rsid w:val="005E0A35"/>
    <w:rsid w:val="005E2B64"/>
    <w:rsid w:val="005E5806"/>
    <w:rsid w:val="005E7C67"/>
    <w:rsid w:val="005F1126"/>
    <w:rsid w:val="005F6F90"/>
    <w:rsid w:val="006006F8"/>
    <w:rsid w:val="006023E3"/>
    <w:rsid w:val="00616582"/>
    <w:rsid w:val="006241FF"/>
    <w:rsid w:val="006350C6"/>
    <w:rsid w:val="0063644A"/>
    <w:rsid w:val="00641726"/>
    <w:rsid w:val="006432B0"/>
    <w:rsid w:val="00653E1B"/>
    <w:rsid w:val="00663EEF"/>
    <w:rsid w:val="00672839"/>
    <w:rsid w:val="0067372F"/>
    <w:rsid w:val="00674C49"/>
    <w:rsid w:val="006810F3"/>
    <w:rsid w:val="00681DD8"/>
    <w:rsid w:val="0068375E"/>
    <w:rsid w:val="00683812"/>
    <w:rsid w:val="00683B7C"/>
    <w:rsid w:val="00693592"/>
    <w:rsid w:val="006958AE"/>
    <w:rsid w:val="006A067A"/>
    <w:rsid w:val="006A07D2"/>
    <w:rsid w:val="006A2F6B"/>
    <w:rsid w:val="006A39B1"/>
    <w:rsid w:val="006A4F1C"/>
    <w:rsid w:val="006A7EFD"/>
    <w:rsid w:val="006B269A"/>
    <w:rsid w:val="006B29EA"/>
    <w:rsid w:val="006B4980"/>
    <w:rsid w:val="006C0801"/>
    <w:rsid w:val="006C1C8C"/>
    <w:rsid w:val="006C6BD7"/>
    <w:rsid w:val="006D668F"/>
    <w:rsid w:val="006E02A5"/>
    <w:rsid w:val="006E18BE"/>
    <w:rsid w:val="006E2911"/>
    <w:rsid w:val="006F0832"/>
    <w:rsid w:val="006F2082"/>
    <w:rsid w:val="006F43EA"/>
    <w:rsid w:val="00702225"/>
    <w:rsid w:val="00706450"/>
    <w:rsid w:val="00711EA1"/>
    <w:rsid w:val="007161FA"/>
    <w:rsid w:val="00716CEC"/>
    <w:rsid w:val="00716D8D"/>
    <w:rsid w:val="00720E4D"/>
    <w:rsid w:val="00723497"/>
    <w:rsid w:val="00723EB8"/>
    <w:rsid w:val="007267E6"/>
    <w:rsid w:val="00727DD4"/>
    <w:rsid w:val="00730A62"/>
    <w:rsid w:val="00732FE7"/>
    <w:rsid w:val="00737DF8"/>
    <w:rsid w:val="007419D2"/>
    <w:rsid w:val="00745615"/>
    <w:rsid w:val="007517EA"/>
    <w:rsid w:val="00753042"/>
    <w:rsid w:val="007540CB"/>
    <w:rsid w:val="00755E2E"/>
    <w:rsid w:val="007654AC"/>
    <w:rsid w:val="0076611F"/>
    <w:rsid w:val="00771CEE"/>
    <w:rsid w:val="00773D9D"/>
    <w:rsid w:val="0077463B"/>
    <w:rsid w:val="00792E47"/>
    <w:rsid w:val="007957BB"/>
    <w:rsid w:val="007A208F"/>
    <w:rsid w:val="007A2413"/>
    <w:rsid w:val="007A280D"/>
    <w:rsid w:val="007A3F45"/>
    <w:rsid w:val="007A5846"/>
    <w:rsid w:val="007A6875"/>
    <w:rsid w:val="007B537E"/>
    <w:rsid w:val="007B642F"/>
    <w:rsid w:val="007B6AFB"/>
    <w:rsid w:val="007C6C39"/>
    <w:rsid w:val="007D2A01"/>
    <w:rsid w:val="007D34F5"/>
    <w:rsid w:val="007D7D65"/>
    <w:rsid w:val="007E0026"/>
    <w:rsid w:val="007E56B8"/>
    <w:rsid w:val="008030F3"/>
    <w:rsid w:val="00803183"/>
    <w:rsid w:val="00803BB9"/>
    <w:rsid w:val="008059FA"/>
    <w:rsid w:val="008061AB"/>
    <w:rsid w:val="008068F6"/>
    <w:rsid w:val="00806961"/>
    <w:rsid w:val="00806F79"/>
    <w:rsid w:val="00807756"/>
    <w:rsid w:val="00811EF5"/>
    <w:rsid w:val="00820A94"/>
    <w:rsid w:val="00824C4E"/>
    <w:rsid w:val="008268E3"/>
    <w:rsid w:val="00834385"/>
    <w:rsid w:val="00841160"/>
    <w:rsid w:val="00841BD8"/>
    <w:rsid w:val="008443C9"/>
    <w:rsid w:val="0084694C"/>
    <w:rsid w:val="00854061"/>
    <w:rsid w:val="008566B4"/>
    <w:rsid w:val="008645C3"/>
    <w:rsid w:val="00870F04"/>
    <w:rsid w:val="00871DEA"/>
    <w:rsid w:val="0087295E"/>
    <w:rsid w:val="0087633C"/>
    <w:rsid w:val="0089025D"/>
    <w:rsid w:val="00892A38"/>
    <w:rsid w:val="008943E0"/>
    <w:rsid w:val="00896CD3"/>
    <w:rsid w:val="008A06C3"/>
    <w:rsid w:val="008A20D0"/>
    <w:rsid w:val="008A22AA"/>
    <w:rsid w:val="008A42B5"/>
    <w:rsid w:val="008B2BD7"/>
    <w:rsid w:val="008C04A0"/>
    <w:rsid w:val="008C06A3"/>
    <w:rsid w:val="008C3050"/>
    <w:rsid w:val="008D0AE6"/>
    <w:rsid w:val="008D3370"/>
    <w:rsid w:val="008E05C7"/>
    <w:rsid w:val="008E0E94"/>
    <w:rsid w:val="008E0F88"/>
    <w:rsid w:val="008F6496"/>
    <w:rsid w:val="008F721F"/>
    <w:rsid w:val="008F74B5"/>
    <w:rsid w:val="009027B7"/>
    <w:rsid w:val="009054F3"/>
    <w:rsid w:val="009129B0"/>
    <w:rsid w:val="00913740"/>
    <w:rsid w:val="00925287"/>
    <w:rsid w:val="00926747"/>
    <w:rsid w:val="00930714"/>
    <w:rsid w:val="009329BF"/>
    <w:rsid w:val="00936A35"/>
    <w:rsid w:val="009447C6"/>
    <w:rsid w:val="00946E78"/>
    <w:rsid w:val="0095596C"/>
    <w:rsid w:val="00955D2A"/>
    <w:rsid w:val="00957C11"/>
    <w:rsid w:val="00961DD5"/>
    <w:rsid w:val="00966F81"/>
    <w:rsid w:val="009717A2"/>
    <w:rsid w:val="00971C79"/>
    <w:rsid w:val="0097459B"/>
    <w:rsid w:val="009749DC"/>
    <w:rsid w:val="00975491"/>
    <w:rsid w:val="00975AD5"/>
    <w:rsid w:val="00976A2B"/>
    <w:rsid w:val="00981242"/>
    <w:rsid w:val="0098136E"/>
    <w:rsid w:val="00981572"/>
    <w:rsid w:val="009844F6"/>
    <w:rsid w:val="009863D5"/>
    <w:rsid w:val="00987F13"/>
    <w:rsid w:val="00991ECA"/>
    <w:rsid w:val="009938C8"/>
    <w:rsid w:val="00997293"/>
    <w:rsid w:val="009A06CB"/>
    <w:rsid w:val="009A38F7"/>
    <w:rsid w:val="009A61F7"/>
    <w:rsid w:val="009B2C6E"/>
    <w:rsid w:val="009B682F"/>
    <w:rsid w:val="009C06D2"/>
    <w:rsid w:val="009C18AB"/>
    <w:rsid w:val="009C2890"/>
    <w:rsid w:val="009C50E7"/>
    <w:rsid w:val="009D3528"/>
    <w:rsid w:val="009D5AC0"/>
    <w:rsid w:val="009E36F2"/>
    <w:rsid w:val="009E6746"/>
    <w:rsid w:val="009E7299"/>
    <w:rsid w:val="009F1FE9"/>
    <w:rsid w:val="009F4279"/>
    <w:rsid w:val="009F4D85"/>
    <w:rsid w:val="00A00D41"/>
    <w:rsid w:val="00A0485D"/>
    <w:rsid w:val="00A0553D"/>
    <w:rsid w:val="00A06728"/>
    <w:rsid w:val="00A16E0A"/>
    <w:rsid w:val="00A20252"/>
    <w:rsid w:val="00A22E95"/>
    <w:rsid w:val="00A2758A"/>
    <w:rsid w:val="00A27FE9"/>
    <w:rsid w:val="00A302C9"/>
    <w:rsid w:val="00A32E89"/>
    <w:rsid w:val="00A33159"/>
    <w:rsid w:val="00A420FD"/>
    <w:rsid w:val="00A421A9"/>
    <w:rsid w:val="00A426D6"/>
    <w:rsid w:val="00A54484"/>
    <w:rsid w:val="00A562C9"/>
    <w:rsid w:val="00A573CD"/>
    <w:rsid w:val="00A74323"/>
    <w:rsid w:val="00A76C94"/>
    <w:rsid w:val="00A772F2"/>
    <w:rsid w:val="00A775D7"/>
    <w:rsid w:val="00A776C8"/>
    <w:rsid w:val="00A836BE"/>
    <w:rsid w:val="00A92A67"/>
    <w:rsid w:val="00A93022"/>
    <w:rsid w:val="00A93084"/>
    <w:rsid w:val="00A94A8C"/>
    <w:rsid w:val="00AA312E"/>
    <w:rsid w:val="00AA3FBE"/>
    <w:rsid w:val="00AA4966"/>
    <w:rsid w:val="00AA68C6"/>
    <w:rsid w:val="00AB0D26"/>
    <w:rsid w:val="00AB3BB5"/>
    <w:rsid w:val="00AB54CB"/>
    <w:rsid w:val="00AB5E82"/>
    <w:rsid w:val="00AB7131"/>
    <w:rsid w:val="00AB7942"/>
    <w:rsid w:val="00AC17F8"/>
    <w:rsid w:val="00AD1B49"/>
    <w:rsid w:val="00AE7F9B"/>
    <w:rsid w:val="00AF01AE"/>
    <w:rsid w:val="00AF032E"/>
    <w:rsid w:val="00AF3F9B"/>
    <w:rsid w:val="00B00D3C"/>
    <w:rsid w:val="00B01E44"/>
    <w:rsid w:val="00B02F93"/>
    <w:rsid w:val="00B04648"/>
    <w:rsid w:val="00B07AAB"/>
    <w:rsid w:val="00B13DF1"/>
    <w:rsid w:val="00B174F7"/>
    <w:rsid w:val="00B22671"/>
    <w:rsid w:val="00B27B05"/>
    <w:rsid w:val="00B27DF1"/>
    <w:rsid w:val="00B305A1"/>
    <w:rsid w:val="00B32DD7"/>
    <w:rsid w:val="00B32EEF"/>
    <w:rsid w:val="00B339CB"/>
    <w:rsid w:val="00B35D45"/>
    <w:rsid w:val="00B3605B"/>
    <w:rsid w:val="00B37FE0"/>
    <w:rsid w:val="00B43681"/>
    <w:rsid w:val="00B44B8C"/>
    <w:rsid w:val="00B51A16"/>
    <w:rsid w:val="00B66C98"/>
    <w:rsid w:val="00B67511"/>
    <w:rsid w:val="00B7224E"/>
    <w:rsid w:val="00B73E1B"/>
    <w:rsid w:val="00B7469B"/>
    <w:rsid w:val="00B84823"/>
    <w:rsid w:val="00B9191D"/>
    <w:rsid w:val="00BB17C3"/>
    <w:rsid w:val="00BB4BB4"/>
    <w:rsid w:val="00BB6D89"/>
    <w:rsid w:val="00BC5527"/>
    <w:rsid w:val="00BD450F"/>
    <w:rsid w:val="00BD4EDA"/>
    <w:rsid w:val="00BE1781"/>
    <w:rsid w:val="00BE2E1A"/>
    <w:rsid w:val="00BE4BC2"/>
    <w:rsid w:val="00BE5105"/>
    <w:rsid w:val="00BF483E"/>
    <w:rsid w:val="00BF4DC0"/>
    <w:rsid w:val="00BF7419"/>
    <w:rsid w:val="00C01C3E"/>
    <w:rsid w:val="00C03F08"/>
    <w:rsid w:val="00C060EF"/>
    <w:rsid w:val="00C06C47"/>
    <w:rsid w:val="00C112D2"/>
    <w:rsid w:val="00C26E2C"/>
    <w:rsid w:val="00C35821"/>
    <w:rsid w:val="00C36626"/>
    <w:rsid w:val="00C404D2"/>
    <w:rsid w:val="00C45711"/>
    <w:rsid w:val="00C51E54"/>
    <w:rsid w:val="00C531E3"/>
    <w:rsid w:val="00C5338C"/>
    <w:rsid w:val="00C57FE3"/>
    <w:rsid w:val="00C62AC7"/>
    <w:rsid w:val="00C6790F"/>
    <w:rsid w:val="00C71A15"/>
    <w:rsid w:val="00C72B00"/>
    <w:rsid w:val="00C801D8"/>
    <w:rsid w:val="00C80F1C"/>
    <w:rsid w:val="00C8172A"/>
    <w:rsid w:val="00C82B10"/>
    <w:rsid w:val="00C84AF7"/>
    <w:rsid w:val="00C84E09"/>
    <w:rsid w:val="00C86146"/>
    <w:rsid w:val="00C86EDD"/>
    <w:rsid w:val="00C93D24"/>
    <w:rsid w:val="00C97925"/>
    <w:rsid w:val="00CA0B66"/>
    <w:rsid w:val="00CA2F6E"/>
    <w:rsid w:val="00CA31F5"/>
    <w:rsid w:val="00CB21C8"/>
    <w:rsid w:val="00CB32D7"/>
    <w:rsid w:val="00CB7534"/>
    <w:rsid w:val="00CB76FD"/>
    <w:rsid w:val="00CB7B4E"/>
    <w:rsid w:val="00CC3C0A"/>
    <w:rsid w:val="00CE0654"/>
    <w:rsid w:val="00CE30B2"/>
    <w:rsid w:val="00CF0904"/>
    <w:rsid w:val="00CF45A4"/>
    <w:rsid w:val="00CF518B"/>
    <w:rsid w:val="00CF6C1A"/>
    <w:rsid w:val="00D00675"/>
    <w:rsid w:val="00D02FC8"/>
    <w:rsid w:val="00D10F90"/>
    <w:rsid w:val="00D134F4"/>
    <w:rsid w:val="00D139B3"/>
    <w:rsid w:val="00D14253"/>
    <w:rsid w:val="00D22709"/>
    <w:rsid w:val="00D277F4"/>
    <w:rsid w:val="00D27F4F"/>
    <w:rsid w:val="00D60E82"/>
    <w:rsid w:val="00D647A4"/>
    <w:rsid w:val="00D65528"/>
    <w:rsid w:val="00D65BB8"/>
    <w:rsid w:val="00D76B85"/>
    <w:rsid w:val="00D844B6"/>
    <w:rsid w:val="00D85EA5"/>
    <w:rsid w:val="00D92041"/>
    <w:rsid w:val="00D949EE"/>
    <w:rsid w:val="00D96C6E"/>
    <w:rsid w:val="00D97B20"/>
    <w:rsid w:val="00DA00CA"/>
    <w:rsid w:val="00DA6F06"/>
    <w:rsid w:val="00DB14CB"/>
    <w:rsid w:val="00DB2CC1"/>
    <w:rsid w:val="00DB5560"/>
    <w:rsid w:val="00DB76C7"/>
    <w:rsid w:val="00DC2907"/>
    <w:rsid w:val="00DC3A15"/>
    <w:rsid w:val="00DD071F"/>
    <w:rsid w:val="00DD1DE5"/>
    <w:rsid w:val="00DD41D7"/>
    <w:rsid w:val="00DD6FAE"/>
    <w:rsid w:val="00DD7BB7"/>
    <w:rsid w:val="00DE2A17"/>
    <w:rsid w:val="00DE2A39"/>
    <w:rsid w:val="00DE4739"/>
    <w:rsid w:val="00DE5232"/>
    <w:rsid w:val="00DF3C2D"/>
    <w:rsid w:val="00DF405F"/>
    <w:rsid w:val="00E01067"/>
    <w:rsid w:val="00E01C45"/>
    <w:rsid w:val="00E12958"/>
    <w:rsid w:val="00E23802"/>
    <w:rsid w:val="00E267F2"/>
    <w:rsid w:val="00E27994"/>
    <w:rsid w:val="00E27BFB"/>
    <w:rsid w:val="00E301B2"/>
    <w:rsid w:val="00E35CE7"/>
    <w:rsid w:val="00E40DFA"/>
    <w:rsid w:val="00E500FB"/>
    <w:rsid w:val="00E52024"/>
    <w:rsid w:val="00E52247"/>
    <w:rsid w:val="00E62684"/>
    <w:rsid w:val="00E677DF"/>
    <w:rsid w:val="00E70320"/>
    <w:rsid w:val="00E7530C"/>
    <w:rsid w:val="00E81089"/>
    <w:rsid w:val="00E93762"/>
    <w:rsid w:val="00E946FE"/>
    <w:rsid w:val="00EA4BB8"/>
    <w:rsid w:val="00EA601F"/>
    <w:rsid w:val="00EA6F94"/>
    <w:rsid w:val="00EB4F74"/>
    <w:rsid w:val="00EB5548"/>
    <w:rsid w:val="00EC0370"/>
    <w:rsid w:val="00EC6599"/>
    <w:rsid w:val="00ED1246"/>
    <w:rsid w:val="00ED203C"/>
    <w:rsid w:val="00ED6871"/>
    <w:rsid w:val="00EE74FA"/>
    <w:rsid w:val="00EF0BD8"/>
    <w:rsid w:val="00EF6DAA"/>
    <w:rsid w:val="00EF7B0C"/>
    <w:rsid w:val="00F0589E"/>
    <w:rsid w:val="00F1149D"/>
    <w:rsid w:val="00F1373B"/>
    <w:rsid w:val="00F20AFA"/>
    <w:rsid w:val="00F2201F"/>
    <w:rsid w:val="00F23709"/>
    <w:rsid w:val="00F2421D"/>
    <w:rsid w:val="00F2483D"/>
    <w:rsid w:val="00F26480"/>
    <w:rsid w:val="00F27221"/>
    <w:rsid w:val="00F3455C"/>
    <w:rsid w:val="00F34A00"/>
    <w:rsid w:val="00F44A95"/>
    <w:rsid w:val="00F534A1"/>
    <w:rsid w:val="00F54108"/>
    <w:rsid w:val="00F541F1"/>
    <w:rsid w:val="00F573DC"/>
    <w:rsid w:val="00F60732"/>
    <w:rsid w:val="00F626F3"/>
    <w:rsid w:val="00F65C93"/>
    <w:rsid w:val="00F6791D"/>
    <w:rsid w:val="00F73BA1"/>
    <w:rsid w:val="00F776DB"/>
    <w:rsid w:val="00F83186"/>
    <w:rsid w:val="00F90050"/>
    <w:rsid w:val="00F92BE3"/>
    <w:rsid w:val="00F95EA3"/>
    <w:rsid w:val="00FA14A0"/>
    <w:rsid w:val="00FA1A71"/>
    <w:rsid w:val="00FA208F"/>
    <w:rsid w:val="00FA42C7"/>
    <w:rsid w:val="00FA5B1D"/>
    <w:rsid w:val="00FA6CFF"/>
    <w:rsid w:val="00FB198A"/>
    <w:rsid w:val="00FB38BF"/>
    <w:rsid w:val="00FB4E73"/>
    <w:rsid w:val="00FB7BE3"/>
    <w:rsid w:val="00FC15F9"/>
    <w:rsid w:val="00FC184D"/>
    <w:rsid w:val="00FC68C1"/>
    <w:rsid w:val="00FC7C32"/>
    <w:rsid w:val="00FC7E9D"/>
    <w:rsid w:val="00FD086C"/>
    <w:rsid w:val="00FD0CC0"/>
    <w:rsid w:val="00FD4C65"/>
    <w:rsid w:val="00FD4F82"/>
    <w:rsid w:val="00FE0903"/>
    <w:rsid w:val="00FE1920"/>
    <w:rsid w:val="00FF0A67"/>
    <w:rsid w:val="00FF21F6"/>
    <w:rsid w:val="00FF300E"/>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projects.spring.io/spring-boot/" TargetMode="External"/><Relationship Id="rId42" Type="http://schemas.openxmlformats.org/officeDocument/2006/relationships/hyperlink" Target="https://howtodoinjava.com/spring-cloud/spring-cloud-service-discovery-netflix-eureka/" TargetMode="External"/><Relationship Id="rId63" Type="http://schemas.openxmlformats.org/officeDocument/2006/relationships/image" Target="media/image22.jpeg"/><Relationship Id="rId84" Type="http://schemas.openxmlformats.org/officeDocument/2006/relationships/image" Target="media/image39.jpe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0.png"/><Relationship Id="rId205" Type="http://schemas.openxmlformats.org/officeDocument/2006/relationships/oleObject" Target="embeddings/oleObject11.bin"/><Relationship Id="rId226" Type="http://schemas.openxmlformats.org/officeDocument/2006/relationships/image" Target="media/image161.emf"/><Relationship Id="rId107" Type="http://schemas.openxmlformats.org/officeDocument/2006/relationships/image" Target="media/image55.png"/><Relationship Id="rId11" Type="http://schemas.openxmlformats.org/officeDocument/2006/relationships/image" Target="media/image6.png"/><Relationship Id="rId32" Type="http://schemas.openxmlformats.org/officeDocument/2006/relationships/hyperlink" Target="https://cloud.spring.io/spring-cloud-static/docs/1.0.x/spring-cloud.html" TargetMode="External"/><Relationship Id="rId53" Type="http://schemas.openxmlformats.org/officeDocument/2006/relationships/image" Target="media/image16.jpeg"/><Relationship Id="rId74" Type="http://schemas.openxmlformats.org/officeDocument/2006/relationships/image" Target="media/image31.png"/><Relationship Id="rId128" Type="http://schemas.openxmlformats.org/officeDocument/2006/relationships/image" Target="media/image72.emf"/><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03.png"/><Relationship Id="rId181" Type="http://schemas.openxmlformats.org/officeDocument/2006/relationships/image" Target="media/image124.emf"/><Relationship Id="rId216" Type="http://schemas.openxmlformats.org/officeDocument/2006/relationships/image" Target="media/image152.png"/><Relationship Id="rId237" Type="http://schemas.openxmlformats.org/officeDocument/2006/relationships/fontTable" Target="fontTable.xml"/><Relationship Id="rId22" Type="http://schemas.openxmlformats.org/officeDocument/2006/relationships/hyperlink" Target="https://howtodoinjava.com/maven/" TargetMode="External"/><Relationship Id="rId43" Type="http://schemas.openxmlformats.org/officeDocument/2006/relationships/hyperlink" Target="https://start.spring.io/" TargetMode="External"/><Relationship Id="rId64" Type="http://schemas.openxmlformats.org/officeDocument/2006/relationships/image" Target="media/image23.jpeg"/><Relationship Id="rId118" Type="http://schemas.openxmlformats.org/officeDocument/2006/relationships/image" Target="media/image66.png"/><Relationship Id="rId139" Type="http://schemas.openxmlformats.org/officeDocument/2006/relationships/image" Target="media/image82.png"/><Relationship Id="rId80" Type="http://schemas.openxmlformats.org/officeDocument/2006/relationships/image" Target="media/image37.jpeg"/><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4.png"/><Relationship Id="rId176" Type="http://schemas.openxmlformats.org/officeDocument/2006/relationships/image" Target="media/image119.png"/><Relationship Id="rId192" Type="http://schemas.openxmlformats.org/officeDocument/2006/relationships/image" Target="media/image131.png"/><Relationship Id="rId197" Type="http://schemas.openxmlformats.org/officeDocument/2006/relationships/image" Target="media/image136.png"/><Relationship Id="rId206" Type="http://schemas.openxmlformats.org/officeDocument/2006/relationships/image" Target="media/image143.emf"/><Relationship Id="rId227" Type="http://schemas.openxmlformats.org/officeDocument/2006/relationships/oleObject" Target="embeddings/oleObject14.bin"/><Relationship Id="rId201" Type="http://schemas.openxmlformats.org/officeDocument/2006/relationships/image" Target="media/image140.png"/><Relationship Id="rId222" Type="http://schemas.openxmlformats.org/officeDocument/2006/relationships/image" Target="media/image158.png"/><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1.png"/><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0.emf"/><Relationship Id="rId129" Type="http://schemas.openxmlformats.org/officeDocument/2006/relationships/oleObject" Target="embeddings/oleObject5.bin"/><Relationship Id="rId54" Type="http://schemas.openxmlformats.org/officeDocument/2006/relationships/hyperlink" Target="https://cdn1.howtodoinjava.com/wp-content/uploads/2017/07/Student-Service-Responding.jpg"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s://cdn1.howtodoinjava.com/wp-content/uploads/2017/07/schoolserviceresponse_fallback.jpg" TargetMode="External"/><Relationship Id="rId96" Type="http://schemas.openxmlformats.org/officeDocument/2006/relationships/image" Target="media/image45.jpe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82" Type="http://schemas.openxmlformats.org/officeDocument/2006/relationships/oleObject" Target="embeddings/oleObject6.bin"/><Relationship Id="rId187" Type="http://schemas.openxmlformats.org/officeDocument/2006/relationships/image" Target="media/image127.emf"/><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48.png"/><Relationship Id="rId233" Type="http://schemas.openxmlformats.org/officeDocument/2006/relationships/image" Target="media/image166.png"/><Relationship Id="rId238" Type="http://schemas.microsoft.com/office/2011/relationships/people" Target="people.xml"/><Relationship Id="rId23" Type="http://schemas.openxmlformats.org/officeDocument/2006/relationships/hyperlink" Target="https://start.spring.io/" TargetMode="External"/><Relationship Id="rId28" Type="http://schemas.openxmlformats.org/officeDocument/2006/relationships/image" Target="media/image9.png"/><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cdn2.howtodoinjava.com/wp-content/uploads/2017/07/server_projec-generation.jpg" TargetMode="External"/><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hyperlink" Target="https://cdn2.howtodoinjava.com/wp-content/uploads/2017/07/CB_Sequence.jpg" TargetMode="External"/><Relationship Id="rId86" Type="http://schemas.openxmlformats.org/officeDocument/2006/relationships/image" Target="media/image40.jpe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37.png"/><Relationship Id="rId172" Type="http://schemas.openxmlformats.org/officeDocument/2006/relationships/image" Target="media/image115.png"/><Relationship Id="rId193" Type="http://schemas.openxmlformats.org/officeDocument/2006/relationships/image" Target="media/image132.png"/><Relationship Id="rId202" Type="http://schemas.openxmlformats.org/officeDocument/2006/relationships/image" Target="media/image141.emf"/><Relationship Id="rId207" Type="http://schemas.openxmlformats.org/officeDocument/2006/relationships/oleObject" Target="embeddings/oleObject12.bin"/><Relationship Id="rId223" Type="http://schemas.openxmlformats.org/officeDocument/2006/relationships/image" Target="media/image159.png"/><Relationship Id="rId228" Type="http://schemas.openxmlformats.org/officeDocument/2006/relationships/image" Target="media/image162.emf"/><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7.png"/><Relationship Id="rId34" Type="http://schemas.openxmlformats.org/officeDocument/2006/relationships/hyperlink" Target="https://cdn1.howtodoinjava.com/wp-content/uploads/2017/07/Discovery_interratction-Diagram.jpg" TargetMode="External"/><Relationship Id="rId50" Type="http://schemas.openxmlformats.org/officeDocument/2006/relationships/image" Target="media/image15.jpeg"/><Relationship Id="rId55" Type="http://schemas.openxmlformats.org/officeDocument/2006/relationships/image" Target="media/image17.jpeg"/><Relationship Id="rId76" Type="http://schemas.openxmlformats.org/officeDocument/2006/relationships/image" Target="media/image33.png"/><Relationship Id="rId97" Type="http://schemas.openxmlformats.org/officeDocument/2006/relationships/hyperlink" Target="https://cdn1.howtodoinjava.com/wp-content/uploads/2017/07/HystrixDashboard.jpg" TargetMode="External"/><Relationship Id="rId104" Type="http://schemas.openxmlformats.org/officeDocument/2006/relationships/image" Target="media/image52.png"/><Relationship Id="rId120" Type="http://schemas.openxmlformats.org/officeDocument/2006/relationships/image" Target="media/image68.emf"/><Relationship Id="rId125" Type="http://schemas.openxmlformats.org/officeDocument/2006/relationships/oleObject" Target="embeddings/oleObject3.bin"/><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oleObject" Target="embeddings/oleObject9.bin"/><Relationship Id="rId7" Type="http://schemas.openxmlformats.org/officeDocument/2006/relationships/image" Target="media/image2.png"/><Relationship Id="rId71" Type="http://schemas.openxmlformats.org/officeDocument/2006/relationships/image" Target="media/image29.png"/><Relationship Id="rId92" Type="http://schemas.openxmlformats.org/officeDocument/2006/relationships/image" Target="media/image43.jpeg"/><Relationship Id="rId162" Type="http://schemas.openxmlformats.org/officeDocument/2006/relationships/image" Target="media/image105.png"/><Relationship Id="rId183" Type="http://schemas.openxmlformats.org/officeDocument/2006/relationships/image" Target="media/image125.emf"/><Relationship Id="rId213" Type="http://schemas.openxmlformats.org/officeDocument/2006/relationships/image" Target="media/image149.png"/><Relationship Id="rId218" Type="http://schemas.openxmlformats.org/officeDocument/2006/relationships/image" Target="media/image154.png"/><Relationship Id="rId234" Type="http://schemas.openxmlformats.org/officeDocument/2006/relationships/image" Target="media/image167.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howtodoinjava.com/spring/spring-boot/spring-boot-tutorial-with-hello-world-example/" TargetMode="External"/><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13.jpeg"/><Relationship Id="rId66" Type="http://schemas.openxmlformats.org/officeDocument/2006/relationships/image" Target="media/image2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3.png"/><Relationship Id="rId199" Type="http://schemas.openxmlformats.org/officeDocument/2006/relationships/image" Target="media/image138.png"/><Relationship Id="rId203" Type="http://schemas.openxmlformats.org/officeDocument/2006/relationships/oleObject" Target="embeddings/oleObject10.bin"/><Relationship Id="rId208" Type="http://schemas.openxmlformats.org/officeDocument/2006/relationships/image" Target="media/image144.png"/><Relationship Id="rId229" Type="http://schemas.openxmlformats.org/officeDocument/2006/relationships/oleObject" Target="embeddings/oleObject15.bin"/><Relationship Id="rId19" Type="http://schemas.openxmlformats.org/officeDocument/2006/relationships/hyperlink" Target="https://12factor.net/config" TargetMode="External"/><Relationship Id="rId224" Type="http://schemas.openxmlformats.org/officeDocument/2006/relationships/image" Target="media/image160.emf"/><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docs.spring.io/spring-boot/docs/current/reference/html/using-boot-using-springbootapplication-annotation.html" TargetMode="External"/><Relationship Id="rId35" Type="http://schemas.openxmlformats.org/officeDocument/2006/relationships/image" Target="media/image12.jpeg"/><Relationship Id="rId56" Type="http://schemas.openxmlformats.org/officeDocument/2006/relationships/hyperlink" Target="http://student-service/getStudentDetailsForSchool/" TargetMode="External"/><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emf"/><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46.jpeg"/><Relationship Id="rId121" Type="http://schemas.openxmlformats.org/officeDocument/2006/relationships/oleObject" Target="embeddings/oleObject1.bin"/><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oleObject" Target="embeddings/oleObject7.bin"/><Relationship Id="rId189" Type="http://schemas.openxmlformats.org/officeDocument/2006/relationships/image" Target="media/image128.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0.png"/><Relationship Id="rId230" Type="http://schemas.openxmlformats.org/officeDocument/2006/relationships/image" Target="media/image163.png"/><Relationship Id="rId235" Type="http://schemas.openxmlformats.org/officeDocument/2006/relationships/image" Target="media/image168.png"/><Relationship Id="rId25" Type="http://schemas.openxmlformats.org/officeDocument/2006/relationships/hyperlink" Target="https://github.com/spring-cloud/spring-cloud-config/blob/master/spring-cloud-config-server/src/main/java/org/springframework/cloud/config/server/EnableConfigServer.java" TargetMode="External"/><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26.jpe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s://howtodoinjava.com/java-8-tutorial/"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2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41.jpeg"/><Relationship Id="rId111" Type="http://schemas.openxmlformats.org/officeDocument/2006/relationships/image" Target="media/image59.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4.png"/><Relationship Id="rId209" Type="http://schemas.openxmlformats.org/officeDocument/2006/relationships/image" Target="media/image145.png"/><Relationship Id="rId190" Type="http://schemas.openxmlformats.org/officeDocument/2006/relationships/image" Target="media/image129.png"/><Relationship Id="rId204" Type="http://schemas.openxmlformats.org/officeDocument/2006/relationships/image" Target="media/image142.emf"/><Relationship Id="rId220" Type="http://schemas.openxmlformats.org/officeDocument/2006/relationships/image" Target="media/image156.png"/><Relationship Id="rId225" Type="http://schemas.openxmlformats.org/officeDocument/2006/relationships/oleObject" Target="embeddings/oleObject13.bin"/><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54.png"/><Relationship Id="rId127" Type="http://schemas.openxmlformats.org/officeDocument/2006/relationships/oleObject" Target="embeddings/oleObject4.bin"/><Relationship Id="rId10" Type="http://schemas.openxmlformats.org/officeDocument/2006/relationships/image" Target="media/image5.png"/><Relationship Id="rId31" Type="http://schemas.openxmlformats.org/officeDocument/2006/relationships/image" Target="media/image10.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30.jpeg"/><Relationship Id="rId78" Type="http://schemas.openxmlformats.org/officeDocument/2006/relationships/image" Target="media/image35.png"/><Relationship Id="rId94" Type="http://schemas.openxmlformats.org/officeDocument/2006/relationships/image" Target="media/image44.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emf"/><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6.em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3.png"/><Relationship Id="rId210" Type="http://schemas.openxmlformats.org/officeDocument/2006/relationships/image" Target="media/image146.png"/><Relationship Id="rId215" Type="http://schemas.openxmlformats.org/officeDocument/2006/relationships/image" Target="media/image151.png"/><Relationship Id="rId236" Type="http://schemas.openxmlformats.org/officeDocument/2006/relationships/image" Target="media/image169.png"/><Relationship Id="rId26" Type="http://schemas.openxmlformats.org/officeDocument/2006/relationships/image" Target="media/image8.png"/><Relationship Id="rId231" Type="http://schemas.openxmlformats.org/officeDocument/2006/relationships/image" Target="media/image164.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2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60.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5.png"/><Relationship Id="rId200" Type="http://schemas.openxmlformats.org/officeDocument/2006/relationships/image" Target="media/image139.png"/><Relationship Id="rId16" Type="http://schemas.openxmlformats.org/officeDocument/2006/relationships/hyperlink" Target="https://howtodoinjava.com/spring-cloud/spring-cloud-config-server-git/" TargetMode="External"/><Relationship Id="rId221" Type="http://schemas.openxmlformats.org/officeDocument/2006/relationships/image" Target="media/image157.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18.jpeg"/><Relationship Id="rId79" Type="http://schemas.openxmlformats.org/officeDocument/2006/relationships/image" Target="media/image36.jpeg"/><Relationship Id="rId102" Type="http://schemas.openxmlformats.org/officeDocument/2006/relationships/image" Target="media/image50.png"/><Relationship Id="rId123" Type="http://schemas.openxmlformats.org/officeDocument/2006/relationships/oleObject" Target="embeddings/oleObject2.bin"/><Relationship Id="rId144" Type="http://schemas.openxmlformats.org/officeDocument/2006/relationships/image" Target="media/image87.png"/><Relationship Id="rId90" Type="http://schemas.openxmlformats.org/officeDocument/2006/relationships/image" Target="media/image42.jpeg"/><Relationship Id="rId165" Type="http://schemas.openxmlformats.org/officeDocument/2006/relationships/image" Target="media/image108.png"/><Relationship Id="rId186" Type="http://schemas.openxmlformats.org/officeDocument/2006/relationships/oleObject" Target="embeddings/oleObject8.bin"/><Relationship Id="rId211" Type="http://schemas.openxmlformats.org/officeDocument/2006/relationships/image" Target="media/image147.png"/><Relationship Id="rId232" Type="http://schemas.openxmlformats.org/officeDocument/2006/relationships/image" Target="media/image165.png"/><Relationship Id="rId27" Type="http://schemas.openxmlformats.org/officeDocument/2006/relationships/hyperlink" Target="https://start.spring.io/" TargetMode="External"/><Relationship Id="rId48" Type="http://schemas.openxmlformats.org/officeDocument/2006/relationships/image" Target="media/image14.jpeg"/><Relationship Id="rId69" Type="http://schemas.openxmlformats.org/officeDocument/2006/relationships/hyperlink" Target="https://github.com/Netflix/feign" TargetMode="External"/><Relationship Id="rId113" Type="http://schemas.openxmlformats.org/officeDocument/2006/relationships/image" Target="media/image61.png"/><Relationship Id="rId134"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C31FB-09C2-4080-9F93-2082F4B43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42672</TotalTime>
  <Pages>119</Pages>
  <Words>28422</Words>
  <Characters>162006</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210</cp:revision>
  <dcterms:created xsi:type="dcterms:W3CDTF">2018-12-13T13:15:00Z</dcterms:created>
  <dcterms:modified xsi:type="dcterms:W3CDTF">2020-04-22T19:03:00Z</dcterms:modified>
</cp:coreProperties>
</file>